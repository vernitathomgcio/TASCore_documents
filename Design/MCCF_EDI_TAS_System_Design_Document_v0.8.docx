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C2AE77" w14:textId="2261CF85" w:rsidR="001E4AF0" w:rsidRPr="001E4AF0" w:rsidRDefault="001E4AF0" w:rsidP="001E4AF0">
      <w:pPr>
        <w:pStyle w:val="Title"/>
      </w:pPr>
      <w:bookmarkStart w:id="0" w:name="_Toc205632711"/>
      <w:r>
        <w:t>MCCF_EDI_TAS_System_Design_Document</w:t>
      </w:r>
    </w:p>
    <w:p w14:paraId="68DD0FCA" w14:textId="77777777" w:rsidR="00A17716" w:rsidRPr="00EF6EEA" w:rsidRDefault="00A17716" w:rsidP="001E4AF0">
      <w:pPr>
        <w:pStyle w:val="Title"/>
      </w:pPr>
      <w:r w:rsidRPr="00EF6EEA">
        <w:t>Medical Care Collection Fund (MCCF)</w:t>
      </w:r>
    </w:p>
    <w:p w14:paraId="03B3B13F" w14:textId="77777777" w:rsidR="00A17716" w:rsidRPr="00EF6EEA" w:rsidRDefault="00A17716" w:rsidP="00A17716">
      <w:pPr>
        <w:pStyle w:val="Title2"/>
        <w:rPr>
          <w:b/>
        </w:rPr>
      </w:pPr>
      <w:r w:rsidRPr="00EF6EEA">
        <w:rPr>
          <w:b/>
        </w:rPr>
        <w:t>Electronic Data Interchange Transaction Application Suite (EDI TAS)</w:t>
      </w:r>
    </w:p>
    <w:p w14:paraId="1FA370D7" w14:textId="77777777" w:rsidR="00A17716" w:rsidRPr="00F458A0" w:rsidRDefault="00A17716" w:rsidP="00A17716">
      <w:pPr>
        <w:pStyle w:val="Title"/>
      </w:pPr>
    </w:p>
    <w:p w14:paraId="5C2CAF5C" w14:textId="77777777" w:rsidR="00A17716" w:rsidRPr="00F458A0" w:rsidRDefault="00A17716" w:rsidP="00A17716">
      <w:pPr>
        <w:pStyle w:val="CoverTitleInstructions"/>
      </w:pPr>
      <w:r w:rsidRPr="00F458A0">
        <w:rPr>
          <w:noProof/>
        </w:rPr>
        <w:drawing>
          <wp:inline distT="0" distB="0" distL="0" distR="0" wp14:anchorId="76E971EF" wp14:editId="74C4C6A5">
            <wp:extent cx="2171700" cy="2171700"/>
            <wp:effectExtent l="0" t="0" r="0" b="0"/>
            <wp:docPr id="448" name="Picture 448"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95052A9" w14:textId="77777777" w:rsidR="00A17716" w:rsidRPr="00F458A0" w:rsidRDefault="00A17716" w:rsidP="00A17716">
      <w:pPr>
        <w:pStyle w:val="Title"/>
      </w:pPr>
    </w:p>
    <w:p w14:paraId="597FE8FF" w14:textId="2C1110A0" w:rsidR="00A17716" w:rsidRPr="00EF6EEA" w:rsidRDefault="003D3D1A" w:rsidP="00A17716">
      <w:pPr>
        <w:pStyle w:val="Title2"/>
        <w:rPr>
          <w:b/>
          <w:i/>
        </w:rPr>
      </w:pPr>
      <w:r>
        <w:rPr>
          <w:b/>
        </w:rPr>
        <w:t>May</w:t>
      </w:r>
      <w:r w:rsidRPr="00EF6EEA">
        <w:rPr>
          <w:b/>
        </w:rPr>
        <w:t xml:space="preserve"> </w:t>
      </w:r>
      <w:r w:rsidR="00A17716" w:rsidRPr="00EF6EEA">
        <w:rPr>
          <w:b/>
        </w:rPr>
        <w:t>201</w:t>
      </w:r>
      <w:r>
        <w:rPr>
          <w:b/>
        </w:rPr>
        <w:t>8</w:t>
      </w:r>
    </w:p>
    <w:p w14:paraId="1B1A630B" w14:textId="06B01E76" w:rsidR="00A17716" w:rsidRPr="00EF6EEA" w:rsidRDefault="00A17716" w:rsidP="00A17716">
      <w:pPr>
        <w:pStyle w:val="Title2"/>
        <w:rPr>
          <w:b/>
        </w:rPr>
      </w:pPr>
      <w:r w:rsidRPr="00EF6EEA">
        <w:rPr>
          <w:b/>
        </w:rPr>
        <w:t>Version 0.</w:t>
      </w:r>
      <w:r w:rsidR="001E4AF0">
        <w:rPr>
          <w:b/>
        </w:rPr>
        <w:t>8</w:t>
      </w:r>
    </w:p>
    <w:p w14:paraId="5E565FC1" w14:textId="77777777" w:rsidR="00A17716" w:rsidRPr="00EF6EEA" w:rsidRDefault="00A17716" w:rsidP="00A17716">
      <w:pPr>
        <w:pStyle w:val="Title2"/>
        <w:rPr>
          <w:b/>
        </w:rPr>
      </w:pPr>
      <w:r w:rsidRPr="00EF6EEA">
        <w:rPr>
          <w:b/>
        </w:rPr>
        <w:t>Department of Veterans Affairs</w:t>
      </w:r>
    </w:p>
    <w:p w14:paraId="32A4693F" w14:textId="77777777" w:rsidR="00A17716" w:rsidRPr="00F458A0" w:rsidRDefault="00A17716" w:rsidP="00A17716">
      <w:pPr>
        <w:pStyle w:val="Title2"/>
      </w:pPr>
    </w:p>
    <w:p w14:paraId="68667292" w14:textId="77777777" w:rsidR="00A17716" w:rsidRPr="00F458A0" w:rsidRDefault="00A17716" w:rsidP="00A17716">
      <w:pPr>
        <w:pStyle w:val="InstructionalText1"/>
        <w:sectPr w:rsidR="00A17716" w:rsidRPr="00F458A0" w:rsidSect="00FA1BF4">
          <w:pgSz w:w="12240" w:h="15840" w:code="1"/>
          <w:pgMar w:top="1440" w:right="1440" w:bottom="1440" w:left="1440" w:header="720" w:footer="720" w:gutter="0"/>
          <w:pgNumType w:fmt="lowerRoman" w:start="1"/>
          <w:cols w:space="720"/>
          <w:vAlign w:val="center"/>
          <w:docGrid w:linePitch="360"/>
        </w:sectPr>
      </w:pPr>
    </w:p>
    <w:p w14:paraId="3D463F54" w14:textId="77777777" w:rsidR="00A17716" w:rsidRPr="00F458A0" w:rsidRDefault="00A17716" w:rsidP="00A17716">
      <w:pPr>
        <w:pStyle w:val="Title2"/>
      </w:pPr>
      <w:r w:rsidRPr="00F458A0">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006"/>
        <w:gridCol w:w="1016"/>
        <w:gridCol w:w="4209"/>
        <w:gridCol w:w="2119"/>
      </w:tblGrid>
      <w:tr w:rsidR="00A17716" w:rsidRPr="00F458A0" w14:paraId="21519748" w14:textId="77777777" w:rsidTr="00A17716">
        <w:trPr>
          <w:cantSplit/>
          <w:tblHeader/>
        </w:trPr>
        <w:tc>
          <w:tcPr>
            <w:tcW w:w="1077" w:type="pct"/>
            <w:shd w:val="clear" w:color="auto" w:fill="365F91"/>
          </w:tcPr>
          <w:p w14:paraId="4AF84FC2" w14:textId="77777777" w:rsidR="00A17716" w:rsidRPr="00F458A0" w:rsidRDefault="00A17716" w:rsidP="00A17716">
            <w:pPr>
              <w:pStyle w:val="TableHeading"/>
            </w:pPr>
            <w:r w:rsidRPr="00F458A0">
              <w:t>Date</w:t>
            </w:r>
          </w:p>
        </w:tc>
        <w:tc>
          <w:tcPr>
            <w:tcW w:w="530" w:type="pct"/>
            <w:shd w:val="clear" w:color="auto" w:fill="365F91"/>
          </w:tcPr>
          <w:p w14:paraId="3318A1F0" w14:textId="77777777" w:rsidR="00A17716" w:rsidRPr="00F458A0" w:rsidRDefault="00A17716" w:rsidP="00A17716">
            <w:pPr>
              <w:pStyle w:val="TableHeading"/>
            </w:pPr>
            <w:r w:rsidRPr="00F458A0">
              <w:t>Version</w:t>
            </w:r>
          </w:p>
        </w:tc>
        <w:tc>
          <w:tcPr>
            <w:tcW w:w="2255" w:type="pct"/>
            <w:shd w:val="clear" w:color="auto" w:fill="365F91"/>
          </w:tcPr>
          <w:p w14:paraId="53095392" w14:textId="77777777" w:rsidR="00A17716" w:rsidRPr="00F458A0" w:rsidRDefault="00A17716" w:rsidP="00A17716">
            <w:pPr>
              <w:pStyle w:val="TableHeading"/>
            </w:pPr>
            <w:r w:rsidRPr="00F458A0">
              <w:t>Description</w:t>
            </w:r>
          </w:p>
        </w:tc>
        <w:tc>
          <w:tcPr>
            <w:tcW w:w="1137" w:type="pct"/>
            <w:shd w:val="clear" w:color="auto" w:fill="365F91"/>
          </w:tcPr>
          <w:p w14:paraId="27D7EAA6" w14:textId="77777777" w:rsidR="00A17716" w:rsidRPr="00F458A0" w:rsidRDefault="00A17716" w:rsidP="00A17716">
            <w:pPr>
              <w:pStyle w:val="TableHeading"/>
            </w:pPr>
            <w:r w:rsidRPr="00F458A0">
              <w:t>Author</w:t>
            </w:r>
          </w:p>
        </w:tc>
      </w:tr>
      <w:tr w:rsidR="002C2037" w:rsidRPr="00F458A0" w14:paraId="563636B0" w14:textId="77777777" w:rsidTr="00A17716">
        <w:trPr>
          <w:cantSplit/>
        </w:trPr>
        <w:tc>
          <w:tcPr>
            <w:tcW w:w="1077" w:type="pct"/>
            <w:shd w:val="clear" w:color="auto" w:fill="auto"/>
          </w:tcPr>
          <w:p w14:paraId="28867602" w14:textId="0652B225" w:rsidR="002C2037" w:rsidRDefault="002C2037" w:rsidP="00A17716">
            <w:pPr>
              <w:pStyle w:val="TableText"/>
            </w:pPr>
            <w:r>
              <w:t>May 21, 2018</w:t>
            </w:r>
          </w:p>
        </w:tc>
        <w:tc>
          <w:tcPr>
            <w:tcW w:w="530" w:type="pct"/>
            <w:shd w:val="clear" w:color="auto" w:fill="auto"/>
          </w:tcPr>
          <w:p w14:paraId="4969E59F" w14:textId="4D20EC55" w:rsidR="002C2037" w:rsidRDefault="002C2037" w:rsidP="00A17716">
            <w:pPr>
              <w:pStyle w:val="TableText"/>
            </w:pPr>
            <w:r>
              <w:t>0.8</w:t>
            </w:r>
          </w:p>
        </w:tc>
        <w:tc>
          <w:tcPr>
            <w:tcW w:w="2255" w:type="pct"/>
            <w:shd w:val="clear" w:color="auto" w:fill="auto"/>
          </w:tcPr>
          <w:p w14:paraId="7E9AD5C1" w14:textId="490EEE14" w:rsidR="002C2037" w:rsidRDefault="002C2037" w:rsidP="00A17716">
            <w:pPr>
              <w:pStyle w:val="TableText"/>
            </w:pPr>
            <w:r>
              <w:t>Added Wireframes</w:t>
            </w:r>
          </w:p>
        </w:tc>
        <w:tc>
          <w:tcPr>
            <w:tcW w:w="1137" w:type="pct"/>
            <w:shd w:val="clear" w:color="auto" w:fill="auto"/>
          </w:tcPr>
          <w:p w14:paraId="15075AE1" w14:textId="25EE91EB" w:rsidR="002C2037" w:rsidRDefault="002C2037" w:rsidP="00A17716">
            <w:pPr>
              <w:pStyle w:val="TableText"/>
            </w:pPr>
            <w:r>
              <w:t>Halfaker Team</w:t>
            </w:r>
          </w:p>
        </w:tc>
      </w:tr>
      <w:tr w:rsidR="00A17716" w:rsidRPr="00F458A0" w14:paraId="5DCFC7AD" w14:textId="77777777" w:rsidTr="00A17716">
        <w:trPr>
          <w:cantSplit/>
        </w:trPr>
        <w:tc>
          <w:tcPr>
            <w:tcW w:w="1077" w:type="pct"/>
            <w:shd w:val="clear" w:color="auto" w:fill="auto"/>
          </w:tcPr>
          <w:p w14:paraId="522568BE" w14:textId="77777777" w:rsidR="00A17716" w:rsidRDefault="00A17716" w:rsidP="00A17716">
            <w:pPr>
              <w:pStyle w:val="TableText"/>
            </w:pPr>
            <w:r>
              <w:t>December 12, 2017</w:t>
            </w:r>
          </w:p>
        </w:tc>
        <w:tc>
          <w:tcPr>
            <w:tcW w:w="530" w:type="pct"/>
            <w:shd w:val="clear" w:color="auto" w:fill="auto"/>
          </w:tcPr>
          <w:p w14:paraId="003014B9" w14:textId="77777777" w:rsidR="00A17716" w:rsidRDefault="00A17716" w:rsidP="00A17716">
            <w:pPr>
              <w:pStyle w:val="TableText"/>
            </w:pPr>
            <w:r>
              <w:t>0.7</w:t>
            </w:r>
          </w:p>
        </w:tc>
        <w:tc>
          <w:tcPr>
            <w:tcW w:w="2255" w:type="pct"/>
            <w:shd w:val="clear" w:color="auto" w:fill="auto"/>
          </w:tcPr>
          <w:p w14:paraId="4F97AC90" w14:textId="77777777" w:rsidR="00A17716" w:rsidRDefault="00A17716" w:rsidP="00A17716">
            <w:pPr>
              <w:pStyle w:val="TableText"/>
            </w:pPr>
            <w:r>
              <w:t xml:space="preserve">Added VistA Data Access Services, TAS Reporting, </w:t>
            </w:r>
          </w:p>
        </w:tc>
        <w:tc>
          <w:tcPr>
            <w:tcW w:w="1137" w:type="pct"/>
            <w:shd w:val="clear" w:color="auto" w:fill="auto"/>
          </w:tcPr>
          <w:p w14:paraId="08C3E25D" w14:textId="77777777" w:rsidR="00A17716" w:rsidRDefault="00A17716" w:rsidP="00A17716">
            <w:pPr>
              <w:pStyle w:val="TableText"/>
            </w:pPr>
            <w:r>
              <w:t>Halfaker Team</w:t>
            </w:r>
          </w:p>
        </w:tc>
      </w:tr>
      <w:tr w:rsidR="00A17716" w:rsidRPr="00F458A0" w14:paraId="3BBBB407" w14:textId="77777777" w:rsidTr="00A17716">
        <w:trPr>
          <w:cantSplit/>
        </w:trPr>
        <w:tc>
          <w:tcPr>
            <w:tcW w:w="1077" w:type="pct"/>
            <w:shd w:val="clear" w:color="auto" w:fill="auto"/>
          </w:tcPr>
          <w:p w14:paraId="072C130A" w14:textId="77777777" w:rsidR="00A17716" w:rsidRDefault="00A17716" w:rsidP="00A17716">
            <w:pPr>
              <w:pStyle w:val="TableText"/>
            </w:pPr>
            <w:r>
              <w:t>July 21, 2017</w:t>
            </w:r>
          </w:p>
        </w:tc>
        <w:tc>
          <w:tcPr>
            <w:tcW w:w="530" w:type="pct"/>
            <w:shd w:val="clear" w:color="auto" w:fill="auto"/>
          </w:tcPr>
          <w:p w14:paraId="40E31C48" w14:textId="77777777" w:rsidR="00A17716" w:rsidRDefault="00A17716" w:rsidP="00A17716">
            <w:pPr>
              <w:pStyle w:val="TableText"/>
            </w:pPr>
            <w:r>
              <w:t>0.6</w:t>
            </w:r>
          </w:p>
        </w:tc>
        <w:tc>
          <w:tcPr>
            <w:tcW w:w="2255" w:type="pct"/>
            <w:shd w:val="clear" w:color="auto" w:fill="auto"/>
          </w:tcPr>
          <w:p w14:paraId="63C0D217" w14:textId="77777777" w:rsidR="00A17716" w:rsidRDefault="00A17716" w:rsidP="00A17716">
            <w:pPr>
              <w:pStyle w:val="TableText"/>
            </w:pPr>
            <w:r>
              <w:t>Added Error Handling, Logging, Service Design, User Types, UI Design</w:t>
            </w:r>
          </w:p>
        </w:tc>
        <w:tc>
          <w:tcPr>
            <w:tcW w:w="1137" w:type="pct"/>
            <w:shd w:val="clear" w:color="auto" w:fill="auto"/>
          </w:tcPr>
          <w:p w14:paraId="7748B7AF" w14:textId="77777777" w:rsidR="00A17716" w:rsidRDefault="00A17716" w:rsidP="00A17716">
            <w:pPr>
              <w:pStyle w:val="TableText"/>
            </w:pPr>
            <w:r>
              <w:t>Halfaker Team</w:t>
            </w:r>
          </w:p>
        </w:tc>
      </w:tr>
      <w:tr w:rsidR="00A17716" w:rsidRPr="00F458A0" w14:paraId="1BC8AF8B" w14:textId="77777777" w:rsidTr="00A17716">
        <w:trPr>
          <w:cantSplit/>
        </w:trPr>
        <w:tc>
          <w:tcPr>
            <w:tcW w:w="1077" w:type="pct"/>
            <w:shd w:val="clear" w:color="auto" w:fill="auto"/>
          </w:tcPr>
          <w:p w14:paraId="2AF64956" w14:textId="77777777" w:rsidR="00A17716" w:rsidRPr="00F458A0" w:rsidRDefault="00A17716" w:rsidP="00A17716">
            <w:pPr>
              <w:pStyle w:val="TableText"/>
            </w:pPr>
            <w:r>
              <w:t>May 8, 2017</w:t>
            </w:r>
          </w:p>
        </w:tc>
        <w:tc>
          <w:tcPr>
            <w:tcW w:w="530" w:type="pct"/>
            <w:shd w:val="clear" w:color="auto" w:fill="auto"/>
          </w:tcPr>
          <w:p w14:paraId="45682515" w14:textId="77777777" w:rsidR="00A17716" w:rsidRPr="00F458A0" w:rsidRDefault="00A17716" w:rsidP="00A17716">
            <w:pPr>
              <w:pStyle w:val="TableText"/>
            </w:pPr>
            <w:r>
              <w:t>0.5</w:t>
            </w:r>
          </w:p>
        </w:tc>
        <w:tc>
          <w:tcPr>
            <w:tcW w:w="2255" w:type="pct"/>
            <w:shd w:val="clear" w:color="auto" w:fill="auto"/>
          </w:tcPr>
          <w:p w14:paraId="4763835A" w14:textId="77777777" w:rsidR="00A17716" w:rsidRPr="00F458A0" w:rsidRDefault="00A17716" w:rsidP="00A17716">
            <w:pPr>
              <w:pStyle w:val="TableText"/>
            </w:pPr>
            <w:r>
              <w:t>Added Technology Locations, Software Architecture and Identified Systems</w:t>
            </w:r>
          </w:p>
        </w:tc>
        <w:tc>
          <w:tcPr>
            <w:tcW w:w="1137" w:type="pct"/>
            <w:shd w:val="clear" w:color="auto" w:fill="auto"/>
          </w:tcPr>
          <w:p w14:paraId="4FB2DCAD" w14:textId="77777777" w:rsidR="00A17716" w:rsidRPr="00F458A0" w:rsidRDefault="00A17716" w:rsidP="00A17716">
            <w:pPr>
              <w:pStyle w:val="TableText"/>
            </w:pPr>
            <w:r>
              <w:t>Halkfaker Team</w:t>
            </w:r>
          </w:p>
        </w:tc>
      </w:tr>
      <w:tr w:rsidR="00A17716" w:rsidRPr="00F458A0" w14:paraId="2A84F1A2" w14:textId="77777777" w:rsidTr="00A17716">
        <w:trPr>
          <w:cantSplit/>
        </w:trPr>
        <w:tc>
          <w:tcPr>
            <w:tcW w:w="1077" w:type="pct"/>
          </w:tcPr>
          <w:p w14:paraId="7D03210A" w14:textId="77777777" w:rsidR="00A17716" w:rsidRPr="00F458A0" w:rsidRDefault="00A17716" w:rsidP="00A17716">
            <w:pPr>
              <w:pStyle w:val="TableText"/>
            </w:pPr>
            <w:r w:rsidRPr="00F458A0">
              <w:t>February 24, 2017</w:t>
            </w:r>
          </w:p>
        </w:tc>
        <w:tc>
          <w:tcPr>
            <w:tcW w:w="530" w:type="pct"/>
          </w:tcPr>
          <w:p w14:paraId="7C1769A6" w14:textId="77777777" w:rsidR="00A17716" w:rsidRPr="00F458A0" w:rsidRDefault="00A17716" w:rsidP="00A17716">
            <w:pPr>
              <w:pStyle w:val="TableText"/>
            </w:pPr>
            <w:r w:rsidRPr="00F458A0">
              <w:t>0.4</w:t>
            </w:r>
          </w:p>
        </w:tc>
        <w:tc>
          <w:tcPr>
            <w:tcW w:w="2255" w:type="pct"/>
          </w:tcPr>
          <w:p w14:paraId="293D1099" w14:textId="77777777" w:rsidR="00A17716" w:rsidRPr="00F458A0" w:rsidRDefault="00A17716" w:rsidP="00A17716">
            <w:pPr>
              <w:pStyle w:val="TableText"/>
            </w:pPr>
            <w:r w:rsidRPr="00F458A0">
              <w:t>Added tables of figures and tables, and addressed other tech writer review matters</w:t>
            </w:r>
          </w:p>
        </w:tc>
        <w:tc>
          <w:tcPr>
            <w:tcW w:w="1137" w:type="pct"/>
          </w:tcPr>
          <w:p w14:paraId="26B28AD6" w14:textId="77777777" w:rsidR="00A17716" w:rsidRPr="00F458A0" w:rsidRDefault="00A17716" w:rsidP="00A17716">
            <w:pPr>
              <w:pStyle w:val="TableText"/>
            </w:pPr>
            <w:r>
              <w:t>Halfaker Team</w:t>
            </w:r>
          </w:p>
        </w:tc>
      </w:tr>
      <w:tr w:rsidR="00A17716" w:rsidRPr="00F458A0" w14:paraId="03C977FF" w14:textId="77777777" w:rsidTr="00A17716">
        <w:trPr>
          <w:cantSplit/>
        </w:trPr>
        <w:tc>
          <w:tcPr>
            <w:tcW w:w="1077" w:type="pct"/>
          </w:tcPr>
          <w:p w14:paraId="4936AF0A" w14:textId="77777777" w:rsidR="00A17716" w:rsidRPr="00F458A0" w:rsidRDefault="00A17716" w:rsidP="00A17716">
            <w:pPr>
              <w:pStyle w:val="TableText"/>
            </w:pPr>
            <w:r w:rsidRPr="00F458A0">
              <w:t>February 14, 2017</w:t>
            </w:r>
          </w:p>
        </w:tc>
        <w:tc>
          <w:tcPr>
            <w:tcW w:w="530" w:type="pct"/>
          </w:tcPr>
          <w:p w14:paraId="51E5EEA5" w14:textId="77777777" w:rsidR="00A17716" w:rsidRPr="00F458A0" w:rsidRDefault="00A17716" w:rsidP="00A17716">
            <w:pPr>
              <w:pStyle w:val="TableText"/>
            </w:pPr>
            <w:r w:rsidRPr="00F458A0">
              <w:t>0.3</w:t>
            </w:r>
          </w:p>
        </w:tc>
        <w:tc>
          <w:tcPr>
            <w:tcW w:w="2255" w:type="pct"/>
          </w:tcPr>
          <w:p w14:paraId="7D010BE0" w14:textId="77777777" w:rsidR="00A17716" w:rsidRPr="00F458A0" w:rsidRDefault="00A17716" w:rsidP="00A17716">
            <w:pPr>
              <w:pStyle w:val="TableText"/>
            </w:pPr>
            <w:r w:rsidRPr="00F458A0">
              <w:t>Technical Writer Review Complete.</w:t>
            </w:r>
          </w:p>
        </w:tc>
        <w:tc>
          <w:tcPr>
            <w:tcW w:w="1137" w:type="pct"/>
          </w:tcPr>
          <w:p w14:paraId="2C318BB5" w14:textId="77777777" w:rsidR="00A17716" w:rsidRPr="00F458A0" w:rsidRDefault="00A17716" w:rsidP="00A17716">
            <w:pPr>
              <w:pStyle w:val="TableText"/>
            </w:pPr>
            <w:r w:rsidRPr="00F458A0">
              <w:t>Leidos PMO</w:t>
            </w:r>
          </w:p>
        </w:tc>
      </w:tr>
      <w:tr w:rsidR="00A17716" w:rsidRPr="00F458A0" w14:paraId="1F8E2279" w14:textId="77777777" w:rsidTr="00A17716">
        <w:trPr>
          <w:cantSplit/>
        </w:trPr>
        <w:tc>
          <w:tcPr>
            <w:tcW w:w="1077" w:type="pct"/>
          </w:tcPr>
          <w:p w14:paraId="630D31EC" w14:textId="77777777" w:rsidR="00A17716" w:rsidRPr="00F458A0" w:rsidRDefault="00A17716" w:rsidP="00A17716">
            <w:pPr>
              <w:pStyle w:val="TableText"/>
            </w:pPr>
            <w:r w:rsidRPr="00F458A0">
              <w:t>February 2, 2017</w:t>
            </w:r>
          </w:p>
        </w:tc>
        <w:tc>
          <w:tcPr>
            <w:tcW w:w="530" w:type="pct"/>
          </w:tcPr>
          <w:p w14:paraId="0C412519" w14:textId="77777777" w:rsidR="00A17716" w:rsidRPr="00F458A0" w:rsidRDefault="00A17716" w:rsidP="00A17716">
            <w:pPr>
              <w:pStyle w:val="TableText"/>
            </w:pPr>
            <w:r w:rsidRPr="00F458A0">
              <w:t>0.2</w:t>
            </w:r>
          </w:p>
        </w:tc>
        <w:tc>
          <w:tcPr>
            <w:tcW w:w="2255" w:type="pct"/>
          </w:tcPr>
          <w:p w14:paraId="3A38D4F3" w14:textId="77777777" w:rsidR="00A17716" w:rsidRPr="00F458A0" w:rsidRDefault="00A17716" w:rsidP="00A17716">
            <w:pPr>
              <w:pStyle w:val="TableText"/>
            </w:pPr>
            <w:r w:rsidRPr="00F458A0">
              <w:t>Revision based on MCCF EDI TAS Team review</w:t>
            </w:r>
          </w:p>
        </w:tc>
        <w:tc>
          <w:tcPr>
            <w:tcW w:w="1137" w:type="pct"/>
          </w:tcPr>
          <w:p w14:paraId="314E2FD7" w14:textId="77777777" w:rsidR="00A17716" w:rsidRPr="00F458A0" w:rsidRDefault="00A17716" w:rsidP="00A17716">
            <w:pPr>
              <w:pStyle w:val="TableText"/>
            </w:pPr>
            <w:r w:rsidRPr="00F458A0">
              <w:t>Halfaker Team</w:t>
            </w:r>
          </w:p>
        </w:tc>
      </w:tr>
      <w:tr w:rsidR="00A17716" w:rsidRPr="00F458A0" w14:paraId="30634122" w14:textId="77777777" w:rsidTr="00A17716">
        <w:trPr>
          <w:cantSplit/>
        </w:trPr>
        <w:tc>
          <w:tcPr>
            <w:tcW w:w="1077" w:type="pct"/>
          </w:tcPr>
          <w:p w14:paraId="2ACD4DDB" w14:textId="77777777" w:rsidR="00A17716" w:rsidRPr="00F458A0" w:rsidRDefault="00A17716" w:rsidP="00A17716">
            <w:pPr>
              <w:pStyle w:val="TableText"/>
            </w:pPr>
            <w:r w:rsidRPr="00F458A0">
              <w:t>January 27, 2017</w:t>
            </w:r>
          </w:p>
        </w:tc>
        <w:tc>
          <w:tcPr>
            <w:tcW w:w="530" w:type="pct"/>
          </w:tcPr>
          <w:p w14:paraId="2130927E" w14:textId="77777777" w:rsidR="00A17716" w:rsidRPr="00F458A0" w:rsidRDefault="00A17716" w:rsidP="00A17716">
            <w:pPr>
              <w:pStyle w:val="TableText"/>
            </w:pPr>
            <w:r w:rsidRPr="00F458A0">
              <w:t>0.1</w:t>
            </w:r>
          </w:p>
        </w:tc>
        <w:tc>
          <w:tcPr>
            <w:tcW w:w="2255" w:type="pct"/>
          </w:tcPr>
          <w:p w14:paraId="5F70ADA2" w14:textId="77777777" w:rsidR="00A17716" w:rsidRPr="00F458A0" w:rsidRDefault="00A17716" w:rsidP="00A17716">
            <w:pPr>
              <w:pStyle w:val="TableText"/>
            </w:pPr>
            <w:r w:rsidRPr="00F458A0">
              <w:t>Initial Version of MCCF EDI TAS Architecture</w:t>
            </w:r>
          </w:p>
        </w:tc>
        <w:tc>
          <w:tcPr>
            <w:tcW w:w="1137" w:type="pct"/>
          </w:tcPr>
          <w:p w14:paraId="00C21318" w14:textId="77777777" w:rsidR="00A17716" w:rsidRPr="00F458A0" w:rsidRDefault="00A17716" w:rsidP="00A17716">
            <w:pPr>
              <w:pStyle w:val="TableText"/>
            </w:pPr>
            <w:r w:rsidRPr="00F458A0">
              <w:t>Halfaker Team</w:t>
            </w:r>
          </w:p>
        </w:tc>
      </w:tr>
    </w:tbl>
    <w:p w14:paraId="6AC67EC8" w14:textId="77777777" w:rsidR="00A17716" w:rsidRPr="00F458A0" w:rsidRDefault="00A17716" w:rsidP="00A17716">
      <w:pPr>
        <w:pStyle w:val="InstructionalText1"/>
      </w:pPr>
    </w:p>
    <w:p w14:paraId="5BFAA44C" w14:textId="77777777" w:rsidR="00A17716" w:rsidRPr="00F458A0" w:rsidRDefault="00A17716" w:rsidP="00A17716">
      <w:pPr>
        <w:pStyle w:val="BodyText"/>
      </w:pPr>
    </w:p>
    <w:p w14:paraId="397DCD8E" w14:textId="77777777" w:rsidR="00A17716" w:rsidRPr="00F458A0" w:rsidRDefault="00A17716" w:rsidP="00A17716">
      <w:pPr>
        <w:pStyle w:val="Title2"/>
      </w:pPr>
      <w:r w:rsidRPr="00F458A0">
        <w:t>Artifact Rationale</w:t>
      </w:r>
    </w:p>
    <w:p w14:paraId="2A43812D" w14:textId="77777777" w:rsidR="00A17716" w:rsidRPr="00F458A0" w:rsidRDefault="00A17716" w:rsidP="00A17716">
      <w:pPr>
        <w:pStyle w:val="BodyText"/>
      </w:pPr>
      <w:r w:rsidRPr="00F458A0">
        <w:t>This SDD is a dual-use document that provides the conceptual design as well as the as-built design. This document will be updated as the product is built, to reflect the as-built product.</w:t>
      </w:r>
    </w:p>
    <w:p w14:paraId="7ABF64D9" w14:textId="77777777" w:rsidR="00A17716" w:rsidRPr="00F458A0" w:rsidRDefault="00A17716" w:rsidP="00A17716">
      <w:pPr>
        <w:pStyle w:val="BodyText"/>
      </w:pPr>
    </w:p>
    <w:p w14:paraId="1B8CE04E" w14:textId="77777777" w:rsidR="00A17716" w:rsidRPr="00F458A0" w:rsidRDefault="00A17716" w:rsidP="00A17716">
      <w:pPr>
        <w:rPr>
          <w:rFonts w:ascii="Arial" w:hAnsi="Arial" w:cs="Arial"/>
          <w:b/>
          <w:bCs/>
          <w:sz w:val="28"/>
          <w:szCs w:val="32"/>
        </w:rPr>
      </w:pPr>
      <w:r w:rsidRPr="00F458A0">
        <w:br w:type="page"/>
      </w:r>
    </w:p>
    <w:p w14:paraId="5C3610E7" w14:textId="77777777" w:rsidR="00A17716" w:rsidRPr="00F458A0" w:rsidRDefault="00A17716" w:rsidP="00A17716">
      <w:pPr>
        <w:pStyle w:val="BodyText"/>
      </w:pPr>
    </w:p>
    <w:p w14:paraId="2133685A" w14:textId="77777777" w:rsidR="00A17716" w:rsidRPr="00F458A0" w:rsidRDefault="00A17716" w:rsidP="00A17716">
      <w:r w:rsidRPr="00F458A0">
        <w:br w:type="page"/>
      </w:r>
    </w:p>
    <w:p w14:paraId="4C3716E4" w14:textId="77777777" w:rsidR="00A17716" w:rsidRPr="00F458A0" w:rsidRDefault="00A17716" w:rsidP="00A17716">
      <w:pPr>
        <w:pStyle w:val="TOC4"/>
      </w:pPr>
    </w:p>
    <w:p w14:paraId="78760CA1" w14:textId="77777777" w:rsidR="00A17716" w:rsidRPr="00F458A0" w:rsidRDefault="00A17716" w:rsidP="00A17716">
      <w:pPr>
        <w:pStyle w:val="Title2"/>
      </w:pPr>
      <w:r w:rsidRPr="00F458A0">
        <w:t>Table of Contents</w:t>
      </w:r>
    </w:p>
    <w:p w14:paraId="7BF598CC" w14:textId="10A0F740" w:rsidR="0081483C" w:rsidRDefault="00A17716">
      <w:pPr>
        <w:pStyle w:val="TOC1"/>
        <w:rPr>
          <w:rFonts w:asciiTheme="minorHAnsi" w:eastAsiaTheme="minorEastAsia" w:hAnsiTheme="minorHAnsi" w:cstheme="minorBidi"/>
          <w:sz w:val="22"/>
          <w:szCs w:val="22"/>
        </w:rPr>
      </w:pPr>
      <w:r w:rsidRPr="00F458A0">
        <w:fldChar w:fldCharType="begin"/>
      </w:r>
      <w:r w:rsidRPr="00F458A0">
        <w:instrText xml:space="preserve"> TOC \o "1-5" \h \z \u </w:instrText>
      </w:r>
      <w:r w:rsidRPr="00F458A0">
        <w:fldChar w:fldCharType="separate"/>
      </w:r>
      <w:hyperlink w:anchor="_Toc514663664" w:history="1">
        <w:r w:rsidR="0081483C" w:rsidRPr="00734C89">
          <w:rPr>
            <w:rStyle w:val="Hyperlink"/>
          </w:rPr>
          <w:t>1.</w:t>
        </w:r>
        <w:r w:rsidR="0081483C">
          <w:rPr>
            <w:rFonts w:asciiTheme="minorHAnsi" w:eastAsiaTheme="minorEastAsia" w:hAnsiTheme="minorHAnsi" w:cstheme="minorBidi"/>
            <w:sz w:val="22"/>
            <w:szCs w:val="22"/>
          </w:rPr>
          <w:tab/>
        </w:r>
        <w:r w:rsidR="0081483C" w:rsidRPr="00734C89">
          <w:rPr>
            <w:rStyle w:val="Hyperlink"/>
          </w:rPr>
          <w:t>Introduction</w:t>
        </w:r>
        <w:r w:rsidR="0081483C">
          <w:rPr>
            <w:webHidden/>
          </w:rPr>
          <w:tab/>
        </w:r>
        <w:r w:rsidR="0081483C">
          <w:rPr>
            <w:webHidden/>
          </w:rPr>
          <w:fldChar w:fldCharType="begin"/>
        </w:r>
        <w:r w:rsidR="0081483C">
          <w:rPr>
            <w:webHidden/>
          </w:rPr>
          <w:instrText xml:space="preserve"> PAGEREF _Toc514663664 \h </w:instrText>
        </w:r>
        <w:r w:rsidR="0081483C">
          <w:rPr>
            <w:webHidden/>
          </w:rPr>
        </w:r>
        <w:r w:rsidR="0081483C">
          <w:rPr>
            <w:webHidden/>
          </w:rPr>
          <w:fldChar w:fldCharType="separate"/>
        </w:r>
        <w:r w:rsidR="0081483C">
          <w:rPr>
            <w:webHidden/>
          </w:rPr>
          <w:t>1</w:t>
        </w:r>
        <w:r w:rsidR="0081483C">
          <w:rPr>
            <w:webHidden/>
          </w:rPr>
          <w:fldChar w:fldCharType="end"/>
        </w:r>
      </w:hyperlink>
    </w:p>
    <w:p w14:paraId="17F3BCD4" w14:textId="4D48DFA0" w:rsidR="0081483C" w:rsidRDefault="00761164">
      <w:pPr>
        <w:pStyle w:val="TOC2"/>
        <w:rPr>
          <w:rFonts w:asciiTheme="minorHAnsi" w:eastAsiaTheme="minorEastAsia" w:hAnsiTheme="minorHAnsi" w:cstheme="minorBidi"/>
          <w:sz w:val="22"/>
          <w:szCs w:val="22"/>
        </w:rPr>
      </w:pPr>
      <w:hyperlink w:anchor="_Toc514663665" w:history="1">
        <w:r w:rsidR="0081483C" w:rsidRPr="00734C89">
          <w:rPr>
            <w:rStyle w:val="Hyperlink"/>
          </w:rPr>
          <w:t>1.1.</w:t>
        </w:r>
        <w:r w:rsidR="0081483C">
          <w:rPr>
            <w:rFonts w:asciiTheme="minorHAnsi" w:eastAsiaTheme="minorEastAsia" w:hAnsiTheme="minorHAnsi" w:cstheme="minorBidi"/>
            <w:sz w:val="22"/>
            <w:szCs w:val="22"/>
          </w:rPr>
          <w:tab/>
        </w:r>
        <w:r w:rsidR="0081483C" w:rsidRPr="00734C89">
          <w:rPr>
            <w:rStyle w:val="Hyperlink"/>
          </w:rPr>
          <w:t>Scope</w:t>
        </w:r>
        <w:r w:rsidR="0081483C">
          <w:rPr>
            <w:webHidden/>
          </w:rPr>
          <w:tab/>
        </w:r>
        <w:r w:rsidR="0081483C">
          <w:rPr>
            <w:webHidden/>
          </w:rPr>
          <w:fldChar w:fldCharType="begin"/>
        </w:r>
        <w:r w:rsidR="0081483C">
          <w:rPr>
            <w:webHidden/>
          </w:rPr>
          <w:instrText xml:space="preserve"> PAGEREF _Toc514663665 \h </w:instrText>
        </w:r>
        <w:r w:rsidR="0081483C">
          <w:rPr>
            <w:webHidden/>
          </w:rPr>
        </w:r>
        <w:r w:rsidR="0081483C">
          <w:rPr>
            <w:webHidden/>
          </w:rPr>
          <w:fldChar w:fldCharType="separate"/>
        </w:r>
        <w:r w:rsidR="0081483C">
          <w:rPr>
            <w:webHidden/>
          </w:rPr>
          <w:t>2</w:t>
        </w:r>
        <w:r w:rsidR="0081483C">
          <w:rPr>
            <w:webHidden/>
          </w:rPr>
          <w:fldChar w:fldCharType="end"/>
        </w:r>
      </w:hyperlink>
    </w:p>
    <w:p w14:paraId="7C9FDF03" w14:textId="6F23997C" w:rsidR="0081483C" w:rsidRDefault="00761164">
      <w:pPr>
        <w:pStyle w:val="TOC1"/>
        <w:rPr>
          <w:rFonts w:asciiTheme="minorHAnsi" w:eastAsiaTheme="minorEastAsia" w:hAnsiTheme="minorHAnsi" w:cstheme="minorBidi"/>
          <w:sz w:val="22"/>
          <w:szCs w:val="22"/>
        </w:rPr>
      </w:pPr>
      <w:hyperlink w:anchor="_Toc514663666" w:history="1">
        <w:r w:rsidR="0081483C" w:rsidRPr="00734C89">
          <w:rPr>
            <w:rStyle w:val="Hyperlink"/>
          </w:rPr>
          <w:t>2.</w:t>
        </w:r>
        <w:r w:rsidR="0081483C">
          <w:rPr>
            <w:rFonts w:asciiTheme="minorHAnsi" w:eastAsiaTheme="minorEastAsia" w:hAnsiTheme="minorHAnsi" w:cstheme="minorBidi"/>
            <w:sz w:val="22"/>
            <w:szCs w:val="22"/>
          </w:rPr>
          <w:tab/>
        </w:r>
        <w:r w:rsidR="0081483C" w:rsidRPr="00734C89">
          <w:rPr>
            <w:rStyle w:val="Hyperlink"/>
          </w:rPr>
          <w:t>Background</w:t>
        </w:r>
        <w:r w:rsidR="0081483C">
          <w:rPr>
            <w:webHidden/>
          </w:rPr>
          <w:tab/>
        </w:r>
        <w:r w:rsidR="0081483C">
          <w:rPr>
            <w:webHidden/>
          </w:rPr>
          <w:fldChar w:fldCharType="begin"/>
        </w:r>
        <w:r w:rsidR="0081483C">
          <w:rPr>
            <w:webHidden/>
          </w:rPr>
          <w:instrText xml:space="preserve"> PAGEREF _Toc514663666 \h </w:instrText>
        </w:r>
        <w:r w:rsidR="0081483C">
          <w:rPr>
            <w:webHidden/>
          </w:rPr>
        </w:r>
        <w:r w:rsidR="0081483C">
          <w:rPr>
            <w:webHidden/>
          </w:rPr>
          <w:fldChar w:fldCharType="separate"/>
        </w:r>
        <w:r w:rsidR="0081483C">
          <w:rPr>
            <w:webHidden/>
          </w:rPr>
          <w:t>2</w:t>
        </w:r>
        <w:r w:rsidR="0081483C">
          <w:rPr>
            <w:webHidden/>
          </w:rPr>
          <w:fldChar w:fldCharType="end"/>
        </w:r>
      </w:hyperlink>
    </w:p>
    <w:p w14:paraId="1C3B79AB" w14:textId="4C21928F" w:rsidR="0081483C" w:rsidRDefault="00761164">
      <w:pPr>
        <w:pStyle w:val="TOC2"/>
        <w:rPr>
          <w:rFonts w:asciiTheme="minorHAnsi" w:eastAsiaTheme="minorEastAsia" w:hAnsiTheme="minorHAnsi" w:cstheme="minorBidi"/>
          <w:sz w:val="22"/>
          <w:szCs w:val="22"/>
        </w:rPr>
      </w:pPr>
      <w:hyperlink w:anchor="_Toc514663667" w:history="1">
        <w:r w:rsidR="0081483C" w:rsidRPr="00734C89">
          <w:rPr>
            <w:rStyle w:val="Hyperlink"/>
          </w:rPr>
          <w:t>2.1.</w:t>
        </w:r>
        <w:r w:rsidR="0081483C">
          <w:rPr>
            <w:rFonts w:asciiTheme="minorHAnsi" w:eastAsiaTheme="minorEastAsia" w:hAnsiTheme="minorHAnsi" w:cstheme="minorBidi"/>
            <w:sz w:val="22"/>
            <w:szCs w:val="22"/>
          </w:rPr>
          <w:tab/>
        </w:r>
        <w:r w:rsidR="0081483C" w:rsidRPr="00734C89">
          <w:rPr>
            <w:rStyle w:val="Hyperlink"/>
          </w:rPr>
          <w:t>Overview of the System</w:t>
        </w:r>
        <w:r w:rsidR="0081483C">
          <w:rPr>
            <w:webHidden/>
          </w:rPr>
          <w:tab/>
        </w:r>
        <w:r w:rsidR="0081483C">
          <w:rPr>
            <w:webHidden/>
          </w:rPr>
          <w:fldChar w:fldCharType="begin"/>
        </w:r>
        <w:r w:rsidR="0081483C">
          <w:rPr>
            <w:webHidden/>
          </w:rPr>
          <w:instrText xml:space="preserve"> PAGEREF _Toc514663667 \h </w:instrText>
        </w:r>
        <w:r w:rsidR="0081483C">
          <w:rPr>
            <w:webHidden/>
          </w:rPr>
        </w:r>
        <w:r w:rsidR="0081483C">
          <w:rPr>
            <w:webHidden/>
          </w:rPr>
          <w:fldChar w:fldCharType="separate"/>
        </w:r>
        <w:r w:rsidR="0081483C">
          <w:rPr>
            <w:webHidden/>
          </w:rPr>
          <w:t>2</w:t>
        </w:r>
        <w:r w:rsidR="0081483C">
          <w:rPr>
            <w:webHidden/>
          </w:rPr>
          <w:fldChar w:fldCharType="end"/>
        </w:r>
      </w:hyperlink>
    </w:p>
    <w:p w14:paraId="30B74719" w14:textId="192E4769" w:rsidR="0081483C" w:rsidRDefault="00761164">
      <w:pPr>
        <w:pStyle w:val="TOC2"/>
        <w:rPr>
          <w:rFonts w:asciiTheme="minorHAnsi" w:eastAsiaTheme="minorEastAsia" w:hAnsiTheme="minorHAnsi" w:cstheme="minorBidi"/>
          <w:sz w:val="22"/>
          <w:szCs w:val="22"/>
        </w:rPr>
      </w:pPr>
      <w:hyperlink w:anchor="_Toc514663668" w:history="1">
        <w:r w:rsidR="0081483C" w:rsidRPr="00734C89">
          <w:rPr>
            <w:rStyle w:val="Hyperlink"/>
          </w:rPr>
          <w:t>2.2.</w:t>
        </w:r>
        <w:r w:rsidR="0081483C">
          <w:rPr>
            <w:rFonts w:asciiTheme="minorHAnsi" w:eastAsiaTheme="minorEastAsia" w:hAnsiTheme="minorHAnsi" w:cstheme="minorBidi"/>
            <w:sz w:val="22"/>
            <w:szCs w:val="22"/>
          </w:rPr>
          <w:tab/>
        </w:r>
        <w:r w:rsidR="0081483C" w:rsidRPr="00734C89">
          <w:rPr>
            <w:rStyle w:val="Hyperlink"/>
          </w:rPr>
          <w:t>Business Process Overview</w:t>
        </w:r>
        <w:r w:rsidR="0081483C">
          <w:rPr>
            <w:webHidden/>
          </w:rPr>
          <w:tab/>
        </w:r>
        <w:r w:rsidR="0081483C">
          <w:rPr>
            <w:webHidden/>
          </w:rPr>
          <w:fldChar w:fldCharType="begin"/>
        </w:r>
        <w:r w:rsidR="0081483C">
          <w:rPr>
            <w:webHidden/>
          </w:rPr>
          <w:instrText xml:space="preserve"> PAGEREF _Toc514663668 \h </w:instrText>
        </w:r>
        <w:r w:rsidR="0081483C">
          <w:rPr>
            <w:webHidden/>
          </w:rPr>
        </w:r>
        <w:r w:rsidR="0081483C">
          <w:rPr>
            <w:webHidden/>
          </w:rPr>
          <w:fldChar w:fldCharType="separate"/>
        </w:r>
        <w:r w:rsidR="0081483C">
          <w:rPr>
            <w:webHidden/>
          </w:rPr>
          <w:t>3</w:t>
        </w:r>
        <w:r w:rsidR="0081483C">
          <w:rPr>
            <w:webHidden/>
          </w:rPr>
          <w:fldChar w:fldCharType="end"/>
        </w:r>
      </w:hyperlink>
    </w:p>
    <w:p w14:paraId="022F69D8" w14:textId="3EDB0B53" w:rsidR="0081483C" w:rsidRDefault="00761164">
      <w:pPr>
        <w:pStyle w:val="TOC2"/>
        <w:rPr>
          <w:rFonts w:asciiTheme="minorHAnsi" w:eastAsiaTheme="minorEastAsia" w:hAnsiTheme="minorHAnsi" w:cstheme="minorBidi"/>
          <w:sz w:val="22"/>
          <w:szCs w:val="22"/>
        </w:rPr>
      </w:pPr>
      <w:hyperlink w:anchor="_Toc514663669" w:history="1">
        <w:r w:rsidR="0081483C" w:rsidRPr="00734C89">
          <w:rPr>
            <w:rStyle w:val="Hyperlink"/>
          </w:rPr>
          <w:t>2.3.</w:t>
        </w:r>
        <w:r w:rsidR="0081483C">
          <w:rPr>
            <w:rFonts w:asciiTheme="minorHAnsi" w:eastAsiaTheme="minorEastAsia" w:hAnsiTheme="minorHAnsi" w:cstheme="minorBidi"/>
            <w:sz w:val="22"/>
            <w:szCs w:val="22"/>
          </w:rPr>
          <w:tab/>
        </w:r>
        <w:r w:rsidR="0081483C" w:rsidRPr="00734C89">
          <w:rPr>
            <w:rStyle w:val="Hyperlink"/>
          </w:rPr>
          <w:t>High-level Claims Process</w:t>
        </w:r>
        <w:r w:rsidR="0081483C">
          <w:rPr>
            <w:webHidden/>
          </w:rPr>
          <w:tab/>
        </w:r>
        <w:r w:rsidR="0081483C">
          <w:rPr>
            <w:webHidden/>
          </w:rPr>
          <w:fldChar w:fldCharType="begin"/>
        </w:r>
        <w:r w:rsidR="0081483C">
          <w:rPr>
            <w:webHidden/>
          </w:rPr>
          <w:instrText xml:space="preserve"> PAGEREF _Toc514663669 \h </w:instrText>
        </w:r>
        <w:r w:rsidR="0081483C">
          <w:rPr>
            <w:webHidden/>
          </w:rPr>
        </w:r>
        <w:r w:rsidR="0081483C">
          <w:rPr>
            <w:webHidden/>
          </w:rPr>
          <w:fldChar w:fldCharType="separate"/>
        </w:r>
        <w:r w:rsidR="0081483C">
          <w:rPr>
            <w:webHidden/>
          </w:rPr>
          <w:t>4</w:t>
        </w:r>
        <w:r w:rsidR="0081483C">
          <w:rPr>
            <w:webHidden/>
          </w:rPr>
          <w:fldChar w:fldCharType="end"/>
        </w:r>
      </w:hyperlink>
    </w:p>
    <w:p w14:paraId="6FFC3C30" w14:textId="4588F86E" w:rsidR="0081483C" w:rsidRDefault="00761164">
      <w:pPr>
        <w:pStyle w:val="TOC2"/>
        <w:rPr>
          <w:rFonts w:asciiTheme="minorHAnsi" w:eastAsiaTheme="minorEastAsia" w:hAnsiTheme="minorHAnsi" w:cstheme="minorBidi"/>
          <w:sz w:val="22"/>
          <w:szCs w:val="22"/>
        </w:rPr>
      </w:pPr>
      <w:hyperlink w:anchor="_Toc514663670" w:history="1">
        <w:r w:rsidR="0081483C" w:rsidRPr="00734C89">
          <w:rPr>
            <w:rStyle w:val="Hyperlink"/>
          </w:rPr>
          <w:t>2.4.</w:t>
        </w:r>
        <w:r w:rsidR="0081483C">
          <w:rPr>
            <w:rFonts w:asciiTheme="minorHAnsi" w:eastAsiaTheme="minorEastAsia" w:hAnsiTheme="minorHAnsi" w:cstheme="minorBidi"/>
            <w:sz w:val="22"/>
            <w:szCs w:val="22"/>
          </w:rPr>
          <w:tab/>
        </w:r>
        <w:r w:rsidR="0081483C" w:rsidRPr="00734C89">
          <w:rPr>
            <w:rStyle w:val="Hyperlink"/>
          </w:rPr>
          <w:t>High-level Request for Additional Information Process</w:t>
        </w:r>
        <w:r w:rsidR="0081483C">
          <w:rPr>
            <w:webHidden/>
          </w:rPr>
          <w:tab/>
        </w:r>
        <w:r w:rsidR="0081483C">
          <w:rPr>
            <w:webHidden/>
          </w:rPr>
          <w:fldChar w:fldCharType="begin"/>
        </w:r>
        <w:r w:rsidR="0081483C">
          <w:rPr>
            <w:webHidden/>
          </w:rPr>
          <w:instrText xml:space="preserve"> PAGEREF _Toc514663670 \h </w:instrText>
        </w:r>
        <w:r w:rsidR="0081483C">
          <w:rPr>
            <w:webHidden/>
          </w:rPr>
        </w:r>
        <w:r w:rsidR="0081483C">
          <w:rPr>
            <w:webHidden/>
          </w:rPr>
          <w:fldChar w:fldCharType="separate"/>
        </w:r>
        <w:r w:rsidR="0081483C">
          <w:rPr>
            <w:webHidden/>
          </w:rPr>
          <w:t>5</w:t>
        </w:r>
        <w:r w:rsidR="0081483C">
          <w:rPr>
            <w:webHidden/>
          </w:rPr>
          <w:fldChar w:fldCharType="end"/>
        </w:r>
      </w:hyperlink>
    </w:p>
    <w:p w14:paraId="3A9DEA89" w14:textId="119DDB7F" w:rsidR="0081483C" w:rsidRDefault="00761164">
      <w:pPr>
        <w:pStyle w:val="TOC2"/>
        <w:rPr>
          <w:rFonts w:asciiTheme="minorHAnsi" w:eastAsiaTheme="minorEastAsia" w:hAnsiTheme="minorHAnsi" w:cstheme="minorBidi"/>
          <w:sz w:val="22"/>
          <w:szCs w:val="22"/>
        </w:rPr>
      </w:pPr>
      <w:hyperlink w:anchor="_Toc514663671" w:history="1">
        <w:r w:rsidR="0081483C" w:rsidRPr="00734C89">
          <w:rPr>
            <w:rStyle w:val="Hyperlink"/>
          </w:rPr>
          <w:t>2.5.</w:t>
        </w:r>
        <w:r w:rsidR="0081483C">
          <w:rPr>
            <w:rFonts w:asciiTheme="minorHAnsi" w:eastAsiaTheme="minorEastAsia" w:hAnsiTheme="minorHAnsi" w:cstheme="minorBidi"/>
            <w:sz w:val="22"/>
            <w:szCs w:val="22"/>
          </w:rPr>
          <w:tab/>
        </w:r>
        <w:r w:rsidR="0081483C" w:rsidRPr="00734C89">
          <w:rPr>
            <w:rStyle w:val="Hyperlink"/>
          </w:rPr>
          <w:t>High-level Pre-certification Process</w:t>
        </w:r>
        <w:r w:rsidR="0081483C">
          <w:rPr>
            <w:webHidden/>
          </w:rPr>
          <w:tab/>
        </w:r>
        <w:r w:rsidR="0081483C">
          <w:rPr>
            <w:webHidden/>
          </w:rPr>
          <w:fldChar w:fldCharType="begin"/>
        </w:r>
        <w:r w:rsidR="0081483C">
          <w:rPr>
            <w:webHidden/>
          </w:rPr>
          <w:instrText xml:space="preserve"> PAGEREF _Toc514663671 \h </w:instrText>
        </w:r>
        <w:r w:rsidR="0081483C">
          <w:rPr>
            <w:webHidden/>
          </w:rPr>
        </w:r>
        <w:r w:rsidR="0081483C">
          <w:rPr>
            <w:webHidden/>
          </w:rPr>
          <w:fldChar w:fldCharType="separate"/>
        </w:r>
        <w:r w:rsidR="0081483C">
          <w:rPr>
            <w:webHidden/>
          </w:rPr>
          <w:t>6</w:t>
        </w:r>
        <w:r w:rsidR="0081483C">
          <w:rPr>
            <w:webHidden/>
          </w:rPr>
          <w:fldChar w:fldCharType="end"/>
        </w:r>
      </w:hyperlink>
    </w:p>
    <w:p w14:paraId="573B664E" w14:textId="25FF714F" w:rsidR="0081483C" w:rsidRDefault="00761164">
      <w:pPr>
        <w:pStyle w:val="TOC2"/>
        <w:rPr>
          <w:rFonts w:asciiTheme="minorHAnsi" w:eastAsiaTheme="minorEastAsia" w:hAnsiTheme="minorHAnsi" w:cstheme="minorBidi"/>
          <w:sz w:val="22"/>
          <w:szCs w:val="22"/>
        </w:rPr>
      </w:pPr>
      <w:hyperlink w:anchor="_Toc514663672" w:history="1">
        <w:r w:rsidR="0081483C" w:rsidRPr="00734C89">
          <w:rPr>
            <w:rStyle w:val="Hyperlink"/>
          </w:rPr>
          <w:t>2.6.</w:t>
        </w:r>
        <w:r w:rsidR="0081483C">
          <w:rPr>
            <w:rFonts w:asciiTheme="minorHAnsi" w:eastAsiaTheme="minorEastAsia" w:hAnsiTheme="minorHAnsi" w:cstheme="minorBidi"/>
            <w:sz w:val="22"/>
            <w:szCs w:val="22"/>
          </w:rPr>
          <w:tab/>
        </w:r>
        <w:r w:rsidR="0081483C" w:rsidRPr="00734C89">
          <w:rPr>
            <w:rStyle w:val="Hyperlink"/>
          </w:rPr>
          <w:t>Overview of the Significant Requirements</w:t>
        </w:r>
        <w:r w:rsidR="0081483C">
          <w:rPr>
            <w:webHidden/>
          </w:rPr>
          <w:tab/>
        </w:r>
        <w:r w:rsidR="0081483C">
          <w:rPr>
            <w:webHidden/>
          </w:rPr>
          <w:fldChar w:fldCharType="begin"/>
        </w:r>
        <w:r w:rsidR="0081483C">
          <w:rPr>
            <w:webHidden/>
          </w:rPr>
          <w:instrText xml:space="preserve"> PAGEREF _Toc514663672 \h </w:instrText>
        </w:r>
        <w:r w:rsidR="0081483C">
          <w:rPr>
            <w:webHidden/>
          </w:rPr>
        </w:r>
        <w:r w:rsidR="0081483C">
          <w:rPr>
            <w:webHidden/>
          </w:rPr>
          <w:fldChar w:fldCharType="separate"/>
        </w:r>
        <w:r w:rsidR="0081483C">
          <w:rPr>
            <w:webHidden/>
          </w:rPr>
          <w:t>7</w:t>
        </w:r>
        <w:r w:rsidR="0081483C">
          <w:rPr>
            <w:webHidden/>
          </w:rPr>
          <w:fldChar w:fldCharType="end"/>
        </w:r>
      </w:hyperlink>
    </w:p>
    <w:p w14:paraId="1CD0A4B1" w14:textId="22C96802" w:rsidR="0081483C" w:rsidRDefault="00761164">
      <w:pPr>
        <w:pStyle w:val="TOC3"/>
        <w:rPr>
          <w:rFonts w:asciiTheme="minorHAnsi" w:eastAsiaTheme="minorEastAsia" w:hAnsiTheme="minorHAnsi" w:cstheme="minorBidi"/>
          <w:sz w:val="22"/>
          <w:szCs w:val="22"/>
        </w:rPr>
      </w:pPr>
      <w:hyperlink w:anchor="_Toc514663673" w:history="1">
        <w:r w:rsidR="0081483C" w:rsidRPr="00734C89">
          <w:rPr>
            <w:rStyle w:val="Hyperlink"/>
          </w:rPr>
          <w:t>2.6.1.</w:t>
        </w:r>
        <w:r w:rsidR="0081483C">
          <w:rPr>
            <w:rFonts w:asciiTheme="minorHAnsi" w:eastAsiaTheme="minorEastAsia" w:hAnsiTheme="minorHAnsi" w:cstheme="minorBidi"/>
            <w:sz w:val="22"/>
            <w:szCs w:val="22"/>
          </w:rPr>
          <w:tab/>
        </w:r>
        <w:r w:rsidR="0081483C" w:rsidRPr="00734C89">
          <w:rPr>
            <w:rStyle w:val="Hyperlink"/>
          </w:rPr>
          <w:t>Architecture Platform Epics</w:t>
        </w:r>
        <w:r w:rsidR="0081483C">
          <w:rPr>
            <w:webHidden/>
          </w:rPr>
          <w:tab/>
        </w:r>
        <w:r w:rsidR="0081483C">
          <w:rPr>
            <w:webHidden/>
          </w:rPr>
          <w:fldChar w:fldCharType="begin"/>
        </w:r>
        <w:r w:rsidR="0081483C">
          <w:rPr>
            <w:webHidden/>
          </w:rPr>
          <w:instrText xml:space="preserve"> PAGEREF _Toc514663673 \h </w:instrText>
        </w:r>
        <w:r w:rsidR="0081483C">
          <w:rPr>
            <w:webHidden/>
          </w:rPr>
        </w:r>
        <w:r w:rsidR="0081483C">
          <w:rPr>
            <w:webHidden/>
          </w:rPr>
          <w:fldChar w:fldCharType="separate"/>
        </w:r>
        <w:r w:rsidR="0081483C">
          <w:rPr>
            <w:webHidden/>
          </w:rPr>
          <w:t>7</w:t>
        </w:r>
        <w:r w:rsidR="0081483C">
          <w:rPr>
            <w:webHidden/>
          </w:rPr>
          <w:fldChar w:fldCharType="end"/>
        </w:r>
      </w:hyperlink>
    </w:p>
    <w:p w14:paraId="0B4AD26D" w14:textId="4DAD5FE1" w:rsidR="0081483C" w:rsidRDefault="00761164">
      <w:pPr>
        <w:pStyle w:val="TOC3"/>
        <w:rPr>
          <w:rFonts w:asciiTheme="minorHAnsi" w:eastAsiaTheme="minorEastAsia" w:hAnsiTheme="minorHAnsi" w:cstheme="minorBidi"/>
          <w:sz w:val="22"/>
          <w:szCs w:val="22"/>
        </w:rPr>
      </w:pPr>
      <w:hyperlink w:anchor="_Toc514663674" w:history="1">
        <w:r w:rsidR="0081483C" w:rsidRPr="00734C89">
          <w:rPr>
            <w:rStyle w:val="Hyperlink"/>
          </w:rPr>
          <w:t>2.6.2.</w:t>
        </w:r>
        <w:r w:rsidR="0081483C">
          <w:rPr>
            <w:rFonts w:asciiTheme="minorHAnsi" w:eastAsiaTheme="minorEastAsia" w:hAnsiTheme="minorHAnsi" w:cstheme="minorBidi"/>
            <w:sz w:val="22"/>
            <w:szCs w:val="22"/>
          </w:rPr>
          <w:tab/>
        </w:r>
        <w:r w:rsidR="0081483C" w:rsidRPr="00734C89">
          <w:rPr>
            <w:rStyle w:val="Hyperlink"/>
          </w:rPr>
          <w:t>Overview of the Functional Workload/Performance Requirements</w:t>
        </w:r>
        <w:r w:rsidR="0081483C">
          <w:rPr>
            <w:webHidden/>
          </w:rPr>
          <w:tab/>
        </w:r>
        <w:r w:rsidR="0081483C">
          <w:rPr>
            <w:webHidden/>
          </w:rPr>
          <w:fldChar w:fldCharType="begin"/>
        </w:r>
        <w:r w:rsidR="0081483C">
          <w:rPr>
            <w:webHidden/>
          </w:rPr>
          <w:instrText xml:space="preserve"> PAGEREF _Toc514663674 \h </w:instrText>
        </w:r>
        <w:r w:rsidR="0081483C">
          <w:rPr>
            <w:webHidden/>
          </w:rPr>
        </w:r>
        <w:r w:rsidR="0081483C">
          <w:rPr>
            <w:webHidden/>
          </w:rPr>
          <w:fldChar w:fldCharType="separate"/>
        </w:r>
        <w:r w:rsidR="0081483C">
          <w:rPr>
            <w:webHidden/>
          </w:rPr>
          <w:t>7</w:t>
        </w:r>
        <w:r w:rsidR="0081483C">
          <w:rPr>
            <w:webHidden/>
          </w:rPr>
          <w:fldChar w:fldCharType="end"/>
        </w:r>
      </w:hyperlink>
    </w:p>
    <w:p w14:paraId="507754F2" w14:textId="298D6223" w:rsidR="0081483C" w:rsidRDefault="00761164">
      <w:pPr>
        <w:pStyle w:val="TOC3"/>
        <w:rPr>
          <w:rFonts w:asciiTheme="minorHAnsi" w:eastAsiaTheme="minorEastAsia" w:hAnsiTheme="minorHAnsi" w:cstheme="minorBidi"/>
          <w:sz w:val="22"/>
          <w:szCs w:val="22"/>
        </w:rPr>
      </w:pPr>
      <w:hyperlink w:anchor="_Toc514663675" w:history="1">
        <w:r w:rsidR="0081483C" w:rsidRPr="00734C89">
          <w:rPr>
            <w:rStyle w:val="Hyperlink"/>
          </w:rPr>
          <w:t>2.6.3.</w:t>
        </w:r>
        <w:r w:rsidR="0081483C">
          <w:rPr>
            <w:rFonts w:asciiTheme="minorHAnsi" w:eastAsiaTheme="minorEastAsia" w:hAnsiTheme="minorHAnsi" w:cstheme="minorBidi"/>
            <w:sz w:val="22"/>
            <w:szCs w:val="22"/>
          </w:rPr>
          <w:tab/>
        </w:r>
        <w:r w:rsidR="0081483C" w:rsidRPr="00734C89">
          <w:rPr>
            <w:rStyle w:val="Hyperlink"/>
          </w:rPr>
          <w:t>Overview of Operational Requirements</w:t>
        </w:r>
        <w:r w:rsidR="0081483C">
          <w:rPr>
            <w:webHidden/>
          </w:rPr>
          <w:tab/>
        </w:r>
        <w:r w:rsidR="0081483C">
          <w:rPr>
            <w:webHidden/>
          </w:rPr>
          <w:fldChar w:fldCharType="begin"/>
        </w:r>
        <w:r w:rsidR="0081483C">
          <w:rPr>
            <w:webHidden/>
          </w:rPr>
          <w:instrText xml:space="preserve"> PAGEREF _Toc514663675 \h </w:instrText>
        </w:r>
        <w:r w:rsidR="0081483C">
          <w:rPr>
            <w:webHidden/>
          </w:rPr>
        </w:r>
        <w:r w:rsidR="0081483C">
          <w:rPr>
            <w:webHidden/>
          </w:rPr>
          <w:fldChar w:fldCharType="separate"/>
        </w:r>
        <w:r w:rsidR="0081483C">
          <w:rPr>
            <w:webHidden/>
          </w:rPr>
          <w:t>10</w:t>
        </w:r>
        <w:r w:rsidR="0081483C">
          <w:rPr>
            <w:webHidden/>
          </w:rPr>
          <w:fldChar w:fldCharType="end"/>
        </w:r>
      </w:hyperlink>
    </w:p>
    <w:p w14:paraId="0D02AE58" w14:textId="5D6C86A8" w:rsidR="0081483C" w:rsidRDefault="00761164">
      <w:pPr>
        <w:pStyle w:val="TOC4"/>
        <w:rPr>
          <w:rFonts w:asciiTheme="minorHAnsi" w:eastAsiaTheme="minorEastAsia" w:hAnsiTheme="minorHAnsi" w:cstheme="minorBidi"/>
          <w:noProof/>
          <w:sz w:val="22"/>
          <w:szCs w:val="22"/>
        </w:rPr>
      </w:pPr>
      <w:hyperlink w:anchor="_Toc514663676" w:history="1">
        <w:r w:rsidR="0081483C" w:rsidRPr="00734C89">
          <w:rPr>
            <w:rStyle w:val="Hyperlink"/>
            <w:noProof/>
          </w:rPr>
          <w:t>2.6.3.1.</w:t>
        </w:r>
        <w:r w:rsidR="0081483C">
          <w:rPr>
            <w:rFonts w:asciiTheme="minorHAnsi" w:eastAsiaTheme="minorEastAsia" w:hAnsiTheme="minorHAnsi" w:cstheme="minorBidi"/>
            <w:noProof/>
            <w:sz w:val="22"/>
            <w:szCs w:val="22"/>
          </w:rPr>
          <w:tab/>
        </w:r>
        <w:r w:rsidR="0081483C" w:rsidRPr="00734C89">
          <w:rPr>
            <w:rStyle w:val="Hyperlink"/>
            <w:noProof/>
          </w:rPr>
          <w:t>Scalability</w:t>
        </w:r>
        <w:r w:rsidR="0081483C">
          <w:rPr>
            <w:noProof/>
            <w:webHidden/>
          </w:rPr>
          <w:tab/>
        </w:r>
        <w:r w:rsidR="0081483C">
          <w:rPr>
            <w:noProof/>
            <w:webHidden/>
          </w:rPr>
          <w:fldChar w:fldCharType="begin"/>
        </w:r>
        <w:r w:rsidR="0081483C">
          <w:rPr>
            <w:noProof/>
            <w:webHidden/>
          </w:rPr>
          <w:instrText xml:space="preserve"> PAGEREF _Toc514663676 \h </w:instrText>
        </w:r>
        <w:r w:rsidR="0081483C">
          <w:rPr>
            <w:noProof/>
            <w:webHidden/>
          </w:rPr>
        </w:r>
        <w:r w:rsidR="0081483C">
          <w:rPr>
            <w:noProof/>
            <w:webHidden/>
          </w:rPr>
          <w:fldChar w:fldCharType="separate"/>
        </w:r>
        <w:r w:rsidR="0081483C">
          <w:rPr>
            <w:noProof/>
            <w:webHidden/>
          </w:rPr>
          <w:t>10</w:t>
        </w:r>
        <w:r w:rsidR="0081483C">
          <w:rPr>
            <w:noProof/>
            <w:webHidden/>
          </w:rPr>
          <w:fldChar w:fldCharType="end"/>
        </w:r>
      </w:hyperlink>
    </w:p>
    <w:p w14:paraId="3AE7250F" w14:textId="42F9A14F" w:rsidR="0081483C" w:rsidRDefault="00761164">
      <w:pPr>
        <w:pStyle w:val="TOC4"/>
        <w:rPr>
          <w:rFonts w:asciiTheme="minorHAnsi" w:eastAsiaTheme="minorEastAsia" w:hAnsiTheme="minorHAnsi" w:cstheme="minorBidi"/>
          <w:noProof/>
          <w:sz w:val="22"/>
          <w:szCs w:val="22"/>
        </w:rPr>
      </w:pPr>
      <w:hyperlink w:anchor="_Toc514663677" w:history="1">
        <w:r w:rsidR="0081483C" w:rsidRPr="00734C89">
          <w:rPr>
            <w:rStyle w:val="Hyperlink"/>
            <w:noProof/>
          </w:rPr>
          <w:t>2.6.3.2.</w:t>
        </w:r>
        <w:r w:rsidR="0081483C">
          <w:rPr>
            <w:rFonts w:asciiTheme="minorHAnsi" w:eastAsiaTheme="minorEastAsia" w:hAnsiTheme="minorHAnsi" w:cstheme="minorBidi"/>
            <w:noProof/>
            <w:sz w:val="22"/>
            <w:szCs w:val="22"/>
          </w:rPr>
          <w:tab/>
        </w:r>
        <w:r w:rsidR="0081483C" w:rsidRPr="00734C89">
          <w:rPr>
            <w:rStyle w:val="Hyperlink"/>
            <w:noProof/>
          </w:rPr>
          <w:t>Availability</w:t>
        </w:r>
        <w:r w:rsidR="0081483C">
          <w:rPr>
            <w:noProof/>
            <w:webHidden/>
          </w:rPr>
          <w:tab/>
        </w:r>
        <w:r w:rsidR="0081483C">
          <w:rPr>
            <w:noProof/>
            <w:webHidden/>
          </w:rPr>
          <w:fldChar w:fldCharType="begin"/>
        </w:r>
        <w:r w:rsidR="0081483C">
          <w:rPr>
            <w:noProof/>
            <w:webHidden/>
          </w:rPr>
          <w:instrText xml:space="preserve"> PAGEREF _Toc514663677 \h </w:instrText>
        </w:r>
        <w:r w:rsidR="0081483C">
          <w:rPr>
            <w:noProof/>
            <w:webHidden/>
          </w:rPr>
        </w:r>
        <w:r w:rsidR="0081483C">
          <w:rPr>
            <w:noProof/>
            <w:webHidden/>
          </w:rPr>
          <w:fldChar w:fldCharType="separate"/>
        </w:r>
        <w:r w:rsidR="0081483C">
          <w:rPr>
            <w:noProof/>
            <w:webHidden/>
          </w:rPr>
          <w:t>11</w:t>
        </w:r>
        <w:r w:rsidR="0081483C">
          <w:rPr>
            <w:noProof/>
            <w:webHidden/>
          </w:rPr>
          <w:fldChar w:fldCharType="end"/>
        </w:r>
      </w:hyperlink>
    </w:p>
    <w:p w14:paraId="5085880A" w14:textId="6FA687AE" w:rsidR="0081483C" w:rsidRDefault="00761164">
      <w:pPr>
        <w:pStyle w:val="TOC4"/>
        <w:rPr>
          <w:rFonts w:asciiTheme="minorHAnsi" w:eastAsiaTheme="minorEastAsia" w:hAnsiTheme="minorHAnsi" w:cstheme="minorBidi"/>
          <w:noProof/>
          <w:sz w:val="22"/>
          <w:szCs w:val="22"/>
        </w:rPr>
      </w:pPr>
      <w:hyperlink w:anchor="_Toc514663678" w:history="1">
        <w:r w:rsidR="0081483C" w:rsidRPr="00734C89">
          <w:rPr>
            <w:rStyle w:val="Hyperlink"/>
            <w:noProof/>
          </w:rPr>
          <w:t>2.6.3.3.</w:t>
        </w:r>
        <w:r w:rsidR="0081483C">
          <w:rPr>
            <w:rFonts w:asciiTheme="minorHAnsi" w:eastAsiaTheme="minorEastAsia" w:hAnsiTheme="minorHAnsi" w:cstheme="minorBidi"/>
            <w:noProof/>
            <w:sz w:val="22"/>
            <w:szCs w:val="22"/>
          </w:rPr>
          <w:tab/>
        </w:r>
        <w:r w:rsidR="0081483C" w:rsidRPr="00734C89">
          <w:rPr>
            <w:rStyle w:val="Hyperlink"/>
            <w:noProof/>
          </w:rPr>
          <w:t>Disaster Recovery (DR)</w:t>
        </w:r>
        <w:r w:rsidR="0081483C">
          <w:rPr>
            <w:noProof/>
            <w:webHidden/>
          </w:rPr>
          <w:tab/>
        </w:r>
        <w:r w:rsidR="0081483C">
          <w:rPr>
            <w:noProof/>
            <w:webHidden/>
          </w:rPr>
          <w:fldChar w:fldCharType="begin"/>
        </w:r>
        <w:r w:rsidR="0081483C">
          <w:rPr>
            <w:noProof/>
            <w:webHidden/>
          </w:rPr>
          <w:instrText xml:space="preserve"> PAGEREF _Toc514663678 \h </w:instrText>
        </w:r>
        <w:r w:rsidR="0081483C">
          <w:rPr>
            <w:noProof/>
            <w:webHidden/>
          </w:rPr>
        </w:r>
        <w:r w:rsidR="0081483C">
          <w:rPr>
            <w:noProof/>
            <w:webHidden/>
          </w:rPr>
          <w:fldChar w:fldCharType="separate"/>
        </w:r>
        <w:r w:rsidR="0081483C">
          <w:rPr>
            <w:noProof/>
            <w:webHidden/>
          </w:rPr>
          <w:t>11</w:t>
        </w:r>
        <w:r w:rsidR="0081483C">
          <w:rPr>
            <w:noProof/>
            <w:webHidden/>
          </w:rPr>
          <w:fldChar w:fldCharType="end"/>
        </w:r>
      </w:hyperlink>
    </w:p>
    <w:p w14:paraId="2DC0CE70" w14:textId="51524EDA" w:rsidR="0081483C" w:rsidRDefault="00761164">
      <w:pPr>
        <w:pStyle w:val="TOC3"/>
        <w:rPr>
          <w:rFonts w:asciiTheme="minorHAnsi" w:eastAsiaTheme="minorEastAsia" w:hAnsiTheme="minorHAnsi" w:cstheme="minorBidi"/>
          <w:sz w:val="22"/>
          <w:szCs w:val="22"/>
        </w:rPr>
      </w:pPr>
      <w:hyperlink w:anchor="_Toc514663679" w:history="1">
        <w:r w:rsidR="0081483C" w:rsidRPr="00734C89">
          <w:rPr>
            <w:rStyle w:val="Hyperlink"/>
          </w:rPr>
          <w:t>2.6.4.</w:t>
        </w:r>
        <w:r w:rsidR="0081483C">
          <w:rPr>
            <w:rFonts w:asciiTheme="minorHAnsi" w:eastAsiaTheme="minorEastAsia" w:hAnsiTheme="minorHAnsi" w:cstheme="minorBidi"/>
            <w:sz w:val="22"/>
            <w:szCs w:val="22"/>
          </w:rPr>
          <w:tab/>
        </w:r>
        <w:r w:rsidR="0081483C" w:rsidRPr="00734C89">
          <w:rPr>
            <w:rStyle w:val="Hyperlink"/>
          </w:rPr>
          <w:t>Architecture Timeline</w:t>
        </w:r>
        <w:r w:rsidR="0081483C">
          <w:rPr>
            <w:webHidden/>
          </w:rPr>
          <w:tab/>
        </w:r>
        <w:r w:rsidR="0081483C">
          <w:rPr>
            <w:webHidden/>
          </w:rPr>
          <w:fldChar w:fldCharType="begin"/>
        </w:r>
        <w:r w:rsidR="0081483C">
          <w:rPr>
            <w:webHidden/>
          </w:rPr>
          <w:instrText xml:space="preserve"> PAGEREF _Toc514663679 \h </w:instrText>
        </w:r>
        <w:r w:rsidR="0081483C">
          <w:rPr>
            <w:webHidden/>
          </w:rPr>
        </w:r>
        <w:r w:rsidR="0081483C">
          <w:rPr>
            <w:webHidden/>
          </w:rPr>
          <w:fldChar w:fldCharType="separate"/>
        </w:r>
        <w:r w:rsidR="0081483C">
          <w:rPr>
            <w:webHidden/>
          </w:rPr>
          <w:t>11</w:t>
        </w:r>
        <w:r w:rsidR="0081483C">
          <w:rPr>
            <w:webHidden/>
          </w:rPr>
          <w:fldChar w:fldCharType="end"/>
        </w:r>
      </w:hyperlink>
    </w:p>
    <w:p w14:paraId="58BC5A41" w14:textId="6D9EDFF5" w:rsidR="0081483C" w:rsidRDefault="00761164">
      <w:pPr>
        <w:pStyle w:val="TOC1"/>
        <w:rPr>
          <w:rFonts w:asciiTheme="minorHAnsi" w:eastAsiaTheme="minorEastAsia" w:hAnsiTheme="minorHAnsi" w:cstheme="minorBidi"/>
          <w:sz w:val="22"/>
          <w:szCs w:val="22"/>
        </w:rPr>
      </w:pPr>
      <w:hyperlink w:anchor="_Toc514663680" w:history="1">
        <w:r w:rsidR="0081483C" w:rsidRPr="00734C89">
          <w:rPr>
            <w:rStyle w:val="Hyperlink"/>
          </w:rPr>
          <w:t>3.</w:t>
        </w:r>
        <w:r w:rsidR="0081483C">
          <w:rPr>
            <w:rFonts w:asciiTheme="minorHAnsi" w:eastAsiaTheme="minorEastAsia" w:hAnsiTheme="minorHAnsi" w:cstheme="minorBidi"/>
            <w:sz w:val="22"/>
            <w:szCs w:val="22"/>
          </w:rPr>
          <w:tab/>
        </w:r>
        <w:r w:rsidR="0081483C" w:rsidRPr="00734C89">
          <w:rPr>
            <w:rStyle w:val="Hyperlink"/>
          </w:rPr>
          <w:t>Conceptual Design</w:t>
        </w:r>
        <w:r w:rsidR="0081483C">
          <w:rPr>
            <w:webHidden/>
          </w:rPr>
          <w:tab/>
        </w:r>
        <w:r w:rsidR="0081483C">
          <w:rPr>
            <w:webHidden/>
          </w:rPr>
          <w:fldChar w:fldCharType="begin"/>
        </w:r>
        <w:r w:rsidR="0081483C">
          <w:rPr>
            <w:webHidden/>
          </w:rPr>
          <w:instrText xml:space="preserve"> PAGEREF _Toc514663680 \h </w:instrText>
        </w:r>
        <w:r w:rsidR="0081483C">
          <w:rPr>
            <w:webHidden/>
          </w:rPr>
        </w:r>
        <w:r w:rsidR="0081483C">
          <w:rPr>
            <w:webHidden/>
          </w:rPr>
          <w:fldChar w:fldCharType="separate"/>
        </w:r>
        <w:r w:rsidR="0081483C">
          <w:rPr>
            <w:webHidden/>
          </w:rPr>
          <w:t>12</w:t>
        </w:r>
        <w:r w:rsidR="0081483C">
          <w:rPr>
            <w:webHidden/>
          </w:rPr>
          <w:fldChar w:fldCharType="end"/>
        </w:r>
      </w:hyperlink>
    </w:p>
    <w:p w14:paraId="4CDF58F6" w14:textId="03CE5084" w:rsidR="0081483C" w:rsidRDefault="00761164">
      <w:pPr>
        <w:pStyle w:val="TOC2"/>
        <w:rPr>
          <w:rFonts w:asciiTheme="minorHAnsi" w:eastAsiaTheme="minorEastAsia" w:hAnsiTheme="minorHAnsi" w:cstheme="minorBidi"/>
          <w:sz w:val="22"/>
          <w:szCs w:val="22"/>
        </w:rPr>
      </w:pPr>
      <w:hyperlink w:anchor="_Toc514663681" w:history="1">
        <w:r w:rsidR="0081483C" w:rsidRPr="00734C89">
          <w:rPr>
            <w:rStyle w:val="Hyperlink"/>
          </w:rPr>
          <w:t>3.1.</w:t>
        </w:r>
        <w:r w:rsidR="0081483C">
          <w:rPr>
            <w:rFonts w:asciiTheme="minorHAnsi" w:eastAsiaTheme="minorEastAsia" w:hAnsiTheme="minorHAnsi" w:cstheme="minorBidi"/>
            <w:sz w:val="22"/>
            <w:szCs w:val="22"/>
          </w:rPr>
          <w:tab/>
        </w:r>
        <w:r w:rsidR="0081483C" w:rsidRPr="00734C89">
          <w:rPr>
            <w:rStyle w:val="Hyperlink"/>
          </w:rPr>
          <w:t>Conceptual Application Design</w:t>
        </w:r>
        <w:r w:rsidR="0081483C">
          <w:rPr>
            <w:webHidden/>
          </w:rPr>
          <w:tab/>
        </w:r>
        <w:r w:rsidR="0081483C">
          <w:rPr>
            <w:webHidden/>
          </w:rPr>
          <w:fldChar w:fldCharType="begin"/>
        </w:r>
        <w:r w:rsidR="0081483C">
          <w:rPr>
            <w:webHidden/>
          </w:rPr>
          <w:instrText xml:space="preserve"> PAGEREF _Toc514663681 \h </w:instrText>
        </w:r>
        <w:r w:rsidR="0081483C">
          <w:rPr>
            <w:webHidden/>
          </w:rPr>
        </w:r>
        <w:r w:rsidR="0081483C">
          <w:rPr>
            <w:webHidden/>
          </w:rPr>
          <w:fldChar w:fldCharType="separate"/>
        </w:r>
        <w:r w:rsidR="0081483C">
          <w:rPr>
            <w:webHidden/>
          </w:rPr>
          <w:t>12</w:t>
        </w:r>
        <w:r w:rsidR="0081483C">
          <w:rPr>
            <w:webHidden/>
          </w:rPr>
          <w:fldChar w:fldCharType="end"/>
        </w:r>
      </w:hyperlink>
    </w:p>
    <w:p w14:paraId="2F64BE0B" w14:textId="54D43824" w:rsidR="0081483C" w:rsidRDefault="00761164">
      <w:pPr>
        <w:pStyle w:val="TOC3"/>
        <w:rPr>
          <w:rFonts w:asciiTheme="minorHAnsi" w:eastAsiaTheme="minorEastAsia" w:hAnsiTheme="minorHAnsi" w:cstheme="minorBidi"/>
          <w:sz w:val="22"/>
          <w:szCs w:val="22"/>
        </w:rPr>
      </w:pPr>
      <w:hyperlink w:anchor="_Toc514663682" w:history="1">
        <w:r w:rsidR="0081483C" w:rsidRPr="00734C89">
          <w:rPr>
            <w:rStyle w:val="Hyperlink"/>
          </w:rPr>
          <w:t>3.1.1.</w:t>
        </w:r>
        <w:r w:rsidR="0081483C">
          <w:rPr>
            <w:rFonts w:asciiTheme="minorHAnsi" w:eastAsiaTheme="minorEastAsia" w:hAnsiTheme="minorHAnsi" w:cstheme="minorBidi"/>
            <w:sz w:val="22"/>
            <w:szCs w:val="22"/>
          </w:rPr>
          <w:tab/>
        </w:r>
        <w:r w:rsidR="0081483C" w:rsidRPr="00734C89">
          <w:rPr>
            <w:rStyle w:val="Hyperlink"/>
          </w:rPr>
          <w:t>User Profiles</w:t>
        </w:r>
        <w:r w:rsidR="0081483C">
          <w:rPr>
            <w:webHidden/>
          </w:rPr>
          <w:tab/>
        </w:r>
        <w:r w:rsidR="0081483C">
          <w:rPr>
            <w:webHidden/>
          </w:rPr>
          <w:fldChar w:fldCharType="begin"/>
        </w:r>
        <w:r w:rsidR="0081483C">
          <w:rPr>
            <w:webHidden/>
          </w:rPr>
          <w:instrText xml:space="preserve"> PAGEREF _Toc514663682 \h </w:instrText>
        </w:r>
        <w:r w:rsidR="0081483C">
          <w:rPr>
            <w:webHidden/>
          </w:rPr>
        </w:r>
        <w:r w:rsidR="0081483C">
          <w:rPr>
            <w:webHidden/>
          </w:rPr>
          <w:fldChar w:fldCharType="separate"/>
        </w:r>
        <w:r w:rsidR="0081483C">
          <w:rPr>
            <w:webHidden/>
          </w:rPr>
          <w:t>14</w:t>
        </w:r>
        <w:r w:rsidR="0081483C">
          <w:rPr>
            <w:webHidden/>
          </w:rPr>
          <w:fldChar w:fldCharType="end"/>
        </w:r>
      </w:hyperlink>
    </w:p>
    <w:p w14:paraId="46DB7C52" w14:textId="4DF2BD0B" w:rsidR="0081483C" w:rsidRDefault="00761164">
      <w:pPr>
        <w:pStyle w:val="TOC4"/>
        <w:rPr>
          <w:rFonts w:asciiTheme="minorHAnsi" w:eastAsiaTheme="minorEastAsia" w:hAnsiTheme="minorHAnsi" w:cstheme="minorBidi"/>
          <w:noProof/>
          <w:sz w:val="22"/>
          <w:szCs w:val="22"/>
        </w:rPr>
      </w:pPr>
      <w:hyperlink w:anchor="_Toc514663683" w:history="1">
        <w:r w:rsidR="0081483C" w:rsidRPr="00734C89">
          <w:rPr>
            <w:rStyle w:val="Hyperlink"/>
            <w:noProof/>
          </w:rPr>
          <w:t>3.1.1.1.</w:t>
        </w:r>
        <w:r w:rsidR="0081483C">
          <w:rPr>
            <w:rFonts w:asciiTheme="minorHAnsi" w:eastAsiaTheme="minorEastAsia" w:hAnsiTheme="minorHAnsi" w:cstheme="minorBidi"/>
            <w:noProof/>
            <w:sz w:val="22"/>
            <w:szCs w:val="22"/>
          </w:rPr>
          <w:tab/>
        </w:r>
        <w:r w:rsidR="0081483C" w:rsidRPr="00734C89">
          <w:rPr>
            <w:rStyle w:val="Hyperlink"/>
            <w:noProof/>
          </w:rPr>
          <w:t>TASCore User Types</w:t>
        </w:r>
        <w:r w:rsidR="0081483C">
          <w:rPr>
            <w:noProof/>
            <w:webHidden/>
          </w:rPr>
          <w:tab/>
        </w:r>
        <w:r w:rsidR="0081483C">
          <w:rPr>
            <w:noProof/>
            <w:webHidden/>
          </w:rPr>
          <w:fldChar w:fldCharType="begin"/>
        </w:r>
        <w:r w:rsidR="0081483C">
          <w:rPr>
            <w:noProof/>
            <w:webHidden/>
          </w:rPr>
          <w:instrText xml:space="preserve"> PAGEREF _Toc514663683 \h </w:instrText>
        </w:r>
        <w:r w:rsidR="0081483C">
          <w:rPr>
            <w:noProof/>
            <w:webHidden/>
          </w:rPr>
        </w:r>
        <w:r w:rsidR="0081483C">
          <w:rPr>
            <w:noProof/>
            <w:webHidden/>
          </w:rPr>
          <w:fldChar w:fldCharType="separate"/>
        </w:r>
        <w:r w:rsidR="0081483C">
          <w:rPr>
            <w:noProof/>
            <w:webHidden/>
          </w:rPr>
          <w:t>14</w:t>
        </w:r>
        <w:r w:rsidR="0081483C">
          <w:rPr>
            <w:noProof/>
            <w:webHidden/>
          </w:rPr>
          <w:fldChar w:fldCharType="end"/>
        </w:r>
      </w:hyperlink>
    </w:p>
    <w:p w14:paraId="6D3D24D6" w14:textId="4782BE9D" w:rsidR="0081483C" w:rsidRDefault="00761164">
      <w:pPr>
        <w:pStyle w:val="TOC3"/>
        <w:rPr>
          <w:rFonts w:asciiTheme="minorHAnsi" w:eastAsiaTheme="minorEastAsia" w:hAnsiTheme="minorHAnsi" w:cstheme="minorBidi"/>
          <w:sz w:val="22"/>
          <w:szCs w:val="22"/>
        </w:rPr>
      </w:pPr>
      <w:hyperlink w:anchor="_Toc514663684" w:history="1">
        <w:r w:rsidR="0081483C" w:rsidRPr="00734C89">
          <w:rPr>
            <w:rStyle w:val="Hyperlink"/>
          </w:rPr>
          <w:t>3.1.2.</w:t>
        </w:r>
        <w:r w:rsidR="0081483C">
          <w:rPr>
            <w:rFonts w:asciiTheme="minorHAnsi" w:eastAsiaTheme="minorEastAsia" w:hAnsiTheme="minorHAnsi" w:cstheme="minorBidi"/>
            <w:sz w:val="22"/>
            <w:szCs w:val="22"/>
          </w:rPr>
          <w:tab/>
        </w:r>
        <w:r w:rsidR="0081483C" w:rsidRPr="00734C89">
          <w:rPr>
            <w:rStyle w:val="Hyperlink"/>
          </w:rPr>
          <w:t>Application Locations</w:t>
        </w:r>
        <w:r w:rsidR="0081483C">
          <w:rPr>
            <w:webHidden/>
          </w:rPr>
          <w:tab/>
        </w:r>
        <w:r w:rsidR="0081483C">
          <w:rPr>
            <w:webHidden/>
          </w:rPr>
          <w:fldChar w:fldCharType="begin"/>
        </w:r>
        <w:r w:rsidR="0081483C">
          <w:rPr>
            <w:webHidden/>
          </w:rPr>
          <w:instrText xml:space="preserve"> PAGEREF _Toc514663684 \h </w:instrText>
        </w:r>
        <w:r w:rsidR="0081483C">
          <w:rPr>
            <w:webHidden/>
          </w:rPr>
        </w:r>
        <w:r w:rsidR="0081483C">
          <w:rPr>
            <w:webHidden/>
          </w:rPr>
          <w:fldChar w:fldCharType="separate"/>
        </w:r>
        <w:r w:rsidR="0081483C">
          <w:rPr>
            <w:webHidden/>
          </w:rPr>
          <w:t>16</w:t>
        </w:r>
        <w:r w:rsidR="0081483C">
          <w:rPr>
            <w:webHidden/>
          </w:rPr>
          <w:fldChar w:fldCharType="end"/>
        </w:r>
      </w:hyperlink>
    </w:p>
    <w:p w14:paraId="5DBB17C8" w14:textId="07EA67BE" w:rsidR="0081483C" w:rsidRDefault="00761164">
      <w:pPr>
        <w:pStyle w:val="TOC4"/>
        <w:rPr>
          <w:rFonts w:asciiTheme="minorHAnsi" w:eastAsiaTheme="minorEastAsia" w:hAnsiTheme="minorHAnsi" w:cstheme="minorBidi"/>
          <w:noProof/>
          <w:sz w:val="22"/>
          <w:szCs w:val="22"/>
        </w:rPr>
      </w:pPr>
      <w:hyperlink w:anchor="_Toc514663685" w:history="1">
        <w:r w:rsidR="0081483C" w:rsidRPr="00734C89">
          <w:rPr>
            <w:rStyle w:val="Hyperlink"/>
            <w:noProof/>
          </w:rPr>
          <w:t>3.1.2.1.</w:t>
        </w:r>
        <w:r w:rsidR="0081483C">
          <w:rPr>
            <w:rFonts w:asciiTheme="minorHAnsi" w:eastAsiaTheme="minorEastAsia" w:hAnsiTheme="minorHAnsi" w:cstheme="minorBidi"/>
            <w:noProof/>
            <w:sz w:val="22"/>
            <w:szCs w:val="22"/>
          </w:rPr>
          <w:tab/>
        </w:r>
        <w:r w:rsidR="0081483C" w:rsidRPr="00734C89">
          <w:rPr>
            <w:rStyle w:val="Hyperlink"/>
            <w:noProof/>
          </w:rPr>
          <w:t>Identified Systems</w:t>
        </w:r>
        <w:r w:rsidR="0081483C">
          <w:rPr>
            <w:noProof/>
            <w:webHidden/>
          </w:rPr>
          <w:tab/>
        </w:r>
        <w:r w:rsidR="0081483C">
          <w:rPr>
            <w:noProof/>
            <w:webHidden/>
          </w:rPr>
          <w:fldChar w:fldCharType="begin"/>
        </w:r>
        <w:r w:rsidR="0081483C">
          <w:rPr>
            <w:noProof/>
            <w:webHidden/>
          </w:rPr>
          <w:instrText xml:space="preserve"> PAGEREF _Toc514663685 \h </w:instrText>
        </w:r>
        <w:r w:rsidR="0081483C">
          <w:rPr>
            <w:noProof/>
            <w:webHidden/>
          </w:rPr>
        </w:r>
        <w:r w:rsidR="0081483C">
          <w:rPr>
            <w:noProof/>
            <w:webHidden/>
          </w:rPr>
          <w:fldChar w:fldCharType="separate"/>
        </w:r>
        <w:r w:rsidR="0081483C">
          <w:rPr>
            <w:noProof/>
            <w:webHidden/>
          </w:rPr>
          <w:t>16</w:t>
        </w:r>
        <w:r w:rsidR="0081483C">
          <w:rPr>
            <w:noProof/>
            <w:webHidden/>
          </w:rPr>
          <w:fldChar w:fldCharType="end"/>
        </w:r>
      </w:hyperlink>
    </w:p>
    <w:p w14:paraId="6D8C3F2D" w14:textId="182CCB79" w:rsidR="0081483C" w:rsidRDefault="00761164">
      <w:pPr>
        <w:pStyle w:val="TOC3"/>
        <w:rPr>
          <w:rFonts w:asciiTheme="minorHAnsi" w:eastAsiaTheme="minorEastAsia" w:hAnsiTheme="minorHAnsi" w:cstheme="minorBidi"/>
          <w:sz w:val="22"/>
          <w:szCs w:val="22"/>
        </w:rPr>
      </w:pPr>
      <w:hyperlink w:anchor="_Toc514663686" w:history="1">
        <w:r w:rsidR="0081483C" w:rsidRPr="00734C89">
          <w:rPr>
            <w:rStyle w:val="Hyperlink"/>
          </w:rPr>
          <w:t>3.1.3.</w:t>
        </w:r>
        <w:r w:rsidR="0081483C">
          <w:rPr>
            <w:rFonts w:asciiTheme="minorHAnsi" w:eastAsiaTheme="minorEastAsia" w:hAnsiTheme="minorHAnsi" w:cstheme="minorBidi"/>
            <w:sz w:val="22"/>
            <w:szCs w:val="22"/>
          </w:rPr>
          <w:tab/>
        </w:r>
        <w:r w:rsidR="0081483C" w:rsidRPr="00734C89">
          <w:rPr>
            <w:rStyle w:val="Hyperlink"/>
          </w:rPr>
          <w:t>MCCF EDI TAS Automated Software Installation and Configuration</w:t>
        </w:r>
        <w:r w:rsidR="0081483C">
          <w:rPr>
            <w:webHidden/>
          </w:rPr>
          <w:tab/>
        </w:r>
        <w:r w:rsidR="0081483C">
          <w:rPr>
            <w:webHidden/>
          </w:rPr>
          <w:fldChar w:fldCharType="begin"/>
        </w:r>
        <w:r w:rsidR="0081483C">
          <w:rPr>
            <w:webHidden/>
          </w:rPr>
          <w:instrText xml:space="preserve"> PAGEREF _Toc514663686 \h </w:instrText>
        </w:r>
        <w:r w:rsidR="0081483C">
          <w:rPr>
            <w:webHidden/>
          </w:rPr>
        </w:r>
        <w:r w:rsidR="0081483C">
          <w:rPr>
            <w:webHidden/>
          </w:rPr>
          <w:fldChar w:fldCharType="separate"/>
        </w:r>
        <w:r w:rsidR="0081483C">
          <w:rPr>
            <w:webHidden/>
          </w:rPr>
          <w:t>16</w:t>
        </w:r>
        <w:r w:rsidR="0081483C">
          <w:rPr>
            <w:webHidden/>
          </w:rPr>
          <w:fldChar w:fldCharType="end"/>
        </w:r>
      </w:hyperlink>
    </w:p>
    <w:p w14:paraId="3860944A" w14:textId="75A6E241" w:rsidR="0081483C" w:rsidRDefault="00761164">
      <w:pPr>
        <w:pStyle w:val="TOC2"/>
        <w:rPr>
          <w:rFonts w:asciiTheme="minorHAnsi" w:eastAsiaTheme="minorEastAsia" w:hAnsiTheme="minorHAnsi" w:cstheme="minorBidi"/>
          <w:sz w:val="22"/>
          <w:szCs w:val="22"/>
        </w:rPr>
      </w:pPr>
      <w:hyperlink w:anchor="_Toc514663687" w:history="1">
        <w:r w:rsidR="0081483C" w:rsidRPr="00734C89">
          <w:rPr>
            <w:rStyle w:val="Hyperlink"/>
            <w:snapToGrid w:val="0"/>
          </w:rPr>
          <w:t>3.2.</w:t>
        </w:r>
        <w:r w:rsidR="0081483C">
          <w:rPr>
            <w:rFonts w:asciiTheme="minorHAnsi" w:eastAsiaTheme="minorEastAsia" w:hAnsiTheme="minorHAnsi" w:cstheme="minorBidi"/>
            <w:sz w:val="22"/>
            <w:szCs w:val="22"/>
          </w:rPr>
          <w:tab/>
        </w:r>
        <w:r w:rsidR="0081483C" w:rsidRPr="00734C89">
          <w:rPr>
            <w:rStyle w:val="Hyperlink"/>
          </w:rPr>
          <w:t>Conceptual</w:t>
        </w:r>
        <w:r w:rsidR="0081483C" w:rsidRPr="00734C89">
          <w:rPr>
            <w:rStyle w:val="Hyperlink"/>
            <w:snapToGrid w:val="0"/>
          </w:rPr>
          <w:t xml:space="preserve"> Data Design</w:t>
        </w:r>
        <w:r w:rsidR="0081483C">
          <w:rPr>
            <w:webHidden/>
          </w:rPr>
          <w:tab/>
        </w:r>
        <w:r w:rsidR="0081483C">
          <w:rPr>
            <w:webHidden/>
          </w:rPr>
          <w:fldChar w:fldCharType="begin"/>
        </w:r>
        <w:r w:rsidR="0081483C">
          <w:rPr>
            <w:webHidden/>
          </w:rPr>
          <w:instrText xml:space="preserve"> PAGEREF _Toc514663687 \h </w:instrText>
        </w:r>
        <w:r w:rsidR="0081483C">
          <w:rPr>
            <w:webHidden/>
          </w:rPr>
        </w:r>
        <w:r w:rsidR="0081483C">
          <w:rPr>
            <w:webHidden/>
          </w:rPr>
          <w:fldChar w:fldCharType="separate"/>
        </w:r>
        <w:r w:rsidR="0081483C">
          <w:rPr>
            <w:webHidden/>
          </w:rPr>
          <w:t>25</w:t>
        </w:r>
        <w:r w:rsidR="0081483C">
          <w:rPr>
            <w:webHidden/>
          </w:rPr>
          <w:fldChar w:fldCharType="end"/>
        </w:r>
      </w:hyperlink>
    </w:p>
    <w:p w14:paraId="6C25A6EF" w14:textId="19D002E4" w:rsidR="0081483C" w:rsidRDefault="00761164">
      <w:pPr>
        <w:pStyle w:val="TOC3"/>
        <w:rPr>
          <w:rFonts w:asciiTheme="minorHAnsi" w:eastAsiaTheme="minorEastAsia" w:hAnsiTheme="minorHAnsi" w:cstheme="minorBidi"/>
          <w:sz w:val="22"/>
          <w:szCs w:val="22"/>
        </w:rPr>
      </w:pPr>
      <w:hyperlink w:anchor="_Toc514663688" w:history="1">
        <w:r w:rsidR="0081483C" w:rsidRPr="00734C89">
          <w:rPr>
            <w:rStyle w:val="Hyperlink"/>
          </w:rPr>
          <w:t>3.2.1.</w:t>
        </w:r>
        <w:r w:rsidR="0081483C">
          <w:rPr>
            <w:rFonts w:asciiTheme="minorHAnsi" w:eastAsiaTheme="minorEastAsia" w:hAnsiTheme="minorHAnsi" w:cstheme="minorBidi"/>
            <w:sz w:val="22"/>
            <w:szCs w:val="22"/>
          </w:rPr>
          <w:tab/>
        </w:r>
        <w:r w:rsidR="0081483C" w:rsidRPr="00734C89">
          <w:rPr>
            <w:rStyle w:val="Hyperlink"/>
          </w:rPr>
          <w:t>Project Conceptual Data Model</w:t>
        </w:r>
        <w:r w:rsidR="0081483C">
          <w:rPr>
            <w:webHidden/>
          </w:rPr>
          <w:tab/>
        </w:r>
        <w:r w:rsidR="0081483C">
          <w:rPr>
            <w:webHidden/>
          </w:rPr>
          <w:fldChar w:fldCharType="begin"/>
        </w:r>
        <w:r w:rsidR="0081483C">
          <w:rPr>
            <w:webHidden/>
          </w:rPr>
          <w:instrText xml:space="preserve"> PAGEREF _Toc514663688 \h </w:instrText>
        </w:r>
        <w:r w:rsidR="0081483C">
          <w:rPr>
            <w:webHidden/>
          </w:rPr>
        </w:r>
        <w:r w:rsidR="0081483C">
          <w:rPr>
            <w:webHidden/>
          </w:rPr>
          <w:fldChar w:fldCharType="separate"/>
        </w:r>
        <w:r w:rsidR="0081483C">
          <w:rPr>
            <w:webHidden/>
          </w:rPr>
          <w:t>25</w:t>
        </w:r>
        <w:r w:rsidR="0081483C">
          <w:rPr>
            <w:webHidden/>
          </w:rPr>
          <w:fldChar w:fldCharType="end"/>
        </w:r>
      </w:hyperlink>
    </w:p>
    <w:p w14:paraId="7B8206AC" w14:textId="4E0F9AF2" w:rsidR="0081483C" w:rsidRDefault="00761164">
      <w:pPr>
        <w:pStyle w:val="TOC4"/>
        <w:rPr>
          <w:rFonts w:asciiTheme="minorHAnsi" w:eastAsiaTheme="minorEastAsia" w:hAnsiTheme="minorHAnsi" w:cstheme="minorBidi"/>
          <w:noProof/>
          <w:sz w:val="22"/>
          <w:szCs w:val="22"/>
        </w:rPr>
      </w:pPr>
      <w:hyperlink w:anchor="_Toc514663689" w:history="1">
        <w:r w:rsidR="0081483C" w:rsidRPr="00734C89">
          <w:rPr>
            <w:rStyle w:val="Hyperlink"/>
            <w:noProof/>
          </w:rPr>
          <w:t>3.2.1.1.</w:t>
        </w:r>
        <w:r w:rsidR="0081483C">
          <w:rPr>
            <w:rFonts w:asciiTheme="minorHAnsi" w:eastAsiaTheme="minorEastAsia" w:hAnsiTheme="minorHAnsi" w:cstheme="minorBidi"/>
            <w:noProof/>
            <w:sz w:val="22"/>
            <w:szCs w:val="22"/>
          </w:rPr>
          <w:tab/>
        </w:r>
        <w:r w:rsidR="0081483C" w:rsidRPr="00734C89">
          <w:rPr>
            <w:rStyle w:val="Hyperlink"/>
            <w:noProof/>
          </w:rPr>
          <w:t>FHIR Resources Needed for MCCF EDI TAS</w:t>
        </w:r>
        <w:r w:rsidR="0081483C">
          <w:rPr>
            <w:noProof/>
            <w:webHidden/>
          </w:rPr>
          <w:tab/>
        </w:r>
        <w:r w:rsidR="0081483C">
          <w:rPr>
            <w:noProof/>
            <w:webHidden/>
          </w:rPr>
          <w:fldChar w:fldCharType="begin"/>
        </w:r>
        <w:r w:rsidR="0081483C">
          <w:rPr>
            <w:noProof/>
            <w:webHidden/>
          </w:rPr>
          <w:instrText xml:space="preserve"> PAGEREF _Toc514663689 \h </w:instrText>
        </w:r>
        <w:r w:rsidR="0081483C">
          <w:rPr>
            <w:noProof/>
            <w:webHidden/>
          </w:rPr>
        </w:r>
        <w:r w:rsidR="0081483C">
          <w:rPr>
            <w:noProof/>
            <w:webHidden/>
          </w:rPr>
          <w:fldChar w:fldCharType="separate"/>
        </w:r>
        <w:r w:rsidR="0081483C">
          <w:rPr>
            <w:noProof/>
            <w:webHidden/>
          </w:rPr>
          <w:t>25</w:t>
        </w:r>
        <w:r w:rsidR="0081483C">
          <w:rPr>
            <w:noProof/>
            <w:webHidden/>
          </w:rPr>
          <w:fldChar w:fldCharType="end"/>
        </w:r>
      </w:hyperlink>
    </w:p>
    <w:p w14:paraId="4646EB65" w14:textId="3BE184FE" w:rsidR="0081483C" w:rsidRDefault="00761164">
      <w:pPr>
        <w:pStyle w:val="TOC3"/>
        <w:rPr>
          <w:rFonts w:asciiTheme="minorHAnsi" w:eastAsiaTheme="minorEastAsia" w:hAnsiTheme="minorHAnsi" w:cstheme="minorBidi"/>
          <w:sz w:val="22"/>
          <w:szCs w:val="22"/>
        </w:rPr>
      </w:pPr>
      <w:hyperlink w:anchor="_Toc514663690" w:history="1">
        <w:r w:rsidR="0081483C" w:rsidRPr="00734C89">
          <w:rPr>
            <w:rStyle w:val="Hyperlink"/>
          </w:rPr>
          <w:t>3.2.2.</w:t>
        </w:r>
        <w:r w:rsidR="0081483C">
          <w:rPr>
            <w:rFonts w:asciiTheme="minorHAnsi" w:eastAsiaTheme="minorEastAsia" w:hAnsiTheme="minorHAnsi" w:cstheme="minorBidi"/>
            <w:sz w:val="22"/>
            <w:szCs w:val="22"/>
          </w:rPr>
          <w:tab/>
        </w:r>
        <w:r w:rsidR="0081483C" w:rsidRPr="00734C89">
          <w:rPr>
            <w:rStyle w:val="Hyperlink"/>
          </w:rPr>
          <w:t>User Interface Data Mapping</w:t>
        </w:r>
        <w:r w:rsidR="0081483C">
          <w:rPr>
            <w:webHidden/>
          </w:rPr>
          <w:tab/>
        </w:r>
        <w:r w:rsidR="0081483C">
          <w:rPr>
            <w:webHidden/>
          </w:rPr>
          <w:fldChar w:fldCharType="begin"/>
        </w:r>
        <w:r w:rsidR="0081483C">
          <w:rPr>
            <w:webHidden/>
          </w:rPr>
          <w:instrText xml:space="preserve"> PAGEREF _Toc514663690 \h </w:instrText>
        </w:r>
        <w:r w:rsidR="0081483C">
          <w:rPr>
            <w:webHidden/>
          </w:rPr>
        </w:r>
        <w:r w:rsidR="0081483C">
          <w:rPr>
            <w:webHidden/>
          </w:rPr>
          <w:fldChar w:fldCharType="separate"/>
        </w:r>
        <w:r w:rsidR="0081483C">
          <w:rPr>
            <w:webHidden/>
          </w:rPr>
          <w:t>28</w:t>
        </w:r>
        <w:r w:rsidR="0081483C">
          <w:rPr>
            <w:webHidden/>
          </w:rPr>
          <w:fldChar w:fldCharType="end"/>
        </w:r>
      </w:hyperlink>
    </w:p>
    <w:p w14:paraId="29C165B9" w14:textId="11CB09D6" w:rsidR="0081483C" w:rsidRDefault="00761164">
      <w:pPr>
        <w:pStyle w:val="TOC4"/>
        <w:rPr>
          <w:rFonts w:asciiTheme="minorHAnsi" w:eastAsiaTheme="minorEastAsia" w:hAnsiTheme="minorHAnsi" w:cstheme="minorBidi"/>
          <w:noProof/>
          <w:sz w:val="22"/>
          <w:szCs w:val="22"/>
        </w:rPr>
      </w:pPr>
      <w:hyperlink w:anchor="_Toc514663691" w:history="1">
        <w:r w:rsidR="0081483C" w:rsidRPr="00734C89">
          <w:rPr>
            <w:rStyle w:val="Hyperlink"/>
            <w:noProof/>
          </w:rPr>
          <w:t>3.2.2.1.</w:t>
        </w:r>
        <w:r w:rsidR="0081483C">
          <w:rPr>
            <w:rFonts w:asciiTheme="minorHAnsi" w:eastAsiaTheme="minorEastAsia" w:hAnsiTheme="minorHAnsi" w:cstheme="minorBidi"/>
            <w:noProof/>
            <w:sz w:val="22"/>
            <w:szCs w:val="22"/>
          </w:rPr>
          <w:tab/>
        </w:r>
        <w:r w:rsidR="0081483C" w:rsidRPr="00734C89">
          <w:rPr>
            <w:rStyle w:val="Hyperlink"/>
            <w:noProof/>
          </w:rPr>
          <w:t>Application Screen Interface</w:t>
        </w:r>
        <w:r w:rsidR="0081483C">
          <w:rPr>
            <w:noProof/>
            <w:webHidden/>
          </w:rPr>
          <w:tab/>
        </w:r>
        <w:r w:rsidR="0081483C">
          <w:rPr>
            <w:noProof/>
            <w:webHidden/>
          </w:rPr>
          <w:fldChar w:fldCharType="begin"/>
        </w:r>
        <w:r w:rsidR="0081483C">
          <w:rPr>
            <w:noProof/>
            <w:webHidden/>
          </w:rPr>
          <w:instrText xml:space="preserve"> PAGEREF _Toc514663691 \h </w:instrText>
        </w:r>
        <w:r w:rsidR="0081483C">
          <w:rPr>
            <w:noProof/>
            <w:webHidden/>
          </w:rPr>
        </w:r>
        <w:r w:rsidR="0081483C">
          <w:rPr>
            <w:noProof/>
            <w:webHidden/>
          </w:rPr>
          <w:fldChar w:fldCharType="separate"/>
        </w:r>
        <w:r w:rsidR="0081483C">
          <w:rPr>
            <w:noProof/>
            <w:webHidden/>
          </w:rPr>
          <w:t>28</w:t>
        </w:r>
        <w:r w:rsidR="0081483C">
          <w:rPr>
            <w:noProof/>
            <w:webHidden/>
          </w:rPr>
          <w:fldChar w:fldCharType="end"/>
        </w:r>
      </w:hyperlink>
    </w:p>
    <w:p w14:paraId="7B68307D" w14:textId="4375C0BD" w:rsidR="0081483C" w:rsidRDefault="00761164">
      <w:pPr>
        <w:pStyle w:val="TOC5"/>
        <w:rPr>
          <w:rFonts w:asciiTheme="minorHAnsi" w:eastAsiaTheme="minorEastAsia" w:hAnsiTheme="minorHAnsi" w:cstheme="minorBidi"/>
          <w:noProof/>
          <w:sz w:val="22"/>
          <w:szCs w:val="22"/>
        </w:rPr>
      </w:pPr>
      <w:hyperlink w:anchor="_Toc514663692" w:history="1">
        <w:r w:rsidR="0081483C" w:rsidRPr="00734C89">
          <w:rPr>
            <w:rStyle w:val="Hyperlink"/>
            <w:noProof/>
          </w:rPr>
          <w:t>3.2.2.1.1.</w:t>
        </w:r>
        <w:r w:rsidR="0081483C">
          <w:rPr>
            <w:rFonts w:asciiTheme="minorHAnsi" w:eastAsiaTheme="minorEastAsia" w:hAnsiTheme="minorHAnsi" w:cstheme="minorBidi"/>
            <w:noProof/>
            <w:sz w:val="22"/>
            <w:szCs w:val="22"/>
          </w:rPr>
          <w:tab/>
        </w:r>
        <w:r w:rsidR="0081483C" w:rsidRPr="00734C89">
          <w:rPr>
            <w:rStyle w:val="Hyperlink"/>
            <w:noProof/>
          </w:rPr>
          <w:t>Mapping IB screens to FHIR resources</w:t>
        </w:r>
        <w:r w:rsidR="0081483C">
          <w:rPr>
            <w:noProof/>
            <w:webHidden/>
          </w:rPr>
          <w:tab/>
        </w:r>
        <w:r w:rsidR="0081483C">
          <w:rPr>
            <w:noProof/>
            <w:webHidden/>
          </w:rPr>
          <w:fldChar w:fldCharType="begin"/>
        </w:r>
        <w:r w:rsidR="0081483C">
          <w:rPr>
            <w:noProof/>
            <w:webHidden/>
          </w:rPr>
          <w:instrText xml:space="preserve"> PAGEREF _Toc514663692 \h </w:instrText>
        </w:r>
        <w:r w:rsidR="0081483C">
          <w:rPr>
            <w:noProof/>
            <w:webHidden/>
          </w:rPr>
        </w:r>
        <w:r w:rsidR="0081483C">
          <w:rPr>
            <w:noProof/>
            <w:webHidden/>
          </w:rPr>
          <w:fldChar w:fldCharType="separate"/>
        </w:r>
        <w:r w:rsidR="0081483C">
          <w:rPr>
            <w:noProof/>
            <w:webHidden/>
          </w:rPr>
          <w:t>28</w:t>
        </w:r>
        <w:r w:rsidR="0081483C">
          <w:rPr>
            <w:noProof/>
            <w:webHidden/>
          </w:rPr>
          <w:fldChar w:fldCharType="end"/>
        </w:r>
      </w:hyperlink>
    </w:p>
    <w:p w14:paraId="671913C9" w14:textId="0407C24D" w:rsidR="0081483C" w:rsidRDefault="00761164">
      <w:pPr>
        <w:pStyle w:val="TOC2"/>
        <w:rPr>
          <w:rFonts w:asciiTheme="minorHAnsi" w:eastAsiaTheme="minorEastAsia" w:hAnsiTheme="minorHAnsi" w:cstheme="minorBidi"/>
          <w:sz w:val="22"/>
          <w:szCs w:val="22"/>
        </w:rPr>
      </w:pPr>
      <w:hyperlink w:anchor="_Toc514663693" w:history="1">
        <w:r w:rsidR="0081483C" w:rsidRPr="00734C89">
          <w:rPr>
            <w:rStyle w:val="Hyperlink"/>
          </w:rPr>
          <w:t>3.3.</w:t>
        </w:r>
        <w:r w:rsidR="0081483C">
          <w:rPr>
            <w:rFonts w:asciiTheme="minorHAnsi" w:eastAsiaTheme="minorEastAsia" w:hAnsiTheme="minorHAnsi" w:cstheme="minorBidi"/>
            <w:sz w:val="22"/>
            <w:szCs w:val="22"/>
          </w:rPr>
          <w:tab/>
        </w:r>
        <w:r w:rsidR="0081483C" w:rsidRPr="00734C89">
          <w:rPr>
            <w:rStyle w:val="Hyperlink"/>
          </w:rPr>
          <w:t>Conceptual Infrastructure Design</w:t>
        </w:r>
        <w:r w:rsidR="0081483C">
          <w:rPr>
            <w:webHidden/>
          </w:rPr>
          <w:tab/>
        </w:r>
        <w:r w:rsidR="0081483C">
          <w:rPr>
            <w:webHidden/>
          </w:rPr>
          <w:fldChar w:fldCharType="begin"/>
        </w:r>
        <w:r w:rsidR="0081483C">
          <w:rPr>
            <w:webHidden/>
          </w:rPr>
          <w:instrText xml:space="preserve"> PAGEREF _Toc514663693 \h </w:instrText>
        </w:r>
        <w:r w:rsidR="0081483C">
          <w:rPr>
            <w:webHidden/>
          </w:rPr>
        </w:r>
        <w:r w:rsidR="0081483C">
          <w:rPr>
            <w:webHidden/>
          </w:rPr>
          <w:fldChar w:fldCharType="separate"/>
        </w:r>
        <w:r w:rsidR="0081483C">
          <w:rPr>
            <w:webHidden/>
          </w:rPr>
          <w:t>29</w:t>
        </w:r>
        <w:r w:rsidR="0081483C">
          <w:rPr>
            <w:webHidden/>
          </w:rPr>
          <w:fldChar w:fldCharType="end"/>
        </w:r>
      </w:hyperlink>
    </w:p>
    <w:p w14:paraId="4818E0E8" w14:textId="1BD4EFA3" w:rsidR="0081483C" w:rsidRDefault="00761164">
      <w:pPr>
        <w:pStyle w:val="TOC3"/>
        <w:rPr>
          <w:rFonts w:asciiTheme="minorHAnsi" w:eastAsiaTheme="minorEastAsia" w:hAnsiTheme="minorHAnsi" w:cstheme="minorBidi"/>
          <w:sz w:val="22"/>
          <w:szCs w:val="22"/>
        </w:rPr>
      </w:pPr>
      <w:hyperlink w:anchor="_Toc514663694" w:history="1">
        <w:r w:rsidR="0081483C" w:rsidRPr="00734C89">
          <w:rPr>
            <w:rStyle w:val="Hyperlink"/>
          </w:rPr>
          <w:t>3.3.1.</w:t>
        </w:r>
        <w:r w:rsidR="0081483C">
          <w:rPr>
            <w:rFonts w:asciiTheme="minorHAnsi" w:eastAsiaTheme="minorEastAsia" w:hAnsiTheme="minorHAnsi" w:cstheme="minorBidi"/>
            <w:sz w:val="22"/>
            <w:szCs w:val="22"/>
          </w:rPr>
          <w:tab/>
        </w:r>
        <w:r w:rsidR="0081483C" w:rsidRPr="00734C89">
          <w:rPr>
            <w:rStyle w:val="Hyperlink"/>
          </w:rPr>
          <w:t>System Criticality and High Availability</w:t>
        </w:r>
        <w:r w:rsidR="0081483C">
          <w:rPr>
            <w:webHidden/>
          </w:rPr>
          <w:tab/>
        </w:r>
        <w:r w:rsidR="0081483C">
          <w:rPr>
            <w:webHidden/>
          </w:rPr>
          <w:fldChar w:fldCharType="begin"/>
        </w:r>
        <w:r w:rsidR="0081483C">
          <w:rPr>
            <w:webHidden/>
          </w:rPr>
          <w:instrText xml:space="preserve"> PAGEREF _Toc514663694 \h </w:instrText>
        </w:r>
        <w:r w:rsidR="0081483C">
          <w:rPr>
            <w:webHidden/>
          </w:rPr>
        </w:r>
        <w:r w:rsidR="0081483C">
          <w:rPr>
            <w:webHidden/>
          </w:rPr>
          <w:fldChar w:fldCharType="separate"/>
        </w:r>
        <w:r w:rsidR="0081483C">
          <w:rPr>
            <w:webHidden/>
          </w:rPr>
          <w:t>29</w:t>
        </w:r>
        <w:r w:rsidR="0081483C">
          <w:rPr>
            <w:webHidden/>
          </w:rPr>
          <w:fldChar w:fldCharType="end"/>
        </w:r>
      </w:hyperlink>
    </w:p>
    <w:p w14:paraId="7D790AC8" w14:textId="69A628ED" w:rsidR="0081483C" w:rsidRDefault="00761164">
      <w:pPr>
        <w:pStyle w:val="TOC3"/>
        <w:rPr>
          <w:rFonts w:asciiTheme="minorHAnsi" w:eastAsiaTheme="minorEastAsia" w:hAnsiTheme="minorHAnsi" w:cstheme="minorBidi"/>
          <w:sz w:val="22"/>
          <w:szCs w:val="22"/>
        </w:rPr>
      </w:pPr>
      <w:hyperlink w:anchor="_Toc514663695" w:history="1">
        <w:r w:rsidR="0081483C" w:rsidRPr="00734C89">
          <w:rPr>
            <w:rStyle w:val="Hyperlink"/>
          </w:rPr>
          <w:t>3.3.2.</w:t>
        </w:r>
        <w:r w:rsidR="0081483C">
          <w:rPr>
            <w:rFonts w:asciiTheme="minorHAnsi" w:eastAsiaTheme="minorEastAsia" w:hAnsiTheme="minorHAnsi" w:cstheme="minorBidi"/>
            <w:sz w:val="22"/>
            <w:szCs w:val="22"/>
          </w:rPr>
          <w:tab/>
        </w:r>
        <w:r w:rsidR="0081483C" w:rsidRPr="00734C89">
          <w:rPr>
            <w:rStyle w:val="Hyperlink"/>
          </w:rPr>
          <w:t>Special Technology</w:t>
        </w:r>
        <w:r w:rsidR="0081483C">
          <w:rPr>
            <w:webHidden/>
          </w:rPr>
          <w:tab/>
        </w:r>
        <w:r w:rsidR="0081483C">
          <w:rPr>
            <w:webHidden/>
          </w:rPr>
          <w:fldChar w:fldCharType="begin"/>
        </w:r>
        <w:r w:rsidR="0081483C">
          <w:rPr>
            <w:webHidden/>
          </w:rPr>
          <w:instrText xml:space="preserve"> PAGEREF _Toc514663695 \h </w:instrText>
        </w:r>
        <w:r w:rsidR="0081483C">
          <w:rPr>
            <w:webHidden/>
          </w:rPr>
        </w:r>
        <w:r w:rsidR="0081483C">
          <w:rPr>
            <w:webHidden/>
          </w:rPr>
          <w:fldChar w:fldCharType="separate"/>
        </w:r>
        <w:r w:rsidR="0081483C">
          <w:rPr>
            <w:webHidden/>
          </w:rPr>
          <w:t>29</w:t>
        </w:r>
        <w:r w:rsidR="0081483C">
          <w:rPr>
            <w:webHidden/>
          </w:rPr>
          <w:fldChar w:fldCharType="end"/>
        </w:r>
      </w:hyperlink>
    </w:p>
    <w:p w14:paraId="279F8714" w14:textId="554B4AEE" w:rsidR="0081483C" w:rsidRDefault="00761164">
      <w:pPr>
        <w:pStyle w:val="TOC3"/>
        <w:rPr>
          <w:rFonts w:asciiTheme="minorHAnsi" w:eastAsiaTheme="minorEastAsia" w:hAnsiTheme="minorHAnsi" w:cstheme="minorBidi"/>
          <w:sz w:val="22"/>
          <w:szCs w:val="22"/>
        </w:rPr>
      </w:pPr>
      <w:hyperlink w:anchor="_Toc514663696" w:history="1">
        <w:r w:rsidR="0081483C" w:rsidRPr="00734C89">
          <w:rPr>
            <w:rStyle w:val="Hyperlink"/>
          </w:rPr>
          <w:t>3.3.3.</w:t>
        </w:r>
        <w:r w:rsidR="0081483C">
          <w:rPr>
            <w:rFonts w:asciiTheme="minorHAnsi" w:eastAsiaTheme="minorEastAsia" w:hAnsiTheme="minorHAnsi" w:cstheme="minorBidi"/>
            <w:sz w:val="22"/>
            <w:szCs w:val="22"/>
          </w:rPr>
          <w:tab/>
        </w:r>
        <w:r w:rsidR="0081483C" w:rsidRPr="00734C89">
          <w:rPr>
            <w:rStyle w:val="Hyperlink"/>
          </w:rPr>
          <w:t>Technology Locations</w:t>
        </w:r>
        <w:r w:rsidR="0081483C">
          <w:rPr>
            <w:webHidden/>
          </w:rPr>
          <w:tab/>
        </w:r>
        <w:r w:rsidR="0081483C">
          <w:rPr>
            <w:webHidden/>
          </w:rPr>
          <w:fldChar w:fldCharType="begin"/>
        </w:r>
        <w:r w:rsidR="0081483C">
          <w:rPr>
            <w:webHidden/>
          </w:rPr>
          <w:instrText xml:space="preserve"> PAGEREF _Toc514663696 \h </w:instrText>
        </w:r>
        <w:r w:rsidR="0081483C">
          <w:rPr>
            <w:webHidden/>
          </w:rPr>
        </w:r>
        <w:r w:rsidR="0081483C">
          <w:rPr>
            <w:webHidden/>
          </w:rPr>
          <w:fldChar w:fldCharType="separate"/>
        </w:r>
        <w:r w:rsidR="0081483C">
          <w:rPr>
            <w:webHidden/>
          </w:rPr>
          <w:t>29</w:t>
        </w:r>
        <w:r w:rsidR="0081483C">
          <w:rPr>
            <w:webHidden/>
          </w:rPr>
          <w:fldChar w:fldCharType="end"/>
        </w:r>
      </w:hyperlink>
    </w:p>
    <w:p w14:paraId="2E0DDDD0" w14:textId="73F32D67" w:rsidR="0081483C" w:rsidRDefault="00761164">
      <w:pPr>
        <w:pStyle w:val="TOC3"/>
        <w:rPr>
          <w:rFonts w:asciiTheme="minorHAnsi" w:eastAsiaTheme="minorEastAsia" w:hAnsiTheme="minorHAnsi" w:cstheme="minorBidi"/>
          <w:sz w:val="22"/>
          <w:szCs w:val="22"/>
        </w:rPr>
      </w:pPr>
      <w:hyperlink w:anchor="_Toc514663697" w:history="1">
        <w:r w:rsidR="0081483C" w:rsidRPr="00734C89">
          <w:rPr>
            <w:rStyle w:val="Hyperlink"/>
          </w:rPr>
          <w:t>3.3.4.</w:t>
        </w:r>
        <w:r w:rsidR="0081483C">
          <w:rPr>
            <w:rFonts w:asciiTheme="minorHAnsi" w:eastAsiaTheme="minorEastAsia" w:hAnsiTheme="minorHAnsi" w:cstheme="minorBidi"/>
            <w:sz w:val="22"/>
            <w:szCs w:val="22"/>
          </w:rPr>
          <w:tab/>
        </w:r>
        <w:r w:rsidR="0081483C" w:rsidRPr="00734C89">
          <w:rPr>
            <w:rStyle w:val="Hyperlink"/>
          </w:rPr>
          <w:t>Conceptual Infrastructure Diagram</w:t>
        </w:r>
        <w:r w:rsidR="0081483C">
          <w:rPr>
            <w:webHidden/>
          </w:rPr>
          <w:tab/>
        </w:r>
        <w:r w:rsidR="0081483C">
          <w:rPr>
            <w:webHidden/>
          </w:rPr>
          <w:fldChar w:fldCharType="begin"/>
        </w:r>
        <w:r w:rsidR="0081483C">
          <w:rPr>
            <w:webHidden/>
          </w:rPr>
          <w:instrText xml:space="preserve"> PAGEREF _Toc514663697 \h </w:instrText>
        </w:r>
        <w:r w:rsidR="0081483C">
          <w:rPr>
            <w:webHidden/>
          </w:rPr>
        </w:r>
        <w:r w:rsidR="0081483C">
          <w:rPr>
            <w:webHidden/>
          </w:rPr>
          <w:fldChar w:fldCharType="separate"/>
        </w:r>
        <w:r w:rsidR="0081483C">
          <w:rPr>
            <w:webHidden/>
          </w:rPr>
          <w:t>29</w:t>
        </w:r>
        <w:r w:rsidR="0081483C">
          <w:rPr>
            <w:webHidden/>
          </w:rPr>
          <w:fldChar w:fldCharType="end"/>
        </w:r>
      </w:hyperlink>
    </w:p>
    <w:p w14:paraId="65033C58" w14:textId="3D178A18" w:rsidR="0081483C" w:rsidRDefault="00761164">
      <w:pPr>
        <w:pStyle w:val="TOC4"/>
        <w:rPr>
          <w:rFonts w:asciiTheme="minorHAnsi" w:eastAsiaTheme="minorEastAsia" w:hAnsiTheme="minorHAnsi" w:cstheme="minorBidi"/>
          <w:noProof/>
          <w:sz w:val="22"/>
          <w:szCs w:val="22"/>
        </w:rPr>
      </w:pPr>
      <w:hyperlink w:anchor="_Toc514663698" w:history="1">
        <w:r w:rsidR="0081483C" w:rsidRPr="00734C89">
          <w:rPr>
            <w:rStyle w:val="Hyperlink"/>
            <w:noProof/>
          </w:rPr>
          <w:t>3.3.4.1.</w:t>
        </w:r>
        <w:r w:rsidR="0081483C">
          <w:rPr>
            <w:rFonts w:asciiTheme="minorHAnsi" w:eastAsiaTheme="minorEastAsia" w:hAnsiTheme="minorHAnsi" w:cstheme="minorBidi"/>
            <w:noProof/>
            <w:sz w:val="22"/>
            <w:szCs w:val="22"/>
          </w:rPr>
          <w:tab/>
        </w:r>
        <w:r w:rsidR="0081483C" w:rsidRPr="00734C89">
          <w:rPr>
            <w:rStyle w:val="Hyperlink"/>
            <w:noProof/>
          </w:rPr>
          <w:t>Conceptual Production String Diagram</w:t>
        </w:r>
        <w:r w:rsidR="0081483C">
          <w:rPr>
            <w:noProof/>
            <w:webHidden/>
          </w:rPr>
          <w:tab/>
        </w:r>
        <w:r w:rsidR="0081483C">
          <w:rPr>
            <w:noProof/>
            <w:webHidden/>
          </w:rPr>
          <w:fldChar w:fldCharType="begin"/>
        </w:r>
        <w:r w:rsidR="0081483C">
          <w:rPr>
            <w:noProof/>
            <w:webHidden/>
          </w:rPr>
          <w:instrText xml:space="preserve"> PAGEREF _Toc514663698 \h </w:instrText>
        </w:r>
        <w:r w:rsidR="0081483C">
          <w:rPr>
            <w:noProof/>
            <w:webHidden/>
          </w:rPr>
        </w:r>
        <w:r w:rsidR="0081483C">
          <w:rPr>
            <w:noProof/>
            <w:webHidden/>
          </w:rPr>
          <w:fldChar w:fldCharType="separate"/>
        </w:r>
        <w:r w:rsidR="0081483C">
          <w:rPr>
            <w:noProof/>
            <w:webHidden/>
          </w:rPr>
          <w:t>31</w:t>
        </w:r>
        <w:r w:rsidR="0081483C">
          <w:rPr>
            <w:noProof/>
            <w:webHidden/>
          </w:rPr>
          <w:fldChar w:fldCharType="end"/>
        </w:r>
      </w:hyperlink>
    </w:p>
    <w:p w14:paraId="482ED642" w14:textId="733A79AE" w:rsidR="0081483C" w:rsidRDefault="00761164">
      <w:pPr>
        <w:pStyle w:val="TOC1"/>
        <w:rPr>
          <w:rFonts w:asciiTheme="minorHAnsi" w:eastAsiaTheme="minorEastAsia" w:hAnsiTheme="minorHAnsi" w:cstheme="minorBidi"/>
          <w:sz w:val="22"/>
          <w:szCs w:val="22"/>
        </w:rPr>
      </w:pPr>
      <w:hyperlink w:anchor="_Toc514663699" w:history="1">
        <w:r w:rsidR="0081483C" w:rsidRPr="00734C89">
          <w:rPr>
            <w:rStyle w:val="Hyperlink"/>
          </w:rPr>
          <w:t>4.</w:t>
        </w:r>
        <w:r w:rsidR="0081483C">
          <w:rPr>
            <w:rFonts w:asciiTheme="minorHAnsi" w:eastAsiaTheme="minorEastAsia" w:hAnsiTheme="minorHAnsi" w:cstheme="minorBidi"/>
            <w:sz w:val="22"/>
            <w:szCs w:val="22"/>
          </w:rPr>
          <w:tab/>
        </w:r>
        <w:r w:rsidR="0081483C" w:rsidRPr="00734C89">
          <w:rPr>
            <w:rStyle w:val="Hyperlink"/>
          </w:rPr>
          <w:t>System Architecture</w:t>
        </w:r>
        <w:r w:rsidR="0081483C">
          <w:rPr>
            <w:webHidden/>
          </w:rPr>
          <w:tab/>
        </w:r>
        <w:r w:rsidR="0081483C">
          <w:rPr>
            <w:webHidden/>
          </w:rPr>
          <w:fldChar w:fldCharType="begin"/>
        </w:r>
        <w:r w:rsidR="0081483C">
          <w:rPr>
            <w:webHidden/>
          </w:rPr>
          <w:instrText xml:space="preserve"> PAGEREF _Toc514663699 \h </w:instrText>
        </w:r>
        <w:r w:rsidR="0081483C">
          <w:rPr>
            <w:webHidden/>
          </w:rPr>
        </w:r>
        <w:r w:rsidR="0081483C">
          <w:rPr>
            <w:webHidden/>
          </w:rPr>
          <w:fldChar w:fldCharType="separate"/>
        </w:r>
        <w:r w:rsidR="0081483C">
          <w:rPr>
            <w:webHidden/>
          </w:rPr>
          <w:t>32</w:t>
        </w:r>
        <w:r w:rsidR="0081483C">
          <w:rPr>
            <w:webHidden/>
          </w:rPr>
          <w:fldChar w:fldCharType="end"/>
        </w:r>
      </w:hyperlink>
    </w:p>
    <w:p w14:paraId="47DE7718" w14:textId="1DCAFB0F" w:rsidR="0081483C" w:rsidRDefault="00761164">
      <w:pPr>
        <w:pStyle w:val="TOC2"/>
        <w:rPr>
          <w:rFonts w:asciiTheme="minorHAnsi" w:eastAsiaTheme="minorEastAsia" w:hAnsiTheme="minorHAnsi" w:cstheme="minorBidi"/>
          <w:sz w:val="22"/>
          <w:szCs w:val="22"/>
        </w:rPr>
      </w:pPr>
      <w:hyperlink w:anchor="_Toc514663700" w:history="1">
        <w:r w:rsidR="0081483C" w:rsidRPr="00734C89">
          <w:rPr>
            <w:rStyle w:val="Hyperlink"/>
          </w:rPr>
          <w:t>4.1.</w:t>
        </w:r>
        <w:r w:rsidR="0081483C">
          <w:rPr>
            <w:rFonts w:asciiTheme="minorHAnsi" w:eastAsiaTheme="minorEastAsia" w:hAnsiTheme="minorHAnsi" w:cstheme="minorBidi"/>
            <w:sz w:val="22"/>
            <w:szCs w:val="22"/>
          </w:rPr>
          <w:tab/>
        </w:r>
        <w:r w:rsidR="0081483C" w:rsidRPr="00734C89">
          <w:rPr>
            <w:rStyle w:val="Hyperlink"/>
          </w:rPr>
          <w:t>Hardware Architecture</w:t>
        </w:r>
        <w:r w:rsidR="0081483C">
          <w:rPr>
            <w:webHidden/>
          </w:rPr>
          <w:tab/>
        </w:r>
        <w:r w:rsidR="0081483C">
          <w:rPr>
            <w:webHidden/>
          </w:rPr>
          <w:fldChar w:fldCharType="begin"/>
        </w:r>
        <w:r w:rsidR="0081483C">
          <w:rPr>
            <w:webHidden/>
          </w:rPr>
          <w:instrText xml:space="preserve"> PAGEREF _Toc514663700 \h </w:instrText>
        </w:r>
        <w:r w:rsidR="0081483C">
          <w:rPr>
            <w:webHidden/>
          </w:rPr>
        </w:r>
        <w:r w:rsidR="0081483C">
          <w:rPr>
            <w:webHidden/>
          </w:rPr>
          <w:fldChar w:fldCharType="separate"/>
        </w:r>
        <w:r w:rsidR="0081483C">
          <w:rPr>
            <w:webHidden/>
          </w:rPr>
          <w:t>32</w:t>
        </w:r>
        <w:r w:rsidR="0081483C">
          <w:rPr>
            <w:webHidden/>
          </w:rPr>
          <w:fldChar w:fldCharType="end"/>
        </w:r>
      </w:hyperlink>
    </w:p>
    <w:p w14:paraId="3C8BBABF" w14:textId="4DEE64A8" w:rsidR="0081483C" w:rsidRDefault="00761164">
      <w:pPr>
        <w:pStyle w:val="TOC2"/>
        <w:rPr>
          <w:rFonts w:asciiTheme="minorHAnsi" w:eastAsiaTheme="minorEastAsia" w:hAnsiTheme="minorHAnsi" w:cstheme="minorBidi"/>
          <w:sz w:val="22"/>
          <w:szCs w:val="22"/>
        </w:rPr>
      </w:pPr>
      <w:hyperlink w:anchor="_Toc514663701" w:history="1">
        <w:r w:rsidR="0081483C" w:rsidRPr="00734C89">
          <w:rPr>
            <w:rStyle w:val="Hyperlink"/>
          </w:rPr>
          <w:t>4.2.</w:t>
        </w:r>
        <w:r w:rsidR="0081483C">
          <w:rPr>
            <w:rFonts w:asciiTheme="minorHAnsi" w:eastAsiaTheme="minorEastAsia" w:hAnsiTheme="minorHAnsi" w:cstheme="minorBidi"/>
            <w:sz w:val="22"/>
            <w:szCs w:val="22"/>
          </w:rPr>
          <w:tab/>
        </w:r>
        <w:r w:rsidR="0081483C" w:rsidRPr="00734C89">
          <w:rPr>
            <w:rStyle w:val="Hyperlink"/>
          </w:rPr>
          <w:t>Software Architecture</w:t>
        </w:r>
        <w:r w:rsidR="0081483C">
          <w:rPr>
            <w:webHidden/>
          </w:rPr>
          <w:tab/>
        </w:r>
        <w:r w:rsidR="0081483C">
          <w:rPr>
            <w:webHidden/>
          </w:rPr>
          <w:fldChar w:fldCharType="begin"/>
        </w:r>
        <w:r w:rsidR="0081483C">
          <w:rPr>
            <w:webHidden/>
          </w:rPr>
          <w:instrText xml:space="preserve"> PAGEREF _Toc514663701 \h </w:instrText>
        </w:r>
        <w:r w:rsidR="0081483C">
          <w:rPr>
            <w:webHidden/>
          </w:rPr>
        </w:r>
        <w:r w:rsidR="0081483C">
          <w:rPr>
            <w:webHidden/>
          </w:rPr>
          <w:fldChar w:fldCharType="separate"/>
        </w:r>
        <w:r w:rsidR="0081483C">
          <w:rPr>
            <w:webHidden/>
          </w:rPr>
          <w:t>33</w:t>
        </w:r>
        <w:r w:rsidR="0081483C">
          <w:rPr>
            <w:webHidden/>
          </w:rPr>
          <w:fldChar w:fldCharType="end"/>
        </w:r>
      </w:hyperlink>
    </w:p>
    <w:p w14:paraId="578801DC" w14:textId="6BA6E73B" w:rsidR="0081483C" w:rsidRDefault="00761164">
      <w:pPr>
        <w:pStyle w:val="TOC3"/>
        <w:rPr>
          <w:rFonts w:asciiTheme="minorHAnsi" w:eastAsiaTheme="minorEastAsia" w:hAnsiTheme="minorHAnsi" w:cstheme="minorBidi"/>
          <w:sz w:val="22"/>
          <w:szCs w:val="22"/>
        </w:rPr>
      </w:pPr>
      <w:hyperlink w:anchor="_Toc514663702" w:history="1">
        <w:r w:rsidR="0081483C" w:rsidRPr="00734C89">
          <w:rPr>
            <w:rStyle w:val="Hyperlink"/>
          </w:rPr>
          <w:t>4.2.1.</w:t>
        </w:r>
        <w:r w:rsidR="0081483C">
          <w:rPr>
            <w:rFonts w:asciiTheme="minorHAnsi" w:eastAsiaTheme="minorEastAsia" w:hAnsiTheme="minorHAnsi" w:cstheme="minorBidi"/>
            <w:sz w:val="22"/>
            <w:szCs w:val="22"/>
          </w:rPr>
          <w:tab/>
        </w:r>
        <w:r w:rsidR="0081483C" w:rsidRPr="00734C89">
          <w:rPr>
            <w:rStyle w:val="Hyperlink"/>
          </w:rPr>
          <w:t>MCCF EDI TAS Package Management Process</w:t>
        </w:r>
        <w:r w:rsidR="0081483C">
          <w:rPr>
            <w:webHidden/>
          </w:rPr>
          <w:tab/>
        </w:r>
        <w:r w:rsidR="0081483C">
          <w:rPr>
            <w:webHidden/>
          </w:rPr>
          <w:fldChar w:fldCharType="begin"/>
        </w:r>
        <w:r w:rsidR="0081483C">
          <w:rPr>
            <w:webHidden/>
          </w:rPr>
          <w:instrText xml:space="preserve"> PAGEREF _Toc514663702 \h </w:instrText>
        </w:r>
        <w:r w:rsidR="0081483C">
          <w:rPr>
            <w:webHidden/>
          </w:rPr>
        </w:r>
        <w:r w:rsidR="0081483C">
          <w:rPr>
            <w:webHidden/>
          </w:rPr>
          <w:fldChar w:fldCharType="separate"/>
        </w:r>
        <w:r w:rsidR="0081483C">
          <w:rPr>
            <w:webHidden/>
          </w:rPr>
          <w:t>33</w:t>
        </w:r>
        <w:r w:rsidR="0081483C">
          <w:rPr>
            <w:webHidden/>
          </w:rPr>
          <w:fldChar w:fldCharType="end"/>
        </w:r>
      </w:hyperlink>
    </w:p>
    <w:p w14:paraId="17BC31E9" w14:textId="6FDC6475" w:rsidR="0081483C" w:rsidRDefault="00761164">
      <w:pPr>
        <w:pStyle w:val="TOC4"/>
        <w:rPr>
          <w:rFonts w:asciiTheme="minorHAnsi" w:eastAsiaTheme="minorEastAsia" w:hAnsiTheme="minorHAnsi" w:cstheme="minorBidi"/>
          <w:noProof/>
          <w:sz w:val="22"/>
          <w:szCs w:val="22"/>
        </w:rPr>
      </w:pPr>
      <w:hyperlink w:anchor="_Toc514663703" w:history="1">
        <w:r w:rsidR="0081483C" w:rsidRPr="00734C89">
          <w:rPr>
            <w:rStyle w:val="Hyperlink"/>
            <w:noProof/>
          </w:rPr>
          <w:t>4.2.1.1.</w:t>
        </w:r>
        <w:r w:rsidR="0081483C">
          <w:rPr>
            <w:rFonts w:asciiTheme="minorHAnsi" w:eastAsiaTheme="minorEastAsia" w:hAnsiTheme="minorHAnsi" w:cstheme="minorBidi"/>
            <w:noProof/>
            <w:sz w:val="22"/>
            <w:szCs w:val="22"/>
          </w:rPr>
          <w:tab/>
        </w:r>
        <w:r w:rsidR="0081483C" w:rsidRPr="00734C89">
          <w:rPr>
            <w:rStyle w:val="Hyperlink"/>
            <w:noProof/>
          </w:rPr>
          <w:t>MCCF VA Base Packages</w:t>
        </w:r>
        <w:r w:rsidR="0081483C">
          <w:rPr>
            <w:noProof/>
            <w:webHidden/>
          </w:rPr>
          <w:tab/>
        </w:r>
        <w:r w:rsidR="0081483C">
          <w:rPr>
            <w:noProof/>
            <w:webHidden/>
          </w:rPr>
          <w:fldChar w:fldCharType="begin"/>
        </w:r>
        <w:r w:rsidR="0081483C">
          <w:rPr>
            <w:noProof/>
            <w:webHidden/>
          </w:rPr>
          <w:instrText xml:space="preserve"> PAGEREF _Toc514663703 \h </w:instrText>
        </w:r>
        <w:r w:rsidR="0081483C">
          <w:rPr>
            <w:noProof/>
            <w:webHidden/>
          </w:rPr>
        </w:r>
        <w:r w:rsidR="0081483C">
          <w:rPr>
            <w:noProof/>
            <w:webHidden/>
          </w:rPr>
          <w:fldChar w:fldCharType="separate"/>
        </w:r>
        <w:r w:rsidR="0081483C">
          <w:rPr>
            <w:noProof/>
            <w:webHidden/>
          </w:rPr>
          <w:t>33</w:t>
        </w:r>
        <w:r w:rsidR="0081483C">
          <w:rPr>
            <w:noProof/>
            <w:webHidden/>
          </w:rPr>
          <w:fldChar w:fldCharType="end"/>
        </w:r>
      </w:hyperlink>
    </w:p>
    <w:p w14:paraId="29D37B15" w14:textId="65BF0ECF" w:rsidR="0081483C" w:rsidRDefault="00761164">
      <w:pPr>
        <w:pStyle w:val="TOC4"/>
        <w:rPr>
          <w:rFonts w:asciiTheme="minorHAnsi" w:eastAsiaTheme="minorEastAsia" w:hAnsiTheme="minorHAnsi" w:cstheme="minorBidi"/>
          <w:noProof/>
          <w:sz w:val="22"/>
          <w:szCs w:val="22"/>
        </w:rPr>
      </w:pPr>
      <w:hyperlink w:anchor="_Toc514663704" w:history="1">
        <w:r w:rsidR="0081483C" w:rsidRPr="00734C89">
          <w:rPr>
            <w:rStyle w:val="Hyperlink"/>
            <w:noProof/>
          </w:rPr>
          <w:t>4.2.1.2.</w:t>
        </w:r>
        <w:r w:rsidR="0081483C">
          <w:rPr>
            <w:rFonts w:asciiTheme="minorHAnsi" w:eastAsiaTheme="minorEastAsia" w:hAnsiTheme="minorHAnsi" w:cstheme="minorBidi"/>
            <w:noProof/>
            <w:sz w:val="22"/>
            <w:szCs w:val="22"/>
          </w:rPr>
          <w:tab/>
        </w:r>
        <w:r w:rsidR="0081483C" w:rsidRPr="00734C89">
          <w:rPr>
            <w:rStyle w:val="Hyperlink"/>
            <w:noProof/>
          </w:rPr>
          <w:t>MCCF DEV Packages</w:t>
        </w:r>
        <w:r w:rsidR="0081483C">
          <w:rPr>
            <w:noProof/>
            <w:webHidden/>
          </w:rPr>
          <w:tab/>
        </w:r>
        <w:r w:rsidR="0081483C">
          <w:rPr>
            <w:noProof/>
            <w:webHidden/>
          </w:rPr>
          <w:fldChar w:fldCharType="begin"/>
        </w:r>
        <w:r w:rsidR="0081483C">
          <w:rPr>
            <w:noProof/>
            <w:webHidden/>
          </w:rPr>
          <w:instrText xml:space="preserve"> PAGEREF _Toc514663704 \h </w:instrText>
        </w:r>
        <w:r w:rsidR="0081483C">
          <w:rPr>
            <w:noProof/>
            <w:webHidden/>
          </w:rPr>
        </w:r>
        <w:r w:rsidR="0081483C">
          <w:rPr>
            <w:noProof/>
            <w:webHidden/>
          </w:rPr>
          <w:fldChar w:fldCharType="separate"/>
        </w:r>
        <w:r w:rsidR="0081483C">
          <w:rPr>
            <w:noProof/>
            <w:webHidden/>
          </w:rPr>
          <w:t>33</w:t>
        </w:r>
        <w:r w:rsidR="0081483C">
          <w:rPr>
            <w:noProof/>
            <w:webHidden/>
          </w:rPr>
          <w:fldChar w:fldCharType="end"/>
        </w:r>
      </w:hyperlink>
    </w:p>
    <w:p w14:paraId="31259A63" w14:textId="65276AC7" w:rsidR="0081483C" w:rsidRDefault="00761164">
      <w:pPr>
        <w:pStyle w:val="TOC3"/>
        <w:rPr>
          <w:rFonts w:asciiTheme="minorHAnsi" w:eastAsiaTheme="minorEastAsia" w:hAnsiTheme="minorHAnsi" w:cstheme="minorBidi"/>
          <w:sz w:val="22"/>
          <w:szCs w:val="22"/>
        </w:rPr>
      </w:pPr>
      <w:hyperlink w:anchor="_Toc514663705" w:history="1">
        <w:r w:rsidR="0081483C" w:rsidRPr="00734C89">
          <w:rPr>
            <w:rStyle w:val="Hyperlink"/>
          </w:rPr>
          <w:t>4.2.2.</w:t>
        </w:r>
        <w:r w:rsidR="0081483C">
          <w:rPr>
            <w:rFonts w:asciiTheme="minorHAnsi" w:eastAsiaTheme="minorEastAsia" w:hAnsiTheme="minorHAnsi" w:cstheme="minorBidi"/>
            <w:sz w:val="22"/>
            <w:szCs w:val="22"/>
          </w:rPr>
          <w:tab/>
        </w:r>
        <w:r w:rsidR="0081483C" w:rsidRPr="00734C89">
          <w:rPr>
            <w:rStyle w:val="Hyperlink"/>
          </w:rPr>
          <w:t>Node and Angular Shared Components</w:t>
        </w:r>
        <w:r w:rsidR="0081483C">
          <w:rPr>
            <w:webHidden/>
          </w:rPr>
          <w:tab/>
        </w:r>
        <w:r w:rsidR="0081483C">
          <w:rPr>
            <w:webHidden/>
          </w:rPr>
          <w:fldChar w:fldCharType="begin"/>
        </w:r>
        <w:r w:rsidR="0081483C">
          <w:rPr>
            <w:webHidden/>
          </w:rPr>
          <w:instrText xml:space="preserve"> PAGEREF _Toc514663705 \h </w:instrText>
        </w:r>
        <w:r w:rsidR="0081483C">
          <w:rPr>
            <w:webHidden/>
          </w:rPr>
        </w:r>
        <w:r w:rsidR="0081483C">
          <w:rPr>
            <w:webHidden/>
          </w:rPr>
          <w:fldChar w:fldCharType="separate"/>
        </w:r>
        <w:r w:rsidR="0081483C">
          <w:rPr>
            <w:webHidden/>
          </w:rPr>
          <w:t>34</w:t>
        </w:r>
        <w:r w:rsidR="0081483C">
          <w:rPr>
            <w:webHidden/>
          </w:rPr>
          <w:fldChar w:fldCharType="end"/>
        </w:r>
      </w:hyperlink>
    </w:p>
    <w:p w14:paraId="0AA0A5EE" w14:textId="0D4FEDC2" w:rsidR="0081483C" w:rsidRDefault="00761164">
      <w:pPr>
        <w:pStyle w:val="TOC2"/>
        <w:rPr>
          <w:rFonts w:asciiTheme="minorHAnsi" w:eastAsiaTheme="minorEastAsia" w:hAnsiTheme="minorHAnsi" w:cstheme="minorBidi"/>
          <w:sz w:val="22"/>
          <w:szCs w:val="22"/>
        </w:rPr>
      </w:pPr>
      <w:hyperlink w:anchor="_Toc514663706" w:history="1">
        <w:r w:rsidR="0081483C" w:rsidRPr="00734C89">
          <w:rPr>
            <w:rStyle w:val="Hyperlink"/>
          </w:rPr>
          <w:t>4.3.</w:t>
        </w:r>
        <w:r w:rsidR="0081483C">
          <w:rPr>
            <w:rFonts w:asciiTheme="minorHAnsi" w:eastAsiaTheme="minorEastAsia" w:hAnsiTheme="minorHAnsi" w:cstheme="minorBidi"/>
            <w:sz w:val="22"/>
            <w:szCs w:val="22"/>
          </w:rPr>
          <w:tab/>
        </w:r>
        <w:r w:rsidR="0081483C" w:rsidRPr="00734C89">
          <w:rPr>
            <w:rStyle w:val="Hyperlink"/>
          </w:rPr>
          <w:t>Network Architecture</w:t>
        </w:r>
        <w:r w:rsidR="0081483C">
          <w:rPr>
            <w:webHidden/>
          </w:rPr>
          <w:tab/>
        </w:r>
        <w:r w:rsidR="0081483C">
          <w:rPr>
            <w:webHidden/>
          </w:rPr>
          <w:fldChar w:fldCharType="begin"/>
        </w:r>
        <w:r w:rsidR="0081483C">
          <w:rPr>
            <w:webHidden/>
          </w:rPr>
          <w:instrText xml:space="preserve"> PAGEREF _Toc514663706 \h </w:instrText>
        </w:r>
        <w:r w:rsidR="0081483C">
          <w:rPr>
            <w:webHidden/>
          </w:rPr>
        </w:r>
        <w:r w:rsidR="0081483C">
          <w:rPr>
            <w:webHidden/>
          </w:rPr>
          <w:fldChar w:fldCharType="separate"/>
        </w:r>
        <w:r w:rsidR="0081483C">
          <w:rPr>
            <w:webHidden/>
          </w:rPr>
          <w:t>34</w:t>
        </w:r>
        <w:r w:rsidR="0081483C">
          <w:rPr>
            <w:webHidden/>
          </w:rPr>
          <w:fldChar w:fldCharType="end"/>
        </w:r>
      </w:hyperlink>
    </w:p>
    <w:p w14:paraId="500A4665" w14:textId="0DC9C17D" w:rsidR="0081483C" w:rsidRDefault="00761164">
      <w:pPr>
        <w:pStyle w:val="TOC2"/>
        <w:rPr>
          <w:rFonts w:asciiTheme="minorHAnsi" w:eastAsiaTheme="minorEastAsia" w:hAnsiTheme="minorHAnsi" w:cstheme="minorBidi"/>
          <w:sz w:val="22"/>
          <w:szCs w:val="22"/>
        </w:rPr>
      </w:pPr>
      <w:hyperlink w:anchor="_Toc514663707" w:history="1">
        <w:r w:rsidR="0081483C" w:rsidRPr="00734C89">
          <w:rPr>
            <w:rStyle w:val="Hyperlink"/>
          </w:rPr>
          <w:t>4.4.</w:t>
        </w:r>
        <w:r w:rsidR="0081483C">
          <w:rPr>
            <w:rFonts w:asciiTheme="minorHAnsi" w:eastAsiaTheme="minorEastAsia" w:hAnsiTheme="minorHAnsi" w:cstheme="minorBidi"/>
            <w:sz w:val="22"/>
            <w:szCs w:val="22"/>
          </w:rPr>
          <w:tab/>
        </w:r>
        <w:r w:rsidR="0081483C" w:rsidRPr="00734C89">
          <w:rPr>
            <w:rStyle w:val="Hyperlink"/>
          </w:rPr>
          <w:t>Service Oriented Architecture / ESS</w:t>
        </w:r>
        <w:r w:rsidR="0081483C">
          <w:rPr>
            <w:webHidden/>
          </w:rPr>
          <w:tab/>
        </w:r>
        <w:r w:rsidR="0081483C">
          <w:rPr>
            <w:webHidden/>
          </w:rPr>
          <w:fldChar w:fldCharType="begin"/>
        </w:r>
        <w:r w:rsidR="0081483C">
          <w:rPr>
            <w:webHidden/>
          </w:rPr>
          <w:instrText xml:space="preserve"> PAGEREF _Toc514663707 \h </w:instrText>
        </w:r>
        <w:r w:rsidR="0081483C">
          <w:rPr>
            <w:webHidden/>
          </w:rPr>
        </w:r>
        <w:r w:rsidR="0081483C">
          <w:rPr>
            <w:webHidden/>
          </w:rPr>
          <w:fldChar w:fldCharType="separate"/>
        </w:r>
        <w:r w:rsidR="0081483C">
          <w:rPr>
            <w:webHidden/>
          </w:rPr>
          <w:t>35</w:t>
        </w:r>
        <w:r w:rsidR="0081483C">
          <w:rPr>
            <w:webHidden/>
          </w:rPr>
          <w:fldChar w:fldCharType="end"/>
        </w:r>
      </w:hyperlink>
    </w:p>
    <w:p w14:paraId="353B6D9A" w14:textId="4B9328CA" w:rsidR="0081483C" w:rsidRDefault="00761164">
      <w:pPr>
        <w:pStyle w:val="TOC2"/>
        <w:rPr>
          <w:rFonts w:asciiTheme="minorHAnsi" w:eastAsiaTheme="minorEastAsia" w:hAnsiTheme="minorHAnsi" w:cstheme="minorBidi"/>
          <w:sz w:val="22"/>
          <w:szCs w:val="22"/>
        </w:rPr>
      </w:pPr>
      <w:hyperlink w:anchor="_Toc514663708" w:history="1">
        <w:r w:rsidR="0081483C" w:rsidRPr="00734C89">
          <w:rPr>
            <w:rStyle w:val="Hyperlink"/>
          </w:rPr>
          <w:t>4.5.</w:t>
        </w:r>
        <w:r w:rsidR="0081483C">
          <w:rPr>
            <w:rFonts w:asciiTheme="minorHAnsi" w:eastAsiaTheme="minorEastAsia" w:hAnsiTheme="minorHAnsi" w:cstheme="minorBidi"/>
            <w:sz w:val="22"/>
            <w:szCs w:val="22"/>
          </w:rPr>
          <w:tab/>
        </w:r>
        <w:r w:rsidR="0081483C" w:rsidRPr="00734C89">
          <w:rPr>
            <w:rStyle w:val="Hyperlink"/>
          </w:rPr>
          <w:t>Enterprise Architecture</w:t>
        </w:r>
        <w:r w:rsidR="0081483C">
          <w:rPr>
            <w:webHidden/>
          </w:rPr>
          <w:tab/>
        </w:r>
        <w:r w:rsidR="0081483C">
          <w:rPr>
            <w:webHidden/>
          </w:rPr>
          <w:fldChar w:fldCharType="begin"/>
        </w:r>
        <w:r w:rsidR="0081483C">
          <w:rPr>
            <w:webHidden/>
          </w:rPr>
          <w:instrText xml:space="preserve"> PAGEREF _Toc514663708 \h </w:instrText>
        </w:r>
        <w:r w:rsidR="0081483C">
          <w:rPr>
            <w:webHidden/>
          </w:rPr>
        </w:r>
        <w:r w:rsidR="0081483C">
          <w:rPr>
            <w:webHidden/>
          </w:rPr>
          <w:fldChar w:fldCharType="separate"/>
        </w:r>
        <w:r w:rsidR="0081483C">
          <w:rPr>
            <w:webHidden/>
          </w:rPr>
          <w:t>36</w:t>
        </w:r>
        <w:r w:rsidR="0081483C">
          <w:rPr>
            <w:webHidden/>
          </w:rPr>
          <w:fldChar w:fldCharType="end"/>
        </w:r>
      </w:hyperlink>
    </w:p>
    <w:p w14:paraId="43E88FC7" w14:textId="635C2DA9" w:rsidR="0081483C" w:rsidRDefault="00761164">
      <w:pPr>
        <w:pStyle w:val="TOC1"/>
        <w:rPr>
          <w:rFonts w:asciiTheme="minorHAnsi" w:eastAsiaTheme="minorEastAsia" w:hAnsiTheme="minorHAnsi" w:cstheme="minorBidi"/>
          <w:sz w:val="22"/>
          <w:szCs w:val="22"/>
        </w:rPr>
      </w:pPr>
      <w:hyperlink w:anchor="_Toc514663709" w:history="1">
        <w:r w:rsidR="0081483C" w:rsidRPr="00734C89">
          <w:rPr>
            <w:rStyle w:val="Hyperlink"/>
          </w:rPr>
          <w:t>5.</w:t>
        </w:r>
        <w:r w:rsidR="0081483C">
          <w:rPr>
            <w:rFonts w:asciiTheme="minorHAnsi" w:eastAsiaTheme="minorEastAsia" w:hAnsiTheme="minorHAnsi" w:cstheme="minorBidi"/>
            <w:sz w:val="22"/>
            <w:szCs w:val="22"/>
          </w:rPr>
          <w:tab/>
        </w:r>
        <w:r w:rsidR="0081483C" w:rsidRPr="00734C89">
          <w:rPr>
            <w:rStyle w:val="Hyperlink"/>
          </w:rPr>
          <w:t>Data Design</w:t>
        </w:r>
        <w:r w:rsidR="0081483C">
          <w:rPr>
            <w:webHidden/>
          </w:rPr>
          <w:tab/>
        </w:r>
        <w:r w:rsidR="0081483C">
          <w:rPr>
            <w:webHidden/>
          </w:rPr>
          <w:fldChar w:fldCharType="begin"/>
        </w:r>
        <w:r w:rsidR="0081483C">
          <w:rPr>
            <w:webHidden/>
          </w:rPr>
          <w:instrText xml:space="preserve"> PAGEREF _Toc514663709 \h </w:instrText>
        </w:r>
        <w:r w:rsidR="0081483C">
          <w:rPr>
            <w:webHidden/>
          </w:rPr>
        </w:r>
        <w:r w:rsidR="0081483C">
          <w:rPr>
            <w:webHidden/>
          </w:rPr>
          <w:fldChar w:fldCharType="separate"/>
        </w:r>
        <w:r w:rsidR="0081483C">
          <w:rPr>
            <w:webHidden/>
          </w:rPr>
          <w:t>38</w:t>
        </w:r>
        <w:r w:rsidR="0081483C">
          <w:rPr>
            <w:webHidden/>
          </w:rPr>
          <w:fldChar w:fldCharType="end"/>
        </w:r>
      </w:hyperlink>
    </w:p>
    <w:p w14:paraId="4BE08F2C" w14:textId="5B5A74DA" w:rsidR="0081483C" w:rsidRDefault="00761164">
      <w:pPr>
        <w:pStyle w:val="TOC2"/>
        <w:rPr>
          <w:rFonts w:asciiTheme="minorHAnsi" w:eastAsiaTheme="minorEastAsia" w:hAnsiTheme="minorHAnsi" w:cstheme="minorBidi"/>
          <w:sz w:val="22"/>
          <w:szCs w:val="22"/>
        </w:rPr>
      </w:pPr>
      <w:hyperlink w:anchor="_Toc514663710" w:history="1">
        <w:r w:rsidR="0081483C" w:rsidRPr="00734C89">
          <w:rPr>
            <w:rStyle w:val="Hyperlink"/>
          </w:rPr>
          <w:t>5.1.</w:t>
        </w:r>
        <w:r w:rsidR="0081483C">
          <w:rPr>
            <w:rFonts w:asciiTheme="minorHAnsi" w:eastAsiaTheme="minorEastAsia" w:hAnsiTheme="minorHAnsi" w:cstheme="minorBidi"/>
            <w:sz w:val="22"/>
            <w:szCs w:val="22"/>
          </w:rPr>
          <w:tab/>
        </w:r>
        <w:r w:rsidR="0081483C" w:rsidRPr="00734C89">
          <w:rPr>
            <w:rStyle w:val="Hyperlink"/>
          </w:rPr>
          <w:t>DBMS Files</w:t>
        </w:r>
        <w:r w:rsidR="0081483C">
          <w:rPr>
            <w:webHidden/>
          </w:rPr>
          <w:tab/>
        </w:r>
        <w:r w:rsidR="0081483C">
          <w:rPr>
            <w:webHidden/>
          </w:rPr>
          <w:fldChar w:fldCharType="begin"/>
        </w:r>
        <w:r w:rsidR="0081483C">
          <w:rPr>
            <w:webHidden/>
          </w:rPr>
          <w:instrText xml:space="preserve"> PAGEREF _Toc514663710 \h </w:instrText>
        </w:r>
        <w:r w:rsidR="0081483C">
          <w:rPr>
            <w:webHidden/>
          </w:rPr>
        </w:r>
        <w:r w:rsidR="0081483C">
          <w:rPr>
            <w:webHidden/>
          </w:rPr>
          <w:fldChar w:fldCharType="separate"/>
        </w:r>
        <w:r w:rsidR="0081483C">
          <w:rPr>
            <w:webHidden/>
          </w:rPr>
          <w:t>38</w:t>
        </w:r>
        <w:r w:rsidR="0081483C">
          <w:rPr>
            <w:webHidden/>
          </w:rPr>
          <w:fldChar w:fldCharType="end"/>
        </w:r>
      </w:hyperlink>
    </w:p>
    <w:p w14:paraId="00E16893" w14:textId="25D9686F" w:rsidR="0081483C" w:rsidRDefault="00761164">
      <w:pPr>
        <w:pStyle w:val="TOC2"/>
        <w:rPr>
          <w:rFonts w:asciiTheme="minorHAnsi" w:eastAsiaTheme="minorEastAsia" w:hAnsiTheme="minorHAnsi" w:cstheme="minorBidi"/>
          <w:sz w:val="22"/>
          <w:szCs w:val="22"/>
        </w:rPr>
      </w:pPr>
      <w:hyperlink w:anchor="_Toc514663711" w:history="1">
        <w:r w:rsidR="0081483C" w:rsidRPr="00734C89">
          <w:rPr>
            <w:rStyle w:val="Hyperlink"/>
          </w:rPr>
          <w:t>5.2.</w:t>
        </w:r>
        <w:r w:rsidR="0081483C">
          <w:rPr>
            <w:rFonts w:asciiTheme="minorHAnsi" w:eastAsiaTheme="minorEastAsia" w:hAnsiTheme="minorHAnsi" w:cstheme="minorBidi"/>
            <w:sz w:val="22"/>
            <w:szCs w:val="22"/>
          </w:rPr>
          <w:tab/>
        </w:r>
        <w:r w:rsidR="0081483C" w:rsidRPr="00734C89">
          <w:rPr>
            <w:rStyle w:val="Hyperlink"/>
          </w:rPr>
          <w:t>Non-DBMS Files</w:t>
        </w:r>
        <w:r w:rsidR="0081483C">
          <w:rPr>
            <w:webHidden/>
          </w:rPr>
          <w:tab/>
        </w:r>
        <w:r w:rsidR="0081483C">
          <w:rPr>
            <w:webHidden/>
          </w:rPr>
          <w:fldChar w:fldCharType="begin"/>
        </w:r>
        <w:r w:rsidR="0081483C">
          <w:rPr>
            <w:webHidden/>
          </w:rPr>
          <w:instrText xml:space="preserve"> PAGEREF _Toc514663711 \h </w:instrText>
        </w:r>
        <w:r w:rsidR="0081483C">
          <w:rPr>
            <w:webHidden/>
          </w:rPr>
        </w:r>
        <w:r w:rsidR="0081483C">
          <w:rPr>
            <w:webHidden/>
          </w:rPr>
          <w:fldChar w:fldCharType="separate"/>
        </w:r>
        <w:r w:rsidR="0081483C">
          <w:rPr>
            <w:webHidden/>
          </w:rPr>
          <w:t>38</w:t>
        </w:r>
        <w:r w:rsidR="0081483C">
          <w:rPr>
            <w:webHidden/>
          </w:rPr>
          <w:fldChar w:fldCharType="end"/>
        </w:r>
      </w:hyperlink>
    </w:p>
    <w:p w14:paraId="62757DDB" w14:textId="6849748B" w:rsidR="0081483C" w:rsidRDefault="00761164">
      <w:pPr>
        <w:pStyle w:val="TOC2"/>
        <w:rPr>
          <w:rFonts w:asciiTheme="minorHAnsi" w:eastAsiaTheme="minorEastAsia" w:hAnsiTheme="minorHAnsi" w:cstheme="minorBidi"/>
          <w:sz w:val="22"/>
          <w:szCs w:val="22"/>
        </w:rPr>
      </w:pPr>
      <w:hyperlink w:anchor="_Toc514663712" w:history="1">
        <w:r w:rsidR="0081483C" w:rsidRPr="00734C89">
          <w:rPr>
            <w:rStyle w:val="Hyperlink"/>
          </w:rPr>
          <w:t>5.3.</w:t>
        </w:r>
        <w:r w:rsidR="0081483C">
          <w:rPr>
            <w:rFonts w:asciiTheme="minorHAnsi" w:eastAsiaTheme="minorEastAsia" w:hAnsiTheme="minorHAnsi" w:cstheme="minorBidi"/>
            <w:sz w:val="22"/>
            <w:szCs w:val="22"/>
          </w:rPr>
          <w:tab/>
        </w:r>
        <w:r w:rsidR="0081483C" w:rsidRPr="00734C89">
          <w:rPr>
            <w:rStyle w:val="Hyperlink"/>
          </w:rPr>
          <w:t>Data View</w:t>
        </w:r>
        <w:r w:rsidR="0081483C">
          <w:rPr>
            <w:webHidden/>
          </w:rPr>
          <w:tab/>
        </w:r>
        <w:r w:rsidR="0081483C">
          <w:rPr>
            <w:webHidden/>
          </w:rPr>
          <w:fldChar w:fldCharType="begin"/>
        </w:r>
        <w:r w:rsidR="0081483C">
          <w:rPr>
            <w:webHidden/>
          </w:rPr>
          <w:instrText xml:space="preserve"> PAGEREF _Toc514663712 \h </w:instrText>
        </w:r>
        <w:r w:rsidR="0081483C">
          <w:rPr>
            <w:webHidden/>
          </w:rPr>
        </w:r>
        <w:r w:rsidR="0081483C">
          <w:rPr>
            <w:webHidden/>
          </w:rPr>
          <w:fldChar w:fldCharType="separate"/>
        </w:r>
        <w:r w:rsidR="0081483C">
          <w:rPr>
            <w:webHidden/>
          </w:rPr>
          <w:t>38</w:t>
        </w:r>
        <w:r w:rsidR="0081483C">
          <w:rPr>
            <w:webHidden/>
          </w:rPr>
          <w:fldChar w:fldCharType="end"/>
        </w:r>
      </w:hyperlink>
    </w:p>
    <w:p w14:paraId="506A2C13" w14:textId="57426D9E" w:rsidR="0081483C" w:rsidRDefault="00761164">
      <w:pPr>
        <w:pStyle w:val="TOC1"/>
        <w:rPr>
          <w:rFonts w:asciiTheme="minorHAnsi" w:eastAsiaTheme="minorEastAsia" w:hAnsiTheme="minorHAnsi" w:cstheme="minorBidi"/>
          <w:sz w:val="22"/>
          <w:szCs w:val="22"/>
        </w:rPr>
      </w:pPr>
      <w:hyperlink w:anchor="_Toc514663713" w:history="1">
        <w:r w:rsidR="0081483C" w:rsidRPr="00734C89">
          <w:rPr>
            <w:rStyle w:val="Hyperlink"/>
          </w:rPr>
          <w:t>6.</w:t>
        </w:r>
        <w:r w:rsidR="0081483C">
          <w:rPr>
            <w:rFonts w:asciiTheme="minorHAnsi" w:eastAsiaTheme="minorEastAsia" w:hAnsiTheme="minorHAnsi" w:cstheme="minorBidi"/>
            <w:sz w:val="22"/>
            <w:szCs w:val="22"/>
          </w:rPr>
          <w:tab/>
        </w:r>
        <w:r w:rsidR="0081483C" w:rsidRPr="00734C89">
          <w:rPr>
            <w:rStyle w:val="Hyperlink"/>
          </w:rPr>
          <w:t>Detailed Design</w:t>
        </w:r>
        <w:r w:rsidR="0081483C">
          <w:rPr>
            <w:webHidden/>
          </w:rPr>
          <w:tab/>
        </w:r>
        <w:r w:rsidR="0081483C">
          <w:rPr>
            <w:webHidden/>
          </w:rPr>
          <w:fldChar w:fldCharType="begin"/>
        </w:r>
        <w:r w:rsidR="0081483C">
          <w:rPr>
            <w:webHidden/>
          </w:rPr>
          <w:instrText xml:space="preserve"> PAGEREF _Toc514663713 \h </w:instrText>
        </w:r>
        <w:r w:rsidR="0081483C">
          <w:rPr>
            <w:webHidden/>
          </w:rPr>
        </w:r>
        <w:r w:rsidR="0081483C">
          <w:rPr>
            <w:webHidden/>
          </w:rPr>
          <w:fldChar w:fldCharType="separate"/>
        </w:r>
        <w:r w:rsidR="0081483C">
          <w:rPr>
            <w:webHidden/>
          </w:rPr>
          <w:t>40</w:t>
        </w:r>
        <w:r w:rsidR="0081483C">
          <w:rPr>
            <w:webHidden/>
          </w:rPr>
          <w:fldChar w:fldCharType="end"/>
        </w:r>
      </w:hyperlink>
    </w:p>
    <w:p w14:paraId="1429C154" w14:textId="382948E7" w:rsidR="0081483C" w:rsidRDefault="00761164">
      <w:pPr>
        <w:pStyle w:val="TOC2"/>
        <w:rPr>
          <w:rFonts w:asciiTheme="minorHAnsi" w:eastAsiaTheme="minorEastAsia" w:hAnsiTheme="minorHAnsi" w:cstheme="minorBidi"/>
          <w:sz w:val="22"/>
          <w:szCs w:val="22"/>
        </w:rPr>
      </w:pPr>
      <w:hyperlink w:anchor="_Toc514663714" w:history="1">
        <w:r w:rsidR="0081483C" w:rsidRPr="00734C89">
          <w:rPr>
            <w:rStyle w:val="Hyperlink"/>
          </w:rPr>
          <w:t>6.1.</w:t>
        </w:r>
        <w:r w:rsidR="0081483C">
          <w:rPr>
            <w:rFonts w:asciiTheme="minorHAnsi" w:eastAsiaTheme="minorEastAsia" w:hAnsiTheme="minorHAnsi" w:cstheme="minorBidi"/>
            <w:sz w:val="22"/>
            <w:szCs w:val="22"/>
          </w:rPr>
          <w:tab/>
        </w:r>
        <w:r w:rsidR="0081483C" w:rsidRPr="00734C89">
          <w:rPr>
            <w:rStyle w:val="Hyperlink"/>
          </w:rPr>
          <w:t>Hardware Detailed Design</w:t>
        </w:r>
        <w:r w:rsidR="0081483C">
          <w:rPr>
            <w:webHidden/>
          </w:rPr>
          <w:tab/>
        </w:r>
        <w:r w:rsidR="0081483C">
          <w:rPr>
            <w:webHidden/>
          </w:rPr>
          <w:fldChar w:fldCharType="begin"/>
        </w:r>
        <w:r w:rsidR="0081483C">
          <w:rPr>
            <w:webHidden/>
          </w:rPr>
          <w:instrText xml:space="preserve"> PAGEREF _Toc514663714 \h </w:instrText>
        </w:r>
        <w:r w:rsidR="0081483C">
          <w:rPr>
            <w:webHidden/>
          </w:rPr>
        </w:r>
        <w:r w:rsidR="0081483C">
          <w:rPr>
            <w:webHidden/>
          </w:rPr>
          <w:fldChar w:fldCharType="separate"/>
        </w:r>
        <w:r w:rsidR="0081483C">
          <w:rPr>
            <w:webHidden/>
          </w:rPr>
          <w:t>40</w:t>
        </w:r>
        <w:r w:rsidR="0081483C">
          <w:rPr>
            <w:webHidden/>
          </w:rPr>
          <w:fldChar w:fldCharType="end"/>
        </w:r>
      </w:hyperlink>
    </w:p>
    <w:p w14:paraId="20EA60A0" w14:textId="52AFFAF0" w:rsidR="0081483C" w:rsidRDefault="00761164">
      <w:pPr>
        <w:pStyle w:val="TOC2"/>
        <w:rPr>
          <w:rFonts w:asciiTheme="minorHAnsi" w:eastAsiaTheme="minorEastAsia" w:hAnsiTheme="minorHAnsi" w:cstheme="minorBidi"/>
          <w:sz w:val="22"/>
          <w:szCs w:val="22"/>
        </w:rPr>
      </w:pPr>
      <w:hyperlink w:anchor="_Toc514663715" w:history="1">
        <w:r w:rsidR="0081483C" w:rsidRPr="00734C89">
          <w:rPr>
            <w:rStyle w:val="Hyperlink"/>
          </w:rPr>
          <w:t>6.2.</w:t>
        </w:r>
        <w:r w:rsidR="0081483C">
          <w:rPr>
            <w:rFonts w:asciiTheme="minorHAnsi" w:eastAsiaTheme="minorEastAsia" w:hAnsiTheme="minorHAnsi" w:cstheme="minorBidi"/>
            <w:sz w:val="22"/>
            <w:szCs w:val="22"/>
          </w:rPr>
          <w:tab/>
        </w:r>
        <w:r w:rsidR="0081483C" w:rsidRPr="00734C89">
          <w:rPr>
            <w:rStyle w:val="Hyperlink"/>
          </w:rPr>
          <w:t>Software Detailed Design</w:t>
        </w:r>
        <w:r w:rsidR="0081483C">
          <w:rPr>
            <w:webHidden/>
          </w:rPr>
          <w:tab/>
        </w:r>
        <w:r w:rsidR="0081483C">
          <w:rPr>
            <w:webHidden/>
          </w:rPr>
          <w:fldChar w:fldCharType="begin"/>
        </w:r>
        <w:r w:rsidR="0081483C">
          <w:rPr>
            <w:webHidden/>
          </w:rPr>
          <w:instrText xml:space="preserve"> PAGEREF _Toc514663715 \h </w:instrText>
        </w:r>
        <w:r w:rsidR="0081483C">
          <w:rPr>
            <w:webHidden/>
          </w:rPr>
        </w:r>
        <w:r w:rsidR="0081483C">
          <w:rPr>
            <w:webHidden/>
          </w:rPr>
          <w:fldChar w:fldCharType="separate"/>
        </w:r>
        <w:r w:rsidR="0081483C">
          <w:rPr>
            <w:webHidden/>
          </w:rPr>
          <w:t>41</w:t>
        </w:r>
        <w:r w:rsidR="0081483C">
          <w:rPr>
            <w:webHidden/>
          </w:rPr>
          <w:fldChar w:fldCharType="end"/>
        </w:r>
      </w:hyperlink>
    </w:p>
    <w:p w14:paraId="5A899AF0" w14:textId="211EB1D0" w:rsidR="0081483C" w:rsidRDefault="00761164">
      <w:pPr>
        <w:pStyle w:val="TOC3"/>
        <w:rPr>
          <w:rFonts w:asciiTheme="minorHAnsi" w:eastAsiaTheme="minorEastAsia" w:hAnsiTheme="minorHAnsi" w:cstheme="minorBidi"/>
          <w:sz w:val="22"/>
          <w:szCs w:val="22"/>
        </w:rPr>
      </w:pPr>
      <w:hyperlink w:anchor="_Toc514663716" w:history="1">
        <w:r w:rsidR="0081483C" w:rsidRPr="00734C89">
          <w:rPr>
            <w:rStyle w:val="Hyperlink"/>
          </w:rPr>
          <w:t>6.2.1.</w:t>
        </w:r>
        <w:r w:rsidR="0081483C">
          <w:rPr>
            <w:rFonts w:asciiTheme="minorHAnsi" w:eastAsiaTheme="minorEastAsia" w:hAnsiTheme="minorHAnsi" w:cstheme="minorBidi"/>
            <w:sz w:val="22"/>
            <w:szCs w:val="22"/>
          </w:rPr>
          <w:tab/>
        </w:r>
        <w:r w:rsidR="0081483C" w:rsidRPr="00734C89">
          <w:rPr>
            <w:rStyle w:val="Hyperlink"/>
          </w:rPr>
          <w:t>Conceptual Design</w:t>
        </w:r>
        <w:r w:rsidR="0081483C">
          <w:rPr>
            <w:webHidden/>
          </w:rPr>
          <w:tab/>
        </w:r>
        <w:r w:rsidR="0081483C">
          <w:rPr>
            <w:webHidden/>
          </w:rPr>
          <w:fldChar w:fldCharType="begin"/>
        </w:r>
        <w:r w:rsidR="0081483C">
          <w:rPr>
            <w:webHidden/>
          </w:rPr>
          <w:instrText xml:space="preserve"> PAGEREF _Toc514663716 \h </w:instrText>
        </w:r>
        <w:r w:rsidR="0081483C">
          <w:rPr>
            <w:webHidden/>
          </w:rPr>
        </w:r>
        <w:r w:rsidR="0081483C">
          <w:rPr>
            <w:webHidden/>
          </w:rPr>
          <w:fldChar w:fldCharType="separate"/>
        </w:r>
        <w:r w:rsidR="0081483C">
          <w:rPr>
            <w:webHidden/>
          </w:rPr>
          <w:t>41</w:t>
        </w:r>
        <w:r w:rsidR="0081483C">
          <w:rPr>
            <w:webHidden/>
          </w:rPr>
          <w:fldChar w:fldCharType="end"/>
        </w:r>
      </w:hyperlink>
    </w:p>
    <w:p w14:paraId="6C09C798" w14:textId="13570DC5" w:rsidR="0081483C" w:rsidRDefault="00761164">
      <w:pPr>
        <w:pStyle w:val="TOC4"/>
        <w:rPr>
          <w:rFonts w:asciiTheme="minorHAnsi" w:eastAsiaTheme="minorEastAsia" w:hAnsiTheme="minorHAnsi" w:cstheme="minorBidi"/>
          <w:noProof/>
          <w:sz w:val="22"/>
          <w:szCs w:val="22"/>
        </w:rPr>
      </w:pPr>
      <w:hyperlink w:anchor="_Toc514663717" w:history="1">
        <w:r w:rsidR="0081483C" w:rsidRPr="00734C89">
          <w:rPr>
            <w:rStyle w:val="Hyperlink"/>
            <w:noProof/>
          </w:rPr>
          <w:t>6.2.1.1.</w:t>
        </w:r>
        <w:r w:rsidR="0081483C">
          <w:rPr>
            <w:rFonts w:asciiTheme="minorHAnsi" w:eastAsiaTheme="minorEastAsia" w:hAnsiTheme="minorHAnsi" w:cstheme="minorBidi"/>
            <w:noProof/>
            <w:sz w:val="22"/>
            <w:szCs w:val="22"/>
          </w:rPr>
          <w:tab/>
        </w:r>
        <w:r w:rsidR="0081483C" w:rsidRPr="00734C89">
          <w:rPr>
            <w:rStyle w:val="Hyperlink"/>
            <w:noProof/>
          </w:rPr>
          <w:t>Presentation Layer Design</w:t>
        </w:r>
        <w:r w:rsidR="0081483C">
          <w:rPr>
            <w:noProof/>
            <w:webHidden/>
          </w:rPr>
          <w:tab/>
        </w:r>
        <w:r w:rsidR="0081483C">
          <w:rPr>
            <w:noProof/>
            <w:webHidden/>
          </w:rPr>
          <w:fldChar w:fldCharType="begin"/>
        </w:r>
        <w:r w:rsidR="0081483C">
          <w:rPr>
            <w:noProof/>
            <w:webHidden/>
          </w:rPr>
          <w:instrText xml:space="preserve"> PAGEREF _Toc514663717 \h </w:instrText>
        </w:r>
        <w:r w:rsidR="0081483C">
          <w:rPr>
            <w:noProof/>
            <w:webHidden/>
          </w:rPr>
        </w:r>
        <w:r w:rsidR="0081483C">
          <w:rPr>
            <w:noProof/>
            <w:webHidden/>
          </w:rPr>
          <w:fldChar w:fldCharType="separate"/>
        </w:r>
        <w:r w:rsidR="0081483C">
          <w:rPr>
            <w:noProof/>
            <w:webHidden/>
          </w:rPr>
          <w:t>41</w:t>
        </w:r>
        <w:r w:rsidR="0081483C">
          <w:rPr>
            <w:noProof/>
            <w:webHidden/>
          </w:rPr>
          <w:fldChar w:fldCharType="end"/>
        </w:r>
      </w:hyperlink>
    </w:p>
    <w:p w14:paraId="4E3B0D53" w14:textId="4A785EFA" w:rsidR="0081483C" w:rsidRDefault="00761164">
      <w:pPr>
        <w:pStyle w:val="TOC4"/>
        <w:rPr>
          <w:rFonts w:asciiTheme="minorHAnsi" w:eastAsiaTheme="minorEastAsia" w:hAnsiTheme="minorHAnsi" w:cstheme="minorBidi"/>
          <w:noProof/>
          <w:sz w:val="22"/>
          <w:szCs w:val="22"/>
        </w:rPr>
      </w:pPr>
      <w:hyperlink w:anchor="_Toc514663718" w:history="1">
        <w:r w:rsidR="0081483C" w:rsidRPr="00734C89">
          <w:rPr>
            <w:rStyle w:val="Hyperlink"/>
            <w:noProof/>
          </w:rPr>
          <w:t>6.2.1.2.</w:t>
        </w:r>
        <w:r w:rsidR="0081483C">
          <w:rPr>
            <w:rFonts w:asciiTheme="minorHAnsi" w:eastAsiaTheme="minorEastAsia" w:hAnsiTheme="minorHAnsi" w:cstheme="minorBidi"/>
            <w:noProof/>
            <w:sz w:val="22"/>
            <w:szCs w:val="22"/>
          </w:rPr>
          <w:tab/>
        </w:r>
        <w:r w:rsidR="0081483C" w:rsidRPr="00734C89">
          <w:rPr>
            <w:rStyle w:val="Hyperlink"/>
            <w:noProof/>
          </w:rPr>
          <w:t>Services Layer Design</w:t>
        </w:r>
        <w:r w:rsidR="0081483C">
          <w:rPr>
            <w:noProof/>
            <w:webHidden/>
          </w:rPr>
          <w:tab/>
        </w:r>
        <w:r w:rsidR="0081483C">
          <w:rPr>
            <w:noProof/>
            <w:webHidden/>
          </w:rPr>
          <w:fldChar w:fldCharType="begin"/>
        </w:r>
        <w:r w:rsidR="0081483C">
          <w:rPr>
            <w:noProof/>
            <w:webHidden/>
          </w:rPr>
          <w:instrText xml:space="preserve"> PAGEREF _Toc514663718 \h </w:instrText>
        </w:r>
        <w:r w:rsidR="0081483C">
          <w:rPr>
            <w:noProof/>
            <w:webHidden/>
          </w:rPr>
        </w:r>
        <w:r w:rsidR="0081483C">
          <w:rPr>
            <w:noProof/>
            <w:webHidden/>
          </w:rPr>
          <w:fldChar w:fldCharType="separate"/>
        </w:r>
        <w:r w:rsidR="0081483C">
          <w:rPr>
            <w:noProof/>
            <w:webHidden/>
          </w:rPr>
          <w:t>44</w:t>
        </w:r>
        <w:r w:rsidR="0081483C">
          <w:rPr>
            <w:noProof/>
            <w:webHidden/>
          </w:rPr>
          <w:fldChar w:fldCharType="end"/>
        </w:r>
      </w:hyperlink>
    </w:p>
    <w:p w14:paraId="4A7B13C6" w14:textId="43420694" w:rsidR="0081483C" w:rsidRDefault="00761164">
      <w:pPr>
        <w:pStyle w:val="TOC5"/>
        <w:rPr>
          <w:rFonts w:asciiTheme="minorHAnsi" w:eastAsiaTheme="minorEastAsia" w:hAnsiTheme="minorHAnsi" w:cstheme="minorBidi"/>
          <w:noProof/>
          <w:sz w:val="22"/>
          <w:szCs w:val="22"/>
        </w:rPr>
      </w:pPr>
      <w:hyperlink w:anchor="_Toc514663719" w:history="1">
        <w:r w:rsidR="0081483C" w:rsidRPr="00734C89">
          <w:rPr>
            <w:rStyle w:val="Hyperlink"/>
            <w:noProof/>
          </w:rPr>
          <w:t>6.2.1.2.1.</w:t>
        </w:r>
        <w:r w:rsidR="0081483C">
          <w:rPr>
            <w:rFonts w:asciiTheme="minorHAnsi" w:eastAsiaTheme="minorEastAsia" w:hAnsiTheme="minorHAnsi" w:cstheme="minorBidi"/>
            <w:noProof/>
            <w:sz w:val="22"/>
            <w:szCs w:val="22"/>
          </w:rPr>
          <w:tab/>
        </w:r>
        <w:r w:rsidR="0081483C" w:rsidRPr="00734C89">
          <w:rPr>
            <w:rStyle w:val="Hyperlink"/>
            <w:noProof/>
          </w:rPr>
          <w:t>User Interfaces</w:t>
        </w:r>
        <w:r w:rsidR="0081483C">
          <w:rPr>
            <w:noProof/>
            <w:webHidden/>
          </w:rPr>
          <w:tab/>
        </w:r>
        <w:r w:rsidR="0081483C">
          <w:rPr>
            <w:noProof/>
            <w:webHidden/>
          </w:rPr>
          <w:fldChar w:fldCharType="begin"/>
        </w:r>
        <w:r w:rsidR="0081483C">
          <w:rPr>
            <w:noProof/>
            <w:webHidden/>
          </w:rPr>
          <w:instrText xml:space="preserve"> PAGEREF _Toc514663719 \h </w:instrText>
        </w:r>
        <w:r w:rsidR="0081483C">
          <w:rPr>
            <w:noProof/>
            <w:webHidden/>
          </w:rPr>
        </w:r>
        <w:r w:rsidR="0081483C">
          <w:rPr>
            <w:noProof/>
            <w:webHidden/>
          </w:rPr>
          <w:fldChar w:fldCharType="separate"/>
        </w:r>
        <w:r w:rsidR="0081483C">
          <w:rPr>
            <w:noProof/>
            <w:webHidden/>
          </w:rPr>
          <w:t>55</w:t>
        </w:r>
        <w:r w:rsidR="0081483C">
          <w:rPr>
            <w:noProof/>
            <w:webHidden/>
          </w:rPr>
          <w:fldChar w:fldCharType="end"/>
        </w:r>
      </w:hyperlink>
    </w:p>
    <w:p w14:paraId="6EB27EF9" w14:textId="26ECA910" w:rsidR="0081483C" w:rsidRDefault="00761164">
      <w:pPr>
        <w:pStyle w:val="TOC5"/>
        <w:rPr>
          <w:rFonts w:asciiTheme="minorHAnsi" w:eastAsiaTheme="minorEastAsia" w:hAnsiTheme="minorHAnsi" w:cstheme="minorBidi"/>
          <w:noProof/>
          <w:sz w:val="22"/>
          <w:szCs w:val="22"/>
        </w:rPr>
      </w:pPr>
      <w:hyperlink w:anchor="_Toc514663720" w:history="1">
        <w:r w:rsidR="0081483C" w:rsidRPr="00734C89">
          <w:rPr>
            <w:rStyle w:val="Hyperlink"/>
            <w:noProof/>
          </w:rPr>
          <w:t>6.2.1.2.2.</w:t>
        </w:r>
        <w:r w:rsidR="0081483C">
          <w:rPr>
            <w:rFonts w:asciiTheme="minorHAnsi" w:eastAsiaTheme="minorEastAsia" w:hAnsiTheme="minorHAnsi" w:cstheme="minorBidi"/>
            <w:noProof/>
            <w:sz w:val="22"/>
            <w:szCs w:val="22"/>
          </w:rPr>
          <w:tab/>
        </w:r>
        <w:r w:rsidR="0081483C" w:rsidRPr="00734C89">
          <w:rPr>
            <w:rStyle w:val="Hyperlink"/>
            <w:noProof/>
          </w:rPr>
          <w:t>Communications Interfaces</w:t>
        </w:r>
        <w:r w:rsidR="0081483C">
          <w:rPr>
            <w:noProof/>
            <w:webHidden/>
          </w:rPr>
          <w:tab/>
        </w:r>
        <w:r w:rsidR="0081483C">
          <w:rPr>
            <w:noProof/>
            <w:webHidden/>
          </w:rPr>
          <w:fldChar w:fldCharType="begin"/>
        </w:r>
        <w:r w:rsidR="0081483C">
          <w:rPr>
            <w:noProof/>
            <w:webHidden/>
          </w:rPr>
          <w:instrText xml:space="preserve"> PAGEREF _Toc514663720 \h </w:instrText>
        </w:r>
        <w:r w:rsidR="0081483C">
          <w:rPr>
            <w:noProof/>
            <w:webHidden/>
          </w:rPr>
        </w:r>
        <w:r w:rsidR="0081483C">
          <w:rPr>
            <w:noProof/>
            <w:webHidden/>
          </w:rPr>
          <w:fldChar w:fldCharType="separate"/>
        </w:r>
        <w:r w:rsidR="0081483C">
          <w:rPr>
            <w:noProof/>
            <w:webHidden/>
          </w:rPr>
          <w:t>72</w:t>
        </w:r>
        <w:r w:rsidR="0081483C">
          <w:rPr>
            <w:noProof/>
            <w:webHidden/>
          </w:rPr>
          <w:fldChar w:fldCharType="end"/>
        </w:r>
      </w:hyperlink>
    </w:p>
    <w:p w14:paraId="50BE13D0" w14:textId="6DC4A281" w:rsidR="0081483C" w:rsidRDefault="00761164">
      <w:pPr>
        <w:pStyle w:val="TOC4"/>
        <w:rPr>
          <w:rFonts w:asciiTheme="minorHAnsi" w:eastAsiaTheme="minorEastAsia" w:hAnsiTheme="minorHAnsi" w:cstheme="minorBidi"/>
          <w:noProof/>
          <w:sz w:val="22"/>
          <w:szCs w:val="22"/>
        </w:rPr>
      </w:pPr>
      <w:hyperlink w:anchor="_Toc514663721" w:history="1">
        <w:r w:rsidR="0081483C" w:rsidRPr="00734C89">
          <w:rPr>
            <w:rStyle w:val="Hyperlink"/>
            <w:noProof/>
          </w:rPr>
          <w:t>6.2.1.3.</w:t>
        </w:r>
        <w:r w:rsidR="0081483C">
          <w:rPr>
            <w:rFonts w:asciiTheme="minorHAnsi" w:eastAsiaTheme="minorEastAsia" w:hAnsiTheme="minorHAnsi" w:cstheme="minorBidi"/>
            <w:noProof/>
            <w:sz w:val="22"/>
            <w:szCs w:val="22"/>
          </w:rPr>
          <w:tab/>
        </w:r>
        <w:r w:rsidR="0081483C" w:rsidRPr="00734C89">
          <w:rPr>
            <w:rStyle w:val="Hyperlink"/>
            <w:noProof/>
          </w:rPr>
          <w:t>Data Access Services Design</w:t>
        </w:r>
        <w:r w:rsidR="0081483C">
          <w:rPr>
            <w:noProof/>
            <w:webHidden/>
          </w:rPr>
          <w:tab/>
        </w:r>
        <w:r w:rsidR="0081483C">
          <w:rPr>
            <w:noProof/>
            <w:webHidden/>
          </w:rPr>
          <w:fldChar w:fldCharType="begin"/>
        </w:r>
        <w:r w:rsidR="0081483C">
          <w:rPr>
            <w:noProof/>
            <w:webHidden/>
          </w:rPr>
          <w:instrText xml:space="preserve"> PAGEREF _Toc514663721 \h </w:instrText>
        </w:r>
        <w:r w:rsidR="0081483C">
          <w:rPr>
            <w:noProof/>
            <w:webHidden/>
          </w:rPr>
        </w:r>
        <w:r w:rsidR="0081483C">
          <w:rPr>
            <w:noProof/>
            <w:webHidden/>
          </w:rPr>
          <w:fldChar w:fldCharType="separate"/>
        </w:r>
        <w:r w:rsidR="0081483C">
          <w:rPr>
            <w:noProof/>
            <w:webHidden/>
          </w:rPr>
          <w:t>72</w:t>
        </w:r>
        <w:r w:rsidR="0081483C">
          <w:rPr>
            <w:noProof/>
            <w:webHidden/>
          </w:rPr>
          <w:fldChar w:fldCharType="end"/>
        </w:r>
      </w:hyperlink>
    </w:p>
    <w:p w14:paraId="270AE80F" w14:textId="3396DF19" w:rsidR="0081483C" w:rsidRDefault="00761164">
      <w:pPr>
        <w:pStyle w:val="TOC5"/>
        <w:rPr>
          <w:rFonts w:asciiTheme="minorHAnsi" w:eastAsiaTheme="minorEastAsia" w:hAnsiTheme="minorHAnsi" w:cstheme="minorBidi"/>
          <w:noProof/>
          <w:sz w:val="22"/>
          <w:szCs w:val="22"/>
        </w:rPr>
      </w:pPr>
      <w:hyperlink w:anchor="_Toc514663722" w:history="1">
        <w:r w:rsidR="0081483C" w:rsidRPr="00734C89">
          <w:rPr>
            <w:rStyle w:val="Hyperlink"/>
            <w:noProof/>
          </w:rPr>
          <w:t>6.2.1.3.1.</w:t>
        </w:r>
        <w:r w:rsidR="0081483C">
          <w:rPr>
            <w:rFonts w:asciiTheme="minorHAnsi" w:eastAsiaTheme="minorEastAsia" w:hAnsiTheme="minorHAnsi" w:cstheme="minorBidi"/>
            <w:noProof/>
            <w:sz w:val="22"/>
            <w:szCs w:val="22"/>
          </w:rPr>
          <w:tab/>
        </w:r>
        <w:r w:rsidR="0081483C" w:rsidRPr="00734C89">
          <w:rPr>
            <w:rStyle w:val="Hyperlink"/>
            <w:noProof/>
          </w:rPr>
          <w:t>NGINX</w:t>
        </w:r>
        <w:r w:rsidR="0081483C">
          <w:rPr>
            <w:noProof/>
            <w:webHidden/>
          </w:rPr>
          <w:tab/>
        </w:r>
        <w:r w:rsidR="0081483C">
          <w:rPr>
            <w:noProof/>
            <w:webHidden/>
          </w:rPr>
          <w:fldChar w:fldCharType="begin"/>
        </w:r>
        <w:r w:rsidR="0081483C">
          <w:rPr>
            <w:noProof/>
            <w:webHidden/>
          </w:rPr>
          <w:instrText xml:space="preserve"> PAGEREF _Toc514663722 \h </w:instrText>
        </w:r>
        <w:r w:rsidR="0081483C">
          <w:rPr>
            <w:noProof/>
            <w:webHidden/>
          </w:rPr>
        </w:r>
        <w:r w:rsidR="0081483C">
          <w:rPr>
            <w:noProof/>
            <w:webHidden/>
          </w:rPr>
          <w:fldChar w:fldCharType="separate"/>
        </w:r>
        <w:r w:rsidR="0081483C">
          <w:rPr>
            <w:noProof/>
            <w:webHidden/>
          </w:rPr>
          <w:t>73</w:t>
        </w:r>
        <w:r w:rsidR="0081483C">
          <w:rPr>
            <w:noProof/>
            <w:webHidden/>
          </w:rPr>
          <w:fldChar w:fldCharType="end"/>
        </w:r>
      </w:hyperlink>
    </w:p>
    <w:p w14:paraId="68754497" w14:textId="546B2098" w:rsidR="0081483C" w:rsidRDefault="00761164">
      <w:pPr>
        <w:pStyle w:val="TOC5"/>
        <w:rPr>
          <w:rFonts w:asciiTheme="minorHAnsi" w:eastAsiaTheme="minorEastAsia" w:hAnsiTheme="minorHAnsi" w:cstheme="minorBidi"/>
          <w:noProof/>
          <w:sz w:val="22"/>
          <w:szCs w:val="22"/>
        </w:rPr>
      </w:pPr>
      <w:hyperlink w:anchor="_Toc514663723" w:history="1">
        <w:r w:rsidR="0081483C" w:rsidRPr="00734C89">
          <w:rPr>
            <w:rStyle w:val="Hyperlink"/>
            <w:noProof/>
          </w:rPr>
          <w:t>6.2.1.3.2.</w:t>
        </w:r>
        <w:r w:rsidR="0081483C">
          <w:rPr>
            <w:rFonts w:asciiTheme="minorHAnsi" w:eastAsiaTheme="minorEastAsia" w:hAnsiTheme="minorHAnsi" w:cstheme="minorBidi"/>
            <w:noProof/>
            <w:sz w:val="22"/>
            <w:szCs w:val="22"/>
          </w:rPr>
          <w:tab/>
        </w:r>
        <w:r w:rsidR="0081483C" w:rsidRPr="00734C89">
          <w:rPr>
            <w:rStyle w:val="Hyperlink"/>
            <w:noProof/>
          </w:rPr>
          <w:t>ESB: Message Flows and Service Management</w:t>
        </w:r>
        <w:r w:rsidR="0081483C">
          <w:rPr>
            <w:noProof/>
            <w:webHidden/>
          </w:rPr>
          <w:tab/>
        </w:r>
        <w:r w:rsidR="0081483C">
          <w:rPr>
            <w:noProof/>
            <w:webHidden/>
          </w:rPr>
          <w:fldChar w:fldCharType="begin"/>
        </w:r>
        <w:r w:rsidR="0081483C">
          <w:rPr>
            <w:noProof/>
            <w:webHidden/>
          </w:rPr>
          <w:instrText xml:space="preserve"> PAGEREF _Toc514663723 \h </w:instrText>
        </w:r>
        <w:r w:rsidR="0081483C">
          <w:rPr>
            <w:noProof/>
            <w:webHidden/>
          </w:rPr>
        </w:r>
        <w:r w:rsidR="0081483C">
          <w:rPr>
            <w:noProof/>
            <w:webHidden/>
          </w:rPr>
          <w:fldChar w:fldCharType="separate"/>
        </w:r>
        <w:r w:rsidR="0081483C">
          <w:rPr>
            <w:noProof/>
            <w:webHidden/>
          </w:rPr>
          <w:t>73</w:t>
        </w:r>
        <w:r w:rsidR="0081483C">
          <w:rPr>
            <w:noProof/>
            <w:webHidden/>
          </w:rPr>
          <w:fldChar w:fldCharType="end"/>
        </w:r>
      </w:hyperlink>
    </w:p>
    <w:p w14:paraId="75D53715" w14:textId="5CCAB24A" w:rsidR="0081483C" w:rsidRDefault="00761164">
      <w:pPr>
        <w:pStyle w:val="TOC5"/>
        <w:rPr>
          <w:rFonts w:asciiTheme="minorHAnsi" w:eastAsiaTheme="minorEastAsia" w:hAnsiTheme="minorHAnsi" w:cstheme="minorBidi"/>
          <w:noProof/>
          <w:sz w:val="22"/>
          <w:szCs w:val="22"/>
        </w:rPr>
      </w:pPr>
      <w:hyperlink w:anchor="_Toc514663724" w:history="1">
        <w:r w:rsidR="0081483C" w:rsidRPr="00734C89">
          <w:rPr>
            <w:rStyle w:val="Hyperlink"/>
            <w:noProof/>
          </w:rPr>
          <w:t>6.2.1.3.3.</w:t>
        </w:r>
        <w:r w:rsidR="0081483C">
          <w:rPr>
            <w:rFonts w:asciiTheme="minorHAnsi" w:eastAsiaTheme="minorEastAsia" w:hAnsiTheme="minorHAnsi" w:cstheme="minorBidi"/>
            <w:noProof/>
            <w:sz w:val="22"/>
            <w:szCs w:val="22"/>
          </w:rPr>
          <w:tab/>
        </w:r>
        <w:r w:rsidR="0081483C" w:rsidRPr="00734C89">
          <w:rPr>
            <w:rStyle w:val="Hyperlink"/>
            <w:noProof/>
          </w:rPr>
          <w:t>HAPI FHIR Server</w:t>
        </w:r>
        <w:r w:rsidR="0081483C">
          <w:rPr>
            <w:noProof/>
            <w:webHidden/>
          </w:rPr>
          <w:tab/>
        </w:r>
        <w:r w:rsidR="0081483C">
          <w:rPr>
            <w:noProof/>
            <w:webHidden/>
          </w:rPr>
          <w:fldChar w:fldCharType="begin"/>
        </w:r>
        <w:r w:rsidR="0081483C">
          <w:rPr>
            <w:noProof/>
            <w:webHidden/>
          </w:rPr>
          <w:instrText xml:space="preserve"> PAGEREF _Toc514663724 \h </w:instrText>
        </w:r>
        <w:r w:rsidR="0081483C">
          <w:rPr>
            <w:noProof/>
            <w:webHidden/>
          </w:rPr>
        </w:r>
        <w:r w:rsidR="0081483C">
          <w:rPr>
            <w:noProof/>
            <w:webHidden/>
          </w:rPr>
          <w:fldChar w:fldCharType="separate"/>
        </w:r>
        <w:r w:rsidR="0081483C">
          <w:rPr>
            <w:noProof/>
            <w:webHidden/>
          </w:rPr>
          <w:t>74</w:t>
        </w:r>
        <w:r w:rsidR="0081483C">
          <w:rPr>
            <w:noProof/>
            <w:webHidden/>
          </w:rPr>
          <w:fldChar w:fldCharType="end"/>
        </w:r>
      </w:hyperlink>
    </w:p>
    <w:p w14:paraId="0FAF25DB" w14:textId="7DDDF30D" w:rsidR="0081483C" w:rsidRDefault="00761164">
      <w:pPr>
        <w:pStyle w:val="TOC5"/>
        <w:rPr>
          <w:rFonts w:asciiTheme="minorHAnsi" w:eastAsiaTheme="minorEastAsia" w:hAnsiTheme="minorHAnsi" w:cstheme="minorBidi"/>
          <w:noProof/>
          <w:sz w:val="22"/>
          <w:szCs w:val="22"/>
        </w:rPr>
      </w:pPr>
      <w:hyperlink w:anchor="_Toc514663725" w:history="1">
        <w:r w:rsidR="0081483C" w:rsidRPr="00734C89">
          <w:rPr>
            <w:rStyle w:val="Hyperlink"/>
            <w:noProof/>
          </w:rPr>
          <w:t>6.2.1.3.4.</w:t>
        </w:r>
        <w:r w:rsidR="0081483C">
          <w:rPr>
            <w:rFonts w:asciiTheme="minorHAnsi" w:eastAsiaTheme="minorEastAsia" w:hAnsiTheme="minorHAnsi" w:cstheme="minorBidi"/>
            <w:noProof/>
            <w:sz w:val="22"/>
            <w:szCs w:val="22"/>
          </w:rPr>
          <w:tab/>
        </w:r>
        <w:r w:rsidR="0081483C" w:rsidRPr="00734C89">
          <w:rPr>
            <w:rStyle w:val="Hyperlink"/>
            <w:noProof/>
          </w:rPr>
          <w:t>ESB: VistA Access and Routing Message Flows</w:t>
        </w:r>
        <w:r w:rsidR="0081483C">
          <w:rPr>
            <w:noProof/>
            <w:webHidden/>
          </w:rPr>
          <w:tab/>
        </w:r>
        <w:r w:rsidR="0081483C">
          <w:rPr>
            <w:noProof/>
            <w:webHidden/>
          </w:rPr>
          <w:fldChar w:fldCharType="begin"/>
        </w:r>
        <w:r w:rsidR="0081483C">
          <w:rPr>
            <w:noProof/>
            <w:webHidden/>
          </w:rPr>
          <w:instrText xml:space="preserve"> PAGEREF _Toc514663725 \h </w:instrText>
        </w:r>
        <w:r w:rsidR="0081483C">
          <w:rPr>
            <w:noProof/>
            <w:webHidden/>
          </w:rPr>
        </w:r>
        <w:r w:rsidR="0081483C">
          <w:rPr>
            <w:noProof/>
            <w:webHidden/>
          </w:rPr>
          <w:fldChar w:fldCharType="separate"/>
        </w:r>
        <w:r w:rsidR="0081483C">
          <w:rPr>
            <w:noProof/>
            <w:webHidden/>
          </w:rPr>
          <w:t>74</w:t>
        </w:r>
        <w:r w:rsidR="0081483C">
          <w:rPr>
            <w:noProof/>
            <w:webHidden/>
          </w:rPr>
          <w:fldChar w:fldCharType="end"/>
        </w:r>
      </w:hyperlink>
    </w:p>
    <w:p w14:paraId="4D4BF489" w14:textId="5469E698" w:rsidR="0081483C" w:rsidRDefault="00761164">
      <w:pPr>
        <w:pStyle w:val="TOC5"/>
        <w:rPr>
          <w:rFonts w:asciiTheme="minorHAnsi" w:eastAsiaTheme="minorEastAsia" w:hAnsiTheme="minorHAnsi" w:cstheme="minorBidi"/>
          <w:noProof/>
          <w:sz w:val="22"/>
          <w:szCs w:val="22"/>
        </w:rPr>
      </w:pPr>
      <w:hyperlink w:anchor="_Toc514663726" w:history="1">
        <w:r w:rsidR="0081483C" w:rsidRPr="00734C89">
          <w:rPr>
            <w:rStyle w:val="Hyperlink"/>
            <w:noProof/>
          </w:rPr>
          <w:t>6.2.1.3.5.</w:t>
        </w:r>
        <w:r w:rsidR="0081483C">
          <w:rPr>
            <w:rFonts w:asciiTheme="minorHAnsi" w:eastAsiaTheme="minorEastAsia" w:hAnsiTheme="minorHAnsi" w:cstheme="minorBidi"/>
            <w:noProof/>
            <w:sz w:val="22"/>
            <w:szCs w:val="22"/>
          </w:rPr>
          <w:tab/>
        </w:r>
        <w:r w:rsidR="0081483C" w:rsidRPr="00734C89">
          <w:rPr>
            <w:rStyle w:val="Hyperlink"/>
            <w:noProof/>
          </w:rPr>
          <w:t>VistA Instances</w:t>
        </w:r>
        <w:r w:rsidR="0081483C">
          <w:rPr>
            <w:noProof/>
            <w:webHidden/>
          </w:rPr>
          <w:tab/>
        </w:r>
        <w:r w:rsidR="0081483C">
          <w:rPr>
            <w:noProof/>
            <w:webHidden/>
          </w:rPr>
          <w:fldChar w:fldCharType="begin"/>
        </w:r>
        <w:r w:rsidR="0081483C">
          <w:rPr>
            <w:noProof/>
            <w:webHidden/>
          </w:rPr>
          <w:instrText xml:space="preserve"> PAGEREF _Toc514663726 \h </w:instrText>
        </w:r>
        <w:r w:rsidR="0081483C">
          <w:rPr>
            <w:noProof/>
            <w:webHidden/>
          </w:rPr>
        </w:r>
        <w:r w:rsidR="0081483C">
          <w:rPr>
            <w:noProof/>
            <w:webHidden/>
          </w:rPr>
          <w:fldChar w:fldCharType="separate"/>
        </w:r>
        <w:r w:rsidR="0081483C">
          <w:rPr>
            <w:noProof/>
            <w:webHidden/>
          </w:rPr>
          <w:t>74</w:t>
        </w:r>
        <w:r w:rsidR="0081483C">
          <w:rPr>
            <w:noProof/>
            <w:webHidden/>
          </w:rPr>
          <w:fldChar w:fldCharType="end"/>
        </w:r>
      </w:hyperlink>
    </w:p>
    <w:p w14:paraId="75F10B86" w14:textId="001D51AE" w:rsidR="0081483C" w:rsidRDefault="00761164">
      <w:pPr>
        <w:pStyle w:val="TOC4"/>
        <w:rPr>
          <w:rFonts w:asciiTheme="minorHAnsi" w:eastAsiaTheme="minorEastAsia" w:hAnsiTheme="minorHAnsi" w:cstheme="minorBidi"/>
          <w:noProof/>
          <w:sz w:val="22"/>
          <w:szCs w:val="22"/>
        </w:rPr>
      </w:pPr>
      <w:hyperlink w:anchor="_Toc514663727" w:history="1">
        <w:r w:rsidR="0081483C" w:rsidRPr="00734C89">
          <w:rPr>
            <w:rStyle w:val="Hyperlink"/>
            <w:noProof/>
          </w:rPr>
          <w:t>6.2.1.4.</w:t>
        </w:r>
        <w:r w:rsidR="0081483C">
          <w:rPr>
            <w:rFonts w:asciiTheme="minorHAnsi" w:eastAsiaTheme="minorEastAsia" w:hAnsiTheme="minorHAnsi" w:cstheme="minorBidi"/>
            <w:noProof/>
            <w:sz w:val="22"/>
            <w:szCs w:val="22"/>
          </w:rPr>
          <w:tab/>
        </w:r>
        <w:r w:rsidR="0081483C" w:rsidRPr="00734C89">
          <w:rPr>
            <w:rStyle w:val="Hyperlink"/>
            <w:noProof/>
          </w:rPr>
          <w:t>Data Storage Design</w:t>
        </w:r>
        <w:r w:rsidR="0081483C">
          <w:rPr>
            <w:noProof/>
            <w:webHidden/>
          </w:rPr>
          <w:tab/>
        </w:r>
        <w:r w:rsidR="0081483C">
          <w:rPr>
            <w:noProof/>
            <w:webHidden/>
          </w:rPr>
          <w:fldChar w:fldCharType="begin"/>
        </w:r>
        <w:r w:rsidR="0081483C">
          <w:rPr>
            <w:noProof/>
            <w:webHidden/>
          </w:rPr>
          <w:instrText xml:space="preserve"> PAGEREF _Toc514663727 \h </w:instrText>
        </w:r>
        <w:r w:rsidR="0081483C">
          <w:rPr>
            <w:noProof/>
            <w:webHidden/>
          </w:rPr>
        </w:r>
        <w:r w:rsidR="0081483C">
          <w:rPr>
            <w:noProof/>
            <w:webHidden/>
          </w:rPr>
          <w:fldChar w:fldCharType="separate"/>
        </w:r>
        <w:r w:rsidR="0081483C">
          <w:rPr>
            <w:noProof/>
            <w:webHidden/>
          </w:rPr>
          <w:t>74</w:t>
        </w:r>
        <w:r w:rsidR="0081483C">
          <w:rPr>
            <w:noProof/>
            <w:webHidden/>
          </w:rPr>
          <w:fldChar w:fldCharType="end"/>
        </w:r>
      </w:hyperlink>
    </w:p>
    <w:p w14:paraId="3B541921" w14:textId="30DEC98C" w:rsidR="0081483C" w:rsidRDefault="00761164">
      <w:pPr>
        <w:pStyle w:val="TOC5"/>
        <w:rPr>
          <w:rFonts w:asciiTheme="minorHAnsi" w:eastAsiaTheme="minorEastAsia" w:hAnsiTheme="minorHAnsi" w:cstheme="minorBidi"/>
          <w:noProof/>
          <w:sz w:val="22"/>
          <w:szCs w:val="22"/>
        </w:rPr>
      </w:pPr>
      <w:hyperlink w:anchor="_Toc514663728" w:history="1">
        <w:r w:rsidR="0081483C" w:rsidRPr="00734C89">
          <w:rPr>
            <w:rStyle w:val="Hyperlink"/>
            <w:noProof/>
          </w:rPr>
          <w:t>6.2.1.4.1.</w:t>
        </w:r>
        <w:r w:rsidR="0081483C">
          <w:rPr>
            <w:rFonts w:asciiTheme="minorHAnsi" w:eastAsiaTheme="minorEastAsia" w:hAnsiTheme="minorHAnsi" w:cstheme="minorBidi"/>
            <w:noProof/>
            <w:sz w:val="22"/>
            <w:szCs w:val="22"/>
          </w:rPr>
          <w:tab/>
        </w:r>
        <w:r w:rsidR="0081483C" w:rsidRPr="00734C89">
          <w:rPr>
            <w:rStyle w:val="Hyperlink"/>
            <w:noProof/>
          </w:rPr>
          <w:t>Azure Storage Mechanics</w:t>
        </w:r>
        <w:r w:rsidR="0081483C">
          <w:rPr>
            <w:noProof/>
            <w:webHidden/>
          </w:rPr>
          <w:tab/>
        </w:r>
        <w:r w:rsidR="0081483C">
          <w:rPr>
            <w:noProof/>
            <w:webHidden/>
          </w:rPr>
          <w:fldChar w:fldCharType="begin"/>
        </w:r>
        <w:r w:rsidR="0081483C">
          <w:rPr>
            <w:noProof/>
            <w:webHidden/>
          </w:rPr>
          <w:instrText xml:space="preserve"> PAGEREF _Toc514663728 \h </w:instrText>
        </w:r>
        <w:r w:rsidR="0081483C">
          <w:rPr>
            <w:noProof/>
            <w:webHidden/>
          </w:rPr>
        </w:r>
        <w:r w:rsidR="0081483C">
          <w:rPr>
            <w:noProof/>
            <w:webHidden/>
          </w:rPr>
          <w:fldChar w:fldCharType="separate"/>
        </w:r>
        <w:r w:rsidR="0081483C">
          <w:rPr>
            <w:noProof/>
            <w:webHidden/>
          </w:rPr>
          <w:t>74</w:t>
        </w:r>
        <w:r w:rsidR="0081483C">
          <w:rPr>
            <w:noProof/>
            <w:webHidden/>
          </w:rPr>
          <w:fldChar w:fldCharType="end"/>
        </w:r>
      </w:hyperlink>
    </w:p>
    <w:p w14:paraId="2454CDCC" w14:textId="1A6D9D9E" w:rsidR="0081483C" w:rsidRDefault="00761164">
      <w:pPr>
        <w:pStyle w:val="TOC5"/>
        <w:rPr>
          <w:rFonts w:asciiTheme="minorHAnsi" w:eastAsiaTheme="minorEastAsia" w:hAnsiTheme="minorHAnsi" w:cstheme="minorBidi"/>
          <w:noProof/>
          <w:sz w:val="22"/>
          <w:szCs w:val="22"/>
        </w:rPr>
      </w:pPr>
      <w:hyperlink w:anchor="_Toc514663729" w:history="1">
        <w:r w:rsidR="0081483C" w:rsidRPr="00734C89">
          <w:rPr>
            <w:rStyle w:val="Hyperlink"/>
            <w:noProof/>
          </w:rPr>
          <w:t>6.2.1.4.2.</w:t>
        </w:r>
        <w:r w:rsidR="0081483C">
          <w:rPr>
            <w:rFonts w:asciiTheme="minorHAnsi" w:eastAsiaTheme="minorEastAsia" w:hAnsiTheme="minorHAnsi" w:cstheme="minorBidi"/>
            <w:noProof/>
            <w:sz w:val="22"/>
            <w:szCs w:val="22"/>
          </w:rPr>
          <w:tab/>
        </w:r>
        <w:r w:rsidR="0081483C" w:rsidRPr="00734C89">
          <w:rPr>
            <w:rStyle w:val="Hyperlink"/>
            <w:noProof/>
          </w:rPr>
          <w:t>Elasticsearch HA Difficulty</w:t>
        </w:r>
        <w:r w:rsidR="0081483C">
          <w:rPr>
            <w:noProof/>
            <w:webHidden/>
          </w:rPr>
          <w:tab/>
        </w:r>
        <w:r w:rsidR="0081483C">
          <w:rPr>
            <w:noProof/>
            <w:webHidden/>
          </w:rPr>
          <w:fldChar w:fldCharType="begin"/>
        </w:r>
        <w:r w:rsidR="0081483C">
          <w:rPr>
            <w:noProof/>
            <w:webHidden/>
          </w:rPr>
          <w:instrText xml:space="preserve"> PAGEREF _Toc514663729 \h </w:instrText>
        </w:r>
        <w:r w:rsidR="0081483C">
          <w:rPr>
            <w:noProof/>
            <w:webHidden/>
          </w:rPr>
        </w:r>
        <w:r w:rsidR="0081483C">
          <w:rPr>
            <w:noProof/>
            <w:webHidden/>
          </w:rPr>
          <w:fldChar w:fldCharType="separate"/>
        </w:r>
        <w:r w:rsidR="0081483C">
          <w:rPr>
            <w:noProof/>
            <w:webHidden/>
          </w:rPr>
          <w:t>76</w:t>
        </w:r>
        <w:r w:rsidR="0081483C">
          <w:rPr>
            <w:noProof/>
            <w:webHidden/>
          </w:rPr>
          <w:fldChar w:fldCharType="end"/>
        </w:r>
      </w:hyperlink>
    </w:p>
    <w:p w14:paraId="6467D789" w14:textId="76EBB266" w:rsidR="0081483C" w:rsidRDefault="00761164">
      <w:pPr>
        <w:pStyle w:val="TOC5"/>
        <w:rPr>
          <w:rFonts w:asciiTheme="minorHAnsi" w:eastAsiaTheme="minorEastAsia" w:hAnsiTheme="minorHAnsi" w:cstheme="minorBidi"/>
          <w:noProof/>
          <w:sz w:val="22"/>
          <w:szCs w:val="22"/>
        </w:rPr>
      </w:pPr>
      <w:hyperlink w:anchor="_Toc514663730" w:history="1">
        <w:r w:rsidR="0081483C" w:rsidRPr="00734C89">
          <w:rPr>
            <w:rStyle w:val="Hyperlink"/>
            <w:noProof/>
          </w:rPr>
          <w:t>6.2.1.4.3.</w:t>
        </w:r>
        <w:r w:rsidR="0081483C">
          <w:rPr>
            <w:rFonts w:asciiTheme="minorHAnsi" w:eastAsiaTheme="minorEastAsia" w:hAnsiTheme="minorHAnsi" w:cstheme="minorBidi"/>
            <w:noProof/>
            <w:sz w:val="22"/>
            <w:szCs w:val="22"/>
          </w:rPr>
          <w:tab/>
        </w:r>
        <w:r w:rsidR="0081483C" w:rsidRPr="00734C89">
          <w:rPr>
            <w:rStyle w:val="Hyperlink"/>
            <w:noProof/>
          </w:rPr>
          <w:t>Summary</w:t>
        </w:r>
        <w:r w:rsidR="0081483C">
          <w:rPr>
            <w:noProof/>
            <w:webHidden/>
          </w:rPr>
          <w:tab/>
        </w:r>
        <w:r w:rsidR="0081483C">
          <w:rPr>
            <w:noProof/>
            <w:webHidden/>
          </w:rPr>
          <w:fldChar w:fldCharType="begin"/>
        </w:r>
        <w:r w:rsidR="0081483C">
          <w:rPr>
            <w:noProof/>
            <w:webHidden/>
          </w:rPr>
          <w:instrText xml:space="preserve"> PAGEREF _Toc514663730 \h </w:instrText>
        </w:r>
        <w:r w:rsidR="0081483C">
          <w:rPr>
            <w:noProof/>
            <w:webHidden/>
          </w:rPr>
        </w:r>
        <w:r w:rsidR="0081483C">
          <w:rPr>
            <w:noProof/>
            <w:webHidden/>
          </w:rPr>
          <w:fldChar w:fldCharType="separate"/>
        </w:r>
        <w:r w:rsidR="0081483C">
          <w:rPr>
            <w:noProof/>
            <w:webHidden/>
          </w:rPr>
          <w:t>76</w:t>
        </w:r>
        <w:r w:rsidR="0081483C">
          <w:rPr>
            <w:noProof/>
            <w:webHidden/>
          </w:rPr>
          <w:fldChar w:fldCharType="end"/>
        </w:r>
      </w:hyperlink>
    </w:p>
    <w:p w14:paraId="7EC48718" w14:textId="59C002C1" w:rsidR="0081483C" w:rsidRDefault="00761164">
      <w:pPr>
        <w:pStyle w:val="TOC4"/>
        <w:rPr>
          <w:rFonts w:asciiTheme="minorHAnsi" w:eastAsiaTheme="minorEastAsia" w:hAnsiTheme="minorHAnsi" w:cstheme="minorBidi"/>
          <w:noProof/>
          <w:sz w:val="22"/>
          <w:szCs w:val="22"/>
        </w:rPr>
      </w:pPr>
      <w:hyperlink w:anchor="_Toc514663731" w:history="1">
        <w:r w:rsidR="0081483C" w:rsidRPr="00734C89">
          <w:rPr>
            <w:rStyle w:val="Hyperlink"/>
            <w:noProof/>
          </w:rPr>
          <w:t>6.2.1.5.</w:t>
        </w:r>
        <w:r w:rsidR="0081483C">
          <w:rPr>
            <w:rFonts w:asciiTheme="minorHAnsi" w:eastAsiaTheme="minorEastAsia" w:hAnsiTheme="minorHAnsi" w:cstheme="minorBidi"/>
            <w:noProof/>
            <w:sz w:val="22"/>
            <w:szCs w:val="22"/>
          </w:rPr>
          <w:tab/>
        </w:r>
        <w:r w:rsidR="0081483C" w:rsidRPr="00734C89">
          <w:rPr>
            <w:rStyle w:val="Hyperlink"/>
            <w:noProof/>
          </w:rPr>
          <w:t>TAS Architecture Capabilities</w:t>
        </w:r>
        <w:r w:rsidR="0081483C">
          <w:rPr>
            <w:noProof/>
            <w:webHidden/>
          </w:rPr>
          <w:tab/>
        </w:r>
        <w:r w:rsidR="0081483C">
          <w:rPr>
            <w:noProof/>
            <w:webHidden/>
          </w:rPr>
          <w:fldChar w:fldCharType="begin"/>
        </w:r>
        <w:r w:rsidR="0081483C">
          <w:rPr>
            <w:noProof/>
            <w:webHidden/>
          </w:rPr>
          <w:instrText xml:space="preserve"> PAGEREF _Toc514663731 \h </w:instrText>
        </w:r>
        <w:r w:rsidR="0081483C">
          <w:rPr>
            <w:noProof/>
            <w:webHidden/>
          </w:rPr>
        </w:r>
        <w:r w:rsidR="0081483C">
          <w:rPr>
            <w:noProof/>
            <w:webHidden/>
          </w:rPr>
          <w:fldChar w:fldCharType="separate"/>
        </w:r>
        <w:r w:rsidR="0081483C">
          <w:rPr>
            <w:noProof/>
            <w:webHidden/>
          </w:rPr>
          <w:t>76</w:t>
        </w:r>
        <w:r w:rsidR="0081483C">
          <w:rPr>
            <w:noProof/>
            <w:webHidden/>
          </w:rPr>
          <w:fldChar w:fldCharType="end"/>
        </w:r>
      </w:hyperlink>
    </w:p>
    <w:p w14:paraId="547FAC3D" w14:textId="4561525E" w:rsidR="0081483C" w:rsidRDefault="00761164">
      <w:pPr>
        <w:pStyle w:val="TOC5"/>
        <w:rPr>
          <w:rFonts w:asciiTheme="minorHAnsi" w:eastAsiaTheme="minorEastAsia" w:hAnsiTheme="minorHAnsi" w:cstheme="minorBidi"/>
          <w:noProof/>
          <w:sz w:val="22"/>
          <w:szCs w:val="22"/>
        </w:rPr>
      </w:pPr>
      <w:hyperlink w:anchor="_Toc514663732" w:history="1">
        <w:r w:rsidR="0081483C" w:rsidRPr="00734C89">
          <w:rPr>
            <w:rStyle w:val="Hyperlink"/>
            <w:noProof/>
          </w:rPr>
          <w:t>6.2.1.5.1.</w:t>
        </w:r>
        <w:r w:rsidR="0081483C">
          <w:rPr>
            <w:rFonts w:asciiTheme="minorHAnsi" w:eastAsiaTheme="minorEastAsia" w:hAnsiTheme="minorHAnsi" w:cstheme="minorBidi"/>
            <w:noProof/>
            <w:sz w:val="22"/>
            <w:szCs w:val="22"/>
          </w:rPr>
          <w:tab/>
        </w:r>
        <w:r w:rsidR="0081483C" w:rsidRPr="00734C89">
          <w:rPr>
            <w:rStyle w:val="Hyperlink"/>
            <w:noProof/>
          </w:rPr>
          <w:t>TAS Reporting</w:t>
        </w:r>
        <w:r w:rsidR="0081483C">
          <w:rPr>
            <w:noProof/>
            <w:webHidden/>
          </w:rPr>
          <w:tab/>
        </w:r>
        <w:r w:rsidR="0081483C">
          <w:rPr>
            <w:noProof/>
            <w:webHidden/>
          </w:rPr>
          <w:fldChar w:fldCharType="begin"/>
        </w:r>
        <w:r w:rsidR="0081483C">
          <w:rPr>
            <w:noProof/>
            <w:webHidden/>
          </w:rPr>
          <w:instrText xml:space="preserve"> PAGEREF _Toc514663732 \h </w:instrText>
        </w:r>
        <w:r w:rsidR="0081483C">
          <w:rPr>
            <w:noProof/>
            <w:webHidden/>
          </w:rPr>
        </w:r>
        <w:r w:rsidR="0081483C">
          <w:rPr>
            <w:noProof/>
            <w:webHidden/>
          </w:rPr>
          <w:fldChar w:fldCharType="separate"/>
        </w:r>
        <w:r w:rsidR="0081483C">
          <w:rPr>
            <w:noProof/>
            <w:webHidden/>
          </w:rPr>
          <w:t>77</w:t>
        </w:r>
        <w:r w:rsidR="0081483C">
          <w:rPr>
            <w:noProof/>
            <w:webHidden/>
          </w:rPr>
          <w:fldChar w:fldCharType="end"/>
        </w:r>
      </w:hyperlink>
    </w:p>
    <w:p w14:paraId="40FF7833" w14:textId="3351938F" w:rsidR="0081483C" w:rsidRDefault="00761164">
      <w:pPr>
        <w:pStyle w:val="TOC5"/>
        <w:rPr>
          <w:rFonts w:asciiTheme="minorHAnsi" w:eastAsiaTheme="minorEastAsia" w:hAnsiTheme="minorHAnsi" w:cstheme="minorBidi"/>
          <w:noProof/>
          <w:sz w:val="22"/>
          <w:szCs w:val="22"/>
        </w:rPr>
      </w:pPr>
      <w:hyperlink w:anchor="_Toc514663733" w:history="1">
        <w:r w:rsidR="0081483C" w:rsidRPr="00734C89">
          <w:rPr>
            <w:rStyle w:val="Hyperlink"/>
            <w:noProof/>
          </w:rPr>
          <w:t>6.2.1.5.2.</w:t>
        </w:r>
        <w:r w:rsidR="0081483C">
          <w:rPr>
            <w:rFonts w:asciiTheme="minorHAnsi" w:eastAsiaTheme="minorEastAsia" w:hAnsiTheme="minorHAnsi" w:cstheme="minorBidi"/>
            <w:noProof/>
            <w:sz w:val="22"/>
            <w:szCs w:val="22"/>
          </w:rPr>
          <w:tab/>
        </w:r>
        <w:r w:rsidR="0081483C" w:rsidRPr="00734C89">
          <w:rPr>
            <w:rStyle w:val="Hyperlink"/>
            <w:noProof/>
          </w:rPr>
          <w:t>Reporting Capability</w:t>
        </w:r>
        <w:r w:rsidR="0081483C">
          <w:rPr>
            <w:noProof/>
            <w:webHidden/>
          </w:rPr>
          <w:tab/>
        </w:r>
        <w:r w:rsidR="0081483C">
          <w:rPr>
            <w:noProof/>
            <w:webHidden/>
          </w:rPr>
          <w:fldChar w:fldCharType="begin"/>
        </w:r>
        <w:r w:rsidR="0081483C">
          <w:rPr>
            <w:noProof/>
            <w:webHidden/>
          </w:rPr>
          <w:instrText xml:space="preserve"> PAGEREF _Toc514663733 \h </w:instrText>
        </w:r>
        <w:r w:rsidR="0081483C">
          <w:rPr>
            <w:noProof/>
            <w:webHidden/>
          </w:rPr>
        </w:r>
        <w:r w:rsidR="0081483C">
          <w:rPr>
            <w:noProof/>
            <w:webHidden/>
          </w:rPr>
          <w:fldChar w:fldCharType="separate"/>
        </w:r>
        <w:r w:rsidR="0081483C">
          <w:rPr>
            <w:noProof/>
            <w:webHidden/>
          </w:rPr>
          <w:t>77</w:t>
        </w:r>
        <w:r w:rsidR="0081483C">
          <w:rPr>
            <w:noProof/>
            <w:webHidden/>
          </w:rPr>
          <w:fldChar w:fldCharType="end"/>
        </w:r>
      </w:hyperlink>
    </w:p>
    <w:p w14:paraId="23B326C7" w14:textId="32478334" w:rsidR="0081483C" w:rsidRDefault="00761164">
      <w:pPr>
        <w:pStyle w:val="TOC5"/>
        <w:rPr>
          <w:rFonts w:asciiTheme="minorHAnsi" w:eastAsiaTheme="minorEastAsia" w:hAnsiTheme="minorHAnsi" w:cstheme="minorBidi"/>
          <w:noProof/>
          <w:sz w:val="22"/>
          <w:szCs w:val="22"/>
        </w:rPr>
      </w:pPr>
      <w:hyperlink w:anchor="_Toc514663734" w:history="1">
        <w:r w:rsidR="0081483C" w:rsidRPr="00734C89">
          <w:rPr>
            <w:rStyle w:val="Hyperlink"/>
            <w:noProof/>
          </w:rPr>
          <w:t>6.2.1.5.3.</w:t>
        </w:r>
        <w:r w:rsidR="0081483C">
          <w:rPr>
            <w:rFonts w:asciiTheme="minorHAnsi" w:eastAsiaTheme="minorEastAsia" w:hAnsiTheme="minorHAnsi" w:cstheme="minorBidi"/>
            <w:noProof/>
            <w:sz w:val="22"/>
            <w:szCs w:val="22"/>
          </w:rPr>
          <w:tab/>
        </w:r>
        <w:r w:rsidR="0081483C" w:rsidRPr="00734C89">
          <w:rPr>
            <w:rStyle w:val="Hyperlink"/>
            <w:noProof/>
          </w:rPr>
          <w:t>TAS Proxying</w:t>
        </w:r>
        <w:r w:rsidR="0081483C">
          <w:rPr>
            <w:noProof/>
            <w:webHidden/>
          </w:rPr>
          <w:tab/>
        </w:r>
        <w:r w:rsidR="0081483C">
          <w:rPr>
            <w:noProof/>
            <w:webHidden/>
          </w:rPr>
          <w:fldChar w:fldCharType="begin"/>
        </w:r>
        <w:r w:rsidR="0081483C">
          <w:rPr>
            <w:noProof/>
            <w:webHidden/>
          </w:rPr>
          <w:instrText xml:space="preserve"> PAGEREF _Toc514663734 \h </w:instrText>
        </w:r>
        <w:r w:rsidR="0081483C">
          <w:rPr>
            <w:noProof/>
            <w:webHidden/>
          </w:rPr>
        </w:r>
        <w:r w:rsidR="0081483C">
          <w:rPr>
            <w:noProof/>
            <w:webHidden/>
          </w:rPr>
          <w:fldChar w:fldCharType="separate"/>
        </w:r>
        <w:r w:rsidR="0081483C">
          <w:rPr>
            <w:noProof/>
            <w:webHidden/>
          </w:rPr>
          <w:t>80</w:t>
        </w:r>
        <w:r w:rsidR="0081483C">
          <w:rPr>
            <w:noProof/>
            <w:webHidden/>
          </w:rPr>
          <w:fldChar w:fldCharType="end"/>
        </w:r>
      </w:hyperlink>
    </w:p>
    <w:p w14:paraId="2AE36980" w14:textId="222428C3" w:rsidR="0081483C" w:rsidRDefault="00761164">
      <w:pPr>
        <w:pStyle w:val="TOC5"/>
        <w:rPr>
          <w:rFonts w:asciiTheme="minorHAnsi" w:eastAsiaTheme="minorEastAsia" w:hAnsiTheme="minorHAnsi" w:cstheme="minorBidi"/>
          <w:noProof/>
          <w:sz w:val="22"/>
          <w:szCs w:val="22"/>
        </w:rPr>
      </w:pPr>
      <w:hyperlink w:anchor="_Toc514663735" w:history="1">
        <w:r w:rsidR="0081483C" w:rsidRPr="00734C89">
          <w:rPr>
            <w:rStyle w:val="Hyperlink"/>
            <w:noProof/>
          </w:rPr>
          <w:t>6.2.1.5.4.</w:t>
        </w:r>
        <w:r w:rsidR="0081483C">
          <w:rPr>
            <w:rFonts w:asciiTheme="minorHAnsi" w:eastAsiaTheme="minorEastAsia" w:hAnsiTheme="minorHAnsi" w:cstheme="minorBidi"/>
            <w:noProof/>
            <w:sz w:val="22"/>
            <w:szCs w:val="22"/>
          </w:rPr>
          <w:tab/>
        </w:r>
        <w:r w:rsidR="0081483C" w:rsidRPr="00734C89">
          <w:rPr>
            <w:rStyle w:val="Hyperlink"/>
            <w:noProof/>
          </w:rPr>
          <w:t>TAS CORE Caching Strategy</w:t>
        </w:r>
        <w:r w:rsidR="0081483C">
          <w:rPr>
            <w:noProof/>
            <w:webHidden/>
          </w:rPr>
          <w:tab/>
        </w:r>
        <w:r w:rsidR="0081483C">
          <w:rPr>
            <w:noProof/>
            <w:webHidden/>
          </w:rPr>
          <w:fldChar w:fldCharType="begin"/>
        </w:r>
        <w:r w:rsidR="0081483C">
          <w:rPr>
            <w:noProof/>
            <w:webHidden/>
          </w:rPr>
          <w:instrText xml:space="preserve"> PAGEREF _Toc514663735 \h </w:instrText>
        </w:r>
        <w:r w:rsidR="0081483C">
          <w:rPr>
            <w:noProof/>
            <w:webHidden/>
          </w:rPr>
        </w:r>
        <w:r w:rsidR="0081483C">
          <w:rPr>
            <w:noProof/>
            <w:webHidden/>
          </w:rPr>
          <w:fldChar w:fldCharType="separate"/>
        </w:r>
        <w:r w:rsidR="0081483C">
          <w:rPr>
            <w:noProof/>
            <w:webHidden/>
          </w:rPr>
          <w:t>82</w:t>
        </w:r>
        <w:r w:rsidR="0081483C">
          <w:rPr>
            <w:noProof/>
            <w:webHidden/>
          </w:rPr>
          <w:fldChar w:fldCharType="end"/>
        </w:r>
      </w:hyperlink>
    </w:p>
    <w:p w14:paraId="715318BB" w14:textId="3F0C8751" w:rsidR="0081483C" w:rsidRDefault="00761164">
      <w:pPr>
        <w:pStyle w:val="TOC4"/>
        <w:rPr>
          <w:rFonts w:asciiTheme="minorHAnsi" w:eastAsiaTheme="minorEastAsia" w:hAnsiTheme="minorHAnsi" w:cstheme="minorBidi"/>
          <w:noProof/>
          <w:sz w:val="22"/>
          <w:szCs w:val="22"/>
        </w:rPr>
      </w:pPr>
      <w:hyperlink w:anchor="_Toc514663736" w:history="1">
        <w:r w:rsidR="0081483C" w:rsidRPr="00734C89">
          <w:rPr>
            <w:rStyle w:val="Hyperlink"/>
            <w:noProof/>
          </w:rPr>
          <w:t>6.2.1.6.</w:t>
        </w:r>
        <w:r w:rsidR="0081483C">
          <w:rPr>
            <w:rFonts w:asciiTheme="minorHAnsi" w:eastAsiaTheme="minorEastAsia" w:hAnsiTheme="minorHAnsi" w:cstheme="minorBidi"/>
            <w:noProof/>
            <w:sz w:val="22"/>
            <w:szCs w:val="22"/>
          </w:rPr>
          <w:tab/>
        </w:r>
        <w:r w:rsidR="0081483C" w:rsidRPr="00734C89">
          <w:rPr>
            <w:rStyle w:val="Hyperlink"/>
            <w:noProof/>
          </w:rPr>
          <w:t>Dependencies and Constraints</w:t>
        </w:r>
        <w:r w:rsidR="0081483C">
          <w:rPr>
            <w:noProof/>
            <w:webHidden/>
          </w:rPr>
          <w:tab/>
        </w:r>
        <w:r w:rsidR="0081483C">
          <w:rPr>
            <w:noProof/>
            <w:webHidden/>
          </w:rPr>
          <w:fldChar w:fldCharType="begin"/>
        </w:r>
        <w:r w:rsidR="0081483C">
          <w:rPr>
            <w:noProof/>
            <w:webHidden/>
          </w:rPr>
          <w:instrText xml:space="preserve"> PAGEREF _Toc514663736 \h </w:instrText>
        </w:r>
        <w:r w:rsidR="0081483C">
          <w:rPr>
            <w:noProof/>
            <w:webHidden/>
          </w:rPr>
        </w:r>
        <w:r w:rsidR="0081483C">
          <w:rPr>
            <w:noProof/>
            <w:webHidden/>
          </w:rPr>
          <w:fldChar w:fldCharType="separate"/>
        </w:r>
        <w:r w:rsidR="0081483C">
          <w:rPr>
            <w:noProof/>
            <w:webHidden/>
          </w:rPr>
          <w:t>86</w:t>
        </w:r>
        <w:r w:rsidR="0081483C">
          <w:rPr>
            <w:noProof/>
            <w:webHidden/>
          </w:rPr>
          <w:fldChar w:fldCharType="end"/>
        </w:r>
      </w:hyperlink>
    </w:p>
    <w:p w14:paraId="1BE8B7D8" w14:textId="403BF410" w:rsidR="0081483C" w:rsidRDefault="00761164">
      <w:pPr>
        <w:pStyle w:val="TOC3"/>
        <w:rPr>
          <w:rFonts w:asciiTheme="minorHAnsi" w:eastAsiaTheme="minorEastAsia" w:hAnsiTheme="minorHAnsi" w:cstheme="minorBidi"/>
          <w:sz w:val="22"/>
          <w:szCs w:val="22"/>
        </w:rPr>
      </w:pPr>
      <w:hyperlink w:anchor="_Toc514663737" w:history="1">
        <w:r w:rsidR="0081483C" w:rsidRPr="00734C89">
          <w:rPr>
            <w:rStyle w:val="Hyperlink"/>
          </w:rPr>
          <w:t>6.2.2.</w:t>
        </w:r>
        <w:r w:rsidR="0081483C">
          <w:rPr>
            <w:rFonts w:asciiTheme="minorHAnsi" w:eastAsiaTheme="minorEastAsia" w:hAnsiTheme="minorHAnsi" w:cstheme="minorBidi"/>
            <w:sz w:val="22"/>
            <w:szCs w:val="22"/>
          </w:rPr>
          <w:tab/>
        </w:r>
        <w:r w:rsidR="0081483C" w:rsidRPr="00734C89">
          <w:rPr>
            <w:rStyle w:val="Hyperlink"/>
          </w:rPr>
          <w:t>Specific Requirements</w:t>
        </w:r>
        <w:r w:rsidR="0081483C">
          <w:rPr>
            <w:webHidden/>
          </w:rPr>
          <w:tab/>
        </w:r>
        <w:r w:rsidR="0081483C">
          <w:rPr>
            <w:webHidden/>
          </w:rPr>
          <w:fldChar w:fldCharType="begin"/>
        </w:r>
        <w:r w:rsidR="0081483C">
          <w:rPr>
            <w:webHidden/>
          </w:rPr>
          <w:instrText xml:space="preserve"> PAGEREF _Toc514663737 \h </w:instrText>
        </w:r>
        <w:r w:rsidR="0081483C">
          <w:rPr>
            <w:webHidden/>
          </w:rPr>
        </w:r>
        <w:r w:rsidR="0081483C">
          <w:rPr>
            <w:webHidden/>
          </w:rPr>
          <w:fldChar w:fldCharType="separate"/>
        </w:r>
        <w:r w:rsidR="0081483C">
          <w:rPr>
            <w:webHidden/>
          </w:rPr>
          <w:t>87</w:t>
        </w:r>
        <w:r w:rsidR="0081483C">
          <w:rPr>
            <w:webHidden/>
          </w:rPr>
          <w:fldChar w:fldCharType="end"/>
        </w:r>
      </w:hyperlink>
    </w:p>
    <w:p w14:paraId="49E1A153" w14:textId="10158432" w:rsidR="0081483C" w:rsidRDefault="00761164">
      <w:pPr>
        <w:pStyle w:val="TOC4"/>
        <w:rPr>
          <w:rFonts w:asciiTheme="minorHAnsi" w:eastAsiaTheme="minorEastAsia" w:hAnsiTheme="minorHAnsi" w:cstheme="minorBidi"/>
          <w:noProof/>
          <w:sz w:val="22"/>
          <w:szCs w:val="22"/>
        </w:rPr>
      </w:pPr>
      <w:hyperlink w:anchor="_Toc514663738" w:history="1">
        <w:r w:rsidR="0081483C" w:rsidRPr="00734C89">
          <w:rPr>
            <w:rStyle w:val="Hyperlink"/>
            <w:noProof/>
          </w:rPr>
          <w:t>6.2.2.1.</w:t>
        </w:r>
        <w:r w:rsidR="0081483C">
          <w:rPr>
            <w:rFonts w:asciiTheme="minorHAnsi" w:eastAsiaTheme="minorEastAsia" w:hAnsiTheme="minorHAnsi" w:cstheme="minorBidi"/>
            <w:noProof/>
            <w:sz w:val="22"/>
            <w:szCs w:val="22"/>
          </w:rPr>
          <w:tab/>
        </w:r>
        <w:r w:rsidR="0081483C" w:rsidRPr="00734C89">
          <w:rPr>
            <w:rStyle w:val="Hyperlink"/>
            <w:noProof/>
          </w:rPr>
          <w:t>Database Repository</w:t>
        </w:r>
        <w:r w:rsidR="0081483C">
          <w:rPr>
            <w:noProof/>
            <w:webHidden/>
          </w:rPr>
          <w:tab/>
        </w:r>
        <w:r w:rsidR="0081483C">
          <w:rPr>
            <w:noProof/>
            <w:webHidden/>
          </w:rPr>
          <w:fldChar w:fldCharType="begin"/>
        </w:r>
        <w:r w:rsidR="0081483C">
          <w:rPr>
            <w:noProof/>
            <w:webHidden/>
          </w:rPr>
          <w:instrText xml:space="preserve"> PAGEREF _Toc514663738 \h </w:instrText>
        </w:r>
        <w:r w:rsidR="0081483C">
          <w:rPr>
            <w:noProof/>
            <w:webHidden/>
          </w:rPr>
        </w:r>
        <w:r w:rsidR="0081483C">
          <w:rPr>
            <w:noProof/>
            <w:webHidden/>
          </w:rPr>
          <w:fldChar w:fldCharType="separate"/>
        </w:r>
        <w:r w:rsidR="0081483C">
          <w:rPr>
            <w:noProof/>
            <w:webHidden/>
          </w:rPr>
          <w:t>87</w:t>
        </w:r>
        <w:r w:rsidR="0081483C">
          <w:rPr>
            <w:noProof/>
            <w:webHidden/>
          </w:rPr>
          <w:fldChar w:fldCharType="end"/>
        </w:r>
      </w:hyperlink>
    </w:p>
    <w:p w14:paraId="6FF6CE68" w14:textId="41FC065C" w:rsidR="0081483C" w:rsidRDefault="00761164">
      <w:pPr>
        <w:pStyle w:val="TOC4"/>
        <w:rPr>
          <w:rFonts w:asciiTheme="minorHAnsi" w:eastAsiaTheme="minorEastAsia" w:hAnsiTheme="minorHAnsi" w:cstheme="minorBidi"/>
          <w:noProof/>
          <w:sz w:val="22"/>
          <w:szCs w:val="22"/>
        </w:rPr>
      </w:pPr>
      <w:hyperlink w:anchor="_Toc514663739" w:history="1">
        <w:r w:rsidR="0081483C" w:rsidRPr="00734C89">
          <w:rPr>
            <w:rStyle w:val="Hyperlink"/>
            <w:noProof/>
          </w:rPr>
          <w:t>6.2.2.2.</w:t>
        </w:r>
        <w:r w:rsidR="0081483C">
          <w:rPr>
            <w:rFonts w:asciiTheme="minorHAnsi" w:eastAsiaTheme="minorEastAsia" w:hAnsiTheme="minorHAnsi" w:cstheme="minorBidi"/>
            <w:noProof/>
            <w:sz w:val="22"/>
            <w:szCs w:val="22"/>
          </w:rPr>
          <w:tab/>
        </w:r>
        <w:r w:rsidR="0081483C" w:rsidRPr="00734C89">
          <w:rPr>
            <w:rStyle w:val="Hyperlink"/>
            <w:noProof/>
          </w:rPr>
          <w:t>System Features</w:t>
        </w:r>
        <w:r w:rsidR="0081483C">
          <w:rPr>
            <w:noProof/>
            <w:webHidden/>
          </w:rPr>
          <w:tab/>
        </w:r>
        <w:r w:rsidR="0081483C">
          <w:rPr>
            <w:noProof/>
            <w:webHidden/>
          </w:rPr>
          <w:fldChar w:fldCharType="begin"/>
        </w:r>
        <w:r w:rsidR="0081483C">
          <w:rPr>
            <w:noProof/>
            <w:webHidden/>
          </w:rPr>
          <w:instrText xml:space="preserve"> PAGEREF _Toc514663739 \h </w:instrText>
        </w:r>
        <w:r w:rsidR="0081483C">
          <w:rPr>
            <w:noProof/>
            <w:webHidden/>
          </w:rPr>
        </w:r>
        <w:r w:rsidR="0081483C">
          <w:rPr>
            <w:noProof/>
            <w:webHidden/>
          </w:rPr>
          <w:fldChar w:fldCharType="separate"/>
        </w:r>
        <w:r w:rsidR="0081483C">
          <w:rPr>
            <w:noProof/>
            <w:webHidden/>
          </w:rPr>
          <w:t>87</w:t>
        </w:r>
        <w:r w:rsidR="0081483C">
          <w:rPr>
            <w:noProof/>
            <w:webHidden/>
          </w:rPr>
          <w:fldChar w:fldCharType="end"/>
        </w:r>
      </w:hyperlink>
    </w:p>
    <w:p w14:paraId="6A596324" w14:textId="041C893C" w:rsidR="0081483C" w:rsidRDefault="00761164">
      <w:pPr>
        <w:pStyle w:val="TOC2"/>
        <w:rPr>
          <w:rFonts w:asciiTheme="minorHAnsi" w:eastAsiaTheme="minorEastAsia" w:hAnsiTheme="minorHAnsi" w:cstheme="minorBidi"/>
          <w:sz w:val="22"/>
          <w:szCs w:val="22"/>
        </w:rPr>
      </w:pPr>
      <w:hyperlink w:anchor="_Toc514663740" w:history="1">
        <w:r w:rsidR="0081483C" w:rsidRPr="00734C89">
          <w:rPr>
            <w:rStyle w:val="Hyperlink"/>
          </w:rPr>
          <w:t>6.3.</w:t>
        </w:r>
        <w:r w:rsidR="0081483C">
          <w:rPr>
            <w:rFonts w:asciiTheme="minorHAnsi" w:eastAsiaTheme="minorEastAsia" w:hAnsiTheme="minorHAnsi" w:cstheme="minorBidi"/>
            <w:sz w:val="22"/>
            <w:szCs w:val="22"/>
          </w:rPr>
          <w:tab/>
        </w:r>
        <w:r w:rsidR="0081483C" w:rsidRPr="00734C89">
          <w:rPr>
            <w:rStyle w:val="Hyperlink"/>
          </w:rPr>
          <w:t>Network Detailed Design</w:t>
        </w:r>
        <w:r w:rsidR="0081483C">
          <w:rPr>
            <w:webHidden/>
          </w:rPr>
          <w:tab/>
        </w:r>
        <w:r w:rsidR="0081483C">
          <w:rPr>
            <w:webHidden/>
          </w:rPr>
          <w:fldChar w:fldCharType="begin"/>
        </w:r>
        <w:r w:rsidR="0081483C">
          <w:rPr>
            <w:webHidden/>
          </w:rPr>
          <w:instrText xml:space="preserve"> PAGEREF _Toc514663740 \h </w:instrText>
        </w:r>
        <w:r w:rsidR="0081483C">
          <w:rPr>
            <w:webHidden/>
          </w:rPr>
        </w:r>
        <w:r w:rsidR="0081483C">
          <w:rPr>
            <w:webHidden/>
          </w:rPr>
          <w:fldChar w:fldCharType="separate"/>
        </w:r>
        <w:r w:rsidR="0081483C">
          <w:rPr>
            <w:webHidden/>
          </w:rPr>
          <w:t>87</w:t>
        </w:r>
        <w:r w:rsidR="0081483C">
          <w:rPr>
            <w:webHidden/>
          </w:rPr>
          <w:fldChar w:fldCharType="end"/>
        </w:r>
      </w:hyperlink>
    </w:p>
    <w:p w14:paraId="023D438F" w14:textId="29632893" w:rsidR="0081483C" w:rsidRDefault="00761164">
      <w:pPr>
        <w:pStyle w:val="TOC2"/>
        <w:rPr>
          <w:rFonts w:asciiTheme="minorHAnsi" w:eastAsiaTheme="minorEastAsia" w:hAnsiTheme="minorHAnsi" w:cstheme="minorBidi"/>
          <w:sz w:val="22"/>
          <w:szCs w:val="22"/>
        </w:rPr>
      </w:pPr>
      <w:hyperlink w:anchor="_Toc514663741" w:history="1">
        <w:r w:rsidR="0081483C" w:rsidRPr="00734C89">
          <w:rPr>
            <w:rStyle w:val="Hyperlink"/>
          </w:rPr>
          <w:t>6.4.</w:t>
        </w:r>
        <w:r w:rsidR="0081483C">
          <w:rPr>
            <w:rFonts w:asciiTheme="minorHAnsi" w:eastAsiaTheme="minorEastAsia" w:hAnsiTheme="minorHAnsi" w:cstheme="minorBidi"/>
            <w:sz w:val="22"/>
            <w:szCs w:val="22"/>
          </w:rPr>
          <w:tab/>
        </w:r>
        <w:r w:rsidR="0081483C" w:rsidRPr="00734C89">
          <w:rPr>
            <w:rStyle w:val="Hyperlink"/>
          </w:rPr>
          <w:t>Security and Privacy</w:t>
        </w:r>
        <w:r w:rsidR="0081483C">
          <w:rPr>
            <w:webHidden/>
          </w:rPr>
          <w:tab/>
        </w:r>
        <w:r w:rsidR="0081483C">
          <w:rPr>
            <w:webHidden/>
          </w:rPr>
          <w:fldChar w:fldCharType="begin"/>
        </w:r>
        <w:r w:rsidR="0081483C">
          <w:rPr>
            <w:webHidden/>
          </w:rPr>
          <w:instrText xml:space="preserve"> PAGEREF _Toc514663741 \h </w:instrText>
        </w:r>
        <w:r w:rsidR="0081483C">
          <w:rPr>
            <w:webHidden/>
          </w:rPr>
        </w:r>
        <w:r w:rsidR="0081483C">
          <w:rPr>
            <w:webHidden/>
          </w:rPr>
          <w:fldChar w:fldCharType="separate"/>
        </w:r>
        <w:r w:rsidR="0081483C">
          <w:rPr>
            <w:webHidden/>
          </w:rPr>
          <w:t>93</w:t>
        </w:r>
        <w:r w:rsidR="0081483C">
          <w:rPr>
            <w:webHidden/>
          </w:rPr>
          <w:fldChar w:fldCharType="end"/>
        </w:r>
      </w:hyperlink>
    </w:p>
    <w:p w14:paraId="03557282" w14:textId="0663755B" w:rsidR="0081483C" w:rsidRDefault="00761164">
      <w:pPr>
        <w:pStyle w:val="TOC3"/>
        <w:rPr>
          <w:rFonts w:asciiTheme="minorHAnsi" w:eastAsiaTheme="minorEastAsia" w:hAnsiTheme="minorHAnsi" w:cstheme="minorBidi"/>
          <w:sz w:val="22"/>
          <w:szCs w:val="22"/>
        </w:rPr>
      </w:pPr>
      <w:hyperlink w:anchor="_Toc514663742" w:history="1">
        <w:r w:rsidR="0081483C" w:rsidRPr="00734C89">
          <w:rPr>
            <w:rStyle w:val="Hyperlink"/>
          </w:rPr>
          <w:t>6.4.1.</w:t>
        </w:r>
        <w:r w:rsidR="0081483C">
          <w:rPr>
            <w:rFonts w:asciiTheme="minorHAnsi" w:eastAsiaTheme="minorEastAsia" w:hAnsiTheme="minorHAnsi" w:cstheme="minorBidi"/>
            <w:sz w:val="22"/>
            <w:szCs w:val="22"/>
          </w:rPr>
          <w:tab/>
        </w:r>
        <w:r w:rsidR="0081483C" w:rsidRPr="00734C89">
          <w:rPr>
            <w:rStyle w:val="Hyperlink"/>
          </w:rPr>
          <w:t>Security</w:t>
        </w:r>
        <w:r w:rsidR="0081483C">
          <w:rPr>
            <w:webHidden/>
          </w:rPr>
          <w:tab/>
        </w:r>
        <w:r w:rsidR="0081483C">
          <w:rPr>
            <w:webHidden/>
          </w:rPr>
          <w:fldChar w:fldCharType="begin"/>
        </w:r>
        <w:r w:rsidR="0081483C">
          <w:rPr>
            <w:webHidden/>
          </w:rPr>
          <w:instrText xml:space="preserve"> PAGEREF _Toc514663742 \h </w:instrText>
        </w:r>
        <w:r w:rsidR="0081483C">
          <w:rPr>
            <w:webHidden/>
          </w:rPr>
        </w:r>
        <w:r w:rsidR="0081483C">
          <w:rPr>
            <w:webHidden/>
          </w:rPr>
          <w:fldChar w:fldCharType="separate"/>
        </w:r>
        <w:r w:rsidR="0081483C">
          <w:rPr>
            <w:webHidden/>
          </w:rPr>
          <w:t>93</w:t>
        </w:r>
        <w:r w:rsidR="0081483C">
          <w:rPr>
            <w:webHidden/>
          </w:rPr>
          <w:fldChar w:fldCharType="end"/>
        </w:r>
      </w:hyperlink>
    </w:p>
    <w:p w14:paraId="0016A97E" w14:textId="50656893" w:rsidR="0081483C" w:rsidRDefault="00761164">
      <w:pPr>
        <w:pStyle w:val="TOC3"/>
        <w:rPr>
          <w:rFonts w:asciiTheme="minorHAnsi" w:eastAsiaTheme="minorEastAsia" w:hAnsiTheme="minorHAnsi" w:cstheme="minorBidi"/>
          <w:sz w:val="22"/>
          <w:szCs w:val="22"/>
        </w:rPr>
      </w:pPr>
      <w:hyperlink w:anchor="_Toc514663743" w:history="1">
        <w:r w:rsidR="0081483C" w:rsidRPr="00734C89">
          <w:rPr>
            <w:rStyle w:val="Hyperlink"/>
          </w:rPr>
          <w:t>6.4.2.</w:t>
        </w:r>
        <w:r w:rsidR="0081483C">
          <w:rPr>
            <w:rFonts w:asciiTheme="minorHAnsi" w:eastAsiaTheme="minorEastAsia" w:hAnsiTheme="minorHAnsi" w:cstheme="minorBidi"/>
            <w:sz w:val="22"/>
            <w:szCs w:val="22"/>
          </w:rPr>
          <w:tab/>
        </w:r>
        <w:r w:rsidR="0081483C" w:rsidRPr="00734C89">
          <w:rPr>
            <w:rStyle w:val="Hyperlink"/>
          </w:rPr>
          <w:t>Privacy</w:t>
        </w:r>
        <w:r w:rsidR="0081483C">
          <w:rPr>
            <w:webHidden/>
          </w:rPr>
          <w:tab/>
        </w:r>
        <w:r w:rsidR="0081483C">
          <w:rPr>
            <w:webHidden/>
          </w:rPr>
          <w:fldChar w:fldCharType="begin"/>
        </w:r>
        <w:r w:rsidR="0081483C">
          <w:rPr>
            <w:webHidden/>
          </w:rPr>
          <w:instrText xml:space="preserve"> PAGEREF _Toc514663743 \h </w:instrText>
        </w:r>
        <w:r w:rsidR="0081483C">
          <w:rPr>
            <w:webHidden/>
          </w:rPr>
        </w:r>
        <w:r w:rsidR="0081483C">
          <w:rPr>
            <w:webHidden/>
          </w:rPr>
          <w:fldChar w:fldCharType="separate"/>
        </w:r>
        <w:r w:rsidR="0081483C">
          <w:rPr>
            <w:webHidden/>
          </w:rPr>
          <w:t>94</w:t>
        </w:r>
        <w:r w:rsidR="0081483C">
          <w:rPr>
            <w:webHidden/>
          </w:rPr>
          <w:fldChar w:fldCharType="end"/>
        </w:r>
      </w:hyperlink>
    </w:p>
    <w:p w14:paraId="0070FD19" w14:textId="0DC23187" w:rsidR="0081483C" w:rsidRDefault="00761164">
      <w:pPr>
        <w:pStyle w:val="TOC2"/>
        <w:rPr>
          <w:rFonts w:asciiTheme="minorHAnsi" w:eastAsiaTheme="minorEastAsia" w:hAnsiTheme="minorHAnsi" w:cstheme="minorBidi"/>
          <w:sz w:val="22"/>
          <w:szCs w:val="22"/>
        </w:rPr>
      </w:pPr>
      <w:hyperlink w:anchor="_Toc514663744" w:history="1">
        <w:r w:rsidR="0081483C" w:rsidRPr="00734C89">
          <w:rPr>
            <w:rStyle w:val="Hyperlink"/>
          </w:rPr>
          <w:t>6.5.</w:t>
        </w:r>
        <w:r w:rsidR="0081483C">
          <w:rPr>
            <w:rFonts w:asciiTheme="minorHAnsi" w:eastAsiaTheme="minorEastAsia" w:hAnsiTheme="minorHAnsi" w:cstheme="minorBidi"/>
            <w:sz w:val="22"/>
            <w:szCs w:val="22"/>
          </w:rPr>
          <w:tab/>
        </w:r>
        <w:r w:rsidR="0081483C" w:rsidRPr="00734C89">
          <w:rPr>
            <w:rStyle w:val="Hyperlink"/>
          </w:rPr>
          <w:t>Service Oriented Architecture / ESS Detailed Design</w:t>
        </w:r>
        <w:r w:rsidR="0081483C">
          <w:rPr>
            <w:webHidden/>
          </w:rPr>
          <w:tab/>
        </w:r>
        <w:r w:rsidR="0081483C">
          <w:rPr>
            <w:webHidden/>
          </w:rPr>
          <w:fldChar w:fldCharType="begin"/>
        </w:r>
        <w:r w:rsidR="0081483C">
          <w:rPr>
            <w:webHidden/>
          </w:rPr>
          <w:instrText xml:space="preserve"> PAGEREF _Toc514663744 \h </w:instrText>
        </w:r>
        <w:r w:rsidR="0081483C">
          <w:rPr>
            <w:webHidden/>
          </w:rPr>
        </w:r>
        <w:r w:rsidR="0081483C">
          <w:rPr>
            <w:webHidden/>
          </w:rPr>
          <w:fldChar w:fldCharType="separate"/>
        </w:r>
        <w:r w:rsidR="0081483C">
          <w:rPr>
            <w:webHidden/>
          </w:rPr>
          <w:t>94</w:t>
        </w:r>
        <w:r w:rsidR="0081483C">
          <w:rPr>
            <w:webHidden/>
          </w:rPr>
          <w:fldChar w:fldCharType="end"/>
        </w:r>
      </w:hyperlink>
    </w:p>
    <w:p w14:paraId="09AA4805" w14:textId="2C1793BD" w:rsidR="0081483C" w:rsidRDefault="00761164">
      <w:pPr>
        <w:pStyle w:val="TOC3"/>
        <w:rPr>
          <w:rFonts w:asciiTheme="minorHAnsi" w:eastAsiaTheme="minorEastAsia" w:hAnsiTheme="minorHAnsi" w:cstheme="minorBidi"/>
          <w:sz w:val="22"/>
          <w:szCs w:val="22"/>
        </w:rPr>
      </w:pPr>
      <w:hyperlink w:anchor="_Toc514663745" w:history="1">
        <w:r w:rsidR="0081483C" w:rsidRPr="00734C89">
          <w:rPr>
            <w:rStyle w:val="Hyperlink"/>
          </w:rPr>
          <w:t>6.5.1.</w:t>
        </w:r>
        <w:r w:rsidR="0081483C">
          <w:rPr>
            <w:rFonts w:asciiTheme="minorHAnsi" w:eastAsiaTheme="minorEastAsia" w:hAnsiTheme="minorHAnsi" w:cstheme="minorBidi"/>
            <w:sz w:val="22"/>
            <w:szCs w:val="22"/>
          </w:rPr>
          <w:tab/>
        </w:r>
        <w:r w:rsidR="0081483C" w:rsidRPr="00734C89">
          <w:rPr>
            <w:rStyle w:val="Hyperlink"/>
          </w:rPr>
          <w:t>Service Integration Flow</w:t>
        </w:r>
        <w:r w:rsidR="0081483C">
          <w:rPr>
            <w:webHidden/>
          </w:rPr>
          <w:tab/>
        </w:r>
        <w:r w:rsidR="0081483C">
          <w:rPr>
            <w:webHidden/>
          </w:rPr>
          <w:fldChar w:fldCharType="begin"/>
        </w:r>
        <w:r w:rsidR="0081483C">
          <w:rPr>
            <w:webHidden/>
          </w:rPr>
          <w:instrText xml:space="preserve"> PAGEREF _Toc514663745 \h </w:instrText>
        </w:r>
        <w:r w:rsidR="0081483C">
          <w:rPr>
            <w:webHidden/>
          </w:rPr>
        </w:r>
        <w:r w:rsidR="0081483C">
          <w:rPr>
            <w:webHidden/>
          </w:rPr>
          <w:fldChar w:fldCharType="separate"/>
        </w:r>
        <w:r w:rsidR="0081483C">
          <w:rPr>
            <w:webHidden/>
          </w:rPr>
          <w:t>94</w:t>
        </w:r>
        <w:r w:rsidR="0081483C">
          <w:rPr>
            <w:webHidden/>
          </w:rPr>
          <w:fldChar w:fldCharType="end"/>
        </w:r>
      </w:hyperlink>
    </w:p>
    <w:p w14:paraId="6499A801" w14:textId="0265863E" w:rsidR="0081483C" w:rsidRDefault="00761164">
      <w:pPr>
        <w:pStyle w:val="TOC1"/>
        <w:rPr>
          <w:rFonts w:asciiTheme="minorHAnsi" w:eastAsiaTheme="minorEastAsia" w:hAnsiTheme="minorHAnsi" w:cstheme="minorBidi"/>
          <w:sz w:val="22"/>
          <w:szCs w:val="22"/>
        </w:rPr>
      </w:pPr>
      <w:hyperlink w:anchor="_Toc514663746" w:history="1">
        <w:r w:rsidR="0081483C" w:rsidRPr="00734C89">
          <w:rPr>
            <w:rStyle w:val="Hyperlink"/>
          </w:rPr>
          <w:t>7.</w:t>
        </w:r>
        <w:r w:rsidR="0081483C">
          <w:rPr>
            <w:rFonts w:asciiTheme="minorHAnsi" w:eastAsiaTheme="minorEastAsia" w:hAnsiTheme="minorHAnsi" w:cstheme="minorBidi"/>
            <w:sz w:val="22"/>
            <w:szCs w:val="22"/>
          </w:rPr>
          <w:tab/>
        </w:r>
        <w:r w:rsidR="0081483C" w:rsidRPr="00734C89">
          <w:rPr>
            <w:rStyle w:val="Hyperlink"/>
          </w:rPr>
          <w:t>External System Interface Design</w:t>
        </w:r>
        <w:r w:rsidR="0081483C">
          <w:rPr>
            <w:webHidden/>
          </w:rPr>
          <w:tab/>
        </w:r>
        <w:r w:rsidR="0081483C">
          <w:rPr>
            <w:webHidden/>
          </w:rPr>
          <w:fldChar w:fldCharType="begin"/>
        </w:r>
        <w:r w:rsidR="0081483C">
          <w:rPr>
            <w:webHidden/>
          </w:rPr>
          <w:instrText xml:space="preserve"> PAGEREF _Toc514663746 \h </w:instrText>
        </w:r>
        <w:r w:rsidR="0081483C">
          <w:rPr>
            <w:webHidden/>
          </w:rPr>
        </w:r>
        <w:r w:rsidR="0081483C">
          <w:rPr>
            <w:webHidden/>
          </w:rPr>
          <w:fldChar w:fldCharType="separate"/>
        </w:r>
        <w:r w:rsidR="0081483C">
          <w:rPr>
            <w:webHidden/>
          </w:rPr>
          <w:t>95</w:t>
        </w:r>
        <w:r w:rsidR="0081483C">
          <w:rPr>
            <w:webHidden/>
          </w:rPr>
          <w:fldChar w:fldCharType="end"/>
        </w:r>
      </w:hyperlink>
    </w:p>
    <w:p w14:paraId="75CF1C39" w14:textId="5E2583B5" w:rsidR="0081483C" w:rsidRDefault="00761164">
      <w:pPr>
        <w:pStyle w:val="TOC2"/>
        <w:rPr>
          <w:rFonts w:asciiTheme="minorHAnsi" w:eastAsiaTheme="minorEastAsia" w:hAnsiTheme="minorHAnsi" w:cstheme="minorBidi"/>
          <w:sz w:val="22"/>
          <w:szCs w:val="22"/>
        </w:rPr>
      </w:pPr>
      <w:hyperlink w:anchor="_Toc514663747" w:history="1">
        <w:r w:rsidR="0081483C" w:rsidRPr="00734C89">
          <w:rPr>
            <w:rStyle w:val="Hyperlink"/>
          </w:rPr>
          <w:t>7.1.</w:t>
        </w:r>
        <w:r w:rsidR="0081483C">
          <w:rPr>
            <w:rFonts w:asciiTheme="minorHAnsi" w:eastAsiaTheme="minorEastAsia" w:hAnsiTheme="minorHAnsi" w:cstheme="minorBidi"/>
            <w:sz w:val="22"/>
            <w:szCs w:val="22"/>
          </w:rPr>
          <w:tab/>
        </w:r>
        <w:r w:rsidR="0081483C" w:rsidRPr="00734C89">
          <w:rPr>
            <w:rStyle w:val="Hyperlink"/>
          </w:rPr>
          <w:t>Interface Architecture</w:t>
        </w:r>
        <w:r w:rsidR="0081483C">
          <w:rPr>
            <w:webHidden/>
          </w:rPr>
          <w:tab/>
        </w:r>
        <w:r w:rsidR="0081483C">
          <w:rPr>
            <w:webHidden/>
          </w:rPr>
          <w:fldChar w:fldCharType="begin"/>
        </w:r>
        <w:r w:rsidR="0081483C">
          <w:rPr>
            <w:webHidden/>
          </w:rPr>
          <w:instrText xml:space="preserve"> PAGEREF _Toc514663747 \h </w:instrText>
        </w:r>
        <w:r w:rsidR="0081483C">
          <w:rPr>
            <w:webHidden/>
          </w:rPr>
        </w:r>
        <w:r w:rsidR="0081483C">
          <w:rPr>
            <w:webHidden/>
          </w:rPr>
          <w:fldChar w:fldCharType="separate"/>
        </w:r>
        <w:r w:rsidR="0081483C">
          <w:rPr>
            <w:webHidden/>
          </w:rPr>
          <w:t>95</w:t>
        </w:r>
        <w:r w:rsidR="0081483C">
          <w:rPr>
            <w:webHidden/>
          </w:rPr>
          <w:fldChar w:fldCharType="end"/>
        </w:r>
      </w:hyperlink>
    </w:p>
    <w:p w14:paraId="257AB9FC" w14:textId="552563DE" w:rsidR="0081483C" w:rsidRDefault="00761164">
      <w:pPr>
        <w:pStyle w:val="TOC3"/>
        <w:rPr>
          <w:rFonts w:asciiTheme="minorHAnsi" w:eastAsiaTheme="minorEastAsia" w:hAnsiTheme="minorHAnsi" w:cstheme="minorBidi"/>
          <w:sz w:val="22"/>
          <w:szCs w:val="22"/>
        </w:rPr>
      </w:pPr>
      <w:hyperlink w:anchor="_Toc514663748" w:history="1">
        <w:r w:rsidR="0081483C" w:rsidRPr="00734C89">
          <w:rPr>
            <w:rStyle w:val="Hyperlink"/>
          </w:rPr>
          <w:t>7.1.1.</w:t>
        </w:r>
        <w:r w:rsidR="0081483C">
          <w:rPr>
            <w:rFonts w:asciiTheme="minorHAnsi" w:eastAsiaTheme="minorEastAsia" w:hAnsiTheme="minorHAnsi" w:cstheme="minorBidi"/>
            <w:sz w:val="22"/>
            <w:szCs w:val="22"/>
          </w:rPr>
          <w:tab/>
        </w:r>
        <w:r w:rsidR="0081483C" w:rsidRPr="00734C89">
          <w:rPr>
            <w:rStyle w:val="Hyperlink"/>
          </w:rPr>
          <w:t>TAS Web Development Ports</w:t>
        </w:r>
        <w:r w:rsidR="0081483C">
          <w:rPr>
            <w:webHidden/>
          </w:rPr>
          <w:tab/>
        </w:r>
        <w:r w:rsidR="0081483C">
          <w:rPr>
            <w:webHidden/>
          </w:rPr>
          <w:fldChar w:fldCharType="begin"/>
        </w:r>
        <w:r w:rsidR="0081483C">
          <w:rPr>
            <w:webHidden/>
          </w:rPr>
          <w:instrText xml:space="preserve"> PAGEREF _Toc514663748 \h </w:instrText>
        </w:r>
        <w:r w:rsidR="0081483C">
          <w:rPr>
            <w:webHidden/>
          </w:rPr>
        </w:r>
        <w:r w:rsidR="0081483C">
          <w:rPr>
            <w:webHidden/>
          </w:rPr>
          <w:fldChar w:fldCharType="separate"/>
        </w:r>
        <w:r w:rsidR="0081483C">
          <w:rPr>
            <w:webHidden/>
          </w:rPr>
          <w:t>97</w:t>
        </w:r>
        <w:r w:rsidR="0081483C">
          <w:rPr>
            <w:webHidden/>
          </w:rPr>
          <w:fldChar w:fldCharType="end"/>
        </w:r>
      </w:hyperlink>
    </w:p>
    <w:p w14:paraId="703DB503" w14:textId="0B5A4529" w:rsidR="0081483C" w:rsidRDefault="00761164">
      <w:pPr>
        <w:pStyle w:val="TOC3"/>
        <w:rPr>
          <w:rFonts w:asciiTheme="minorHAnsi" w:eastAsiaTheme="minorEastAsia" w:hAnsiTheme="minorHAnsi" w:cstheme="minorBidi"/>
          <w:sz w:val="22"/>
          <w:szCs w:val="22"/>
        </w:rPr>
      </w:pPr>
      <w:hyperlink w:anchor="_Toc514663749" w:history="1">
        <w:r w:rsidR="0081483C" w:rsidRPr="00734C89">
          <w:rPr>
            <w:rStyle w:val="Hyperlink"/>
          </w:rPr>
          <w:t>7.1.2.</w:t>
        </w:r>
        <w:r w:rsidR="0081483C">
          <w:rPr>
            <w:rFonts w:asciiTheme="minorHAnsi" w:eastAsiaTheme="minorEastAsia" w:hAnsiTheme="minorHAnsi" w:cstheme="minorBidi"/>
            <w:sz w:val="22"/>
            <w:szCs w:val="22"/>
          </w:rPr>
          <w:tab/>
        </w:r>
        <w:r w:rsidR="0081483C" w:rsidRPr="00734C89">
          <w:rPr>
            <w:rStyle w:val="Hyperlink"/>
          </w:rPr>
          <w:t>CIT MAG Servers</w:t>
        </w:r>
        <w:r w:rsidR="0081483C">
          <w:rPr>
            <w:webHidden/>
          </w:rPr>
          <w:tab/>
        </w:r>
        <w:r w:rsidR="0081483C">
          <w:rPr>
            <w:webHidden/>
          </w:rPr>
          <w:fldChar w:fldCharType="begin"/>
        </w:r>
        <w:r w:rsidR="0081483C">
          <w:rPr>
            <w:webHidden/>
          </w:rPr>
          <w:instrText xml:space="preserve"> PAGEREF _Toc514663749 \h </w:instrText>
        </w:r>
        <w:r w:rsidR="0081483C">
          <w:rPr>
            <w:webHidden/>
          </w:rPr>
        </w:r>
        <w:r w:rsidR="0081483C">
          <w:rPr>
            <w:webHidden/>
          </w:rPr>
          <w:fldChar w:fldCharType="separate"/>
        </w:r>
        <w:r w:rsidR="0081483C">
          <w:rPr>
            <w:webHidden/>
          </w:rPr>
          <w:t>100</w:t>
        </w:r>
        <w:r w:rsidR="0081483C">
          <w:rPr>
            <w:webHidden/>
          </w:rPr>
          <w:fldChar w:fldCharType="end"/>
        </w:r>
      </w:hyperlink>
    </w:p>
    <w:p w14:paraId="0A562456" w14:textId="6B791DB8" w:rsidR="0081483C" w:rsidRDefault="00761164">
      <w:pPr>
        <w:pStyle w:val="TOC3"/>
        <w:rPr>
          <w:rFonts w:asciiTheme="minorHAnsi" w:eastAsiaTheme="minorEastAsia" w:hAnsiTheme="minorHAnsi" w:cstheme="minorBidi"/>
          <w:sz w:val="22"/>
          <w:szCs w:val="22"/>
        </w:rPr>
      </w:pPr>
      <w:hyperlink w:anchor="_Toc514663750" w:history="1">
        <w:r w:rsidR="0081483C" w:rsidRPr="00734C89">
          <w:rPr>
            <w:rStyle w:val="Hyperlink"/>
          </w:rPr>
          <w:t>7.1.3.</w:t>
        </w:r>
        <w:r w:rsidR="0081483C">
          <w:rPr>
            <w:rFonts w:asciiTheme="minorHAnsi" w:eastAsiaTheme="minorEastAsia" w:hAnsiTheme="minorHAnsi" w:cstheme="minorBidi"/>
            <w:sz w:val="22"/>
            <w:szCs w:val="22"/>
          </w:rPr>
          <w:tab/>
        </w:r>
        <w:r w:rsidR="0081483C" w:rsidRPr="00734C89">
          <w:rPr>
            <w:rStyle w:val="Hyperlink"/>
          </w:rPr>
          <w:t>SQA MAG Servers</w:t>
        </w:r>
        <w:r w:rsidR="0081483C">
          <w:rPr>
            <w:webHidden/>
          </w:rPr>
          <w:tab/>
        </w:r>
        <w:r w:rsidR="0081483C">
          <w:rPr>
            <w:webHidden/>
          </w:rPr>
          <w:fldChar w:fldCharType="begin"/>
        </w:r>
        <w:r w:rsidR="0081483C">
          <w:rPr>
            <w:webHidden/>
          </w:rPr>
          <w:instrText xml:space="preserve"> PAGEREF _Toc514663750 \h </w:instrText>
        </w:r>
        <w:r w:rsidR="0081483C">
          <w:rPr>
            <w:webHidden/>
          </w:rPr>
        </w:r>
        <w:r w:rsidR="0081483C">
          <w:rPr>
            <w:webHidden/>
          </w:rPr>
          <w:fldChar w:fldCharType="separate"/>
        </w:r>
        <w:r w:rsidR="0081483C">
          <w:rPr>
            <w:webHidden/>
          </w:rPr>
          <w:t>102</w:t>
        </w:r>
        <w:r w:rsidR="0081483C">
          <w:rPr>
            <w:webHidden/>
          </w:rPr>
          <w:fldChar w:fldCharType="end"/>
        </w:r>
      </w:hyperlink>
    </w:p>
    <w:p w14:paraId="25BCAE9E" w14:textId="5F227F9A" w:rsidR="0081483C" w:rsidRDefault="00761164">
      <w:pPr>
        <w:pStyle w:val="TOC3"/>
        <w:rPr>
          <w:rFonts w:asciiTheme="minorHAnsi" w:eastAsiaTheme="minorEastAsia" w:hAnsiTheme="minorHAnsi" w:cstheme="minorBidi"/>
          <w:sz w:val="22"/>
          <w:szCs w:val="22"/>
        </w:rPr>
      </w:pPr>
      <w:hyperlink w:anchor="_Toc514663751" w:history="1">
        <w:r w:rsidR="0081483C" w:rsidRPr="00734C89">
          <w:rPr>
            <w:rStyle w:val="Hyperlink"/>
          </w:rPr>
          <w:t>7.1.4.</w:t>
        </w:r>
        <w:r w:rsidR="0081483C">
          <w:rPr>
            <w:rFonts w:asciiTheme="minorHAnsi" w:eastAsiaTheme="minorEastAsia" w:hAnsiTheme="minorHAnsi" w:cstheme="minorBidi"/>
            <w:sz w:val="22"/>
            <w:szCs w:val="22"/>
          </w:rPr>
          <w:tab/>
        </w:r>
        <w:r w:rsidR="0081483C" w:rsidRPr="00734C89">
          <w:rPr>
            <w:rStyle w:val="Hyperlink"/>
          </w:rPr>
          <w:t>UAT MAG Servers</w:t>
        </w:r>
        <w:r w:rsidR="0081483C">
          <w:rPr>
            <w:webHidden/>
          </w:rPr>
          <w:tab/>
        </w:r>
        <w:r w:rsidR="0081483C">
          <w:rPr>
            <w:webHidden/>
          </w:rPr>
          <w:fldChar w:fldCharType="begin"/>
        </w:r>
        <w:r w:rsidR="0081483C">
          <w:rPr>
            <w:webHidden/>
          </w:rPr>
          <w:instrText xml:space="preserve"> PAGEREF _Toc514663751 \h </w:instrText>
        </w:r>
        <w:r w:rsidR="0081483C">
          <w:rPr>
            <w:webHidden/>
          </w:rPr>
        </w:r>
        <w:r w:rsidR="0081483C">
          <w:rPr>
            <w:webHidden/>
          </w:rPr>
          <w:fldChar w:fldCharType="separate"/>
        </w:r>
        <w:r w:rsidR="0081483C">
          <w:rPr>
            <w:webHidden/>
          </w:rPr>
          <w:t>103</w:t>
        </w:r>
        <w:r w:rsidR="0081483C">
          <w:rPr>
            <w:webHidden/>
          </w:rPr>
          <w:fldChar w:fldCharType="end"/>
        </w:r>
      </w:hyperlink>
    </w:p>
    <w:p w14:paraId="52839FCA" w14:textId="40D30234" w:rsidR="0081483C" w:rsidRDefault="00761164">
      <w:pPr>
        <w:pStyle w:val="TOC2"/>
        <w:rPr>
          <w:rFonts w:asciiTheme="minorHAnsi" w:eastAsiaTheme="minorEastAsia" w:hAnsiTheme="minorHAnsi" w:cstheme="minorBidi"/>
          <w:sz w:val="22"/>
          <w:szCs w:val="22"/>
        </w:rPr>
      </w:pPr>
      <w:hyperlink w:anchor="_Toc514663752" w:history="1">
        <w:r w:rsidR="0081483C" w:rsidRPr="00734C89">
          <w:rPr>
            <w:rStyle w:val="Hyperlink"/>
          </w:rPr>
          <w:t>7.2.</w:t>
        </w:r>
        <w:r w:rsidR="0081483C">
          <w:rPr>
            <w:rFonts w:asciiTheme="minorHAnsi" w:eastAsiaTheme="minorEastAsia" w:hAnsiTheme="minorHAnsi" w:cstheme="minorBidi"/>
            <w:sz w:val="22"/>
            <w:szCs w:val="22"/>
          </w:rPr>
          <w:tab/>
        </w:r>
        <w:r w:rsidR="0081483C" w:rsidRPr="00734C89">
          <w:rPr>
            <w:rStyle w:val="Hyperlink"/>
          </w:rPr>
          <w:t>Interface Detailed Design</w:t>
        </w:r>
        <w:r w:rsidR="0081483C">
          <w:rPr>
            <w:webHidden/>
          </w:rPr>
          <w:tab/>
        </w:r>
        <w:r w:rsidR="0081483C">
          <w:rPr>
            <w:webHidden/>
          </w:rPr>
          <w:fldChar w:fldCharType="begin"/>
        </w:r>
        <w:r w:rsidR="0081483C">
          <w:rPr>
            <w:webHidden/>
          </w:rPr>
          <w:instrText xml:space="preserve"> PAGEREF _Toc514663752 \h </w:instrText>
        </w:r>
        <w:r w:rsidR="0081483C">
          <w:rPr>
            <w:webHidden/>
          </w:rPr>
        </w:r>
        <w:r w:rsidR="0081483C">
          <w:rPr>
            <w:webHidden/>
          </w:rPr>
          <w:fldChar w:fldCharType="separate"/>
        </w:r>
        <w:r w:rsidR="0081483C">
          <w:rPr>
            <w:webHidden/>
          </w:rPr>
          <w:t>104</w:t>
        </w:r>
        <w:r w:rsidR="0081483C">
          <w:rPr>
            <w:webHidden/>
          </w:rPr>
          <w:fldChar w:fldCharType="end"/>
        </w:r>
      </w:hyperlink>
    </w:p>
    <w:p w14:paraId="1E95F1A9" w14:textId="213CF1D5" w:rsidR="0081483C" w:rsidRDefault="00761164">
      <w:pPr>
        <w:pStyle w:val="TOC1"/>
        <w:rPr>
          <w:rFonts w:asciiTheme="minorHAnsi" w:eastAsiaTheme="minorEastAsia" w:hAnsiTheme="minorHAnsi" w:cstheme="minorBidi"/>
          <w:sz w:val="22"/>
          <w:szCs w:val="22"/>
        </w:rPr>
      </w:pPr>
      <w:hyperlink w:anchor="_Toc514663753" w:history="1">
        <w:r w:rsidR="0081483C" w:rsidRPr="00734C89">
          <w:rPr>
            <w:rStyle w:val="Hyperlink"/>
          </w:rPr>
          <w:t>8.</w:t>
        </w:r>
        <w:r w:rsidR="0081483C">
          <w:rPr>
            <w:rFonts w:asciiTheme="minorHAnsi" w:eastAsiaTheme="minorEastAsia" w:hAnsiTheme="minorHAnsi" w:cstheme="minorBidi"/>
            <w:sz w:val="22"/>
            <w:szCs w:val="22"/>
          </w:rPr>
          <w:tab/>
        </w:r>
        <w:r w:rsidR="0081483C" w:rsidRPr="00734C89">
          <w:rPr>
            <w:rStyle w:val="Hyperlink"/>
          </w:rPr>
          <w:t>Human-Machine Interface</w:t>
        </w:r>
        <w:r w:rsidR="0081483C">
          <w:rPr>
            <w:webHidden/>
          </w:rPr>
          <w:tab/>
        </w:r>
        <w:r w:rsidR="0081483C">
          <w:rPr>
            <w:webHidden/>
          </w:rPr>
          <w:fldChar w:fldCharType="begin"/>
        </w:r>
        <w:r w:rsidR="0081483C">
          <w:rPr>
            <w:webHidden/>
          </w:rPr>
          <w:instrText xml:space="preserve"> PAGEREF _Toc514663753 \h </w:instrText>
        </w:r>
        <w:r w:rsidR="0081483C">
          <w:rPr>
            <w:webHidden/>
          </w:rPr>
        </w:r>
        <w:r w:rsidR="0081483C">
          <w:rPr>
            <w:webHidden/>
          </w:rPr>
          <w:fldChar w:fldCharType="separate"/>
        </w:r>
        <w:r w:rsidR="0081483C">
          <w:rPr>
            <w:webHidden/>
          </w:rPr>
          <w:t>105</w:t>
        </w:r>
        <w:r w:rsidR="0081483C">
          <w:rPr>
            <w:webHidden/>
          </w:rPr>
          <w:fldChar w:fldCharType="end"/>
        </w:r>
      </w:hyperlink>
    </w:p>
    <w:p w14:paraId="79649BBC" w14:textId="2B897B43" w:rsidR="0081483C" w:rsidRDefault="00761164">
      <w:pPr>
        <w:pStyle w:val="TOC2"/>
        <w:rPr>
          <w:rFonts w:asciiTheme="minorHAnsi" w:eastAsiaTheme="minorEastAsia" w:hAnsiTheme="minorHAnsi" w:cstheme="minorBidi"/>
          <w:sz w:val="22"/>
          <w:szCs w:val="22"/>
        </w:rPr>
      </w:pPr>
      <w:hyperlink w:anchor="_Toc514663754" w:history="1">
        <w:r w:rsidR="0081483C" w:rsidRPr="00734C89">
          <w:rPr>
            <w:rStyle w:val="Hyperlink"/>
          </w:rPr>
          <w:t>8.1.</w:t>
        </w:r>
        <w:r w:rsidR="0081483C">
          <w:rPr>
            <w:rFonts w:asciiTheme="minorHAnsi" w:eastAsiaTheme="minorEastAsia" w:hAnsiTheme="minorHAnsi" w:cstheme="minorBidi"/>
            <w:sz w:val="22"/>
            <w:szCs w:val="22"/>
          </w:rPr>
          <w:tab/>
        </w:r>
        <w:r w:rsidR="0081483C" w:rsidRPr="00734C89">
          <w:rPr>
            <w:rStyle w:val="Hyperlink"/>
          </w:rPr>
          <w:t>Interface Design Rules</w:t>
        </w:r>
        <w:r w:rsidR="0081483C">
          <w:rPr>
            <w:webHidden/>
          </w:rPr>
          <w:tab/>
        </w:r>
        <w:r w:rsidR="0081483C">
          <w:rPr>
            <w:webHidden/>
          </w:rPr>
          <w:fldChar w:fldCharType="begin"/>
        </w:r>
        <w:r w:rsidR="0081483C">
          <w:rPr>
            <w:webHidden/>
          </w:rPr>
          <w:instrText xml:space="preserve"> PAGEREF _Toc514663754 \h </w:instrText>
        </w:r>
        <w:r w:rsidR="0081483C">
          <w:rPr>
            <w:webHidden/>
          </w:rPr>
        </w:r>
        <w:r w:rsidR="0081483C">
          <w:rPr>
            <w:webHidden/>
          </w:rPr>
          <w:fldChar w:fldCharType="separate"/>
        </w:r>
        <w:r w:rsidR="0081483C">
          <w:rPr>
            <w:webHidden/>
          </w:rPr>
          <w:t>105</w:t>
        </w:r>
        <w:r w:rsidR="0081483C">
          <w:rPr>
            <w:webHidden/>
          </w:rPr>
          <w:fldChar w:fldCharType="end"/>
        </w:r>
      </w:hyperlink>
    </w:p>
    <w:p w14:paraId="23B7761B" w14:textId="2FB85182" w:rsidR="0081483C" w:rsidRDefault="00761164">
      <w:pPr>
        <w:pStyle w:val="TOC2"/>
        <w:rPr>
          <w:rFonts w:asciiTheme="minorHAnsi" w:eastAsiaTheme="minorEastAsia" w:hAnsiTheme="minorHAnsi" w:cstheme="minorBidi"/>
          <w:sz w:val="22"/>
          <w:szCs w:val="22"/>
        </w:rPr>
      </w:pPr>
      <w:hyperlink w:anchor="_Toc514663755" w:history="1">
        <w:r w:rsidR="0081483C" w:rsidRPr="00734C89">
          <w:rPr>
            <w:rStyle w:val="Hyperlink"/>
          </w:rPr>
          <w:t>8.2.</w:t>
        </w:r>
        <w:r w:rsidR="0081483C">
          <w:rPr>
            <w:rFonts w:asciiTheme="minorHAnsi" w:eastAsiaTheme="minorEastAsia" w:hAnsiTheme="minorHAnsi" w:cstheme="minorBidi"/>
            <w:sz w:val="22"/>
            <w:szCs w:val="22"/>
          </w:rPr>
          <w:tab/>
        </w:r>
        <w:r w:rsidR="0081483C" w:rsidRPr="00734C89">
          <w:rPr>
            <w:rStyle w:val="Hyperlink"/>
          </w:rPr>
          <w:t>Inputs</w:t>
        </w:r>
        <w:r w:rsidR="0081483C">
          <w:rPr>
            <w:webHidden/>
          </w:rPr>
          <w:tab/>
        </w:r>
        <w:r w:rsidR="0081483C">
          <w:rPr>
            <w:webHidden/>
          </w:rPr>
          <w:fldChar w:fldCharType="begin"/>
        </w:r>
        <w:r w:rsidR="0081483C">
          <w:rPr>
            <w:webHidden/>
          </w:rPr>
          <w:instrText xml:space="preserve"> PAGEREF _Toc514663755 \h </w:instrText>
        </w:r>
        <w:r w:rsidR="0081483C">
          <w:rPr>
            <w:webHidden/>
          </w:rPr>
        </w:r>
        <w:r w:rsidR="0081483C">
          <w:rPr>
            <w:webHidden/>
          </w:rPr>
          <w:fldChar w:fldCharType="separate"/>
        </w:r>
        <w:r w:rsidR="0081483C">
          <w:rPr>
            <w:webHidden/>
          </w:rPr>
          <w:t>105</w:t>
        </w:r>
        <w:r w:rsidR="0081483C">
          <w:rPr>
            <w:webHidden/>
          </w:rPr>
          <w:fldChar w:fldCharType="end"/>
        </w:r>
      </w:hyperlink>
    </w:p>
    <w:p w14:paraId="503AB88F" w14:textId="67AA3BFE" w:rsidR="0081483C" w:rsidRDefault="00761164">
      <w:pPr>
        <w:pStyle w:val="TOC2"/>
        <w:rPr>
          <w:rFonts w:asciiTheme="minorHAnsi" w:eastAsiaTheme="minorEastAsia" w:hAnsiTheme="minorHAnsi" w:cstheme="minorBidi"/>
          <w:sz w:val="22"/>
          <w:szCs w:val="22"/>
        </w:rPr>
      </w:pPr>
      <w:hyperlink w:anchor="_Toc514663756" w:history="1">
        <w:r w:rsidR="0081483C" w:rsidRPr="00734C89">
          <w:rPr>
            <w:rStyle w:val="Hyperlink"/>
          </w:rPr>
          <w:t>8.3.</w:t>
        </w:r>
        <w:r w:rsidR="0081483C">
          <w:rPr>
            <w:rFonts w:asciiTheme="minorHAnsi" w:eastAsiaTheme="minorEastAsia" w:hAnsiTheme="minorHAnsi" w:cstheme="minorBidi"/>
            <w:sz w:val="22"/>
            <w:szCs w:val="22"/>
          </w:rPr>
          <w:tab/>
        </w:r>
        <w:r w:rsidR="0081483C" w:rsidRPr="00734C89">
          <w:rPr>
            <w:rStyle w:val="Hyperlink"/>
          </w:rPr>
          <w:t>Outputs</w:t>
        </w:r>
        <w:r w:rsidR="0081483C">
          <w:rPr>
            <w:webHidden/>
          </w:rPr>
          <w:tab/>
        </w:r>
        <w:r w:rsidR="0081483C">
          <w:rPr>
            <w:webHidden/>
          </w:rPr>
          <w:fldChar w:fldCharType="begin"/>
        </w:r>
        <w:r w:rsidR="0081483C">
          <w:rPr>
            <w:webHidden/>
          </w:rPr>
          <w:instrText xml:space="preserve"> PAGEREF _Toc514663756 \h </w:instrText>
        </w:r>
        <w:r w:rsidR="0081483C">
          <w:rPr>
            <w:webHidden/>
          </w:rPr>
        </w:r>
        <w:r w:rsidR="0081483C">
          <w:rPr>
            <w:webHidden/>
          </w:rPr>
          <w:fldChar w:fldCharType="separate"/>
        </w:r>
        <w:r w:rsidR="0081483C">
          <w:rPr>
            <w:webHidden/>
          </w:rPr>
          <w:t>106</w:t>
        </w:r>
        <w:r w:rsidR="0081483C">
          <w:rPr>
            <w:webHidden/>
          </w:rPr>
          <w:fldChar w:fldCharType="end"/>
        </w:r>
      </w:hyperlink>
    </w:p>
    <w:p w14:paraId="77C71C1D" w14:textId="015703E9" w:rsidR="0081483C" w:rsidRDefault="00761164">
      <w:pPr>
        <w:pStyle w:val="TOC2"/>
        <w:rPr>
          <w:rFonts w:asciiTheme="minorHAnsi" w:eastAsiaTheme="minorEastAsia" w:hAnsiTheme="minorHAnsi" w:cstheme="minorBidi"/>
          <w:sz w:val="22"/>
          <w:szCs w:val="22"/>
        </w:rPr>
      </w:pPr>
      <w:hyperlink w:anchor="_Toc514663757" w:history="1">
        <w:r w:rsidR="0081483C" w:rsidRPr="00734C89">
          <w:rPr>
            <w:rStyle w:val="Hyperlink"/>
          </w:rPr>
          <w:t>8.4.</w:t>
        </w:r>
        <w:r w:rsidR="0081483C">
          <w:rPr>
            <w:rFonts w:asciiTheme="minorHAnsi" w:eastAsiaTheme="minorEastAsia" w:hAnsiTheme="minorHAnsi" w:cstheme="minorBidi"/>
            <w:sz w:val="22"/>
            <w:szCs w:val="22"/>
          </w:rPr>
          <w:tab/>
        </w:r>
        <w:r w:rsidR="0081483C" w:rsidRPr="00734C89">
          <w:rPr>
            <w:rStyle w:val="Hyperlink"/>
          </w:rPr>
          <w:t>Navigation Hierarchy</w:t>
        </w:r>
        <w:r w:rsidR="0081483C">
          <w:rPr>
            <w:webHidden/>
          </w:rPr>
          <w:tab/>
        </w:r>
        <w:r w:rsidR="0081483C">
          <w:rPr>
            <w:webHidden/>
          </w:rPr>
          <w:fldChar w:fldCharType="begin"/>
        </w:r>
        <w:r w:rsidR="0081483C">
          <w:rPr>
            <w:webHidden/>
          </w:rPr>
          <w:instrText xml:space="preserve"> PAGEREF _Toc514663757 \h </w:instrText>
        </w:r>
        <w:r w:rsidR="0081483C">
          <w:rPr>
            <w:webHidden/>
          </w:rPr>
        </w:r>
        <w:r w:rsidR="0081483C">
          <w:rPr>
            <w:webHidden/>
          </w:rPr>
          <w:fldChar w:fldCharType="separate"/>
        </w:r>
        <w:r w:rsidR="0081483C">
          <w:rPr>
            <w:webHidden/>
          </w:rPr>
          <w:t>121</w:t>
        </w:r>
        <w:r w:rsidR="0081483C">
          <w:rPr>
            <w:webHidden/>
          </w:rPr>
          <w:fldChar w:fldCharType="end"/>
        </w:r>
      </w:hyperlink>
    </w:p>
    <w:p w14:paraId="2C8E8065" w14:textId="679428DB" w:rsidR="0081483C" w:rsidRDefault="00761164">
      <w:pPr>
        <w:pStyle w:val="TOC3"/>
        <w:rPr>
          <w:rFonts w:asciiTheme="minorHAnsi" w:eastAsiaTheme="minorEastAsia" w:hAnsiTheme="minorHAnsi" w:cstheme="minorBidi"/>
          <w:sz w:val="22"/>
          <w:szCs w:val="22"/>
        </w:rPr>
      </w:pPr>
      <w:hyperlink w:anchor="_Toc514663758" w:history="1">
        <w:r w:rsidR="0081483C" w:rsidRPr="00734C89">
          <w:rPr>
            <w:rStyle w:val="Hyperlink"/>
          </w:rPr>
          <w:t>8.4.1.</w:t>
        </w:r>
        <w:r w:rsidR="0081483C">
          <w:rPr>
            <w:rFonts w:asciiTheme="minorHAnsi" w:eastAsiaTheme="minorEastAsia" w:hAnsiTheme="minorHAnsi" w:cstheme="minorBidi"/>
            <w:sz w:val="22"/>
            <w:szCs w:val="22"/>
          </w:rPr>
          <w:tab/>
        </w:r>
        <w:r w:rsidR="0081483C" w:rsidRPr="00734C89">
          <w:rPr>
            <w:rStyle w:val="Hyperlink"/>
          </w:rPr>
          <w:t>Screens</w:t>
        </w:r>
        <w:r w:rsidR="0081483C">
          <w:rPr>
            <w:webHidden/>
          </w:rPr>
          <w:tab/>
        </w:r>
        <w:r w:rsidR="0081483C">
          <w:rPr>
            <w:webHidden/>
          </w:rPr>
          <w:fldChar w:fldCharType="begin"/>
        </w:r>
        <w:r w:rsidR="0081483C">
          <w:rPr>
            <w:webHidden/>
          </w:rPr>
          <w:instrText xml:space="preserve"> PAGEREF _Toc514663758 \h </w:instrText>
        </w:r>
        <w:r w:rsidR="0081483C">
          <w:rPr>
            <w:webHidden/>
          </w:rPr>
        </w:r>
        <w:r w:rsidR="0081483C">
          <w:rPr>
            <w:webHidden/>
          </w:rPr>
          <w:fldChar w:fldCharType="separate"/>
        </w:r>
        <w:r w:rsidR="0081483C">
          <w:rPr>
            <w:webHidden/>
          </w:rPr>
          <w:t>121</w:t>
        </w:r>
        <w:r w:rsidR="0081483C">
          <w:rPr>
            <w:webHidden/>
          </w:rPr>
          <w:fldChar w:fldCharType="end"/>
        </w:r>
      </w:hyperlink>
    </w:p>
    <w:p w14:paraId="71E05FE8" w14:textId="5B553448" w:rsidR="0081483C" w:rsidRDefault="00761164">
      <w:pPr>
        <w:pStyle w:val="TOC1"/>
        <w:rPr>
          <w:rFonts w:asciiTheme="minorHAnsi" w:eastAsiaTheme="minorEastAsia" w:hAnsiTheme="minorHAnsi" w:cstheme="minorBidi"/>
          <w:sz w:val="22"/>
          <w:szCs w:val="22"/>
        </w:rPr>
      </w:pPr>
      <w:hyperlink w:anchor="_Toc514663759" w:history="1">
        <w:r w:rsidR="0081483C" w:rsidRPr="00734C89">
          <w:rPr>
            <w:rStyle w:val="Hyperlink"/>
          </w:rPr>
          <w:t>9.</w:t>
        </w:r>
        <w:r w:rsidR="0081483C">
          <w:rPr>
            <w:rFonts w:asciiTheme="minorHAnsi" w:eastAsiaTheme="minorEastAsia" w:hAnsiTheme="minorHAnsi" w:cstheme="minorBidi"/>
            <w:sz w:val="22"/>
            <w:szCs w:val="22"/>
          </w:rPr>
          <w:tab/>
        </w:r>
        <w:r w:rsidR="0081483C" w:rsidRPr="00734C89">
          <w:rPr>
            <w:rStyle w:val="Hyperlink"/>
          </w:rPr>
          <w:t>Appendix A: STAT Team Diagrams</w:t>
        </w:r>
        <w:r w:rsidR="0081483C">
          <w:rPr>
            <w:webHidden/>
          </w:rPr>
          <w:tab/>
        </w:r>
        <w:r w:rsidR="0081483C">
          <w:rPr>
            <w:webHidden/>
          </w:rPr>
          <w:fldChar w:fldCharType="begin"/>
        </w:r>
        <w:r w:rsidR="0081483C">
          <w:rPr>
            <w:webHidden/>
          </w:rPr>
          <w:instrText xml:space="preserve"> PAGEREF _Toc514663759 \h </w:instrText>
        </w:r>
        <w:r w:rsidR="0081483C">
          <w:rPr>
            <w:webHidden/>
          </w:rPr>
        </w:r>
        <w:r w:rsidR="0081483C">
          <w:rPr>
            <w:webHidden/>
          </w:rPr>
          <w:fldChar w:fldCharType="separate"/>
        </w:r>
        <w:r w:rsidR="0081483C">
          <w:rPr>
            <w:webHidden/>
          </w:rPr>
          <w:t>121</w:t>
        </w:r>
        <w:r w:rsidR="0081483C">
          <w:rPr>
            <w:webHidden/>
          </w:rPr>
          <w:fldChar w:fldCharType="end"/>
        </w:r>
      </w:hyperlink>
    </w:p>
    <w:p w14:paraId="47CC307B" w14:textId="3DBA3C5B" w:rsidR="0081483C" w:rsidRDefault="00761164">
      <w:pPr>
        <w:pStyle w:val="TOC2"/>
        <w:rPr>
          <w:rFonts w:asciiTheme="minorHAnsi" w:eastAsiaTheme="minorEastAsia" w:hAnsiTheme="minorHAnsi" w:cstheme="minorBidi"/>
          <w:sz w:val="22"/>
          <w:szCs w:val="22"/>
        </w:rPr>
      </w:pPr>
      <w:hyperlink w:anchor="_Toc514663760" w:history="1">
        <w:r w:rsidR="0081483C" w:rsidRPr="00734C89">
          <w:rPr>
            <w:rStyle w:val="Hyperlink"/>
          </w:rPr>
          <w:t>9.1.</w:t>
        </w:r>
        <w:r w:rsidR="0081483C">
          <w:rPr>
            <w:rFonts w:asciiTheme="minorHAnsi" w:eastAsiaTheme="minorEastAsia" w:hAnsiTheme="minorHAnsi" w:cstheme="minorBidi"/>
            <w:sz w:val="22"/>
            <w:szCs w:val="22"/>
          </w:rPr>
          <w:tab/>
        </w:r>
        <w:r w:rsidR="0081483C" w:rsidRPr="00734C89">
          <w:rPr>
            <w:rStyle w:val="Hyperlink"/>
          </w:rPr>
          <w:t>STAT Team Diagram Reference to Equivalent SDD Detailed Diagram</w:t>
        </w:r>
        <w:r w:rsidR="0081483C">
          <w:rPr>
            <w:webHidden/>
          </w:rPr>
          <w:tab/>
        </w:r>
        <w:r w:rsidR="0081483C">
          <w:rPr>
            <w:webHidden/>
          </w:rPr>
          <w:fldChar w:fldCharType="begin"/>
        </w:r>
        <w:r w:rsidR="0081483C">
          <w:rPr>
            <w:webHidden/>
          </w:rPr>
          <w:instrText xml:space="preserve"> PAGEREF _Toc514663760 \h </w:instrText>
        </w:r>
        <w:r w:rsidR="0081483C">
          <w:rPr>
            <w:webHidden/>
          </w:rPr>
        </w:r>
        <w:r w:rsidR="0081483C">
          <w:rPr>
            <w:webHidden/>
          </w:rPr>
          <w:fldChar w:fldCharType="separate"/>
        </w:r>
        <w:r w:rsidR="0081483C">
          <w:rPr>
            <w:webHidden/>
          </w:rPr>
          <w:t>121</w:t>
        </w:r>
        <w:r w:rsidR="0081483C">
          <w:rPr>
            <w:webHidden/>
          </w:rPr>
          <w:fldChar w:fldCharType="end"/>
        </w:r>
      </w:hyperlink>
    </w:p>
    <w:p w14:paraId="7F6CB96B" w14:textId="409E6884" w:rsidR="0081483C" w:rsidRDefault="00761164">
      <w:pPr>
        <w:pStyle w:val="TOC1"/>
        <w:rPr>
          <w:rFonts w:asciiTheme="minorHAnsi" w:eastAsiaTheme="minorEastAsia" w:hAnsiTheme="minorHAnsi" w:cstheme="minorBidi"/>
          <w:sz w:val="22"/>
          <w:szCs w:val="22"/>
        </w:rPr>
      </w:pPr>
      <w:hyperlink w:anchor="_Toc514663761" w:history="1">
        <w:r w:rsidR="0081483C" w:rsidRPr="00734C89">
          <w:rPr>
            <w:rStyle w:val="Hyperlink"/>
          </w:rPr>
          <w:t>10.</w:t>
        </w:r>
        <w:r w:rsidR="0081483C">
          <w:rPr>
            <w:rFonts w:asciiTheme="minorHAnsi" w:eastAsiaTheme="minorEastAsia" w:hAnsiTheme="minorHAnsi" w:cstheme="minorBidi"/>
            <w:sz w:val="22"/>
            <w:szCs w:val="22"/>
          </w:rPr>
          <w:tab/>
        </w:r>
        <w:r w:rsidR="0081483C" w:rsidRPr="00734C89">
          <w:rPr>
            <w:rStyle w:val="Hyperlink"/>
          </w:rPr>
          <w:t>Attachment A – Approval Signatures</w:t>
        </w:r>
        <w:r w:rsidR="0081483C">
          <w:rPr>
            <w:webHidden/>
          </w:rPr>
          <w:tab/>
        </w:r>
        <w:r w:rsidR="0081483C">
          <w:rPr>
            <w:webHidden/>
          </w:rPr>
          <w:fldChar w:fldCharType="begin"/>
        </w:r>
        <w:r w:rsidR="0081483C">
          <w:rPr>
            <w:webHidden/>
          </w:rPr>
          <w:instrText xml:space="preserve"> PAGEREF _Toc514663761 \h </w:instrText>
        </w:r>
        <w:r w:rsidR="0081483C">
          <w:rPr>
            <w:webHidden/>
          </w:rPr>
        </w:r>
        <w:r w:rsidR="0081483C">
          <w:rPr>
            <w:webHidden/>
          </w:rPr>
          <w:fldChar w:fldCharType="separate"/>
        </w:r>
        <w:r w:rsidR="0081483C">
          <w:rPr>
            <w:webHidden/>
          </w:rPr>
          <w:t>126</w:t>
        </w:r>
        <w:r w:rsidR="0081483C">
          <w:rPr>
            <w:webHidden/>
          </w:rPr>
          <w:fldChar w:fldCharType="end"/>
        </w:r>
      </w:hyperlink>
    </w:p>
    <w:p w14:paraId="09123CCE" w14:textId="696438C9" w:rsidR="0081483C" w:rsidRDefault="00761164">
      <w:pPr>
        <w:pStyle w:val="TOC2"/>
        <w:rPr>
          <w:rFonts w:asciiTheme="minorHAnsi" w:eastAsiaTheme="minorEastAsia" w:hAnsiTheme="minorHAnsi" w:cstheme="minorBidi"/>
          <w:sz w:val="22"/>
          <w:szCs w:val="22"/>
        </w:rPr>
      </w:pPr>
      <w:hyperlink w:anchor="_Toc514663762" w:history="1">
        <w:r w:rsidR="0081483C" w:rsidRPr="00734C89">
          <w:rPr>
            <w:rStyle w:val="Hyperlink"/>
          </w:rPr>
          <w:t>A.1.</w:t>
        </w:r>
        <w:r w:rsidR="0081483C">
          <w:rPr>
            <w:rFonts w:asciiTheme="minorHAnsi" w:eastAsiaTheme="minorEastAsia" w:hAnsiTheme="minorHAnsi" w:cstheme="minorBidi"/>
            <w:sz w:val="22"/>
            <w:szCs w:val="22"/>
          </w:rPr>
          <w:tab/>
        </w:r>
        <w:r w:rsidR="0081483C" w:rsidRPr="00734C89">
          <w:rPr>
            <w:rStyle w:val="Hyperlink"/>
          </w:rPr>
          <w:t>Identification of Technology and Standards</w:t>
        </w:r>
        <w:r w:rsidR="0081483C">
          <w:rPr>
            <w:webHidden/>
          </w:rPr>
          <w:tab/>
        </w:r>
        <w:r w:rsidR="0081483C">
          <w:rPr>
            <w:webHidden/>
          </w:rPr>
          <w:fldChar w:fldCharType="begin"/>
        </w:r>
        <w:r w:rsidR="0081483C">
          <w:rPr>
            <w:webHidden/>
          </w:rPr>
          <w:instrText xml:space="preserve"> PAGEREF _Toc514663762 \h </w:instrText>
        </w:r>
        <w:r w:rsidR="0081483C">
          <w:rPr>
            <w:webHidden/>
          </w:rPr>
        </w:r>
        <w:r w:rsidR="0081483C">
          <w:rPr>
            <w:webHidden/>
          </w:rPr>
          <w:fldChar w:fldCharType="separate"/>
        </w:r>
        <w:r w:rsidR="0081483C">
          <w:rPr>
            <w:webHidden/>
          </w:rPr>
          <w:t>127</w:t>
        </w:r>
        <w:r w:rsidR="0081483C">
          <w:rPr>
            <w:webHidden/>
          </w:rPr>
          <w:fldChar w:fldCharType="end"/>
        </w:r>
      </w:hyperlink>
    </w:p>
    <w:p w14:paraId="1BB352ED" w14:textId="7BE75E23" w:rsidR="0081483C" w:rsidRDefault="00761164">
      <w:pPr>
        <w:pStyle w:val="TOC2"/>
        <w:rPr>
          <w:rFonts w:asciiTheme="minorHAnsi" w:eastAsiaTheme="minorEastAsia" w:hAnsiTheme="minorHAnsi" w:cstheme="minorBidi"/>
          <w:sz w:val="22"/>
          <w:szCs w:val="22"/>
        </w:rPr>
      </w:pPr>
      <w:hyperlink w:anchor="_Toc514663763" w:history="1">
        <w:r w:rsidR="0081483C" w:rsidRPr="00734C89">
          <w:rPr>
            <w:rStyle w:val="Hyperlink"/>
          </w:rPr>
          <w:t>A.2.</w:t>
        </w:r>
        <w:r w:rsidR="0081483C">
          <w:rPr>
            <w:rFonts w:asciiTheme="minorHAnsi" w:eastAsiaTheme="minorEastAsia" w:hAnsiTheme="minorHAnsi" w:cstheme="minorBidi"/>
            <w:sz w:val="22"/>
            <w:szCs w:val="22"/>
          </w:rPr>
          <w:tab/>
        </w:r>
        <w:r w:rsidR="0081483C" w:rsidRPr="00734C89">
          <w:rPr>
            <w:rStyle w:val="Hyperlink"/>
          </w:rPr>
          <w:t>Constraining Policies, Directives and Procedures</w:t>
        </w:r>
        <w:r w:rsidR="0081483C">
          <w:rPr>
            <w:webHidden/>
          </w:rPr>
          <w:tab/>
        </w:r>
        <w:r w:rsidR="0081483C">
          <w:rPr>
            <w:webHidden/>
          </w:rPr>
          <w:fldChar w:fldCharType="begin"/>
        </w:r>
        <w:r w:rsidR="0081483C">
          <w:rPr>
            <w:webHidden/>
          </w:rPr>
          <w:instrText xml:space="preserve"> PAGEREF _Toc514663763 \h </w:instrText>
        </w:r>
        <w:r w:rsidR="0081483C">
          <w:rPr>
            <w:webHidden/>
          </w:rPr>
        </w:r>
        <w:r w:rsidR="0081483C">
          <w:rPr>
            <w:webHidden/>
          </w:rPr>
          <w:fldChar w:fldCharType="separate"/>
        </w:r>
        <w:r w:rsidR="0081483C">
          <w:rPr>
            <w:webHidden/>
          </w:rPr>
          <w:t>127</w:t>
        </w:r>
        <w:r w:rsidR="0081483C">
          <w:rPr>
            <w:webHidden/>
          </w:rPr>
          <w:fldChar w:fldCharType="end"/>
        </w:r>
      </w:hyperlink>
    </w:p>
    <w:p w14:paraId="49810864" w14:textId="0CFDA4CC" w:rsidR="0081483C" w:rsidRDefault="00761164">
      <w:pPr>
        <w:pStyle w:val="TOC2"/>
        <w:rPr>
          <w:rFonts w:asciiTheme="minorHAnsi" w:eastAsiaTheme="minorEastAsia" w:hAnsiTheme="minorHAnsi" w:cstheme="minorBidi"/>
          <w:sz w:val="22"/>
          <w:szCs w:val="22"/>
        </w:rPr>
      </w:pPr>
      <w:hyperlink w:anchor="_Toc514663764" w:history="1">
        <w:r w:rsidR="0081483C" w:rsidRPr="00734C89">
          <w:rPr>
            <w:rStyle w:val="Hyperlink"/>
          </w:rPr>
          <w:t>A.3.</w:t>
        </w:r>
        <w:r w:rsidR="0081483C">
          <w:rPr>
            <w:rFonts w:asciiTheme="minorHAnsi" w:eastAsiaTheme="minorEastAsia" w:hAnsiTheme="minorHAnsi" w:cstheme="minorBidi"/>
            <w:sz w:val="22"/>
            <w:szCs w:val="22"/>
          </w:rPr>
          <w:tab/>
        </w:r>
        <w:r w:rsidR="0081483C" w:rsidRPr="00734C89">
          <w:rPr>
            <w:rStyle w:val="Hyperlink"/>
          </w:rPr>
          <w:t>Requirements Traceability Matrix</w:t>
        </w:r>
        <w:r w:rsidR="0081483C">
          <w:rPr>
            <w:webHidden/>
          </w:rPr>
          <w:tab/>
        </w:r>
        <w:r w:rsidR="0081483C">
          <w:rPr>
            <w:webHidden/>
          </w:rPr>
          <w:fldChar w:fldCharType="begin"/>
        </w:r>
        <w:r w:rsidR="0081483C">
          <w:rPr>
            <w:webHidden/>
          </w:rPr>
          <w:instrText xml:space="preserve"> PAGEREF _Toc514663764 \h </w:instrText>
        </w:r>
        <w:r w:rsidR="0081483C">
          <w:rPr>
            <w:webHidden/>
          </w:rPr>
        </w:r>
        <w:r w:rsidR="0081483C">
          <w:rPr>
            <w:webHidden/>
          </w:rPr>
          <w:fldChar w:fldCharType="separate"/>
        </w:r>
        <w:r w:rsidR="0081483C">
          <w:rPr>
            <w:webHidden/>
          </w:rPr>
          <w:t>127</w:t>
        </w:r>
        <w:r w:rsidR="0081483C">
          <w:rPr>
            <w:webHidden/>
          </w:rPr>
          <w:fldChar w:fldCharType="end"/>
        </w:r>
      </w:hyperlink>
    </w:p>
    <w:p w14:paraId="762BCA4D" w14:textId="4ADF09DA" w:rsidR="0081483C" w:rsidRDefault="00761164">
      <w:pPr>
        <w:pStyle w:val="TOC2"/>
        <w:rPr>
          <w:rFonts w:asciiTheme="minorHAnsi" w:eastAsiaTheme="minorEastAsia" w:hAnsiTheme="minorHAnsi" w:cstheme="minorBidi"/>
          <w:sz w:val="22"/>
          <w:szCs w:val="22"/>
        </w:rPr>
      </w:pPr>
      <w:hyperlink w:anchor="_Toc514663765" w:history="1">
        <w:r w:rsidR="0081483C" w:rsidRPr="00734C89">
          <w:rPr>
            <w:rStyle w:val="Hyperlink"/>
          </w:rPr>
          <w:t>A.4.</w:t>
        </w:r>
        <w:r w:rsidR="0081483C">
          <w:rPr>
            <w:rFonts w:asciiTheme="minorHAnsi" w:eastAsiaTheme="minorEastAsia" w:hAnsiTheme="minorHAnsi" w:cstheme="minorBidi"/>
            <w:sz w:val="22"/>
            <w:szCs w:val="22"/>
          </w:rPr>
          <w:tab/>
        </w:r>
        <w:r w:rsidR="0081483C" w:rsidRPr="00734C89">
          <w:rPr>
            <w:rStyle w:val="Hyperlink"/>
          </w:rPr>
          <w:t>Packaging and Installation</w:t>
        </w:r>
        <w:r w:rsidR="0081483C">
          <w:rPr>
            <w:webHidden/>
          </w:rPr>
          <w:tab/>
        </w:r>
        <w:r w:rsidR="0081483C">
          <w:rPr>
            <w:webHidden/>
          </w:rPr>
          <w:fldChar w:fldCharType="begin"/>
        </w:r>
        <w:r w:rsidR="0081483C">
          <w:rPr>
            <w:webHidden/>
          </w:rPr>
          <w:instrText xml:space="preserve"> PAGEREF _Toc514663765 \h </w:instrText>
        </w:r>
        <w:r w:rsidR="0081483C">
          <w:rPr>
            <w:webHidden/>
          </w:rPr>
        </w:r>
        <w:r w:rsidR="0081483C">
          <w:rPr>
            <w:webHidden/>
          </w:rPr>
          <w:fldChar w:fldCharType="separate"/>
        </w:r>
        <w:r w:rsidR="0081483C">
          <w:rPr>
            <w:webHidden/>
          </w:rPr>
          <w:t>127</w:t>
        </w:r>
        <w:r w:rsidR="0081483C">
          <w:rPr>
            <w:webHidden/>
          </w:rPr>
          <w:fldChar w:fldCharType="end"/>
        </w:r>
      </w:hyperlink>
    </w:p>
    <w:p w14:paraId="08FCF459" w14:textId="54CA4440" w:rsidR="0081483C" w:rsidRDefault="00761164">
      <w:pPr>
        <w:pStyle w:val="TOC2"/>
        <w:rPr>
          <w:rFonts w:asciiTheme="minorHAnsi" w:eastAsiaTheme="minorEastAsia" w:hAnsiTheme="minorHAnsi" w:cstheme="minorBidi"/>
          <w:sz w:val="22"/>
          <w:szCs w:val="22"/>
        </w:rPr>
      </w:pPr>
      <w:hyperlink w:anchor="_Toc514663766" w:history="1">
        <w:r w:rsidR="0081483C" w:rsidRPr="00734C89">
          <w:rPr>
            <w:rStyle w:val="Hyperlink"/>
          </w:rPr>
          <w:t>A.5.</w:t>
        </w:r>
        <w:r w:rsidR="0081483C">
          <w:rPr>
            <w:rFonts w:asciiTheme="minorHAnsi" w:eastAsiaTheme="minorEastAsia" w:hAnsiTheme="minorHAnsi" w:cstheme="minorBidi"/>
            <w:sz w:val="22"/>
            <w:szCs w:val="22"/>
          </w:rPr>
          <w:tab/>
        </w:r>
        <w:r w:rsidR="0081483C" w:rsidRPr="00734C89">
          <w:rPr>
            <w:rStyle w:val="Hyperlink"/>
          </w:rPr>
          <w:t>Design Metrics</w:t>
        </w:r>
        <w:r w:rsidR="0081483C">
          <w:rPr>
            <w:webHidden/>
          </w:rPr>
          <w:tab/>
        </w:r>
        <w:r w:rsidR="0081483C">
          <w:rPr>
            <w:webHidden/>
          </w:rPr>
          <w:fldChar w:fldCharType="begin"/>
        </w:r>
        <w:r w:rsidR="0081483C">
          <w:rPr>
            <w:webHidden/>
          </w:rPr>
          <w:instrText xml:space="preserve"> PAGEREF _Toc514663766 \h </w:instrText>
        </w:r>
        <w:r w:rsidR="0081483C">
          <w:rPr>
            <w:webHidden/>
          </w:rPr>
        </w:r>
        <w:r w:rsidR="0081483C">
          <w:rPr>
            <w:webHidden/>
          </w:rPr>
          <w:fldChar w:fldCharType="separate"/>
        </w:r>
        <w:r w:rsidR="0081483C">
          <w:rPr>
            <w:webHidden/>
          </w:rPr>
          <w:t>127</w:t>
        </w:r>
        <w:r w:rsidR="0081483C">
          <w:rPr>
            <w:webHidden/>
          </w:rPr>
          <w:fldChar w:fldCharType="end"/>
        </w:r>
      </w:hyperlink>
    </w:p>
    <w:p w14:paraId="060D540E" w14:textId="26E2F6A0" w:rsidR="00A17716" w:rsidRPr="00F458A0" w:rsidRDefault="00A17716" w:rsidP="00A17716">
      <w:pPr>
        <w:pStyle w:val="TOC1"/>
        <w:rPr>
          <w:rStyle w:val="Hyperlink"/>
          <w:rFonts w:ascii="Arial" w:hAnsi="Arial"/>
          <w:b/>
        </w:rPr>
      </w:pPr>
      <w:r w:rsidRPr="00F458A0">
        <w:fldChar w:fldCharType="end"/>
      </w:r>
    </w:p>
    <w:p w14:paraId="485E5CDA" w14:textId="77777777" w:rsidR="00A17716" w:rsidRPr="00F458A0" w:rsidRDefault="00A17716" w:rsidP="00A17716">
      <w:pPr>
        <w:pStyle w:val="TOC1"/>
        <w:rPr>
          <w:rStyle w:val="Hyperlink"/>
          <w:rFonts w:ascii="Arial" w:hAnsi="Arial"/>
          <w:b/>
        </w:rPr>
      </w:pPr>
      <w:r w:rsidRPr="00F458A0">
        <w:rPr>
          <w:rStyle w:val="Hyperlink"/>
          <w:rFonts w:ascii="Arial" w:hAnsi="Arial"/>
          <w:b/>
        </w:rPr>
        <w:br w:type="page"/>
      </w:r>
    </w:p>
    <w:p w14:paraId="671CE0C6" w14:textId="77777777" w:rsidR="00A17716" w:rsidRPr="00F458A0" w:rsidRDefault="00A17716" w:rsidP="00A17716">
      <w:pPr>
        <w:jc w:val="center"/>
        <w:rPr>
          <w:rFonts w:ascii="Arial" w:hAnsi="Arial" w:cs="Arial"/>
          <w:sz w:val="28"/>
          <w:szCs w:val="28"/>
        </w:rPr>
      </w:pPr>
      <w:r w:rsidRPr="00F458A0">
        <w:rPr>
          <w:rFonts w:ascii="Arial" w:hAnsi="Arial" w:cs="Arial"/>
          <w:sz w:val="28"/>
          <w:szCs w:val="28"/>
        </w:rPr>
        <w:lastRenderedPageBreak/>
        <w:t>Table of Figures</w:t>
      </w:r>
    </w:p>
    <w:p w14:paraId="29C6B9EE" w14:textId="740F5E2E" w:rsidR="00A5587E" w:rsidRDefault="00A17716">
      <w:pPr>
        <w:pStyle w:val="TableofFigures"/>
        <w:rPr>
          <w:rFonts w:asciiTheme="minorHAnsi" w:eastAsiaTheme="minorEastAsia" w:hAnsiTheme="minorHAnsi" w:cstheme="minorBidi"/>
          <w:noProof/>
          <w:sz w:val="22"/>
          <w:szCs w:val="22"/>
        </w:rPr>
      </w:pPr>
      <w:r w:rsidRPr="00F458A0">
        <w:fldChar w:fldCharType="begin"/>
      </w:r>
      <w:r w:rsidRPr="00F458A0">
        <w:instrText xml:space="preserve"> TOC \h \z \c "Figure" </w:instrText>
      </w:r>
      <w:r w:rsidRPr="00F458A0">
        <w:fldChar w:fldCharType="separate"/>
      </w:r>
      <w:hyperlink w:anchor="_Toc514659844" w:history="1">
        <w:r w:rsidR="00A5587E" w:rsidRPr="00196F88">
          <w:rPr>
            <w:rStyle w:val="Hyperlink"/>
            <w:rFonts w:ascii="Arial" w:hAnsi="Arial" w:cs="Arial"/>
            <w:noProof/>
          </w:rPr>
          <w:t>Figure 1: VA Revenue Cycle Business Process</w:t>
        </w:r>
        <w:r w:rsidR="00A5587E">
          <w:rPr>
            <w:noProof/>
            <w:webHidden/>
          </w:rPr>
          <w:tab/>
        </w:r>
        <w:r w:rsidR="00A5587E">
          <w:rPr>
            <w:noProof/>
            <w:webHidden/>
          </w:rPr>
          <w:fldChar w:fldCharType="begin"/>
        </w:r>
        <w:r w:rsidR="00A5587E">
          <w:rPr>
            <w:noProof/>
            <w:webHidden/>
          </w:rPr>
          <w:instrText xml:space="preserve"> PAGEREF _Toc514659844 \h </w:instrText>
        </w:r>
        <w:r w:rsidR="00A5587E">
          <w:rPr>
            <w:noProof/>
            <w:webHidden/>
          </w:rPr>
        </w:r>
        <w:r w:rsidR="00A5587E">
          <w:rPr>
            <w:noProof/>
            <w:webHidden/>
          </w:rPr>
          <w:fldChar w:fldCharType="separate"/>
        </w:r>
        <w:r w:rsidR="00A5587E">
          <w:rPr>
            <w:noProof/>
            <w:webHidden/>
          </w:rPr>
          <w:t>4</w:t>
        </w:r>
        <w:r w:rsidR="00A5587E">
          <w:rPr>
            <w:noProof/>
            <w:webHidden/>
          </w:rPr>
          <w:fldChar w:fldCharType="end"/>
        </w:r>
      </w:hyperlink>
    </w:p>
    <w:p w14:paraId="47D7B135" w14:textId="25CAFC55" w:rsidR="00A5587E" w:rsidRDefault="00761164">
      <w:pPr>
        <w:pStyle w:val="TableofFigures"/>
        <w:rPr>
          <w:rFonts w:asciiTheme="minorHAnsi" w:eastAsiaTheme="minorEastAsia" w:hAnsiTheme="minorHAnsi" w:cstheme="minorBidi"/>
          <w:noProof/>
          <w:sz w:val="22"/>
          <w:szCs w:val="22"/>
        </w:rPr>
      </w:pPr>
      <w:hyperlink w:anchor="_Toc514659845" w:history="1">
        <w:r w:rsidR="00A5587E" w:rsidRPr="00196F88">
          <w:rPr>
            <w:rStyle w:val="Hyperlink"/>
            <w:rFonts w:ascii="Arial" w:hAnsi="Arial" w:cs="Arial"/>
            <w:noProof/>
          </w:rPr>
          <w:t>Figure 2: Transactions per Hour when Insurance Collected at Each Visit</w:t>
        </w:r>
        <w:r w:rsidR="00A5587E">
          <w:rPr>
            <w:noProof/>
            <w:webHidden/>
          </w:rPr>
          <w:tab/>
        </w:r>
        <w:r w:rsidR="00A5587E">
          <w:rPr>
            <w:noProof/>
            <w:webHidden/>
          </w:rPr>
          <w:fldChar w:fldCharType="begin"/>
        </w:r>
        <w:r w:rsidR="00A5587E">
          <w:rPr>
            <w:noProof/>
            <w:webHidden/>
          </w:rPr>
          <w:instrText xml:space="preserve"> PAGEREF _Toc514659845 \h </w:instrText>
        </w:r>
        <w:r w:rsidR="00A5587E">
          <w:rPr>
            <w:noProof/>
            <w:webHidden/>
          </w:rPr>
        </w:r>
        <w:r w:rsidR="00A5587E">
          <w:rPr>
            <w:noProof/>
            <w:webHidden/>
          </w:rPr>
          <w:fldChar w:fldCharType="separate"/>
        </w:r>
        <w:r w:rsidR="00A5587E">
          <w:rPr>
            <w:noProof/>
            <w:webHidden/>
          </w:rPr>
          <w:t>9</w:t>
        </w:r>
        <w:r w:rsidR="00A5587E">
          <w:rPr>
            <w:noProof/>
            <w:webHidden/>
          </w:rPr>
          <w:fldChar w:fldCharType="end"/>
        </w:r>
      </w:hyperlink>
    </w:p>
    <w:p w14:paraId="38B61E9D" w14:textId="780BE7BF" w:rsidR="00A5587E" w:rsidRDefault="00761164">
      <w:pPr>
        <w:pStyle w:val="TableofFigures"/>
        <w:rPr>
          <w:rFonts w:asciiTheme="minorHAnsi" w:eastAsiaTheme="minorEastAsia" w:hAnsiTheme="minorHAnsi" w:cstheme="minorBidi"/>
          <w:noProof/>
          <w:sz w:val="22"/>
          <w:szCs w:val="22"/>
        </w:rPr>
      </w:pPr>
      <w:hyperlink w:anchor="_Toc514659846" w:history="1">
        <w:r w:rsidR="00A5587E" w:rsidRPr="00196F88">
          <w:rPr>
            <w:rStyle w:val="Hyperlink"/>
            <w:rFonts w:ascii="Arial" w:hAnsi="Arial" w:cs="Arial"/>
            <w:noProof/>
          </w:rPr>
          <w:t>Figure 3: Transactions per Hour when Insurance Requested Once per Month per Unique Patient</w:t>
        </w:r>
        <w:r w:rsidR="00A5587E">
          <w:rPr>
            <w:noProof/>
            <w:webHidden/>
          </w:rPr>
          <w:tab/>
        </w:r>
        <w:r w:rsidR="00A5587E">
          <w:rPr>
            <w:noProof/>
            <w:webHidden/>
          </w:rPr>
          <w:fldChar w:fldCharType="begin"/>
        </w:r>
        <w:r w:rsidR="00A5587E">
          <w:rPr>
            <w:noProof/>
            <w:webHidden/>
          </w:rPr>
          <w:instrText xml:space="preserve"> PAGEREF _Toc514659846 \h </w:instrText>
        </w:r>
        <w:r w:rsidR="00A5587E">
          <w:rPr>
            <w:noProof/>
            <w:webHidden/>
          </w:rPr>
        </w:r>
        <w:r w:rsidR="00A5587E">
          <w:rPr>
            <w:noProof/>
            <w:webHidden/>
          </w:rPr>
          <w:fldChar w:fldCharType="separate"/>
        </w:r>
        <w:r w:rsidR="00A5587E">
          <w:rPr>
            <w:noProof/>
            <w:webHidden/>
          </w:rPr>
          <w:t>10</w:t>
        </w:r>
        <w:r w:rsidR="00A5587E">
          <w:rPr>
            <w:noProof/>
            <w:webHidden/>
          </w:rPr>
          <w:fldChar w:fldCharType="end"/>
        </w:r>
      </w:hyperlink>
    </w:p>
    <w:p w14:paraId="3DC13724" w14:textId="5CB8C3C1" w:rsidR="00A5587E" w:rsidRDefault="00761164">
      <w:pPr>
        <w:pStyle w:val="TableofFigures"/>
        <w:rPr>
          <w:rFonts w:asciiTheme="minorHAnsi" w:eastAsiaTheme="minorEastAsia" w:hAnsiTheme="minorHAnsi" w:cstheme="minorBidi"/>
          <w:noProof/>
          <w:sz w:val="22"/>
          <w:szCs w:val="22"/>
        </w:rPr>
      </w:pPr>
      <w:hyperlink w:anchor="_Toc514659847" w:history="1">
        <w:r w:rsidR="00A5587E" w:rsidRPr="00196F88">
          <w:rPr>
            <w:rStyle w:val="Hyperlink"/>
            <w:rFonts w:ascii="Arial" w:hAnsi="Arial" w:cs="Arial"/>
            <w:noProof/>
          </w:rPr>
          <w:t>Figure 4: MCCF EDI TAS Conceptual Architecture</w:t>
        </w:r>
        <w:r w:rsidR="00A5587E">
          <w:rPr>
            <w:noProof/>
            <w:webHidden/>
          </w:rPr>
          <w:tab/>
        </w:r>
        <w:r w:rsidR="00A5587E">
          <w:rPr>
            <w:noProof/>
            <w:webHidden/>
          </w:rPr>
          <w:fldChar w:fldCharType="begin"/>
        </w:r>
        <w:r w:rsidR="00A5587E">
          <w:rPr>
            <w:noProof/>
            <w:webHidden/>
          </w:rPr>
          <w:instrText xml:space="preserve"> PAGEREF _Toc514659847 \h </w:instrText>
        </w:r>
        <w:r w:rsidR="00A5587E">
          <w:rPr>
            <w:noProof/>
            <w:webHidden/>
          </w:rPr>
        </w:r>
        <w:r w:rsidR="00A5587E">
          <w:rPr>
            <w:noProof/>
            <w:webHidden/>
          </w:rPr>
          <w:fldChar w:fldCharType="separate"/>
        </w:r>
        <w:r w:rsidR="00A5587E">
          <w:rPr>
            <w:noProof/>
            <w:webHidden/>
          </w:rPr>
          <w:t>13</w:t>
        </w:r>
        <w:r w:rsidR="00A5587E">
          <w:rPr>
            <w:noProof/>
            <w:webHidden/>
          </w:rPr>
          <w:fldChar w:fldCharType="end"/>
        </w:r>
      </w:hyperlink>
    </w:p>
    <w:p w14:paraId="386D2C35" w14:textId="28B207D7" w:rsidR="00A5587E" w:rsidRDefault="00761164">
      <w:pPr>
        <w:pStyle w:val="TableofFigures"/>
        <w:rPr>
          <w:rFonts w:asciiTheme="minorHAnsi" w:eastAsiaTheme="minorEastAsia" w:hAnsiTheme="minorHAnsi" w:cstheme="minorBidi"/>
          <w:noProof/>
          <w:sz w:val="22"/>
          <w:szCs w:val="22"/>
        </w:rPr>
      </w:pPr>
      <w:hyperlink w:anchor="_Toc514659848" w:history="1">
        <w:r w:rsidR="00A5587E" w:rsidRPr="00196F88">
          <w:rPr>
            <w:rStyle w:val="Hyperlink"/>
            <w:noProof/>
          </w:rPr>
          <w:t>Figure 5: Servers Hosting the Software Components</w:t>
        </w:r>
        <w:r w:rsidR="00A5587E">
          <w:rPr>
            <w:noProof/>
            <w:webHidden/>
          </w:rPr>
          <w:tab/>
        </w:r>
        <w:r w:rsidR="00A5587E">
          <w:rPr>
            <w:noProof/>
            <w:webHidden/>
          </w:rPr>
          <w:fldChar w:fldCharType="begin"/>
        </w:r>
        <w:r w:rsidR="00A5587E">
          <w:rPr>
            <w:noProof/>
            <w:webHidden/>
          </w:rPr>
          <w:instrText xml:space="preserve"> PAGEREF _Toc514659848 \h </w:instrText>
        </w:r>
        <w:r w:rsidR="00A5587E">
          <w:rPr>
            <w:noProof/>
            <w:webHidden/>
          </w:rPr>
        </w:r>
        <w:r w:rsidR="00A5587E">
          <w:rPr>
            <w:noProof/>
            <w:webHidden/>
          </w:rPr>
          <w:fldChar w:fldCharType="separate"/>
        </w:r>
        <w:r w:rsidR="00A5587E">
          <w:rPr>
            <w:noProof/>
            <w:webHidden/>
          </w:rPr>
          <w:t>16</w:t>
        </w:r>
        <w:r w:rsidR="00A5587E">
          <w:rPr>
            <w:noProof/>
            <w:webHidden/>
          </w:rPr>
          <w:fldChar w:fldCharType="end"/>
        </w:r>
      </w:hyperlink>
    </w:p>
    <w:p w14:paraId="4F45B5B5" w14:textId="76172685" w:rsidR="00A5587E" w:rsidRDefault="00761164">
      <w:pPr>
        <w:pStyle w:val="TableofFigures"/>
        <w:rPr>
          <w:rFonts w:asciiTheme="minorHAnsi" w:eastAsiaTheme="minorEastAsia" w:hAnsiTheme="minorHAnsi" w:cstheme="minorBidi"/>
          <w:noProof/>
          <w:sz w:val="22"/>
          <w:szCs w:val="22"/>
        </w:rPr>
      </w:pPr>
      <w:hyperlink w:anchor="_Toc514659849" w:history="1">
        <w:r w:rsidR="00A5587E" w:rsidRPr="00196F88">
          <w:rPr>
            <w:rStyle w:val="Hyperlink"/>
            <w:rFonts w:ascii="Arial" w:hAnsi="Arial" w:cs="Arial"/>
            <w:noProof/>
          </w:rPr>
          <w:t>Figure 6: Test Environment Conceptual Infrastructure Diagram, Part 1</w:t>
        </w:r>
        <w:r w:rsidR="00A5587E">
          <w:rPr>
            <w:noProof/>
            <w:webHidden/>
          </w:rPr>
          <w:tab/>
        </w:r>
        <w:r w:rsidR="00A5587E">
          <w:rPr>
            <w:noProof/>
            <w:webHidden/>
          </w:rPr>
          <w:fldChar w:fldCharType="begin"/>
        </w:r>
        <w:r w:rsidR="00A5587E">
          <w:rPr>
            <w:noProof/>
            <w:webHidden/>
          </w:rPr>
          <w:instrText xml:space="preserve"> PAGEREF _Toc514659849 \h </w:instrText>
        </w:r>
        <w:r w:rsidR="00A5587E">
          <w:rPr>
            <w:noProof/>
            <w:webHidden/>
          </w:rPr>
        </w:r>
        <w:r w:rsidR="00A5587E">
          <w:rPr>
            <w:noProof/>
            <w:webHidden/>
          </w:rPr>
          <w:fldChar w:fldCharType="separate"/>
        </w:r>
        <w:r w:rsidR="00A5587E">
          <w:rPr>
            <w:noProof/>
            <w:webHidden/>
          </w:rPr>
          <w:t>30</w:t>
        </w:r>
        <w:r w:rsidR="00A5587E">
          <w:rPr>
            <w:noProof/>
            <w:webHidden/>
          </w:rPr>
          <w:fldChar w:fldCharType="end"/>
        </w:r>
      </w:hyperlink>
    </w:p>
    <w:p w14:paraId="4058D365" w14:textId="36845630" w:rsidR="00A5587E" w:rsidRDefault="00761164">
      <w:pPr>
        <w:pStyle w:val="TableofFigures"/>
        <w:rPr>
          <w:rFonts w:asciiTheme="minorHAnsi" w:eastAsiaTheme="minorEastAsia" w:hAnsiTheme="minorHAnsi" w:cstheme="minorBidi"/>
          <w:noProof/>
          <w:sz w:val="22"/>
          <w:szCs w:val="22"/>
        </w:rPr>
      </w:pPr>
      <w:hyperlink w:anchor="_Toc514659850" w:history="1">
        <w:r w:rsidR="00A5587E" w:rsidRPr="00196F88">
          <w:rPr>
            <w:rStyle w:val="Hyperlink"/>
            <w:rFonts w:ascii="Arial" w:hAnsi="Arial" w:cs="Arial"/>
            <w:noProof/>
          </w:rPr>
          <w:t>Figure 7: Test Environment Conceptual Infrastructure Diagram, Part 2</w:t>
        </w:r>
        <w:r w:rsidR="00A5587E">
          <w:rPr>
            <w:noProof/>
            <w:webHidden/>
          </w:rPr>
          <w:tab/>
        </w:r>
        <w:r w:rsidR="00A5587E">
          <w:rPr>
            <w:noProof/>
            <w:webHidden/>
          </w:rPr>
          <w:fldChar w:fldCharType="begin"/>
        </w:r>
        <w:r w:rsidR="00A5587E">
          <w:rPr>
            <w:noProof/>
            <w:webHidden/>
          </w:rPr>
          <w:instrText xml:space="preserve"> PAGEREF _Toc514659850 \h </w:instrText>
        </w:r>
        <w:r w:rsidR="00A5587E">
          <w:rPr>
            <w:noProof/>
            <w:webHidden/>
          </w:rPr>
        </w:r>
        <w:r w:rsidR="00A5587E">
          <w:rPr>
            <w:noProof/>
            <w:webHidden/>
          </w:rPr>
          <w:fldChar w:fldCharType="separate"/>
        </w:r>
        <w:r w:rsidR="00A5587E">
          <w:rPr>
            <w:noProof/>
            <w:webHidden/>
          </w:rPr>
          <w:t>31</w:t>
        </w:r>
        <w:r w:rsidR="00A5587E">
          <w:rPr>
            <w:noProof/>
            <w:webHidden/>
          </w:rPr>
          <w:fldChar w:fldCharType="end"/>
        </w:r>
      </w:hyperlink>
    </w:p>
    <w:p w14:paraId="2AB2A016" w14:textId="7CC1B667" w:rsidR="00A5587E" w:rsidRDefault="00761164">
      <w:pPr>
        <w:pStyle w:val="TableofFigures"/>
        <w:rPr>
          <w:rFonts w:asciiTheme="minorHAnsi" w:eastAsiaTheme="minorEastAsia" w:hAnsiTheme="minorHAnsi" w:cstheme="minorBidi"/>
          <w:noProof/>
          <w:sz w:val="22"/>
          <w:szCs w:val="22"/>
        </w:rPr>
      </w:pPr>
      <w:hyperlink w:anchor="_Toc514659851" w:history="1">
        <w:r w:rsidR="00A5587E" w:rsidRPr="00196F88">
          <w:rPr>
            <w:rStyle w:val="Hyperlink"/>
            <w:rFonts w:ascii="Arial" w:hAnsi="Arial" w:cs="Arial"/>
            <w:noProof/>
          </w:rPr>
          <w:t>Figure 8: Conceptual Production String Diagram</w:t>
        </w:r>
        <w:r w:rsidR="00A5587E">
          <w:rPr>
            <w:noProof/>
            <w:webHidden/>
          </w:rPr>
          <w:tab/>
        </w:r>
        <w:r w:rsidR="00A5587E">
          <w:rPr>
            <w:noProof/>
            <w:webHidden/>
          </w:rPr>
          <w:fldChar w:fldCharType="begin"/>
        </w:r>
        <w:r w:rsidR="00A5587E">
          <w:rPr>
            <w:noProof/>
            <w:webHidden/>
          </w:rPr>
          <w:instrText xml:space="preserve"> PAGEREF _Toc514659851 \h </w:instrText>
        </w:r>
        <w:r w:rsidR="00A5587E">
          <w:rPr>
            <w:noProof/>
            <w:webHidden/>
          </w:rPr>
        </w:r>
        <w:r w:rsidR="00A5587E">
          <w:rPr>
            <w:noProof/>
            <w:webHidden/>
          </w:rPr>
          <w:fldChar w:fldCharType="separate"/>
        </w:r>
        <w:r w:rsidR="00A5587E">
          <w:rPr>
            <w:noProof/>
            <w:webHidden/>
          </w:rPr>
          <w:t>32</w:t>
        </w:r>
        <w:r w:rsidR="00A5587E">
          <w:rPr>
            <w:noProof/>
            <w:webHidden/>
          </w:rPr>
          <w:fldChar w:fldCharType="end"/>
        </w:r>
      </w:hyperlink>
    </w:p>
    <w:p w14:paraId="21B43007" w14:textId="1B6E851B" w:rsidR="00A5587E" w:rsidRDefault="00761164">
      <w:pPr>
        <w:pStyle w:val="TableofFigures"/>
        <w:rPr>
          <w:rFonts w:asciiTheme="minorHAnsi" w:eastAsiaTheme="minorEastAsia" w:hAnsiTheme="minorHAnsi" w:cstheme="minorBidi"/>
          <w:noProof/>
          <w:sz w:val="22"/>
          <w:szCs w:val="22"/>
        </w:rPr>
      </w:pPr>
      <w:hyperlink w:anchor="_Toc514659852" w:history="1">
        <w:r w:rsidR="00A5587E" w:rsidRPr="00196F88">
          <w:rPr>
            <w:rStyle w:val="Hyperlink"/>
            <w:noProof/>
          </w:rPr>
          <w:t>Figure 9 - MCCF EDI TAS Package Management Process</w:t>
        </w:r>
        <w:r w:rsidR="00A5587E">
          <w:rPr>
            <w:noProof/>
            <w:webHidden/>
          </w:rPr>
          <w:tab/>
        </w:r>
        <w:r w:rsidR="00A5587E">
          <w:rPr>
            <w:noProof/>
            <w:webHidden/>
          </w:rPr>
          <w:fldChar w:fldCharType="begin"/>
        </w:r>
        <w:r w:rsidR="00A5587E">
          <w:rPr>
            <w:noProof/>
            <w:webHidden/>
          </w:rPr>
          <w:instrText xml:space="preserve"> PAGEREF _Toc514659852 \h </w:instrText>
        </w:r>
        <w:r w:rsidR="00A5587E">
          <w:rPr>
            <w:noProof/>
            <w:webHidden/>
          </w:rPr>
        </w:r>
        <w:r w:rsidR="00A5587E">
          <w:rPr>
            <w:noProof/>
            <w:webHidden/>
          </w:rPr>
          <w:fldChar w:fldCharType="separate"/>
        </w:r>
        <w:r w:rsidR="00A5587E">
          <w:rPr>
            <w:noProof/>
            <w:webHidden/>
          </w:rPr>
          <w:t>34</w:t>
        </w:r>
        <w:r w:rsidR="00A5587E">
          <w:rPr>
            <w:noProof/>
            <w:webHidden/>
          </w:rPr>
          <w:fldChar w:fldCharType="end"/>
        </w:r>
      </w:hyperlink>
    </w:p>
    <w:p w14:paraId="18A353B0" w14:textId="5D96B4CC" w:rsidR="00A5587E" w:rsidRDefault="00761164">
      <w:pPr>
        <w:pStyle w:val="TableofFigures"/>
        <w:rPr>
          <w:rFonts w:asciiTheme="minorHAnsi" w:eastAsiaTheme="minorEastAsia" w:hAnsiTheme="minorHAnsi" w:cstheme="minorBidi"/>
          <w:noProof/>
          <w:sz w:val="22"/>
          <w:szCs w:val="22"/>
        </w:rPr>
      </w:pPr>
      <w:hyperlink w:anchor="_Toc514659853" w:history="1">
        <w:r w:rsidR="00A5587E" w:rsidRPr="00196F88">
          <w:rPr>
            <w:rStyle w:val="Hyperlink"/>
            <w:rFonts w:ascii="Arial" w:hAnsi="Arial" w:cs="Arial"/>
            <w:noProof/>
          </w:rPr>
          <w:t>Figure 10: MCCF EDI TAS Logical Architecture</w:t>
        </w:r>
        <w:r w:rsidR="00A5587E">
          <w:rPr>
            <w:noProof/>
            <w:webHidden/>
          </w:rPr>
          <w:tab/>
        </w:r>
        <w:r w:rsidR="00A5587E">
          <w:rPr>
            <w:noProof/>
            <w:webHidden/>
          </w:rPr>
          <w:fldChar w:fldCharType="begin"/>
        </w:r>
        <w:r w:rsidR="00A5587E">
          <w:rPr>
            <w:noProof/>
            <w:webHidden/>
          </w:rPr>
          <w:instrText xml:space="preserve"> PAGEREF _Toc514659853 \h </w:instrText>
        </w:r>
        <w:r w:rsidR="00A5587E">
          <w:rPr>
            <w:noProof/>
            <w:webHidden/>
          </w:rPr>
        </w:r>
        <w:r w:rsidR="00A5587E">
          <w:rPr>
            <w:noProof/>
            <w:webHidden/>
          </w:rPr>
          <w:fldChar w:fldCharType="separate"/>
        </w:r>
        <w:r w:rsidR="00A5587E">
          <w:rPr>
            <w:noProof/>
            <w:webHidden/>
          </w:rPr>
          <w:t>36</w:t>
        </w:r>
        <w:r w:rsidR="00A5587E">
          <w:rPr>
            <w:noProof/>
            <w:webHidden/>
          </w:rPr>
          <w:fldChar w:fldCharType="end"/>
        </w:r>
      </w:hyperlink>
    </w:p>
    <w:p w14:paraId="4CCE43EE" w14:textId="4E3D3409" w:rsidR="00A5587E" w:rsidRDefault="00761164">
      <w:pPr>
        <w:pStyle w:val="TableofFigures"/>
        <w:rPr>
          <w:rFonts w:asciiTheme="minorHAnsi" w:eastAsiaTheme="minorEastAsia" w:hAnsiTheme="minorHAnsi" w:cstheme="minorBidi"/>
          <w:noProof/>
          <w:sz w:val="22"/>
          <w:szCs w:val="22"/>
        </w:rPr>
      </w:pPr>
      <w:hyperlink w:anchor="_Toc514659854" w:history="1">
        <w:r w:rsidR="00A5587E" w:rsidRPr="00196F88">
          <w:rPr>
            <w:rStyle w:val="Hyperlink"/>
            <w:rFonts w:ascii="Arial" w:hAnsi="Arial" w:cs="Arial"/>
            <w:noProof/>
          </w:rPr>
          <w:t>Figure 11: VA Future IT Vision Diagram (5-year)</w:t>
        </w:r>
        <w:r w:rsidR="00A5587E">
          <w:rPr>
            <w:noProof/>
            <w:webHidden/>
          </w:rPr>
          <w:tab/>
        </w:r>
        <w:r w:rsidR="00A5587E">
          <w:rPr>
            <w:noProof/>
            <w:webHidden/>
          </w:rPr>
          <w:fldChar w:fldCharType="begin"/>
        </w:r>
        <w:r w:rsidR="00A5587E">
          <w:rPr>
            <w:noProof/>
            <w:webHidden/>
          </w:rPr>
          <w:instrText xml:space="preserve"> PAGEREF _Toc514659854 \h </w:instrText>
        </w:r>
        <w:r w:rsidR="00A5587E">
          <w:rPr>
            <w:noProof/>
            <w:webHidden/>
          </w:rPr>
        </w:r>
        <w:r w:rsidR="00A5587E">
          <w:rPr>
            <w:noProof/>
            <w:webHidden/>
          </w:rPr>
          <w:fldChar w:fldCharType="separate"/>
        </w:r>
        <w:r w:rsidR="00A5587E">
          <w:rPr>
            <w:noProof/>
            <w:webHidden/>
          </w:rPr>
          <w:t>37</w:t>
        </w:r>
        <w:r w:rsidR="00A5587E">
          <w:rPr>
            <w:noProof/>
            <w:webHidden/>
          </w:rPr>
          <w:fldChar w:fldCharType="end"/>
        </w:r>
      </w:hyperlink>
    </w:p>
    <w:p w14:paraId="2010D5C2" w14:textId="7F2258E5" w:rsidR="00A5587E" w:rsidRDefault="00761164">
      <w:pPr>
        <w:pStyle w:val="TableofFigures"/>
        <w:rPr>
          <w:rFonts w:asciiTheme="minorHAnsi" w:eastAsiaTheme="minorEastAsia" w:hAnsiTheme="minorHAnsi" w:cstheme="minorBidi"/>
          <w:noProof/>
          <w:sz w:val="22"/>
          <w:szCs w:val="22"/>
        </w:rPr>
      </w:pPr>
      <w:hyperlink w:anchor="_Toc514659855" w:history="1">
        <w:r w:rsidR="00A5587E" w:rsidRPr="00196F88">
          <w:rPr>
            <w:rStyle w:val="Hyperlink"/>
            <w:rFonts w:ascii="Arial" w:hAnsi="Arial" w:cs="Arial"/>
            <w:noProof/>
          </w:rPr>
          <w:t>Figure 12 - UI Lazy Loading Sample Web Page</w:t>
        </w:r>
        <w:r w:rsidR="00A5587E">
          <w:rPr>
            <w:noProof/>
            <w:webHidden/>
          </w:rPr>
          <w:tab/>
        </w:r>
        <w:r w:rsidR="00A5587E">
          <w:rPr>
            <w:noProof/>
            <w:webHidden/>
          </w:rPr>
          <w:fldChar w:fldCharType="begin"/>
        </w:r>
        <w:r w:rsidR="00A5587E">
          <w:rPr>
            <w:noProof/>
            <w:webHidden/>
          </w:rPr>
          <w:instrText xml:space="preserve"> PAGEREF _Toc514659855 \h </w:instrText>
        </w:r>
        <w:r w:rsidR="00A5587E">
          <w:rPr>
            <w:noProof/>
            <w:webHidden/>
          </w:rPr>
        </w:r>
        <w:r w:rsidR="00A5587E">
          <w:rPr>
            <w:noProof/>
            <w:webHidden/>
          </w:rPr>
          <w:fldChar w:fldCharType="separate"/>
        </w:r>
        <w:r w:rsidR="00A5587E">
          <w:rPr>
            <w:noProof/>
            <w:webHidden/>
          </w:rPr>
          <w:t>44</w:t>
        </w:r>
        <w:r w:rsidR="00A5587E">
          <w:rPr>
            <w:noProof/>
            <w:webHidden/>
          </w:rPr>
          <w:fldChar w:fldCharType="end"/>
        </w:r>
      </w:hyperlink>
    </w:p>
    <w:p w14:paraId="40E53437" w14:textId="76FF978A" w:rsidR="00A5587E" w:rsidRDefault="00761164">
      <w:pPr>
        <w:pStyle w:val="TableofFigures"/>
        <w:rPr>
          <w:rFonts w:asciiTheme="minorHAnsi" w:eastAsiaTheme="minorEastAsia" w:hAnsiTheme="minorHAnsi" w:cstheme="minorBidi"/>
          <w:noProof/>
          <w:sz w:val="22"/>
          <w:szCs w:val="22"/>
        </w:rPr>
      </w:pPr>
      <w:hyperlink w:anchor="_Toc514659856" w:history="1">
        <w:r w:rsidR="00A5587E" w:rsidRPr="00196F88">
          <w:rPr>
            <w:rStyle w:val="Hyperlink"/>
            <w:noProof/>
          </w:rPr>
          <w:t>Figure 13 - MCCF EDI TAS Load Balanced node.js Web System</w:t>
        </w:r>
        <w:r w:rsidR="00A5587E">
          <w:rPr>
            <w:noProof/>
            <w:webHidden/>
          </w:rPr>
          <w:tab/>
        </w:r>
        <w:r w:rsidR="00A5587E">
          <w:rPr>
            <w:noProof/>
            <w:webHidden/>
          </w:rPr>
          <w:fldChar w:fldCharType="begin"/>
        </w:r>
        <w:r w:rsidR="00A5587E">
          <w:rPr>
            <w:noProof/>
            <w:webHidden/>
          </w:rPr>
          <w:instrText xml:space="preserve"> PAGEREF _Toc514659856 \h </w:instrText>
        </w:r>
        <w:r w:rsidR="00A5587E">
          <w:rPr>
            <w:noProof/>
            <w:webHidden/>
          </w:rPr>
        </w:r>
        <w:r w:rsidR="00A5587E">
          <w:rPr>
            <w:noProof/>
            <w:webHidden/>
          </w:rPr>
          <w:fldChar w:fldCharType="separate"/>
        </w:r>
        <w:r w:rsidR="00A5587E">
          <w:rPr>
            <w:noProof/>
            <w:webHidden/>
          </w:rPr>
          <w:t>44</w:t>
        </w:r>
        <w:r w:rsidR="00A5587E">
          <w:rPr>
            <w:noProof/>
            <w:webHidden/>
          </w:rPr>
          <w:fldChar w:fldCharType="end"/>
        </w:r>
      </w:hyperlink>
    </w:p>
    <w:p w14:paraId="3410F96C" w14:textId="3BAFF9B9" w:rsidR="00A5587E" w:rsidRDefault="00761164">
      <w:pPr>
        <w:pStyle w:val="TableofFigures"/>
        <w:rPr>
          <w:rFonts w:asciiTheme="minorHAnsi" w:eastAsiaTheme="minorEastAsia" w:hAnsiTheme="minorHAnsi" w:cstheme="minorBidi"/>
          <w:noProof/>
          <w:sz w:val="22"/>
          <w:szCs w:val="22"/>
        </w:rPr>
      </w:pPr>
      <w:hyperlink w:anchor="_Toc514659857" w:history="1">
        <w:r w:rsidR="00A5587E" w:rsidRPr="00196F88">
          <w:rPr>
            <w:rStyle w:val="Hyperlink"/>
            <w:noProof/>
          </w:rPr>
          <w:t>Figure 14 - MCCF EDI TAS Services Design</w:t>
        </w:r>
        <w:r w:rsidR="00A5587E">
          <w:rPr>
            <w:noProof/>
            <w:webHidden/>
          </w:rPr>
          <w:tab/>
        </w:r>
        <w:r w:rsidR="00A5587E">
          <w:rPr>
            <w:noProof/>
            <w:webHidden/>
          </w:rPr>
          <w:fldChar w:fldCharType="begin"/>
        </w:r>
        <w:r w:rsidR="00A5587E">
          <w:rPr>
            <w:noProof/>
            <w:webHidden/>
          </w:rPr>
          <w:instrText xml:space="preserve"> PAGEREF _Toc514659857 \h </w:instrText>
        </w:r>
        <w:r w:rsidR="00A5587E">
          <w:rPr>
            <w:noProof/>
            <w:webHidden/>
          </w:rPr>
        </w:r>
        <w:r w:rsidR="00A5587E">
          <w:rPr>
            <w:noProof/>
            <w:webHidden/>
          </w:rPr>
          <w:fldChar w:fldCharType="separate"/>
        </w:r>
        <w:r w:rsidR="00A5587E">
          <w:rPr>
            <w:noProof/>
            <w:webHidden/>
          </w:rPr>
          <w:t>45</w:t>
        </w:r>
        <w:r w:rsidR="00A5587E">
          <w:rPr>
            <w:noProof/>
            <w:webHidden/>
          </w:rPr>
          <w:fldChar w:fldCharType="end"/>
        </w:r>
      </w:hyperlink>
    </w:p>
    <w:p w14:paraId="0A3D7D1A" w14:textId="696622AA" w:rsidR="00A5587E" w:rsidRDefault="00761164">
      <w:pPr>
        <w:pStyle w:val="TableofFigures"/>
        <w:rPr>
          <w:rFonts w:asciiTheme="minorHAnsi" w:eastAsiaTheme="minorEastAsia" w:hAnsiTheme="minorHAnsi" w:cstheme="minorBidi"/>
          <w:noProof/>
          <w:sz w:val="22"/>
          <w:szCs w:val="22"/>
        </w:rPr>
      </w:pPr>
      <w:hyperlink w:anchor="_Toc514659858" w:history="1">
        <w:r w:rsidR="00A5587E" w:rsidRPr="00196F88">
          <w:rPr>
            <w:rStyle w:val="Hyperlink"/>
            <w:rFonts w:ascii="Arial" w:hAnsi="Arial" w:cs="Arial"/>
            <w:noProof/>
          </w:rPr>
          <w:t>Figure 15 - MCCF TAS node.js Logging Components</w:t>
        </w:r>
        <w:r w:rsidR="00A5587E">
          <w:rPr>
            <w:noProof/>
            <w:webHidden/>
          </w:rPr>
          <w:tab/>
        </w:r>
        <w:r w:rsidR="00A5587E">
          <w:rPr>
            <w:noProof/>
            <w:webHidden/>
          </w:rPr>
          <w:fldChar w:fldCharType="begin"/>
        </w:r>
        <w:r w:rsidR="00A5587E">
          <w:rPr>
            <w:noProof/>
            <w:webHidden/>
          </w:rPr>
          <w:instrText xml:space="preserve"> PAGEREF _Toc514659858 \h </w:instrText>
        </w:r>
        <w:r w:rsidR="00A5587E">
          <w:rPr>
            <w:noProof/>
            <w:webHidden/>
          </w:rPr>
        </w:r>
        <w:r w:rsidR="00A5587E">
          <w:rPr>
            <w:noProof/>
            <w:webHidden/>
          </w:rPr>
          <w:fldChar w:fldCharType="separate"/>
        </w:r>
        <w:r w:rsidR="00A5587E">
          <w:rPr>
            <w:noProof/>
            <w:webHidden/>
          </w:rPr>
          <w:t>46</w:t>
        </w:r>
        <w:r w:rsidR="00A5587E">
          <w:rPr>
            <w:noProof/>
            <w:webHidden/>
          </w:rPr>
          <w:fldChar w:fldCharType="end"/>
        </w:r>
      </w:hyperlink>
    </w:p>
    <w:p w14:paraId="73F51241" w14:textId="0EBDD629" w:rsidR="00A5587E" w:rsidRDefault="00761164">
      <w:pPr>
        <w:pStyle w:val="TableofFigures"/>
        <w:rPr>
          <w:rFonts w:asciiTheme="minorHAnsi" w:eastAsiaTheme="minorEastAsia" w:hAnsiTheme="minorHAnsi" w:cstheme="minorBidi"/>
          <w:noProof/>
          <w:sz w:val="22"/>
          <w:szCs w:val="22"/>
        </w:rPr>
      </w:pPr>
      <w:hyperlink w:anchor="_Toc514659859" w:history="1">
        <w:r w:rsidR="00A5587E" w:rsidRPr="00196F88">
          <w:rPr>
            <w:rStyle w:val="Hyperlink"/>
            <w:rFonts w:ascii="Arial" w:hAnsi="Arial" w:cs="Arial"/>
            <w:noProof/>
          </w:rPr>
          <w:t>Figure 16 - MCCF TAS Logging Configuration</w:t>
        </w:r>
        <w:r w:rsidR="00A5587E">
          <w:rPr>
            <w:noProof/>
            <w:webHidden/>
          </w:rPr>
          <w:tab/>
        </w:r>
        <w:r w:rsidR="00A5587E">
          <w:rPr>
            <w:noProof/>
            <w:webHidden/>
          </w:rPr>
          <w:fldChar w:fldCharType="begin"/>
        </w:r>
        <w:r w:rsidR="00A5587E">
          <w:rPr>
            <w:noProof/>
            <w:webHidden/>
          </w:rPr>
          <w:instrText xml:space="preserve"> PAGEREF _Toc514659859 \h </w:instrText>
        </w:r>
        <w:r w:rsidR="00A5587E">
          <w:rPr>
            <w:noProof/>
            <w:webHidden/>
          </w:rPr>
        </w:r>
        <w:r w:rsidR="00A5587E">
          <w:rPr>
            <w:noProof/>
            <w:webHidden/>
          </w:rPr>
          <w:fldChar w:fldCharType="separate"/>
        </w:r>
        <w:r w:rsidR="00A5587E">
          <w:rPr>
            <w:noProof/>
            <w:webHidden/>
          </w:rPr>
          <w:t>52</w:t>
        </w:r>
        <w:r w:rsidR="00A5587E">
          <w:rPr>
            <w:noProof/>
            <w:webHidden/>
          </w:rPr>
          <w:fldChar w:fldCharType="end"/>
        </w:r>
      </w:hyperlink>
    </w:p>
    <w:p w14:paraId="1BCA3037" w14:textId="1042D25B" w:rsidR="00A5587E" w:rsidRDefault="00761164">
      <w:pPr>
        <w:pStyle w:val="TableofFigures"/>
        <w:rPr>
          <w:rFonts w:asciiTheme="minorHAnsi" w:eastAsiaTheme="minorEastAsia" w:hAnsiTheme="minorHAnsi" w:cstheme="minorBidi"/>
          <w:noProof/>
          <w:sz w:val="22"/>
          <w:szCs w:val="22"/>
        </w:rPr>
      </w:pPr>
      <w:hyperlink w:anchor="_Toc514659860" w:history="1">
        <w:r w:rsidR="00A5587E" w:rsidRPr="00196F88">
          <w:rPr>
            <w:rStyle w:val="Hyperlink"/>
            <w:rFonts w:ascii="Arial" w:hAnsi="Arial" w:cs="Arial"/>
            <w:noProof/>
          </w:rPr>
          <w:t>Figure 17 - MCCF TAS Health Monitoring System High-level Design</w:t>
        </w:r>
        <w:r w:rsidR="00A5587E">
          <w:rPr>
            <w:noProof/>
            <w:webHidden/>
          </w:rPr>
          <w:tab/>
        </w:r>
        <w:r w:rsidR="00A5587E">
          <w:rPr>
            <w:noProof/>
            <w:webHidden/>
          </w:rPr>
          <w:fldChar w:fldCharType="begin"/>
        </w:r>
        <w:r w:rsidR="00A5587E">
          <w:rPr>
            <w:noProof/>
            <w:webHidden/>
          </w:rPr>
          <w:instrText xml:space="preserve"> PAGEREF _Toc514659860 \h </w:instrText>
        </w:r>
        <w:r w:rsidR="00A5587E">
          <w:rPr>
            <w:noProof/>
            <w:webHidden/>
          </w:rPr>
        </w:r>
        <w:r w:rsidR="00A5587E">
          <w:rPr>
            <w:noProof/>
            <w:webHidden/>
          </w:rPr>
          <w:fldChar w:fldCharType="separate"/>
        </w:r>
        <w:r w:rsidR="00A5587E">
          <w:rPr>
            <w:noProof/>
            <w:webHidden/>
          </w:rPr>
          <w:t>53</w:t>
        </w:r>
        <w:r w:rsidR="00A5587E">
          <w:rPr>
            <w:noProof/>
            <w:webHidden/>
          </w:rPr>
          <w:fldChar w:fldCharType="end"/>
        </w:r>
      </w:hyperlink>
    </w:p>
    <w:p w14:paraId="36A87756" w14:textId="570ED64B" w:rsidR="00A5587E" w:rsidRDefault="00761164">
      <w:pPr>
        <w:pStyle w:val="TableofFigures"/>
        <w:rPr>
          <w:rFonts w:asciiTheme="minorHAnsi" w:eastAsiaTheme="minorEastAsia" w:hAnsiTheme="minorHAnsi" w:cstheme="minorBidi"/>
          <w:noProof/>
          <w:sz w:val="22"/>
          <w:szCs w:val="22"/>
        </w:rPr>
      </w:pPr>
      <w:hyperlink w:anchor="_Toc514659861" w:history="1">
        <w:r w:rsidR="00A5587E" w:rsidRPr="00196F88">
          <w:rPr>
            <w:rStyle w:val="Hyperlink"/>
            <w:rFonts w:ascii="Arial" w:hAnsi="Arial" w:cs="Arial"/>
            <w:noProof/>
          </w:rPr>
          <w:t>Figure 18 - MCCF TAS Health Check Flow</w:t>
        </w:r>
        <w:r w:rsidR="00A5587E">
          <w:rPr>
            <w:noProof/>
            <w:webHidden/>
          </w:rPr>
          <w:tab/>
        </w:r>
        <w:r w:rsidR="00A5587E">
          <w:rPr>
            <w:noProof/>
            <w:webHidden/>
          </w:rPr>
          <w:fldChar w:fldCharType="begin"/>
        </w:r>
        <w:r w:rsidR="00A5587E">
          <w:rPr>
            <w:noProof/>
            <w:webHidden/>
          </w:rPr>
          <w:instrText xml:space="preserve"> PAGEREF _Toc514659861 \h </w:instrText>
        </w:r>
        <w:r w:rsidR="00A5587E">
          <w:rPr>
            <w:noProof/>
            <w:webHidden/>
          </w:rPr>
        </w:r>
        <w:r w:rsidR="00A5587E">
          <w:rPr>
            <w:noProof/>
            <w:webHidden/>
          </w:rPr>
          <w:fldChar w:fldCharType="separate"/>
        </w:r>
        <w:r w:rsidR="00A5587E">
          <w:rPr>
            <w:noProof/>
            <w:webHidden/>
          </w:rPr>
          <w:t>54</w:t>
        </w:r>
        <w:r w:rsidR="00A5587E">
          <w:rPr>
            <w:noProof/>
            <w:webHidden/>
          </w:rPr>
          <w:fldChar w:fldCharType="end"/>
        </w:r>
      </w:hyperlink>
    </w:p>
    <w:p w14:paraId="77F6F169" w14:textId="3BDA2FE4" w:rsidR="00A5587E" w:rsidRDefault="00761164">
      <w:pPr>
        <w:pStyle w:val="TableofFigures"/>
        <w:rPr>
          <w:rFonts w:asciiTheme="minorHAnsi" w:eastAsiaTheme="minorEastAsia" w:hAnsiTheme="minorHAnsi" w:cstheme="minorBidi"/>
          <w:noProof/>
          <w:sz w:val="22"/>
          <w:szCs w:val="22"/>
        </w:rPr>
      </w:pPr>
      <w:hyperlink w:anchor="_Toc514659862" w:history="1">
        <w:r w:rsidR="00A5587E" w:rsidRPr="00196F88">
          <w:rPr>
            <w:rStyle w:val="Hyperlink"/>
            <w:rFonts w:ascii="Arial" w:hAnsi="Arial" w:cs="Arial"/>
            <w:noProof/>
          </w:rPr>
          <w:t>Figure 19 - USWDS Design Elements</w:t>
        </w:r>
        <w:r w:rsidR="00A5587E">
          <w:rPr>
            <w:noProof/>
            <w:webHidden/>
          </w:rPr>
          <w:tab/>
        </w:r>
        <w:r w:rsidR="00A5587E">
          <w:rPr>
            <w:noProof/>
            <w:webHidden/>
          </w:rPr>
          <w:fldChar w:fldCharType="begin"/>
        </w:r>
        <w:r w:rsidR="00A5587E">
          <w:rPr>
            <w:noProof/>
            <w:webHidden/>
          </w:rPr>
          <w:instrText xml:space="preserve"> PAGEREF _Toc514659862 \h </w:instrText>
        </w:r>
        <w:r w:rsidR="00A5587E">
          <w:rPr>
            <w:noProof/>
            <w:webHidden/>
          </w:rPr>
        </w:r>
        <w:r w:rsidR="00A5587E">
          <w:rPr>
            <w:noProof/>
            <w:webHidden/>
          </w:rPr>
          <w:fldChar w:fldCharType="separate"/>
        </w:r>
        <w:r w:rsidR="00A5587E">
          <w:rPr>
            <w:noProof/>
            <w:webHidden/>
          </w:rPr>
          <w:t>55</w:t>
        </w:r>
        <w:r w:rsidR="00A5587E">
          <w:rPr>
            <w:noProof/>
            <w:webHidden/>
          </w:rPr>
          <w:fldChar w:fldCharType="end"/>
        </w:r>
      </w:hyperlink>
    </w:p>
    <w:p w14:paraId="57983ACF" w14:textId="76C1B814" w:rsidR="00A5587E" w:rsidRDefault="00761164">
      <w:pPr>
        <w:pStyle w:val="TableofFigures"/>
        <w:rPr>
          <w:rFonts w:asciiTheme="minorHAnsi" w:eastAsiaTheme="minorEastAsia" w:hAnsiTheme="minorHAnsi" w:cstheme="minorBidi"/>
          <w:noProof/>
          <w:sz w:val="22"/>
          <w:szCs w:val="22"/>
        </w:rPr>
      </w:pPr>
      <w:hyperlink w:anchor="_Toc514659863" w:history="1">
        <w:r w:rsidR="00A5587E" w:rsidRPr="00196F88">
          <w:rPr>
            <w:rStyle w:val="Hyperlink"/>
            <w:rFonts w:ascii="Arial" w:hAnsi="Arial" w:cs="Arial"/>
            <w:noProof/>
          </w:rPr>
          <w:t>Figure 20 - MCCF TAS Portal Screen Mockup</w:t>
        </w:r>
        <w:r w:rsidR="00A5587E">
          <w:rPr>
            <w:noProof/>
            <w:webHidden/>
          </w:rPr>
          <w:tab/>
        </w:r>
        <w:r w:rsidR="00A5587E">
          <w:rPr>
            <w:noProof/>
            <w:webHidden/>
          </w:rPr>
          <w:fldChar w:fldCharType="begin"/>
        </w:r>
        <w:r w:rsidR="00A5587E">
          <w:rPr>
            <w:noProof/>
            <w:webHidden/>
          </w:rPr>
          <w:instrText xml:space="preserve"> PAGEREF _Toc514659863 \h </w:instrText>
        </w:r>
        <w:r w:rsidR="00A5587E">
          <w:rPr>
            <w:noProof/>
            <w:webHidden/>
          </w:rPr>
        </w:r>
        <w:r w:rsidR="00A5587E">
          <w:rPr>
            <w:noProof/>
            <w:webHidden/>
          </w:rPr>
          <w:fldChar w:fldCharType="separate"/>
        </w:r>
        <w:r w:rsidR="00A5587E">
          <w:rPr>
            <w:noProof/>
            <w:webHidden/>
          </w:rPr>
          <w:t>56</w:t>
        </w:r>
        <w:r w:rsidR="00A5587E">
          <w:rPr>
            <w:noProof/>
            <w:webHidden/>
          </w:rPr>
          <w:fldChar w:fldCharType="end"/>
        </w:r>
      </w:hyperlink>
    </w:p>
    <w:p w14:paraId="0615062C" w14:textId="675B9C66" w:rsidR="00A5587E" w:rsidRDefault="00761164">
      <w:pPr>
        <w:pStyle w:val="TableofFigures"/>
        <w:rPr>
          <w:rFonts w:asciiTheme="minorHAnsi" w:eastAsiaTheme="minorEastAsia" w:hAnsiTheme="minorHAnsi" w:cstheme="minorBidi"/>
          <w:noProof/>
          <w:sz w:val="22"/>
          <w:szCs w:val="22"/>
        </w:rPr>
      </w:pPr>
      <w:hyperlink w:anchor="_Toc514659864" w:history="1">
        <w:r w:rsidR="00A5587E" w:rsidRPr="00196F88">
          <w:rPr>
            <w:rStyle w:val="Hyperlink"/>
            <w:rFonts w:ascii="Arial" w:hAnsi="Arial" w:cs="Arial"/>
            <w:noProof/>
          </w:rPr>
          <w:t>Figure 21 - USWDS Landing Page Template</w:t>
        </w:r>
        <w:r w:rsidR="00A5587E">
          <w:rPr>
            <w:noProof/>
            <w:webHidden/>
          </w:rPr>
          <w:tab/>
        </w:r>
        <w:r w:rsidR="00A5587E">
          <w:rPr>
            <w:noProof/>
            <w:webHidden/>
          </w:rPr>
          <w:fldChar w:fldCharType="begin"/>
        </w:r>
        <w:r w:rsidR="00A5587E">
          <w:rPr>
            <w:noProof/>
            <w:webHidden/>
          </w:rPr>
          <w:instrText xml:space="preserve"> PAGEREF _Toc514659864 \h </w:instrText>
        </w:r>
        <w:r w:rsidR="00A5587E">
          <w:rPr>
            <w:noProof/>
            <w:webHidden/>
          </w:rPr>
        </w:r>
        <w:r w:rsidR="00A5587E">
          <w:rPr>
            <w:noProof/>
            <w:webHidden/>
          </w:rPr>
          <w:fldChar w:fldCharType="separate"/>
        </w:r>
        <w:r w:rsidR="00A5587E">
          <w:rPr>
            <w:noProof/>
            <w:webHidden/>
          </w:rPr>
          <w:t>57</w:t>
        </w:r>
        <w:r w:rsidR="00A5587E">
          <w:rPr>
            <w:noProof/>
            <w:webHidden/>
          </w:rPr>
          <w:fldChar w:fldCharType="end"/>
        </w:r>
      </w:hyperlink>
    </w:p>
    <w:p w14:paraId="6F9A79D5" w14:textId="5CEBEA9E" w:rsidR="00A5587E" w:rsidRDefault="00761164">
      <w:pPr>
        <w:pStyle w:val="TableofFigures"/>
        <w:rPr>
          <w:rFonts w:asciiTheme="minorHAnsi" w:eastAsiaTheme="minorEastAsia" w:hAnsiTheme="minorHAnsi" w:cstheme="minorBidi"/>
          <w:noProof/>
          <w:sz w:val="22"/>
          <w:szCs w:val="22"/>
        </w:rPr>
      </w:pPr>
      <w:hyperlink w:anchor="_Toc514659865" w:history="1">
        <w:r w:rsidR="00A5587E" w:rsidRPr="00196F88">
          <w:rPr>
            <w:rStyle w:val="Hyperlink"/>
            <w:rFonts w:ascii="Arial" w:hAnsi="Arial" w:cs="Arial"/>
            <w:noProof/>
          </w:rPr>
          <w:t>Figure 22 - USWDS Documentation Page Template</w:t>
        </w:r>
        <w:r w:rsidR="00A5587E">
          <w:rPr>
            <w:noProof/>
            <w:webHidden/>
          </w:rPr>
          <w:tab/>
        </w:r>
        <w:r w:rsidR="00A5587E">
          <w:rPr>
            <w:noProof/>
            <w:webHidden/>
          </w:rPr>
          <w:fldChar w:fldCharType="begin"/>
        </w:r>
        <w:r w:rsidR="00A5587E">
          <w:rPr>
            <w:noProof/>
            <w:webHidden/>
          </w:rPr>
          <w:instrText xml:space="preserve"> PAGEREF _Toc514659865 \h </w:instrText>
        </w:r>
        <w:r w:rsidR="00A5587E">
          <w:rPr>
            <w:noProof/>
            <w:webHidden/>
          </w:rPr>
        </w:r>
        <w:r w:rsidR="00A5587E">
          <w:rPr>
            <w:noProof/>
            <w:webHidden/>
          </w:rPr>
          <w:fldChar w:fldCharType="separate"/>
        </w:r>
        <w:r w:rsidR="00A5587E">
          <w:rPr>
            <w:noProof/>
            <w:webHidden/>
          </w:rPr>
          <w:t>58</w:t>
        </w:r>
        <w:r w:rsidR="00A5587E">
          <w:rPr>
            <w:noProof/>
            <w:webHidden/>
          </w:rPr>
          <w:fldChar w:fldCharType="end"/>
        </w:r>
      </w:hyperlink>
    </w:p>
    <w:p w14:paraId="1440D4E5" w14:textId="31342166" w:rsidR="00A5587E" w:rsidRDefault="00761164">
      <w:pPr>
        <w:pStyle w:val="TableofFigures"/>
        <w:rPr>
          <w:rFonts w:asciiTheme="minorHAnsi" w:eastAsiaTheme="minorEastAsia" w:hAnsiTheme="minorHAnsi" w:cstheme="minorBidi"/>
          <w:noProof/>
          <w:sz w:val="22"/>
          <w:szCs w:val="22"/>
        </w:rPr>
      </w:pPr>
      <w:hyperlink w:anchor="_Toc514659866" w:history="1">
        <w:r w:rsidR="00A5587E" w:rsidRPr="00196F88">
          <w:rPr>
            <w:rStyle w:val="Hyperlink"/>
            <w:rFonts w:ascii="Arial" w:hAnsi="Arial" w:cs="Arial"/>
            <w:noProof/>
          </w:rPr>
          <w:t>Figure 23 - MCCF TAS Error Handling High-level Design</w:t>
        </w:r>
        <w:r w:rsidR="00A5587E">
          <w:rPr>
            <w:noProof/>
            <w:webHidden/>
          </w:rPr>
          <w:tab/>
        </w:r>
        <w:r w:rsidR="00A5587E">
          <w:rPr>
            <w:noProof/>
            <w:webHidden/>
          </w:rPr>
          <w:fldChar w:fldCharType="begin"/>
        </w:r>
        <w:r w:rsidR="00A5587E">
          <w:rPr>
            <w:noProof/>
            <w:webHidden/>
          </w:rPr>
          <w:instrText xml:space="preserve"> PAGEREF _Toc514659866 \h </w:instrText>
        </w:r>
        <w:r w:rsidR="00A5587E">
          <w:rPr>
            <w:noProof/>
            <w:webHidden/>
          </w:rPr>
        </w:r>
        <w:r w:rsidR="00A5587E">
          <w:rPr>
            <w:noProof/>
            <w:webHidden/>
          </w:rPr>
          <w:fldChar w:fldCharType="separate"/>
        </w:r>
        <w:r w:rsidR="00A5587E">
          <w:rPr>
            <w:noProof/>
            <w:webHidden/>
          </w:rPr>
          <w:t>64</w:t>
        </w:r>
        <w:r w:rsidR="00A5587E">
          <w:rPr>
            <w:noProof/>
            <w:webHidden/>
          </w:rPr>
          <w:fldChar w:fldCharType="end"/>
        </w:r>
      </w:hyperlink>
    </w:p>
    <w:p w14:paraId="16341A0E" w14:textId="169176C2" w:rsidR="00A5587E" w:rsidRDefault="00761164">
      <w:pPr>
        <w:pStyle w:val="TableofFigures"/>
        <w:rPr>
          <w:rFonts w:asciiTheme="minorHAnsi" w:eastAsiaTheme="minorEastAsia" w:hAnsiTheme="minorHAnsi" w:cstheme="minorBidi"/>
          <w:noProof/>
          <w:sz w:val="22"/>
          <w:szCs w:val="22"/>
        </w:rPr>
      </w:pPr>
      <w:hyperlink w:anchor="_Toc514659867" w:history="1">
        <w:r w:rsidR="00A5587E" w:rsidRPr="00196F88">
          <w:rPr>
            <w:rStyle w:val="Hyperlink"/>
            <w:rFonts w:ascii="Arial" w:hAnsi="Arial" w:cs="Arial"/>
            <w:noProof/>
          </w:rPr>
          <w:t>Figure 24 - MCCF TAS Custom Error Message</w:t>
        </w:r>
        <w:r w:rsidR="00A5587E">
          <w:rPr>
            <w:noProof/>
            <w:webHidden/>
          </w:rPr>
          <w:tab/>
        </w:r>
        <w:r w:rsidR="00A5587E">
          <w:rPr>
            <w:noProof/>
            <w:webHidden/>
          </w:rPr>
          <w:fldChar w:fldCharType="begin"/>
        </w:r>
        <w:r w:rsidR="00A5587E">
          <w:rPr>
            <w:noProof/>
            <w:webHidden/>
          </w:rPr>
          <w:instrText xml:space="preserve"> PAGEREF _Toc514659867 \h </w:instrText>
        </w:r>
        <w:r w:rsidR="00A5587E">
          <w:rPr>
            <w:noProof/>
            <w:webHidden/>
          </w:rPr>
        </w:r>
        <w:r w:rsidR="00A5587E">
          <w:rPr>
            <w:noProof/>
            <w:webHidden/>
          </w:rPr>
          <w:fldChar w:fldCharType="separate"/>
        </w:r>
        <w:r w:rsidR="00A5587E">
          <w:rPr>
            <w:noProof/>
            <w:webHidden/>
          </w:rPr>
          <w:t>67</w:t>
        </w:r>
        <w:r w:rsidR="00A5587E">
          <w:rPr>
            <w:noProof/>
            <w:webHidden/>
          </w:rPr>
          <w:fldChar w:fldCharType="end"/>
        </w:r>
      </w:hyperlink>
    </w:p>
    <w:p w14:paraId="67D83BCA" w14:textId="2F3807B4" w:rsidR="00A5587E" w:rsidRDefault="00761164">
      <w:pPr>
        <w:pStyle w:val="TableofFigures"/>
        <w:rPr>
          <w:rFonts w:asciiTheme="minorHAnsi" w:eastAsiaTheme="minorEastAsia" w:hAnsiTheme="minorHAnsi" w:cstheme="minorBidi"/>
          <w:noProof/>
          <w:sz w:val="22"/>
          <w:szCs w:val="22"/>
        </w:rPr>
      </w:pPr>
      <w:hyperlink w:anchor="_Toc514659868" w:history="1">
        <w:r w:rsidR="00A5587E" w:rsidRPr="00196F88">
          <w:rPr>
            <w:rStyle w:val="Hyperlink"/>
            <w:rFonts w:ascii="Arial" w:hAnsi="Arial" w:cs="Arial"/>
            <w:noProof/>
          </w:rPr>
          <w:t>Figure 25 - MCCF TAS Email Notification Acknowledgement</w:t>
        </w:r>
        <w:r w:rsidR="00A5587E">
          <w:rPr>
            <w:noProof/>
            <w:webHidden/>
          </w:rPr>
          <w:tab/>
        </w:r>
        <w:r w:rsidR="00A5587E">
          <w:rPr>
            <w:noProof/>
            <w:webHidden/>
          </w:rPr>
          <w:fldChar w:fldCharType="begin"/>
        </w:r>
        <w:r w:rsidR="00A5587E">
          <w:rPr>
            <w:noProof/>
            <w:webHidden/>
          </w:rPr>
          <w:instrText xml:space="preserve"> PAGEREF _Toc514659868 \h </w:instrText>
        </w:r>
        <w:r w:rsidR="00A5587E">
          <w:rPr>
            <w:noProof/>
            <w:webHidden/>
          </w:rPr>
        </w:r>
        <w:r w:rsidR="00A5587E">
          <w:rPr>
            <w:noProof/>
            <w:webHidden/>
          </w:rPr>
          <w:fldChar w:fldCharType="separate"/>
        </w:r>
        <w:r w:rsidR="00A5587E">
          <w:rPr>
            <w:noProof/>
            <w:webHidden/>
          </w:rPr>
          <w:t>68</w:t>
        </w:r>
        <w:r w:rsidR="00A5587E">
          <w:rPr>
            <w:noProof/>
            <w:webHidden/>
          </w:rPr>
          <w:fldChar w:fldCharType="end"/>
        </w:r>
      </w:hyperlink>
    </w:p>
    <w:p w14:paraId="6D7A90C4" w14:textId="5701F1A4" w:rsidR="00A5587E" w:rsidRDefault="00761164">
      <w:pPr>
        <w:pStyle w:val="TableofFigures"/>
        <w:rPr>
          <w:rFonts w:asciiTheme="minorHAnsi" w:eastAsiaTheme="minorEastAsia" w:hAnsiTheme="minorHAnsi" w:cstheme="minorBidi"/>
          <w:noProof/>
          <w:sz w:val="22"/>
          <w:szCs w:val="22"/>
        </w:rPr>
      </w:pPr>
      <w:hyperlink w:anchor="_Toc514659869" w:history="1">
        <w:r w:rsidR="00A5587E" w:rsidRPr="00196F88">
          <w:rPr>
            <w:rStyle w:val="Hyperlink"/>
            <w:rFonts w:ascii="Arial" w:hAnsi="Arial" w:cs="Arial"/>
            <w:noProof/>
          </w:rPr>
          <w:t>Figure 26 - MCCF TAS Error Email Notification</w:t>
        </w:r>
        <w:r w:rsidR="00A5587E">
          <w:rPr>
            <w:noProof/>
            <w:webHidden/>
          </w:rPr>
          <w:tab/>
        </w:r>
        <w:r w:rsidR="00A5587E">
          <w:rPr>
            <w:noProof/>
            <w:webHidden/>
          </w:rPr>
          <w:fldChar w:fldCharType="begin"/>
        </w:r>
        <w:r w:rsidR="00A5587E">
          <w:rPr>
            <w:noProof/>
            <w:webHidden/>
          </w:rPr>
          <w:instrText xml:space="preserve"> PAGEREF _Toc514659869 \h </w:instrText>
        </w:r>
        <w:r w:rsidR="00A5587E">
          <w:rPr>
            <w:noProof/>
            <w:webHidden/>
          </w:rPr>
        </w:r>
        <w:r w:rsidR="00A5587E">
          <w:rPr>
            <w:noProof/>
            <w:webHidden/>
          </w:rPr>
          <w:fldChar w:fldCharType="separate"/>
        </w:r>
        <w:r w:rsidR="00A5587E">
          <w:rPr>
            <w:noProof/>
            <w:webHidden/>
          </w:rPr>
          <w:t>69</w:t>
        </w:r>
        <w:r w:rsidR="00A5587E">
          <w:rPr>
            <w:noProof/>
            <w:webHidden/>
          </w:rPr>
          <w:fldChar w:fldCharType="end"/>
        </w:r>
      </w:hyperlink>
    </w:p>
    <w:p w14:paraId="1210ADFC" w14:textId="6B683288" w:rsidR="00A5587E" w:rsidRDefault="00761164">
      <w:pPr>
        <w:pStyle w:val="TableofFigures"/>
        <w:rPr>
          <w:rFonts w:asciiTheme="minorHAnsi" w:eastAsiaTheme="minorEastAsia" w:hAnsiTheme="minorHAnsi" w:cstheme="minorBidi"/>
          <w:noProof/>
          <w:sz w:val="22"/>
          <w:szCs w:val="22"/>
        </w:rPr>
      </w:pPr>
      <w:hyperlink w:anchor="_Toc514659870" w:history="1">
        <w:r w:rsidR="00A5587E" w:rsidRPr="00196F88">
          <w:rPr>
            <w:rStyle w:val="Hyperlink"/>
            <w:rFonts w:ascii="Arial" w:hAnsi="Arial" w:cs="Arial"/>
            <w:noProof/>
          </w:rPr>
          <w:t>Figure 27 - MCCF TAS Off-site Notification Flow</w:t>
        </w:r>
        <w:r w:rsidR="00A5587E">
          <w:rPr>
            <w:noProof/>
            <w:webHidden/>
          </w:rPr>
          <w:tab/>
        </w:r>
        <w:r w:rsidR="00A5587E">
          <w:rPr>
            <w:noProof/>
            <w:webHidden/>
          </w:rPr>
          <w:fldChar w:fldCharType="begin"/>
        </w:r>
        <w:r w:rsidR="00A5587E">
          <w:rPr>
            <w:noProof/>
            <w:webHidden/>
          </w:rPr>
          <w:instrText xml:space="preserve"> PAGEREF _Toc514659870 \h </w:instrText>
        </w:r>
        <w:r w:rsidR="00A5587E">
          <w:rPr>
            <w:noProof/>
            <w:webHidden/>
          </w:rPr>
        </w:r>
        <w:r w:rsidR="00A5587E">
          <w:rPr>
            <w:noProof/>
            <w:webHidden/>
          </w:rPr>
          <w:fldChar w:fldCharType="separate"/>
        </w:r>
        <w:r w:rsidR="00A5587E">
          <w:rPr>
            <w:noProof/>
            <w:webHidden/>
          </w:rPr>
          <w:t>70</w:t>
        </w:r>
        <w:r w:rsidR="00A5587E">
          <w:rPr>
            <w:noProof/>
            <w:webHidden/>
          </w:rPr>
          <w:fldChar w:fldCharType="end"/>
        </w:r>
      </w:hyperlink>
    </w:p>
    <w:p w14:paraId="24EF5CEA" w14:textId="6038B2D5" w:rsidR="00A5587E" w:rsidRDefault="00761164">
      <w:pPr>
        <w:pStyle w:val="TableofFigures"/>
        <w:rPr>
          <w:rFonts w:asciiTheme="minorHAnsi" w:eastAsiaTheme="minorEastAsia" w:hAnsiTheme="minorHAnsi" w:cstheme="minorBidi"/>
          <w:noProof/>
          <w:sz w:val="22"/>
          <w:szCs w:val="22"/>
        </w:rPr>
      </w:pPr>
      <w:hyperlink w:anchor="_Toc514659871" w:history="1">
        <w:r w:rsidR="00A5587E" w:rsidRPr="00196F88">
          <w:rPr>
            <w:rStyle w:val="Hyperlink"/>
            <w:rFonts w:ascii="Arial" w:hAnsi="Arial" w:cs="Arial"/>
            <w:noProof/>
          </w:rPr>
          <w:t>Figure 28 - MCCF TAS Log User Interface</w:t>
        </w:r>
        <w:r w:rsidR="00A5587E">
          <w:rPr>
            <w:noProof/>
            <w:webHidden/>
          </w:rPr>
          <w:tab/>
        </w:r>
        <w:r w:rsidR="00A5587E">
          <w:rPr>
            <w:noProof/>
            <w:webHidden/>
          </w:rPr>
          <w:fldChar w:fldCharType="begin"/>
        </w:r>
        <w:r w:rsidR="00A5587E">
          <w:rPr>
            <w:noProof/>
            <w:webHidden/>
          </w:rPr>
          <w:instrText xml:space="preserve"> PAGEREF _Toc514659871 \h </w:instrText>
        </w:r>
        <w:r w:rsidR="00A5587E">
          <w:rPr>
            <w:noProof/>
            <w:webHidden/>
          </w:rPr>
        </w:r>
        <w:r w:rsidR="00A5587E">
          <w:rPr>
            <w:noProof/>
            <w:webHidden/>
          </w:rPr>
          <w:fldChar w:fldCharType="separate"/>
        </w:r>
        <w:r w:rsidR="00A5587E">
          <w:rPr>
            <w:noProof/>
            <w:webHidden/>
          </w:rPr>
          <w:t>72</w:t>
        </w:r>
        <w:r w:rsidR="00A5587E">
          <w:rPr>
            <w:noProof/>
            <w:webHidden/>
          </w:rPr>
          <w:fldChar w:fldCharType="end"/>
        </w:r>
      </w:hyperlink>
    </w:p>
    <w:p w14:paraId="0DCC319C" w14:textId="385F3E69" w:rsidR="00A5587E" w:rsidRDefault="00761164">
      <w:pPr>
        <w:pStyle w:val="TableofFigures"/>
        <w:rPr>
          <w:rFonts w:asciiTheme="minorHAnsi" w:eastAsiaTheme="minorEastAsia" w:hAnsiTheme="minorHAnsi" w:cstheme="minorBidi"/>
          <w:noProof/>
          <w:sz w:val="22"/>
          <w:szCs w:val="22"/>
        </w:rPr>
      </w:pPr>
      <w:hyperlink w:anchor="_Toc514659872" w:history="1">
        <w:r w:rsidR="00A5587E" w:rsidRPr="00196F88">
          <w:rPr>
            <w:rStyle w:val="Hyperlink"/>
            <w:rFonts w:ascii="Arial" w:hAnsi="Arial" w:cs="Arial"/>
            <w:noProof/>
          </w:rPr>
          <w:t>Figure 29 - MCCF EDI TAS VistA Data Access Services Design</w:t>
        </w:r>
        <w:r w:rsidR="00A5587E">
          <w:rPr>
            <w:noProof/>
            <w:webHidden/>
          </w:rPr>
          <w:tab/>
        </w:r>
        <w:r w:rsidR="00A5587E">
          <w:rPr>
            <w:noProof/>
            <w:webHidden/>
          </w:rPr>
          <w:fldChar w:fldCharType="begin"/>
        </w:r>
        <w:r w:rsidR="00A5587E">
          <w:rPr>
            <w:noProof/>
            <w:webHidden/>
          </w:rPr>
          <w:instrText xml:space="preserve"> PAGEREF _Toc514659872 \h </w:instrText>
        </w:r>
        <w:r w:rsidR="00A5587E">
          <w:rPr>
            <w:noProof/>
            <w:webHidden/>
          </w:rPr>
        </w:r>
        <w:r w:rsidR="00A5587E">
          <w:rPr>
            <w:noProof/>
            <w:webHidden/>
          </w:rPr>
          <w:fldChar w:fldCharType="separate"/>
        </w:r>
        <w:r w:rsidR="00A5587E">
          <w:rPr>
            <w:noProof/>
            <w:webHidden/>
          </w:rPr>
          <w:t>73</w:t>
        </w:r>
        <w:r w:rsidR="00A5587E">
          <w:rPr>
            <w:noProof/>
            <w:webHidden/>
          </w:rPr>
          <w:fldChar w:fldCharType="end"/>
        </w:r>
      </w:hyperlink>
    </w:p>
    <w:p w14:paraId="6D97F4C7" w14:textId="56750D4E" w:rsidR="00A5587E" w:rsidRDefault="00761164">
      <w:pPr>
        <w:pStyle w:val="TableofFigures"/>
        <w:rPr>
          <w:rFonts w:asciiTheme="minorHAnsi" w:eastAsiaTheme="minorEastAsia" w:hAnsiTheme="minorHAnsi" w:cstheme="minorBidi"/>
          <w:noProof/>
          <w:sz w:val="22"/>
          <w:szCs w:val="22"/>
        </w:rPr>
      </w:pPr>
      <w:hyperlink w:anchor="_Toc514659873" w:history="1">
        <w:r w:rsidR="00A5587E" w:rsidRPr="00196F88">
          <w:rPr>
            <w:rStyle w:val="Hyperlink"/>
            <w:rFonts w:ascii="Arial" w:hAnsi="Arial" w:cs="Arial"/>
            <w:noProof/>
          </w:rPr>
          <w:t>Figure 30 - TAS Reporting Design</w:t>
        </w:r>
        <w:r w:rsidR="00A5587E">
          <w:rPr>
            <w:noProof/>
            <w:webHidden/>
          </w:rPr>
          <w:tab/>
        </w:r>
        <w:r w:rsidR="00A5587E">
          <w:rPr>
            <w:noProof/>
            <w:webHidden/>
          </w:rPr>
          <w:fldChar w:fldCharType="begin"/>
        </w:r>
        <w:r w:rsidR="00A5587E">
          <w:rPr>
            <w:noProof/>
            <w:webHidden/>
          </w:rPr>
          <w:instrText xml:space="preserve"> PAGEREF _Toc514659873 \h </w:instrText>
        </w:r>
        <w:r w:rsidR="00A5587E">
          <w:rPr>
            <w:noProof/>
            <w:webHidden/>
          </w:rPr>
        </w:r>
        <w:r w:rsidR="00A5587E">
          <w:rPr>
            <w:noProof/>
            <w:webHidden/>
          </w:rPr>
          <w:fldChar w:fldCharType="separate"/>
        </w:r>
        <w:r w:rsidR="00A5587E">
          <w:rPr>
            <w:noProof/>
            <w:webHidden/>
          </w:rPr>
          <w:t>77</w:t>
        </w:r>
        <w:r w:rsidR="00A5587E">
          <w:rPr>
            <w:noProof/>
            <w:webHidden/>
          </w:rPr>
          <w:fldChar w:fldCharType="end"/>
        </w:r>
      </w:hyperlink>
    </w:p>
    <w:p w14:paraId="79965E97" w14:textId="3E04FC63" w:rsidR="00A5587E" w:rsidRDefault="00761164">
      <w:pPr>
        <w:pStyle w:val="TableofFigures"/>
        <w:rPr>
          <w:rFonts w:asciiTheme="minorHAnsi" w:eastAsiaTheme="minorEastAsia" w:hAnsiTheme="minorHAnsi" w:cstheme="minorBidi"/>
          <w:noProof/>
          <w:sz w:val="22"/>
          <w:szCs w:val="22"/>
        </w:rPr>
      </w:pPr>
      <w:hyperlink w:anchor="_Toc514659874" w:history="1">
        <w:r w:rsidR="00A5587E" w:rsidRPr="00196F88">
          <w:rPr>
            <w:rStyle w:val="Hyperlink"/>
            <w:rFonts w:ascii="Arial" w:hAnsi="Arial" w:cs="Arial"/>
            <w:noProof/>
          </w:rPr>
          <w:t>Figure 31 - Viewing Reports in Reporting Frontend</w:t>
        </w:r>
        <w:r w:rsidR="00A5587E">
          <w:rPr>
            <w:noProof/>
            <w:webHidden/>
          </w:rPr>
          <w:tab/>
        </w:r>
        <w:r w:rsidR="00A5587E">
          <w:rPr>
            <w:noProof/>
            <w:webHidden/>
          </w:rPr>
          <w:fldChar w:fldCharType="begin"/>
        </w:r>
        <w:r w:rsidR="00A5587E">
          <w:rPr>
            <w:noProof/>
            <w:webHidden/>
          </w:rPr>
          <w:instrText xml:space="preserve"> PAGEREF _Toc514659874 \h </w:instrText>
        </w:r>
        <w:r w:rsidR="00A5587E">
          <w:rPr>
            <w:noProof/>
            <w:webHidden/>
          </w:rPr>
        </w:r>
        <w:r w:rsidR="00A5587E">
          <w:rPr>
            <w:noProof/>
            <w:webHidden/>
          </w:rPr>
          <w:fldChar w:fldCharType="separate"/>
        </w:r>
        <w:r w:rsidR="00A5587E">
          <w:rPr>
            <w:noProof/>
            <w:webHidden/>
          </w:rPr>
          <w:t>78</w:t>
        </w:r>
        <w:r w:rsidR="00A5587E">
          <w:rPr>
            <w:noProof/>
            <w:webHidden/>
          </w:rPr>
          <w:fldChar w:fldCharType="end"/>
        </w:r>
      </w:hyperlink>
    </w:p>
    <w:p w14:paraId="18B7C111" w14:textId="00AEF4B2" w:rsidR="00A5587E" w:rsidRDefault="00761164">
      <w:pPr>
        <w:pStyle w:val="TableofFigures"/>
        <w:rPr>
          <w:rFonts w:asciiTheme="minorHAnsi" w:eastAsiaTheme="minorEastAsia" w:hAnsiTheme="minorHAnsi" w:cstheme="minorBidi"/>
          <w:noProof/>
          <w:sz w:val="22"/>
          <w:szCs w:val="22"/>
        </w:rPr>
      </w:pPr>
      <w:hyperlink w:anchor="_Toc514659875" w:history="1">
        <w:r w:rsidR="00A5587E" w:rsidRPr="00196F88">
          <w:rPr>
            <w:rStyle w:val="Hyperlink"/>
            <w:rFonts w:ascii="Arial" w:hAnsi="Arial" w:cs="Arial"/>
            <w:noProof/>
          </w:rPr>
          <w:t>Figure 32 - Editing configuration for loading VistA data into MCCF Reporting Database</w:t>
        </w:r>
        <w:r w:rsidR="00A5587E">
          <w:rPr>
            <w:noProof/>
            <w:webHidden/>
          </w:rPr>
          <w:tab/>
        </w:r>
        <w:r w:rsidR="00A5587E">
          <w:rPr>
            <w:noProof/>
            <w:webHidden/>
          </w:rPr>
          <w:fldChar w:fldCharType="begin"/>
        </w:r>
        <w:r w:rsidR="00A5587E">
          <w:rPr>
            <w:noProof/>
            <w:webHidden/>
          </w:rPr>
          <w:instrText xml:space="preserve"> PAGEREF _Toc514659875 \h </w:instrText>
        </w:r>
        <w:r w:rsidR="00A5587E">
          <w:rPr>
            <w:noProof/>
            <w:webHidden/>
          </w:rPr>
        </w:r>
        <w:r w:rsidR="00A5587E">
          <w:rPr>
            <w:noProof/>
            <w:webHidden/>
          </w:rPr>
          <w:fldChar w:fldCharType="separate"/>
        </w:r>
        <w:r w:rsidR="00A5587E">
          <w:rPr>
            <w:noProof/>
            <w:webHidden/>
          </w:rPr>
          <w:t>79</w:t>
        </w:r>
        <w:r w:rsidR="00A5587E">
          <w:rPr>
            <w:noProof/>
            <w:webHidden/>
          </w:rPr>
          <w:fldChar w:fldCharType="end"/>
        </w:r>
      </w:hyperlink>
    </w:p>
    <w:p w14:paraId="5C76668A" w14:textId="76E5756F" w:rsidR="00A5587E" w:rsidRDefault="00761164">
      <w:pPr>
        <w:pStyle w:val="TableofFigures"/>
        <w:rPr>
          <w:rFonts w:asciiTheme="minorHAnsi" w:eastAsiaTheme="minorEastAsia" w:hAnsiTheme="minorHAnsi" w:cstheme="minorBidi"/>
          <w:noProof/>
          <w:sz w:val="22"/>
          <w:szCs w:val="22"/>
        </w:rPr>
      </w:pPr>
      <w:hyperlink w:anchor="_Toc514659876" w:history="1">
        <w:r w:rsidR="00A5587E" w:rsidRPr="00196F88">
          <w:rPr>
            <w:rStyle w:val="Hyperlink"/>
            <w:noProof/>
          </w:rPr>
          <w:t>Figure 33 - MCCF EDI TAS Physical Architecture Overview</w:t>
        </w:r>
        <w:r w:rsidR="00A5587E">
          <w:rPr>
            <w:noProof/>
            <w:webHidden/>
          </w:rPr>
          <w:tab/>
        </w:r>
        <w:r w:rsidR="00A5587E">
          <w:rPr>
            <w:noProof/>
            <w:webHidden/>
          </w:rPr>
          <w:fldChar w:fldCharType="begin"/>
        </w:r>
        <w:r w:rsidR="00A5587E">
          <w:rPr>
            <w:noProof/>
            <w:webHidden/>
          </w:rPr>
          <w:instrText xml:space="preserve"> PAGEREF _Toc514659876 \h </w:instrText>
        </w:r>
        <w:r w:rsidR="00A5587E">
          <w:rPr>
            <w:noProof/>
            <w:webHidden/>
          </w:rPr>
        </w:r>
        <w:r w:rsidR="00A5587E">
          <w:rPr>
            <w:noProof/>
            <w:webHidden/>
          </w:rPr>
          <w:fldChar w:fldCharType="separate"/>
        </w:r>
        <w:r w:rsidR="00A5587E">
          <w:rPr>
            <w:noProof/>
            <w:webHidden/>
          </w:rPr>
          <w:t>88</w:t>
        </w:r>
        <w:r w:rsidR="00A5587E">
          <w:rPr>
            <w:noProof/>
            <w:webHidden/>
          </w:rPr>
          <w:fldChar w:fldCharType="end"/>
        </w:r>
      </w:hyperlink>
    </w:p>
    <w:p w14:paraId="4548B345" w14:textId="701C5664" w:rsidR="00A5587E" w:rsidRDefault="00761164">
      <w:pPr>
        <w:pStyle w:val="TableofFigures"/>
        <w:rPr>
          <w:rFonts w:asciiTheme="minorHAnsi" w:eastAsiaTheme="minorEastAsia" w:hAnsiTheme="minorHAnsi" w:cstheme="minorBidi"/>
          <w:noProof/>
          <w:sz w:val="22"/>
          <w:szCs w:val="22"/>
        </w:rPr>
      </w:pPr>
      <w:hyperlink w:anchor="_Toc514659877" w:history="1">
        <w:r w:rsidR="00A5587E" w:rsidRPr="00196F88">
          <w:rPr>
            <w:rStyle w:val="Hyperlink"/>
            <w:rFonts w:ascii="Arial" w:hAnsi="Arial" w:cs="Arial"/>
            <w:noProof/>
          </w:rPr>
          <w:t>Figure 34: DEV MAG Environment</w:t>
        </w:r>
        <w:r w:rsidR="00A5587E">
          <w:rPr>
            <w:noProof/>
            <w:webHidden/>
          </w:rPr>
          <w:tab/>
        </w:r>
        <w:r w:rsidR="00A5587E">
          <w:rPr>
            <w:noProof/>
            <w:webHidden/>
          </w:rPr>
          <w:fldChar w:fldCharType="begin"/>
        </w:r>
        <w:r w:rsidR="00A5587E">
          <w:rPr>
            <w:noProof/>
            <w:webHidden/>
          </w:rPr>
          <w:instrText xml:space="preserve"> PAGEREF _Toc514659877 \h </w:instrText>
        </w:r>
        <w:r w:rsidR="00A5587E">
          <w:rPr>
            <w:noProof/>
            <w:webHidden/>
          </w:rPr>
        </w:r>
        <w:r w:rsidR="00A5587E">
          <w:rPr>
            <w:noProof/>
            <w:webHidden/>
          </w:rPr>
          <w:fldChar w:fldCharType="separate"/>
        </w:r>
        <w:r w:rsidR="00A5587E">
          <w:rPr>
            <w:noProof/>
            <w:webHidden/>
          </w:rPr>
          <w:t>89</w:t>
        </w:r>
        <w:r w:rsidR="00A5587E">
          <w:rPr>
            <w:noProof/>
            <w:webHidden/>
          </w:rPr>
          <w:fldChar w:fldCharType="end"/>
        </w:r>
      </w:hyperlink>
    </w:p>
    <w:p w14:paraId="11123091" w14:textId="573ECAED" w:rsidR="00A5587E" w:rsidRDefault="00761164">
      <w:pPr>
        <w:pStyle w:val="TableofFigures"/>
        <w:rPr>
          <w:rFonts w:asciiTheme="minorHAnsi" w:eastAsiaTheme="minorEastAsia" w:hAnsiTheme="minorHAnsi" w:cstheme="minorBidi"/>
          <w:noProof/>
          <w:sz w:val="22"/>
          <w:szCs w:val="22"/>
        </w:rPr>
      </w:pPr>
      <w:hyperlink w:anchor="_Toc514659878" w:history="1">
        <w:r w:rsidR="00A5587E" w:rsidRPr="00196F88">
          <w:rPr>
            <w:rStyle w:val="Hyperlink"/>
            <w:rFonts w:ascii="Arial" w:hAnsi="Arial" w:cs="Arial"/>
            <w:noProof/>
          </w:rPr>
          <w:t>Figure 35: CI MAG Environment</w:t>
        </w:r>
        <w:r w:rsidR="00A5587E">
          <w:rPr>
            <w:noProof/>
            <w:webHidden/>
          </w:rPr>
          <w:tab/>
        </w:r>
        <w:r w:rsidR="00A5587E">
          <w:rPr>
            <w:noProof/>
            <w:webHidden/>
          </w:rPr>
          <w:fldChar w:fldCharType="begin"/>
        </w:r>
        <w:r w:rsidR="00A5587E">
          <w:rPr>
            <w:noProof/>
            <w:webHidden/>
          </w:rPr>
          <w:instrText xml:space="preserve"> PAGEREF _Toc514659878 \h </w:instrText>
        </w:r>
        <w:r w:rsidR="00A5587E">
          <w:rPr>
            <w:noProof/>
            <w:webHidden/>
          </w:rPr>
        </w:r>
        <w:r w:rsidR="00A5587E">
          <w:rPr>
            <w:noProof/>
            <w:webHidden/>
          </w:rPr>
          <w:fldChar w:fldCharType="separate"/>
        </w:r>
        <w:r w:rsidR="00A5587E">
          <w:rPr>
            <w:noProof/>
            <w:webHidden/>
          </w:rPr>
          <w:t>90</w:t>
        </w:r>
        <w:r w:rsidR="00A5587E">
          <w:rPr>
            <w:noProof/>
            <w:webHidden/>
          </w:rPr>
          <w:fldChar w:fldCharType="end"/>
        </w:r>
      </w:hyperlink>
    </w:p>
    <w:p w14:paraId="01DDDDA2" w14:textId="5E4EA6D0" w:rsidR="00A5587E" w:rsidRDefault="00761164">
      <w:pPr>
        <w:pStyle w:val="TableofFigures"/>
        <w:rPr>
          <w:rFonts w:asciiTheme="minorHAnsi" w:eastAsiaTheme="minorEastAsia" w:hAnsiTheme="minorHAnsi" w:cstheme="minorBidi"/>
          <w:noProof/>
          <w:sz w:val="22"/>
          <w:szCs w:val="22"/>
        </w:rPr>
      </w:pPr>
      <w:hyperlink w:anchor="_Toc514659879" w:history="1">
        <w:r w:rsidR="00A5587E" w:rsidRPr="00196F88">
          <w:rPr>
            <w:rStyle w:val="Hyperlink"/>
            <w:rFonts w:ascii="Arial" w:hAnsi="Arial" w:cs="Arial"/>
            <w:noProof/>
          </w:rPr>
          <w:t>Figure 36: CIT MAG Environment</w:t>
        </w:r>
        <w:r w:rsidR="00A5587E">
          <w:rPr>
            <w:noProof/>
            <w:webHidden/>
          </w:rPr>
          <w:tab/>
        </w:r>
        <w:r w:rsidR="00A5587E">
          <w:rPr>
            <w:noProof/>
            <w:webHidden/>
          </w:rPr>
          <w:fldChar w:fldCharType="begin"/>
        </w:r>
        <w:r w:rsidR="00A5587E">
          <w:rPr>
            <w:noProof/>
            <w:webHidden/>
          </w:rPr>
          <w:instrText xml:space="preserve"> PAGEREF _Toc514659879 \h </w:instrText>
        </w:r>
        <w:r w:rsidR="00A5587E">
          <w:rPr>
            <w:noProof/>
            <w:webHidden/>
          </w:rPr>
        </w:r>
        <w:r w:rsidR="00A5587E">
          <w:rPr>
            <w:noProof/>
            <w:webHidden/>
          </w:rPr>
          <w:fldChar w:fldCharType="separate"/>
        </w:r>
        <w:r w:rsidR="00A5587E">
          <w:rPr>
            <w:noProof/>
            <w:webHidden/>
          </w:rPr>
          <w:t>91</w:t>
        </w:r>
        <w:r w:rsidR="00A5587E">
          <w:rPr>
            <w:noProof/>
            <w:webHidden/>
          </w:rPr>
          <w:fldChar w:fldCharType="end"/>
        </w:r>
      </w:hyperlink>
    </w:p>
    <w:p w14:paraId="378C30BF" w14:textId="3D354587" w:rsidR="00A5587E" w:rsidRDefault="00761164">
      <w:pPr>
        <w:pStyle w:val="TableofFigures"/>
        <w:rPr>
          <w:rFonts w:asciiTheme="minorHAnsi" w:eastAsiaTheme="minorEastAsia" w:hAnsiTheme="minorHAnsi" w:cstheme="minorBidi"/>
          <w:noProof/>
          <w:sz w:val="22"/>
          <w:szCs w:val="22"/>
        </w:rPr>
      </w:pPr>
      <w:hyperlink w:anchor="_Toc514659880" w:history="1">
        <w:r w:rsidR="00A5587E" w:rsidRPr="00196F88">
          <w:rPr>
            <w:rStyle w:val="Hyperlink"/>
            <w:rFonts w:ascii="Arial" w:hAnsi="Arial" w:cs="Arial"/>
            <w:noProof/>
          </w:rPr>
          <w:t>Figure 37: SQA MAG Environment</w:t>
        </w:r>
        <w:r w:rsidR="00A5587E">
          <w:rPr>
            <w:noProof/>
            <w:webHidden/>
          </w:rPr>
          <w:tab/>
        </w:r>
        <w:r w:rsidR="00A5587E">
          <w:rPr>
            <w:noProof/>
            <w:webHidden/>
          </w:rPr>
          <w:fldChar w:fldCharType="begin"/>
        </w:r>
        <w:r w:rsidR="00A5587E">
          <w:rPr>
            <w:noProof/>
            <w:webHidden/>
          </w:rPr>
          <w:instrText xml:space="preserve"> PAGEREF _Toc514659880 \h </w:instrText>
        </w:r>
        <w:r w:rsidR="00A5587E">
          <w:rPr>
            <w:noProof/>
            <w:webHidden/>
          </w:rPr>
        </w:r>
        <w:r w:rsidR="00A5587E">
          <w:rPr>
            <w:noProof/>
            <w:webHidden/>
          </w:rPr>
          <w:fldChar w:fldCharType="separate"/>
        </w:r>
        <w:r w:rsidR="00A5587E">
          <w:rPr>
            <w:noProof/>
            <w:webHidden/>
          </w:rPr>
          <w:t>92</w:t>
        </w:r>
        <w:r w:rsidR="00A5587E">
          <w:rPr>
            <w:noProof/>
            <w:webHidden/>
          </w:rPr>
          <w:fldChar w:fldCharType="end"/>
        </w:r>
      </w:hyperlink>
    </w:p>
    <w:p w14:paraId="1836DF44" w14:textId="055C9068" w:rsidR="00A5587E" w:rsidRDefault="00761164">
      <w:pPr>
        <w:pStyle w:val="TableofFigures"/>
        <w:rPr>
          <w:rFonts w:asciiTheme="minorHAnsi" w:eastAsiaTheme="minorEastAsia" w:hAnsiTheme="minorHAnsi" w:cstheme="minorBidi"/>
          <w:noProof/>
          <w:sz w:val="22"/>
          <w:szCs w:val="22"/>
        </w:rPr>
      </w:pPr>
      <w:hyperlink w:anchor="_Toc514659881" w:history="1">
        <w:r w:rsidR="00A5587E" w:rsidRPr="00196F88">
          <w:rPr>
            <w:rStyle w:val="Hyperlink"/>
            <w:rFonts w:ascii="Arial" w:hAnsi="Arial" w:cs="Arial"/>
            <w:noProof/>
          </w:rPr>
          <w:t>Figure 38: UAT MAG Environment</w:t>
        </w:r>
        <w:r w:rsidR="00A5587E">
          <w:rPr>
            <w:noProof/>
            <w:webHidden/>
          </w:rPr>
          <w:tab/>
        </w:r>
        <w:r w:rsidR="00A5587E">
          <w:rPr>
            <w:noProof/>
            <w:webHidden/>
          </w:rPr>
          <w:fldChar w:fldCharType="begin"/>
        </w:r>
        <w:r w:rsidR="00A5587E">
          <w:rPr>
            <w:noProof/>
            <w:webHidden/>
          </w:rPr>
          <w:instrText xml:space="preserve"> PAGEREF _Toc514659881 \h </w:instrText>
        </w:r>
        <w:r w:rsidR="00A5587E">
          <w:rPr>
            <w:noProof/>
            <w:webHidden/>
          </w:rPr>
        </w:r>
        <w:r w:rsidR="00A5587E">
          <w:rPr>
            <w:noProof/>
            <w:webHidden/>
          </w:rPr>
          <w:fldChar w:fldCharType="separate"/>
        </w:r>
        <w:r w:rsidR="00A5587E">
          <w:rPr>
            <w:noProof/>
            <w:webHidden/>
          </w:rPr>
          <w:t>93</w:t>
        </w:r>
        <w:r w:rsidR="00A5587E">
          <w:rPr>
            <w:noProof/>
            <w:webHidden/>
          </w:rPr>
          <w:fldChar w:fldCharType="end"/>
        </w:r>
      </w:hyperlink>
    </w:p>
    <w:p w14:paraId="0C1FEFF3" w14:textId="0E9CBFFD" w:rsidR="00A5587E" w:rsidRDefault="00761164">
      <w:pPr>
        <w:pStyle w:val="TableofFigures"/>
        <w:rPr>
          <w:rFonts w:asciiTheme="minorHAnsi" w:eastAsiaTheme="minorEastAsia" w:hAnsiTheme="minorHAnsi" w:cstheme="minorBidi"/>
          <w:noProof/>
          <w:sz w:val="22"/>
          <w:szCs w:val="22"/>
        </w:rPr>
      </w:pPr>
      <w:hyperlink w:anchor="_Toc514659882" w:history="1">
        <w:r w:rsidR="00A5587E" w:rsidRPr="00196F88">
          <w:rPr>
            <w:rStyle w:val="Hyperlink"/>
            <w:rFonts w:ascii="Arial" w:hAnsi="Arial" w:cs="Arial"/>
            <w:noProof/>
          </w:rPr>
          <w:t>Figure 39: Service Integration Flow Diagram</w:t>
        </w:r>
        <w:r w:rsidR="00A5587E">
          <w:rPr>
            <w:noProof/>
            <w:webHidden/>
          </w:rPr>
          <w:tab/>
        </w:r>
        <w:r w:rsidR="00A5587E">
          <w:rPr>
            <w:noProof/>
            <w:webHidden/>
          </w:rPr>
          <w:fldChar w:fldCharType="begin"/>
        </w:r>
        <w:r w:rsidR="00A5587E">
          <w:rPr>
            <w:noProof/>
            <w:webHidden/>
          </w:rPr>
          <w:instrText xml:space="preserve"> PAGEREF _Toc514659882 \h </w:instrText>
        </w:r>
        <w:r w:rsidR="00A5587E">
          <w:rPr>
            <w:noProof/>
            <w:webHidden/>
          </w:rPr>
        </w:r>
        <w:r w:rsidR="00A5587E">
          <w:rPr>
            <w:noProof/>
            <w:webHidden/>
          </w:rPr>
          <w:fldChar w:fldCharType="separate"/>
        </w:r>
        <w:r w:rsidR="00A5587E">
          <w:rPr>
            <w:noProof/>
            <w:webHidden/>
          </w:rPr>
          <w:t>94</w:t>
        </w:r>
        <w:r w:rsidR="00A5587E">
          <w:rPr>
            <w:noProof/>
            <w:webHidden/>
          </w:rPr>
          <w:fldChar w:fldCharType="end"/>
        </w:r>
      </w:hyperlink>
    </w:p>
    <w:p w14:paraId="4044F241" w14:textId="36FB140B" w:rsidR="00A5587E" w:rsidRDefault="00761164">
      <w:pPr>
        <w:pStyle w:val="TableofFigures"/>
        <w:rPr>
          <w:rFonts w:asciiTheme="minorHAnsi" w:eastAsiaTheme="minorEastAsia" w:hAnsiTheme="minorHAnsi" w:cstheme="minorBidi"/>
          <w:noProof/>
          <w:sz w:val="22"/>
          <w:szCs w:val="22"/>
        </w:rPr>
      </w:pPr>
      <w:hyperlink w:anchor="_Toc514659883" w:history="1">
        <w:r w:rsidR="00A5587E" w:rsidRPr="00196F88">
          <w:rPr>
            <w:rStyle w:val="Hyperlink"/>
            <w:rFonts w:ascii="Arial" w:hAnsi="Arial" w:cs="Arial"/>
            <w:noProof/>
          </w:rPr>
          <w:t>Figure 40: High-level Application Design</w:t>
        </w:r>
        <w:r w:rsidR="00A5587E">
          <w:rPr>
            <w:noProof/>
            <w:webHidden/>
          </w:rPr>
          <w:tab/>
        </w:r>
        <w:r w:rsidR="00A5587E">
          <w:rPr>
            <w:noProof/>
            <w:webHidden/>
          </w:rPr>
          <w:fldChar w:fldCharType="begin"/>
        </w:r>
        <w:r w:rsidR="00A5587E">
          <w:rPr>
            <w:noProof/>
            <w:webHidden/>
          </w:rPr>
          <w:instrText xml:space="preserve"> PAGEREF _Toc514659883 \h </w:instrText>
        </w:r>
        <w:r w:rsidR="00A5587E">
          <w:rPr>
            <w:noProof/>
            <w:webHidden/>
          </w:rPr>
        </w:r>
        <w:r w:rsidR="00A5587E">
          <w:rPr>
            <w:noProof/>
            <w:webHidden/>
          </w:rPr>
          <w:fldChar w:fldCharType="separate"/>
        </w:r>
        <w:r w:rsidR="00A5587E">
          <w:rPr>
            <w:noProof/>
            <w:webHidden/>
          </w:rPr>
          <w:t>96</w:t>
        </w:r>
        <w:r w:rsidR="00A5587E">
          <w:rPr>
            <w:noProof/>
            <w:webHidden/>
          </w:rPr>
          <w:fldChar w:fldCharType="end"/>
        </w:r>
      </w:hyperlink>
    </w:p>
    <w:p w14:paraId="300E6B33" w14:textId="719E8FF3" w:rsidR="00A5587E" w:rsidRDefault="00761164">
      <w:pPr>
        <w:pStyle w:val="TableofFigures"/>
        <w:rPr>
          <w:rFonts w:asciiTheme="minorHAnsi" w:eastAsiaTheme="minorEastAsia" w:hAnsiTheme="minorHAnsi" w:cstheme="minorBidi"/>
          <w:noProof/>
          <w:sz w:val="22"/>
          <w:szCs w:val="22"/>
        </w:rPr>
      </w:pPr>
      <w:hyperlink w:anchor="_Toc514659884" w:history="1">
        <w:r w:rsidR="00A5587E" w:rsidRPr="00196F88">
          <w:rPr>
            <w:rStyle w:val="Hyperlink"/>
            <w:noProof/>
          </w:rPr>
          <w:t>Figure 41: MCCF EDI TAS Interface Architecture</w:t>
        </w:r>
        <w:r w:rsidR="00A5587E">
          <w:rPr>
            <w:noProof/>
            <w:webHidden/>
          </w:rPr>
          <w:tab/>
        </w:r>
        <w:r w:rsidR="00A5587E">
          <w:rPr>
            <w:noProof/>
            <w:webHidden/>
          </w:rPr>
          <w:fldChar w:fldCharType="begin"/>
        </w:r>
        <w:r w:rsidR="00A5587E">
          <w:rPr>
            <w:noProof/>
            <w:webHidden/>
          </w:rPr>
          <w:instrText xml:space="preserve"> PAGEREF _Toc514659884 \h </w:instrText>
        </w:r>
        <w:r w:rsidR="00A5587E">
          <w:rPr>
            <w:noProof/>
            <w:webHidden/>
          </w:rPr>
        </w:r>
        <w:r w:rsidR="00A5587E">
          <w:rPr>
            <w:noProof/>
            <w:webHidden/>
          </w:rPr>
          <w:fldChar w:fldCharType="separate"/>
        </w:r>
        <w:r w:rsidR="00A5587E">
          <w:rPr>
            <w:noProof/>
            <w:webHidden/>
          </w:rPr>
          <w:t>96</w:t>
        </w:r>
        <w:r w:rsidR="00A5587E">
          <w:rPr>
            <w:noProof/>
            <w:webHidden/>
          </w:rPr>
          <w:fldChar w:fldCharType="end"/>
        </w:r>
      </w:hyperlink>
    </w:p>
    <w:p w14:paraId="31411FB0" w14:textId="77777777" w:rsidR="00A17716" w:rsidRPr="00F458A0" w:rsidRDefault="00A17716" w:rsidP="00A17716">
      <w:r w:rsidRPr="00F458A0">
        <w:fldChar w:fldCharType="end"/>
      </w:r>
    </w:p>
    <w:p w14:paraId="2A6966E6" w14:textId="77777777" w:rsidR="00A17716" w:rsidRPr="00F458A0" w:rsidRDefault="00A17716" w:rsidP="00A17716"/>
    <w:p w14:paraId="289D55BB" w14:textId="77777777" w:rsidR="00A17716" w:rsidRPr="00F458A0" w:rsidRDefault="00A17716" w:rsidP="00A17716"/>
    <w:p w14:paraId="36EEA80C" w14:textId="77777777" w:rsidR="00A17716" w:rsidRPr="00F458A0" w:rsidRDefault="00A17716" w:rsidP="00A17716">
      <w:pPr>
        <w:jc w:val="center"/>
        <w:rPr>
          <w:rFonts w:ascii="Arial" w:hAnsi="Arial" w:cs="Arial"/>
          <w:sz w:val="28"/>
          <w:szCs w:val="28"/>
        </w:rPr>
      </w:pPr>
      <w:r w:rsidRPr="00F458A0">
        <w:rPr>
          <w:rFonts w:ascii="Arial" w:hAnsi="Arial" w:cs="Arial"/>
          <w:sz w:val="28"/>
          <w:szCs w:val="28"/>
        </w:rPr>
        <w:t>Table of Tables</w:t>
      </w:r>
    </w:p>
    <w:p w14:paraId="4913E4C2" w14:textId="14EF0061" w:rsidR="00A5587E" w:rsidRDefault="00A17716">
      <w:pPr>
        <w:pStyle w:val="TableofFigures"/>
        <w:rPr>
          <w:rFonts w:asciiTheme="minorHAnsi" w:eastAsiaTheme="minorEastAsia" w:hAnsiTheme="minorHAnsi" w:cstheme="minorBidi"/>
          <w:noProof/>
          <w:sz w:val="22"/>
          <w:szCs w:val="22"/>
        </w:rPr>
      </w:pPr>
      <w:r w:rsidRPr="00F458A0">
        <w:rPr>
          <w:rStyle w:val="Hyperlink"/>
          <w:rFonts w:ascii="Arial" w:hAnsi="Arial"/>
          <w:b/>
        </w:rPr>
        <w:fldChar w:fldCharType="begin"/>
      </w:r>
      <w:r w:rsidRPr="00F458A0">
        <w:rPr>
          <w:rStyle w:val="Hyperlink"/>
          <w:rFonts w:ascii="Arial" w:hAnsi="Arial"/>
          <w:b/>
        </w:rPr>
        <w:instrText xml:space="preserve"> TOC \f T \h \z \c "Table" </w:instrText>
      </w:r>
      <w:r w:rsidRPr="00F458A0">
        <w:rPr>
          <w:rStyle w:val="Hyperlink"/>
          <w:rFonts w:ascii="Arial" w:hAnsi="Arial"/>
          <w:b/>
        </w:rPr>
        <w:fldChar w:fldCharType="separate"/>
      </w:r>
      <w:hyperlink w:anchor="_Toc514659885" w:history="1">
        <w:r w:rsidR="00A5587E" w:rsidRPr="005E07FF">
          <w:rPr>
            <w:rStyle w:val="Hyperlink"/>
            <w:rFonts w:ascii="Arial" w:hAnsi="Arial" w:cs="Arial"/>
            <w:noProof/>
          </w:rPr>
          <w:t>Table 1: FY 2016 Transaction Volumes</w:t>
        </w:r>
        <w:r w:rsidR="00A5587E">
          <w:rPr>
            <w:noProof/>
            <w:webHidden/>
          </w:rPr>
          <w:tab/>
        </w:r>
        <w:r w:rsidR="00A5587E">
          <w:rPr>
            <w:noProof/>
            <w:webHidden/>
          </w:rPr>
          <w:fldChar w:fldCharType="begin"/>
        </w:r>
        <w:r w:rsidR="00A5587E">
          <w:rPr>
            <w:noProof/>
            <w:webHidden/>
          </w:rPr>
          <w:instrText xml:space="preserve"> PAGEREF _Toc514659885 \h </w:instrText>
        </w:r>
        <w:r w:rsidR="00A5587E">
          <w:rPr>
            <w:noProof/>
            <w:webHidden/>
          </w:rPr>
        </w:r>
        <w:r w:rsidR="00A5587E">
          <w:rPr>
            <w:noProof/>
            <w:webHidden/>
          </w:rPr>
          <w:fldChar w:fldCharType="separate"/>
        </w:r>
        <w:r w:rsidR="00A5587E">
          <w:rPr>
            <w:noProof/>
            <w:webHidden/>
          </w:rPr>
          <w:t>10</w:t>
        </w:r>
        <w:r w:rsidR="00A5587E">
          <w:rPr>
            <w:noProof/>
            <w:webHidden/>
          </w:rPr>
          <w:fldChar w:fldCharType="end"/>
        </w:r>
      </w:hyperlink>
    </w:p>
    <w:p w14:paraId="1B3BCC75" w14:textId="09DAD61C" w:rsidR="00A5587E" w:rsidRDefault="00761164">
      <w:pPr>
        <w:pStyle w:val="TableofFigures"/>
        <w:rPr>
          <w:rFonts w:asciiTheme="minorHAnsi" w:eastAsiaTheme="minorEastAsia" w:hAnsiTheme="minorHAnsi" w:cstheme="minorBidi"/>
          <w:noProof/>
          <w:sz w:val="22"/>
          <w:szCs w:val="22"/>
        </w:rPr>
      </w:pPr>
      <w:hyperlink w:anchor="_Toc514659886" w:history="1">
        <w:r w:rsidR="00A5587E" w:rsidRPr="005E07FF">
          <w:rPr>
            <w:rStyle w:val="Hyperlink"/>
            <w:noProof/>
          </w:rPr>
          <w:t>Table 2 - User Type by eBusiness Team</w:t>
        </w:r>
        <w:r w:rsidR="00A5587E">
          <w:rPr>
            <w:noProof/>
            <w:webHidden/>
          </w:rPr>
          <w:tab/>
        </w:r>
        <w:r w:rsidR="00A5587E">
          <w:rPr>
            <w:noProof/>
            <w:webHidden/>
          </w:rPr>
          <w:fldChar w:fldCharType="begin"/>
        </w:r>
        <w:r w:rsidR="00A5587E">
          <w:rPr>
            <w:noProof/>
            <w:webHidden/>
          </w:rPr>
          <w:instrText xml:space="preserve"> PAGEREF _Toc514659886 \h </w:instrText>
        </w:r>
        <w:r w:rsidR="00A5587E">
          <w:rPr>
            <w:noProof/>
            <w:webHidden/>
          </w:rPr>
        </w:r>
        <w:r w:rsidR="00A5587E">
          <w:rPr>
            <w:noProof/>
            <w:webHidden/>
          </w:rPr>
          <w:fldChar w:fldCharType="separate"/>
        </w:r>
        <w:r w:rsidR="00A5587E">
          <w:rPr>
            <w:noProof/>
            <w:webHidden/>
          </w:rPr>
          <w:t>14</w:t>
        </w:r>
        <w:r w:rsidR="00A5587E">
          <w:rPr>
            <w:noProof/>
            <w:webHidden/>
          </w:rPr>
          <w:fldChar w:fldCharType="end"/>
        </w:r>
      </w:hyperlink>
    </w:p>
    <w:p w14:paraId="601F6025" w14:textId="301D6178" w:rsidR="00A5587E" w:rsidRDefault="00761164">
      <w:pPr>
        <w:pStyle w:val="TableofFigures"/>
        <w:rPr>
          <w:rFonts w:asciiTheme="minorHAnsi" w:eastAsiaTheme="minorEastAsia" w:hAnsiTheme="minorHAnsi" w:cstheme="minorBidi"/>
          <w:noProof/>
          <w:sz w:val="22"/>
          <w:szCs w:val="22"/>
        </w:rPr>
      </w:pPr>
      <w:hyperlink w:anchor="_Toc514659887" w:history="1">
        <w:r w:rsidR="00A5587E" w:rsidRPr="005E07FF">
          <w:rPr>
            <w:rStyle w:val="Hyperlink"/>
            <w:noProof/>
          </w:rPr>
          <w:t>Table 3 - MCCF EDI TAS FHIR Resources by Product Line</w:t>
        </w:r>
        <w:r w:rsidR="00A5587E">
          <w:rPr>
            <w:noProof/>
            <w:webHidden/>
          </w:rPr>
          <w:tab/>
        </w:r>
        <w:r w:rsidR="00A5587E">
          <w:rPr>
            <w:noProof/>
            <w:webHidden/>
          </w:rPr>
          <w:fldChar w:fldCharType="begin"/>
        </w:r>
        <w:r w:rsidR="00A5587E">
          <w:rPr>
            <w:noProof/>
            <w:webHidden/>
          </w:rPr>
          <w:instrText xml:space="preserve"> PAGEREF _Toc514659887 \h </w:instrText>
        </w:r>
        <w:r w:rsidR="00A5587E">
          <w:rPr>
            <w:noProof/>
            <w:webHidden/>
          </w:rPr>
        </w:r>
        <w:r w:rsidR="00A5587E">
          <w:rPr>
            <w:noProof/>
            <w:webHidden/>
          </w:rPr>
          <w:fldChar w:fldCharType="separate"/>
        </w:r>
        <w:r w:rsidR="00A5587E">
          <w:rPr>
            <w:noProof/>
            <w:webHidden/>
          </w:rPr>
          <w:t>25</w:t>
        </w:r>
        <w:r w:rsidR="00A5587E">
          <w:rPr>
            <w:noProof/>
            <w:webHidden/>
          </w:rPr>
          <w:fldChar w:fldCharType="end"/>
        </w:r>
      </w:hyperlink>
    </w:p>
    <w:p w14:paraId="2EB85BC3" w14:textId="620E2BAB" w:rsidR="00A5587E" w:rsidRDefault="00761164">
      <w:pPr>
        <w:pStyle w:val="TableofFigures"/>
        <w:rPr>
          <w:rFonts w:asciiTheme="minorHAnsi" w:eastAsiaTheme="minorEastAsia" w:hAnsiTheme="minorHAnsi" w:cstheme="minorBidi"/>
          <w:noProof/>
          <w:sz w:val="22"/>
          <w:szCs w:val="22"/>
        </w:rPr>
      </w:pPr>
      <w:hyperlink w:anchor="_Toc514659888" w:history="1">
        <w:r w:rsidR="00A5587E" w:rsidRPr="005E07FF">
          <w:rPr>
            <w:rStyle w:val="Hyperlink"/>
            <w:noProof/>
          </w:rPr>
          <w:t>Table 4 - MCCF EDI TAS Server Specifications</w:t>
        </w:r>
        <w:r w:rsidR="00A5587E">
          <w:rPr>
            <w:noProof/>
            <w:webHidden/>
          </w:rPr>
          <w:tab/>
        </w:r>
        <w:r w:rsidR="00A5587E">
          <w:rPr>
            <w:noProof/>
            <w:webHidden/>
          </w:rPr>
          <w:fldChar w:fldCharType="begin"/>
        </w:r>
        <w:r w:rsidR="00A5587E">
          <w:rPr>
            <w:noProof/>
            <w:webHidden/>
          </w:rPr>
          <w:instrText xml:space="preserve"> PAGEREF _Toc514659888 \h </w:instrText>
        </w:r>
        <w:r w:rsidR="00A5587E">
          <w:rPr>
            <w:noProof/>
            <w:webHidden/>
          </w:rPr>
        </w:r>
        <w:r w:rsidR="00A5587E">
          <w:rPr>
            <w:noProof/>
            <w:webHidden/>
          </w:rPr>
          <w:fldChar w:fldCharType="separate"/>
        </w:r>
        <w:r w:rsidR="00A5587E">
          <w:rPr>
            <w:noProof/>
            <w:webHidden/>
          </w:rPr>
          <w:t>40</w:t>
        </w:r>
        <w:r w:rsidR="00A5587E">
          <w:rPr>
            <w:noProof/>
            <w:webHidden/>
          </w:rPr>
          <w:fldChar w:fldCharType="end"/>
        </w:r>
      </w:hyperlink>
    </w:p>
    <w:p w14:paraId="71A50607" w14:textId="361D34DD" w:rsidR="00A5587E" w:rsidRDefault="00761164">
      <w:pPr>
        <w:pStyle w:val="TableofFigures"/>
        <w:rPr>
          <w:rFonts w:asciiTheme="minorHAnsi" w:eastAsiaTheme="minorEastAsia" w:hAnsiTheme="minorHAnsi" w:cstheme="minorBidi"/>
          <w:noProof/>
          <w:sz w:val="22"/>
          <w:szCs w:val="22"/>
        </w:rPr>
      </w:pPr>
      <w:hyperlink w:anchor="_Toc514659889" w:history="1">
        <w:r w:rsidR="00A5587E" w:rsidRPr="005E07FF">
          <w:rPr>
            <w:rStyle w:val="Hyperlink"/>
            <w:noProof/>
          </w:rPr>
          <w:t>Table 5 – Event Logfile to Table Row Mapping</w:t>
        </w:r>
        <w:r w:rsidR="00A5587E">
          <w:rPr>
            <w:noProof/>
            <w:webHidden/>
          </w:rPr>
          <w:tab/>
        </w:r>
        <w:r w:rsidR="00A5587E">
          <w:rPr>
            <w:noProof/>
            <w:webHidden/>
          </w:rPr>
          <w:fldChar w:fldCharType="begin"/>
        </w:r>
        <w:r w:rsidR="00A5587E">
          <w:rPr>
            <w:noProof/>
            <w:webHidden/>
          </w:rPr>
          <w:instrText xml:space="preserve"> PAGEREF _Toc514659889 \h </w:instrText>
        </w:r>
        <w:r w:rsidR="00A5587E">
          <w:rPr>
            <w:noProof/>
            <w:webHidden/>
          </w:rPr>
        </w:r>
        <w:r w:rsidR="00A5587E">
          <w:rPr>
            <w:noProof/>
            <w:webHidden/>
          </w:rPr>
          <w:fldChar w:fldCharType="separate"/>
        </w:r>
        <w:r w:rsidR="00A5587E">
          <w:rPr>
            <w:noProof/>
            <w:webHidden/>
          </w:rPr>
          <w:t>71</w:t>
        </w:r>
        <w:r w:rsidR="00A5587E">
          <w:rPr>
            <w:noProof/>
            <w:webHidden/>
          </w:rPr>
          <w:fldChar w:fldCharType="end"/>
        </w:r>
      </w:hyperlink>
    </w:p>
    <w:p w14:paraId="62E5319A" w14:textId="65FE15AD" w:rsidR="00A5587E" w:rsidRDefault="00761164">
      <w:pPr>
        <w:pStyle w:val="TableofFigures"/>
        <w:rPr>
          <w:rFonts w:asciiTheme="minorHAnsi" w:eastAsiaTheme="minorEastAsia" w:hAnsiTheme="minorHAnsi" w:cstheme="minorBidi"/>
          <w:noProof/>
          <w:sz w:val="22"/>
          <w:szCs w:val="22"/>
        </w:rPr>
      </w:pPr>
      <w:hyperlink w:anchor="_Toc514659890" w:history="1">
        <w:r w:rsidR="00A5587E" w:rsidRPr="005E07FF">
          <w:rPr>
            <w:rStyle w:val="Hyperlink"/>
            <w:noProof/>
          </w:rPr>
          <w:t>Table 6 - Exception Logfile to Table Row Mapping</w:t>
        </w:r>
        <w:r w:rsidR="00A5587E">
          <w:rPr>
            <w:noProof/>
            <w:webHidden/>
          </w:rPr>
          <w:tab/>
        </w:r>
        <w:r w:rsidR="00A5587E">
          <w:rPr>
            <w:noProof/>
            <w:webHidden/>
          </w:rPr>
          <w:fldChar w:fldCharType="begin"/>
        </w:r>
        <w:r w:rsidR="00A5587E">
          <w:rPr>
            <w:noProof/>
            <w:webHidden/>
          </w:rPr>
          <w:instrText xml:space="preserve"> PAGEREF _Toc514659890 \h </w:instrText>
        </w:r>
        <w:r w:rsidR="00A5587E">
          <w:rPr>
            <w:noProof/>
            <w:webHidden/>
          </w:rPr>
        </w:r>
        <w:r w:rsidR="00A5587E">
          <w:rPr>
            <w:noProof/>
            <w:webHidden/>
          </w:rPr>
          <w:fldChar w:fldCharType="separate"/>
        </w:r>
        <w:r w:rsidR="00A5587E">
          <w:rPr>
            <w:noProof/>
            <w:webHidden/>
          </w:rPr>
          <w:t>71</w:t>
        </w:r>
        <w:r w:rsidR="00A5587E">
          <w:rPr>
            <w:noProof/>
            <w:webHidden/>
          </w:rPr>
          <w:fldChar w:fldCharType="end"/>
        </w:r>
      </w:hyperlink>
    </w:p>
    <w:p w14:paraId="0DACD2EA" w14:textId="4734FBB6" w:rsidR="00A5587E" w:rsidRDefault="00761164">
      <w:pPr>
        <w:pStyle w:val="TableofFigures"/>
        <w:rPr>
          <w:rFonts w:asciiTheme="minorHAnsi" w:eastAsiaTheme="minorEastAsia" w:hAnsiTheme="minorHAnsi" w:cstheme="minorBidi"/>
          <w:noProof/>
          <w:sz w:val="22"/>
          <w:szCs w:val="22"/>
        </w:rPr>
      </w:pPr>
      <w:hyperlink w:anchor="_Toc514659891" w:history="1">
        <w:r w:rsidR="00A5587E" w:rsidRPr="005E07FF">
          <w:rPr>
            <w:rStyle w:val="Hyperlink"/>
            <w:noProof/>
          </w:rPr>
          <w:t>Table 7 - Azure Storage Shared Access Signature</w:t>
        </w:r>
        <w:r w:rsidR="00A5587E">
          <w:rPr>
            <w:noProof/>
            <w:webHidden/>
          </w:rPr>
          <w:tab/>
        </w:r>
        <w:r w:rsidR="00A5587E">
          <w:rPr>
            <w:noProof/>
            <w:webHidden/>
          </w:rPr>
          <w:fldChar w:fldCharType="begin"/>
        </w:r>
        <w:r w:rsidR="00A5587E">
          <w:rPr>
            <w:noProof/>
            <w:webHidden/>
          </w:rPr>
          <w:instrText xml:space="preserve"> PAGEREF _Toc514659891 \h </w:instrText>
        </w:r>
        <w:r w:rsidR="00A5587E">
          <w:rPr>
            <w:noProof/>
            <w:webHidden/>
          </w:rPr>
        </w:r>
        <w:r w:rsidR="00A5587E">
          <w:rPr>
            <w:noProof/>
            <w:webHidden/>
          </w:rPr>
          <w:fldChar w:fldCharType="separate"/>
        </w:r>
        <w:r w:rsidR="00A5587E">
          <w:rPr>
            <w:noProof/>
            <w:webHidden/>
          </w:rPr>
          <w:t>75</w:t>
        </w:r>
        <w:r w:rsidR="00A5587E">
          <w:rPr>
            <w:noProof/>
            <w:webHidden/>
          </w:rPr>
          <w:fldChar w:fldCharType="end"/>
        </w:r>
      </w:hyperlink>
    </w:p>
    <w:p w14:paraId="3A24190D" w14:textId="54925FB2" w:rsidR="00A5587E" w:rsidRDefault="00761164">
      <w:pPr>
        <w:pStyle w:val="TableofFigures"/>
        <w:rPr>
          <w:rFonts w:asciiTheme="minorHAnsi" w:eastAsiaTheme="minorEastAsia" w:hAnsiTheme="minorHAnsi" w:cstheme="minorBidi"/>
          <w:noProof/>
          <w:sz w:val="22"/>
          <w:szCs w:val="22"/>
        </w:rPr>
      </w:pPr>
      <w:hyperlink w:anchor="_Toc514659892" w:history="1">
        <w:r w:rsidR="00A5587E" w:rsidRPr="005E07FF">
          <w:rPr>
            <w:rStyle w:val="Hyperlink"/>
            <w:noProof/>
          </w:rPr>
          <w:t>Table 8 - MCCF EDI TAS Reporting Sequence Flow Diagram</w:t>
        </w:r>
        <w:r w:rsidR="00A5587E">
          <w:rPr>
            <w:noProof/>
            <w:webHidden/>
          </w:rPr>
          <w:tab/>
        </w:r>
        <w:r w:rsidR="00A5587E">
          <w:rPr>
            <w:noProof/>
            <w:webHidden/>
          </w:rPr>
          <w:fldChar w:fldCharType="begin"/>
        </w:r>
        <w:r w:rsidR="00A5587E">
          <w:rPr>
            <w:noProof/>
            <w:webHidden/>
          </w:rPr>
          <w:instrText xml:space="preserve"> PAGEREF _Toc514659892 \h </w:instrText>
        </w:r>
        <w:r w:rsidR="00A5587E">
          <w:rPr>
            <w:noProof/>
            <w:webHidden/>
          </w:rPr>
        </w:r>
        <w:r w:rsidR="00A5587E">
          <w:rPr>
            <w:noProof/>
            <w:webHidden/>
          </w:rPr>
          <w:fldChar w:fldCharType="separate"/>
        </w:r>
        <w:r w:rsidR="00A5587E">
          <w:rPr>
            <w:noProof/>
            <w:webHidden/>
          </w:rPr>
          <w:t>79</w:t>
        </w:r>
        <w:r w:rsidR="00A5587E">
          <w:rPr>
            <w:noProof/>
            <w:webHidden/>
          </w:rPr>
          <w:fldChar w:fldCharType="end"/>
        </w:r>
      </w:hyperlink>
    </w:p>
    <w:p w14:paraId="15E1CA7D" w14:textId="5C52003D" w:rsidR="00A5587E" w:rsidRDefault="00761164">
      <w:pPr>
        <w:pStyle w:val="TableofFigures"/>
        <w:rPr>
          <w:rFonts w:asciiTheme="minorHAnsi" w:eastAsiaTheme="minorEastAsia" w:hAnsiTheme="minorHAnsi" w:cstheme="minorBidi"/>
          <w:noProof/>
          <w:sz w:val="22"/>
          <w:szCs w:val="22"/>
        </w:rPr>
      </w:pPr>
      <w:hyperlink w:anchor="_Toc514659893" w:history="1">
        <w:r w:rsidR="00A5587E" w:rsidRPr="005E07FF">
          <w:rPr>
            <w:rStyle w:val="Hyperlink"/>
            <w:noProof/>
          </w:rPr>
          <w:t>Table 9 - MCCF EDI TAS Business Service Proxying</w:t>
        </w:r>
        <w:r w:rsidR="00A5587E">
          <w:rPr>
            <w:noProof/>
            <w:webHidden/>
          </w:rPr>
          <w:tab/>
        </w:r>
        <w:r w:rsidR="00A5587E">
          <w:rPr>
            <w:noProof/>
            <w:webHidden/>
          </w:rPr>
          <w:fldChar w:fldCharType="begin"/>
        </w:r>
        <w:r w:rsidR="00A5587E">
          <w:rPr>
            <w:noProof/>
            <w:webHidden/>
          </w:rPr>
          <w:instrText xml:space="preserve"> PAGEREF _Toc514659893 \h </w:instrText>
        </w:r>
        <w:r w:rsidR="00A5587E">
          <w:rPr>
            <w:noProof/>
            <w:webHidden/>
          </w:rPr>
        </w:r>
        <w:r w:rsidR="00A5587E">
          <w:rPr>
            <w:noProof/>
            <w:webHidden/>
          </w:rPr>
          <w:fldChar w:fldCharType="separate"/>
        </w:r>
        <w:r w:rsidR="00A5587E">
          <w:rPr>
            <w:noProof/>
            <w:webHidden/>
          </w:rPr>
          <w:t>81</w:t>
        </w:r>
        <w:r w:rsidR="00A5587E">
          <w:rPr>
            <w:noProof/>
            <w:webHidden/>
          </w:rPr>
          <w:fldChar w:fldCharType="end"/>
        </w:r>
      </w:hyperlink>
    </w:p>
    <w:p w14:paraId="1221CAD2" w14:textId="523F888C" w:rsidR="00A5587E" w:rsidRDefault="00761164">
      <w:pPr>
        <w:pStyle w:val="TableofFigures"/>
        <w:rPr>
          <w:rFonts w:asciiTheme="minorHAnsi" w:eastAsiaTheme="minorEastAsia" w:hAnsiTheme="minorHAnsi" w:cstheme="minorBidi"/>
          <w:noProof/>
          <w:sz w:val="22"/>
          <w:szCs w:val="22"/>
        </w:rPr>
      </w:pPr>
      <w:hyperlink w:anchor="_Toc514659894" w:history="1">
        <w:r w:rsidR="00A5587E" w:rsidRPr="005E07FF">
          <w:rPr>
            <w:rStyle w:val="Hyperlink"/>
            <w:noProof/>
          </w:rPr>
          <w:t>Table 10 - MCCF EDI TAS Caching by Layer</w:t>
        </w:r>
        <w:r w:rsidR="00A5587E">
          <w:rPr>
            <w:noProof/>
            <w:webHidden/>
          </w:rPr>
          <w:tab/>
        </w:r>
        <w:r w:rsidR="00A5587E">
          <w:rPr>
            <w:noProof/>
            <w:webHidden/>
          </w:rPr>
          <w:fldChar w:fldCharType="begin"/>
        </w:r>
        <w:r w:rsidR="00A5587E">
          <w:rPr>
            <w:noProof/>
            <w:webHidden/>
          </w:rPr>
          <w:instrText xml:space="preserve"> PAGEREF _Toc514659894 \h </w:instrText>
        </w:r>
        <w:r w:rsidR="00A5587E">
          <w:rPr>
            <w:noProof/>
            <w:webHidden/>
          </w:rPr>
        </w:r>
        <w:r w:rsidR="00A5587E">
          <w:rPr>
            <w:noProof/>
            <w:webHidden/>
          </w:rPr>
          <w:fldChar w:fldCharType="separate"/>
        </w:r>
        <w:r w:rsidR="00A5587E">
          <w:rPr>
            <w:noProof/>
            <w:webHidden/>
          </w:rPr>
          <w:t>86</w:t>
        </w:r>
        <w:r w:rsidR="00A5587E">
          <w:rPr>
            <w:noProof/>
            <w:webHidden/>
          </w:rPr>
          <w:fldChar w:fldCharType="end"/>
        </w:r>
      </w:hyperlink>
    </w:p>
    <w:p w14:paraId="356E909D" w14:textId="35079E05" w:rsidR="00A5587E" w:rsidRDefault="00761164">
      <w:pPr>
        <w:pStyle w:val="TableofFigures"/>
        <w:rPr>
          <w:rFonts w:asciiTheme="minorHAnsi" w:eastAsiaTheme="minorEastAsia" w:hAnsiTheme="minorHAnsi" w:cstheme="minorBidi"/>
          <w:noProof/>
          <w:sz w:val="22"/>
          <w:szCs w:val="22"/>
        </w:rPr>
      </w:pPr>
      <w:hyperlink w:anchor="_Toc514659895" w:history="1">
        <w:r w:rsidR="00A5587E" w:rsidRPr="005E07FF">
          <w:rPr>
            <w:rStyle w:val="Hyperlink"/>
            <w:rFonts w:ascii="Arial" w:hAnsi="Arial" w:cs="Arial"/>
            <w:noProof/>
          </w:rPr>
          <w:t>Table 11: DEV MAG Servers</w:t>
        </w:r>
        <w:r w:rsidR="00A5587E">
          <w:rPr>
            <w:noProof/>
            <w:webHidden/>
          </w:rPr>
          <w:tab/>
        </w:r>
        <w:r w:rsidR="00A5587E">
          <w:rPr>
            <w:noProof/>
            <w:webHidden/>
          </w:rPr>
          <w:fldChar w:fldCharType="begin"/>
        </w:r>
        <w:r w:rsidR="00A5587E">
          <w:rPr>
            <w:noProof/>
            <w:webHidden/>
          </w:rPr>
          <w:instrText xml:space="preserve"> PAGEREF _Toc514659895 \h </w:instrText>
        </w:r>
        <w:r w:rsidR="00A5587E">
          <w:rPr>
            <w:noProof/>
            <w:webHidden/>
          </w:rPr>
        </w:r>
        <w:r w:rsidR="00A5587E">
          <w:rPr>
            <w:noProof/>
            <w:webHidden/>
          </w:rPr>
          <w:fldChar w:fldCharType="separate"/>
        </w:r>
        <w:r w:rsidR="00A5587E">
          <w:rPr>
            <w:noProof/>
            <w:webHidden/>
          </w:rPr>
          <w:t>97</w:t>
        </w:r>
        <w:r w:rsidR="00A5587E">
          <w:rPr>
            <w:noProof/>
            <w:webHidden/>
          </w:rPr>
          <w:fldChar w:fldCharType="end"/>
        </w:r>
      </w:hyperlink>
    </w:p>
    <w:p w14:paraId="6DAEA4F5" w14:textId="137F6CDC" w:rsidR="00A5587E" w:rsidRDefault="00761164">
      <w:pPr>
        <w:pStyle w:val="TableofFigures"/>
        <w:rPr>
          <w:rFonts w:asciiTheme="minorHAnsi" w:eastAsiaTheme="minorEastAsia" w:hAnsiTheme="minorHAnsi" w:cstheme="minorBidi"/>
          <w:noProof/>
          <w:sz w:val="22"/>
          <w:szCs w:val="22"/>
        </w:rPr>
      </w:pPr>
      <w:hyperlink w:anchor="_Toc514659896" w:history="1">
        <w:r w:rsidR="00A5587E" w:rsidRPr="005E07FF">
          <w:rPr>
            <w:rStyle w:val="Hyperlink"/>
            <w:rFonts w:ascii="Arial" w:hAnsi="Arial" w:cs="Arial"/>
            <w:noProof/>
          </w:rPr>
          <w:t>Table 12: DEV MAG Connections</w:t>
        </w:r>
        <w:r w:rsidR="00A5587E">
          <w:rPr>
            <w:noProof/>
            <w:webHidden/>
          </w:rPr>
          <w:tab/>
        </w:r>
        <w:r w:rsidR="00A5587E">
          <w:rPr>
            <w:noProof/>
            <w:webHidden/>
          </w:rPr>
          <w:fldChar w:fldCharType="begin"/>
        </w:r>
        <w:r w:rsidR="00A5587E">
          <w:rPr>
            <w:noProof/>
            <w:webHidden/>
          </w:rPr>
          <w:instrText xml:space="preserve"> PAGEREF _Toc514659896 \h </w:instrText>
        </w:r>
        <w:r w:rsidR="00A5587E">
          <w:rPr>
            <w:noProof/>
            <w:webHidden/>
          </w:rPr>
        </w:r>
        <w:r w:rsidR="00A5587E">
          <w:rPr>
            <w:noProof/>
            <w:webHidden/>
          </w:rPr>
          <w:fldChar w:fldCharType="separate"/>
        </w:r>
        <w:r w:rsidR="00A5587E">
          <w:rPr>
            <w:noProof/>
            <w:webHidden/>
          </w:rPr>
          <w:t>98</w:t>
        </w:r>
        <w:r w:rsidR="00A5587E">
          <w:rPr>
            <w:noProof/>
            <w:webHidden/>
          </w:rPr>
          <w:fldChar w:fldCharType="end"/>
        </w:r>
      </w:hyperlink>
    </w:p>
    <w:p w14:paraId="5FFB479C" w14:textId="722CB548" w:rsidR="00A5587E" w:rsidRDefault="00761164">
      <w:pPr>
        <w:pStyle w:val="TableofFigures"/>
        <w:rPr>
          <w:rFonts w:asciiTheme="minorHAnsi" w:eastAsiaTheme="minorEastAsia" w:hAnsiTheme="minorHAnsi" w:cstheme="minorBidi"/>
          <w:noProof/>
          <w:sz w:val="22"/>
          <w:szCs w:val="22"/>
        </w:rPr>
      </w:pPr>
      <w:hyperlink w:anchor="_Toc514659897" w:history="1">
        <w:r w:rsidR="00A5587E" w:rsidRPr="005E07FF">
          <w:rPr>
            <w:rStyle w:val="Hyperlink"/>
            <w:rFonts w:ascii="Arial" w:hAnsi="Arial" w:cs="Arial"/>
            <w:noProof/>
          </w:rPr>
          <w:t>Table 13: CI MAG Servers</w:t>
        </w:r>
        <w:r w:rsidR="00A5587E">
          <w:rPr>
            <w:noProof/>
            <w:webHidden/>
          </w:rPr>
          <w:tab/>
        </w:r>
        <w:r w:rsidR="00A5587E">
          <w:rPr>
            <w:noProof/>
            <w:webHidden/>
          </w:rPr>
          <w:fldChar w:fldCharType="begin"/>
        </w:r>
        <w:r w:rsidR="00A5587E">
          <w:rPr>
            <w:noProof/>
            <w:webHidden/>
          </w:rPr>
          <w:instrText xml:space="preserve"> PAGEREF _Toc514659897 \h </w:instrText>
        </w:r>
        <w:r w:rsidR="00A5587E">
          <w:rPr>
            <w:noProof/>
            <w:webHidden/>
          </w:rPr>
        </w:r>
        <w:r w:rsidR="00A5587E">
          <w:rPr>
            <w:noProof/>
            <w:webHidden/>
          </w:rPr>
          <w:fldChar w:fldCharType="separate"/>
        </w:r>
        <w:r w:rsidR="00A5587E">
          <w:rPr>
            <w:noProof/>
            <w:webHidden/>
          </w:rPr>
          <w:t>99</w:t>
        </w:r>
        <w:r w:rsidR="00A5587E">
          <w:rPr>
            <w:noProof/>
            <w:webHidden/>
          </w:rPr>
          <w:fldChar w:fldCharType="end"/>
        </w:r>
      </w:hyperlink>
    </w:p>
    <w:p w14:paraId="45F70835" w14:textId="15624E4B" w:rsidR="00A5587E" w:rsidRDefault="00761164">
      <w:pPr>
        <w:pStyle w:val="TableofFigures"/>
        <w:rPr>
          <w:rFonts w:asciiTheme="minorHAnsi" w:eastAsiaTheme="minorEastAsia" w:hAnsiTheme="minorHAnsi" w:cstheme="minorBidi"/>
          <w:noProof/>
          <w:sz w:val="22"/>
          <w:szCs w:val="22"/>
        </w:rPr>
      </w:pPr>
      <w:hyperlink w:anchor="_Toc514659898" w:history="1">
        <w:r w:rsidR="00A5587E" w:rsidRPr="005E07FF">
          <w:rPr>
            <w:rStyle w:val="Hyperlink"/>
            <w:rFonts w:ascii="Arial" w:hAnsi="Arial" w:cs="Arial"/>
            <w:noProof/>
          </w:rPr>
          <w:t>Table 14: CI MAG Servers</w:t>
        </w:r>
        <w:r w:rsidR="00A5587E">
          <w:rPr>
            <w:noProof/>
            <w:webHidden/>
          </w:rPr>
          <w:tab/>
        </w:r>
        <w:r w:rsidR="00A5587E">
          <w:rPr>
            <w:noProof/>
            <w:webHidden/>
          </w:rPr>
          <w:fldChar w:fldCharType="begin"/>
        </w:r>
        <w:r w:rsidR="00A5587E">
          <w:rPr>
            <w:noProof/>
            <w:webHidden/>
          </w:rPr>
          <w:instrText xml:space="preserve"> PAGEREF _Toc514659898 \h </w:instrText>
        </w:r>
        <w:r w:rsidR="00A5587E">
          <w:rPr>
            <w:noProof/>
            <w:webHidden/>
          </w:rPr>
        </w:r>
        <w:r w:rsidR="00A5587E">
          <w:rPr>
            <w:noProof/>
            <w:webHidden/>
          </w:rPr>
          <w:fldChar w:fldCharType="separate"/>
        </w:r>
        <w:r w:rsidR="00A5587E">
          <w:rPr>
            <w:noProof/>
            <w:webHidden/>
          </w:rPr>
          <w:t>100</w:t>
        </w:r>
        <w:r w:rsidR="00A5587E">
          <w:rPr>
            <w:noProof/>
            <w:webHidden/>
          </w:rPr>
          <w:fldChar w:fldCharType="end"/>
        </w:r>
      </w:hyperlink>
    </w:p>
    <w:p w14:paraId="3102BF9B" w14:textId="3F38099E" w:rsidR="00A5587E" w:rsidRDefault="00761164">
      <w:pPr>
        <w:pStyle w:val="TableofFigures"/>
        <w:rPr>
          <w:rFonts w:asciiTheme="minorHAnsi" w:eastAsiaTheme="minorEastAsia" w:hAnsiTheme="minorHAnsi" w:cstheme="minorBidi"/>
          <w:noProof/>
          <w:sz w:val="22"/>
          <w:szCs w:val="22"/>
        </w:rPr>
      </w:pPr>
      <w:hyperlink w:anchor="_Toc514659899" w:history="1">
        <w:r w:rsidR="00A5587E" w:rsidRPr="005E07FF">
          <w:rPr>
            <w:rStyle w:val="Hyperlink"/>
            <w:rFonts w:ascii="Arial" w:hAnsi="Arial" w:cs="Arial"/>
            <w:noProof/>
          </w:rPr>
          <w:t>Table 15: CI MAG Servers</w:t>
        </w:r>
        <w:r w:rsidR="00A5587E">
          <w:rPr>
            <w:noProof/>
            <w:webHidden/>
          </w:rPr>
          <w:tab/>
        </w:r>
        <w:r w:rsidR="00A5587E">
          <w:rPr>
            <w:noProof/>
            <w:webHidden/>
          </w:rPr>
          <w:fldChar w:fldCharType="begin"/>
        </w:r>
        <w:r w:rsidR="00A5587E">
          <w:rPr>
            <w:noProof/>
            <w:webHidden/>
          </w:rPr>
          <w:instrText xml:space="preserve"> PAGEREF _Toc514659899 \h </w:instrText>
        </w:r>
        <w:r w:rsidR="00A5587E">
          <w:rPr>
            <w:noProof/>
            <w:webHidden/>
          </w:rPr>
        </w:r>
        <w:r w:rsidR="00A5587E">
          <w:rPr>
            <w:noProof/>
            <w:webHidden/>
          </w:rPr>
          <w:fldChar w:fldCharType="separate"/>
        </w:r>
        <w:r w:rsidR="00A5587E">
          <w:rPr>
            <w:noProof/>
            <w:webHidden/>
          </w:rPr>
          <w:t>102</w:t>
        </w:r>
        <w:r w:rsidR="00A5587E">
          <w:rPr>
            <w:noProof/>
            <w:webHidden/>
          </w:rPr>
          <w:fldChar w:fldCharType="end"/>
        </w:r>
      </w:hyperlink>
    </w:p>
    <w:p w14:paraId="517D7BCB" w14:textId="531A26B8" w:rsidR="00A5587E" w:rsidRDefault="00761164">
      <w:pPr>
        <w:pStyle w:val="TableofFigures"/>
        <w:rPr>
          <w:rFonts w:asciiTheme="minorHAnsi" w:eastAsiaTheme="minorEastAsia" w:hAnsiTheme="minorHAnsi" w:cstheme="minorBidi"/>
          <w:noProof/>
          <w:sz w:val="22"/>
          <w:szCs w:val="22"/>
        </w:rPr>
      </w:pPr>
      <w:hyperlink w:anchor="_Toc514659900" w:history="1">
        <w:r w:rsidR="00A5587E" w:rsidRPr="005E07FF">
          <w:rPr>
            <w:rStyle w:val="Hyperlink"/>
            <w:rFonts w:ascii="Arial" w:hAnsi="Arial" w:cs="Arial"/>
            <w:noProof/>
          </w:rPr>
          <w:t>Table 16: CI MAG Servers</w:t>
        </w:r>
        <w:r w:rsidR="00A5587E">
          <w:rPr>
            <w:noProof/>
            <w:webHidden/>
          </w:rPr>
          <w:tab/>
        </w:r>
        <w:r w:rsidR="00A5587E">
          <w:rPr>
            <w:noProof/>
            <w:webHidden/>
          </w:rPr>
          <w:fldChar w:fldCharType="begin"/>
        </w:r>
        <w:r w:rsidR="00A5587E">
          <w:rPr>
            <w:noProof/>
            <w:webHidden/>
          </w:rPr>
          <w:instrText xml:space="preserve"> PAGEREF _Toc514659900 \h </w:instrText>
        </w:r>
        <w:r w:rsidR="00A5587E">
          <w:rPr>
            <w:noProof/>
            <w:webHidden/>
          </w:rPr>
        </w:r>
        <w:r w:rsidR="00A5587E">
          <w:rPr>
            <w:noProof/>
            <w:webHidden/>
          </w:rPr>
          <w:fldChar w:fldCharType="separate"/>
        </w:r>
        <w:r w:rsidR="00A5587E">
          <w:rPr>
            <w:noProof/>
            <w:webHidden/>
          </w:rPr>
          <w:t>103</w:t>
        </w:r>
        <w:r w:rsidR="00A5587E">
          <w:rPr>
            <w:noProof/>
            <w:webHidden/>
          </w:rPr>
          <w:fldChar w:fldCharType="end"/>
        </w:r>
      </w:hyperlink>
    </w:p>
    <w:p w14:paraId="5602F675" w14:textId="661F12BA" w:rsidR="00A5587E" w:rsidRDefault="00761164">
      <w:pPr>
        <w:pStyle w:val="TableofFigures"/>
        <w:rPr>
          <w:rFonts w:asciiTheme="minorHAnsi" w:eastAsiaTheme="minorEastAsia" w:hAnsiTheme="minorHAnsi" w:cstheme="minorBidi"/>
          <w:noProof/>
          <w:sz w:val="22"/>
          <w:szCs w:val="22"/>
        </w:rPr>
      </w:pPr>
      <w:hyperlink w:anchor="_Toc514659901" w:history="1">
        <w:r w:rsidR="00A5587E" w:rsidRPr="005E07FF">
          <w:rPr>
            <w:rStyle w:val="Hyperlink"/>
            <w:rFonts w:ascii="Arial" w:hAnsi="Arial" w:cs="Arial"/>
            <w:noProof/>
          </w:rPr>
          <w:t>Table 17: FSC Interface Design</w:t>
        </w:r>
        <w:r w:rsidR="00A5587E">
          <w:rPr>
            <w:noProof/>
            <w:webHidden/>
          </w:rPr>
          <w:tab/>
        </w:r>
        <w:r w:rsidR="00A5587E">
          <w:rPr>
            <w:noProof/>
            <w:webHidden/>
          </w:rPr>
          <w:fldChar w:fldCharType="begin"/>
        </w:r>
        <w:r w:rsidR="00A5587E">
          <w:rPr>
            <w:noProof/>
            <w:webHidden/>
          </w:rPr>
          <w:instrText xml:space="preserve"> PAGEREF _Toc514659901 \h </w:instrText>
        </w:r>
        <w:r w:rsidR="00A5587E">
          <w:rPr>
            <w:noProof/>
            <w:webHidden/>
          </w:rPr>
        </w:r>
        <w:r w:rsidR="00A5587E">
          <w:rPr>
            <w:noProof/>
            <w:webHidden/>
          </w:rPr>
          <w:fldChar w:fldCharType="separate"/>
        </w:r>
        <w:r w:rsidR="00A5587E">
          <w:rPr>
            <w:noProof/>
            <w:webHidden/>
          </w:rPr>
          <w:t>105</w:t>
        </w:r>
        <w:r w:rsidR="00A5587E">
          <w:rPr>
            <w:noProof/>
            <w:webHidden/>
          </w:rPr>
          <w:fldChar w:fldCharType="end"/>
        </w:r>
      </w:hyperlink>
    </w:p>
    <w:p w14:paraId="4AB5CCEE" w14:textId="49182AB7" w:rsidR="00A5587E" w:rsidRDefault="00761164">
      <w:pPr>
        <w:pStyle w:val="TableofFigures"/>
        <w:rPr>
          <w:rFonts w:asciiTheme="minorHAnsi" w:eastAsiaTheme="minorEastAsia" w:hAnsiTheme="minorHAnsi" w:cstheme="minorBidi"/>
          <w:noProof/>
          <w:sz w:val="22"/>
          <w:szCs w:val="22"/>
        </w:rPr>
      </w:pPr>
      <w:hyperlink w:anchor="_Toc514659902" w:history="1">
        <w:r w:rsidR="00A5587E" w:rsidRPr="005E07FF">
          <w:rPr>
            <w:rStyle w:val="Hyperlink"/>
            <w:rFonts w:ascii="Arial" w:hAnsi="Arial" w:cs="Arial"/>
            <w:noProof/>
          </w:rPr>
          <w:t>Table 18: Planned Nuance Claim Scrubber Interface Design</w:t>
        </w:r>
        <w:r w:rsidR="00A5587E">
          <w:rPr>
            <w:noProof/>
            <w:webHidden/>
          </w:rPr>
          <w:tab/>
        </w:r>
        <w:r w:rsidR="00A5587E">
          <w:rPr>
            <w:noProof/>
            <w:webHidden/>
          </w:rPr>
          <w:fldChar w:fldCharType="begin"/>
        </w:r>
        <w:r w:rsidR="00A5587E">
          <w:rPr>
            <w:noProof/>
            <w:webHidden/>
          </w:rPr>
          <w:instrText xml:space="preserve"> PAGEREF _Toc514659902 \h </w:instrText>
        </w:r>
        <w:r w:rsidR="00A5587E">
          <w:rPr>
            <w:noProof/>
            <w:webHidden/>
          </w:rPr>
        </w:r>
        <w:r w:rsidR="00A5587E">
          <w:rPr>
            <w:noProof/>
            <w:webHidden/>
          </w:rPr>
          <w:fldChar w:fldCharType="separate"/>
        </w:r>
        <w:r w:rsidR="00A5587E">
          <w:rPr>
            <w:noProof/>
            <w:webHidden/>
          </w:rPr>
          <w:t>105</w:t>
        </w:r>
        <w:r w:rsidR="00A5587E">
          <w:rPr>
            <w:noProof/>
            <w:webHidden/>
          </w:rPr>
          <w:fldChar w:fldCharType="end"/>
        </w:r>
      </w:hyperlink>
    </w:p>
    <w:p w14:paraId="3B83ABEA" w14:textId="72A356D4" w:rsidR="00A5587E" w:rsidRDefault="00761164">
      <w:pPr>
        <w:pStyle w:val="TableofFigures"/>
        <w:rPr>
          <w:rFonts w:asciiTheme="minorHAnsi" w:eastAsiaTheme="minorEastAsia" w:hAnsiTheme="minorHAnsi" w:cstheme="minorBidi"/>
          <w:noProof/>
          <w:sz w:val="22"/>
          <w:szCs w:val="22"/>
        </w:rPr>
      </w:pPr>
      <w:hyperlink w:anchor="_Toc514659903" w:history="1">
        <w:r w:rsidR="00A5587E" w:rsidRPr="005E07FF">
          <w:rPr>
            <w:rStyle w:val="Hyperlink"/>
            <w:rFonts w:ascii="Arial" w:hAnsi="Arial" w:cs="Arial"/>
            <w:noProof/>
          </w:rPr>
          <w:t>Table 19: IAM Interface Design</w:t>
        </w:r>
        <w:r w:rsidR="00A5587E">
          <w:rPr>
            <w:noProof/>
            <w:webHidden/>
          </w:rPr>
          <w:tab/>
        </w:r>
        <w:r w:rsidR="00A5587E">
          <w:rPr>
            <w:noProof/>
            <w:webHidden/>
          </w:rPr>
          <w:fldChar w:fldCharType="begin"/>
        </w:r>
        <w:r w:rsidR="00A5587E">
          <w:rPr>
            <w:noProof/>
            <w:webHidden/>
          </w:rPr>
          <w:instrText xml:space="preserve"> PAGEREF _Toc514659903 \h </w:instrText>
        </w:r>
        <w:r w:rsidR="00A5587E">
          <w:rPr>
            <w:noProof/>
            <w:webHidden/>
          </w:rPr>
        </w:r>
        <w:r w:rsidR="00A5587E">
          <w:rPr>
            <w:noProof/>
            <w:webHidden/>
          </w:rPr>
          <w:fldChar w:fldCharType="separate"/>
        </w:r>
        <w:r w:rsidR="00A5587E">
          <w:rPr>
            <w:noProof/>
            <w:webHidden/>
          </w:rPr>
          <w:t>105</w:t>
        </w:r>
        <w:r w:rsidR="00A5587E">
          <w:rPr>
            <w:noProof/>
            <w:webHidden/>
          </w:rPr>
          <w:fldChar w:fldCharType="end"/>
        </w:r>
      </w:hyperlink>
    </w:p>
    <w:p w14:paraId="45670799" w14:textId="7B2FAF0C" w:rsidR="00A5587E" w:rsidRDefault="00761164">
      <w:pPr>
        <w:pStyle w:val="TableofFigures"/>
        <w:rPr>
          <w:rFonts w:asciiTheme="minorHAnsi" w:eastAsiaTheme="minorEastAsia" w:hAnsiTheme="minorHAnsi" w:cstheme="minorBidi"/>
          <w:noProof/>
          <w:sz w:val="22"/>
          <w:szCs w:val="22"/>
        </w:rPr>
      </w:pPr>
      <w:hyperlink w:anchor="_Toc514659904" w:history="1">
        <w:r w:rsidR="00A5587E" w:rsidRPr="005E07FF">
          <w:rPr>
            <w:rStyle w:val="Hyperlink"/>
            <w:rFonts w:ascii="Arial" w:hAnsi="Arial" w:cs="Arial"/>
            <w:noProof/>
          </w:rPr>
          <w:t>Table 20: HL7 Messages Capture report</w:t>
        </w:r>
        <w:r w:rsidR="00A5587E">
          <w:rPr>
            <w:noProof/>
            <w:webHidden/>
          </w:rPr>
          <w:tab/>
        </w:r>
        <w:r w:rsidR="00A5587E">
          <w:rPr>
            <w:noProof/>
            <w:webHidden/>
          </w:rPr>
          <w:fldChar w:fldCharType="begin"/>
        </w:r>
        <w:r w:rsidR="00A5587E">
          <w:rPr>
            <w:noProof/>
            <w:webHidden/>
          </w:rPr>
          <w:instrText xml:space="preserve"> PAGEREF _Toc514659904 \h </w:instrText>
        </w:r>
        <w:r w:rsidR="00A5587E">
          <w:rPr>
            <w:noProof/>
            <w:webHidden/>
          </w:rPr>
        </w:r>
        <w:r w:rsidR="00A5587E">
          <w:rPr>
            <w:noProof/>
            <w:webHidden/>
          </w:rPr>
          <w:fldChar w:fldCharType="separate"/>
        </w:r>
        <w:r w:rsidR="00A5587E">
          <w:rPr>
            <w:noProof/>
            <w:webHidden/>
          </w:rPr>
          <w:t>106</w:t>
        </w:r>
        <w:r w:rsidR="00A5587E">
          <w:rPr>
            <w:noProof/>
            <w:webHidden/>
          </w:rPr>
          <w:fldChar w:fldCharType="end"/>
        </w:r>
      </w:hyperlink>
    </w:p>
    <w:p w14:paraId="1C9B5F63" w14:textId="3122137D" w:rsidR="00A5587E" w:rsidRDefault="00761164">
      <w:pPr>
        <w:pStyle w:val="TableofFigures"/>
        <w:rPr>
          <w:rFonts w:asciiTheme="minorHAnsi" w:eastAsiaTheme="minorEastAsia" w:hAnsiTheme="minorHAnsi" w:cstheme="minorBidi"/>
          <w:noProof/>
          <w:sz w:val="22"/>
          <w:szCs w:val="22"/>
        </w:rPr>
      </w:pPr>
      <w:hyperlink w:anchor="_Toc514659905" w:history="1">
        <w:r w:rsidR="00A5587E" w:rsidRPr="005E07FF">
          <w:rPr>
            <w:rStyle w:val="Hyperlink"/>
            <w:rFonts w:ascii="Arial" w:hAnsi="Arial" w:cs="Arial"/>
            <w:noProof/>
          </w:rPr>
          <w:t>Table 21: Updated Patient Insurance Information</w:t>
        </w:r>
        <w:r w:rsidR="00A5587E">
          <w:rPr>
            <w:noProof/>
            <w:webHidden/>
          </w:rPr>
          <w:tab/>
        </w:r>
        <w:r w:rsidR="00A5587E">
          <w:rPr>
            <w:noProof/>
            <w:webHidden/>
          </w:rPr>
          <w:fldChar w:fldCharType="begin"/>
        </w:r>
        <w:r w:rsidR="00A5587E">
          <w:rPr>
            <w:noProof/>
            <w:webHidden/>
          </w:rPr>
          <w:instrText xml:space="preserve"> PAGEREF _Toc514659905 \h </w:instrText>
        </w:r>
        <w:r w:rsidR="00A5587E">
          <w:rPr>
            <w:noProof/>
            <w:webHidden/>
          </w:rPr>
        </w:r>
        <w:r w:rsidR="00A5587E">
          <w:rPr>
            <w:noProof/>
            <w:webHidden/>
          </w:rPr>
          <w:fldChar w:fldCharType="separate"/>
        </w:r>
        <w:r w:rsidR="00A5587E">
          <w:rPr>
            <w:noProof/>
            <w:webHidden/>
          </w:rPr>
          <w:t>106</w:t>
        </w:r>
        <w:r w:rsidR="00A5587E">
          <w:rPr>
            <w:noProof/>
            <w:webHidden/>
          </w:rPr>
          <w:fldChar w:fldCharType="end"/>
        </w:r>
      </w:hyperlink>
    </w:p>
    <w:p w14:paraId="0FA71489" w14:textId="7B7603B4" w:rsidR="00A5587E" w:rsidRDefault="00761164">
      <w:pPr>
        <w:pStyle w:val="TableofFigures"/>
        <w:rPr>
          <w:rFonts w:asciiTheme="minorHAnsi" w:eastAsiaTheme="minorEastAsia" w:hAnsiTheme="minorHAnsi" w:cstheme="minorBidi"/>
          <w:noProof/>
          <w:sz w:val="22"/>
          <w:szCs w:val="22"/>
        </w:rPr>
      </w:pPr>
      <w:hyperlink w:anchor="_Toc514659906" w:history="1">
        <w:r w:rsidR="00A5587E" w:rsidRPr="005E07FF">
          <w:rPr>
            <w:rStyle w:val="Hyperlink"/>
            <w:rFonts w:ascii="Arial" w:hAnsi="Arial" w:cs="Arial"/>
            <w:noProof/>
          </w:rPr>
          <w:t>Table 22: 271 Health Care Eligibility Benefits</w:t>
        </w:r>
        <w:r w:rsidR="00A5587E">
          <w:rPr>
            <w:noProof/>
            <w:webHidden/>
          </w:rPr>
          <w:tab/>
        </w:r>
        <w:r w:rsidR="00A5587E">
          <w:rPr>
            <w:noProof/>
            <w:webHidden/>
          </w:rPr>
          <w:fldChar w:fldCharType="begin"/>
        </w:r>
        <w:r w:rsidR="00A5587E">
          <w:rPr>
            <w:noProof/>
            <w:webHidden/>
          </w:rPr>
          <w:instrText xml:space="preserve"> PAGEREF _Toc514659906 \h </w:instrText>
        </w:r>
        <w:r w:rsidR="00A5587E">
          <w:rPr>
            <w:noProof/>
            <w:webHidden/>
          </w:rPr>
        </w:r>
        <w:r w:rsidR="00A5587E">
          <w:rPr>
            <w:noProof/>
            <w:webHidden/>
          </w:rPr>
          <w:fldChar w:fldCharType="separate"/>
        </w:r>
        <w:r w:rsidR="00A5587E">
          <w:rPr>
            <w:noProof/>
            <w:webHidden/>
          </w:rPr>
          <w:t>107</w:t>
        </w:r>
        <w:r w:rsidR="00A5587E">
          <w:rPr>
            <w:noProof/>
            <w:webHidden/>
          </w:rPr>
          <w:fldChar w:fldCharType="end"/>
        </w:r>
      </w:hyperlink>
    </w:p>
    <w:p w14:paraId="17CB8EC2" w14:textId="46EA9672" w:rsidR="00A5587E" w:rsidRDefault="00761164">
      <w:pPr>
        <w:pStyle w:val="TableofFigures"/>
        <w:rPr>
          <w:rFonts w:asciiTheme="minorHAnsi" w:eastAsiaTheme="minorEastAsia" w:hAnsiTheme="minorHAnsi" w:cstheme="minorBidi"/>
          <w:noProof/>
          <w:sz w:val="22"/>
          <w:szCs w:val="22"/>
        </w:rPr>
      </w:pPr>
      <w:hyperlink w:anchor="_Toc514659907" w:history="1">
        <w:r w:rsidR="00A5587E" w:rsidRPr="005E07FF">
          <w:rPr>
            <w:rStyle w:val="Hyperlink"/>
            <w:rFonts w:ascii="Arial" w:hAnsi="Arial" w:cs="Arial"/>
            <w:noProof/>
          </w:rPr>
          <w:t>Table 23: Different Types of Payers in Vista</w:t>
        </w:r>
        <w:r w:rsidR="00A5587E">
          <w:rPr>
            <w:noProof/>
            <w:webHidden/>
          </w:rPr>
          <w:tab/>
        </w:r>
        <w:r w:rsidR="00A5587E">
          <w:rPr>
            <w:noProof/>
            <w:webHidden/>
          </w:rPr>
          <w:fldChar w:fldCharType="begin"/>
        </w:r>
        <w:r w:rsidR="00A5587E">
          <w:rPr>
            <w:noProof/>
            <w:webHidden/>
          </w:rPr>
          <w:instrText xml:space="preserve"> PAGEREF _Toc514659907 \h </w:instrText>
        </w:r>
        <w:r w:rsidR="00A5587E">
          <w:rPr>
            <w:noProof/>
            <w:webHidden/>
          </w:rPr>
        </w:r>
        <w:r w:rsidR="00A5587E">
          <w:rPr>
            <w:noProof/>
            <w:webHidden/>
          </w:rPr>
          <w:fldChar w:fldCharType="separate"/>
        </w:r>
        <w:r w:rsidR="00A5587E">
          <w:rPr>
            <w:noProof/>
            <w:webHidden/>
          </w:rPr>
          <w:t>108</w:t>
        </w:r>
        <w:r w:rsidR="00A5587E">
          <w:rPr>
            <w:noProof/>
            <w:webHidden/>
          </w:rPr>
          <w:fldChar w:fldCharType="end"/>
        </w:r>
      </w:hyperlink>
    </w:p>
    <w:p w14:paraId="77306AC9" w14:textId="25646A08" w:rsidR="00A5587E" w:rsidRDefault="00761164">
      <w:pPr>
        <w:pStyle w:val="TableofFigures"/>
        <w:rPr>
          <w:rFonts w:asciiTheme="minorHAnsi" w:eastAsiaTheme="minorEastAsia" w:hAnsiTheme="minorHAnsi" w:cstheme="minorBidi"/>
          <w:noProof/>
          <w:sz w:val="22"/>
          <w:szCs w:val="22"/>
        </w:rPr>
      </w:pPr>
      <w:hyperlink w:anchor="_Toc514659908" w:history="1">
        <w:r w:rsidR="00A5587E" w:rsidRPr="005E07FF">
          <w:rPr>
            <w:rStyle w:val="Hyperlink"/>
            <w:rFonts w:ascii="Arial" w:hAnsi="Arial" w:cs="Arial"/>
            <w:noProof/>
          </w:rPr>
          <w:t>Table 24: Patients with Secondary Insurance to Medicare</w:t>
        </w:r>
        <w:r w:rsidR="00A5587E">
          <w:rPr>
            <w:noProof/>
            <w:webHidden/>
          </w:rPr>
          <w:tab/>
        </w:r>
        <w:r w:rsidR="00A5587E">
          <w:rPr>
            <w:noProof/>
            <w:webHidden/>
          </w:rPr>
          <w:fldChar w:fldCharType="begin"/>
        </w:r>
        <w:r w:rsidR="00A5587E">
          <w:rPr>
            <w:noProof/>
            <w:webHidden/>
          </w:rPr>
          <w:instrText xml:space="preserve"> PAGEREF _Toc514659908 \h </w:instrText>
        </w:r>
        <w:r w:rsidR="00A5587E">
          <w:rPr>
            <w:noProof/>
            <w:webHidden/>
          </w:rPr>
        </w:r>
        <w:r w:rsidR="00A5587E">
          <w:rPr>
            <w:noProof/>
            <w:webHidden/>
          </w:rPr>
          <w:fldChar w:fldCharType="separate"/>
        </w:r>
        <w:r w:rsidR="00A5587E">
          <w:rPr>
            <w:noProof/>
            <w:webHidden/>
          </w:rPr>
          <w:t>109</w:t>
        </w:r>
        <w:r w:rsidR="00A5587E">
          <w:rPr>
            <w:noProof/>
            <w:webHidden/>
          </w:rPr>
          <w:fldChar w:fldCharType="end"/>
        </w:r>
      </w:hyperlink>
    </w:p>
    <w:p w14:paraId="177D97B5" w14:textId="514D9C34" w:rsidR="00A5587E" w:rsidRDefault="00761164">
      <w:pPr>
        <w:pStyle w:val="TableofFigures"/>
        <w:rPr>
          <w:rFonts w:asciiTheme="minorHAnsi" w:eastAsiaTheme="minorEastAsia" w:hAnsiTheme="minorHAnsi" w:cstheme="minorBidi"/>
          <w:noProof/>
          <w:sz w:val="22"/>
          <w:szCs w:val="22"/>
        </w:rPr>
      </w:pPr>
      <w:hyperlink w:anchor="_Toc514659909" w:history="1">
        <w:r w:rsidR="00A5587E" w:rsidRPr="005E07FF">
          <w:rPr>
            <w:rStyle w:val="Hyperlink"/>
            <w:rFonts w:ascii="Arial" w:hAnsi="Arial" w:cs="Arial"/>
            <w:noProof/>
          </w:rPr>
          <w:t>Table 25: Statistics based on inquiries and queried responses</w:t>
        </w:r>
        <w:r w:rsidR="00A5587E">
          <w:rPr>
            <w:noProof/>
            <w:webHidden/>
          </w:rPr>
          <w:tab/>
        </w:r>
        <w:r w:rsidR="00A5587E">
          <w:rPr>
            <w:noProof/>
            <w:webHidden/>
          </w:rPr>
          <w:fldChar w:fldCharType="begin"/>
        </w:r>
        <w:r w:rsidR="00A5587E">
          <w:rPr>
            <w:noProof/>
            <w:webHidden/>
          </w:rPr>
          <w:instrText xml:space="preserve"> PAGEREF _Toc514659909 \h </w:instrText>
        </w:r>
        <w:r w:rsidR="00A5587E">
          <w:rPr>
            <w:noProof/>
            <w:webHidden/>
          </w:rPr>
        </w:r>
        <w:r w:rsidR="00A5587E">
          <w:rPr>
            <w:noProof/>
            <w:webHidden/>
          </w:rPr>
          <w:fldChar w:fldCharType="separate"/>
        </w:r>
        <w:r w:rsidR="00A5587E">
          <w:rPr>
            <w:noProof/>
            <w:webHidden/>
          </w:rPr>
          <w:t>110</w:t>
        </w:r>
        <w:r w:rsidR="00A5587E">
          <w:rPr>
            <w:noProof/>
            <w:webHidden/>
          </w:rPr>
          <w:fldChar w:fldCharType="end"/>
        </w:r>
      </w:hyperlink>
    </w:p>
    <w:p w14:paraId="4831C9CE" w14:textId="50D36565" w:rsidR="00A5587E" w:rsidRDefault="00761164">
      <w:pPr>
        <w:pStyle w:val="TableofFigures"/>
        <w:rPr>
          <w:rFonts w:asciiTheme="minorHAnsi" w:eastAsiaTheme="minorEastAsia" w:hAnsiTheme="minorHAnsi" w:cstheme="minorBidi"/>
          <w:noProof/>
          <w:sz w:val="22"/>
          <w:szCs w:val="22"/>
        </w:rPr>
      </w:pPr>
      <w:hyperlink w:anchor="_Toc514659910" w:history="1">
        <w:r w:rsidR="00A5587E" w:rsidRPr="005E07FF">
          <w:rPr>
            <w:rStyle w:val="Hyperlink"/>
            <w:rFonts w:ascii="Arial" w:hAnsi="Arial" w:cs="Arial"/>
            <w:noProof/>
          </w:rPr>
          <w:t>Table 26: Locate Incorrect Payer Linked to Wrong Insurer</w:t>
        </w:r>
        <w:r w:rsidR="00A5587E">
          <w:rPr>
            <w:noProof/>
            <w:webHidden/>
          </w:rPr>
          <w:tab/>
        </w:r>
        <w:r w:rsidR="00A5587E">
          <w:rPr>
            <w:noProof/>
            <w:webHidden/>
          </w:rPr>
          <w:fldChar w:fldCharType="begin"/>
        </w:r>
        <w:r w:rsidR="00A5587E">
          <w:rPr>
            <w:noProof/>
            <w:webHidden/>
          </w:rPr>
          <w:instrText xml:space="preserve"> PAGEREF _Toc514659910 \h </w:instrText>
        </w:r>
        <w:r w:rsidR="00A5587E">
          <w:rPr>
            <w:noProof/>
            <w:webHidden/>
          </w:rPr>
        </w:r>
        <w:r w:rsidR="00A5587E">
          <w:rPr>
            <w:noProof/>
            <w:webHidden/>
          </w:rPr>
          <w:fldChar w:fldCharType="separate"/>
        </w:r>
        <w:r w:rsidR="00A5587E">
          <w:rPr>
            <w:noProof/>
            <w:webHidden/>
          </w:rPr>
          <w:t>111</w:t>
        </w:r>
        <w:r w:rsidR="00A5587E">
          <w:rPr>
            <w:noProof/>
            <w:webHidden/>
          </w:rPr>
          <w:fldChar w:fldCharType="end"/>
        </w:r>
      </w:hyperlink>
    </w:p>
    <w:p w14:paraId="3917AF84" w14:textId="01D1CF63" w:rsidR="00A5587E" w:rsidRDefault="00761164">
      <w:pPr>
        <w:pStyle w:val="TableofFigures"/>
        <w:rPr>
          <w:rFonts w:asciiTheme="minorHAnsi" w:eastAsiaTheme="minorEastAsia" w:hAnsiTheme="minorHAnsi" w:cstheme="minorBidi"/>
          <w:noProof/>
          <w:sz w:val="22"/>
          <w:szCs w:val="22"/>
        </w:rPr>
      </w:pPr>
      <w:hyperlink w:anchor="_Toc514659911" w:history="1">
        <w:r w:rsidR="00A5587E" w:rsidRPr="005E07FF">
          <w:rPr>
            <w:rStyle w:val="Hyperlink"/>
            <w:rFonts w:ascii="Arial" w:hAnsi="Arial" w:cs="Arial"/>
            <w:noProof/>
          </w:rPr>
          <w:t>Table 27: Ambiguous Payer Report</w:t>
        </w:r>
        <w:r w:rsidR="00A5587E">
          <w:rPr>
            <w:noProof/>
            <w:webHidden/>
          </w:rPr>
          <w:tab/>
        </w:r>
        <w:r w:rsidR="00A5587E">
          <w:rPr>
            <w:noProof/>
            <w:webHidden/>
          </w:rPr>
          <w:fldChar w:fldCharType="begin"/>
        </w:r>
        <w:r w:rsidR="00A5587E">
          <w:rPr>
            <w:noProof/>
            <w:webHidden/>
          </w:rPr>
          <w:instrText xml:space="preserve"> PAGEREF _Toc514659911 \h </w:instrText>
        </w:r>
        <w:r w:rsidR="00A5587E">
          <w:rPr>
            <w:noProof/>
            <w:webHidden/>
          </w:rPr>
        </w:r>
        <w:r w:rsidR="00A5587E">
          <w:rPr>
            <w:noProof/>
            <w:webHidden/>
          </w:rPr>
          <w:fldChar w:fldCharType="separate"/>
        </w:r>
        <w:r w:rsidR="00A5587E">
          <w:rPr>
            <w:noProof/>
            <w:webHidden/>
          </w:rPr>
          <w:t>112</w:t>
        </w:r>
        <w:r w:rsidR="00A5587E">
          <w:rPr>
            <w:noProof/>
            <w:webHidden/>
          </w:rPr>
          <w:fldChar w:fldCharType="end"/>
        </w:r>
      </w:hyperlink>
    </w:p>
    <w:p w14:paraId="5CB51FF6" w14:textId="5C888631" w:rsidR="00A5587E" w:rsidRDefault="00761164">
      <w:pPr>
        <w:pStyle w:val="TableofFigures"/>
        <w:rPr>
          <w:rFonts w:asciiTheme="minorHAnsi" w:eastAsiaTheme="minorEastAsia" w:hAnsiTheme="minorHAnsi" w:cstheme="minorBidi"/>
          <w:noProof/>
          <w:sz w:val="22"/>
          <w:szCs w:val="22"/>
        </w:rPr>
      </w:pPr>
      <w:hyperlink w:anchor="_Toc514659912" w:history="1">
        <w:r w:rsidR="00A5587E" w:rsidRPr="005E07FF">
          <w:rPr>
            <w:rStyle w:val="Hyperlink"/>
            <w:rFonts w:ascii="Arial" w:hAnsi="Arial" w:cs="Arial"/>
            <w:noProof/>
          </w:rPr>
          <w:t>Table 28: Inactive Insurance Policy Report</w:t>
        </w:r>
        <w:r w:rsidR="00A5587E">
          <w:rPr>
            <w:noProof/>
            <w:webHidden/>
          </w:rPr>
          <w:tab/>
        </w:r>
        <w:r w:rsidR="00A5587E">
          <w:rPr>
            <w:noProof/>
            <w:webHidden/>
          </w:rPr>
          <w:fldChar w:fldCharType="begin"/>
        </w:r>
        <w:r w:rsidR="00A5587E">
          <w:rPr>
            <w:noProof/>
            <w:webHidden/>
          </w:rPr>
          <w:instrText xml:space="preserve"> PAGEREF _Toc514659912 \h </w:instrText>
        </w:r>
        <w:r w:rsidR="00A5587E">
          <w:rPr>
            <w:noProof/>
            <w:webHidden/>
          </w:rPr>
        </w:r>
        <w:r w:rsidR="00A5587E">
          <w:rPr>
            <w:noProof/>
            <w:webHidden/>
          </w:rPr>
          <w:fldChar w:fldCharType="separate"/>
        </w:r>
        <w:r w:rsidR="00A5587E">
          <w:rPr>
            <w:noProof/>
            <w:webHidden/>
          </w:rPr>
          <w:t>114</w:t>
        </w:r>
        <w:r w:rsidR="00A5587E">
          <w:rPr>
            <w:noProof/>
            <w:webHidden/>
          </w:rPr>
          <w:fldChar w:fldCharType="end"/>
        </w:r>
      </w:hyperlink>
    </w:p>
    <w:p w14:paraId="2B98055F" w14:textId="37975E75" w:rsidR="00A5587E" w:rsidRDefault="00761164">
      <w:pPr>
        <w:pStyle w:val="TableofFigures"/>
        <w:rPr>
          <w:rFonts w:asciiTheme="minorHAnsi" w:eastAsiaTheme="minorEastAsia" w:hAnsiTheme="minorHAnsi" w:cstheme="minorBidi"/>
          <w:noProof/>
          <w:sz w:val="22"/>
          <w:szCs w:val="22"/>
        </w:rPr>
      </w:pPr>
      <w:hyperlink w:anchor="_Toc514659913" w:history="1">
        <w:r w:rsidR="00A5587E" w:rsidRPr="005E07FF">
          <w:rPr>
            <w:rStyle w:val="Hyperlink"/>
            <w:rFonts w:ascii="Arial" w:hAnsi="Arial" w:cs="Arial"/>
            <w:noProof/>
          </w:rPr>
          <w:t>Table 29: List of Group Insurance Plans without Annual Benefits by Year, as Requested</w:t>
        </w:r>
        <w:r w:rsidR="00A5587E">
          <w:rPr>
            <w:noProof/>
            <w:webHidden/>
          </w:rPr>
          <w:tab/>
        </w:r>
        <w:r w:rsidR="00A5587E">
          <w:rPr>
            <w:noProof/>
            <w:webHidden/>
          </w:rPr>
          <w:fldChar w:fldCharType="begin"/>
        </w:r>
        <w:r w:rsidR="00A5587E">
          <w:rPr>
            <w:noProof/>
            <w:webHidden/>
          </w:rPr>
          <w:instrText xml:space="preserve"> PAGEREF _Toc514659913 \h </w:instrText>
        </w:r>
        <w:r w:rsidR="00A5587E">
          <w:rPr>
            <w:noProof/>
            <w:webHidden/>
          </w:rPr>
        </w:r>
        <w:r w:rsidR="00A5587E">
          <w:rPr>
            <w:noProof/>
            <w:webHidden/>
          </w:rPr>
          <w:fldChar w:fldCharType="separate"/>
        </w:r>
        <w:r w:rsidR="00A5587E">
          <w:rPr>
            <w:noProof/>
            <w:webHidden/>
          </w:rPr>
          <w:t>116</w:t>
        </w:r>
        <w:r w:rsidR="00A5587E">
          <w:rPr>
            <w:noProof/>
            <w:webHidden/>
          </w:rPr>
          <w:fldChar w:fldCharType="end"/>
        </w:r>
      </w:hyperlink>
    </w:p>
    <w:p w14:paraId="0212E1A9" w14:textId="1ECB7FEF" w:rsidR="00A5587E" w:rsidRDefault="00761164">
      <w:pPr>
        <w:pStyle w:val="TableofFigures"/>
        <w:rPr>
          <w:rFonts w:asciiTheme="minorHAnsi" w:eastAsiaTheme="minorEastAsia" w:hAnsiTheme="minorHAnsi" w:cstheme="minorBidi"/>
          <w:noProof/>
          <w:sz w:val="22"/>
          <w:szCs w:val="22"/>
        </w:rPr>
      </w:pPr>
      <w:hyperlink w:anchor="_Toc514659914" w:history="1">
        <w:r w:rsidR="00A5587E" w:rsidRPr="005E07FF">
          <w:rPr>
            <w:rStyle w:val="Hyperlink"/>
            <w:rFonts w:ascii="Arial" w:hAnsi="Arial" w:cs="Arial"/>
            <w:noProof/>
          </w:rPr>
          <w:t>Table 30: Valid Insurance Report</w:t>
        </w:r>
        <w:r w:rsidR="00A5587E">
          <w:rPr>
            <w:noProof/>
            <w:webHidden/>
          </w:rPr>
          <w:tab/>
        </w:r>
        <w:r w:rsidR="00A5587E">
          <w:rPr>
            <w:noProof/>
            <w:webHidden/>
          </w:rPr>
          <w:fldChar w:fldCharType="begin"/>
        </w:r>
        <w:r w:rsidR="00A5587E">
          <w:rPr>
            <w:noProof/>
            <w:webHidden/>
          </w:rPr>
          <w:instrText xml:space="preserve"> PAGEREF _Toc514659914 \h </w:instrText>
        </w:r>
        <w:r w:rsidR="00A5587E">
          <w:rPr>
            <w:noProof/>
            <w:webHidden/>
          </w:rPr>
        </w:r>
        <w:r w:rsidR="00A5587E">
          <w:rPr>
            <w:noProof/>
            <w:webHidden/>
          </w:rPr>
          <w:fldChar w:fldCharType="separate"/>
        </w:r>
        <w:r w:rsidR="00A5587E">
          <w:rPr>
            <w:noProof/>
            <w:webHidden/>
          </w:rPr>
          <w:t>118</w:t>
        </w:r>
        <w:r w:rsidR="00A5587E">
          <w:rPr>
            <w:noProof/>
            <w:webHidden/>
          </w:rPr>
          <w:fldChar w:fldCharType="end"/>
        </w:r>
      </w:hyperlink>
    </w:p>
    <w:p w14:paraId="2967C333" w14:textId="2AEB4601" w:rsidR="00A5587E" w:rsidRDefault="00761164">
      <w:pPr>
        <w:pStyle w:val="TableofFigures"/>
        <w:rPr>
          <w:rFonts w:asciiTheme="minorHAnsi" w:eastAsiaTheme="minorEastAsia" w:hAnsiTheme="minorHAnsi" w:cstheme="minorBidi"/>
          <w:noProof/>
          <w:sz w:val="22"/>
          <w:szCs w:val="22"/>
        </w:rPr>
      </w:pPr>
      <w:hyperlink w:anchor="_Toc514659915" w:history="1">
        <w:r w:rsidR="00A5587E" w:rsidRPr="005E07FF">
          <w:rPr>
            <w:rStyle w:val="Hyperlink"/>
            <w:rFonts w:ascii="Arial" w:hAnsi="Arial" w:cs="Arial"/>
            <w:noProof/>
          </w:rPr>
          <w:t>Table 31: INTERFACILITY INSURANCE UPDATE ACTIVITY REPORT</w:t>
        </w:r>
        <w:r w:rsidR="00A5587E">
          <w:rPr>
            <w:noProof/>
            <w:webHidden/>
          </w:rPr>
          <w:tab/>
        </w:r>
        <w:r w:rsidR="00A5587E">
          <w:rPr>
            <w:noProof/>
            <w:webHidden/>
          </w:rPr>
          <w:fldChar w:fldCharType="begin"/>
        </w:r>
        <w:r w:rsidR="00A5587E">
          <w:rPr>
            <w:noProof/>
            <w:webHidden/>
          </w:rPr>
          <w:instrText xml:space="preserve"> PAGEREF _Toc514659915 \h </w:instrText>
        </w:r>
        <w:r w:rsidR="00A5587E">
          <w:rPr>
            <w:noProof/>
            <w:webHidden/>
          </w:rPr>
        </w:r>
        <w:r w:rsidR="00A5587E">
          <w:rPr>
            <w:noProof/>
            <w:webHidden/>
          </w:rPr>
          <w:fldChar w:fldCharType="separate"/>
        </w:r>
        <w:r w:rsidR="00A5587E">
          <w:rPr>
            <w:noProof/>
            <w:webHidden/>
          </w:rPr>
          <w:t>118</w:t>
        </w:r>
        <w:r w:rsidR="00A5587E">
          <w:rPr>
            <w:noProof/>
            <w:webHidden/>
          </w:rPr>
          <w:fldChar w:fldCharType="end"/>
        </w:r>
      </w:hyperlink>
    </w:p>
    <w:p w14:paraId="0CB834DA" w14:textId="0DA19CA8" w:rsidR="00A5587E" w:rsidRDefault="00761164">
      <w:pPr>
        <w:pStyle w:val="TableofFigures"/>
        <w:rPr>
          <w:rFonts w:asciiTheme="minorHAnsi" w:eastAsiaTheme="minorEastAsia" w:hAnsiTheme="minorHAnsi" w:cstheme="minorBidi"/>
          <w:noProof/>
          <w:sz w:val="22"/>
          <w:szCs w:val="22"/>
        </w:rPr>
      </w:pPr>
      <w:hyperlink w:anchor="_Toc514659916" w:history="1">
        <w:r w:rsidR="00A5587E" w:rsidRPr="005E07FF">
          <w:rPr>
            <w:rStyle w:val="Hyperlink"/>
            <w:rFonts w:ascii="Arial" w:hAnsi="Arial" w:cs="Arial"/>
            <w:noProof/>
          </w:rPr>
          <w:t>Table 32: Exceptions List Report</w:t>
        </w:r>
        <w:r w:rsidR="00A5587E">
          <w:rPr>
            <w:noProof/>
            <w:webHidden/>
          </w:rPr>
          <w:tab/>
        </w:r>
        <w:r w:rsidR="00A5587E">
          <w:rPr>
            <w:noProof/>
            <w:webHidden/>
          </w:rPr>
          <w:fldChar w:fldCharType="begin"/>
        </w:r>
        <w:r w:rsidR="00A5587E">
          <w:rPr>
            <w:noProof/>
            <w:webHidden/>
          </w:rPr>
          <w:instrText xml:space="preserve"> PAGEREF _Toc514659916 \h </w:instrText>
        </w:r>
        <w:r w:rsidR="00A5587E">
          <w:rPr>
            <w:noProof/>
            <w:webHidden/>
          </w:rPr>
        </w:r>
        <w:r w:rsidR="00A5587E">
          <w:rPr>
            <w:noProof/>
            <w:webHidden/>
          </w:rPr>
          <w:fldChar w:fldCharType="separate"/>
        </w:r>
        <w:r w:rsidR="00A5587E">
          <w:rPr>
            <w:noProof/>
            <w:webHidden/>
          </w:rPr>
          <w:t>119</w:t>
        </w:r>
        <w:r w:rsidR="00A5587E">
          <w:rPr>
            <w:noProof/>
            <w:webHidden/>
          </w:rPr>
          <w:fldChar w:fldCharType="end"/>
        </w:r>
      </w:hyperlink>
    </w:p>
    <w:p w14:paraId="11D057F4" w14:textId="7198198E" w:rsidR="00A5587E" w:rsidRDefault="00761164">
      <w:pPr>
        <w:pStyle w:val="TableofFigures"/>
        <w:rPr>
          <w:rFonts w:asciiTheme="minorHAnsi" w:eastAsiaTheme="minorEastAsia" w:hAnsiTheme="minorHAnsi" w:cstheme="minorBidi"/>
          <w:noProof/>
          <w:sz w:val="22"/>
          <w:szCs w:val="22"/>
        </w:rPr>
      </w:pPr>
      <w:hyperlink w:anchor="_Toc514659917" w:history="1">
        <w:r w:rsidR="00A5587E" w:rsidRPr="005E07FF">
          <w:rPr>
            <w:rStyle w:val="Hyperlink"/>
            <w:rFonts w:ascii="Arial" w:hAnsi="Arial" w:cs="Arial"/>
            <w:noProof/>
          </w:rPr>
          <w:t>Table 33: Entries Entered By Report</w:t>
        </w:r>
        <w:r w:rsidR="00A5587E">
          <w:rPr>
            <w:noProof/>
            <w:webHidden/>
          </w:rPr>
          <w:tab/>
        </w:r>
        <w:r w:rsidR="00A5587E">
          <w:rPr>
            <w:noProof/>
            <w:webHidden/>
          </w:rPr>
          <w:fldChar w:fldCharType="begin"/>
        </w:r>
        <w:r w:rsidR="00A5587E">
          <w:rPr>
            <w:noProof/>
            <w:webHidden/>
          </w:rPr>
          <w:instrText xml:space="preserve"> PAGEREF _Toc514659917 \h </w:instrText>
        </w:r>
        <w:r w:rsidR="00A5587E">
          <w:rPr>
            <w:noProof/>
            <w:webHidden/>
          </w:rPr>
        </w:r>
        <w:r w:rsidR="00A5587E">
          <w:rPr>
            <w:noProof/>
            <w:webHidden/>
          </w:rPr>
          <w:fldChar w:fldCharType="separate"/>
        </w:r>
        <w:r w:rsidR="00A5587E">
          <w:rPr>
            <w:noProof/>
            <w:webHidden/>
          </w:rPr>
          <w:t>119</w:t>
        </w:r>
        <w:r w:rsidR="00A5587E">
          <w:rPr>
            <w:noProof/>
            <w:webHidden/>
          </w:rPr>
          <w:fldChar w:fldCharType="end"/>
        </w:r>
      </w:hyperlink>
    </w:p>
    <w:p w14:paraId="00CAED6F" w14:textId="5CA6F76D" w:rsidR="00A5587E" w:rsidRDefault="00761164">
      <w:pPr>
        <w:pStyle w:val="TableofFigures"/>
        <w:rPr>
          <w:rFonts w:asciiTheme="minorHAnsi" w:eastAsiaTheme="minorEastAsia" w:hAnsiTheme="minorHAnsi" w:cstheme="minorBidi"/>
          <w:noProof/>
          <w:sz w:val="22"/>
          <w:szCs w:val="22"/>
        </w:rPr>
      </w:pPr>
      <w:hyperlink w:anchor="_Toc514659918" w:history="1">
        <w:r w:rsidR="00A5587E" w:rsidRPr="005E07FF">
          <w:rPr>
            <w:rStyle w:val="Hyperlink"/>
            <w:rFonts w:ascii="Arial" w:hAnsi="Arial" w:cs="Arial"/>
            <w:noProof/>
          </w:rPr>
          <w:t>Table 34: Entries Accepted By Report</w:t>
        </w:r>
        <w:r w:rsidR="00A5587E">
          <w:rPr>
            <w:noProof/>
            <w:webHidden/>
          </w:rPr>
          <w:tab/>
        </w:r>
        <w:r w:rsidR="00A5587E">
          <w:rPr>
            <w:noProof/>
            <w:webHidden/>
          </w:rPr>
          <w:fldChar w:fldCharType="begin"/>
        </w:r>
        <w:r w:rsidR="00A5587E">
          <w:rPr>
            <w:noProof/>
            <w:webHidden/>
          </w:rPr>
          <w:instrText xml:space="preserve"> PAGEREF _Toc514659918 \h </w:instrText>
        </w:r>
        <w:r w:rsidR="00A5587E">
          <w:rPr>
            <w:noProof/>
            <w:webHidden/>
          </w:rPr>
        </w:r>
        <w:r w:rsidR="00A5587E">
          <w:rPr>
            <w:noProof/>
            <w:webHidden/>
          </w:rPr>
          <w:fldChar w:fldCharType="separate"/>
        </w:r>
        <w:r w:rsidR="00A5587E">
          <w:rPr>
            <w:noProof/>
            <w:webHidden/>
          </w:rPr>
          <w:t>120</w:t>
        </w:r>
        <w:r w:rsidR="00A5587E">
          <w:rPr>
            <w:noProof/>
            <w:webHidden/>
          </w:rPr>
          <w:fldChar w:fldCharType="end"/>
        </w:r>
      </w:hyperlink>
    </w:p>
    <w:p w14:paraId="04035ADF" w14:textId="44B21623" w:rsidR="00A5587E" w:rsidRDefault="00761164">
      <w:pPr>
        <w:pStyle w:val="TableofFigures"/>
        <w:rPr>
          <w:rFonts w:asciiTheme="minorHAnsi" w:eastAsiaTheme="minorEastAsia" w:hAnsiTheme="minorHAnsi" w:cstheme="minorBidi"/>
          <w:noProof/>
          <w:sz w:val="22"/>
          <w:szCs w:val="22"/>
        </w:rPr>
      </w:pPr>
      <w:hyperlink w:anchor="_Toc514659919" w:history="1">
        <w:r w:rsidR="00A5587E" w:rsidRPr="005E07FF">
          <w:rPr>
            <w:rStyle w:val="Hyperlink"/>
            <w:rFonts w:ascii="Arial" w:hAnsi="Arial" w:cs="Arial"/>
            <w:noProof/>
          </w:rPr>
          <w:t>Table 35: Combined Productivity Report</w:t>
        </w:r>
        <w:r w:rsidR="00A5587E">
          <w:rPr>
            <w:noProof/>
            <w:webHidden/>
          </w:rPr>
          <w:tab/>
        </w:r>
        <w:r w:rsidR="00A5587E">
          <w:rPr>
            <w:noProof/>
            <w:webHidden/>
          </w:rPr>
          <w:fldChar w:fldCharType="begin"/>
        </w:r>
        <w:r w:rsidR="00A5587E">
          <w:rPr>
            <w:noProof/>
            <w:webHidden/>
          </w:rPr>
          <w:instrText xml:space="preserve"> PAGEREF _Toc514659919 \h </w:instrText>
        </w:r>
        <w:r w:rsidR="00A5587E">
          <w:rPr>
            <w:noProof/>
            <w:webHidden/>
          </w:rPr>
        </w:r>
        <w:r w:rsidR="00A5587E">
          <w:rPr>
            <w:noProof/>
            <w:webHidden/>
          </w:rPr>
          <w:fldChar w:fldCharType="separate"/>
        </w:r>
        <w:r w:rsidR="00A5587E">
          <w:rPr>
            <w:noProof/>
            <w:webHidden/>
          </w:rPr>
          <w:t>121</w:t>
        </w:r>
        <w:r w:rsidR="00A5587E">
          <w:rPr>
            <w:noProof/>
            <w:webHidden/>
          </w:rPr>
          <w:fldChar w:fldCharType="end"/>
        </w:r>
      </w:hyperlink>
    </w:p>
    <w:p w14:paraId="0001E60A" w14:textId="77777777" w:rsidR="00A17716" w:rsidRPr="00F458A0" w:rsidRDefault="00A17716" w:rsidP="00A17716">
      <w:pPr>
        <w:pStyle w:val="TOC1"/>
      </w:pPr>
      <w:r w:rsidRPr="00F458A0">
        <w:rPr>
          <w:rStyle w:val="Hyperlink"/>
          <w:rFonts w:ascii="Arial" w:hAnsi="Arial"/>
          <w:b/>
        </w:rPr>
        <w:fldChar w:fldCharType="end"/>
      </w:r>
    </w:p>
    <w:p w14:paraId="63E2B724" w14:textId="77777777" w:rsidR="00A17716" w:rsidRPr="00F458A0" w:rsidRDefault="00A17716" w:rsidP="00A17716"/>
    <w:p w14:paraId="0B98D20D" w14:textId="77777777" w:rsidR="00A17716" w:rsidRPr="00F458A0" w:rsidRDefault="00A17716" w:rsidP="00A17716">
      <w:pPr>
        <w:pStyle w:val="TOC1"/>
        <w:sectPr w:rsidR="00A17716" w:rsidRPr="00F458A0" w:rsidSect="0046538D">
          <w:footerReference w:type="default" r:id="rId13"/>
          <w:pgSz w:w="12240" w:h="15840" w:code="1"/>
          <w:pgMar w:top="1440" w:right="1440" w:bottom="1440" w:left="1440" w:header="720" w:footer="720" w:gutter="0"/>
          <w:pgNumType w:fmt="lowerRoman" w:start="2"/>
          <w:cols w:space="720"/>
          <w:docGrid w:linePitch="360"/>
        </w:sectPr>
      </w:pPr>
    </w:p>
    <w:p w14:paraId="00BEE244" w14:textId="77777777" w:rsidR="00A17716" w:rsidRPr="00F458A0" w:rsidRDefault="00A17716" w:rsidP="00A17716">
      <w:pPr>
        <w:pStyle w:val="Heading1"/>
      </w:pPr>
      <w:bookmarkStart w:id="1" w:name="_Toc514663664"/>
      <w:r w:rsidRPr="00F458A0">
        <w:lastRenderedPageBreak/>
        <w:t>Introduction</w:t>
      </w:r>
      <w:bookmarkEnd w:id="1"/>
    </w:p>
    <w:p w14:paraId="35FAFE41" w14:textId="77777777" w:rsidR="00A17716" w:rsidRPr="00F458A0" w:rsidRDefault="00A17716" w:rsidP="00A17716">
      <w:pPr>
        <w:pStyle w:val="BodyText"/>
      </w:pPr>
      <w:r w:rsidRPr="00F458A0">
        <w:t>The eBusiness Solutions Office manages the development, implementation and ongoing support of the Department of Veterans Affairs (VA) Electronic Data Interchange (EDI) applications within VistA in support of revenue generation from third party payers. By monitoring legislative, legally mandated, and other industry requirements, enacted under the Health Insurance Portability and Accountability Act (HIPAA) and subsequent regulations, eBusiness Solutions supports innovative enhancements to VA software ensuring the continued flow of revenue to meet the needs of our Nation’s Veterans.</w:t>
      </w:r>
    </w:p>
    <w:p w14:paraId="78F8DC40" w14:textId="77777777" w:rsidR="00A17716" w:rsidRPr="00F458A0" w:rsidRDefault="00A17716" w:rsidP="00A17716">
      <w:pPr>
        <w:pStyle w:val="BodyText"/>
      </w:pPr>
      <w:r w:rsidRPr="00F458A0">
        <w:t>eBusiness focuses upon:</w:t>
      </w:r>
    </w:p>
    <w:p w14:paraId="7E268A58" w14:textId="77777777" w:rsidR="00A17716" w:rsidRPr="00F458A0" w:rsidRDefault="00A17716" w:rsidP="00A17716">
      <w:pPr>
        <w:pStyle w:val="BodyTextBullet1"/>
      </w:pPr>
      <w:r w:rsidRPr="00F458A0">
        <w:t>Assuring compliance with industry EDI standards setting organizations such as the Workgroup for Electronic Data Interchange (WEDI), the Accredited Standards Committee X12 (ASC X12), the Council for Affordable Quality Healthcare (CAQH), the National Council on Prescription Drug Plans (NCPDP), and the National Committee on Vital and Health Statistics (NCVHS).</w:t>
      </w:r>
    </w:p>
    <w:p w14:paraId="27963EFE" w14:textId="77777777" w:rsidR="00A17716" w:rsidRPr="00F458A0" w:rsidRDefault="00A17716" w:rsidP="00A17716">
      <w:pPr>
        <w:pStyle w:val="BodyTextBullet1"/>
      </w:pPr>
      <w:r w:rsidRPr="00F458A0">
        <w:t>Working collaboratively with the Office of Information Technology (OIT) as the EDI business owner to develop and update the Veterans Health Administration (VHA) software, including eInsurance, eBilling, ePharmacy and ePayments. Ensures multi-year funding projections are included in VA submission to the President’s budget.</w:t>
      </w:r>
    </w:p>
    <w:p w14:paraId="49FB54D7" w14:textId="77777777" w:rsidR="00A17716" w:rsidRPr="00F458A0" w:rsidRDefault="00A17716" w:rsidP="00A17716">
      <w:pPr>
        <w:pStyle w:val="BodyTextBullet1"/>
      </w:pPr>
      <w:r w:rsidRPr="00F458A0">
        <w:t>Providing training to VA Medical Center (VAMC) and Consolidated Patient Account Center (CPAC) staff on the updated EDI software, including program support to staff and trading partners.</w:t>
      </w:r>
    </w:p>
    <w:p w14:paraId="49F28948" w14:textId="77777777" w:rsidR="00A17716" w:rsidRPr="00F458A0" w:rsidRDefault="00A17716" w:rsidP="00A17716">
      <w:pPr>
        <w:pStyle w:val="BodyTextBullet1"/>
      </w:pPr>
      <w:r w:rsidRPr="00F458A0">
        <w:t>Ensuring electronic connectivity to over 1,600 payers, including proactive outreach to ensure payer compliance with mandates, helping to educate payers on EDI standards, and reporting non-compliant payers to Centers for Medicare and Medicaid Services (CMS).</w:t>
      </w:r>
    </w:p>
    <w:p w14:paraId="78896C70" w14:textId="77777777" w:rsidR="00A17716" w:rsidRPr="00F458A0" w:rsidRDefault="00A17716" w:rsidP="00A17716">
      <w:pPr>
        <w:pStyle w:val="BodyTextBullet1"/>
      </w:pPr>
      <w:r w:rsidRPr="00F458A0">
        <w:t>Maintaining partnerships with Federal agencies and trading partners who assist with EDI business and work flow. This includes Federal partners such as Health &amp; Human Services (HHS), the Internal Revenue Service (IRS) and Treasury; and EDI clearinghouses and commercial banking partners.</w:t>
      </w:r>
    </w:p>
    <w:p w14:paraId="4B120A5C" w14:textId="77777777" w:rsidR="00A17716" w:rsidRPr="00F458A0" w:rsidRDefault="00A17716" w:rsidP="00A17716">
      <w:pPr>
        <w:pStyle w:val="BodyText"/>
      </w:pPr>
      <w:r w:rsidRPr="00F458A0">
        <w:t>The vision of the Medical Care Collection Fund/Application Programming Interface (MCCF/API) 2.0 work effort is to modernize and evolve the systems used for EDI transactions. The MCCF program seeks to transition from a Veterans Health Information Systems and Technology Architecture (VistA) - based architecture to a Service Oriented Architecture (SOA). The end state is to transition business logic from VistA to a modernized solution while using VistA as the authoritative data source.</w:t>
      </w:r>
    </w:p>
    <w:p w14:paraId="0E244710" w14:textId="77777777" w:rsidR="00A17716" w:rsidRPr="00F458A0" w:rsidRDefault="00A17716" w:rsidP="00A17716">
      <w:pPr>
        <w:pStyle w:val="BodyText"/>
      </w:pPr>
      <w:r w:rsidRPr="00F458A0">
        <w:t>This SDD is a dual-use document that provides the conceptual design as well as the to-be design for the MCCF EDI Transaction Application Suite (TAS). This document will be updated as the product is built, to reflect the as-built product.</w:t>
      </w:r>
    </w:p>
    <w:p w14:paraId="20C6E9E9" w14:textId="77777777" w:rsidR="00A17716" w:rsidRPr="00F458A0" w:rsidRDefault="00A17716" w:rsidP="00A17716">
      <w:pPr>
        <w:pStyle w:val="BodyText"/>
      </w:pPr>
      <w:r w:rsidRPr="00F458A0">
        <w:t>The intended audience of this document includes the eBusiness Solutions Office, Enterprise Program Management Office (ePMO), Product Engineering, Software Quality Assurance (SQA), the Chief Business Office (CBO), and staff at the Office of Information and Technology (OIT) at the Health Administration Center (HAC), and Financial Service Center (FSC).</w:t>
      </w:r>
    </w:p>
    <w:p w14:paraId="0A0852DC" w14:textId="77777777" w:rsidR="00A17716" w:rsidRPr="00F458A0" w:rsidRDefault="00A17716" w:rsidP="00A17716">
      <w:pPr>
        <w:pStyle w:val="Heading2"/>
      </w:pPr>
      <w:bookmarkStart w:id="2" w:name="_Toc514663665"/>
      <w:r w:rsidRPr="00F458A0">
        <w:lastRenderedPageBreak/>
        <w:t>Scope</w:t>
      </w:r>
      <w:bookmarkEnd w:id="2"/>
    </w:p>
    <w:p w14:paraId="7C5F72C6" w14:textId="77777777" w:rsidR="00A17716" w:rsidRPr="00F458A0" w:rsidRDefault="00A17716" w:rsidP="00A17716">
      <w:pPr>
        <w:pStyle w:val="BodyText"/>
      </w:pPr>
      <w:r w:rsidRPr="00F458A0">
        <w:t>This SDD specifies the technical details for the MCCF) EDI TAS project.</w:t>
      </w:r>
    </w:p>
    <w:p w14:paraId="74C30040" w14:textId="77777777" w:rsidR="00A17716" w:rsidRPr="00F458A0" w:rsidRDefault="00A17716" w:rsidP="00A17716">
      <w:pPr>
        <w:pStyle w:val="BodyText"/>
      </w:pPr>
      <w:r w:rsidRPr="00F458A0">
        <w:t>The work effort will create a modern Web application design and architecture that:</w:t>
      </w:r>
    </w:p>
    <w:p w14:paraId="77ED8DDC" w14:textId="77777777" w:rsidR="00A17716" w:rsidRPr="00F458A0" w:rsidRDefault="00A17716" w:rsidP="00A17716">
      <w:pPr>
        <w:pStyle w:val="BodyTextBullet1"/>
      </w:pPr>
      <w:r w:rsidRPr="00F458A0">
        <w:t>Maintains compliance with Designated Standard Maintenance Organizations (DSMO) related to healthcare EDI transactions (see list of following specific EDI transactions).</w:t>
      </w:r>
    </w:p>
    <w:p w14:paraId="6F681F70" w14:textId="77777777" w:rsidR="00A17716" w:rsidRPr="00F458A0" w:rsidRDefault="00A17716" w:rsidP="00A17716">
      <w:pPr>
        <w:pStyle w:val="BodyTextBullet1"/>
      </w:pPr>
      <w:r w:rsidRPr="00F458A0">
        <w:t>Ports existing functionality of the current EDI applications to a new, modern Web application.</w:t>
      </w:r>
    </w:p>
    <w:p w14:paraId="088B08E5" w14:textId="77777777" w:rsidR="00A17716" w:rsidRPr="00F458A0" w:rsidRDefault="00A17716" w:rsidP="00A17716">
      <w:pPr>
        <w:pStyle w:val="BodyTextBullet1"/>
      </w:pPr>
      <w:r w:rsidRPr="00F458A0">
        <w:t>Enhances the capabilities of EDI transaction processing, including increasing the ability to “prepopulate” processing of all EDI transactions from service data.</w:t>
      </w:r>
    </w:p>
    <w:p w14:paraId="58E100BF" w14:textId="77777777" w:rsidR="00A17716" w:rsidRPr="00F458A0" w:rsidRDefault="00A17716" w:rsidP="00A17716">
      <w:pPr>
        <w:pStyle w:val="BodyTextBullet1"/>
      </w:pPr>
      <w:r w:rsidRPr="00F458A0">
        <w:t xml:space="preserve">Provides services that will be used to implement/Improve the user interface for EDI transaction processing. </w:t>
      </w:r>
    </w:p>
    <w:p w14:paraId="4AE68B22" w14:textId="77777777" w:rsidR="00A17716" w:rsidRPr="00F458A0" w:rsidRDefault="00A17716" w:rsidP="00A17716">
      <w:pPr>
        <w:pStyle w:val="BodyTextBullet1"/>
      </w:pPr>
      <w:r w:rsidRPr="00F458A0">
        <w:t>Enhances service status management and monitoring capabilities and reporting (e.g., dashboards).</w:t>
      </w:r>
    </w:p>
    <w:p w14:paraId="097478D6" w14:textId="77777777" w:rsidR="00A17716" w:rsidRPr="00F458A0" w:rsidRDefault="00A17716" w:rsidP="00A17716">
      <w:pPr>
        <w:pStyle w:val="BodyText"/>
      </w:pPr>
      <w:r w:rsidRPr="00F458A0">
        <w:t>The specific EDI transactions in scope for this effort will include:</w:t>
      </w:r>
    </w:p>
    <w:p w14:paraId="544C6948" w14:textId="77777777" w:rsidR="00A17716" w:rsidRPr="00F458A0" w:rsidRDefault="00A17716" w:rsidP="00A17716">
      <w:pPr>
        <w:pStyle w:val="BodyTextBullet1"/>
      </w:pPr>
      <w:r w:rsidRPr="00F458A0">
        <w:t>837 claims (837-I, 837-P, and 837-D)</w:t>
      </w:r>
    </w:p>
    <w:p w14:paraId="126FCA32" w14:textId="77777777" w:rsidR="00A17716" w:rsidRPr="00F458A0" w:rsidRDefault="00A17716" w:rsidP="00A17716">
      <w:pPr>
        <w:pStyle w:val="BodyTextBullet1"/>
      </w:pPr>
      <w:r w:rsidRPr="00F458A0">
        <w:t>835 electronic remittance advice (ERA)</w:t>
      </w:r>
    </w:p>
    <w:p w14:paraId="65ACAE3D" w14:textId="77777777" w:rsidR="00A17716" w:rsidRPr="00F458A0" w:rsidRDefault="00A17716" w:rsidP="00A17716">
      <w:pPr>
        <w:pStyle w:val="BodyTextBullet1"/>
      </w:pPr>
      <w:r w:rsidRPr="00F458A0">
        <w:t>Electronic Funds Transfer (EFT)</w:t>
      </w:r>
    </w:p>
    <w:p w14:paraId="2CA53E57" w14:textId="77777777" w:rsidR="00A17716" w:rsidRPr="00F458A0" w:rsidRDefault="00A17716" w:rsidP="00A17716">
      <w:pPr>
        <w:pStyle w:val="BodyTextBullet1"/>
      </w:pPr>
      <w:r w:rsidRPr="00F458A0">
        <w:t>270 (Eligibility, Coverage or Benefit Inquiry)/271 (Eligibility, Coverage or Benefit Information)</w:t>
      </w:r>
    </w:p>
    <w:p w14:paraId="5A5563D3" w14:textId="77777777" w:rsidR="00A17716" w:rsidRPr="00F458A0" w:rsidRDefault="00A17716" w:rsidP="00A17716">
      <w:pPr>
        <w:pStyle w:val="BodyTextBullet1"/>
      </w:pPr>
      <w:r w:rsidRPr="00F458A0">
        <w:t>B1 (Pharmacy Claim)/B2 (Pharmacy Claim Reversal)/B3 (Pharmacy Claim Rebilling)/E1 (Pharmacy Eligibility Notification)</w:t>
      </w:r>
    </w:p>
    <w:p w14:paraId="18E375CA" w14:textId="77777777" w:rsidR="00A17716" w:rsidRPr="00F458A0" w:rsidRDefault="00A17716" w:rsidP="00A17716">
      <w:pPr>
        <w:pStyle w:val="BodyTextBullet1"/>
      </w:pPr>
      <w:r w:rsidRPr="00F458A0">
        <w:t>278 Health Care Services Review – Request for Review and Response (278x217), Inquiry and Response (278x215)</w:t>
      </w:r>
    </w:p>
    <w:p w14:paraId="692A7B94" w14:textId="77777777" w:rsidR="00A17716" w:rsidRPr="00F458A0" w:rsidRDefault="00A17716" w:rsidP="00A17716">
      <w:pPr>
        <w:pStyle w:val="BodyTextBullet1"/>
      </w:pPr>
      <w:r w:rsidRPr="00F458A0">
        <w:t>277 Request for Additional Information</w:t>
      </w:r>
    </w:p>
    <w:p w14:paraId="1DD3DB9F" w14:textId="77777777" w:rsidR="00A17716" w:rsidRPr="00F458A0" w:rsidRDefault="00A17716" w:rsidP="00A17716">
      <w:pPr>
        <w:pStyle w:val="BodyTextBullet1"/>
      </w:pPr>
      <w:r w:rsidRPr="00F458A0">
        <w:t>275 Additional Information to Support a Health Care Claim or Encounter (future)</w:t>
      </w:r>
    </w:p>
    <w:p w14:paraId="639D2A17" w14:textId="77777777" w:rsidR="00A17716" w:rsidRPr="00F458A0" w:rsidRDefault="00A17716" w:rsidP="00A17716">
      <w:pPr>
        <w:pStyle w:val="Bullet2"/>
        <w:numPr>
          <w:ilvl w:val="0"/>
          <w:numId w:val="0"/>
        </w:numPr>
        <w:ind w:left="1440" w:hanging="720"/>
      </w:pPr>
    </w:p>
    <w:p w14:paraId="1817F792" w14:textId="77777777" w:rsidR="00A17716" w:rsidRPr="00F458A0" w:rsidRDefault="00A17716" w:rsidP="00A17716">
      <w:pPr>
        <w:pStyle w:val="BodyText"/>
      </w:pPr>
    </w:p>
    <w:p w14:paraId="6A816D09" w14:textId="77777777" w:rsidR="00A17716" w:rsidRPr="00F458A0" w:rsidRDefault="00A17716" w:rsidP="00A17716">
      <w:pPr>
        <w:pStyle w:val="Heading1"/>
      </w:pPr>
      <w:bookmarkStart w:id="3" w:name="_Toc514663666"/>
      <w:r w:rsidRPr="00F458A0">
        <w:t>Background</w:t>
      </w:r>
      <w:bookmarkEnd w:id="3"/>
    </w:p>
    <w:p w14:paraId="0240D9AD" w14:textId="77777777" w:rsidR="00A17716" w:rsidRPr="00F458A0" w:rsidRDefault="00A17716" w:rsidP="00A17716">
      <w:pPr>
        <w:pStyle w:val="Heading2"/>
      </w:pPr>
      <w:bookmarkStart w:id="4" w:name="_Toc514663667"/>
      <w:r w:rsidRPr="00F458A0">
        <w:t>Overview of the System</w:t>
      </w:r>
      <w:bookmarkEnd w:id="4"/>
    </w:p>
    <w:p w14:paraId="0CEB6870" w14:textId="77777777" w:rsidR="00A17716" w:rsidRPr="00F458A0" w:rsidRDefault="00A17716" w:rsidP="00A17716">
      <w:pPr>
        <w:pStyle w:val="BodyText"/>
      </w:pPr>
      <w:r w:rsidRPr="00F458A0">
        <w:t>VHA’s MCCF EDI operations need to effectively comply with the mandated requirements of the Administrative Simplification provisions in Section 1104 of the Patient Protection and Affordable Care Act (PPACA) of 2010 and the Health Information Technology for Economic and Clinical Health Act (HITECH). These mandated requirements are further specified in the 1996 HIPAA as amended by Public Law (P.L.) 111-148 PPACA, Section 1104.</w:t>
      </w:r>
    </w:p>
    <w:p w14:paraId="3E125912" w14:textId="77777777" w:rsidR="00A17716" w:rsidRPr="00F458A0" w:rsidRDefault="00A17716" w:rsidP="00A17716">
      <w:pPr>
        <w:pStyle w:val="BodyText"/>
      </w:pPr>
      <w:r w:rsidRPr="00F458A0">
        <w:t xml:space="preserve">The eBusiness Solutions Office supports the MCCF EDI operations by assessing the impact of mandated healthcare regulatory requirements on these operations and the identification of needs </w:t>
      </w:r>
      <w:r w:rsidRPr="00F458A0">
        <w:lastRenderedPageBreak/>
        <w:t>to increase the percentage of reimbursements collected. As the VHA business process owner and Subject Matter Experts (SMEs) for industry health care EDI mandates, eBusiness Solutions defines the business needs and provides these needs to OIT Product Development (PD) and VA FSC for implementation of technology solutions that deliver both compliance and capabilities to increase reimbursements to VA for clinical services delivered to Veterans.</w:t>
      </w:r>
    </w:p>
    <w:p w14:paraId="60EFE3D7" w14:textId="77777777" w:rsidR="00A17716" w:rsidRPr="00F458A0" w:rsidRDefault="00A17716" w:rsidP="00A17716">
      <w:pPr>
        <w:pStyle w:val="BodyText"/>
      </w:pPr>
      <w:r w:rsidRPr="00F458A0">
        <w:t>The IB module is used by Billing Supervisors and Clerks, and UR and Insurance Verification personnel. MCCF Modernization will provide a system with the functionality to address the full revenue lifecycle from insurance verification to claims to payment of the claims. For claims, the system will include the ability to generate auto populated (fully automated) claims, thus allowing more efficient generation of claims, more revenue, and allowing staff to work on individual claim issues. The system will include services that can also be used to deliver data to, and receive data from, a new Web application used by billing staff for claims that cannot be fully automated.</w:t>
      </w:r>
    </w:p>
    <w:p w14:paraId="6E0497A1" w14:textId="77777777" w:rsidR="00A17716" w:rsidRPr="00F458A0" w:rsidRDefault="00A17716" w:rsidP="00A17716">
      <w:pPr>
        <w:pStyle w:val="Heading2"/>
      </w:pPr>
      <w:bookmarkStart w:id="5" w:name="_Toc514663668"/>
      <w:r w:rsidRPr="00F458A0">
        <w:t>Business Process Overview</w:t>
      </w:r>
      <w:bookmarkEnd w:id="5"/>
    </w:p>
    <w:p w14:paraId="4139E43D" w14:textId="77777777" w:rsidR="00A17716" w:rsidRPr="00F458A0" w:rsidRDefault="00A17716" w:rsidP="00A17716">
      <w:pPr>
        <w:pStyle w:val="BodyText"/>
      </w:pPr>
      <w:r w:rsidRPr="00F458A0">
        <w:t>The MCCF Modernization solution will automate the business processes used currently as part of the VA revenue cycle. This includes insurance verification, billing, and claims processing, payment, and remittance. These processes are tied to other processes that are out of scope, including documenting the care provided, coding treatment and encounters, and sending claims and receiving remittance to and from the clearinghouse.</w:t>
      </w:r>
    </w:p>
    <w:p w14:paraId="64F5CF99" w14:textId="1E5ACC61" w:rsidR="00A17716" w:rsidRPr="00F458A0" w:rsidRDefault="00A17716" w:rsidP="00A17716">
      <w:pPr>
        <w:pStyle w:val="BodyText"/>
      </w:pPr>
      <w:r w:rsidRPr="00F458A0">
        <w:fldChar w:fldCharType="begin"/>
      </w:r>
      <w:r w:rsidRPr="00F458A0">
        <w:instrText xml:space="preserve"> REF _Ref474233447 \h  \* MERGEFORMAT </w:instrText>
      </w:r>
      <w:r w:rsidRPr="00F458A0">
        <w:fldChar w:fldCharType="separate"/>
      </w:r>
      <w:r w:rsidR="006B661F">
        <w:rPr>
          <w:b/>
          <w:bCs/>
        </w:rPr>
        <w:t>Error! Reference source not found.</w:t>
      </w:r>
      <w:r w:rsidRPr="00F458A0">
        <w:fldChar w:fldCharType="end"/>
      </w:r>
      <w:r w:rsidRPr="00F458A0">
        <w:t xml:space="preserve"> shows the high-level business process starting from patient intake to receipt of payment for care that was provided. The other out-of-scope steps are displayed to show the overall context. The steps shaded in grey are out of scope for the MCCF Modernization effort.</w:t>
      </w:r>
    </w:p>
    <w:p w14:paraId="452A1FCF" w14:textId="77777777" w:rsidR="00A17716" w:rsidRPr="00B45BF5" w:rsidRDefault="00A17716" w:rsidP="00A17716">
      <w:pPr>
        <w:pStyle w:val="Caption"/>
        <w:rPr>
          <w:rFonts w:ascii="Arial" w:hAnsi="Arial" w:cs="Arial"/>
        </w:rPr>
      </w:pPr>
      <w:bookmarkStart w:id="6" w:name="_Toc514659844"/>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1</w:t>
      </w:r>
      <w:r w:rsidRPr="00B45BF5">
        <w:rPr>
          <w:rFonts w:ascii="Arial" w:hAnsi="Arial" w:cs="Arial"/>
          <w:noProof/>
        </w:rPr>
        <w:fldChar w:fldCharType="end"/>
      </w:r>
      <w:r w:rsidRPr="00B45BF5">
        <w:rPr>
          <w:rFonts w:ascii="Arial" w:hAnsi="Arial" w:cs="Arial"/>
        </w:rPr>
        <w:t>: VA Revenue Cycle Business Process</w:t>
      </w:r>
      <w:bookmarkEnd w:id="6"/>
    </w:p>
    <w:p w14:paraId="7C13325F" w14:textId="77777777" w:rsidR="00A17716" w:rsidRPr="00F458A0" w:rsidRDefault="00A17716" w:rsidP="00A17716">
      <w:pPr>
        <w:pStyle w:val="BodyText"/>
      </w:pPr>
      <w:r w:rsidRPr="00F458A0">
        <w:rPr>
          <w:noProof/>
        </w:rPr>
        <w:drawing>
          <wp:inline distT="0" distB="0" distL="0" distR="0" wp14:anchorId="3C05ACA4" wp14:editId="40BCDD6E">
            <wp:extent cx="5943600" cy="44958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F Process Flow Diagram.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07804F1E" w14:textId="77777777" w:rsidR="00A17716" w:rsidRPr="00F458A0" w:rsidRDefault="00A17716" w:rsidP="00A17716">
      <w:pPr>
        <w:pStyle w:val="BodyText"/>
      </w:pPr>
      <w:r w:rsidRPr="00F458A0">
        <w:t>The process includes three steps:</w:t>
      </w:r>
    </w:p>
    <w:p w14:paraId="6067D4E3" w14:textId="77777777" w:rsidR="00A17716" w:rsidRPr="00F458A0" w:rsidRDefault="00A17716" w:rsidP="00A17716">
      <w:pPr>
        <w:pStyle w:val="Step"/>
      </w:pPr>
      <w:r w:rsidRPr="00F458A0">
        <w:t>Insurances are verified during the patient intake process.</w:t>
      </w:r>
    </w:p>
    <w:p w14:paraId="0A5F0201" w14:textId="77777777" w:rsidR="00A17716" w:rsidRPr="00F458A0" w:rsidRDefault="00A17716" w:rsidP="00A17716">
      <w:pPr>
        <w:pStyle w:val="Step"/>
      </w:pPr>
      <w:r w:rsidRPr="00F458A0">
        <w:t>After patient intake, care is delivered.</w:t>
      </w:r>
    </w:p>
    <w:p w14:paraId="79DC854D" w14:textId="77777777" w:rsidR="00A17716" w:rsidRPr="00F458A0" w:rsidRDefault="00A17716" w:rsidP="00A17716">
      <w:pPr>
        <w:pStyle w:val="Step"/>
      </w:pPr>
      <w:r w:rsidRPr="00F458A0">
        <w:t>Once the care has been provided, the treatment or encounter is coded with the appropriate codes (ICD-10, CPT, etc.). For inpatient care, the Patient Treatment File (PTF) contains the documentation of the care. For outpatient care, the Patient Care Encounter contains the documentation of the care.</w:t>
      </w:r>
    </w:p>
    <w:p w14:paraId="1BF2C9DE" w14:textId="77777777" w:rsidR="00A17716" w:rsidRPr="00F458A0" w:rsidRDefault="00A17716" w:rsidP="00A17716">
      <w:pPr>
        <w:pStyle w:val="BodyText"/>
      </w:pPr>
      <w:r w:rsidRPr="00F458A0">
        <w:t>Some details regarding specific processes are detailed in the following sub-sections.</w:t>
      </w:r>
    </w:p>
    <w:p w14:paraId="4C371CE5" w14:textId="77777777" w:rsidR="00A17716" w:rsidRPr="00F458A0" w:rsidRDefault="00A17716" w:rsidP="00A17716">
      <w:pPr>
        <w:pStyle w:val="Heading2"/>
        <w:rPr>
          <w:rStyle w:val="Strong"/>
          <w:b/>
          <w:bCs/>
        </w:rPr>
      </w:pPr>
      <w:bookmarkStart w:id="7" w:name="_Toc514663669"/>
      <w:r w:rsidRPr="00F458A0">
        <w:rPr>
          <w:rStyle w:val="Strong"/>
          <w:b/>
          <w:bCs/>
        </w:rPr>
        <w:t>High-level Claims Process</w:t>
      </w:r>
      <w:bookmarkEnd w:id="7"/>
    </w:p>
    <w:p w14:paraId="795C4F76" w14:textId="77777777" w:rsidR="00A17716" w:rsidRPr="00F458A0" w:rsidRDefault="00A17716" w:rsidP="00C82122">
      <w:pPr>
        <w:pStyle w:val="Step"/>
        <w:numPr>
          <w:ilvl w:val="0"/>
          <w:numId w:val="54"/>
        </w:numPr>
      </w:pPr>
      <w:r w:rsidRPr="00F458A0">
        <w:t>Billing staff process third party claims using VistA IB, which is integrated with other VistA modules. The data used to process the claims comes from the inpatient and/or outpatient records within VistA.</w:t>
      </w:r>
    </w:p>
    <w:p w14:paraId="65614CA3" w14:textId="77777777" w:rsidR="00A17716" w:rsidRPr="00F458A0" w:rsidRDefault="00A17716" w:rsidP="00EB525A">
      <w:pPr>
        <w:pStyle w:val="Step"/>
      </w:pPr>
      <w:r w:rsidRPr="00F458A0">
        <w:t xml:space="preserve">When the billing staff has finished processing the claims, they authorize the claim for transmission to a </w:t>
      </w:r>
      <w:proofErr w:type="gramStart"/>
      <w:r w:rsidRPr="00F458A0">
        <w:t>third party</w:t>
      </w:r>
      <w:proofErr w:type="gramEnd"/>
      <w:r w:rsidRPr="00F458A0">
        <w:t xml:space="preserve"> payer.</w:t>
      </w:r>
    </w:p>
    <w:p w14:paraId="60C60345" w14:textId="77777777" w:rsidR="00A17716" w:rsidRPr="00F458A0" w:rsidRDefault="00A17716" w:rsidP="00EB525A">
      <w:pPr>
        <w:pStyle w:val="Step"/>
      </w:pPr>
      <w:r w:rsidRPr="00F458A0">
        <w:lastRenderedPageBreak/>
        <w:t>The claims are batch processed using site-specific settings, or the billing staff can manually send a claim using the IB option, [IBCE 837 MANUAL TRANSMIT] though this is not normal procedure.</w:t>
      </w:r>
    </w:p>
    <w:p w14:paraId="27786A26" w14:textId="77777777" w:rsidR="00A17716" w:rsidRPr="00F458A0" w:rsidRDefault="00A17716" w:rsidP="00EB525A">
      <w:pPr>
        <w:pStyle w:val="Step"/>
      </w:pPr>
      <w:r w:rsidRPr="00F458A0">
        <w:t xml:space="preserve">The data for each claim is extracted from VistA and IB generates a flat file using the layout defined in Appendix A of the eBilling International Classification of Diseases (ICD), which also lists the FileMan file and field locations of each data element in VistA where the data is extracted from to create the flat file. Though the messages transmitted to FSC still contain some proprietary elements which are needed by </w:t>
      </w:r>
      <w:r>
        <w:t xml:space="preserve">Change Healthcare, the </w:t>
      </w:r>
      <w:r w:rsidRPr="00F458A0">
        <w:t>VA Healthcare Clearing House (HCCH) to print claims, the message content is modeled on the ASC X12 5010 standard and contains the data elements necessary for FSC to created compliant claims transmissions to electronic payers.</w:t>
      </w:r>
    </w:p>
    <w:p w14:paraId="518D05DA" w14:textId="77777777" w:rsidR="00A17716" w:rsidRPr="00F458A0" w:rsidRDefault="00A17716" w:rsidP="00EB525A">
      <w:pPr>
        <w:pStyle w:val="Step"/>
      </w:pPr>
      <w:r w:rsidRPr="00F458A0">
        <w:t>The flat files containing the claim data are sent to FSC using VistA Mailman messages.</w:t>
      </w:r>
    </w:p>
    <w:p w14:paraId="2A265211" w14:textId="712BD3DF" w:rsidR="00A17716" w:rsidRPr="00F458A0" w:rsidRDefault="00A17716" w:rsidP="00EB525A">
      <w:pPr>
        <w:pStyle w:val="Step"/>
      </w:pPr>
      <w:r w:rsidRPr="00F458A0">
        <w:t>FSC receives the Mailman messages and uses the Gentran system to translate the data in the flat file into a standard ASC X12N/005010 Health Care Claims (837) transmission, validate</w:t>
      </w:r>
      <w:r>
        <w:t>s</w:t>
      </w:r>
      <w:r w:rsidRPr="00F458A0">
        <w:t xml:space="preserve"> </w:t>
      </w:r>
      <w:proofErr w:type="gramStart"/>
      <w:r w:rsidRPr="00F458A0">
        <w:t>whether or not</w:t>
      </w:r>
      <w:proofErr w:type="gramEnd"/>
      <w:r w:rsidRPr="00F458A0">
        <w:t xml:space="preserve"> the data complies with HIPAA standards and then forward</w:t>
      </w:r>
      <w:r>
        <w:t>s</w:t>
      </w:r>
      <w:r w:rsidRPr="00F458A0">
        <w:t xml:space="preserve"> the claim data to the VA Healthcare Clearing House (HCCH).</w:t>
      </w:r>
      <w:r w:rsidR="001F64BC">
        <w:t xml:space="preserve"> NOTE: This step is out of scope for MCCF.</w:t>
      </w:r>
    </w:p>
    <w:p w14:paraId="1B270FCC" w14:textId="244EC648" w:rsidR="00A17716" w:rsidRPr="00F458A0" w:rsidRDefault="00A17716" w:rsidP="00EB525A">
      <w:pPr>
        <w:pStyle w:val="Step"/>
      </w:pPr>
      <w:r w:rsidRPr="00F458A0">
        <w:t xml:space="preserve">The HCCH transmits the 837 </w:t>
      </w:r>
      <w:proofErr w:type="gramStart"/>
      <w:r w:rsidRPr="00F458A0">
        <w:t>claim</w:t>
      </w:r>
      <w:proofErr w:type="gramEnd"/>
      <w:r w:rsidRPr="00F458A0">
        <w:t xml:space="preserve"> to payers who have agreements with the HCCH to receive electronic payments. If the payer cannot receive electronic claims, the claim is printed at the VAMC and mailed to the payer.</w:t>
      </w:r>
      <w:r w:rsidR="001F64BC" w:rsidRPr="001F64BC">
        <w:t xml:space="preserve"> </w:t>
      </w:r>
      <w:r w:rsidR="001F64BC">
        <w:t>NOTE: This step is out of scope for MCCF.</w:t>
      </w:r>
    </w:p>
    <w:p w14:paraId="4495D2BC" w14:textId="55E3A4C3" w:rsidR="00A17716" w:rsidRPr="00F458A0" w:rsidRDefault="00A17716" w:rsidP="00EB525A">
      <w:pPr>
        <w:pStyle w:val="Step"/>
      </w:pPr>
      <w:r w:rsidRPr="00F458A0">
        <w:t>Once the payer processes the claim, data is sent from the payer to the HCCH, and then to FSC. Data is also returned to the sending VistA system from the FSC in Mailman messages. Refer to the ICD document X12 835 formats for EFT, ERA and MRA for details.</w:t>
      </w:r>
      <w:r w:rsidR="001F64BC" w:rsidRPr="001F64BC">
        <w:t xml:space="preserve"> </w:t>
      </w:r>
      <w:r w:rsidR="001F64BC">
        <w:t>NOTE: This step is out of scope for MCCF.</w:t>
      </w:r>
    </w:p>
    <w:p w14:paraId="42C25708" w14:textId="77777777" w:rsidR="00A17716" w:rsidRPr="00F458A0" w:rsidRDefault="00A17716" w:rsidP="00A17716">
      <w:pPr>
        <w:pStyle w:val="Heading2"/>
        <w:rPr>
          <w:rStyle w:val="Strong"/>
          <w:b/>
          <w:bCs/>
        </w:rPr>
      </w:pPr>
      <w:bookmarkStart w:id="8" w:name="_Toc514663670"/>
      <w:r w:rsidRPr="00F458A0">
        <w:rPr>
          <w:rStyle w:val="Strong"/>
          <w:b/>
          <w:bCs/>
        </w:rPr>
        <w:t>High-level Request for Additional Information Process</w:t>
      </w:r>
      <w:bookmarkEnd w:id="8"/>
    </w:p>
    <w:p w14:paraId="3491947D" w14:textId="77777777" w:rsidR="00A17716" w:rsidRPr="00F458A0" w:rsidRDefault="00A17716" w:rsidP="00C82122">
      <w:pPr>
        <w:pStyle w:val="Step"/>
        <w:numPr>
          <w:ilvl w:val="0"/>
          <w:numId w:val="55"/>
        </w:numPr>
      </w:pPr>
      <w:r w:rsidRPr="00F458A0">
        <w:t>A claim is sent to a payer using the previously described process.</w:t>
      </w:r>
    </w:p>
    <w:p w14:paraId="4FFA5D4B" w14:textId="761FA150" w:rsidR="00A17716" w:rsidRPr="00F458A0" w:rsidRDefault="00A17716" w:rsidP="00EB525A">
      <w:pPr>
        <w:pStyle w:val="Step"/>
      </w:pPr>
      <w:r w:rsidRPr="00F458A0">
        <w:t xml:space="preserve">Once a payer receives a health care claim, it may decide that the basic electronic claim or paper claim does not contain enough information for its systems or personnel to determine how to adjudicate the claim. The payer can then place the claim in a pending status and send a </w:t>
      </w:r>
      <w:r>
        <w:t>277 R</w:t>
      </w:r>
      <w:r w:rsidRPr="00F458A0">
        <w:t xml:space="preserve">equest for </w:t>
      </w:r>
      <w:r>
        <w:t>A</w:t>
      </w:r>
      <w:r w:rsidRPr="00F458A0">
        <w:t xml:space="preserve">dditional </w:t>
      </w:r>
      <w:r>
        <w:t>I</w:t>
      </w:r>
      <w:r w:rsidRPr="00F458A0">
        <w:t>nformation (RFAI) from the health care provider.</w:t>
      </w:r>
      <w:r w:rsidR="00BC656B" w:rsidRPr="00BC656B">
        <w:t xml:space="preserve"> </w:t>
      </w:r>
      <w:r w:rsidR="00BC656B">
        <w:t>NOTE: This step is out of scope for MCCF.</w:t>
      </w:r>
    </w:p>
    <w:p w14:paraId="52D9F6F0" w14:textId="60967295" w:rsidR="00A17716" w:rsidRPr="00F458A0" w:rsidRDefault="00A17716" w:rsidP="00A17716">
      <w:pPr>
        <w:pStyle w:val="Step"/>
      </w:pPr>
      <w:r w:rsidRPr="00F458A0">
        <w:t>The HCCH receives the RFAI message, validates it and sends it to FSC.</w:t>
      </w:r>
      <w:r w:rsidR="00BC656B" w:rsidRPr="00BC656B">
        <w:t xml:space="preserve"> </w:t>
      </w:r>
      <w:r w:rsidR="00BC656B">
        <w:t>NOTE: This step is out of scope for MCCF.</w:t>
      </w:r>
    </w:p>
    <w:p w14:paraId="0EE33639" w14:textId="2A3245C1" w:rsidR="00A17716" w:rsidRPr="00F458A0" w:rsidRDefault="00A17716" w:rsidP="00A17716">
      <w:pPr>
        <w:pStyle w:val="Step"/>
      </w:pPr>
      <w:r w:rsidRPr="00F458A0">
        <w:t>The VLTrader system at FSC receives and validates X12N/5010 Health Care Claim Request for Additional Information (277RFAI) transactions received from the HCCH. The 277RFAI transactions are then converted to the Health Level Seven (HL7) v2 format and then delivered to the VAMC VistA site from which the original claim was sent to the payer. A Virtual Private Network (VPN) is used to communicate between FSC and the HCCH. FSC retains a copy of the HL7 transactions in a local Microsoft SQL Server relational database.</w:t>
      </w:r>
      <w:r w:rsidR="00BC656B" w:rsidRPr="00BC656B">
        <w:t xml:space="preserve"> </w:t>
      </w:r>
      <w:r w:rsidR="00BC656B">
        <w:t>NOTE: This step is out of scope for MCCF.</w:t>
      </w:r>
    </w:p>
    <w:p w14:paraId="3DA3E4CD" w14:textId="77777777" w:rsidR="00A17716" w:rsidRPr="00F458A0" w:rsidRDefault="00A17716" w:rsidP="00A17716">
      <w:pPr>
        <w:pStyle w:val="Step"/>
      </w:pPr>
      <w:r w:rsidRPr="00F458A0">
        <w:lastRenderedPageBreak/>
        <w:t>VistA IB receives the messages and places them on the RFAI Management Worklist (MRW) for the staff to process. The information used to respond to the RFAI comes from the patient clinical record and is usually provided by sending the payer clinical documentation and/or images.</w:t>
      </w:r>
    </w:p>
    <w:p w14:paraId="538D59DF" w14:textId="77777777" w:rsidR="00A17716" w:rsidRPr="00F458A0" w:rsidRDefault="00A17716" w:rsidP="00A17716">
      <w:pPr>
        <w:pStyle w:val="Step"/>
      </w:pPr>
      <w:r w:rsidRPr="00F458A0">
        <w:t>Once the RFAI is processed by the staff, currently, the 277RFAI transactions are replied to manually (i.e., mail, Fax, email). In the future, the X12N/5010 Additional Information to Support a Health Care Claim or Encounter (275) transaction will be used to respond to 277RFAI transactions.</w:t>
      </w:r>
    </w:p>
    <w:p w14:paraId="70BDB233" w14:textId="77777777" w:rsidR="00A17716" w:rsidRPr="00F458A0" w:rsidRDefault="00A17716" w:rsidP="00A17716">
      <w:pPr>
        <w:pStyle w:val="Heading2"/>
        <w:rPr>
          <w:rStyle w:val="Strong"/>
          <w:b/>
          <w:bCs/>
        </w:rPr>
      </w:pPr>
      <w:bookmarkStart w:id="9" w:name="_Toc514663671"/>
      <w:r w:rsidRPr="00F458A0">
        <w:rPr>
          <w:rStyle w:val="Strong"/>
          <w:b/>
          <w:bCs/>
        </w:rPr>
        <w:t>High-level Pre-certification Process</w:t>
      </w:r>
      <w:bookmarkEnd w:id="9"/>
    </w:p>
    <w:p w14:paraId="386A47D6" w14:textId="77777777" w:rsidR="00A17716" w:rsidRPr="00F458A0" w:rsidRDefault="00A17716" w:rsidP="00A17716">
      <w:pPr>
        <w:pStyle w:val="BodyText"/>
      </w:pPr>
      <w:r w:rsidRPr="00F458A0">
        <w:t>One of the standardize transactions for exchange of data is the ASC X12N Health Care Services Review – Request for Review and Response (278). The 278 transaction is designed to allow a provider to request authorization or certification of healthcare services from a Utilization Management Organization (UMO). Initiation of requests and receipt of responses are managed from within Claims Tracking. The 278 transaction is designed to support the following business events:</w:t>
      </w:r>
    </w:p>
    <w:p w14:paraId="6052B994" w14:textId="77777777" w:rsidR="00A17716" w:rsidRPr="00F458A0" w:rsidRDefault="00A17716" w:rsidP="00A17716">
      <w:pPr>
        <w:pStyle w:val="BodyTextBullet1"/>
      </w:pPr>
      <w:r w:rsidRPr="00F458A0">
        <w:t>Admission certification review requests and associated responses.</w:t>
      </w:r>
    </w:p>
    <w:p w14:paraId="60A63EA0" w14:textId="77777777" w:rsidR="00A17716" w:rsidRPr="00F458A0" w:rsidRDefault="00A17716" w:rsidP="00A17716">
      <w:pPr>
        <w:pStyle w:val="BodyTextBullet1"/>
      </w:pPr>
      <w:r w:rsidRPr="00F458A0">
        <w:t>Referral review requests and associated responses.</w:t>
      </w:r>
    </w:p>
    <w:p w14:paraId="64BD747D" w14:textId="77777777" w:rsidR="00A17716" w:rsidRPr="00F458A0" w:rsidRDefault="00A17716" w:rsidP="00A17716">
      <w:pPr>
        <w:pStyle w:val="BodyTextBullet1"/>
      </w:pPr>
      <w:r w:rsidRPr="00F458A0">
        <w:t>Health care services certification review requests and associated responses.</w:t>
      </w:r>
    </w:p>
    <w:p w14:paraId="532ABC9F" w14:textId="77777777" w:rsidR="00A17716" w:rsidRPr="00F458A0" w:rsidRDefault="00A17716" w:rsidP="00A17716">
      <w:pPr>
        <w:pStyle w:val="BodyTextBullet1"/>
      </w:pPr>
      <w:r w:rsidRPr="00F458A0">
        <w:t>Extend certification review requests and associated responses.</w:t>
      </w:r>
    </w:p>
    <w:p w14:paraId="2992F81B" w14:textId="77777777" w:rsidR="00A17716" w:rsidRPr="00F458A0" w:rsidRDefault="00A17716" w:rsidP="00A17716">
      <w:pPr>
        <w:pStyle w:val="BodyTextBullet1"/>
      </w:pPr>
      <w:r w:rsidRPr="00F458A0">
        <w:t>Certification appeal review requests and associated responses.</w:t>
      </w:r>
    </w:p>
    <w:p w14:paraId="0644DD35" w14:textId="77777777" w:rsidR="00A17716" w:rsidRPr="00F458A0" w:rsidRDefault="00A17716" w:rsidP="00A17716">
      <w:pPr>
        <w:pStyle w:val="BodyTextBullet1"/>
      </w:pPr>
      <w:r w:rsidRPr="00F458A0">
        <w:t>Reservation of medical services review requests and associated responses.</w:t>
      </w:r>
    </w:p>
    <w:p w14:paraId="1AE6F2FA" w14:textId="77777777" w:rsidR="00A17716" w:rsidRPr="00F458A0" w:rsidRDefault="00A17716" w:rsidP="00A17716">
      <w:pPr>
        <w:pStyle w:val="BodyTextBullet1"/>
      </w:pPr>
      <w:r w:rsidRPr="00F458A0">
        <w:t>Cancellation of service reservations review requests and associated responses.</w:t>
      </w:r>
    </w:p>
    <w:p w14:paraId="2904278E" w14:textId="77777777" w:rsidR="00A17716" w:rsidRPr="00F458A0" w:rsidRDefault="00A17716" w:rsidP="00A17716">
      <w:pPr>
        <w:pStyle w:val="BodyText"/>
      </w:pPr>
      <w:r w:rsidRPr="00F458A0">
        <w:t>Certification review requests can be sent at many times including at or prior to registration for pre-certifications, or in association with referrals. The Claims Tracking module within VistA, is designed to be used by both Billing Personnel and UR staff. Regardless of when the request is sent, the process is the same and is outlined as follows.</w:t>
      </w:r>
    </w:p>
    <w:p w14:paraId="1F6E380C" w14:textId="77777777" w:rsidR="00A17716" w:rsidRPr="00F458A0" w:rsidRDefault="00A17716" w:rsidP="00C82122">
      <w:pPr>
        <w:pStyle w:val="Step"/>
        <w:numPr>
          <w:ilvl w:val="0"/>
          <w:numId w:val="56"/>
        </w:numPr>
      </w:pPr>
      <w:r w:rsidRPr="00F458A0">
        <w:t>VistA users (UR/RUR nurses) request authorization for healthcare events such as scheduling, admissions and clinic appointments for claims tracking events and manage insurance reviews and hospital reviews through the Claims Tracking module.</w:t>
      </w:r>
    </w:p>
    <w:p w14:paraId="6268E672" w14:textId="77777777" w:rsidR="00A17716" w:rsidRPr="00F458A0" w:rsidRDefault="00A17716" w:rsidP="00A17716">
      <w:pPr>
        <w:pStyle w:val="Step"/>
      </w:pPr>
      <w:r w:rsidRPr="00F458A0">
        <w:t>Entries are created on the Health Care Services Review (HCSR) Worklist.</w:t>
      </w:r>
    </w:p>
    <w:p w14:paraId="6D5D8531" w14:textId="77777777" w:rsidR="00A17716" w:rsidRPr="00F458A0" w:rsidRDefault="00A17716" w:rsidP="00A17716">
      <w:pPr>
        <w:pStyle w:val="Step"/>
      </w:pPr>
      <w:r w:rsidRPr="00F458A0">
        <w:t>RUR staff process entries on the HCSR Worklist.</w:t>
      </w:r>
    </w:p>
    <w:p w14:paraId="37CBAA94" w14:textId="77777777" w:rsidR="00A17716" w:rsidRPr="00F458A0" w:rsidRDefault="00A17716" w:rsidP="00A17716">
      <w:pPr>
        <w:pStyle w:val="Step"/>
      </w:pPr>
      <w:r w:rsidRPr="00F458A0">
        <w:t>The Integrated Billing module within VistA initiates the X12N 5010 HCSR/ Request for Review (278) messages sent to FSC.</w:t>
      </w:r>
    </w:p>
    <w:p w14:paraId="1B5BBA52" w14:textId="658F086E" w:rsidR="00A17716" w:rsidRPr="00F458A0" w:rsidRDefault="00A17716" w:rsidP="00A17716">
      <w:pPr>
        <w:pStyle w:val="Step"/>
      </w:pPr>
      <w:r w:rsidRPr="00F458A0">
        <w:t>The TLE at the FSC receives the HL7 278 Request message and translates the message into the proper X12 format and forwards the message on to the HCCH.</w:t>
      </w:r>
      <w:r w:rsidR="005F49E1" w:rsidRPr="005F49E1">
        <w:t xml:space="preserve"> </w:t>
      </w:r>
      <w:r w:rsidR="005F49E1">
        <w:t>NOTE: This step is out of scope for MCCF.</w:t>
      </w:r>
    </w:p>
    <w:p w14:paraId="2907AB5D" w14:textId="1EB2071F" w:rsidR="00A17716" w:rsidRPr="00F458A0" w:rsidRDefault="00A17716" w:rsidP="00A17716">
      <w:pPr>
        <w:pStyle w:val="Step"/>
      </w:pPr>
      <w:r w:rsidRPr="00F458A0">
        <w:t>The X12N 5010 HCSR/ Request for Review (278) response message is sent back to FSC.</w:t>
      </w:r>
      <w:r w:rsidR="005F49E1" w:rsidRPr="005F49E1">
        <w:t xml:space="preserve"> </w:t>
      </w:r>
      <w:r w:rsidR="005F49E1">
        <w:t>NOTE: This step is out of scope for MCCF.</w:t>
      </w:r>
    </w:p>
    <w:p w14:paraId="2645E4E1" w14:textId="77777777" w:rsidR="00A17716" w:rsidRPr="00F458A0" w:rsidRDefault="00A17716" w:rsidP="00A17716">
      <w:pPr>
        <w:pStyle w:val="Step"/>
      </w:pPr>
      <w:r w:rsidRPr="00F458A0">
        <w:lastRenderedPageBreak/>
        <w:t>FSC translates the X12 formatted message back to HL7 and returns the HL7 formatted Response message to the originating VAMC.</w:t>
      </w:r>
    </w:p>
    <w:p w14:paraId="626A5A43" w14:textId="77777777" w:rsidR="00A17716" w:rsidRPr="00F458A0" w:rsidRDefault="00A17716" w:rsidP="00A17716">
      <w:pPr>
        <w:pStyle w:val="Step"/>
      </w:pPr>
      <w:r w:rsidRPr="00F458A0">
        <w:t>The Integrated Billing module within VistA receives the X12N 5010 Health Care Service Review / Request for Review (278) response messages returned by the FSC and updates the Claims Tracking module.</w:t>
      </w:r>
    </w:p>
    <w:p w14:paraId="2515A3F8" w14:textId="77777777" w:rsidR="00A17716" w:rsidRPr="00F458A0" w:rsidRDefault="00A17716" w:rsidP="00A17716">
      <w:pPr>
        <w:pStyle w:val="Step"/>
      </w:pPr>
      <w:r w:rsidRPr="00F458A0">
        <w:t>Authorization for care numbers are then added to the claims creation process so that authorization numbers are submitted to the third-party payers as part of the claims.</w:t>
      </w:r>
    </w:p>
    <w:p w14:paraId="4A401C96" w14:textId="77777777" w:rsidR="00A17716" w:rsidRPr="00F458A0" w:rsidRDefault="00A17716" w:rsidP="00A17716">
      <w:pPr>
        <w:pStyle w:val="Heading2"/>
      </w:pPr>
      <w:bookmarkStart w:id="10" w:name="_Toc514663672"/>
      <w:r w:rsidRPr="00F458A0">
        <w:t>Overview of the Significant Requirements</w:t>
      </w:r>
      <w:bookmarkEnd w:id="10"/>
    </w:p>
    <w:p w14:paraId="189588E0" w14:textId="77777777" w:rsidR="00A17716" w:rsidRPr="00F458A0" w:rsidRDefault="00A17716" w:rsidP="00A17716">
      <w:pPr>
        <w:pStyle w:val="Heading3"/>
      </w:pPr>
      <w:bookmarkStart w:id="11" w:name="_Toc514663673"/>
      <w:r w:rsidRPr="00F458A0">
        <w:t>Architecture Platform Epics</w:t>
      </w:r>
      <w:bookmarkEnd w:id="11"/>
    </w:p>
    <w:p w14:paraId="3BB0BFCF" w14:textId="77777777" w:rsidR="00A17716" w:rsidRPr="00F458A0" w:rsidRDefault="00A17716" w:rsidP="00A17716">
      <w:pPr>
        <w:pStyle w:val="BodyText"/>
      </w:pPr>
      <w:r w:rsidRPr="00F458A0">
        <w:t xml:space="preserve">The MCCF EDI TAS architecture platform will need to support the eBilling, eInsurance, ePayments, ePharmacy, and </w:t>
      </w:r>
      <w:r>
        <w:t>TASCore</w:t>
      </w:r>
      <w:r w:rsidRPr="00F458A0">
        <w:t xml:space="preserve"> applications as defined in the User Stories for each of those work streams. To ensure that the MCCF EDI TAS architecture will meet this goal, a review of the User Stories for each of the work streams </w:t>
      </w:r>
      <w:r>
        <w:t>is performed regularly</w:t>
      </w:r>
      <w:r w:rsidRPr="00F458A0">
        <w:t xml:space="preserve">, and </w:t>
      </w:r>
      <w:r>
        <w:t xml:space="preserve">user stories are </w:t>
      </w:r>
      <w:r w:rsidRPr="00F458A0">
        <w:t xml:space="preserve">created for each work stream for the features and components in the Conceptual Architecture that would need to be implemented in the MCCF EDI TAS platform to enable the application functionality. </w:t>
      </w:r>
    </w:p>
    <w:p w14:paraId="06BB3827" w14:textId="77777777" w:rsidR="00A17716" w:rsidRDefault="00A17716" w:rsidP="00A17716">
      <w:pPr>
        <w:pStyle w:val="BodyText"/>
      </w:pPr>
      <w:r w:rsidRPr="00F458A0">
        <w:t xml:space="preserve">This review of the MCCF EDI TAS applications against the Conceptual Architecture validates that the components identified in that architecture will provide a platform that will enable the features and functionality defined for each MCCF EDI TAS application. It also provides traceability back to the requirements in the User Stories and will be used as input to guide future choices made for the components used in the MCCF EDI TAS Architecture layers. The Epics were also cross-referenced to the Veteran-focused Integrated Process (VIP) Compliance Epics, which are mapped to each MCCF EDI TAS Architecture Epic as acceptance criteria. The Epics that were created were then placed on a build plan to create a </w:t>
      </w:r>
      <w:proofErr w:type="gramStart"/>
      <w:r w:rsidRPr="00F458A0">
        <w:t>high level</w:t>
      </w:r>
      <w:proofErr w:type="gramEnd"/>
      <w:r w:rsidRPr="00F458A0">
        <w:t xml:space="preserve"> sequence for the work.</w:t>
      </w:r>
    </w:p>
    <w:p w14:paraId="5765DC60" w14:textId="77777777" w:rsidR="00A17716" w:rsidRDefault="00A17716" w:rsidP="00A17716">
      <w:pPr>
        <w:pStyle w:val="BodyText"/>
      </w:pPr>
      <w:r>
        <w:t>The current set of epics and user stories are contained in Rational Team Concert under the MCCF_EDI_TAS Change and Configuration Management Project.</w:t>
      </w:r>
    </w:p>
    <w:tbl>
      <w:tblPr>
        <w:tblStyle w:val="TableGrid"/>
        <w:tblW w:w="0" w:type="auto"/>
        <w:tblLook w:val="04A0" w:firstRow="1" w:lastRow="0" w:firstColumn="1" w:lastColumn="0" w:noHBand="0" w:noVBand="1"/>
      </w:tblPr>
      <w:tblGrid>
        <w:gridCol w:w="1375"/>
        <w:gridCol w:w="3167"/>
        <w:gridCol w:w="4808"/>
      </w:tblGrid>
      <w:tr w:rsidR="00A17716" w14:paraId="3548F0B0" w14:textId="77777777" w:rsidTr="00A17716">
        <w:tc>
          <w:tcPr>
            <w:tcW w:w="1376" w:type="dxa"/>
          </w:tcPr>
          <w:p w14:paraId="79C42F28" w14:textId="77777777" w:rsidR="00A17716" w:rsidRDefault="00A17716" w:rsidP="00A17716">
            <w:pPr>
              <w:pStyle w:val="BodyText"/>
            </w:pPr>
            <w:r>
              <w:t>Product</w:t>
            </w:r>
          </w:p>
        </w:tc>
        <w:tc>
          <w:tcPr>
            <w:tcW w:w="3192" w:type="dxa"/>
          </w:tcPr>
          <w:p w14:paraId="7651FB07" w14:textId="77777777" w:rsidR="00A17716" w:rsidRDefault="00A17716" w:rsidP="00A17716">
            <w:pPr>
              <w:pStyle w:val="BodyText"/>
            </w:pPr>
            <w:r>
              <w:t>Theme</w:t>
            </w:r>
          </w:p>
        </w:tc>
        <w:tc>
          <w:tcPr>
            <w:tcW w:w="4849" w:type="dxa"/>
          </w:tcPr>
          <w:p w14:paraId="42183228" w14:textId="77777777" w:rsidR="00A17716" w:rsidRDefault="00A17716" w:rsidP="00A17716">
            <w:pPr>
              <w:pStyle w:val="BodyText"/>
            </w:pPr>
            <w:r>
              <w:t>Corresponding Epic/Sub-Epic Report Location</w:t>
            </w:r>
          </w:p>
        </w:tc>
      </w:tr>
      <w:tr w:rsidR="00A17716" w14:paraId="47FCEC2C" w14:textId="77777777" w:rsidTr="00A17716">
        <w:tc>
          <w:tcPr>
            <w:tcW w:w="1376" w:type="dxa"/>
          </w:tcPr>
          <w:p w14:paraId="4A4666B4" w14:textId="77777777" w:rsidR="00A17716" w:rsidRDefault="00A17716" w:rsidP="00A17716">
            <w:pPr>
              <w:pStyle w:val="BodyText"/>
            </w:pPr>
            <w:r>
              <w:t>eInsurance</w:t>
            </w:r>
          </w:p>
        </w:tc>
        <w:tc>
          <w:tcPr>
            <w:tcW w:w="3192" w:type="dxa"/>
          </w:tcPr>
          <w:p w14:paraId="09DEEE45" w14:textId="77777777" w:rsidR="00A17716" w:rsidRDefault="00A17716" w:rsidP="00A17716">
            <w:pPr>
              <w:pStyle w:val="BodyText"/>
            </w:pPr>
            <w:r>
              <w:t>Modernize 270/271 Capability</w:t>
            </w:r>
          </w:p>
        </w:tc>
        <w:tc>
          <w:tcPr>
            <w:tcW w:w="4849" w:type="dxa"/>
          </w:tcPr>
          <w:p w14:paraId="48678F9A" w14:textId="77777777" w:rsidR="00A17716" w:rsidRDefault="00A17716" w:rsidP="00A17716">
            <w:pPr>
              <w:pStyle w:val="BodyText"/>
            </w:pPr>
            <w:r>
              <w:t>RTC: TAS CORE Project/</w:t>
            </w:r>
            <w:proofErr w:type="gramStart"/>
            <w:r>
              <w:t>…..</w:t>
            </w:r>
            <w:proofErr w:type="gramEnd"/>
          </w:p>
        </w:tc>
      </w:tr>
      <w:tr w:rsidR="00A17716" w14:paraId="695891E1" w14:textId="77777777" w:rsidTr="00A17716">
        <w:tc>
          <w:tcPr>
            <w:tcW w:w="1376" w:type="dxa"/>
          </w:tcPr>
          <w:p w14:paraId="4CFD3D09" w14:textId="77777777" w:rsidR="00A17716" w:rsidRDefault="00A17716" w:rsidP="00A17716">
            <w:pPr>
              <w:pStyle w:val="BodyText"/>
            </w:pPr>
            <w:r>
              <w:t>eBilling</w:t>
            </w:r>
          </w:p>
        </w:tc>
        <w:tc>
          <w:tcPr>
            <w:tcW w:w="3192" w:type="dxa"/>
          </w:tcPr>
          <w:p w14:paraId="2A1B4F13" w14:textId="77777777" w:rsidR="00A17716" w:rsidRDefault="00A17716" w:rsidP="00A17716">
            <w:pPr>
              <w:pStyle w:val="BodyText"/>
            </w:pPr>
          </w:p>
        </w:tc>
        <w:tc>
          <w:tcPr>
            <w:tcW w:w="4849" w:type="dxa"/>
          </w:tcPr>
          <w:p w14:paraId="74B54658" w14:textId="77777777" w:rsidR="00A17716" w:rsidRDefault="00A17716" w:rsidP="00A17716">
            <w:pPr>
              <w:pStyle w:val="BodyText"/>
            </w:pPr>
          </w:p>
        </w:tc>
      </w:tr>
      <w:tr w:rsidR="00A17716" w14:paraId="09137C50" w14:textId="77777777" w:rsidTr="00A17716">
        <w:tc>
          <w:tcPr>
            <w:tcW w:w="1376" w:type="dxa"/>
          </w:tcPr>
          <w:p w14:paraId="05E164F2" w14:textId="77777777" w:rsidR="00A17716" w:rsidRDefault="00A17716" w:rsidP="00A17716">
            <w:pPr>
              <w:pStyle w:val="BodyText"/>
            </w:pPr>
            <w:r>
              <w:t>ePharmacy</w:t>
            </w:r>
          </w:p>
        </w:tc>
        <w:tc>
          <w:tcPr>
            <w:tcW w:w="3192" w:type="dxa"/>
          </w:tcPr>
          <w:p w14:paraId="32EA4339" w14:textId="77777777" w:rsidR="00A17716" w:rsidRDefault="00A17716" w:rsidP="00A17716">
            <w:pPr>
              <w:pStyle w:val="BodyText"/>
            </w:pPr>
          </w:p>
        </w:tc>
        <w:tc>
          <w:tcPr>
            <w:tcW w:w="4849" w:type="dxa"/>
          </w:tcPr>
          <w:p w14:paraId="6021BB18" w14:textId="77777777" w:rsidR="00A17716" w:rsidRDefault="00A17716" w:rsidP="00A17716">
            <w:pPr>
              <w:pStyle w:val="BodyText"/>
            </w:pPr>
          </w:p>
        </w:tc>
      </w:tr>
      <w:tr w:rsidR="00A17716" w14:paraId="7513D42C" w14:textId="77777777" w:rsidTr="00A17716">
        <w:tc>
          <w:tcPr>
            <w:tcW w:w="1376" w:type="dxa"/>
          </w:tcPr>
          <w:p w14:paraId="4B94AE74" w14:textId="77777777" w:rsidR="00A17716" w:rsidRDefault="00A17716" w:rsidP="00A17716">
            <w:pPr>
              <w:pStyle w:val="BodyText"/>
            </w:pPr>
            <w:r>
              <w:t>ePayments</w:t>
            </w:r>
          </w:p>
        </w:tc>
        <w:tc>
          <w:tcPr>
            <w:tcW w:w="3192" w:type="dxa"/>
          </w:tcPr>
          <w:p w14:paraId="21F5641F" w14:textId="77777777" w:rsidR="00A17716" w:rsidRDefault="00A17716" w:rsidP="00A17716">
            <w:pPr>
              <w:pStyle w:val="BodyText"/>
            </w:pPr>
          </w:p>
        </w:tc>
        <w:tc>
          <w:tcPr>
            <w:tcW w:w="4849" w:type="dxa"/>
          </w:tcPr>
          <w:p w14:paraId="5E0EB3C7" w14:textId="77777777" w:rsidR="00A17716" w:rsidRDefault="00A17716" w:rsidP="00A17716">
            <w:pPr>
              <w:pStyle w:val="BodyText"/>
            </w:pPr>
          </w:p>
        </w:tc>
      </w:tr>
      <w:tr w:rsidR="00A17716" w14:paraId="2115A713" w14:textId="77777777" w:rsidTr="00A17716">
        <w:tc>
          <w:tcPr>
            <w:tcW w:w="1376" w:type="dxa"/>
          </w:tcPr>
          <w:p w14:paraId="14BF97FE" w14:textId="77777777" w:rsidR="00A17716" w:rsidRDefault="00A17716" w:rsidP="00A17716">
            <w:pPr>
              <w:pStyle w:val="BodyText"/>
            </w:pPr>
            <w:r>
              <w:t>TAS Core</w:t>
            </w:r>
          </w:p>
        </w:tc>
        <w:tc>
          <w:tcPr>
            <w:tcW w:w="3192" w:type="dxa"/>
          </w:tcPr>
          <w:p w14:paraId="1536B66E" w14:textId="77777777" w:rsidR="00A17716" w:rsidRDefault="00A17716" w:rsidP="00A17716">
            <w:pPr>
              <w:pStyle w:val="BodyText"/>
            </w:pPr>
          </w:p>
        </w:tc>
        <w:tc>
          <w:tcPr>
            <w:tcW w:w="4849" w:type="dxa"/>
          </w:tcPr>
          <w:p w14:paraId="6F01548D" w14:textId="77777777" w:rsidR="00A17716" w:rsidRDefault="00A17716" w:rsidP="00A17716">
            <w:pPr>
              <w:pStyle w:val="BodyText"/>
            </w:pPr>
          </w:p>
        </w:tc>
      </w:tr>
    </w:tbl>
    <w:p w14:paraId="56B75580" w14:textId="77777777" w:rsidR="00A17716" w:rsidRPr="00F458A0" w:rsidRDefault="00A17716" w:rsidP="00A17716">
      <w:pPr>
        <w:pStyle w:val="BodyText"/>
      </w:pPr>
    </w:p>
    <w:p w14:paraId="5257E1EC" w14:textId="77777777" w:rsidR="00A17716" w:rsidRPr="00F458A0" w:rsidRDefault="00A17716" w:rsidP="00A17716">
      <w:pPr>
        <w:pStyle w:val="Heading3"/>
        <w:rPr>
          <w:rStyle w:val="s1"/>
        </w:rPr>
      </w:pPr>
      <w:bookmarkStart w:id="12" w:name="_Toc514663674"/>
      <w:r w:rsidRPr="00F458A0">
        <w:rPr>
          <w:rStyle w:val="s1"/>
        </w:rPr>
        <w:t>Overview of the Functional Workload/Performance Requirements</w:t>
      </w:r>
      <w:bookmarkEnd w:id="12"/>
    </w:p>
    <w:p w14:paraId="1082ED15" w14:textId="77777777" w:rsidR="00A17716" w:rsidRPr="00F458A0" w:rsidRDefault="00A17716" w:rsidP="00A17716">
      <w:pPr>
        <w:pStyle w:val="BodyText"/>
      </w:pPr>
      <w:r w:rsidRPr="00F458A0">
        <w:rPr>
          <w:rStyle w:val="s1"/>
        </w:rPr>
        <w:t>The following data points are functional workload/performance requirements and statistics based on a comprehensive 2014 data pull.</w:t>
      </w:r>
    </w:p>
    <w:p w14:paraId="09CE0A03" w14:textId="77777777" w:rsidR="00A17716" w:rsidRPr="00F458A0" w:rsidRDefault="00A17716" w:rsidP="00A17716">
      <w:pPr>
        <w:pStyle w:val="BodyTextBullet1"/>
      </w:pPr>
      <w:r w:rsidRPr="00F458A0">
        <w:rPr>
          <w:rStyle w:val="s1"/>
        </w:rPr>
        <w:lastRenderedPageBreak/>
        <w:t>At maximum capacity; VA collects insurance at every visit, per patient, everywhere = averaging 40,000 entries per hour at peak</w:t>
      </w:r>
    </w:p>
    <w:p w14:paraId="4062BE3A" w14:textId="77777777" w:rsidR="00A17716" w:rsidRPr="00F458A0" w:rsidRDefault="00A17716" w:rsidP="00A17716">
      <w:pPr>
        <w:pStyle w:val="BodyTextBullet1"/>
      </w:pPr>
      <w:r w:rsidRPr="00F458A0">
        <w:rPr>
          <w:rStyle w:val="s1"/>
        </w:rPr>
        <w:t>More realistic capacity; VA collects insurance once per month, per patient, everywhere = averaging 16,000 entries per hour peak (data assumption: one patient has one appointment and one policy)</w:t>
      </w:r>
    </w:p>
    <w:p w14:paraId="27288632" w14:textId="77777777" w:rsidR="00A17716" w:rsidRPr="00F458A0" w:rsidRDefault="00A17716" w:rsidP="00A17716">
      <w:pPr>
        <w:pStyle w:val="BodyTextBullet1"/>
      </w:pPr>
      <w:r w:rsidRPr="00F458A0">
        <w:rPr>
          <w:rStyle w:val="s1"/>
        </w:rPr>
        <w:t>Ideally each patient policy will contain a card image (front and back), which could result in a maximum of 350,000 images per day with typical 150,000 images per day Monday through Friday workweek</w:t>
      </w:r>
    </w:p>
    <w:p w14:paraId="58B0FECF" w14:textId="77777777" w:rsidR="00A17716" w:rsidRPr="00F458A0" w:rsidRDefault="00A17716" w:rsidP="00A17716">
      <w:pPr>
        <w:pStyle w:val="BodyTextBullet1"/>
      </w:pPr>
      <w:r w:rsidRPr="00F458A0">
        <w:rPr>
          <w:rStyle w:val="s1"/>
        </w:rPr>
        <w:t>Images are stored for 13 month rolling periods</w:t>
      </w:r>
    </w:p>
    <w:p w14:paraId="192C3274" w14:textId="77777777" w:rsidR="00A17716" w:rsidRPr="00F458A0" w:rsidRDefault="00A17716" w:rsidP="00A17716">
      <w:pPr>
        <w:pStyle w:val="BodyTextBullet1"/>
      </w:pPr>
      <w:r w:rsidRPr="00F458A0">
        <w:rPr>
          <w:rStyle w:val="s1"/>
        </w:rPr>
        <w:t>VA would not import/migrate existing images to a new platform</w:t>
      </w:r>
    </w:p>
    <w:p w14:paraId="4F984B28" w14:textId="77777777" w:rsidR="00A17716" w:rsidRPr="00F458A0" w:rsidRDefault="00A17716" w:rsidP="00A17716">
      <w:pPr>
        <w:pStyle w:val="BodyTextBullet1"/>
      </w:pPr>
      <w:r w:rsidRPr="00F458A0">
        <w:rPr>
          <w:rStyle w:val="s1"/>
        </w:rPr>
        <w:t>Approximately between 700 and 800 insurance verifiers work simultaneously</w:t>
      </w:r>
    </w:p>
    <w:p w14:paraId="20880E28" w14:textId="77777777" w:rsidR="00A17716" w:rsidRPr="00F458A0" w:rsidRDefault="00A17716" w:rsidP="00A17716">
      <w:pPr>
        <w:pStyle w:val="BodyTextBullet1"/>
      </w:pPr>
      <w:r w:rsidRPr="00F458A0">
        <w:rPr>
          <w:rStyle w:val="s1"/>
        </w:rPr>
        <w:t>Approximately between 8,000 and 10,000 insurance intake clerks work simultaneously</w:t>
      </w:r>
    </w:p>
    <w:p w14:paraId="1E93D918" w14:textId="77777777" w:rsidR="00A17716" w:rsidRPr="00F458A0" w:rsidRDefault="00A17716" w:rsidP="00A17716">
      <w:pPr>
        <w:pStyle w:val="BodyTextBullet1"/>
      </w:pPr>
      <w:r w:rsidRPr="00F458A0">
        <w:rPr>
          <w:rStyle w:val="s1"/>
        </w:rPr>
        <w:t>There is an unknown number of “admin” only users, but approximately 300 to 500 exist who will not work simultaneously (Assumptions are two per facility and a few at each CPAC)</w:t>
      </w:r>
    </w:p>
    <w:p w14:paraId="28FC28EA" w14:textId="77777777" w:rsidR="00A17716" w:rsidRPr="00F458A0" w:rsidRDefault="00A17716" w:rsidP="00A17716">
      <w:pPr>
        <w:pStyle w:val="BodyTextBullet1"/>
      </w:pPr>
      <w:r w:rsidRPr="00F458A0">
        <w:rPr>
          <w:rStyle w:val="s1"/>
        </w:rPr>
        <w:t>An insurance verifier typically spends between three and five minutes verifying a policy</w:t>
      </w:r>
    </w:p>
    <w:p w14:paraId="6CBA5F83" w14:textId="77777777" w:rsidR="00A17716" w:rsidRPr="00F458A0" w:rsidRDefault="00A17716" w:rsidP="00A17716">
      <w:pPr>
        <w:pStyle w:val="BodyTextBullet1"/>
      </w:pPr>
      <w:r w:rsidRPr="00F458A0">
        <w:rPr>
          <w:rStyle w:val="s1"/>
        </w:rPr>
        <w:t>An insurance intake clerk typically spends between one and two minutes scanning a card</w:t>
      </w:r>
    </w:p>
    <w:p w14:paraId="44EF21DF" w14:textId="77777777" w:rsidR="00A17716" w:rsidRPr="00F458A0" w:rsidRDefault="00A17716" w:rsidP="00A17716">
      <w:pPr>
        <w:pStyle w:val="BodyTextBullet1"/>
      </w:pPr>
      <w:r w:rsidRPr="00F458A0">
        <w:rPr>
          <w:rStyle w:val="s1"/>
        </w:rPr>
        <w:t>* System availability is 24/7 but most patient appointments are scheduled events</w:t>
      </w:r>
    </w:p>
    <w:p w14:paraId="24F33677" w14:textId="77777777" w:rsidR="00A17716" w:rsidRPr="00F458A0" w:rsidRDefault="00A17716" w:rsidP="00A17716">
      <w:pPr>
        <w:pStyle w:val="BodyTextBullet1"/>
        <w:rPr>
          <w:rStyle w:val="s1"/>
        </w:rPr>
      </w:pPr>
      <w:r w:rsidRPr="00F458A0">
        <w:rPr>
          <w:rStyle w:val="s1"/>
        </w:rPr>
        <w:t>* Times are ET, system would see typical user load begin at 7 am ET, peak at 11 am ET as all time zones are operational, then begin falling at 5 pm ET with minimal use 8 pm through 6 am next day.</w:t>
      </w:r>
    </w:p>
    <w:p w14:paraId="217D2D87" w14:textId="77777777" w:rsidR="00A17716" w:rsidRPr="00B45BF5" w:rsidRDefault="00A17716" w:rsidP="00A17716">
      <w:pPr>
        <w:pStyle w:val="Caption"/>
        <w:rPr>
          <w:rFonts w:ascii="Arial" w:hAnsi="Arial" w:cs="Arial"/>
        </w:rPr>
      </w:pPr>
      <w:bookmarkStart w:id="13" w:name="_Toc514659845"/>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2</w:t>
      </w:r>
      <w:r w:rsidRPr="00B45BF5">
        <w:rPr>
          <w:rFonts w:ascii="Arial" w:hAnsi="Arial" w:cs="Arial"/>
          <w:noProof/>
        </w:rPr>
        <w:fldChar w:fldCharType="end"/>
      </w:r>
      <w:r w:rsidRPr="00B45BF5">
        <w:rPr>
          <w:rFonts w:ascii="Arial" w:hAnsi="Arial" w:cs="Arial"/>
        </w:rPr>
        <w:t>: Transactions per Hour when Insurance Collected at Each Visit</w:t>
      </w:r>
      <w:bookmarkEnd w:id="13"/>
    </w:p>
    <w:p w14:paraId="5A4853A8" w14:textId="77777777" w:rsidR="00A17716" w:rsidRPr="00F458A0" w:rsidRDefault="00A17716" w:rsidP="00A17716">
      <w:pPr>
        <w:pStyle w:val="p1"/>
      </w:pPr>
      <w:r w:rsidRPr="00F458A0">
        <w:rPr>
          <w:noProof/>
        </w:rPr>
        <w:drawing>
          <wp:inline distT="0" distB="0" distL="0" distR="0" wp14:anchorId="2887943D" wp14:editId="744EA260">
            <wp:extent cx="5942965" cy="5082540"/>
            <wp:effectExtent l="0" t="0" r="635" b="3810"/>
            <wp:docPr id="450" name="Picture 450" descr="2ef14fd30e5e1fba8f7fc2bdd91496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ef14fd30e5e1fba8f7fc2bdd914969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5324" cy="5135871"/>
                    </a:xfrm>
                    <a:prstGeom prst="rect">
                      <a:avLst/>
                    </a:prstGeom>
                    <a:noFill/>
                    <a:ln>
                      <a:noFill/>
                    </a:ln>
                  </pic:spPr>
                </pic:pic>
              </a:graphicData>
            </a:graphic>
          </wp:inline>
        </w:drawing>
      </w:r>
    </w:p>
    <w:p w14:paraId="23BE360A" w14:textId="77777777" w:rsidR="00A17716" w:rsidRPr="00B45BF5" w:rsidRDefault="00A17716" w:rsidP="00A17716">
      <w:pPr>
        <w:pStyle w:val="Caption"/>
        <w:rPr>
          <w:rFonts w:ascii="Arial" w:hAnsi="Arial" w:cs="Arial"/>
        </w:rPr>
      </w:pPr>
      <w:bookmarkStart w:id="14" w:name="_Toc514659846"/>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3</w:t>
      </w:r>
      <w:r w:rsidRPr="00B45BF5">
        <w:rPr>
          <w:rFonts w:ascii="Arial" w:hAnsi="Arial" w:cs="Arial"/>
          <w:noProof/>
        </w:rPr>
        <w:fldChar w:fldCharType="end"/>
      </w:r>
      <w:r w:rsidRPr="00B45BF5">
        <w:rPr>
          <w:rFonts w:ascii="Arial" w:hAnsi="Arial" w:cs="Arial"/>
        </w:rPr>
        <w:t>: Transactions per Hour when Insurance Requested Once per Month per Unique Patient</w:t>
      </w:r>
      <w:bookmarkEnd w:id="14"/>
    </w:p>
    <w:p w14:paraId="532BE796" w14:textId="77777777" w:rsidR="00A17716" w:rsidRPr="00F458A0" w:rsidRDefault="00A17716" w:rsidP="00A17716">
      <w:pPr>
        <w:pStyle w:val="p1"/>
        <w:rPr>
          <w:rStyle w:val="s1"/>
        </w:rPr>
      </w:pPr>
      <w:r w:rsidRPr="00F458A0">
        <w:rPr>
          <w:rStyle w:val="s1"/>
        </w:rPr>
        <w:t> </w:t>
      </w:r>
      <w:r w:rsidRPr="00F458A0">
        <w:rPr>
          <w:noProof/>
        </w:rPr>
        <w:drawing>
          <wp:inline distT="0" distB="0" distL="0" distR="0" wp14:anchorId="07B84240" wp14:editId="42D25104">
            <wp:extent cx="5181600" cy="3759673"/>
            <wp:effectExtent l="0" t="0" r="0" b="0"/>
            <wp:docPr id="451" name="Picture 451" descr="2c46403bdac2aa95bb500ca1b5dc4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c46403bdac2aa95bb500ca1b5dc4e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1600" cy="3759673"/>
                    </a:xfrm>
                    <a:prstGeom prst="rect">
                      <a:avLst/>
                    </a:prstGeom>
                    <a:noFill/>
                    <a:ln>
                      <a:noFill/>
                    </a:ln>
                  </pic:spPr>
                </pic:pic>
              </a:graphicData>
            </a:graphic>
          </wp:inline>
        </w:drawing>
      </w:r>
    </w:p>
    <w:p w14:paraId="56604A0B" w14:textId="10A1B8BE" w:rsidR="00A17716" w:rsidRPr="00F458A0" w:rsidRDefault="00A17716" w:rsidP="00A17716">
      <w:pPr>
        <w:pStyle w:val="p1"/>
        <w:rPr>
          <w:rStyle w:val="s1"/>
        </w:rPr>
      </w:pPr>
      <w:r w:rsidRPr="00F458A0">
        <w:rPr>
          <w:rStyle w:val="s1"/>
        </w:rPr>
        <w:t xml:space="preserve">The transaction volumes for FY 2016 are listed </w:t>
      </w:r>
      <w:r w:rsidRPr="00F458A0">
        <w:rPr>
          <w:rStyle w:val="s1"/>
        </w:rPr>
        <w:fldChar w:fldCharType="begin"/>
      </w:r>
      <w:r w:rsidRPr="00F458A0">
        <w:rPr>
          <w:rStyle w:val="s1"/>
        </w:rPr>
        <w:instrText xml:space="preserve"> REF  _Toc476155420 \h </w:instrText>
      </w:r>
      <w:r>
        <w:rPr>
          <w:rStyle w:val="s1"/>
        </w:rPr>
        <w:instrText xml:space="preserve"> \* MERGEFORMAT </w:instrText>
      </w:r>
      <w:r w:rsidRPr="00F458A0">
        <w:rPr>
          <w:rStyle w:val="s1"/>
        </w:rPr>
      </w:r>
      <w:r w:rsidRPr="00F458A0">
        <w:rPr>
          <w:rStyle w:val="s1"/>
        </w:rPr>
        <w:fldChar w:fldCharType="separate"/>
      </w:r>
      <w:r w:rsidR="006B661F">
        <w:rPr>
          <w:rStyle w:val="s1"/>
          <w:b/>
          <w:bCs/>
        </w:rPr>
        <w:t>Error! Reference source not found.</w:t>
      </w:r>
      <w:r w:rsidRPr="00F458A0">
        <w:rPr>
          <w:rStyle w:val="s1"/>
        </w:rPr>
        <w:fldChar w:fldCharType="end"/>
      </w:r>
      <w:r w:rsidRPr="00F458A0">
        <w:rPr>
          <w:rStyle w:val="s1"/>
        </w:rPr>
        <w:t>.</w:t>
      </w:r>
    </w:p>
    <w:p w14:paraId="47057F0F" w14:textId="273909BF" w:rsidR="00A17716" w:rsidRPr="00B45BF5" w:rsidRDefault="00A17716" w:rsidP="00A17716">
      <w:pPr>
        <w:pStyle w:val="Caption"/>
        <w:rPr>
          <w:rFonts w:ascii="Arial" w:hAnsi="Arial" w:cs="Arial"/>
        </w:rPr>
      </w:pPr>
      <w:bookmarkStart w:id="15" w:name="_Toc514659885"/>
      <w:r w:rsidRPr="00B45BF5">
        <w:rPr>
          <w:rFonts w:ascii="Arial" w:hAnsi="Arial" w:cs="Arial"/>
        </w:rPr>
        <w:t xml:space="preserve">Table </w:t>
      </w:r>
      <w:r w:rsidRPr="00B45BF5">
        <w:rPr>
          <w:rFonts w:ascii="Arial" w:hAnsi="Arial" w:cs="Arial"/>
        </w:rPr>
        <w:fldChar w:fldCharType="begin"/>
      </w:r>
      <w:r w:rsidRPr="00B45BF5">
        <w:rPr>
          <w:rFonts w:ascii="Arial" w:hAnsi="Arial" w:cs="Arial"/>
        </w:rPr>
        <w:instrText xml:space="preserve"> SEQ Table \* ARABIC </w:instrText>
      </w:r>
      <w:r w:rsidRPr="00B45BF5">
        <w:rPr>
          <w:rFonts w:ascii="Arial" w:hAnsi="Arial" w:cs="Arial"/>
        </w:rPr>
        <w:fldChar w:fldCharType="separate"/>
      </w:r>
      <w:r w:rsidR="006B661F">
        <w:rPr>
          <w:rFonts w:ascii="Arial" w:hAnsi="Arial" w:cs="Arial"/>
          <w:noProof/>
        </w:rPr>
        <w:t>1</w:t>
      </w:r>
      <w:r w:rsidRPr="00B45BF5">
        <w:rPr>
          <w:rFonts w:ascii="Arial" w:hAnsi="Arial" w:cs="Arial"/>
          <w:noProof/>
        </w:rPr>
        <w:fldChar w:fldCharType="end"/>
      </w:r>
      <w:r w:rsidRPr="00B45BF5">
        <w:rPr>
          <w:rFonts w:ascii="Arial" w:hAnsi="Arial" w:cs="Arial"/>
        </w:rPr>
        <w:t>: FY 2016 Transaction Volumes</w:t>
      </w:r>
      <w:bookmarkEnd w:id="15"/>
    </w:p>
    <w:tbl>
      <w:tblPr>
        <w:tblStyle w:val="TableGrid"/>
        <w:tblW w:w="0" w:type="auto"/>
        <w:tblLook w:val="04A0" w:firstRow="1" w:lastRow="0" w:firstColumn="1" w:lastColumn="0" w:noHBand="0" w:noVBand="1"/>
      </w:tblPr>
      <w:tblGrid>
        <w:gridCol w:w="4672"/>
        <w:gridCol w:w="4678"/>
      </w:tblGrid>
      <w:tr w:rsidR="00A17716" w:rsidRPr="00F458A0" w14:paraId="3E38AD42" w14:textId="77777777" w:rsidTr="00A17716">
        <w:trPr>
          <w:cantSplit/>
          <w:tblHeader/>
        </w:trPr>
        <w:tc>
          <w:tcPr>
            <w:tcW w:w="9576" w:type="dxa"/>
            <w:gridSpan w:val="2"/>
            <w:shd w:val="clear" w:color="auto" w:fill="365F91"/>
          </w:tcPr>
          <w:p w14:paraId="38E82DFA" w14:textId="77777777" w:rsidR="00A17716" w:rsidRPr="00F458A0" w:rsidRDefault="00A17716" w:rsidP="00A17716">
            <w:pPr>
              <w:rPr>
                <w:b/>
              </w:rPr>
            </w:pPr>
            <w:r w:rsidRPr="00F458A0">
              <w:rPr>
                <w:b/>
                <w:color w:val="FFFFFF" w:themeColor="background1"/>
              </w:rPr>
              <w:t>FY 2016 Electronic Transaction Volumes</w:t>
            </w:r>
          </w:p>
        </w:tc>
      </w:tr>
      <w:tr w:rsidR="00A17716" w:rsidRPr="00F458A0" w14:paraId="326E9DA3" w14:textId="77777777" w:rsidTr="00A17716">
        <w:trPr>
          <w:cantSplit/>
          <w:tblHeader/>
        </w:trPr>
        <w:tc>
          <w:tcPr>
            <w:tcW w:w="4788" w:type="dxa"/>
          </w:tcPr>
          <w:p w14:paraId="1F5B83DC" w14:textId="77777777" w:rsidR="00A17716" w:rsidRPr="00F458A0" w:rsidRDefault="00A17716" w:rsidP="00A17716">
            <w:pPr>
              <w:rPr>
                <w:sz w:val="22"/>
                <w:szCs w:val="22"/>
              </w:rPr>
            </w:pPr>
            <w:r w:rsidRPr="00F458A0">
              <w:rPr>
                <w:sz w:val="22"/>
                <w:szCs w:val="22"/>
              </w:rPr>
              <w:t xml:space="preserve">eIV Inquiries Initiated </w:t>
            </w:r>
          </w:p>
        </w:tc>
        <w:tc>
          <w:tcPr>
            <w:tcW w:w="4788" w:type="dxa"/>
          </w:tcPr>
          <w:p w14:paraId="14DE6252" w14:textId="77777777" w:rsidR="00A17716" w:rsidRPr="00F458A0" w:rsidRDefault="00A17716" w:rsidP="00A17716">
            <w:pPr>
              <w:rPr>
                <w:sz w:val="22"/>
                <w:szCs w:val="22"/>
              </w:rPr>
            </w:pPr>
            <w:r w:rsidRPr="00F458A0">
              <w:rPr>
                <w:sz w:val="22"/>
                <w:szCs w:val="22"/>
              </w:rPr>
              <w:t>9,241,808</w:t>
            </w:r>
          </w:p>
        </w:tc>
      </w:tr>
      <w:tr w:rsidR="00A17716" w:rsidRPr="00F458A0" w14:paraId="2DE5F12A" w14:textId="77777777" w:rsidTr="00A17716">
        <w:trPr>
          <w:cantSplit/>
          <w:tblHeader/>
        </w:trPr>
        <w:tc>
          <w:tcPr>
            <w:tcW w:w="4788" w:type="dxa"/>
          </w:tcPr>
          <w:p w14:paraId="58A23262" w14:textId="77777777" w:rsidR="00A17716" w:rsidRPr="00F458A0" w:rsidRDefault="00A17716" w:rsidP="00A17716">
            <w:pPr>
              <w:rPr>
                <w:sz w:val="22"/>
                <w:szCs w:val="22"/>
              </w:rPr>
            </w:pPr>
            <w:r w:rsidRPr="00F458A0">
              <w:rPr>
                <w:sz w:val="22"/>
                <w:szCs w:val="22"/>
              </w:rPr>
              <w:t xml:space="preserve">Primary &amp; Secondary Claims: </w:t>
            </w:r>
          </w:p>
        </w:tc>
        <w:tc>
          <w:tcPr>
            <w:tcW w:w="4788" w:type="dxa"/>
          </w:tcPr>
          <w:p w14:paraId="6173ADF8" w14:textId="77777777" w:rsidR="00A17716" w:rsidRPr="00F458A0" w:rsidRDefault="00A17716" w:rsidP="00A17716">
            <w:pPr>
              <w:rPr>
                <w:sz w:val="22"/>
                <w:szCs w:val="22"/>
              </w:rPr>
            </w:pPr>
            <w:r w:rsidRPr="00F458A0">
              <w:rPr>
                <w:sz w:val="22"/>
                <w:szCs w:val="22"/>
              </w:rPr>
              <w:t>13,401,842</w:t>
            </w:r>
          </w:p>
        </w:tc>
      </w:tr>
      <w:tr w:rsidR="00A17716" w:rsidRPr="00F458A0" w14:paraId="17BEDB05" w14:textId="77777777" w:rsidTr="00A17716">
        <w:trPr>
          <w:cantSplit/>
          <w:tblHeader/>
        </w:trPr>
        <w:tc>
          <w:tcPr>
            <w:tcW w:w="4788" w:type="dxa"/>
          </w:tcPr>
          <w:p w14:paraId="6961AB93" w14:textId="77777777" w:rsidR="00A17716" w:rsidRPr="00F458A0" w:rsidRDefault="00A17716" w:rsidP="00A17716">
            <w:pPr>
              <w:rPr>
                <w:sz w:val="22"/>
                <w:szCs w:val="22"/>
              </w:rPr>
            </w:pPr>
            <w:r w:rsidRPr="00F458A0">
              <w:rPr>
                <w:sz w:val="22"/>
                <w:szCs w:val="22"/>
              </w:rPr>
              <w:t xml:space="preserve">NCPDP Payable Claims: </w:t>
            </w:r>
          </w:p>
        </w:tc>
        <w:tc>
          <w:tcPr>
            <w:tcW w:w="4788" w:type="dxa"/>
          </w:tcPr>
          <w:p w14:paraId="63002601" w14:textId="77777777" w:rsidR="00A17716" w:rsidRPr="00F458A0" w:rsidRDefault="00A17716" w:rsidP="00A17716">
            <w:pPr>
              <w:rPr>
                <w:sz w:val="22"/>
                <w:szCs w:val="22"/>
              </w:rPr>
            </w:pPr>
            <w:r w:rsidRPr="00F458A0">
              <w:rPr>
                <w:sz w:val="22"/>
                <w:szCs w:val="22"/>
              </w:rPr>
              <w:t>108,283,375</w:t>
            </w:r>
          </w:p>
        </w:tc>
      </w:tr>
      <w:tr w:rsidR="00A17716" w:rsidRPr="00F458A0" w14:paraId="76D57549" w14:textId="77777777" w:rsidTr="00A17716">
        <w:trPr>
          <w:cantSplit/>
          <w:tblHeader/>
        </w:trPr>
        <w:tc>
          <w:tcPr>
            <w:tcW w:w="4788" w:type="dxa"/>
          </w:tcPr>
          <w:p w14:paraId="0FE4FC73" w14:textId="77777777" w:rsidR="00A17716" w:rsidRPr="00F458A0" w:rsidRDefault="00A17716" w:rsidP="00A17716">
            <w:pPr>
              <w:pStyle w:val="TableText"/>
            </w:pPr>
            <w:r w:rsidRPr="00F458A0">
              <w:t xml:space="preserve">ERA 835: </w:t>
            </w:r>
          </w:p>
        </w:tc>
        <w:tc>
          <w:tcPr>
            <w:tcW w:w="4788" w:type="dxa"/>
          </w:tcPr>
          <w:p w14:paraId="5EB59301" w14:textId="77777777" w:rsidR="00A17716" w:rsidRPr="00F458A0" w:rsidRDefault="00A17716" w:rsidP="00A17716">
            <w:pPr>
              <w:rPr>
                <w:sz w:val="22"/>
                <w:szCs w:val="22"/>
              </w:rPr>
            </w:pPr>
            <w:r w:rsidRPr="00F458A0">
              <w:t>1,833,867</w:t>
            </w:r>
          </w:p>
        </w:tc>
      </w:tr>
      <w:tr w:rsidR="00A17716" w:rsidRPr="00F458A0" w14:paraId="4CE5858D" w14:textId="77777777" w:rsidTr="00A17716">
        <w:trPr>
          <w:cantSplit/>
          <w:tblHeader/>
        </w:trPr>
        <w:tc>
          <w:tcPr>
            <w:tcW w:w="4788" w:type="dxa"/>
          </w:tcPr>
          <w:p w14:paraId="76016F3F" w14:textId="77777777" w:rsidR="00A17716" w:rsidRPr="00F458A0" w:rsidRDefault="00A17716" w:rsidP="00A17716">
            <w:pPr>
              <w:pStyle w:val="TableText"/>
            </w:pPr>
            <w:r w:rsidRPr="00F458A0">
              <w:t>EFTs Received:</w:t>
            </w:r>
          </w:p>
        </w:tc>
        <w:tc>
          <w:tcPr>
            <w:tcW w:w="4788" w:type="dxa"/>
          </w:tcPr>
          <w:p w14:paraId="3015BC4C" w14:textId="77777777" w:rsidR="00A17716" w:rsidRPr="00F458A0" w:rsidRDefault="00A17716" w:rsidP="00A17716">
            <w:pPr>
              <w:rPr>
                <w:sz w:val="22"/>
                <w:szCs w:val="22"/>
              </w:rPr>
            </w:pPr>
            <w:r w:rsidRPr="00F458A0">
              <w:rPr>
                <w:sz w:val="22"/>
                <w:szCs w:val="22"/>
              </w:rPr>
              <w:t>1,297,370</w:t>
            </w:r>
          </w:p>
        </w:tc>
      </w:tr>
    </w:tbl>
    <w:p w14:paraId="1C41592D" w14:textId="77777777" w:rsidR="00A17716" w:rsidRPr="00F458A0" w:rsidRDefault="00A17716" w:rsidP="00A17716">
      <w:pPr>
        <w:pStyle w:val="Heading3"/>
      </w:pPr>
      <w:bookmarkStart w:id="16" w:name="_Toc514663675"/>
      <w:r w:rsidRPr="00F458A0">
        <w:t>Overview of Operational Requirements</w:t>
      </w:r>
      <w:bookmarkEnd w:id="16"/>
    </w:p>
    <w:p w14:paraId="1206DCDB" w14:textId="77777777" w:rsidR="00A17716" w:rsidRPr="00F458A0" w:rsidRDefault="00A17716" w:rsidP="00A17716">
      <w:pPr>
        <w:pStyle w:val="Heading4"/>
      </w:pPr>
      <w:bookmarkStart w:id="17" w:name="_Toc514663676"/>
      <w:r w:rsidRPr="00F458A0">
        <w:t>Scalability</w:t>
      </w:r>
      <w:bookmarkEnd w:id="17"/>
    </w:p>
    <w:p w14:paraId="2C53784E" w14:textId="77777777" w:rsidR="00A17716" w:rsidRPr="00F458A0" w:rsidRDefault="00A17716" w:rsidP="00A17716">
      <w:pPr>
        <w:pStyle w:val="BodyTextBullet1"/>
      </w:pPr>
      <w:r w:rsidRPr="00F458A0">
        <w:t>MCCF EDI TAS allows for future functional requirements to be integrated into the system without major changes to the hardware and software package.</w:t>
      </w:r>
    </w:p>
    <w:p w14:paraId="193B0B66" w14:textId="77777777" w:rsidR="00A17716" w:rsidRPr="00F458A0" w:rsidRDefault="00A17716" w:rsidP="00A17716">
      <w:pPr>
        <w:pStyle w:val="BodyTextBullet1"/>
      </w:pPr>
      <w:r w:rsidRPr="00F458A0">
        <w:t xml:space="preserve">MCCF EDI TAS will be fully integrated with existing systems within VistA and the VA Enterprise. VistA instances can be located locally at the facility or in remote data centers </w:t>
      </w:r>
      <w:r w:rsidRPr="00F458A0">
        <w:lastRenderedPageBreak/>
        <w:t>as either an integrated or a single instance per site database. Additionally, VistA instances can reside on servers running various operating systems including but not limited to Windows, VMS, and Linux running InterSystems Caché.</w:t>
      </w:r>
    </w:p>
    <w:p w14:paraId="09311157" w14:textId="77777777" w:rsidR="00A17716" w:rsidRPr="00F458A0" w:rsidRDefault="00A17716" w:rsidP="00A17716">
      <w:pPr>
        <w:pStyle w:val="Heading4"/>
      </w:pPr>
      <w:bookmarkStart w:id="18" w:name="_Toc514663677"/>
      <w:r w:rsidRPr="00F458A0">
        <w:t>Availability</w:t>
      </w:r>
      <w:bookmarkEnd w:id="18"/>
    </w:p>
    <w:p w14:paraId="3A72DC72" w14:textId="77777777" w:rsidR="00A17716" w:rsidRPr="00F458A0" w:rsidRDefault="00A17716" w:rsidP="00A17716">
      <w:pPr>
        <w:pStyle w:val="BodyText"/>
      </w:pPr>
      <w:r w:rsidRPr="00F458A0">
        <w:t>MCCF EDI TAS uses Web server availability strategies such as load balancing for failover and availability. Services will be deployed on the V</w:t>
      </w:r>
      <w:r>
        <w:t>D</w:t>
      </w:r>
      <w:r w:rsidRPr="00F458A0">
        <w:t>A platform, which include failure recovery features</w:t>
      </w:r>
      <w:r>
        <w:t xml:space="preserve"> that are yet to be defined. MCCF TAS will be deployed into the Microsoft Azure GovCloud (MAG) environment for Production, which will include availability features and processes including synchronization across regions for Azure Storage and the Azure Load Balancer.</w:t>
      </w:r>
    </w:p>
    <w:p w14:paraId="637FD0D6" w14:textId="77777777" w:rsidR="00A17716" w:rsidRPr="00F458A0" w:rsidRDefault="00A17716" w:rsidP="00A17716">
      <w:pPr>
        <w:pStyle w:val="BodyText"/>
      </w:pPr>
      <w:r w:rsidRPr="00F458A0">
        <w:t>The MCCF EDI TAS operational requirements are as follows.</w:t>
      </w:r>
    </w:p>
    <w:p w14:paraId="397B9043" w14:textId="77777777" w:rsidR="00A17716" w:rsidRPr="00F458A0" w:rsidRDefault="00A17716" w:rsidP="00A17716">
      <w:pPr>
        <w:pStyle w:val="BodyTextBullet1"/>
      </w:pPr>
      <w:r w:rsidRPr="00F458A0">
        <w:t>The system shall provide sub-second performance for the execution of system connections and logic within the boundaries of the MCCF EDI TAS platforms.</w:t>
      </w:r>
    </w:p>
    <w:p w14:paraId="545A311B" w14:textId="77777777" w:rsidR="00A17716" w:rsidRPr="00F458A0" w:rsidRDefault="00A17716" w:rsidP="00A17716">
      <w:pPr>
        <w:pStyle w:val="BodyTextBullet1"/>
      </w:pPr>
      <w:r w:rsidRPr="00F458A0">
        <w:t>Maintenance including maintenance of externally developed software incorporated into the MCCF EDI TAS platforms shall use system (contingency/failover, etc.) redundancy to ensure that scheduled maintenance does not cause system down time.</w:t>
      </w:r>
    </w:p>
    <w:p w14:paraId="231ABFB0" w14:textId="77777777" w:rsidR="00A17716" w:rsidRPr="00F458A0" w:rsidRDefault="00A17716" w:rsidP="00A17716">
      <w:pPr>
        <w:pStyle w:val="BodyTextBullet1"/>
      </w:pPr>
      <w:r w:rsidRPr="00F458A0">
        <w:t>System implementation includes Continuity of Operations Plan (COOP)/Disaster Recovery (DR) and 24/7 support consistent with organizationally established expectations relative to system availability.</w:t>
      </w:r>
    </w:p>
    <w:p w14:paraId="54388579" w14:textId="77777777" w:rsidR="00A17716" w:rsidRPr="00F458A0" w:rsidRDefault="00A17716" w:rsidP="00A17716">
      <w:pPr>
        <w:pStyle w:val="BodyTextBullet1"/>
      </w:pPr>
      <w:r w:rsidRPr="00F458A0">
        <w:t>A Continuity of Operations Plan will be created and provided to the technical and user community to follow if/when lapses in system availability occur despite the implementation of COOP/DR and 24/7 support arrangements.</w:t>
      </w:r>
    </w:p>
    <w:p w14:paraId="17655830" w14:textId="77777777" w:rsidR="00A17716" w:rsidRPr="00F458A0" w:rsidRDefault="00A17716" w:rsidP="00A17716">
      <w:pPr>
        <w:pStyle w:val="Heading4"/>
      </w:pPr>
      <w:bookmarkStart w:id="19" w:name="_Toc514663678"/>
      <w:r w:rsidRPr="00F458A0">
        <w:t>Disaster Recovery (DR)</w:t>
      </w:r>
      <w:bookmarkEnd w:id="19"/>
    </w:p>
    <w:p w14:paraId="25F4EC20" w14:textId="77777777" w:rsidR="00A17716" w:rsidRPr="00F458A0" w:rsidRDefault="00A17716" w:rsidP="00A17716">
      <w:pPr>
        <w:pStyle w:val="BodyText"/>
      </w:pPr>
      <w:r>
        <w:t xml:space="preserve">MCCF TAS will be deployed into the MAG environment for Production, which will include Disaster Recovery features and processes. </w:t>
      </w:r>
      <w:r w:rsidRPr="00F458A0">
        <w:t>MCCF EDI TAS will follow VA Enterprise application backup and restore procedures, including:</w:t>
      </w:r>
    </w:p>
    <w:p w14:paraId="4013546D" w14:textId="77777777" w:rsidR="00A17716" w:rsidRPr="00F458A0" w:rsidRDefault="00A17716" w:rsidP="00A17716">
      <w:pPr>
        <w:pStyle w:val="BodyTextBullet1"/>
      </w:pPr>
      <w:r w:rsidRPr="00F458A0">
        <w:t>Application servers</w:t>
      </w:r>
    </w:p>
    <w:p w14:paraId="409ABA68" w14:textId="77777777" w:rsidR="00A17716" w:rsidRPr="00F458A0" w:rsidRDefault="00A17716" w:rsidP="00A17716">
      <w:pPr>
        <w:pStyle w:val="BodyTextBullet1"/>
      </w:pPr>
      <w:r w:rsidRPr="00F458A0">
        <w:t>Platform, code, and artifacts stored in source control</w:t>
      </w:r>
    </w:p>
    <w:p w14:paraId="0AEDF556" w14:textId="77777777" w:rsidR="00A17716" w:rsidRPr="00F458A0" w:rsidRDefault="00A17716" w:rsidP="00A17716">
      <w:pPr>
        <w:pStyle w:val="BodyTextBullet1"/>
      </w:pPr>
      <w:r w:rsidRPr="00F458A0">
        <w:t>Operational data supporting application server configurations</w:t>
      </w:r>
    </w:p>
    <w:p w14:paraId="65E997A4" w14:textId="77777777" w:rsidR="00A17716" w:rsidRPr="00F458A0" w:rsidRDefault="00A17716" w:rsidP="00A17716">
      <w:pPr>
        <w:pStyle w:val="BodyTextBullet1"/>
      </w:pPr>
      <w:r w:rsidRPr="00F458A0">
        <w:t xml:space="preserve">DR will be implemented as per </w:t>
      </w:r>
      <w:r>
        <w:t>MAG</w:t>
      </w:r>
      <w:r w:rsidRPr="00F458A0">
        <w:t xml:space="preserve"> and regional data center DR procedures and plans</w:t>
      </w:r>
    </w:p>
    <w:p w14:paraId="4D6B5FA5" w14:textId="77777777" w:rsidR="00A17716" w:rsidRPr="00F458A0" w:rsidRDefault="00A17716" w:rsidP="00A17716">
      <w:pPr>
        <w:pStyle w:val="BodyTextBullet1"/>
        <w:numPr>
          <w:ilvl w:val="0"/>
          <w:numId w:val="0"/>
        </w:numPr>
        <w:ind w:left="360"/>
      </w:pPr>
    </w:p>
    <w:p w14:paraId="2B411A74" w14:textId="77777777" w:rsidR="00A17716" w:rsidRPr="00F458A0" w:rsidRDefault="00A17716" w:rsidP="00A17716">
      <w:pPr>
        <w:pStyle w:val="Heading3"/>
      </w:pPr>
      <w:bookmarkStart w:id="20" w:name="_Toc514663679"/>
      <w:r w:rsidRPr="00F458A0">
        <w:t>Architecture Timeline</w:t>
      </w:r>
      <w:bookmarkEnd w:id="20"/>
    </w:p>
    <w:p w14:paraId="7BA0A1FD" w14:textId="77777777" w:rsidR="00A17716" w:rsidRDefault="00A17716" w:rsidP="00A17716">
      <w:pPr>
        <w:pStyle w:val="BodyTextBullet1"/>
        <w:numPr>
          <w:ilvl w:val="0"/>
          <w:numId w:val="0"/>
        </w:numPr>
        <w:ind w:left="360"/>
      </w:pPr>
      <w:r w:rsidRPr="00F458A0">
        <w:t xml:space="preserve">The Build and Sprint schedule places the Epics, Sub-epics and User Stories from the previous section on a VIP Build Iteration timeline. </w:t>
      </w:r>
      <w:r>
        <w:t>The roadmap below shows the builds and the major feature release milestones associated with those builds.</w:t>
      </w:r>
    </w:p>
    <w:p w14:paraId="5C735C8C" w14:textId="77777777" w:rsidR="00A17716" w:rsidRDefault="00A17716" w:rsidP="00A17716">
      <w:pPr>
        <w:pStyle w:val="BodyTextBullet1"/>
        <w:numPr>
          <w:ilvl w:val="0"/>
          <w:numId w:val="0"/>
        </w:numPr>
        <w:ind w:left="360"/>
      </w:pPr>
    </w:p>
    <w:p w14:paraId="50B24797" w14:textId="77777777" w:rsidR="00A17716" w:rsidRPr="00F458A0" w:rsidRDefault="00A17716" w:rsidP="00C82122">
      <w:pPr>
        <w:pStyle w:val="Step"/>
        <w:numPr>
          <w:ilvl w:val="0"/>
          <w:numId w:val="33"/>
        </w:numPr>
      </w:pPr>
      <w:r w:rsidRPr="00F458A0">
        <w:t>Architecture Build 0 – Design/Infrastructure – (Timeline) (11/1/16-2/3/17)</w:t>
      </w:r>
    </w:p>
    <w:p w14:paraId="627158CD" w14:textId="77777777" w:rsidR="00A17716" w:rsidRPr="00F458A0" w:rsidRDefault="00A17716" w:rsidP="00C82122">
      <w:pPr>
        <w:pStyle w:val="Step"/>
        <w:numPr>
          <w:ilvl w:val="0"/>
          <w:numId w:val="33"/>
        </w:numPr>
      </w:pPr>
      <w:r w:rsidRPr="00F458A0">
        <w:t>Architecture Build 1 Architecture Platform Implementation – (Timeline) (2/6/17-4/28/17) (90-day VIP Cycle)</w:t>
      </w:r>
    </w:p>
    <w:p w14:paraId="31688E5C" w14:textId="77777777" w:rsidR="00A17716" w:rsidRPr="00F458A0" w:rsidRDefault="00A17716" w:rsidP="00C82122">
      <w:pPr>
        <w:pStyle w:val="Step"/>
        <w:numPr>
          <w:ilvl w:val="0"/>
          <w:numId w:val="33"/>
        </w:numPr>
      </w:pPr>
      <w:r w:rsidRPr="00F458A0">
        <w:lastRenderedPageBreak/>
        <w:t xml:space="preserve">Architecture Build 2 </w:t>
      </w:r>
      <w:r>
        <w:t>VistA Data Access, DevOps, TAS Architecture Foundation</w:t>
      </w:r>
      <w:r w:rsidRPr="00F458A0">
        <w:t xml:space="preserve"> – (Timeline) (5/1/17 - 7/21/17) (90-day VIP Cycle)</w:t>
      </w:r>
    </w:p>
    <w:p w14:paraId="132A29C1" w14:textId="77777777" w:rsidR="00A17716" w:rsidRDefault="00A17716" w:rsidP="00A17716">
      <w:pPr>
        <w:pStyle w:val="List3"/>
        <w:numPr>
          <w:ilvl w:val="0"/>
          <w:numId w:val="0"/>
        </w:numPr>
      </w:pPr>
      <w:r>
        <w:t>Due to the consolidation of the Architecture Team and the eAdmin team to TASCore, the architecture build schedule was realigned and resulted in TASCore Build 1, which started 7/3/2017.</w:t>
      </w:r>
    </w:p>
    <w:p w14:paraId="53908BC8" w14:textId="77777777" w:rsidR="00A17716" w:rsidRDefault="00A17716" w:rsidP="00A17716">
      <w:pPr>
        <w:pStyle w:val="List3"/>
        <w:numPr>
          <w:ilvl w:val="0"/>
          <w:numId w:val="0"/>
        </w:numPr>
      </w:pPr>
    </w:p>
    <w:p w14:paraId="6B4F5A1C" w14:textId="77777777" w:rsidR="00A17716" w:rsidRDefault="00A17716" w:rsidP="00C82122">
      <w:pPr>
        <w:pStyle w:val="List3"/>
        <w:numPr>
          <w:ilvl w:val="0"/>
          <w:numId w:val="50"/>
        </w:numPr>
      </w:pPr>
      <w:r>
        <w:t>TASCore Build 1 – TAS Portal and ATO (Timeline) (7/3/17 - 9/22</w:t>
      </w:r>
      <w:r w:rsidRPr="00F458A0">
        <w:t>/17)</w:t>
      </w:r>
      <w:r>
        <w:t xml:space="preserve"> </w:t>
      </w:r>
      <w:r w:rsidRPr="00F458A0">
        <w:t>(90-day VIP Cycle)</w:t>
      </w:r>
    </w:p>
    <w:p w14:paraId="5E40D7EF" w14:textId="77777777" w:rsidR="00A17716" w:rsidRDefault="00A17716" w:rsidP="00C82122">
      <w:pPr>
        <w:pStyle w:val="List3"/>
        <w:numPr>
          <w:ilvl w:val="0"/>
          <w:numId w:val="50"/>
        </w:numPr>
      </w:pPr>
      <w:r>
        <w:t>TASCore Build 2 – ePayment Reporting, VistA Data Access Services, IAM Integration (Timeline) (9/25/17 – 12/15</w:t>
      </w:r>
      <w:r w:rsidRPr="00F458A0">
        <w:t>/17)</w:t>
      </w:r>
      <w:r>
        <w:t xml:space="preserve"> </w:t>
      </w:r>
      <w:r w:rsidRPr="00F458A0">
        <w:t>(90-day VIP Cycle)</w:t>
      </w:r>
    </w:p>
    <w:p w14:paraId="78A8DE16" w14:textId="77777777" w:rsidR="00A17716" w:rsidRDefault="00A17716" w:rsidP="00C82122">
      <w:pPr>
        <w:pStyle w:val="List3"/>
        <w:numPr>
          <w:ilvl w:val="0"/>
          <w:numId w:val="50"/>
        </w:numPr>
      </w:pPr>
      <w:r>
        <w:t>TASCore Build 3 – FSC ICDs, ePayment Reporting, VistA Data Access Services, IAM Integration (Timeline) (12/18/17 – 3/9</w:t>
      </w:r>
      <w:r w:rsidRPr="00F458A0">
        <w:t>/1</w:t>
      </w:r>
      <w:r>
        <w:t>8</w:t>
      </w:r>
      <w:r w:rsidRPr="00F458A0">
        <w:t>)</w:t>
      </w:r>
      <w:r>
        <w:t xml:space="preserve"> </w:t>
      </w:r>
      <w:r w:rsidRPr="00F458A0">
        <w:t>(90-day VIP Cycle)</w:t>
      </w:r>
    </w:p>
    <w:p w14:paraId="015CF246" w14:textId="77777777" w:rsidR="00A17716" w:rsidRPr="00F458A0" w:rsidRDefault="00A17716" w:rsidP="00A17716">
      <w:pPr>
        <w:pStyle w:val="List3"/>
        <w:numPr>
          <w:ilvl w:val="0"/>
          <w:numId w:val="0"/>
        </w:numPr>
      </w:pPr>
    </w:p>
    <w:p w14:paraId="65C719B4" w14:textId="77777777" w:rsidR="00A17716" w:rsidRPr="00F458A0" w:rsidRDefault="00A17716" w:rsidP="00A17716">
      <w:pPr>
        <w:pStyle w:val="Heading1"/>
      </w:pPr>
      <w:bookmarkStart w:id="21" w:name="_Toc514663680"/>
      <w:r w:rsidRPr="00F458A0">
        <w:t>Conceptual Design</w:t>
      </w:r>
      <w:bookmarkEnd w:id="21"/>
    </w:p>
    <w:p w14:paraId="22320A07" w14:textId="77777777" w:rsidR="00A17716" w:rsidRPr="00F458A0" w:rsidRDefault="00A17716" w:rsidP="00A17716">
      <w:pPr>
        <w:pStyle w:val="Heading2"/>
      </w:pPr>
      <w:bookmarkStart w:id="22" w:name="_Toc514663681"/>
      <w:r w:rsidRPr="00F458A0">
        <w:t>Conceptual Application Design</w:t>
      </w:r>
      <w:bookmarkEnd w:id="22"/>
    </w:p>
    <w:p w14:paraId="7D5C6D8C" w14:textId="6BA1D457" w:rsidR="000D4905" w:rsidRPr="009C1A65" w:rsidRDefault="00A80354" w:rsidP="000D4905">
      <w:pPr>
        <w:pStyle w:val="Caption"/>
        <w:rPr>
          <w:rFonts w:ascii="Arial" w:hAnsi="Arial" w:cs="Arial"/>
        </w:rPr>
      </w:pPr>
      <w:r w:rsidRPr="00A80354">
        <w:t xml:space="preserve">Figure </w:t>
      </w:r>
      <w:r w:rsidRPr="00A80354">
        <w:fldChar w:fldCharType="begin"/>
      </w:r>
      <w:r w:rsidRPr="00A80354">
        <w:instrText xml:space="preserve"> SEQ Figure \* ARABIC </w:instrText>
      </w:r>
      <w:r w:rsidRPr="00A80354">
        <w:fldChar w:fldCharType="separate"/>
      </w:r>
      <w:r w:rsidRPr="00A80354">
        <w:rPr>
          <w:noProof/>
        </w:rPr>
        <w:t>4</w:t>
      </w:r>
      <w:r w:rsidRPr="00A80354">
        <w:rPr>
          <w:noProof/>
        </w:rPr>
        <w:fldChar w:fldCharType="end"/>
      </w:r>
      <w:r w:rsidRPr="00A80354">
        <w:rPr>
          <w:noProof/>
        </w:rPr>
        <w:t>:</w:t>
      </w:r>
      <w:r w:rsidRPr="00A80354">
        <w:t xml:space="preserve"> MCCF EDI TAS Conceptual </w:t>
      </w:r>
      <w:r w:rsidR="004F46C4">
        <w:t>Architecture</w:t>
      </w:r>
    </w:p>
    <w:p w14:paraId="74B7623E" w14:textId="1613F276" w:rsidR="00A17716" w:rsidRPr="00F458A0" w:rsidRDefault="004F46C4" w:rsidP="00A17716">
      <w:pPr>
        <w:pStyle w:val="BodyText"/>
      </w:pPr>
      <w:r>
        <w:t>Figure 4</w:t>
      </w:r>
      <w:r w:rsidR="00A80354" w:rsidRPr="00F458A0">
        <w:t xml:space="preserve"> </w:t>
      </w:r>
      <w:r w:rsidR="00A17716" w:rsidRPr="00F458A0">
        <w:t>shows architecture components for MCCF EDI TAS based on technologies and products currently available</w:t>
      </w:r>
      <w:r w:rsidR="00A17716">
        <w:t>.</w:t>
      </w:r>
      <w:r w:rsidR="00A17716" w:rsidRPr="00F458A0">
        <w:t xml:space="preserve"> The components in scope for MCCF EDI TAS are color coded. Those components not in scope for MCCF represent dependencies and potential risks. Some of the dependencies can potentially be removed, and the associated risks mitigated, if MCCF EDI TAS implements these components within the MCCF EDI TAS implementation. MCCF EDI TAS will work with the other VA projects to determine if the components will be available within the timeframe needed and </w:t>
      </w:r>
      <w:r w:rsidR="00A17716">
        <w:t>will determine whether</w:t>
      </w:r>
      <w:r w:rsidR="00A17716" w:rsidRPr="00F458A0">
        <w:t xml:space="preserve"> each component should be implemented within MCCF EDI TAS </w:t>
      </w:r>
      <w:proofErr w:type="gramStart"/>
      <w:r w:rsidR="00A17716" w:rsidRPr="00F458A0">
        <w:t>in order to</w:t>
      </w:r>
      <w:proofErr w:type="gramEnd"/>
      <w:r w:rsidR="00A17716" w:rsidRPr="00F458A0">
        <w:t xml:space="preserve"> meet project requirements.</w:t>
      </w:r>
      <w:r w:rsidR="00A17716">
        <w:t xml:space="preserve"> One capability that will be implemented on an interim basis until the VA Enterprise capability is available is the VistA Data Access Services.</w:t>
      </w:r>
    </w:p>
    <w:p w14:paraId="3A40CB1A" w14:textId="77777777" w:rsidR="00A17716" w:rsidRPr="00F458A0" w:rsidRDefault="00A17716" w:rsidP="00A17716">
      <w:pPr>
        <w:pStyle w:val="BodyText"/>
      </w:pPr>
      <w:r w:rsidRPr="00F458A0">
        <w:t xml:space="preserve">For the diagrams, potential technologies or products that </w:t>
      </w:r>
      <w:r>
        <w:t>will</w:t>
      </w:r>
      <w:r w:rsidRPr="00F458A0">
        <w:t xml:space="preserve"> be used to implement the various components of the architecture are included in the Software Architecture section. The list includes </w:t>
      </w:r>
      <w:r>
        <w:t>details</w:t>
      </w:r>
      <w:r w:rsidRPr="00F458A0">
        <w:t xml:space="preserve"> for current implementations, future planned implementations, and implementation by MCCF EDI TAS. All technologies or products listed, except as noted, are on the VA TRM.</w:t>
      </w:r>
    </w:p>
    <w:p w14:paraId="62BC718B" w14:textId="2D73CF0B" w:rsidR="00A17716" w:rsidRPr="00B45BF5" w:rsidRDefault="00A17716" w:rsidP="00A17716">
      <w:pPr>
        <w:pStyle w:val="Caption"/>
        <w:rPr>
          <w:rFonts w:ascii="Arial" w:hAnsi="Arial" w:cs="Arial"/>
        </w:rPr>
      </w:pPr>
      <w:bookmarkStart w:id="23" w:name="_Toc514659847"/>
      <w:r w:rsidRPr="00B45BF5">
        <w:rPr>
          <w:rFonts w:ascii="Arial" w:hAnsi="Arial" w:cs="Arial"/>
        </w:rPr>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4</w:t>
      </w:r>
      <w:r w:rsidRPr="00B45BF5">
        <w:rPr>
          <w:rFonts w:ascii="Arial" w:hAnsi="Arial" w:cs="Arial"/>
          <w:noProof/>
        </w:rPr>
        <w:fldChar w:fldCharType="end"/>
      </w:r>
      <w:r w:rsidRPr="00B45BF5">
        <w:rPr>
          <w:rFonts w:ascii="Arial" w:hAnsi="Arial" w:cs="Arial"/>
          <w:noProof/>
        </w:rPr>
        <w:t>:</w:t>
      </w:r>
      <w:r w:rsidRPr="00B45BF5">
        <w:rPr>
          <w:rFonts w:ascii="Arial" w:hAnsi="Arial" w:cs="Arial"/>
        </w:rPr>
        <w:t xml:space="preserve"> MCCF EDI TAS Conceptual Architecture</w:t>
      </w:r>
      <w:bookmarkEnd w:id="23"/>
      <w:r w:rsidR="000D4905">
        <w:rPr>
          <w:rFonts w:ascii="Arial" w:hAnsi="Arial" w:cs="Arial"/>
        </w:rPr>
        <w:t xml:space="preserve"> </w:t>
      </w:r>
    </w:p>
    <w:p w14:paraId="09F7AE1F" w14:textId="77777777" w:rsidR="00C74C2A" w:rsidRDefault="00C74C2A" w:rsidP="00A17716">
      <w:pPr>
        <w:pStyle w:val="BodyText"/>
        <w:rPr>
          <w:ins w:id="24" w:author="Author"/>
          <w:noProof/>
        </w:rPr>
      </w:pPr>
    </w:p>
    <w:p w14:paraId="725CDE2D" w14:textId="4DF31814" w:rsidR="00A17716" w:rsidRDefault="00A17716" w:rsidP="00A17716">
      <w:pPr>
        <w:pStyle w:val="BodyText"/>
        <w:rPr>
          <w:ins w:id="25" w:author="Author"/>
        </w:rPr>
      </w:pPr>
      <w:r w:rsidRPr="00F458A0">
        <w:rPr>
          <w:noProof/>
        </w:rPr>
        <w:lastRenderedPageBreak/>
        <w:drawing>
          <wp:inline distT="0" distB="0" distL="0" distR="0" wp14:anchorId="197AD009" wp14:editId="178BAAFC">
            <wp:extent cx="5867400" cy="7900303"/>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9527" cy="7903167"/>
                    </a:xfrm>
                    <a:prstGeom prst="rect">
                      <a:avLst/>
                    </a:prstGeom>
                  </pic:spPr>
                </pic:pic>
              </a:graphicData>
            </a:graphic>
          </wp:inline>
        </w:drawing>
      </w:r>
    </w:p>
    <w:p w14:paraId="01EF8AE4" w14:textId="1CE6EB7D" w:rsidR="00C74C2A" w:rsidRDefault="00C74C2A" w:rsidP="00A17716">
      <w:pPr>
        <w:pStyle w:val="BodyText"/>
        <w:rPr>
          <w:ins w:id="26" w:author="Author"/>
        </w:rPr>
      </w:pPr>
      <w:ins w:id="27" w:author="Author">
        <w:r w:rsidRPr="00C74C2A">
          <w:lastRenderedPageBreak/>
          <w:drawing>
            <wp:inline distT="0" distB="0" distL="0" distR="0" wp14:anchorId="04068086" wp14:editId="7F0E3FF9">
              <wp:extent cx="5943600" cy="3343275"/>
              <wp:effectExtent l="0" t="0" r="0"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ins>
    </w:p>
    <w:p w14:paraId="61E4DB72" w14:textId="494F6D53" w:rsidR="00675D75" w:rsidRDefault="00675D75" w:rsidP="00A17716">
      <w:pPr>
        <w:pStyle w:val="BodyText"/>
        <w:rPr>
          <w:ins w:id="28" w:author="Author"/>
        </w:rPr>
      </w:pPr>
      <w:ins w:id="29" w:author="Author">
        <w:r w:rsidRPr="00675D75">
          <w:drawing>
            <wp:inline distT="0" distB="0" distL="0" distR="0" wp14:anchorId="543AF543" wp14:editId="6E518B07">
              <wp:extent cx="5943600" cy="3343275"/>
              <wp:effectExtent l="0" t="0" r="0"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ins>
    </w:p>
    <w:p w14:paraId="0721E4A5" w14:textId="361DFD0A" w:rsidR="00675D75" w:rsidRDefault="00675D75" w:rsidP="00A17716">
      <w:pPr>
        <w:pStyle w:val="BodyText"/>
        <w:rPr>
          <w:ins w:id="30" w:author="Author"/>
        </w:rPr>
      </w:pPr>
      <w:ins w:id="31" w:author="Author">
        <w:r w:rsidRPr="00675D75">
          <w:lastRenderedPageBreak/>
          <w:drawing>
            <wp:inline distT="0" distB="0" distL="0" distR="0" wp14:anchorId="5A9C8D1F" wp14:editId="7207F3B9">
              <wp:extent cx="5943600" cy="3343275"/>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ins>
    </w:p>
    <w:p w14:paraId="378133C9" w14:textId="73B883E2" w:rsidR="00675D75" w:rsidRPr="00F458A0" w:rsidRDefault="00675D75" w:rsidP="00A17716">
      <w:pPr>
        <w:pStyle w:val="BodyText"/>
      </w:pPr>
      <w:ins w:id="32" w:author="Author">
        <w:r w:rsidRPr="00675D75">
          <w:lastRenderedPageBreak/>
          <w:drawing>
            <wp:inline distT="0" distB="0" distL="0" distR="0" wp14:anchorId="296572C4" wp14:editId="7A65DFE1">
              <wp:extent cx="5943600" cy="334327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Pr="00675D75">
          <w:rPr>
            <w:noProof/>
          </w:rPr>
          <w:t xml:space="preserve"> </w:t>
        </w:r>
        <w:r w:rsidRPr="00675D75">
          <w:drawing>
            <wp:inline distT="0" distB="0" distL="0" distR="0" wp14:anchorId="001015E4" wp14:editId="1ACB24C8">
              <wp:extent cx="5943600" cy="3343275"/>
              <wp:effectExtent l="0" t="0" r="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r w:rsidRPr="00675D75">
          <w:rPr>
            <w:noProof/>
          </w:rPr>
          <w:t xml:space="preserve"> </w:t>
        </w:r>
        <w:r w:rsidRPr="00675D75">
          <w:rPr>
            <w:noProof/>
          </w:rPr>
          <w:lastRenderedPageBreak/>
          <w:drawing>
            <wp:inline distT="0" distB="0" distL="0" distR="0" wp14:anchorId="18542241" wp14:editId="6FFF07FA">
              <wp:extent cx="5943600" cy="33432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r w:rsidRPr="00675D75">
          <w:rPr>
            <w:noProof/>
          </w:rPr>
          <w:t xml:space="preserve"> </w:t>
        </w:r>
        <w:r w:rsidRPr="00675D75">
          <w:rPr>
            <w:noProof/>
          </w:rPr>
          <w:drawing>
            <wp:inline distT="0" distB="0" distL="0" distR="0" wp14:anchorId="3D8D9A36" wp14:editId="7DE6E010">
              <wp:extent cx="5943600" cy="3343275"/>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sidRPr="00675D75">
          <w:rPr>
            <w:noProof/>
          </w:rPr>
          <w:t xml:space="preserve"> </w:t>
        </w:r>
        <w:r w:rsidRPr="00675D75">
          <w:rPr>
            <w:noProof/>
          </w:rPr>
          <w:lastRenderedPageBreak/>
          <w:drawing>
            <wp:inline distT="0" distB="0" distL="0" distR="0" wp14:anchorId="674E2B5B" wp14:editId="35E41176">
              <wp:extent cx="5943600" cy="334327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rsidRPr="00675D75">
          <w:rPr>
            <w:noProof/>
          </w:rPr>
          <w:t xml:space="preserve"> </w:t>
        </w:r>
        <w:r w:rsidRPr="00675D75">
          <w:rPr>
            <w:noProof/>
          </w:rPr>
          <w:drawing>
            <wp:inline distT="0" distB="0" distL="0" distR="0" wp14:anchorId="7ADC2F27" wp14:editId="387F5968">
              <wp:extent cx="5943600" cy="33432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r w:rsidRPr="00675D75">
          <w:rPr>
            <w:noProof/>
          </w:rPr>
          <w:t xml:space="preserve"> </w:t>
        </w:r>
        <w:r w:rsidRPr="00675D75">
          <w:rPr>
            <w:noProof/>
          </w:rPr>
          <w:lastRenderedPageBreak/>
          <w:drawing>
            <wp:inline distT="0" distB="0" distL="0" distR="0" wp14:anchorId="60DF3003" wp14:editId="650889C3">
              <wp:extent cx="5943600" cy="33432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r w:rsidRPr="00675D75">
          <w:rPr>
            <w:noProof/>
          </w:rPr>
          <w:t xml:space="preserve"> </w:t>
        </w:r>
        <w:r w:rsidRPr="00675D75">
          <w:rPr>
            <w:noProof/>
          </w:rPr>
          <w:drawing>
            <wp:inline distT="0" distB="0" distL="0" distR="0" wp14:anchorId="307C84A8" wp14:editId="7FFA2789">
              <wp:extent cx="5943600" cy="334327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r w:rsidRPr="00675D75">
          <w:rPr>
            <w:noProof/>
          </w:rPr>
          <w:t xml:space="preserve"> </w:t>
        </w:r>
        <w:r w:rsidRPr="00675D75">
          <w:rPr>
            <w:noProof/>
          </w:rPr>
          <w:lastRenderedPageBreak/>
          <w:drawing>
            <wp:inline distT="0" distB="0" distL="0" distR="0" wp14:anchorId="03FFB41A" wp14:editId="0FD78B05">
              <wp:extent cx="5943600" cy="3343275"/>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r w:rsidRPr="00675D75">
          <w:rPr>
            <w:noProof/>
          </w:rPr>
          <w:t xml:space="preserve"> </w:t>
        </w:r>
        <w:r w:rsidRPr="00675D75">
          <w:rPr>
            <w:noProof/>
          </w:rPr>
          <w:drawing>
            <wp:inline distT="0" distB="0" distL="0" distR="0" wp14:anchorId="0F49C307" wp14:editId="6F1C3BD6">
              <wp:extent cx="5943600" cy="3343275"/>
              <wp:effectExtent l="0" t="0" r="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r w:rsidRPr="00675D75">
          <w:rPr>
            <w:noProof/>
          </w:rPr>
          <w:t xml:space="preserve"> </w:t>
        </w:r>
        <w:r w:rsidRPr="00675D75">
          <w:rPr>
            <w:noProof/>
          </w:rPr>
          <w:lastRenderedPageBreak/>
          <w:drawing>
            <wp:inline distT="0" distB="0" distL="0" distR="0" wp14:anchorId="3E78EFA8" wp14:editId="16DFACB1">
              <wp:extent cx="5943600" cy="33432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r w:rsidRPr="00675D75">
          <w:rPr>
            <w:noProof/>
          </w:rPr>
          <w:t xml:space="preserve"> </w:t>
        </w:r>
        <w:r w:rsidRPr="00675D75">
          <w:rPr>
            <w:noProof/>
          </w:rPr>
          <w:drawing>
            <wp:inline distT="0" distB="0" distL="0" distR="0" wp14:anchorId="4E0A71F5" wp14:editId="2ADA892B">
              <wp:extent cx="5943600" cy="33432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r w:rsidRPr="00675D75">
          <w:rPr>
            <w:noProof/>
          </w:rPr>
          <w:t xml:space="preserve"> </w:t>
        </w:r>
        <w:r w:rsidRPr="00675D75">
          <w:rPr>
            <w:noProof/>
          </w:rPr>
          <w:lastRenderedPageBreak/>
          <w:drawing>
            <wp:inline distT="0" distB="0" distL="0" distR="0" wp14:anchorId="7C577B91" wp14:editId="43DF7DD8">
              <wp:extent cx="5943600" cy="334327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r w:rsidRPr="00675D75">
          <w:rPr>
            <w:noProof/>
          </w:rPr>
          <w:t xml:space="preserve"> </w:t>
        </w:r>
        <w:r w:rsidRPr="00675D75">
          <w:rPr>
            <w:noProof/>
          </w:rPr>
          <w:drawing>
            <wp:inline distT="0" distB="0" distL="0" distR="0" wp14:anchorId="3B2A15DE" wp14:editId="2AE052C0">
              <wp:extent cx="5943600" cy="3343275"/>
              <wp:effectExtent l="0" t="0" r="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r w:rsidRPr="00675D75">
          <w:rPr>
            <w:noProof/>
          </w:rPr>
          <w:t xml:space="preserve"> </w:t>
        </w:r>
        <w:r w:rsidRPr="00675D75">
          <w:rPr>
            <w:noProof/>
          </w:rPr>
          <w:lastRenderedPageBreak/>
          <w:drawing>
            <wp:inline distT="0" distB="0" distL="0" distR="0" wp14:anchorId="14A45851" wp14:editId="2EE36744">
              <wp:extent cx="5943600" cy="334327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r w:rsidRPr="00675D75">
          <w:rPr>
            <w:noProof/>
          </w:rPr>
          <w:t xml:space="preserve"> </w:t>
        </w:r>
        <w:r w:rsidRPr="00675D75">
          <w:rPr>
            <w:noProof/>
          </w:rPr>
          <w:drawing>
            <wp:inline distT="0" distB="0" distL="0" distR="0" wp14:anchorId="499B2ECA" wp14:editId="767DA2BD">
              <wp:extent cx="5943600" cy="334327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sidRPr="00675D75">
          <w:rPr>
            <w:noProof/>
          </w:rPr>
          <w:t xml:space="preserve"> </w:t>
        </w:r>
        <w:r w:rsidRPr="00675D75">
          <w:rPr>
            <w:noProof/>
          </w:rPr>
          <w:lastRenderedPageBreak/>
          <w:drawing>
            <wp:inline distT="0" distB="0" distL="0" distR="0" wp14:anchorId="10753BF6" wp14:editId="09C9802F">
              <wp:extent cx="5943600" cy="33432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r w:rsidRPr="00675D75">
          <w:rPr>
            <w:noProof/>
          </w:rPr>
          <w:t xml:space="preserve"> </w:t>
        </w:r>
        <w:r w:rsidRPr="00675D75">
          <w:rPr>
            <w:noProof/>
          </w:rPr>
          <w:drawing>
            <wp:inline distT="0" distB="0" distL="0" distR="0" wp14:anchorId="0741AA15" wp14:editId="5DF12DDE">
              <wp:extent cx="5943600" cy="3343275"/>
              <wp:effectExtent l="0" t="0" r="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r w:rsidRPr="00675D75">
          <w:rPr>
            <w:noProof/>
          </w:rPr>
          <w:t xml:space="preserve"> </w:t>
        </w:r>
        <w:r w:rsidRPr="00675D75">
          <w:rPr>
            <w:noProof/>
          </w:rPr>
          <w:lastRenderedPageBreak/>
          <w:drawing>
            <wp:inline distT="0" distB="0" distL="0" distR="0" wp14:anchorId="6EEA39C8" wp14:editId="666B0A0D">
              <wp:extent cx="5943600" cy="334327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r w:rsidRPr="00675D75">
          <w:rPr>
            <w:noProof/>
          </w:rPr>
          <w:t xml:space="preserve"> </w:t>
        </w:r>
        <w:r w:rsidRPr="00675D75">
          <w:rPr>
            <w:noProof/>
          </w:rPr>
          <w:drawing>
            <wp:inline distT="0" distB="0" distL="0" distR="0" wp14:anchorId="4B1A8954" wp14:editId="7E6EBA3B">
              <wp:extent cx="5943600" cy="3343275"/>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r w:rsidRPr="00675D75">
          <w:rPr>
            <w:noProof/>
          </w:rPr>
          <w:t xml:space="preserve"> </w:t>
        </w:r>
        <w:r w:rsidRPr="00675D75">
          <w:rPr>
            <w:noProof/>
          </w:rPr>
          <w:lastRenderedPageBreak/>
          <w:drawing>
            <wp:inline distT="0" distB="0" distL="0" distR="0" wp14:anchorId="459A0517" wp14:editId="39986C2B">
              <wp:extent cx="5943600" cy="334327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ins>
    </w:p>
    <w:p w14:paraId="1E9BF937" w14:textId="466EDDB0" w:rsidR="00E106D0" w:rsidRPr="00F458A0" w:rsidRDefault="00E106D0" w:rsidP="00E106D0">
      <w:pPr>
        <w:pStyle w:val="Heading3"/>
      </w:pPr>
      <w:bookmarkStart w:id="33" w:name="_Toc514663682"/>
      <w:r w:rsidRPr="00F458A0">
        <w:t>User</w:t>
      </w:r>
      <w:r>
        <w:t xml:space="preserve"> </w:t>
      </w:r>
      <w:r w:rsidRPr="00F458A0">
        <w:t>Profiles</w:t>
      </w:r>
      <w:bookmarkEnd w:id="33"/>
    </w:p>
    <w:p w14:paraId="60B473DE" w14:textId="77777777" w:rsidR="00E106D0" w:rsidRDefault="00E106D0" w:rsidP="00E106D0">
      <w:pPr>
        <w:pStyle w:val="BodyText"/>
      </w:pPr>
      <w:r>
        <w:t>The different user types that will use TAS are listed below. These will be used to define roles and permissions within the TAS web application.</w:t>
      </w:r>
    </w:p>
    <w:p w14:paraId="05CDF108" w14:textId="77777777" w:rsidR="00E106D0" w:rsidRDefault="00E106D0" w:rsidP="00E106D0">
      <w:pPr>
        <w:pStyle w:val="BodyText"/>
      </w:pPr>
      <w:r w:rsidRPr="00F458A0">
        <w:t>The current VistA Integrated Billing (IB) module is used by Billing Supervisors, Billing Clerks, and Utilization Review (UR) Nurses. VistA support personnel are responsible for monitoring status of the service interface as part of their normal job functions. The FSC receives claims, sends the claims to payers through a clearinghouse and sends remittance advice back for those claims. The MCCF Modernization service architecture will enable Billing Supervisors and Clerks, and UR Nurses to perform the same functions as they would in the VistA IB module through a new Web application user interface, which will be a consumer of the MCCF Modernization services.</w:t>
      </w:r>
    </w:p>
    <w:p w14:paraId="48A46A2A" w14:textId="77777777" w:rsidR="00E106D0" w:rsidRDefault="00E106D0" w:rsidP="00E106D0">
      <w:pPr>
        <w:pStyle w:val="Heading4"/>
      </w:pPr>
      <w:bookmarkStart w:id="34" w:name="_Toc514663683"/>
      <w:r>
        <w:t>TASCore</w:t>
      </w:r>
      <w:r w:rsidRPr="004725CD">
        <w:t xml:space="preserve"> </w:t>
      </w:r>
      <w:r>
        <w:t>User Types</w:t>
      </w:r>
      <w:bookmarkEnd w:id="34"/>
    </w:p>
    <w:p w14:paraId="6689B82E" w14:textId="77777777" w:rsidR="00E106D0" w:rsidRDefault="00E106D0" w:rsidP="00E106D0">
      <w:pPr>
        <w:pStyle w:val="BodyText"/>
      </w:pPr>
      <w:r>
        <w:t>The following user types were defined during the work performed to complete US1648 – UI Architecture: Develop User Types. Existing documentation for eBilling, eInsurance, ePayments, eAdmin, and ePharmancy was used as a basis for researching existing user types. The outcome of US1648 was reviewed by the business teams.</w:t>
      </w:r>
    </w:p>
    <w:p w14:paraId="4C6B9E44" w14:textId="77777777" w:rsidR="00E106D0" w:rsidRPr="00CC502F" w:rsidRDefault="00E106D0" w:rsidP="00E106D0">
      <w:pPr>
        <w:pStyle w:val="Caption"/>
      </w:pPr>
      <w:bookmarkStart w:id="35" w:name="_Toc514659886"/>
      <w:r>
        <w:lastRenderedPageBreak/>
        <w:t xml:space="preserve">Table </w:t>
      </w:r>
      <w:r w:rsidR="00F3364E">
        <w:fldChar w:fldCharType="begin"/>
      </w:r>
      <w:r w:rsidR="00F3364E">
        <w:instrText xml:space="preserve"> SEQ Table \* ARABIC </w:instrText>
      </w:r>
      <w:r w:rsidR="00F3364E">
        <w:fldChar w:fldCharType="separate"/>
      </w:r>
      <w:r w:rsidR="006B661F">
        <w:rPr>
          <w:noProof/>
        </w:rPr>
        <w:t>2</w:t>
      </w:r>
      <w:r w:rsidR="00F3364E">
        <w:rPr>
          <w:noProof/>
        </w:rPr>
        <w:fldChar w:fldCharType="end"/>
      </w:r>
      <w:r>
        <w:t xml:space="preserve"> - User </w:t>
      </w:r>
      <w:r>
        <w:rPr>
          <w:noProof/>
        </w:rPr>
        <w:t>Type by eBusiness Team</w:t>
      </w:r>
      <w:bookmarkEnd w:id="35"/>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291"/>
        <w:gridCol w:w="7053"/>
      </w:tblGrid>
      <w:tr w:rsidR="00E106D0" w14:paraId="1448D47E" w14:textId="77777777" w:rsidTr="00CC70A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A38393" w14:textId="77777777" w:rsidR="00E106D0" w:rsidRDefault="00E106D0" w:rsidP="00CC70AC">
            <w:pPr>
              <w:pStyle w:val="NormalWeb"/>
              <w:rPr>
                <w:rFonts w:eastAsiaTheme="minorEastAsia"/>
              </w:rPr>
            </w:pPr>
            <w:r>
              <w:t>Insurance Intake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B7552" w14:textId="77777777" w:rsidR="00E106D0" w:rsidRDefault="00E106D0" w:rsidP="00CC70AC">
            <w:pPr>
              <w:pStyle w:val="NormalWeb"/>
            </w:pPr>
            <w:r>
              <w:t xml:space="preserve">One or more of the </w:t>
            </w:r>
            <w:proofErr w:type="gramStart"/>
            <w:r>
              <w:t>following</w:t>
            </w:r>
            <w:proofErr w:type="gramEnd"/>
            <w:r>
              <w:t>:</w:t>
            </w:r>
          </w:p>
          <w:p w14:paraId="67D0993D" w14:textId="77777777" w:rsidR="00E106D0" w:rsidRDefault="00E106D0" w:rsidP="00C82122">
            <w:pPr>
              <w:numPr>
                <w:ilvl w:val="0"/>
                <w:numId w:val="36"/>
              </w:numPr>
              <w:spacing w:before="100" w:beforeAutospacing="1" w:after="100" w:afterAutospacing="1"/>
              <w:rPr>
                <w:rFonts w:eastAsia="Times New Roman"/>
              </w:rPr>
            </w:pPr>
            <w:r>
              <w:rPr>
                <w:rFonts w:eastAsia="Times New Roman"/>
              </w:rPr>
              <w:t>Read-Only</w:t>
            </w:r>
          </w:p>
          <w:p w14:paraId="489399D1" w14:textId="77777777" w:rsidR="00E106D0" w:rsidRDefault="00E106D0" w:rsidP="00C82122">
            <w:pPr>
              <w:numPr>
                <w:ilvl w:val="0"/>
                <w:numId w:val="36"/>
              </w:numPr>
              <w:spacing w:before="100" w:beforeAutospacing="1" w:after="100" w:afterAutospacing="1"/>
              <w:rPr>
                <w:rFonts w:eastAsia="Times New Roman"/>
              </w:rPr>
            </w:pPr>
            <w:r>
              <w:rPr>
                <w:rFonts w:eastAsia="Times New Roman"/>
              </w:rPr>
              <w:t xml:space="preserve">Contributor </w:t>
            </w:r>
          </w:p>
          <w:p w14:paraId="6180CCE7" w14:textId="77777777" w:rsidR="00E106D0" w:rsidRDefault="00E106D0" w:rsidP="00C82122">
            <w:pPr>
              <w:numPr>
                <w:ilvl w:val="1"/>
                <w:numId w:val="36"/>
              </w:numPr>
              <w:spacing w:before="100" w:beforeAutospacing="1" w:after="100" w:afterAutospacing="1"/>
              <w:rPr>
                <w:rFonts w:eastAsia="Times New Roman"/>
              </w:rPr>
            </w:pPr>
            <w:r>
              <w:rPr>
                <w:rFonts w:eastAsia="Times New Roman"/>
              </w:rPr>
              <w:t>Make changes to documents (not the information but the content in the actual document)</w:t>
            </w:r>
          </w:p>
          <w:p w14:paraId="7C20E046" w14:textId="6001C962" w:rsidR="00E106D0" w:rsidRDefault="00E106D0" w:rsidP="00C82122">
            <w:pPr>
              <w:numPr>
                <w:ilvl w:val="2"/>
                <w:numId w:val="36"/>
              </w:numPr>
              <w:spacing w:before="100" w:beforeAutospacing="1" w:after="100" w:afterAutospacing="1"/>
              <w:rPr>
                <w:rFonts w:eastAsia="Times New Roman"/>
              </w:rPr>
            </w:pPr>
          </w:p>
        </w:tc>
      </w:tr>
      <w:tr w:rsidR="00E106D0" w14:paraId="2C5E30BA" w14:textId="77777777" w:rsidTr="00CC70A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CB160" w14:textId="77777777" w:rsidR="00E106D0" w:rsidRDefault="00E106D0" w:rsidP="00CC70AC">
            <w:pPr>
              <w:pStyle w:val="NormalWeb"/>
              <w:rPr>
                <w:rFonts w:eastAsiaTheme="minorEastAsia"/>
              </w:rPr>
            </w:pPr>
            <w:r>
              <w:t>Insurance Verification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FD9448" w14:textId="77777777" w:rsidR="00E106D0" w:rsidRDefault="00E106D0" w:rsidP="00CC70AC">
            <w:pPr>
              <w:pStyle w:val="NormalWeb"/>
            </w:pPr>
            <w:r>
              <w:t xml:space="preserve">One or more of the </w:t>
            </w:r>
            <w:proofErr w:type="gramStart"/>
            <w:r>
              <w:t>following</w:t>
            </w:r>
            <w:proofErr w:type="gramEnd"/>
            <w:r>
              <w:t>:</w:t>
            </w:r>
          </w:p>
          <w:p w14:paraId="492E50EB" w14:textId="77777777" w:rsidR="00E106D0" w:rsidRDefault="00E106D0" w:rsidP="00C82122">
            <w:pPr>
              <w:numPr>
                <w:ilvl w:val="0"/>
                <w:numId w:val="37"/>
              </w:numPr>
              <w:spacing w:before="100" w:beforeAutospacing="1" w:after="100" w:afterAutospacing="1"/>
              <w:rPr>
                <w:rFonts w:eastAsia="Times New Roman"/>
              </w:rPr>
            </w:pPr>
            <w:r>
              <w:rPr>
                <w:rFonts w:eastAsia="Times New Roman"/>
              </w:rPr>
              <w:t>Read-Only</w:t>
            </w:r>
          </w:p>
          <w:p w14:paraId="10E31B25" w14:textId="77777777" w:rsidR="00E106D0" w:rsidRDefault="00E106D0" w:rsidP="00C82122">
            <w:pPr>
              <w:numPr>
                <w:ilvl w:val="0"/>
                <w:numId w:val="37"/>
              </w:numPr>
              <w:spacing w:before="100" w:beforeAutospacing="1" w:after="100" w:afterAutospacing="1"/>
              <w:rPr>
                <w:rFonts w:eastAsia="Times New Roman"/>
              </w:rPr>
            </w:pPr>
            <w:r>
              <w:rPr>
                <w:rFonts w:eastAsia="Times New Roman"/>
              </w:rPr>
              <w:t xml:space="preserve">Contributor </w:t>
            </w:r>
          </w:p>
          <w:p w14:paraId="739510C3" w14:textId="77777777" w:rsidR="00E106D0" w:rsidRDefault="00E106D0" w:rsidP="00C82122">
            <w:pPr>
              <w:numPr>
                <w:ilvl w:val="1"/>
                <w:numId w:val="37"/>
              </w:numPr>
              <w:spacing w:before="100" w:beforeAutospacing="1" w:after="100" w:afterAutospacing="1"/>
              <w:rPr>
                <w:rFonts w:eastAsia="Times New Roman"/>
              </w:rPr>
            </w:pPr>
            <w:r>
              <w:rPr>
                <w:rFonts w:eastAsia="Times New Roman"/>
              </w:rPr>
              <w:t>Make changes to documents (not the information but the content in the actual document)</w:t>
            </w:r>
          </w:p>
          <w:p w14:paraId="04FB00E6" w14:textId="062F18CE" w:rsidR="00E106D0" w:rsidRDefault="00E106D0" w:rsidP="00C82122">
            <w:pPr>
              <w:numPr>
                <w:ilvl w:val="2"/>
                <w:numId w:val="37"/>
              </w:numPr>
              <w:spacing w:before="100" w:beforeAutospacing="1" w:after="100" w:afterAutospacing="1"/>
              <w:rPr>
                <w:rFonts w:eastAsia="Times New Roman"/>
              </w:rPr>
            </w:pPr>
          </w:p>
        </w:tc>
      </w:tr>
      <w:tr w:rsidR="00E106D0" w14:paraId="4E3ECBB6" w14:textId="77777777" w:rsidTr="00CC70A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019C0" w14:textId="77777777" w:rsidR="00E106D0" w:rsidRDefault="00E106D0" w:rsidP="00CC70AC">
            <w:pPr>
              <w:pStyle w:val="NormalWeb"/>
              <w:rPr>
                <w:rFonts w:eastAsiaTheme="minorEastAsia"/>
              </w:rPr>
            </w:pPr>
            <w:r>
              <w:t>Utilization Review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ADD9" w14:textId="77777777" w:rsidR="00E106D0" w:rsidRDefault="00E106D0" w:rsidP="00CC70AC">
            <w:pPr>
              <w:pStyle w:val="NormalWeb"/>
            </w:pPr>
            <w:r>
              <w:t xml:space="preserve">One or more of the </w:t>
            </w:r>
            <w:proofErr w:type="gramStart"/>
            <w:r>
              <w:t>following</w:t>
            </w:r>
            <w:proofErr w:type="gramEnd"/>
            <w:r>
              <w:t>:</w:t>
            </w:r>
          </w:p>
          <w:p w14:paraId="17E2222B" w14:textId="77777777" w:rsidR="00E106D0" w:rsidRDefault="00E106D0" w:rsidP="00C82122">
            <w:pPr>
              <w:numPr>
                <w:ilvl w:val="0"/>
                <w:numId w:val="38"/>
              </w:numPr>
              <w:spacing w:before="100" w:beforeAutospacing="1" w:after="100" w:afterAutospacing="1"/>
              <w:rPr>
                <w:rFonts w:eastAsia="Times New Roman"/>
              </w:rPr>
            </w:pPr>
            <w:r>
              <w:rPr>
                <w:rFonts w:eastAsia="Times New Roman"/>
              </w:rPr>
              <w:t>Read-Only</w:t>
            </w:r>
          </w:p>
          <w:p w14:paraId="59459846" w14:textId="77777777" w:rsidR="00E106D0" w:rsidRDefault="00E106D0" w:rsidP="00C82122">
            <w:pPr>
              <w:numPr>
                <w:ilvl w:val="0"/>
                <w:numId w:val="38"/>
              </w:numPr>
              <w:spacing w:before="100" w:beforeAutospacing="1" w:after="100" w:afterAutospacing="1"/>
              <w:rPr>
                <w:rFonts w:eastAsia="Times New Roman"/>
              </w:rPr>
            </w:pPr>
            <w:r>
              <w:rPr>
                <w:rFonts w:eastAsia="Times New Roman"/>
              </w:rPr>
              <w:t>Contributor</w:t>
            </w:r>
          </w:p>
          <w:p w14:paraId="5DEF884D" w14:textId="77777777" w:rsidR="00E106D0" w:rsidRDefault="00E106D0" w:rsidP="00C82122">
            <w:pPr>
              <w:numPr>
                <w:ilvl w:val="1"/>
                <w:numId w:val="38"/>
              </w:numPr>
              <w:spacing w:before="100" w:beforeAutospacing="1" w:after="100" w:afterAutospacing="1"/>
              <w:rPr>
                <w:rFonts w:eastAsia="Times New Roman"/>
              </w:rPr>
            </w:pPr>
            <w:r>
              <w:rPr>
                <w:rFonts w:eastAsia="Times New Roman"/>
              </w:rPr>
              <w:t>Make changes to documents (not the information but the content in the actual document)</w:t>
            </w:r>
          </w:p>
          <w:p w14:paraId="72EECD16" w14:textId="159553AF" w:rsidR="00E106D0" w:rsidRDefault="00E106D0" w:rsidP="00C82122">
            <w:pPr>
              <w:numPr>
                <w:ilvl w:val="2"/>
                <w:numId w:val="38"/>
              </w:numPr>
              <w:spacing w:before="100" w:beforeAutospacing="1" w:after="100" w:afterAutospacing="1"/>
              <w:rPr>
                <w:rFonts w:eastAsia="Times New Roman"/>
              </w:rPr>
            </w:pPr>
          </w:p>
        </w:tc>
      </w:tr>
      <w:tr w:rsidR="00E106D0" w14:paraId="0C38F50A" w14:textId="77777777" w:rsidTr="00CC70A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19F5BC" w14:textId="77777777" w:rsidR="00E106D0" w:rsidRDefault="00E106D0" w:rsidP="00CC70AC">
            <w:pPr>
              <w:pStyle w:val="NormalWeb"/>
              <w:rPr>
                <w:rFonts w:eastAsiaTheme="minorEastAsia"/>
              </w:rPr>
            </w:pPr>
            <w:r>
              <w:t>Billing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F5075D" w14:textId="77777777" w:rsidR="00E106D0" w:rsidRDefault="00E106D0" w:rsidP="00CC70AC">
            <w:pPr>
              <w:pStyle w:val="NormalWeb"/>
            </w:pPr>
            <w:r>
              <w:t xml:space="preserve">One or more of the </w:t>
            </w:r>
            <w:proofErr w:type="gramStart"/>
            <w:r>
              <w:t>following</w:t>
            </w:r>
            <w:proofErr w:type="gramEnd"/>
            <w:r>
              <w:t>:</w:t>
            </w:r>
          </w:p>
          <w:p w14:paraId="43283B00" w14:textId="77777777" w:rsidR="00E106D0" w:rsidRDefault="00E106D0" w:rsidP="00C82122">
            <w:pPr>
              <w:numPr>
                <w:ilvl w:val="0"/>
                <w:numId w:val="39"/>
              </w:numPr>
              <w:spacing w:before="100" w:beforeAutospacing="1" w:after="100" w:afterAutospacing="1"/>
              <w:rPr>
                <w:rFonts w:eastAsia="Times New Roman"/>
              </w:rPr>
            </w:pPr>
            <w:r>
              <w:rPr>
                <w:rFonts w:eastAsia="Times New Roman"/>
              </w:rPr>
              <w:t>Read-Only</w:t>
            </w:r>
          </w:p>
          <w:p w14:paraId="796C3C06" w14:textId="77777777" w:rsidR="00E106D0" w:rsidRDefault="00E106D0" w:rsidP="00C82122">
            <w:pPr>
              <w:numPr>
                <w:ilvl w:val="0"/>
                <w:numId w:val="39"/>
              </w:numPr>
              <w:spacing w:before="100" w:beforeAutospacing="1" w:after="100" w:afterAutospacing="1"/>
              <w:rPr>
                <w:rFonts w:eastAsia="Times New Roman"/>
              </w:rPr>
            </w:pPr>
            <w:r>
              <w:rPr>
                <w:rFonts w:eastAsia="Times New Roman"/>
              </w:rPr>
              <w:t xml:space="preserve">Contributor </w:t>
            </w:r>
          </w:p>
          <w:p w14:paraId="4847A7E4" w14:textId="77777777" w:rsidR="00E106D0" w:rsidRDefault="00E106D0" w:rsidP="00C82122">
            <w:pPr>
              <w:numPr>
                <w:ilvl w:val="1"/>
                <w:numId w:val="39"/>
              </w:numPr>
              <w:spacing w:before="100" w:beforeAutospacing="1" w:after="100" w:afterAutospacing="1"/>
              <w:rPr>
                <w:rFonts w:eastAsia="Times New Roman"/>
              </w:rPr>
            </w:pPr>
            <w:r>
              <w:rPr>
                <w:rFonts w:eastAsia="Times New Roman"/>
              </w:rPr>
              <w:t>Make changes to documents (not the information but the content in the actual document)</w:t>
            </w:r>
          </w:p>
          <w:p w14:paraId="0240D506" w14:textId="7EF07E5F" w:rsidR="00E106D0" w:rsidRDefault="00E106D0" w:rsidP="00C82122">
            <w:pPr>
              <w:numPr>
                <w:ilvl w:val="2"/>
                <w:numId w:val="39"/>
              </w:numPr>
              <w:spacing w:before="100" w:beforeAutospacing="1" w:after="100" w:afterAutospacing="1"/>
              <w:rPr>
                <w:rFonts w:eastAsia="Times New Roman"/>
              </w:rPr>
            </w:pPr>
          </w:p>
        </w:tc>
      </w:tr>
      <w:tr w:rsidR="00E106D0" w14:paraId="5B707DE5" w14:textId="77777777" w:rsidTr="00CC70A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1D3A69" w14:textId="77777777" w:rsidR="00E106D0" w:rsidRDefault="00E106D0" w:rsidP="00CC70AC">
            <w:pPr>
              <w:pStyle w:val="NormalWeb"/>
              <w:rPr>
                <w:rFonts w:eastAsiaTheme="minorEastAsia"/>
              </w:rPr>
            </w:pPr>
            <w:r>
              <w:t>Pharmacist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673F8" w14:textId="77777777" w:rsidR="00E106D0" w:rsidRDefault="00E106D0" w:rsidP="00CC70AC">
            <w:pPr>
              <w:pStyle w:val="NormalWeb"/>
            </w:pPr>
            <w:r>
              <w:t xml:space="preserve">One or more of the </w:t>
            </w:r>
            <w:proofErr w:type="gramStart"/>
            <w:r>
              <w:t>following</w:t>
            </w:r>
            <w:proofErr w:type="gramEnd"/>
            <w:r>
              <w:t>:</w:t>
            </w:r>
          </w:p>
          <w:p w14:paraId="1BABFDFE" w14:textId="77777777" w:rsidR="00E106D0" w:rsidRDefault="00E106D0" w:rsidP="00C82122">
            <w:pPr>
              <w:numPr>
                <w:ilvl w:val="0"/>
                <w:numId w:val="40"/>
              </w:numPr>
              <w:spacing w:before="100" w:beforeAutospacing="1" w:after="100" w:afterAutospacing="1"/>
              <w:rPr>
                <w:rFonts w:eastAsia="Times New Roman"/>
              </w:rPr>
            </w:pPr>
            <w:r>
              <w:rPr>
                <w:rFonts w:eastAsia="Times New Roman"/>
              </w:rPr>
              <w:t>Read-Only</w:t>
            </w:r>
          </w:p>
          <w:p w14:paraId="303BAED9" w14:textId="77777777" w:rsidR="00E106D0" w:rsidRDefault="00E106D0" w:rsidP="00C82122">
            <w:pPr>
              <w:numPr>
                <w:ilvl w:val="0"/>
                <w:numId w:val="40"/>
              </w:numPr>
              <w:spacing w:before="100" w:beforeAutospacing="1" w:after="100" w:afterAutospacing="1"/>
              <w:rPr>
                <w:rFonts w:eastAsia="Times New Roman"/>
              </w:rPr>
            </w:pPr>
            <w:r>
              <w:rPr>
                <w:rFonts w:eastAsia="Times New Roman"/>
              </w:rPr>
              <w:t>Contributor</w:t>
            </w:r>
          </w:p>
          <w:p w14:paraId="7CAF8FCC" w14:textId="77777777" w:rsidR="00E106D0" w:rsidRDefault="00E106D0" w:rsidP="00C82122">
            <w:pPr>
              <w:numPr>
                <w:ilvl w:val="1"/>
                <w:numId w:val="40"/>
              </w:numPr>
              <w:spacing w:before="100" w:beforeAutospacing="1" w:after="100" w:afterAutospacing="1"/>
              <w:rPr>
                <w:rFonts w:eastAsia="Times New Roman"/>
              </w:rPr>
            </w:pPr>
            <w:r>
              <w:rPr>
                <w:rFonts w:eastAsia="Times New Roman"/>
              </w:rPr>
              <w:t>Make changes to documents (not the information but the content in the actual document)</w:t>
            </w:r>
          </w:p>
          <w:p w14:paraId="352805BA" w14:textId="560B1B1E" w:rsidR="00E106D0" w:rsidRDefault="00E106D0" w:rsidP="00C82122">
            <w:pPr>
              <w:numPr>
                <w:ilvl w:val="2"/>
                <w:numId w:val="40"/>
              </w:numPr>
              <w:spacing w:before="100" w:beforeAutospacing="1" w:after="100" w:afterAutospacing="1"/>
              <w:rPr>
                <w:rFonts w:eastAsia="Times New Roman"/>
              </w:rPr>
            </w:pPr>
          </w:p>
        </w:tc>
      </w:tr>
      <w:tr w:rsidR="00E106D0" w14:paraId="6420DE8D" w14:textId="77777777" w:rsidTr="00CC70A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9AA56B" w14:textId="77777777" w:rsidR="00E106D0" w:rsidRDefault="00E106D0" w:rsidP="00CC70AC">
            <w:pPr>
              <w:pStyle w:val="NormalWeb"/>
              <w:rPr>
                <w:rFonts w:eastAsiaTheme="minorEastAsia"/>
              </w:rPr>
            </w:pPr>
            <w:r>
              <w:lastRenderedPageBreak/>
              <w:t>OPECC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C8AA94" w14:textId="77777777" w:rsidR="00E106D0" w:rsidRDefault="00E106D0" w:rsidP="00CC70AC">
            <w:pPr>
              <w:pStyle w:val="NormalWeb"/>
            </w:pPr>
            <w:r>
              <w:t xml:space="preserve">One or more of the </w:t>
            </w:r>
            <w:proofErr w:type="gramStart"/>
            <w:r>
              <w:t>following</w:t>
            </w:r>
            <w:proofErr w:type="gramEnd"/>
            <w:r>
              <w:t>:</w:t>
            </w:r>
          </w:p>
          <w:p w14:paraId="6544A5C9" w14:textId="77777777" w:rsidR="00E106D0" w:rsidRDefault="00E106D0" w:rsidP="00C82122">
            <w:pPr>
              <w:numPr>
                <w:ilvl w:val="0"/>
                <w:numId w:val="41"/>
              </w:numPr>
              <w:spacing w:before="100" w:beforeAutospacing="1" w:after="100" w:afterAutospacing="1"/>
              <w:rPr>
                <w:rFonts w:eastAsia="Times New Roman"/>
              </w:rPr>
            </w:pPr>
            <w:r>
              <w:rPr>
                <w:rFonts w:eastAsia="Times New Roman"/>
              </w:rPr>
              <w:t>Read-Only</w:t>
            </w:r>
          </w:p>
          <w:p w14:paraId="15990ECD" w14:textId="77777777" w:rsidR="00E106D0" w:rsidRDefault="00E106D0" w:rsidP="00C82122">
            <w:pPr>
              <w:numPr>
                <w:ilvl w:val="0"/>
                <w:numId w:val="41"/>
              </w:numPr>
              <w:spacing w:before="100" w:beforeAutospacing="1" w:after="100" w:afterAutospacing="1"/>
              <w:rPr>
                <w:rFonts w:eastAsia="Times New Roman"/>
              </w:rPr>
            </w:pPr>
            <w:r>
              <w:rPr>
                <w:rFonts w:eastAsia="Times New Roman"/>
              </w:rPr>
              <w:t>Contributor</w:t>
            </w:r>
          </w:p>
          <w:p w14:paraId="2BD98ED6" w14:textId="77777777" w:rsidR="00E106D0" w:rsidRDefault="00E106D0" w:rsidP="00C82122">
            <w:pPr>
              <w:numPr>
                <w:ilvl w:val="1"/>
                <w:numId w:val="41"/>
              </w:numPr>
              <w:spacing w:before="100" w:beforeAutospacing="1" w:after="100" w:afterAutospacing="1"/>
              <w:rPr>
                <w:rFonts w:eastAsia="Times New Roman"/>
              </w:rPr>
            </w:pPr>
            <w:r>
              <w:rPr>
                <w:rFonts w:eastAsia="Times New Roman"/>
              </w:rPr>
              <w:t>Make changes to documents (not the information but the content in the actual document)</w:t>
            </w:r>
          </w:p>
          <w:p w14:paraId="55818039" w14:textId="17AC497B" w:rsidR="00E106D0" w:rsidRDefault="00E106D0" w:rsidP="00C82122">
            <w:pPr>
              <w:numPr>
                <w:ilvl w:val="2"/>
                <w:numId w:val="41"/>
              </w:numPr>
              <w:spacing w:before="100" w:beforeAutospacing="1" w:after="100" w:afterAutospacing="1"/>
              <w:rPr>
                <w:rFonts w:eastAsia="Times New Roman"/>
              </w:rPr>
            </w:pPr>
          </w:p>
        </w:tc>
      </w:tr>
      <w:tr w:rsidR="00E106D0" w14:paraId="6F4B12FA" w14:textId="77777777" w:rsidTr="00CC70A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06AAE0" w14:textId="77777777" w:rsidR="00E106D0" w:rsidRDefault="00E106D0" w:rsidP="00CC70AC">
            <w:pPr>
              <w:pStyle w:val="NormalWeb"/>
              <w:rPr>
                <w:rFonts w:eastAsiaTheme="minorEastAsia"/>
              </w:rPr>
            </w:pPr>
            <w:r>
              <w:t>Account Receivable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D6438C" w14:textId="77777777" w:rsidR="00E106D0" w:rsidRDefault="00E106D0" w:rsidP="00CC70AC">
            <w:pPr>
              <w:pStyle w:val="NormalWeb"/>
            </w:pPr>
            <w:r>
              <w:t xml:space="preserve">One or more of the </w:t>
            </w:r>
            <w:proofErr w:type="gramStart"/>
            <w:r>
              <w:t>following</w:t>
            </w:r>
            <w:proofErr w:type="gramEnd"/>
            <w:r>
              <w:t>:</w:t>
            </w:r>
          </w:p>
          <w:p w14:paraId="64EA021C" w14:textId="77777777" w:rsidR="00E106D0" w:rsidRDefault="00E106D0" w:rsidP="00C82122">
            <w:pPr>
              <w:numPr>
                <w:ilvl w:val="0"/>
                <w:numId w:val="42"/>
              </w:numPr>
              <w:spacing w:before="100" w:beforeAutospacing="1" w:after="100" w:afterAutospacing="1"/>
              <w:rPr>
                <w:rFonts w:eastAsia="Times New Roman"/>
              </w:rPr>
            </w:pPr>
            <w:r>
              <w:rPr>
                <w:rFonts w:eastAsia="Times New Roman"/>
              </w:rPr>
              <w:t>Read-Only</w:t>
            </w:r>
          </w:p>
          <w:p w14:paraId="005FEB7B" w14:textId="77777777" w:rsidR="00E106D0" w:rsidRDefault="00E106D0" w:rsidP="00C82122">
            <w:pPr>
              <w:numPr>
                <w:ilvl w:val="0"/>
                <w:numId w:val="42"/>
              </w:numPr>
              <w:spacing w:before="100" w:beforeAutospacing="1" w:after="100" w:afterAutospacing="1"/>
              <w:rPr>
                <w:rFonts w:eastAsia="Times New Roman"/>
              </w:rPr>
            </w:pPr>
            <w:r>
              <w:rPr>
                <w:rFonts w:eastAsia="Times New Roman"/>
              </w:rPr>
              <w:t xml:space="preserve">Contributor </w:t>
            </w:r>
          </w:p>
          <w:p w14:paraId="7AD97218" w14:textId="77777777" w:rsidR="00E106D0" w:rsidRDefault="00E106D0" w:rsidP="00C82122">
            <w:pPr>
              <w:numPr>
                <w:ilvl w:val="1"/>
                <w:numId w:val="42"/>
              </w:numPr>
              <w:spacing w:before="100" w:beforeAutospacing="1" w:after="100" w:afterAutospacing="1"/>
              <w:rPr>
                <w:rFonts w:eastAsia="Times New Roman"/>
              </w:rPr>
            </w:pPr>
            <w:r>
              <w:rPr>
                <w:rFonts w:eastAsia="Times New Roman"/>
              </w:rPr>
              <w:t>Make changes to documents (not the information but the content in the actual document)</w:t>
            </w:r>
          </w:p>
          <w:p w14:paraId="755F97AF" w14:textId="43B181D1" w:rsidR="00E106D0" w:rsidRDefault="00E106D0" w:rsidP="00C82122">
            <w:pPr>
              <w:numPr>
                <w:ilvl w:val="2"/>
                <w:numId w:val="42"/>
              </w:numPr>
              <w:spacing w:before="100" w:beforeAutospacing="1" w:after="100" w:afterAutospacing="1"/>
              <w:rPr>
                <w:rFonts w:eastAsia="Times New Roman"/>
              </w:rPr>
            </w:pPr>
          </w:p>
        </w:tc>
      </w:tr>
      <w:tr w:rsidR="00E106D0" w14:paraId="5802730B" w14:textId="77777777" w:rsidTr="00CC70A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23EB25" w14:textId="77777777" w:rsidR="00E106D0" w:rsidRDefault="00E106D0" w:rsidP="00CC70AC">
            <w:pPr>
              <w:pStyle w:val="NormalWeb"/>
              <w:rPr>
                <w:rFonts w:eastAsiaTheme="minorEastAsia"/>
              </w:rPr>
            </w:pPr>
            <w:r>
              <w:t>eBusiness Solution Staff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00BAB1" w14:textId="77777777" w:rsidR="00E106D0" w:rsidRDefault="00E106D0" w:rsidP="00C82122">
            <w:pPr>
              <w:numPr>
                <w:ilvl w:val="0"/>
                <w:numId w:val="43"/>
              </w:numPr>
              <w:spacing w:before="100" w:beforeAutospacing="1" w:after="100" w:afterAutospacing="1"/>
              <w:rPr>
                <w:rFonts w:eastAsia="Times New Roman"/>
              </w:rPr>
            </w:pPr>
            <w:r>
              <w:rPr>
                <w:rFonts w:eastAsia="Times New Roman"/>
              </w:rPr>
              <w:t>Administrative Privileges (eBusiness Solutions Staff)</w:t>
            </w:r>
          </w:p>
          <w:p w14:paraId="3E06E062" w14:textId="77777777" w:rsidR="00E106D0" w:rsidRDefault="00E106D0" w:rsidP="00C82122">
            <w:pPr>
              <w:numPr>
                <w:ilvl w:val="1"/>
                <w:numId w:val="44"/>
              </w:numPr>
              <w:spacing w:before="100" w:beforeAutospacing="1" w:after="100" w:afterAutospacing="1"/>
              <w:rPr>
                <w:rFonts w:eastAsia="Times New Roman"/>
              </w:rPr>
            </w:pPr>
            <w:r>
              <w:rPr>
                <w:rFonts w:eastAsia="Times New Roman"/>
              </w:rPr>
              <w:t>Upload documents, links and dynamic content</w:t>
            </w:r>
          </w:p>
          <w:p w14:paraId="28DADF67" w14:textId="77777777" w:rsidR="00E106D0" w:rsidRDefault="00E106D0" w:rsidP="00C82122">
            <w:pPr>
              <w:numPr>
                <w:ilvl w:val="1"/>
                <w:numId w:val="44"/>
              </w:numPr>
              <w:spacing w:before="100" w:beforeAutospacing="1" w:after="100" w:afterAutospacing="1"/>
              <w:rPr>
                <w:rFonts w:eastAsia="Times New Roman"/>
              </w:rPr>
            </w:pPr>
            <w:r>
              <w:rPr>
                <w:rFonts w:eastAsia="Times New Roman"/>
              </w:rPr>
              <w:t>Tag metadata and taxonomy information</w:t>
            </w:r>
          </w:p>
          <w:p w14:paraId="6FB9370D" w14:textId="77777777" w:rsidR="00E106D0" w:rsidRDefault="00E106D0" w:rsidP="00C82122">
            <w:pPr>
              <w:numPr>
                <w:ilvl w:val="1"/>
                <w:numId w:val="44"/>
              </w:numPr>
              <w:spacing w:before="100" w:beforeAutospacing="1" w:after="100" w:afterAutospacing="1"/>
              <w:rPr>
                <w:rFonts w:eastAsia="Times New Roman"/>
              </w:rPr>
            </w:pPr>
            <w:r>
              <w:rPr>
                <w:rFonts w:eastAsia="Times New Roman"/>
              </w:rPr>
              <w:t>Set priority (Sort)</w:t>
            </w:r>
          </w:p>
          <w:p w14:paraId="2F81D640" w14:textId="77777777" w:rsidR="00E106D0" w:rsidRDefault="00E106D0" w:rsidP="00C82122">
            <w:pPr>
              <w:numPr>
                <w:ilvl w:val="1"/>
                <w:numId w:val="44"/>
              </w:numPr>
              <w:spacing w:before="100" w:beforeAutospacing="1" w:after="100" w:afterAutospacing="1"/>
              <w:rPr>
                <w:rFonts w:eastAsia="Times New Roman"/>
              </w:rPr>
            </w:pPr>
            <w:r>
              <w:rPr>
                <w:rFonts w:eastAsia="Times New Roman"/>
              </w:rPr>
              <w:t>Add, Edit or Delete Content Items</w:t>
            </w:r>
          </w:p>
          <w:p w14:paraId="230517B7" w14:textId="77777777" w:rsidR="00E106D0" w:rsidRDefault="00E106D0" w:rsidP="00C82122">
            <w:pPr>
              <w:numPr>
                <w:ilvl w:val="1"/>
                <w:numId w:val="44"/>
              </w:numPr>
              <w:spacing w:before="100" w:beforeAutospacing="1" w:after="100" w:afterAutospacing="1"/>
              <w:rPr>
                <w:rFonts w:eastAsia="Times New Roman"/>
              </w:rPr>
            </w:pPr>
            <w:r>
              <w:rPr>
                <w:rFonts w:eastAsia="Times New Roman"/>
              </w:rPr>
              <w:t>Manage user access/permissions</w:t>
            </w:r>
          </w:p>
          <w:p w14:paraId="156B7F61" w14:textId="77777777" w:rsidR="00E106D0" w:rsidRDefault="00E106D0" w:rsidP="00C82122">
            <w:pPr>
              <w:numPr>
                <w:ilvl w:val="1"/>
                <w:numId w:val="44"/>
              </w:numPr>
              <w:spacing w:before="100" w:beforeAutospacing="1" w:after="100" w:afterAutospacing="1"/>
              <w:rPr>
                <w:rFonts w:eastAsia="Times New Roman"/>
              </w:rPr>
            </w:pPr>
            <w:r>
              <w:rPr>
                <w:rFonts w:eastAsia="Times New Roman"/>
              </w:rPr>
              <w:t>Ability to run reports</w:t>
            </w:r>
          </w:p>
        </w:tc>
      </w:tr>
    </w:tbl>
    <w:p w14:paraId="71045FC9" w14:textId="77777777" w:rsidR="00E106D0" w:rsidRDefault="00E106D0" w:rsidP="00E106D0">
      <w:pPr>
        <w:pStyle w:val="NormalWeb"/>
        <w:rPr>
          <w:rFonts w:eastAsiaTheme="minorEastAsia"/>
        </w:rPr>
      </w:pPr>
      <w:r>
        <w:t> </w:t>
      </w:r>
    </w:p>
    <w:p w14:paraId="6FC447C6" w14:textId="77777777" w:rsidR="00A17716" w:rsidRPr="00F458A0" w:rsidRDefault="00A17716" w:rsidP="00A17716"/>
    <w:p w14:paraId="580278A1" w14:textId="77777777" w:rsidR="00A17716" w:rsidRPr="00F458A0" w:rsidRDefault="00A17716" w:rsidP="00A17716">
      <w:pPr>
        <w:pStyle w:val="Heading3"/>
      </w:pPr>
      <w:bookmarkStart w:id="36" w:name="_Toc514663684"/>
      <w:r w:rsidRPr="00F458A0">
        <w:t>Application Locations</w:t>
      </w:r>
      <w:bookmarkEnd w:id="36"/>
    </w:p>
    <w:p w14:paraId="71DAA282" w14:textId="77777777" w:rsidR="00A17716" w:rsidRPr="00F458A0" w:rsidRDefault="00A17716" w:rsidP="00A17716">
      <w:pPr>
        <w:pStyle w:val="Heading4"/>
      </w:pPr>
      <w:bookmarkStart w:id="37" w:name="_Toc514663685"/>
      <w:r w:rsidRPr="00F458A0">
        <w:t>Identified Systems</w:t>
      </w:r>
      <w:bookmarkEnd w:id="37"/>
    </w:p>
    <w:p w14:paraId="6B995640" w14:textId="77777777" w:rsidR="00A17716" w:rsidRPr="00F458A0" w:rsidRDefault="00A17716" w:rsidP="00A17716">
      <w:pPr>
        <w:pStyle w:val="BodyTextBullet1"/>
      </w:pPr>
      <w:r w:rsidRPr="00F458A0">
        <w:t xml:space="preserve">Web application servers that host the MCCF EDI TAS application components will be located at the </w:t>
      </w:r>
      <w:r>
        <w:t>MAG</w:t>
      </w:r>
      <w:r w:rsidRPr="00F458A0">
        <w:t xml:space="preserve"> Data Centers</w:t>
      </w:r>
    </w:p>
    <w:p w14:paraId="748ECD5B" w14:textId="77777777" w:rsidR="00A17716" w:rsidRPr="00F458A0" w:rsidRDefault="00A17716" w:rsidP="00A17716">
      <w:pPr>
        <w:pStyle w:val="BodyTextBullet1"/>
      </w:pPr>
      <w:r w:rsidRPr="00F458A0">
        <w:t xml:space="preserve">Database servers that host the non-VistA data will be located at the </w:t>
      </w:r>
      <w:r>
        <w:t>MAG</w:t>
      </w:r>
      <w:r w:rsidRPr="00F458A0">
        <w:t xml:space="preserve"> Data Centers</w:t>
      </w:r>
    </w:p>
    <w:p w14:paraId="256922DB" w14:textId="77777777" w:rsidR="00A17716" w:rsidRPr="00F458A0" w:rsidRDefault="00A17716" w:rsidP="00A17716">
      <w:pPr>
        <w:pStyle w:val="BodyTextBullet1"/>
      </w:pPr>
      <w:r w:rsidRPr="00F458A0">
        <w:t>The receiving/sending system for EDI transaction data and messaging is at the FSC in Austin.</w:t>
      </w:r>
    </w:p>
    <w:p w14:paraId="4D6AFCB5" w14:textId="77777777" w:rsidR="00A17716" w:rsidRPr="00F458A0" w:rsidRDefault="00A17716" w:rsidP="00A17716">
      <w:pPr>
        <w:pStyle w:val="BodyTextBullet1"/>
      </w:pPr>
      <w:r w:rsidRPr="00F458A0">
        <w:t>The data access and storage are the VistA instances at VAMCs.</w:t>
      </w:r>
    </w:p>
    <w:p w14:paraId="1C6D7ABB" w14:textId="77777777" w:rsidR="00A17716" w:rsidRDefault="00A17716" w:rsidP="00A17716"/>
    <w:p w14:paraId="2F0A1CA5" w14:textId="0F3B7088" w:rsidR="00A17716" w:rsidRPr="00F458A0" w:rsidRDefault="00A17716" w:rsidP="00A17716">
      <w:r w:rsidRPr="00F458A0">
        <w:fldChar w:fldCharType="begin"/>
      </w:r>
      <w:r w:rsidRPr="00F458A0">
        <w:instrText xml:space="preserve"> REF _Ref474428130 \h </w:instrText>
      </w:r>
      <w:r>
        <w:instrText xml:space="preserve"> \* MERGEFORMAT </w:instrText>
      </w:r>
      <w:r w:rsidRPr="00F458A0">
        <w:fldChar w:fldCharType="separate"/>
      </w:r>
      <w:r w:rsidR="006B661F">
        <w:rPr>
          <w:b/>
          <w:bCs/>
        </w:rPr>
        <w:t>Error! Reference source not found.</w:t>
      </w:r>
      <w:r w:rsidRPr="00F458A0">
        <w:fldChar w:fldCharType="end"/>
      </w:r>
      <w:r w:rsidRPr="00F458A0">
        <w:t xml:space="preserve"> shows the primary MCCF EDI TAS non-VistA components of this environment.</w:t>
      </w:r>
    </w:p>
    <w:p w14:paraId="31F9AF13" w14:textId="0BCE0698" w:rsidR="00A17716" w:rsidRPr="00F458A0" w:rsidRDefault="00A17716" w:rsidP="00A17716">
      <w:r w:rsidRPr="00F458A0">
        <w:lastRenderedPageBreak/>
        <w:t xml:space="preserve">IAM/SSOi integration </w:t>
      </w:r>
      <w:r w:rsidR="003E5B47">
        <w:t xml:space="preserve">implements components in the </w:t>
      </w:r>
      <w:r w:rsidRPr="00F458A0">
        <w:t xml:space="preserve">Apache server in each of the </w:t>
      </w:r>
      <w:r w:rsidR="003E5B47">
        <w:t xml:space="preserve">MCCF </w:t>
      </w:r>
      <w:r w:rsidRPr="00F458A0">
        <w:t>environments.</w:t>
      </w:r>
    </w:p>
    <w:p w14:paraId="52BE2A2B" w14:textId="77777777" w:rsidR="00A17716" w:rsidRPr="00F458A0" w:rsidRDefault="00A17716" w:rsidP="00A17716">
      <w:pPr>
        <w:pStyle w:val="Caption"/>
      </w:pPr>
      <w:bookmarkStart w:id="38" w:name="_Toc514659848"/>
      <w:r w:rsidRPr="00F458A0">
        <w:t xml:space="preserve">Figure </w:t>
      </w:r>
      <w:r w:rsidR="00F3364E">
        <w:fldChar w:fldCharType="begin"/>
      </w:r>
      <w:r w:rsidR="00F3364E">
        <w:instrText xml:space="preserve"> SEQ Figure \* ARABIC </w:instrText>
      </w:r>
      <w:r w:rsidR="00F3364E">
        <w:fldChar w:fldCharType="separate"/>
      </w:r>
      <w:r w:rsidR="006B661F">
        <w:rPr>
          <w:noProof/>
        </w:rPr>
        <w:t>5</w:t>
      </w:r>
      <w:r w:rsidR="00F3364E">
        <w:rPr>
          <w:noProof/>
        </w:rPr>
        <w:fldChar w:fldCharType="end"/>
      </w:r>
      <w:r w:rsidRPr="00F458A0">
        <w:t>: Servers Hosting the Software Components</w:t>
      </w:r>
      <w:bookmarkEnd w:id="38"/>
    </w:p>
    <w:p w14:paraId="64648B49" w14:textId="77777777" w:rsidR="00A17716" w:rsidRPr="00F458A0" w:rsidRDefault="00A17716" w:rsidP="00A17716">
      <w:pPr>
        <w:spacing w:before="240"/>
        <w:rPr>
          <w:color w:val="0000FF"/>
        </w:rPr>
      </w:pPr>
      <w:r w:rsidRPr="00F458A0">
        <w:rPr>
          <w:noProof/>
        </w:rPr>
        <mc:AlternateContent>
          <mc:Choice Requires="wps">
            <w:drawing>
              <wp:anchor distT="45720" distB="45720" distL="114300" distR="114300" simplePos="0" relativeHeight="251811840" behindDoc="0" locked="0" layoutInCell="1" allowOverlap="1" wp14:anchorId="642B447C" wp14:editId="6AEF3910">
                <wp:simplePos x="0" y="0"/>
                <wp:positionH relativeFrom="column">
                  <wp:posOffset>1920240</wp:posOffset>
                </wp:positionH>
                <wp:positionV relativeFrom="paragraph">
                  <wp:posOffset>810895</wp:posOffset>
                </wp:positionV>
                <wp:extent cx="541020" cy="533400"/>
                <wp:effectExtent l="0" t="0" r="11430" b="19050"/>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533400"/>
                        </a:xfrm>
                        <a:prstGeom prst="rect">
                          <a:avLst/>
                        </a:prstGeom>
                        <a:solidFill>
                          <a:srgbClr val="FFFFFF"/>
                        </a:solidFill>
                        <a:ln w="9525">
                          <a:solidFill>
                            <a:schemeClr val="tx1"/>
                          </a:solidFill>
                          <a:miter lim="800000"/>
                          <a:headEnd/>
                          <a:tailEnd/>
                        </a:ln>
                      </wps:spPr>
                      <wps:txbx>
                        <w:txbxContent>
                          <w:p w14:paraId="531472E6" w14:textId="77777777" w:rsidR="00761164" w:rsidRPr="00137B87" w:rsidRDefault="00761164" w:rsidP="00A17716">
                            <w:pPr>
                              <w:ind w:left="-144"/>
                              <w:rPr>
                                <w:rFonts w:asciiTheme="minorHAnsi" w:hAnsiTheme="minorHAnsi" w:cstheme="minorHAnsi"/>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2B447C" id="_x0000_t202" coordsize="21600,21600" o:spt="202" path="m,l,21600r21600,l21600,xe">
                <v:stroke joinstyle="miter"/>
                <v:path gradientshapeok="t" o:connecttype="rect"/>
              </v:shapetype>
              <v:shape id="Text Box 2" o:spid="_x0000_s1026" type="#_x0000_t202" style="position:absolute;margin-left:151.2pt;margin-top:63.85pt;width:42.6pt;height:42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" strokecolor="black [3213]">
                <v:textbox>
                  <w:txbxContent>
                    <w:p w14:paraId="531472E6" w14:textId="77777777" w:rsidR="00761164" w:rsidRPr="00137B87" w:rsidRDefault="00761164" w:rsidP="00A17716">
                      <w:pPr>
                        <w:ind w:left="-144"/>
                        <w:rPr>
                          <w:rFonts w:asciiTheme="minorHAnsi" w:hAnsiTheme="minorHAnsi" w:cstheme="minorHAnsi"/>
                          <w:sz w:val="16"/>
                          <w:szCs w:val="16"/>
                        </w:rPr>
                      </w:pPr>
                    </w:p>
                  </w:txbxContent>
                </v:textbox>
              </v:shape>
            </w:pict>
          </mc:Fallback>
        </mc:AlternateContent>
      </w:r>
      <w:r w:rsidRPr="00F458A0">
        <w:object w:dxaOrig="8580" w:dyaOrig="3180" w14:anchorId="352A2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430.3pt;height:157.75pt" o:ole="">
            <v:imagedata r:id="rId42" o:title=""/>
          </v:shape>
          <o:OLEObject Type="Embed" ProgID="Visio.Drawing.11" ShapeID="_x0000_i1066" DrawAspect="Content" ObjectID="_1588747463" r:id="rId43"/>
        </w:object>
      </w:r>
    </w:p>
    <w:p w14:paraId="00405D4B" w14:textId="77777777" w:rsidR="00A17716" w:rsidRPr="00F458A0" w:rsidRDefault="00A17716" w:rsidP="00A17716">
      <w:pPr>
        <w:pStyle w:val="BodyText"/>
      </w:pPr>
      <w:r>
        <w:t>Non-VistA storage components</w:t>
      </w:r>
      <w:r w:rsidRPr="00F458A0">
        <w:t xml:space="preserve"> will be installed on the database servers. All other software components will be installed on the Web application servers.</w:t>
      </w:r>
    </w:p>
    <w:p w14:paraId="4047BDB1" w14:textId="77777777" w:rsidR="00A17716" w:rsidRDefault="00A17716" w:rsidP="00A17716">
      <w:pPr>
        <w:pStyle w:val="Heading3"/>
      </w:pPr>
      <w:bookmarkStart w:id="39" w:name="_Toc514663686"/>
      <w:r>
        <w:t>MCCF EDI TAS Automated Software Installation and Configuration</w:t>
      </w:r>
      <w:bookmarkEnd w:id="39"/>
    </w:p>
    <w:p w14:paraId="1B451907" w14:textId="77777777" w:rsidR="00A17716" w:rsidRDefault="00A17716" w:rsidP="00A17716">
      <w:pPr>
        <w:pStyle w:val="BodyText"/>
      </w:pPr>
      <w:r>
        <w:t>The software packages that will be used and the environments where each will be used are listed here: </w:t>
      </w:r>
    </w:p>
    <w:p w14:paraId="44DDEEB8" w14:textId="77777777" w:rsidR="00A17716" w:rsidRDefault="00A17716" w:rsidP="00A17716">
      <w:pPr>
        <w:pStyle w:val="BodyText"/>
        <w:rPr>
          <w:rFonts w:eastAsiaTheme="minorEastAsia"/>
        </w:rPr>
      </w:pPr>
      <w:r>
        <w:rPr>
          <w:rFonts w:eastAsiaTheme="minorEastAsia"/>
        </w:rPr>
        <w:object w:dxaOrig="1513" w:dyaOrig="960" w14:anchorId="2CED7CA3">
          <v:shape id="_x0000_i1067" type="#_x0000_t75" style="width:75.75pt;height:48.2pt" o:ole="">
            <v:imagedata r:id="rId44" o:title=""/>
          </v:shape>
          <o:OLEObject Type="Embed" ProgID="Word.Document.12" ShapeID="_x0000_i1067" DrawAspect="Icon" ObjectID="_1588747464" r:id="rId45">
            <o:FieldCodes>\s</o:FieldCodes>
          </o:OLEObject>
        </w:object>
      </w:r>
    </w:p>
    <w:p w14:paraId="111BE622" w14:textId="77777777" w:rsidR="00A17716" w:rsidRDefault="00A17716" w:rsidP="00A17716">
      <w:pPr>
        <w:pStyle w:val="BodyText"/>
      </w:pPr>
      <w:r>
        <w:t>The servers located in each environment are defined in Section 6.3</w:t>
      </w:r>
    </w:p>
    <w:p w14:paraId="76585F4B" w14:textId="77777777" w:rsidR="00A17716" w:rsidRDefault="00A17716" w:rsidP="00A17716">
      <w:pPr>
        <w:pStyle w:val="BodyText"/>
      </w:pPr>
      <w:r w:rsidRPr="009019E0">
        <w:t xml:space="preserve">If a software package is required to be used in a </w:t>
      </w:r>
      <w:proofErr w:type="gramStart"/>
      <w:r w:rsidRPr="009019E0">
        <w:t>particular environment</w:t>
      </w:r>
      <w:proofErr w:type="gramEnd"/>
      <w:r w:rsidRPr="009019E0">
        <w:t>, all other related environments must also incorporate that package prior to the promotion process</w:t>
      </w:r>
      <w:r>
        <w:t>. For example, if a package is needed in production, it will also be needed in all other environments.</w:t>
      </w:r>
    </w:p>
    <w:p w14:paraId="374CC23F" w14:textId="175423F0" w:rsidR="00A17716" w:rsidRDefault="00A17716" w:rsidP="00A17716">
      <w:pPr>
        <w:pStyle w:val="BodyText"/>
      </w:pPr>
      <w:r>
        <w:t xml:space="preserve">Automated software installation and configuration will be implemented using Vagrant and Ansible in </w:t>
      </w:r>
      <w:proofErr w:type="gramStart"/>
      <w:r>
        <w:t>The</w:t>
      </w:r>
      <w:proofErr w:type="gramEnd"/>
      <w:r>
        <w:t xml:space="preserve"> </w:t>
      </w:r>
      <w:r w:rsidR="009E6D99">
        <w:t>d</w:t>
      </w:r>
      <w:r>
        <w:t>evelopment team environment and on developer workstations. In the VA MAG, automated software installation and configuration will be implemented using Ansible.</w:t>
      </w:r>
    </w:p>
    <w:p w14:paraId="16C4CA6C" w14:textId="1C642F4C" w:rsidR="00A17716" w:rsidRDefault="00A17716" w:rsidP="00A17716">
      <w:pPr>
        <w:pStyle w:val="BodyText"/>
      </w:pPr>
      <w:r>
        <w:t>Below is the list of packages for each environment.</w:t>
      </w:r>
      <w:r w:rsidR="000D7D72">
        <w:t xml:space="preserve"> Details for each tool including descriptions and links to the tool web site are included on the VA TRM site.</w:t>
      </w:r>
    </w:p>
    <w:p w14:paraId="16965B6B" w14:textId="19BF5F91" w:rsidR="00A17716" w:rsidRDefault="00A17716" w:rsidP="00FB16F6">
      <w:pPr>
        <w:pStyle w:val="Caption"/>
        <w:rPr>
          <w:rFonts w:eastAsiaTheme="minorEastAsia"/>
        </w:rPr>
      </w:pPr>
    </w:p>
    <w:tbl>
      <w:tblPr>
        <w:tblW w:w="107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596"/>
        <w:gridCol w:w="1511"/>
        <w:gridCol w:w="1030"/>
        <w:gridCol w:w="950"/>
        <w:gridCol w:w="750"/>
        <w:gridCol w:w="1244"/>
        <w:gridCol w:w="2377"/>
        <w:gridCol w:w="1244"/>
      </w:tblGrid>
      <w:tr w:rsidR="00A17716" w14:paraId="61C2F5BE" w14:textId="77777777" w:rsidTr="00A17716">
        <w:trPr>
          <w:cantSplit/>
          <w:tblHeader/>
        </w:trPr>
        <w:tc>
          <w:tcPr>
            <w:tcW w:w="1596" w:type="dxa"/>
            <w:tcBorders>
              <w:top w:val="single" w:sz="6" w:space="0" w:color="4F81BD"/>
              <w:left w:val="single" w:sz="6" w:space="0" w:color="4F81BD"/>
              <w:bottom w:val="single" w:sz="6" w:space="0" w:color="4F81BD"/>
              <w:right w:val="single" w:sz="6" w:space="0" w:color="4F81BD"/>
            </w:tcBorders>
            <w:tcMar>
              <w:top w:w="75" w:type="dxa"/>
              <w:left w:w="75" w:type="dxa"/>
              <w:bottom w:w="75" w:type="dxa"/>
              <w:right w:w="75" w:type="dxa"/>
            </w:tcMar>
            <w:vAlign w:val="center"/>
            <w:hideMark/>
          </w:tcPr>
          <w:p w14:paraId="213DC49B" w14:textId="77777777" w:rsidR="00A17716" w:rsidRDefault="00A17716" w:rsidP="00A17716">
            <w:pPr>
              <w:jc w:val="center"/>
              <w:rPr>
                <w:rFonts w:eastAsia="Times New Roman"/>
                <w:b/>
                <w:bCs/>
              </w:rPr>
            </w:pPr>
            <w:r>
              <w:rPr>
                <w:rFonts w:eastAsia="Times New Roman"/>
                <w:b/>
                <w:bCs/>
              </w:rPr>
              <w:t>Tool</w:t>
            </w:r>
          </w:p>
        </w:tc>
        <w:tc>
          <w:tcPr>
            <w:tcW w:w="0" w:type="auto"/>
            <w:tcBorders>
              <w:top w:val="single" w:sz="6" w:space="0" w:color="4F81BD"/>
              <w:left w:val="single" w:sz="6" w:space="0" w:color="4F81BD"/>
              <w:bottom w:val="single" w:sz="6" w:space="0" w:color="4F81BD"/>
              <w:right w:val="single" w:sz="6" w:space="0" w:color="4F81BD"/>
            </w:tcBorders>
            <w:tcMar>
              <w:top w:w="75" w:type="dxa"/>
              <w:left w:w="75" w:type="dxa"/>
              <w:bottom w:w="75" w:type="dxa"/>
              <w:right w:w="75" w:type="dxa"/>
            </w:tcMar>
            <w:vAlign w:val="center"/>
            <w:hideMark/>
          </w:tcPr>
          <w:p w14:paraId="59AC32A4" w14:textId="77777777" w:rsidR="00A17716" w:rsidRDefault="00A17716" w:rsidP="00A17716">
            <w:pPr>
              <w:jc w:val="center"/>
              <w:rPr>
                <w:rFonts w:eastAsia="Times New Roman"/>
                <w:b/>
                <w:bCs/>
              </w:rPr>
            </w:pPr>
            <w:r>
              <w:rPr>
                <w:rFonts w:eastAsia="Times New Roman"/>
                <w:b/>
                <w:bCs/>
              </w:rPr>
              <w:t>Environment</w:t>
            </w:r>
          </w:p>
        </w:tc>
        <w:tc>
          <w:tcPr>
            <w:tcW w:w="0" w:type="auto"/>
            <w:tcBorders>
              <w:top w:val="single" w:sz="6" w:space="0" w:color="4F81BD"/>
              <w:left w:val="single" w:sz="6" w:space="0" w:color="4F81BD"/>
              <w:bottom w:val="single" w:sz="6" w:space="0" w:color="4F81BD"/>
              <w:right w:val="single" w:sz="6" w:space="0" w:color="4F81BD"/>
            </w:tcBorders>
            <w:tcMar>
              <w:top w:w="75" w:type="dxa"/>
              <w:left w:w="75" w:type="dxa"/>
              <w:bottom w:w="75" w:type="dxa"/>
              <w:right w:w="75" w:type="dxa"/>
            </w:tcMar>
            <w:vAlign w:val="center"/>
            <w:hideMark/>
          </w:tcPr>
          <w:p w14:paraId="3E1FB098" w14:textId="77777777" w:rsidR="00A17716" w:rsidRDefault="00A17716" w:rsidP="00A17716">
            <w:pPr>
              <w:jc w:val="center"/>
              <w:rPr>
                <w:rFonts w:eastAsia="Times New Roman"/>
                <w:b/>
                <w:bCs/>
              </w:rPr>
            </w:pPr>
            <w:r>
              <w:rPr>
                <w:rFonts w:eastAsia="Times New Roman"/>
                <w:b/>
                <w:bCs/>
              </w:rPr>
              <w:t>MCCF Version</w:t>
            </w:r>
          </w:p>
        </w:tc>
        <w:tc>
          <w:tcPr>
            <w:tcW w:w="0" w:type="auto"/>
            <w:tcBorders>
              <w:top w:val="single" w:sz="6" w:space="0" w:color="4F81BD"/>
              <w:left w:val="single" w:sz="6" w:space="0" w:color="4F81BD"/>
              <w:bottom w:val="single" w:sz="6" w:space="0" w:color="4F81BD"/>
              <w:right w:val="single" w:sz="6" w:space="0" w:color="4F81BD"/>
            </w:tcBorders>
            <w:tcMar>
              <w:top w:w="75" w:type="dxa"/>
              <w:left w:w="75" w:type="dxa"/>
              <w:bottom w:w="75" w:type="dxa"/>
              <w:right w:w="75" w:type="dxa"/>
            </w:tcMar>
            <w:vAlign w:val="center"/>
            <w:hideMark/>
          </w:tcPr>
          <w:p w14:paraId="60C68A16" w14:textId="77777777" w:rsidR="00A17716" w:rsidRDefault="00A17716" w:rsidP="00A17716">
            <w:pPr>
              <w:jc w:val="center"/>
              <w:rPr>
                <w:rFonts w:eastAsia="Times New Roman"/>
                <w:b/>
                <w:bCs/>
              </w:rPr>
            </w:pPr>
            <w:r>
              <w:rPr>
                <w:rFonts w:eastAsia="Times New Roman"/>
                <w:b/>
                <w:bCs/>
              </w:rPr>
              <w:t>TRM Version</w:t>
            </w:r>
          </w:p>
        </w:tc>
        <w:tc>
          <w:tcPr>
            <w:tcW w:w="0" w:type="auto"/>
            <w:tcBorders>
              <w:top w:val="single" w:sz="6" w:space="0" w:color="4F81BD"/>
              <w:left w:val="single" w:sz="6" w:space="0" w:color="4F81BD"/>
              <w:bottom w:val="single" w:sz="6" w:space="0" w:color="4F81BD"/>
              <w:right w:val="single" w:sz="6" w:space="0" w:color="4F81BD"/>
            </w:tcBorders>
            <w:tcMar>
              <w:top w:w="75" w:type="dxa"/>
              <w:left w:w="75" w:type="dxa"/>
              <w:bottom w:w="75" w:type="dxa"/>
              <w:right w:w="75" w:type="dxa"/>
            </w:tcMar>
            <w:vAlign w:val="center"/>
            <w:hideMark/>
          </w:tcPr>
          <w:p w14:paraId="3BAC6A26" w14:textId="77777777" w:rsidR="00A17716" w:rsidRDefault="00A17716" w:rsidP="00A17716">
            <w:pPr>
              <w:jc w:val="center"/>
              <w:rPr>
                <w:rFonts w:eastAsia="Times New Roman"/>
                <w:b/>
                <w:bCs/>
              </w:rPr>
            </w:pPr>
            <w:r>
              <w:rPr>
                <w:rFonts w:eastAsia="Times New Roman"/>
                <w:b/>
                <w:bCs/>
              </w:rPr>
              <w:t>TRM ID</w:t>
            </w:r>
          </w:p>
        </w:tc>
        <w:tc>
          <w:tcPr>
            <w:tcW w:w="0" w:type="auto"/>
            <w:tcBorders>
              <w:top w:val="single" w:sz="6" w:space="0" w:color="4F81BD"/>
              <w:left w:val="single" w:sz="6" w:space="0" w:color="4F81BD"/>
              <w:bottom w:val="single" w:sz="6" w:space="0" w:color="4F81BD"/>
              <w:right w:val="single" w:sz="6" w:space="0" w:color="4F81BD"/>
            </w:tcBorders>
            <w:tcMar>
              <w:top w:w="75" w:type="dxa"/>
              <w:left w:w="75" w:type="dxa"/>
              <w:bottom w:w="75" w:type="dxa"/>
              <w:right w:w="75" w:type="dxa"/>
            </w:tcMar>
            <w:vAlign w:val="center"/>
            <w:hideMark/>
          </w:tcPr>
          <w:p w14:paraId="60710CD1" w14:textId="77777777" w:rsidR="00A17716" w:rsidRDefault="00A17716" w:rsidP="00A17716">
            <w:pPr>
              <w:jc w:val="center"/>
              <w:rPr>
                <w:rFonts w:eastAsia="Times New Roman"/>
                <w:b/>
                <w:bCs/>
              </w:rPr>
            </w:pPr>
            <w:r>
              <w:rPr>
                <w:rFonts w:eastAsia="Times New Roman"/>
                <w:b/>
                <w:bCs/>
              </w:rPr>
              <w:t>TRM Date</w:t>
            </w:r>
          </w:p>
        </w:tc>
        <w:tc>
          <w:tcPr>
            <w:tcW w:w="0" w:type="auto"/>
            <w:tcBorders>
              <w:top w:val="single" w:sz="6" w:space="0" w:color="4F81BD"/>
              <w:left w:val="single" w:sz="6" w:space="0" w:color="4F81BD"/>
              <w:bottom w:val="single" w:sz="6" w:space="0" w:color="4F81BD"/>
              <w:right w:val="single" w:sz="6" w:space="0" w:color="4F81BD"/>
            </w:tcBorders>
            <w:tcMar>
              <w:top w:w="75" w:type="dxa"/>
              <w:left w:w="75" w:type="dxa"/>
              <w:bottom w:w="75" w:type="dxa"/>
              <w:right w:w="75" w:type="dxa"/>
            </w:tcMar>
            <w:vAlign w:val="center"/>
            <w:hideMark/>
          </w:tcPr>
          <w:p w14:paraId="6C05A609" w14:textId="77777777" w:rsidR="00A17716" w:rsidRDefault="00A17716" w:rsidP="00A17716">
            <w:pPr>
              <w:jc w:val="center"/>
              <w:rPr>
                <w:rFonts w:eastAsia="Times New Roman"/>
                <w:b/>
                <w:bCs/>
              </w:rPr>
            </w:pPr>
            <w:r>
              <w:rPr>
                <w:rFonts w:eastAsia="Times New Roman"/>
                <w:b/>
                <w:bCs/>
              </w:rPr>
              <w:t>TRM Waiver Status</w:t>
            </w:r>
          </w:p>
        </w:tc>
        <w:tc>
          <w:tcPr>
            <w:tcW w:w="0" w:type="auto"/>
            <w:tcBorders>
              <w:top w:val="single" w:sz="6" w:space="0" w:color="4F81BD"/>
              <w:left w:val="single" w:sz="6" w:space="0" w:color="4F81BD"/>
              <w:bottom w:val="single" w:sz="6" w:space="0" w:color="4F81BD"/>
              <w:right w:val="single" w:sz="6" w:space="0" w:color="4F81BD"/>
            </w:tcBorders>
            <w:tcMar>
              <w:top w:w="75" w:type="dxa"/>
              <w:left w:w="75" w:type="dxa"/>
              <w:bottom w:w="75" w:type="dxa"/>
              <w:right w:w="75" w:type="dxa"/>
            </w:tcMar>
            <w:vAlign w:val="center"/>
            <w:hideMark/>
          </w:tcPr>
          <w:p w14:paraId="2FBF87A1" w14:textId="77777777" w:rsidR="00A17716" w:rsidRDefault="00A17716" w:rsidP="00A17716">
            <w:pPr>
              <w:jc w:val="center"/>
              <w:rPr>
                <w:rFonts w:eastAsia="Times New Roman"/>
                <w:b/>
                <w:bCs/>
              </w:rPr>
            </w:pPr>
            <w:r>
              <w:rPr>
                <w:rFonts w:eastAsia="Times New Roman"/>
                <w:b/>
                <w:bCs/>
              </w:rPr>
              <w:t>MCCF Review Date</w:t>
            </w:r>
          </w:p>
        </w:tc>
      </w:tr>
      <w:tr w:rsidR="00A17716" w14:paraId="0087ABCF" w14:textId="77777777" w:rsidTr="00A17716">
        <w:trPr>
          <w:cantSplit/>
        </w:trPr>
        <w:tc>
          <w:tcPr>
            <w:tcW w:w="1596" w:type="dxa"/>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5A5417" w14:textId="77777777" w:rsidR="00A17716" w:rsidRDefault="00A17716" w:rsidP="00A17716">
            <w:pPr>
              <w:rPr>
                <w:rFonts w:eastAsia="Times New Roman"/>
              </w:rPr>
            </w:pPr>
            <w:r w:rsidRPr="00A57FA7">
              <w:rPr>
                <w:rFonts w:eastAsia="Times New Roman"/>
              </w:rPr>
              <w:t>Health Level 7 (HL7) Application Programming Interface (API)- Fast Healthcare Interoperable Resources (FHIR)</w:t>
            </w:r>
          </w:p>
        </w:tc>
        <w:tc>
          <w:tcPr>
            <w:tcW w:w="0" w:type="auto"/>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58B692" w14:textId="77777777" w:rsidR="00A17716" w:rsidRDefault="00A17716" w:rsidP="00A17716">
            <w:pPr>
              <w:rPr>
                <w:rFonts w:eastAsia="Times New Roman"/>
              </w:rPr>
            </w:pPr>
            <w:r>
              <w:rPr>
                <w:rFonts w:eastAsia="Times New Roman"/>
              </w:rPr>
              <w:t>Prototype</w:t>
            </w:r>
          </w:p>
        </w:tc>
        <w:tc>
          <w:tcPr>
            <w:tcW w:w="0" w:type="auto"/>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60CC11" w14:textId="77777777" w:rsidR="00A17716" w:rsidRDefault="00A17716" w:rsidP="00A17716">
            <w:pPr>
              <w:rPr>
                <w:rFonts w:eastAsia="Times New Roman"/>
              </w:rPr>
            </w:pPr>
            <w:r>
              <w:rPr>
                <w:rFonts w:eastAsia="Times New Roman"/>
                <w:color w:val="003366"/>
              </w:rPr>
              <w:t>2.2</w:t>
            </w:r>
          </w:p>
        </w:tc>
        <w:tc>
          <w:tcPr>
            <w:tcW w:w="0" w:type="auto"/>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17787" w14:textId="77777777" w:rsidR="00A17716" w:rsidRDefault="00A17716" w:rsidP="00A17716">
            <w:pPr>
              <w:rPr>
                <w:rFonts w:eastAsia="Times New Roman"/>
              </w:rPr>
            </w:pPr>
            <w:r>
              <w:rPr>
                <w:rFonts w:eastAsia="Times New Roman"/>
              </w:rPr>
              <w:t>2.x</w:t>
            </w:r>
          </w:p>
        </w:tc>
        <w:tc>
          <w:tcPr>
            <w:tcW w:w="0" w:type="auto"/>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3373B" w14:textId="77777777" w:rsidR="00A17716" w:rsidRDefault="00A17716" w:rsidP="00A17716">
            <w:pPr>
              <w:rPr>
                <w:rFonts w:eastAsia="Times New Roman"/>
              </w:rPr>
            </w:pPr>
            <w:r>
              <w:rPr>
                <w:rFonts w:eastAsia="Times New Roman"/>
              </w:rPr>
              <w:t>8870</w:t>
            </w:r>
          </w:p>
        </w:tc>
        <w:tc>
          <w:tcPr>
            <w:tcW w:w="0" w:type="auto"/>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FAAD52" w14:textId="77777777" w:rsidR="00A17716" w:rsidRDefault="00A17716" w:rsidP="00A17716">
            <w:pPr>
              <w:rPr>
                <w:rFonts w:eastAsia="Times New Roman"/>
              </w:rPr>
            </w:pPr>
            <w:r>
              <w:rPr>
                <w:rFonts w:eastAsia="Times New Roman"/>
              </w:rPr>
              <w:t>06/02/2017</w:t>
            </w:r>
          </w:p>
        </w:tc>
        <w:tc>
          <w:tcPr>
            <w:tcW w:w="0" w:type="auto"/>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8094B" w14:textId="77777777" w:rsidR="00A17716" w:rsidRDefault="00A17716" w:rsidP="00A17716">
            <w:pPr>
              <w:rPr>
                <w:rFonts w:eastAsia="Times New Roman"/>
              </w:rPr>
            </w:pPr>
            <w:r>
              <w:rPr>
                <w:rFonts w:eastAsia="Times New Roman"/>
              </w:rPr>
              <w:t>Approved</w:t>
            </w:r>
          </w:p>
        </w:tc>
        <w:tc>
          <w:tcPr>
            <w:tcW w:w="0" w:type="auto"/>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E9484E" w14:textId="77777777" w:rsidR="00A17716" w:rsidRDefault="00A17716" w:rsidP="00A17716">
            <w:pPr>
              <w:rPr>
                <w:rFonts w:eastAsia="Times New Roman"/>
              </w:rPr>
            </w:pPr>
            <w:r>
              <w:rPr>
                <w:rFonts w:eastAsia="Times New Roman"/>
              </w:rPr>
              <w:t>12/06/2017</w:t>
            </w:r>
          </w:p>
        </w:tc>
      </w:tr>
      <w:tr w:rsidR="00A17716" w14:paraId="735AC006" w14:textId="77777777" w:rsidTr="00A17716">
        <w:trPr>
          <w:gridAfter w:val="7"/>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8BD81" w14:textId="77777777" w:rsidR="00A17716" w:rsidRDefault="00A17716" w:rsidP="00A17716">
            <w:pPr>
              <w:rPr>
                <w:rFonts w:eastAsia="Times New Roman"/>
              </w:rPr>
            </w:pPr>
          </w:p>
        </w:tc>
      </w:tr>
      <w:tr w:rsidR="00A17716" w14:paraId="5F2C3B7C"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858EED" w14:textId="77777777" w:rsidR="00A17716" w:rsidRDefault="00A17716" w:rsidP="00A17716">
            <w:pPr>
              <w:rPr>
                <w:rFonts w:eastAsia="Times New Roman"/>
              </w:rPr>
            </w:pPr>
            <w:r w:rsidRPr="00A57FA7">
              <w:rPr>
                <w:rFonts w:eastAsia="Times New Roman"/>
              </w:rPr>
              <w:t>NPM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C917E7"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A6D1DC" w14:textId="77777777" w:rsidR="00A17716" w:rsidRDefault="00A17716" w:rsidP="00A17716">
            <w:pPr>
              <w:rPr>
                <w:rFonts w:eastAsia="Times New Roman"/>
              </w:rPr>
            </w:pPr>
            <w:r>
              <w:rPr>
                <w:rFonts w:eastAsia="Times New Roman"/>
              </w:rPr>
              <w:t>5.x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CDAFB3" w14:textId="77777777" w:rsidR="00A17716" w:rsidRDefault="00A17716" w:rsidP="00A17716">
            <w:pPr>
              <w:rPr>
                <w:rFonts w:eastAsia="Times New Roman"/>
              </w:rPr>
            </w:pPr>
            <w:r>
              <w:rPr>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DA4A82"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926F4"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0854A6" w14:textId="77777777" w:rsidR="00A17716" w:rsidRDefault="00A17716" w:rsidP="00A17716">
            <w:pPr>
              <w:rPr>
                <w:rFonts w:eastAsia="Times New Roman"/>
              </w:rPr>
            </w:pPr>
            <w:r>
              <w:rPr>
                <w:rFonts w:eastAsia="Times New Roman"/>
              </w:rPr>
              <w:t>Not Required, INCUDED IN FRAMEWORK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467BB" w14:textId="77777777" w:rsidR="00A17716" w:rsidRDefault="00A17716" w:rsidP="00A17716">
            <w:pPr>
              <w:rPr>
                <w:rFonts w:eastAsia="Times New Roman"/>
              </w:rPr>
            </w:pPr>
            <w:r>
              <w:rPr>
                <w:rFonts w:eastAsia="Times New Roman"/>
              </w:rPr>
              <w:t>11/02/2017</w:t>
            </w:r>
          </w:p>
        </w:tc>
      </w:tr>
      <w:tr w:rsidR="00A17716" w14:paraId="40FF84C2"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F2F9FC" w14:textId="77777777" w:rsidR="00A17716" w:rsidRDefault="00A17716" w:rsidP="00A17716">
            <w:pPr>
              <w:rPr>
                <w:rFonts w:eastAsia="Times New Roman"/>
              </w:rPr>
            </w:pPr>
            <w:r w:rsidRPr="00A57FA7">
              <w:rPr>
                <w:rFonts w:eastAsia="Times New Roman"/>
              </w:rPr>
              <w:t>Postman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6D0EA5"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D7781B"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276513"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5D4565"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C1614"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279D56"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CBBC31" w14:textId="77777777" w:rsidR="00A17716" w:rsidRDefault="00A17716" w:rsidP="00A17716">
            <w:pPr>
              <w:rPr>
                <w:rFonts w:eastAsia="Times New Roman"/>
              </w:rPr>
            </w:pPr>
          </w:p>
        </w:tc>
      </w:tr>
      <w:tr w:rsidR="00A17716" w14:paraId="1114EF12"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94E1F7" w14:textId="77777777" w:rsidR="00A17716" w:rsidRDefault="00A17716" w:rsidP="00A17716">
            <w:pPr>
              <w:rPr>
                <w:rFonts w:eastAsia="Times New Roman"/>
              </w:rPr>
            </w:pPr>
            <w:r w:rsidRPr="00A57FA7">
              <w:rPr>
                <w:rFonts w:eastAsia="Times New Roman"/>
              </w:rPr>
              <w:t>Typings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AD9240"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D09311" w14:textId="77777777" w:rsidR="00A17716" w:rsidRDefault="00A17716" w:rsidP="00A17716">
            <w:pPr>
              <w:pStyle w:val="NormalWeb"/>
              <w:rPr>
                <w:rFonts w:eastAsiaTheme="minorEastAsia"/>
              </w:rPr>
            </w:pPr>
            <w:r>
              <w:rPr>
                <w:color w:val="000000"/>
              </w:rPr>
              <w:t>2.1.1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A6C9A4" w14:textId="77777777" w:rsidR="00A17716" w:rsidRDefault="00A17716" w:rsidP="00A17716">
            <w:pPr>
              <w:rPr>
                <w:rFonts w:eastAsia="Times New Roman"/>
              </w:rPr>
            </w:pPr>
            <w:r>
              <w:rPr>
                <w:rStyle w:val="Strong"/>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9289F3"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C2DBEF"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7C438D"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386F5B" w14:textId="77777777" w:rsidR="00A17716" w:rsidRDefault="00A17716" w:rsidP="00A17716">
            <w:pPr>
              <w:rPr>
                <w:rFonts w:eastAsia="Times New Roman"/>
              </w:rPr>
            </w:pPr>
            <w:r>
              <w:rPr>
                <w:rFonts w:eastAsia="Times New Roman"/>
              </w:rPr>
              <w:t>11/22/2017</w:t>
            </w:r>
          </w:p>
        </w:tc>
      </w:tr>
      <w:tr w:rsidR="00A17716" w14:paraId="45CD1402"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244680" w14:textId="77777777" w:rsidR="00A17716" w:rsidRDefault="00A17716" w:rsidP="00A17716">
            <w:pPr>
              <w:rPr>
                <w:rFonts w:eastAsia="Times New Roman"/>
              </w:rPr>
            </w:pPr>
            <w:r w:rsidRPr="00A57FA7">
              <w:rPr>
                <w:rFonts w:eastAsia="Times New Roman"/>
              </w:rPr>
              <w:t>zone.js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188D8"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DBB97B" w14:textId="77777777" w:rsidR="00A17716" w:rsidRDefault="00A17716" w:rsidP="00A17716">
            <w:pPr>
              <w:pStyle w:val="NormalWeb"/>
              <w:rPr>
                <w:rFonts w:eastAsiaTheme="minorEastAsia"/>
              </w:rPr>
            </w:pPr>
            <w:r>
              <w:rPr>
                <w:color w:val="000000"/>
              </w:rPr>
              <w:t>^0.7.2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79CEB" w14:textId="77777777" w:rsidR="00A17716" w:rsidRDefault="00A17716" w:rsidP="00A17716">
            <w:pPr>
              <w:rPr>
                <w:rFonts w:eastAsia="Times New Roman"/>
              </w:rPr>
            </w:pPr>
            <w:r>
              <w:rPr>
                <w:rStyle w:val="Strong"/>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FBB92A"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FB5945"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CA42C" w14:textId="77777777" w:rsidR="00A17716" w:rsidRDefault="00A17716" w:rsidP="00A17716">
            <w:pPr>
              <w:rPr>
                <w:rFonts w:eastAsia="Times New Roman"/>
              </w:rPr>
            </w:pPr>
            <w:r>
              <w:rPr>
                <w:rFonts w:eastAsia="Times New Roman"/>
                <w:color w:val="333333"/>
              </w:rPr>
              <w:t>Not Required, INCUDED IN FRAMEWORK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5332B4" w14:textId="77777777" w:rsidR="00A17716" w:rsidRDefault="00A17716" w:rsidP="00A17716">
            <w:pPr>
              <w:rPr>
                <w:rFonts w:eastAsia="Times New Roman"/>
              </w:rPr>
            </w:pPr>
            <w:r>
              <w:rPr>
                <w:rFonts w:eastAsia="Times New Roman"/>
              </w:rPr>
              <w:t>11/22/2017</w:t>
            </w:r>
          </w:p>
        </w:tc>
      </w:tr>
      <w:tr w:rsidR="00A17716" w14:paraId="7F5CD301"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856ACA" w14:textId="77777777" w:rsidR="00A17716" w:rsidRDefault="00A17716" w:rsidP="00A17716">
            <w:pPr>
              <w:rPr>
                <w:rFonts w:eastAsia="Times New Roman"/>
              </w:rPr>
            </w:pPr>
            <w:r w:rsidRPr="00A57FA7">
              <w:rPr>
                <w:rFonts w:eastAsia="Times New Roman"/>
              </w:rPr>
              <w:t>errorhandler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EADF7"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448365" w14:textId="77777777" w:rsidR="00A17716" w:rsidRDefault="00A17716" w:rsidP="00A17716">
            <w:pPr>
              <w:rPr>
                <w:rFonts w:eastAsia="Times New Roman"/>
              </w:rPr>
            </w:pPr>
            <w:r>
              <w:rPr>
                <w:rFonts w:eastAsia="Times New Roman"/>
              </w:rPr>
              <w:t>1.5.x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1890A"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32C30"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E2E1F6"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0380DF" w14:textId="77777777" w:rsidR="00A17716" w:rsidRDefault="00A17716" w:rsidP="00A17716">
            <w:pPr>
              <w:rPr>
                <w:rFonts w:eastAsia="Times New Roman"/>
              </w:rPr>
            </w:pPr>
            <w:r>
              <w:rPr>
                <w:rFonts w:eastAsia="Times New Roman"/>
              </w:rPr>
              <w:t>Submitted to PMO CM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73B111" w14:textId="77777777" w:rsidR="00A17716" w:rsidRDefault="00A17716" w:rsidP="00A17716">
            <w:pPr>
              <w:pStyle w:val="NormalWeb"/>
              <w:rPr>
                <w:rFonts w:eastAsiaTheme="minorEastAsia"/>
              </w:rPr>
            </w:pPr>
            <w:r>
              <w:t>11/22/2017</w:t>
            </w:r>
          </w:p>
        </w:tc>
      </w:tr>
      <w:tr w:rsidR="00A17716" w14:paraId="622990DD"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17DAE8" w14:textId="77777777" w:rsidR="00A17716" w:rsidRDefault="00A17716" w:rsidP="00A17716">
            <w:pPr>
              <w:rPr>
                <w:rFonts w:eastAsia="Times New Roman"/>
              </w:rPr>
            </w:pPr>
            <w:r w:rsidRPr="00A57FA7">
              <w:rPr>
                <w:rFonts w:eastAsia="Times New Roman"/>
              </w:rPr>
              <w:t>elasticsearch.js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5AE67"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708120" w14:textId="77777777" w:rsidR="00A17716" w:rsidRDefault="00A17716" w:rsidP="00A17716">
            <w:pPr>
              <w:rPr>
                <w:rFonts w:eastAsia="Times New Roman"/>
              </w:rPr>
            </w:pPr>
            <w:r>
              <w:rPr>
                <w:rFonts w:eastAsia="Times New Roman"/>
              </w:rPr>
              <w:t>5.6.x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16B56B"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3A8909"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A7FCD4"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B33B1" w14:textId="77777777" w:rsidR="00A17716" w:rsidRDefault="00A17716" w:rsidP="00A17716">
            <w:pPr>
              <w:rPr>
                <w:rFonts w:eastAsia="Times New Roman"/>
              </w:rPr>
            </w:pPr>
            <w:r>
              <w:rPr>
                <w:rFonts w:eastAsia="Times New Roman"/>
              </w:rPr>
              <w:t>submitted to PMO CM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1B160C" w14:textId="77777777" w:rsidR="00A17716" w:rsidRDefault="00A17716" w:rsidP="00A17716">
            <w:pPr>
              <w:pStyle w:val="NormalWeb"/>
              <w:rPr>
                <w:rFonts w:eastAsiaTheme="minorEastAsia"/>
              </w:rPr>
            </w:pPr>
            <w:r>
              <w:t>11/22/2017</w:t>
            </w:r>
          </w:p>
        </w:tc>
      </w:tr>
      <w:tr w:rsidR="00A17716" w14:paraId="3CF38E15"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A76B90" w14:textId="77777777" w:rsidR="00A17716" w:rsidRDefault="00A17716" w:rsidP="00A17716">
            <w:pPr>
              <w:rPr>
                <w:rFonts w:eastAsia="Times New Roman"/>
              </w:rPr>
            </w:pPr>
            <w:r w:rsidRPr="00A57FA7">
              <w:rPr>
                <w:rFonts w:eastAsia="Times New Roman"/>
              </w:rPr>
              <w:t>Font Awesome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D66821"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65745C" w14:textId="77777777" w:rsidR="00A17716" w:rsidRDefault="00A17716" w:rsidP="00A17716">
            <w:pPr>
              <w:rPr>
                <w:rFonts w:eastAsia="Times New Roman"/>
              </w:rPr>
            </w:pPr>
            <w:r>
              <w:rPr>
                <w:rFonts w:eastAsia="Times New Roman"/>
              </w:rPr>
              <w:t>4.7.x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DB401" w14:textId="77777777" w:rsidR="00A17716" w:rsidRDefault="00A17716" w:rsidP="00A17716">
            <w:pPr>
              <w:rPr>
                <w:rFonts w:eastAsia="Times New Roman"/>
              </w:rPr>
            </w:pPr>
            <w:r>
              <w:rPr>
                <w:rFonts w:eastAsia="Times New Roman"/>
              </w:rPr>
              <w:t>5.x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683F" w14:textId="77777777" w:rsidR="00A17716" w:rsidRDefault="00A17716" w:rsidP="00A17716">
            <w:pPr>
              <w:rPr>
                <w:rFonts w:eastAsia="Times New Roman"/>
              </w:rPr>
            </w:pPr>
            <w:r>
              <w:rPr>
                <w:rFonts w:eastAsia="Times New Roman"/>
              </w:rPr>
              <w:t>10342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F2995" w14:textId="77777777" w:rsidR="00A17716" w:rsidRDefault="00A17716" w:rsidP="00A17716">
            <w:pPr>
              <w:rPr>
                <w:rFonts w:eastAsia="Times New Roman"/>
              </w:rPr>
            </w:pPr>
            <w:r>
              <w:rPr>
                <w:rFonts w:eastAsia="Times New Roman"/>
              </w:rPr>
              <w:t>11/29/2017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5AF3CC"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47BB91" w14:textId="77777777" w:rsidR="00A17716" w:rsidRDefault="00A17716" w:rsidP="00A17716">
            <w:pPr>
              <w:pStyle w:val="NormalWeb"/>
              <w:rPr>
                <w:rFonts w:eastAsiaTheme="minorEastAsia"/>
              </w:rPr>
            </w:pPr>
            <w:r>
              <w:t>12/01/2017</w:t>
            </w:r>
          </w:p>
        </w:tc>
      </w:tr>
      <w:tr w:rsidR="00A17716" w14:paraId="74D78B29"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E7E63" w14:textId="77777777" w:rsidR="00A17716" w:rsidRDefault="00A17716" w:rsidP="00A17716">
            <w:pPr>
              <w:rPr>
                <w:rFonts w:eastAsia="Times New Roman"/>
              </w:rPr>
            </w:pPr>
            <w:r w:rsidRPr="00A57FA7">
              <w:rPr>
                <w:rFonts w:eastAsia="Times New Roman"/>
              </w:rPr>
              <w:t>primeNG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639619"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8219C5" w14:textId="77777777" w:rsidR="00A17716" w:rsidRDefault="00A17716" w:rsidP="00A17716">
            <w:pPr>
              <w:rPr>
                <w:rFonts w:eastAsia="Times New Roman"/>
              </w:rPr>
            </w:pPr>
            <w:r>
              <w:rPr>
                <w:rFonts w:eastAsia="Times New Roman"/>
              </w:rPr>
              <w:t>4.2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23687F" w14:textId="77777777" w:rsidR="00A17716" w:rsidRDefault="00A17716" w:rsidP="00A17716">
            <w:pPr>
              <w:rPr>
                <w:rFonts w:eastAsia="Times New Roman"/>
              </w:rPr>
            </w:pPr>
            <w:r>
              <w:rPr>
                <w:rFonts w:eastAsia="Times New Roman"/>
              </w:rPr>
              <w:t>4.x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C8004" w14:textId="77777777" w:rsidR="00A17716" w:rsidRDefault="00A17716" w:rsidP="00A17716">
            <w:pPr>
              <w:rPr>
                <w:rFonts w:eastAsia="Times New Roman"/>
              </w:rPr>
            </w:pPr>
            <w:r>
              <w:rPr>
                <w:rFonts w:eastAsia="Times New Roman"/>
              </w:rPr>
              <w:t>11566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77F5EA" w14:textId="77777777" w:rsidR="00A17716" w:rsidRDefault="00A17716" w:rsidP="00A17716">
            <w:pPr>
              <w:rPr>
                <w:rFonts w:eastAsia="Times New Roman"/>
              </w:rPr>
            </w:pPr>
            <w:r>
              <w:rPr>
                <w:rFonts w:eastAsia="Times New Roman"/>
              </w:rPr>
              <w:t>11/27/2017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21F164"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366BEF" w14:textId="77777777" w:rsidR="00A17716" w:rsidRDefault="00A17716" w:rsidP="00A17716">
            <w:pPr>
              <w:pStyle w:val="NormalWeb"/>
              <w:rPr>
                <w:rFonts w:eastAsiaTheme="minorEastAsia"/>
              </w:rPr>
            </w:pPr>
            <w:r>
              <w:t>12/01/2017</w:t>
            </w:r>
          </w:p>
        </w:tc>
      </w:tr>
      <w:tr w:rsidR="00A17716" w14:paraId="1C32D01E"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028DD9" w14:textId="77777777" w:rsidR="00A17716" w:rsidRDefault="00A17716" w:rsidP="00A17716">
            <w:pPr>
              <w:rPr>
                <w:rFonts w:eastAsia="Times New Roman"/>
              </w:rPr>
            </w:pPr>
            <w:r w:rsidRPr="00A57FA7">
              <w:rPr>
                <w:rFonts w:eastAsia="Times New Roman"/>
              </w:rPr>
              <w:lastRenderedPageBreak/>
              <w:t>TypeDoc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86B50"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09BFB8" w14:textId="77777777" w:rsidR="00A17716" w:rsidRDefault="00A17716" w:rsidP="00A17716">
            <w:pPr>
              <w:rPr>
                <w:rFonts w:eastAsia="Times New Roman"/>
              </w:rPr>
            </w:pPr>
            <w:r>
              <w:rPr>
                <w:rFonts w:eastAsia="Times New Roman"/>
              </w:rPr>
              <w:t>4.2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0CBFA7" w14:textId="77777777" w:rsidR="00A17716" w:rsidRDefault="00A17716" w:rsidP="00A17716">
            <w:pPr>
              <w:rPr>
                <w:rFonts w:eastAsia="Times New Roman"/>
              </w:rPr>
            </w:pPr>
            <w:r>
              <w:rPr>
                <w:rFonts w:eastAsia="Times New Roman"/>
                <w:color w:val="003366"/>
              </w:rPr>
              <w:t>0.8.0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2119EC" w14:textId="77777777" w:rsidR="00A17716" w:rsidRDefault="00A17716" w:rsidP="00A17716">
            <w:pPr>
              <w:rPr>
                <w:rFonts w:eastAsia="Times New Roman"/>
              </w:rPr>
            </w:pPr>
            <w:r>
              <w:rPr>
                <w:rFonts w:eastAsia="Times New Roman"/>
              </w:rPr>
              <w:t>11563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EC4BAC" w14:textId="77777777" w:rsidR="00A17716" w:rsidRDefault="00A17716" w:rsidP="00A17716">
            <w:pPr>
              <w:rPr>
                <w:rFonts w:eastAsia="Times New Roman"/>
              </w:rPr>
            </w:pPr>
            <w:r>
              <w:rPr>
                <w:rFonts w:eastAsia="Times New Roman"/>
              </w:rPr>
              <w:t>11/27/2017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1FF6A0"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453C9B" w14:textId="77777777" w:rsidR="00A17716" w:rsidRDefault="00A17716" w:rsidP="00A17716">
            <w:pPr>
              <w:pStyle w:val="NormalWeb"/>
              <w:rPr>
                <w:rFonts w:eastAsiaTheme="minorEastAsia"/>
              </w:rPr>
            </w:pPr>
            <w:r>
              <w:t>12/01/2017</w:t>
            </w:r>
          </w:p>
        </w:tc>
      </w:tr>
      <w:tr w:rsidR="00A17716" w14:paraId="6271697E"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6BF26" w14:textId="77777777" w:rsidR="00A17716" w:rsidRDefault="00A17716" w:rsidP="00A17716">
            <w:pPr>
              <w:rPr>
                <w:rFonts w:eastAsia="Times New Roman"/>
              </w:rPr>
            </w:pPr>
            <w:r w:rsidRPr="00A57FA7">
              <w:rPr>
                <w:rFonts w:eastAsia="Times New Roman"/>
              </w:rPr>
              <w:t>azure-storage-node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0141B"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D040F3" w14:textId="77777777" w:rsidR="00A17716" w:rsidRDefault="00A17716" w:rsidP="00A17716">
            <w:pPr>
              <w:rPr>
                <w:rFonts w:eastAsia="Times New Roman"/>
              </w:rPr>
            </w:pPr>
            <w:r>
              <w:rPr>
                <w:rFonts w:eastAsia="Times New Roman"/>
                <w:color w:val="003366"/>
              </w:rPr>
              <w:t>2.6.x</w:t>
            </w:r>
            <w:r>
              <w:rPr>
                <w:rFonts w:eastAsia="Times New Roman"/>
                <w:b/>
                <w:bCs/>
                <w:color w:val="FF0000"/>
              </w:rPr>
              <w:br/>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588EC2"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697235"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4F2AE8"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2DBCFB" w14:textId="77777777" w:rsidR="00A17716" w:rsidRDefault="00A17716" w:rsidP="00A17716">
            <w:pPr>
              <w:rPr>
                <w:rFonts w:eastAsia="Times New Roman"/>
              </w:rPr>
            </w:pPr>
            <w:r>
              <w:rPr>
                <w:rFonts w:eastAsia="Times New Roman"/>
              </w:rPr>
              <w:t>Submitted to PMO CM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B7B396" w14:textId="77777777" w:rsidR="00A17716" w:rsidRDefault="00A17716" w:rsidP="00A17716">
            <w:pPr>
              <w:rPr>
                <w:rFonts w:eastAsia="Times New Roman"/>
              </w:rPr>
            </w:pPr>
            <w:r>
              <w:rPr>
                <w:rFonts w:eastAsia="Times New Roman"/>
              </w:rPr>
              <w:t>12/01/2017</w:t>
            </w:r>
          </w:p>
        </w:tc>
      </w:tr>
      <w:tr w:rsidR="00A17716" w14:paraId="60623AE7" w14:textId="77777777" w:rsidTr="009155CA">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E8E51C" w14:textId="11F3718D"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8AA30F3" w14:textId="4357ED03"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24A296" w14:textId="1F2C6E2C"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C7E12D6" w14:textId="068B5EE9"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BA55403"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94E0BC"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7E90D9" w14:textId="2BC4CAB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8794C0" w14:textId="37A19F8E" w:rsidR="00A17716" w:rsidRDefault="00A17716" w:rsidP="00A17716">
            <w:pPr>
              <w:pStyle w:val="NormalWeb"/>
              <w:rPr>
                <w:rFonts w:eastAsiaTheme="minorEastAsia"/>
              </w:rPr>
            </w:pPr>
          </w:p>
        </w:tc>
      </w:tr>
      <w:tr w:rsidR="00A17716" w14:paraId="7A3CE9E7"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7A8FC1" w14:textId="77777777" w:rsidR="00A17716" w:rsidRDefault="00A17716" w:rsidP="00A17716">
            <w:pPr>
              <w:rPr>
                <w:rFonts w:eastAsia="Times New Roman"/>
              </w:rPr>
            </w:pPr>
            <w:r w:rsidRPr="00A57FA7">
              <w:rPr>
                <w:rFonts w:eastAsia="Times New Roman"/>
              </w:rPr>
              <w:t>AngularJS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E99ECC"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7E0773" w14:textId="77777777" w:rsidR="00A17716" w:rsidRDefault="00A17716" w:rsidP="00A17716">
            <w:pPr>
              <w:rPr>
                <w:rFonts w:eastAsia="Times New Roman"/>
              </w:rPr>
            </w:pPr>
            <w:r>
              <w:rPr>
                <w:rFonts w:eastAsia="Times New Roman"/>
                <w:color w:val="003366"/>
              </w:rPr>
              <w:t>2.4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08CB0" w14:textId="77777777" w:rsidR="00A17716" w:rsidRDefault="00A17716" w:rsidP="00A17716">
            <w:pPr>
              <w:rPr>
                <w:rFonts w:eastAsia="Times New Roman"/>
              </w:rPr>
            </w:pPr>
            <w:r>
              <w:rPr>
                <w:rFonts w:eastAsia="Times New Roman"/>
              </w:rPr>
              <w:t>4.0.x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520178" w14:textId="77777777" w:rsidR="00A17716" w:rsidRDefault="00A17716" w:rsidP="00A17716">
            <w:pPr>
              <w:rPr>
                <w:rFonts w:eastAsia="Times New Roman"/>
              </w:rPr>
            </w:pPr>
            <w:r>
              <w:rPr>
                <w:rFonts w:eastAsia="Times New Roman"/>
              </w:rPr>
              <w:t>7842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0F4802" w14:textId="77777777" w:rsidR="00A17716" w:rsidRDefault="00A17716" w:rsidP="00A17716">
            <w:pPr>
              <w:rPr>
                <w:rFonts w:eastAsia="Times New Roman"/>
              </w:rPr>
            </w:pPr>
            <w:r>
              <w:rPr>
                <w:rFonts w:eastAsia="Times New Roman"/>
              </w:rPr>
              <w:t>06/02/2017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4A78C0"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739B0" w14:textId="77777777" w:rsidR="00A17716" w:rsidRDefault="00A17716" w:rsidP="00A17716">
            <w:pPr>
              <w:rPr>
                <w:rFonts w:eastAsia="Times New Roman"/>
              </w:rPr>
            </w:pPr>
            <w:r>
              <w:rPr>
                <w:rFonts w:eastAsia="Times New Roman"/>
              </w:rPr>
              <w:t>12/06/2017</w:t>
            </w:r>
          </w:p>
        </w:tc>
      </w:tr>
      <w:tr w:rsidR="00A17716" w14:paraId="62B2D5DD"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E64260" w14:textId="77777777" w:rsidR="00A17716" w:rsidRDefault="00A17716" w:rsidP="00A17716">
            <w:pPr>
              <w:rPr>
                <w:rFonts w:eastAsia="Times New Roman"/>
              </w:rPr>
            </w:pPr>
            <w:r w:rsidRPr="00A57FA7">
              <w:rPr>
                <w:rFonts w:eastAsia="Times New Roman"/>
              </w:rPr>
              <w:t>Bower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D0F4D"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90E02E" w14:textId="77777777" w:rsidR="00A17716" w:rsidRDefault="00A17716" w:rsidP="00A17716">
            <w:pPr>
              <w:rPr>
                <w:rFonts w:eastAsia="Times New Roman"/>
              </w:rPr>
            </w:pPr>
            <w:r>
              <w:rPr>
                <w:rFonts w:eastAsia="Times New Roman"/>
              </w:rPr>
              <w:t>1.8.x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F50B12" w14:textId="77777777" w:rsidR="00A17716" w:rsidRDefault="00A17716" w:rsidP="00A17716">
            <w:pPr>
              <w:rPr>
                <w:rFonts w:eastAsia="Times New Roman"/>
              </w:rPr>
            </w:pPr>
            <w:r>
              <w:rPr>
                <w:rFonts w:eastAsia="Times New Roman"/>
              </w:rPr>
              <w:t>1.8.x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67A85" w14:textId="77777777" w:rsidR="00A17716" w:rsidRDefault="00A17716" w:rsidP="00A17716">
            <w:pPr>
              <w:rPr>
                <w:rFonts w:eastAsia="Times New Roman"/>
              </w:rPr>
            </w:pPr>
            <w:r>
              <w:rPr>
                <w:rFonts w:eastAsia="Times New Roman"/>
              </w:rPr>
              <w:t>8183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71703" w14:textId="77777777" w:rsidR="00A17716" w:rsidRDefault="00A17716" w:rsidP="00A17716">
            <w:pPr>
              <w:pStyle w:val="NormalWeb"/>
              <w:rPr>
                <w:rFonts w:eastAsiaTheme="minorEastAsia"/>
              </w:rPr>
            </w:pPr>
            <w:r>
              <w:t>08/02/2017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A87A3" w14:textId="77777777" w:rsidR="00A17716" w:rsidRDefault="00A17716" w:rsidP="00A17716">
            <w:pPr>
              <w:rPr>
                <w:rFonts w:eastAsia="Times New Roman"/>
              </w:rPr>
            </w:pPr>
            <w:r>
              <w:rPr>
                <w:rFonts w:eastAsia="Times New Roman"/>
              </w:rPr>
              <w:t>Not Requested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823EE0" w14:textId="77777777" w:rsidR="00A17716" w:rsidRDefault="00A17716" w:rsidP="00A17716">
            <w:pPr>
              <w:rPr>
                <w:rFonts w:eastAsia="Times New Roman"/>
              </w:rPr>
            </w:pPr>
            <w:r>
              <w:rPr>
                <w:rFonts w:eastAsia="Times New Roman"/>
              </w:rPr>
              <w:t>12/06/2017</w:t>
            </w:r>
          </w:p>
        </w:tc>
      </w:tr>
      <w:tr w:rsidR="00A17716" w14:paraId="56937748"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C36BDC" w14:textId="77777777" w:rsidR="00A17716" w:rsidRDefault="00A17716" w:rsidP="00A17716">
            <w:pPr>
              <w:rPr>
                <w:rFonts w:eastAsia="Times New Roman"/>
              </w:rPr>
            </w:pPr>
            <w:r w:rsidRPr="00A57FA7">
              <w:rPr>
                <w:rFonts w:eastAsia="Times New Roman"/>
              </w:rPr>
              <w:t>core-js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0D91F7"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A58FAB" w14:textId="77777777" w:rsidR="00A17716" w:rsidRDefault="00A17716" w:rsidP="00A17716">
            <w:pPr>
              <w:rPr>
                <w:rFonts w:eastAsia="Times New Roman"/>
              </w:rPr>
            </w:pPr>
            <w:r>
              <w:rPr>
                <w:rFonts w:eastAsia="Times New Roman"/>
              </w:rPr>
              <w:t>^2.4.1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562EC" w14:textId="77777777" w:rsidR="00A17716" w:rsidRDefault="00A17716" w:rsidP="00A17716">
            <w:pPr>
              <w:rPr>
                <w:rFonts w:eastAsia="Times New Roman"/>
              </w:rPr>
            </w:pPr>
            <w:r>
              <w:rPr>
                <w:rFonts w:eastAsia="Times New Roman"/>
                <w:color w:val="000000"/>
              </w:rPr>
              <w:t>2.4.x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30BC5E" w14:textId="77777777" w:rsidR="00A17716" w:rsidRDefault="00A17716" w:rsidP="00A17716">
            <w:pPr>
              <w:rPr>
                <w:rFonts w:eastAsia="Times New Roman"/>
              </w:rPr>
            </w:pPr>
            <w:r>
              <w:rPr>
                <w:rFonts w:eastAsia="Times New Roman"/>
              </w:rPr>
              <w:t>10276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74AAD" w14:textId="77777777" w:rsidR="00A17716" w:rsidRDefault="00A17716" w:rsidP="00A17716">
            <w:pPr>
              <w:rPr>
                <w:rFonts w:eastAsia="Times New Roman"/>
              </w:rPr>
            </w:pPr>
            <w:r>
              <w:rPr>
                <w:rFonts w:eastAsia="Times New Roman"/>
              </w:rPr>
              <w:t>11/30/2016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8913D" w14:textId="77777777" w:rsidR="00A17716" w:rsidRDefault="00A17716" w:rsidP="00A17716">
            <w:pPr>
              <w:rPr>
                <w:rFonts w:eastAsia="Times New Roman"/>
              </w:rPr>
            </w:pPr>
            <w:r>
              <w:rPr>
                <w:rFonts w:eastAsia="Times New Roman"/>
              </w:rPr>
              <w:t>Not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A88217" w14:textId="77777777" w:rsidR="00A17716" w:rsidRDefault="00A17716" w:rsidP="00A17716">
            <w:pPr>
              <w:rPr>
                <w:rFonts w:eastAsia="Times New Roman"/>
              </w:rPr>
            </w:pPr>
            <w:r>
              <w:rPr>
                <w:rFonts w:eastAsia="Times New Roman"/>
              </w:rPr>
              <w:t>12/06/2017</w:t>
            </w:r>
          </w:p>
        </w:tc>
      </w:tr>
      <w:tr w:rsidR="00A17716" w14:paraId="2DC818CB"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53F792" w14:textId="77777777" w:rsidR="00A17716" w:rsidRDefault="00A17716" w:rsidP="00A17716">
            <w:pPr>
              <w:rPr>
                <w:rFonts w:eastAsia="Times New Roman"/>
              </w:rPr>
            </w:pPr>
            <w:r w:rsidRPr="00A57FA7">
              <w:rPr>
                <w:rFonts w:eastAsia="Times New Roman"/>
              </w:rPr>
              <w:t>TypeScript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4D83E4"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99261" w14:textId="77777777" w:rsidR="00A17716" w:rsidRDefault="00A17716" w:rsidP="00A17716">
            <w:pPr>
              <w:rPr>
                <w:rFonts w:eastAsia="Times New Roman"/>
              </w:rPr>
            </w:pPr>
            <w:r>
              <w:rPr>
                <w:rFonts w:eastAsia="Times New Roman"/>
                <w:color w:val="003366"/>
              </w:rPr>
              <w:t>2.1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0150D5" w14:textId="77777777" w:rsidR="00A17716" w:rsidRDefault="00A17716" w:rsidP="00A17716">
            <w:pPr>
              <w:rPr>
                <w:rFonts w:eastAsia="Times New Roman"/>
              </w:rPr>
            </w:pPr>
            <w:r>
              <w:rPr>
                <w:rFonts w:eastAsia="Times New Roman"/>
              </w:rPr>
              <w:t>2.x.x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86BAB1" w14:textId="77777777" w:rsidR="00A17716" w:rsidRDefault="00A17716" w:rsidP="00A17716">
            <w:pPr>
              <w:rPr>
                <w:rFonts w:eastAsia="Times New Roman"/>
              </w:rPr>
            </w:pPr>
            <w:r>
              <w:rPr>
                <w:rFonts w:eastAsia="Times New Roman"/>
              </w:rPr>
              <w:t>9883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B504CB" w14:textId="77777777" w:rsidR="00A17716" w:rsidRDefault="00A17716" w:rsidP="00A17716">
            <w:pPr>
              <w:rPr>
                <w:rFonts w:eastAsia="Times New Roman"/>
              </w:rPr>
            </w:pPr>
            <w:r>
              <w:rPr>
                <w:rFonts w:eastAsia="Times New Roman"/>
                <w:color w:val="000000"/>
              </w:rPr>
              <w:t>05/30/2017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5E08C" w14:textId="77777777" w:rsidR="00A17716" w:rsidRDefault="00A17716" w:rsidP="00A17716">
            <w:pPr>
              <w:pStyle w:val="p1"/>
            </w:pPr>
            <w:r>
              <w:rPr>
                <w:rStyle w:val="s1"/>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43DEA" w14:textId="77777777" w:rsidR="00A17716" w:rsidRDefault="00A17716" w:rsidP="00A17716">
            <w:pPr>
              <w:rPr>
                <w:rFonts w:eastAsia="Times New Roman"/>
              </w:rPr>
            </w:pPr>
            <w:r>
              <w:rPr>
                <w:rFonts w:eastAsia="Times New Roman"/>
              </w:rPr>
              <w:t>12/06/2017</w:t>
            </w:r>
          </w:p>
        </w:tc>
      </w:tr>
      <w:tr w:rsidR="00A17716" w14:paraId="6EBEBFA4"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BF4F7" w14:textId="77777777" w:rsidR="00A17716" w:rsidRDefault="00A17716" w:rsidP="00A17716">
            <w:pPr>
              <w:rPr>
                <w:rFonts w:eastAsia="Times New Roman"/>
              </w:rPr>
            </w:pPr>
            <w:r w:rsidRPr="00A57FA7">
              <w:rPr>
                <w:rFonts w:eastAsia="Times New Roman"/>
              </w:rPr>
              <w:t>Ansible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A1A409"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ED44B" w14:textId="77777777" w:rsidR="00A17716" w:rsidRDefault="00A17716" w:rsidP="00A17716">
            <w:pPr>
              <w:rPr>
                <w:rFonts w:eastAsia="Times New Roman"/>
              </w:rPr>
            </w:pPr>
            <w:r>
              <w:rPr>
                <w:rFonts w:eastAsia="Times New Roman"/>
                <w:color w:val="000000"/>
              </w:rPr>
              <w:t>2.4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C33828" w14:textId="77777777" w:rsidR="00A17716" w:rsidRDefault="00A17716" w:rsidP="00A17716">
            <w:pPr>
              <w:rPr>
                <w:rFonts w:eastAsia="Times New Roman"/>
              </w:rPr>
            </w:pPr>
            <w:r>
              <w:rPr>
                <w:rFonts w:eastAsia="Times New Roman"/>
                <w:color w:val="000000"/>
              </w:rPr>
              <w:t>2.3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4E3A8F" w14:textId="77777777" w:rsidR="00A17716" w:rsidRDefault="00A17716" w:rsidP="00A17716">
            <w:pPr>
              <w:rPr>
                <w:rFonts w:eastAsia="Times New Roman"/>
              </w:rPr>
            </w:pPr>
            <w:r>
              <w:rPr>
                <w:rFonts w:eastAsia="Times New Roman"/>
              </w:rPr>
              <w:t>8196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96CAC" w14:textId="77777777" w:rsidR="00A17716" w:rsidRDefault="00A17716" w:rsidP="00A17716">
            <w:pPr>
              <w:rPr>
                <w:rFonts w:eastAsia="Times New Roman"/>
              </w:rPr>
            </w:pPr>
            <w:r>
              <w:rPr>
                <w:rFonts w:eastAsia="Times New Roman"/>
              </w:rPr>
              <w:t>10/25/2017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ACB77" w14:textId="77777777" w:rsidR="00A17716" w:rsidRDefault="00A17716" w:rsidP="00A17716">
            <w:pPr>
              <w:rPr>
                <w:rFonts w:eastAsia="Times New Roman"/>
              </w:rPr>
            </w:pPr>
            <w:r>
              <w:rPr>
                <w:rFonts w:eastAsia="Times New Roman"/>
              </w:rPr>
              <w:t>submitted to PMO CM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9C6AEC" w14:textId="77777777" w:rsidR="00A17716" w:rsidRDefault="00A17716" w:rsidP="00A17716">
            <w:pPr>
              <w:rPr>
                <w:rFonts w:eastAsia="Times New Roman"/>
              </w:rPr>
            </w:pPr>
            <w:r>
              <w:rPr>
                <w:rFonts w:eastAsia="Times New Roman"/>
              </w:rPr>
              <w:t>12/06/2017</w:t>
            </w:r>
          </w:p>
        </w:tc>
      </w:tr>
      <w:tr w:rsidR="00A17716" w14:paraId="05A058A1"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AE39A" w14:textId="77777777" w:rsidR="00A17716" w:rsidRDefault="00A17716" w:rsidP="00A17716">
            <w:pPr>
              <w:rPr>
                <w:rFonts w:eastAsia="Times New Roman"/>
              </w:rPr>
            </w:pPr>
            <w:r w:rsidRPr="00A57FA7">
              <w:rPr>
                <w:rFonts w:eastAsia="Times New Roman"/>
              </w:rPr>
              <w:t>Apache HTTP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A4982"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2F3C4" w14:textId="77777777" w:rsidR="00A17716" w:rsidRDefault="00A17716" w:rsidP="00A17716">
            <w:pPr>
              <w:pStyle w:val="p1"/>
            </w:pPr>
            <w:r>
              <w:rPr>
                <w:rStyle w:val="s1"/>
              </w:rPr>
              <w:t>2.4.6-45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BE837E" w14:textId="77777777" w:rsidR="00A17716" w:rsidRDefault="00A17716" w:rsidP="00A17716">
            <w:pPr>
              <w:rPr>
                <w:rFonts w:eastAsia="Times New Roman"/>
              </w:rPr>
            </w:pPr>
            <w:r>
              <w:rPr>
                <w:rFonts w:eastAsia="Times New Roman"/>
                <w:color w:val="000000"/>
              </w:rPr>
              <w:t>2.4.x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731B8" w14:textId="77777777" w:rsidR="00A17716" w:rsidRDefault="00A17716" w:rsidP="00A17716">
            <w:pPr>
              <w:rPr>
                <w:rFonts w:eastAsia="Times New Roman"/>
              </w:rPr>
            </w:pPr>
            <w:r>
              <w:rPr>
                <w:rFonts w:eastAsia="Times New Roman"/>
              </w:rPr>
              <w:t>5009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CB3B7A" w14:textId="77777777" w:rsidR="00A17716" w:rsidRDefault="00A17716" w:rsidP="00A17716">
            <w:pPr>
              <w:rPr>
                <w:rFonts w:eastAsia="Times New Roman"/>
              </w:rPr>
            </w:pPr>
            <w:r>
              <w:rPr>
                <w:rFonts w:eastAsia="Times New Roman"/>
              </w:rPr>
              <w:t>06/19/2017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5BD25"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5F7CE" w14:textId="77777777" w:rsidR="00A17716" w:rsidRDefault="00A17716" w:rsidP="00A17716">
            <w:pPr>
              <w:rPr>
                <w:rFonts w:eastAsia="Times New Roman"/>
              </w:rPr>
            </w:pPr>
            <w:r>
              <w:rPr>
                <w:rFonts w:eastAsia="Times New Roman"/>
              </w:rPr>
              <w:t>12/06/2017</w:t>
            </w:r>
          </w:p>
        </w:tc>
      </w:tr>
      <w:tr w:rsidR="00A17716" w14:paraId="77B89265"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74D435" w14:textId="77777777" w:rsidR="00A17716" w:rsidRDefault="00A17716" w:rsidP="00A17716">
            <w:pPr>
              <w:rPr>
                <w:rFonts w:eastAsia="Times New Roman"/>
              </w:rPr>
            </w:pPr>
            <w:r w:rsidRPr="00A57FA7">
              <w:rPr>
                <w:rFonts w:eastAsia="Times New Roman"/>
              </w:rPr>
              <w:t>Apache Tomcat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FDDD2B"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1AA925" w14:textId="77777777" w:rsidR="00A17716" w:rsidRDefault="00A17716" w:rsidP="00A17716">
            <w:pPr>
              <w:rPr>
                <w:rFonts w:eastAsia="Times New Roman"/>
              </w:rPr>
            </w:pPr>
            <w:r>
              <w:rPr>
                <w:rStyle w:val="Strong"/>
                <w:rFonts w:eastAsia="Times New Roman"/>
                <w:color w:val="FF0000"/>
              </w:rPr>
              <w:t>7.0.76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D7A0D9" w14:textId="77777777" w:rsidR="00A17716" w:rsidRDefault="00A17716" w:rsidP="00A17716">
            <w:pPr>
              <w:rPr>
                <w:rFonts w:eastAsia="Times New Roman"/>
              </w:rPr>
            </w:pPr>
            <w:r>
              <w:rPr>
                <w:rFonts w:eastAsia="Times New Roman"/>
              </w:rPr>
              <w:t>9.x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426558" w14:textId="77777777" w:rsidR="00A17716" w:rsidRDefault="00A17716" w:rsidP="00A17716">
            <w:pPr>
              <w:rPr>
                <w:rFonts w:eastAsia="Times New Roman"/>
              </w:rPr>
            </w:pPr>
            <w:r>
              <w:rPr>
                <w:rFonts w:eastAsia="Times New Roman"/>
              </w:rPr>
              <w:t>5451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36C9DF" w14:textId="77777777" w:rsidR="00A17716" w:rsidRDefault="00A17716" w:rsidP="00A17716">
            <w:pPr>
              <w:rPr>
                <w:rFonts w:eastAsia="Times New Roman"/>
              </w:rPr>
            </w:pPr>
            <w:r>
              <w:rPr>
                <w:rFonts w:eastAsia="Times New Roman"/>
              </w:rPr>
              <w:t>02/14/2017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B2EE1" w14:textId="77777777" w:rsidR="00A17716" w:rsidRDefault="00A17716" w:rsidP="00A17716">
            <w:pPr>
              <w:rPr>
                <w:rFonts w:eastAsia="Times New Roman"/>
              </w:rPr>
            </w:pPr>
            <w:r>
              <w:rPr>
                <w:rFonts w:eastAsia="Times New Roman"/>
              </w:rPr>
              <w:t>Divest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72306D" w14:textId="77777777" w:rsidR="00A17716" w:rsidRDefault="00A17716" w:rsidP="00A17716">
            <w:pPr>
              <w:pStyle w:val="NormalWeb"/>
              <w:rPr>
                <w:rFonts w:eastAsiaTheme="minorEastAsia"/>
              </w:rPr>
            </w:pPr>
            <w:r>
              <w:t>12/06/2017</w:t>
            </w:r>
          </w:p>
        </w:tc>
      </w:tr>
      <w:tr w:rsidR="00A17716" w14:paraId="3B6E73CC"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D533DC" w14:textId="77777777" w:rsidR="00A17716" w:rsidRDefault="00A17716" w:rsidP="00A17716">
            <w:pPr>
              <w:rPr>
                <w:rFonts w:eastAsia="Times New Roman"/>
              </w:rPr>
            </w:pPr>
            <w:r w:rsidRPr="00A57FA7">
              <w:rPr>
                <w:rFonts w:eastAsia="Times New Roman"/>
              </w:rPr>
              <w:t>Application Insights for Node.js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3372D6"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95595" w14:textId="77777777" w:rsidR="00A17716" w:rsidRDefault="00A17716" w:rsidP="00A17716">
            <w:pPr>
              <w:rPr>
                <w:rFonts w:eastAsia="Times New Roman"/>
              </w:rPr>
            </w:pPr>
            <w:r>
              <w:rPr>
                <w:rFonts w:eastAsia="Times New Roman"/>
              </w:rPr>
              <w:t>0.21.x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E506CD" w14:textId="77777777" w:rsidR="00A17716" w:rsidRDefault="00A17716" w:rsidP="00A17716">
            <w:pPr>
              <w:rPr>
                <w:rFonts w:eastAsia="Times New Roman"/>
              </w:rPr>
            </w:pPr>
            <w:r>
              <w:rPr>
                <w:rFonts w:eastAsia="Times New Roman"/>
              </w:rPr>
              <w:t>0.21.x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2BFDD" w14:textId="77777777" w:rsidR="00A17716" w:rsidRDefault="00A17716" w:rsidP="00A17716">
            <w:pPr>
              <w:rPr>
                <w:rFonts w:eastAsia="Times New Roman"/>
              </w:rPr>
            </w:pPr>
            <w:r>
              <w:rPr>
                <w:rFonts w:eastAsia="Times New Roman"/>
              </w:rPr>
              <w:t>11328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C74F82" w14:textId="77777777" w:rsidR="00A17716" w:rsidRDefault="00A17716" w:rsidP="00A17716">
            <w:pPr>
              <w:rPr>
                <w:rFonts w:eastAsia="Times New Roman"/>
              </w:rPr>
            </w:pPr>
            <w:r>
              <w:rPr>
                <w:rFonts w:eastAsia="Times New Roman"/>
              </w:rPr>
              <w:t>09/11/2017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22057"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F9BF2" w14:textId="77777777" w:rsidR="00A17716" w:rsidRDefault="00A17716" w:rsidP="00A17716">
            <w:pPr>
              <w:rPr>
                <w:rFonts w:eastAsia="Times New Roman"/>
              </w:rPr>
            </w:pPr>
            <w:r>
              <w:rPr>
                <w:rFonts w:eastAsia="Times New Roman"/>
              </w:rPr>
              <w:t>12/06/2017</w:t>
            </w:r>
          </w:p>
        </w:tc>
      </w:tr>
      <w:tr w:rsidR="00A17716" w14:paraId="236F0B4F"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5D2DA2" w14:textId="77777777" w:rsidR="00A17716" w:rsidRDefault="00A17716" w:rsidP="00A17716">
            <w:pPr>
              <w:rPr>
                <w:rFonts w:eastAsia="Times New Roman"/>
              </w:rPr>
            </w:pPr>
            <w:r w:rsidRPr="00A57FA7">
              <w:rPr>
                <w:rFonts w:eastAsia="Times New Roman"/>
              </w:rPr>
              <w:t>axe-core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AC4F21"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4966E" w14:textId="77777777" w:rsidR="00A17716" w:rsidRDefault="00A17716" w:rsidP="00A17716">
            <w:pPr>
              <w:rPr>
                <w:rFonts w:eastAsia="Times New Roman"/>
              </w:rPr>
            </w:pPr>
            <w:r>
              <w:rPr>
                <w:rFonts w:eastAsia="Times New Roman"/>
                <w:color w:val="003366"/>
              </w:rPr>
              <w:t>2.3.1</w:t>
            </w:r>
            <w:r>
              <w:rPr>
                <w:rFonts w:eastAsia="Times New Roman"/>
                <w:b/>
                <w:bCs/>
                <w:color w:val="FF0000"/>
              </w:rPr>
              <w:br/>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EBD41A" w14:textId="77777777" w:rsidR="00A17716" w:rsidRDefault="00A17716" w:rsidP="00A17716">
            <w:pPr>
              <w:rPr>
                <w:rFonts w:eastAsia="Times New Roman"/>
              </w:rPr>
            </w:pPr>
            <w:r>
              <w:rPr>
                <w:rFonts w:eastAsia="Times New Roman"/>
              </w:rPr>
              <w:t>2.x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34B0A0" w14:textId="77777777" w:rsidR="00A17716" w:rsidRDefault="00A17716" w:rsidP="00A17716">
            <w:pPr>
              <w:rPr>
                <w:rFonts w:eastAsia="Times New Roman"/>
              </w:rPr>
            </w:pPr>
            <w:r>
              <w:rPr>
                <w:rFonts w:eastAsia="Times New Roman"/>
              </w:rPr>
              <w:t>11518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68D966" w14:textId="77777777" w:rsidR="00A17716" w:rsidRDefault="00A17716" w:rsidP="00A17716">
            <w:pPr>
              <w:rPr>
                <w:rFonts w:eastAsia="Times New Roman"/>
              </w:rPr>
            </w:pPr>
            <w:r>
              <w:rPr>
                <w:rFonts w:eastAsia="Times New Roman"/>
              </w:rPr>
              <w:t>10/25/2017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8C77E"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9F169" w14:textId="77777777" w:rsidR="00A17716" w:rsidRDefault="00A17716" w:rsidP="00A17716">
            <w:pPr>
              <w:rPr>
                <w:rFonts w:eastAsia="Times New Roman"/>
              </w:rPr>
            </w:pPr>
            <w:r>
              <w:rPr>
                <w:rFonts w:eastAsia="Times New Roman"/>
              </w:rPr>
              <w:t>12/06/2017</w:t>
            </w:r>
          </w:p>
        </w:tc>
      </w:tr>
      <w:tr w:rsidR="00A17716" w14:paraId="09C06F1D"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119815" w14:textId="77777777" w:rsidR="00A17716" w:rsidRDefault="00A17716" w:rsidP="00A17716">
            <w:pPr>
              <w:rPr>
                <w:rFonts w:eastAsia="Times New Roman"/>
              </w:rPr>
            </w:pPr>
            <w:r w:rsidRPr="00A57FA7">
              <w:rPr>
                <w:rFonts w:eastAsia="Times New Roman"/>
              </w:rPr>
              <w:t>axe-webdriverjs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045B49"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2ECA85" w14:textId="77777777" w:rsidR="00A17716" w:rsidRDefault="00A17716" w:rsidP="00A17716">
            <w:pPr>
              <w:rPr>
                <w:rFonts w:eastAsia="Times New Roman"/>
              </w:rPr>
            </w:pPr>
            <w:r>
              <w:rPr>
                <w:rFonts w:eastAsia="Times New Roman"/>
              </w:rPr>
              <w:t>1.1.x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1C49B4" w14:textId="77777777" w:rsidR="00A17716" w:rsidRDefault="00A17716" w:rsidP="00A17716">
            <w:pPr>
              <w:rPr>
                <w:rFonts w:eastAsia="Times New Roman"/>
              </w:rPr>
            </w:pPr>
            <w:r>
              <w:rPr>
                <w:rFonts w:eastAsia="Times New Roman"/>
              </w:rPr>
              <w:t>1.1.x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43BC2" w14:textId="77777777" w:rsidR="00A17716" w:rsidRDefault="00A17716" w:rsidP="00A17716">
            <w:pPr>
              <w:rPr>
                <w:rFonts w:eastAsia="Times New Roman"/>
              </w:rPr>
            </w:pPr>
            <w:r>
              <w:rPr>
                <w:rFonts w:eastAsia="Times New Roman"/>
              </w:rPr>
              <w:t>11334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B55241" w14:textId="77777777" w:rsidR="00A17716" w:rsidRDefault="00A17716" w:rsidP="00A17716">
            <w:pPr>
              <w:rPr>
                <w:rFonts w:eastAsia="Times New Roman"/>
              </w:rPr>
            </w:pPr>
            <w:r>
              <w:rPr>
                <w:rFonts w:eastAsia="Times New Roman"/>
              </w:rPr>
              <w:t>09/11/2017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2133BF"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CAFFB3" w14:textId="77777777" w:rsidR="00A17716" w:rsidRDefault="00A17716" w:rsidP="00A17716">
            <w:pPr>
              <w:rPr>
                <w:rFonts w:eastAsia="Times New Roman"/>
              </w:rPr>
            </w:pPr>
            <w:r>
              <w:rPr>
                <w:rFonts w:eastAsia="Times New Roman"/>
              </w:rPr>
              <w:t>12/06/2017</w:t>
            </w:r>
          </w:p>
        </w:tc>
      </w:tr>
      <w:tr w:rsidR="00A17716" w14:paraId="4FCF8686"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737364" w14:textId="77777777" w:rsidR="00A17716" w:rsidRDefault="00A17716" w:rsidP="00A17716">
            <w:pPr>
              <w:rPr>
                <w:rFonts w:eastAsia="Times New Roman"/>
              </w:rPr>
            </w:pPr>
            <w:r w:rsidRPr="00A57FA7">
              <w:rPr>
                <w:rFonts w:eastAsia="Times New Roman"/>
              </w:rPr>
              <w:t>Body-Parser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1EA497"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9CDF7D" w14:textId="77777777" w:rsidR="00A17716" w:rsidRDefault="00A17716" w:rsidP="00A17716">
            <w:pPr>
              <w:rPr>
                <w:rFonts w:eastAsia="Times New Roman"/>
              </w:rPr>
            </w:pPr>
            <w:r>
              <w:rPr>
                <w:rStyle w:val="Strong"/>
                <w:rFonts w:eastAsia="Times New Roman"/>
                <w:color w:val="FF0000"/>
              </w:rPr>
              <w:t>1.16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36A5CF" w14:textId="77777777" w:rsidR="00A17716" w:rsidRDefault="00A17716" w:rsidP="00A17716">
            <w:pPr>
              <w:rPr>
                <w:rFonts w:eastAsia="Times New Roman"/>
              </w:rPr>
            </w:pPr>
            <w:r>
              <w:rPr>
                <w:rFonts w:eastAsia="Times New Roman"/>
                <w:color w:val="000000"/>
              </w:rPr>
              <w:t>1.15.x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3E984" w14:textId="77777777" w:rsidR="00A17716" w:rsidRDefault="00A17716" w:rsidP="00A17716">
            <w:pPr>
              <w:rPr>
                <w:rFonts w:eastAsia="Times New Roman"/>
              </w:rPr>
            </w:pPr>
            <w:r>
              <w:rPr>
                <w:rFonts w:eastAsia="Times New Roman"/>
              </w:rPr>
              <w:t>8242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A23569" w14:textId="77777777" w:rsidR="00A17716" w:rsidRDefault="00A17716" w:rsidP="00A17716">
            <w:pPr>
              <w:rPr>
                <w:rFonts w:eastAsia="Times New Roman"/>
              </w:rPr>
            </w:pPr>
            <w:r>
              <w:rPr>
                <w:rFonts w:eastAsia="Times New Roman"/>
              </w:rPr>
              <w:t>06/24/2016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7C96C" w14:textId="77777777" w:rsidR="00A17716" w:rsidRDefault="00A17716" w:rsidP="00A17716">
            <w:pPr>
              <w:rPr>
                <w:rFonts w:eastAsia="Times New Roman"/>
              </w:rPr>
            </w:pPr>
            <w:r>
              <w:rPr>
                <w:rStyle w:val="Strong"/>
                <w:rFonts w:eastAsia="Times New Roman"/>
                <w:color w:val="FF0000"/>
              </w:rPr>
              <w:t>*** This entry has been marked as ARCHIVED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70AA1" w14:textId="77777777" w:rsidR="00A17716" w:rsidRDefault="00A17716" w:rsidP="00A17716">
            <w:pPr>
              <w:rPr>
                <w:rFonts w:eastAsia="Times New Roman"/>
              </w:rPr>
            </w:pPr>
            <w:r>
              <w:rPr>
                <w:rFonts w:eastAsia="Times New Roman"/>
              </w:rPr>
              <w:t>12/06/2017</w:t>
            </w:r>
          </w:p>
        </w:tc>
      </w:tr>
      <w:tr w:rsidR="00A17716" w14:paraId="553A0284"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899D2" w14:textId="77777777" w:rsidR="00A17716" w:rsidRDefault="00A17716" w:rsidP="00A17716">
            <w:pPr>
              <w:rPr>
                <w:rFonts w:eastAsia="Times New Roman"/>
              </w:rPr>
            </w:pPr>
            <w:r w:rsidRPr="00A57FA7">
              <w:rPr>
                <w:rFonts w:eastAsia="Times New Roman"/>
              </w:rPr>
              <w:lastRenderedPageBreak/>
              <w:t>Bootstrap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E1F0A5"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D9BE3D" w14:textId="77777777" w:rsidR="00A17716" w:rsidRDefault="00A17716" w:rsidP="00A17716">
            <w:pPr>
              <w:rPr>
                <w:rFonts w:eastAsia="Times New Roman"/>
              </w:rPr>
            </w:pPr>
            <w:r>
              <w:rPr>
                <w:rFonts w:eastAsia="Times New Roman"/>
              </w:rPr>
              <w:t>3.3.7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63EAE6" w14:textId="77777777" w:rsidR="00A17716" w:rsidRDefault="00A17716" w:rsidP="00A17716">
            <w:pPr>
              <w:rPr>
                <w:rFonts w:eastAsia="Times New Roman"/>
              </w:rPr>
            </w:pPr>
            <w:r>
              <w:rPr>
                <w:rFonts w:eastAsia="Times New Roman"/>
              </w:rPr>
              <w:t>3.3.x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75100" w14:textId="77777777" w:rsidR="00A17716" w:rsidRDefault="00A17716" w:rsidP="00A17716">
            <w:pPr>
              <w:rPr>
                <w:rFonts w:eastAsia="Times New Roman"/>
              </w:rPr>
            </w:pPr>
            <w:r>
              <w:rPr>
                <w:rFonts w:eastAsia="Times New Roman"/>
              </w:rPr>
              <w:t>7795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2B1F80" w14:textId="77777777" w:rsidR="00A17716" w:rsidRDefault="00A17716" w:rsidP="00A17716">
            <w:pPr>
              <w:rPr>
                <w:rFonts w:eastAsia="Times New Roman"/>
              </w:rPr>
            </w:pPr>
            <w:r>
              <w:rPr>
                <w:rFonts w:eastAsia="Times New Roman"/>
              </w:rPr>
              <w:t>06/21/2017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645BAD" w14:textId="77777777" w:rsidR="00A17716" w:rsidRDefault="00A17716" w:rsidP="00A17716">
            <w:pPr>
              <w:rPr>
                <w:rFonts w:eastAsia="Times New Roman"/>
              </w:rPr>
            </w:pPr>
            <w:r>
              <w:rPr>
                <w:rFonts w:eastAsia="Times New Roman"/>
              </w:rPr>
              <w:t>Not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1DCC79" w14:textId="77777777" w:rsidR="00A17716" w:rsidRDefault="00A17716" w:rsidP="00A17716">
            <w:pPr>
              <w:rPr>
                <w:rFonts w:eastAsia="Times New Roman"/>
              </w:rPr>
            </w:pPr>
            <w:r>
              <w:rPr>
                <w:rFonts w:eastAsia="Times New Roman"/>
              </w:rPr>
              <w:t>12/06/2017</w:t>
            </w:r>
          </w:p>
        </w:tc>
      </w:tr>
      <w:tr w:rsidR="00A17716" w14:paraId="4C8A3C45"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7F6383" w14:textId="77777777" w:rsidR="00A17716" w:rsidRDefault="00A17716" w:rsidP="00A17716">
            <w:pPr>
              <w:rPr>
                <w:rFonts w:eastAsia="Times New Roman"/>
              </w:rPr>
            </w:pPr>
            <w:r w:rsidRPr="00A57FA7">
              <w:rPr>
                <w:rFonts w:eastAsia="Times New Roman"/>
              </w:rPr>
              <w:t>CentOS Linux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195F1A"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218FF" w14:textId="77777777" w:rsidR="00A17716" w:rsidRDefault="00A17716" w:rsidP="00A17716">
            <w:pPr>
              <w:rPr>
                <w:rFonts w:eastAsia="Times New Roman"/>
              </w:rPr>
            </w:pPr>
            <w:r>
              <w:rPr>
                <w:rFonts w:eastAsia="Times New Roman"/>
              </w:rPr>
              <w:t>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65E373" w14:textId="77777777" w:rsidR="00A17716" w:rsidRDefault="00A17716" w:rsidP="00A17716">
            <w:pPr>
              <w:rPr>
                <w:rFonts w:eastAsia="Times New Roman"/>
              </w:rPr>
            </w:pPr>
            <w:r>
              <w:rPr>
                <w:rFonts w:eastAsia="Times New Roman"/>
              </w:rPr>
              <w:t>7.x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D39370" w14:textId="77777777" w:rsidR="00A17716" w:rsidRDefault="00A17716" w:rsidP="00A17716">
            <w:pPr>
              <w:rPr>
                <w:rFonts w:eastAsia="Times New Roman"/>
              </w:rPr>
            </w:pPr>
            <w:r>
              <w:rPr>
                <w:rFonts w:eastAsia="Times New Roman"/>
              </w:rPr>
              <w:t>6460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CBEF4E" w14:textId="77777777" w:rsidR="00A17716" w:rsidRDefault="00A17716" w:rsidP="00A17716">
            <w:pPr>
              <w:rPr>
                <w:rFonts w:eastAsia="Times New Roman"/>
              </w:rPr>
            </w:pPr>
            <w:r>
              <w:rPr>
                <w:rFonts w:eastAsia="Times New Roman"/>
              </w:rPr>
              <w:t>05/03/2017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83EFB"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84ED22" w14:textId="77777777" w:rsidR="00A17716" w:rsidRDefault="00A17716" w:rsidP="00A17716">
            <w:pPr>
              <w:rPr>
                <w:rFonts w:eastAsia="Times New Roman"/>
              </w:rPr>
            </w:pPr>
            <w:r>
              <w:rPr>
                <w:rFonts w:eastAsia="Times New Roman"/>
              </w:rPr>
              <w:t>12/06/2017</w:t>
            </w:r>
          </w:p>
        </w:tc>
      </w:tr>
      <w:tr w:rsidR="00A17716" w14:paraId="408B09A3"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36F3E9" w14:textId="77777777" w:rsidR="00A17716" w:rsidRDefault="00A17716" w:rsidP="00A17716">
            <w:pPr>
              <w:rPr>
                <w:rFonts w:eastAsia="Times New Roman"/>
              </w:rPr>
            </w:pPr>
            <w:r w:rsidRPr="00A57FA7">
              <w:rPr>
                <w:rFonts w:eastAsia="Times New Roman"/>
              </w:rPr>
              <w:t>Debug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83179"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EC44C" w14:textId="77777777" w:rsidR="00A17716" w:rsidRDefault="00A17716" w:rsidP="00A17716">
            <w:pPr>
              <w:rPr>
                <w:rFonts w:eastAsia="Times New Roman"/>
              </w:rPr>
            </w:pPr>
            <w:r>
              <w:rPr>
                <w:rFonts w:eastAsia="Times New Roman"/>
              </w:rPr>
              <w:t>3.1.x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4D938B" w14:textId="77777777" w:rsidR="00A17716" w:rsidRDefault="00A17716" w:rsidP="00A17716">
            <w:pPr>
              <w:rPr>
                <w:rFonts w:eastAsia="Times New Roman"/>
              </w:rPr>
            </w:pPr>
            <w:r>
              <w:rPr>
                <w:rFonts w:eastAsia="Times New Roman"/>
                <w:color w:val="000000"/>
              </w:rPr>
              <w:t>2.3.x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21FFC1" w14:textId="77777777" w:rsidR="00A17716" w:rsidRDefault="00A17716" w:rsidP="00A17716">
            <w:pPr>
              <w:rPr>
                <w:rFonts w:eastAsia="Times New Roman"/>
              </w:rPr>
            </w:pPr>
            <w:r>
              <w:rPr>
                <w:rFonts w:eastAsia="Times New Roman"/>
              </w:rPr>
              <w:t>8967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D7B29" w14:textId="77777777" w:rsidR="00A17716" w:rsidRDefault="00A17716" w:rsidP="00A17716">
            <w:pPr>
              <w:rPr>
                <w:rFonts w:eastAsia="Times New Roman"/>
              </w:rPr>
            </w:pPr>
            <w:r>
              <w:rPr>
                <w:rFonts w:eastAsia="Times New Roman"/>
              </w:rPr>
              <w:t>12/13/2016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4AAAE4"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8A9BE2" w14:textId="77777777" w:rsidR="00A17716" w:rsidRDefault="00A17716" w:rsidP="00A17716">
            <w:pPr>
              <w:rPr>
                <w:rFonts w:eastAsia="Times New Roman"/>
              </w:rPr>
            </w:pPr>
            <w:r>
              <w:rPr>
                <w:rFonts w:eastAsia="Times New Roman"/>
              </w:rPr>
              <w:t>12/06/2017</w:t>
            </w:r>
          </w:p>
        </w:tc>
      </w:tr>
      <w:tr w:rsidR="00A17716" w14:paraId="73239177"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FD9891" w14:textId="77777777" w:rsidR="00A17716" w:rsidRDefault="00A17716" w:rsidP="00A17716">
            <w:pPr>
              <w:rPr>
                <w:rFonts w:eastAsia="Times New Roman"/>
              </w:rPr>
            </w:pPr>
            <w:r w:rsidRPr="00A57FA7">
              <w:rPr>
                <w:rFonts w:eastAsia="Times New Roman"/>
              </w:rPr>
              <w:t>Drools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D2D12A"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AEED9C" w14:textId="77777777" w:rsidR="00A17716" w:rsidRDefault="00A17716" w:rsidP="00A17716">
            <w:pPr>
              <w:rPr>
                <w:rFonts w:eastAsia="Times New Roman"/>
              </w:rPr>
            </w:pPr>
            <w:r>
              <w:rPr>
                <w:rFonts w:eastAsia="Times New Roman"/>
              </w:rPr>
              <w:t>6.4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DE39BD" w14:textId="77777777" w:rsidR="00A17716" w:rsidRDefault="00A17716" w:rsidP="00A17716">
            <w:pPr>
              <w:rPr>
                <w:rFonts w:eastAsia="Times New Roman"/>
              </w:rPr>
            </w:pPr>
            <w:r>
              <w:rPr>
                <w:rFonts w:eastAsia="Times New Roman"/>
              </w:rPr>
              <w:t>6.4, 7.3.x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59C6C0" w14:textId="77777777" w:rsidR="00A17716" w:rsidRDefault="00A17716" w:rsidP="00A17716">
            <w:pPr>
              <w:rPr>
                <w:rFonts w:eastAsia="Times New Roman"/>
              </w:rPr>
            </w:pPr>
            <w:r>
              <w:rPr>
                <w:rFonts w:eastAsia="Times New Roman"/>
              </w:rPr>
              <w:t>5003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2A8B57" w14:textId="77777777" w:rsidR="00A17716" w:rsidRDefault="00A17716" w:rsidP="00A17716">
            <w:pPr>
              <w:rPr>
                <w:rFonts w:eastAsia="Times New Roman"/>
              </w:rPr>
            </w:pPr>
            <w:r>
              <w:rPr>
                <w:rFonts w:eastAsia="Times New Roman"/>
              </w:rPr>
              <w:t>10/25/2017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306F69" w14:textId="77777777" w:rsidR="00A17716" w:rsidRDefault="00A17716" w:rsidP="00A17716">
            <w:pPr>
              <w:rPr>
                <w:rFonts w:eastAsia="Times New Roman"/>
              </w:rPr>
            </w:pPr>
            <w:r>
              <w:rPr>
                <w:rFonts w:eastAsia="Times New Roman"/>
              </w:rPr>
              <w:t>Not Requested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2ECAB6" w14:textId="77777777" w:rsidR="00A17716" w:rsidRDefault="00A17716" w:rsidP="00A17716">
            <w:pPr>
              <w:rPr>
                <w:rFonts w:eastAsia="Times New Roman"/>
              </w:rPr>
            </w:pPr>
            <w:r>
              <w:rPr>
                <w:rFonts w:eastAsia="Times New Roman"/>
              </w:rPr>
              <w:t>12/06/2017</w:t>
            </w:r>
          </w:p>
        </w:tc>
      </w:tr>
      <w:tr w:rsidR="00A17716" w14:paraId="5FAF44B6"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906AE8" w14:textId="77777777" w:rsidR="00A17716" w:rsidRDefault="00A17716" w:rsidP="00A17716">
            <w:pPr>
              <w:rPr>
                <w:rFonts w:eastAsia="Times New Roman"/>
              </w:rPr>
            </w:pPr>
            <w:r w:rsidRPr="00A57FA7">
              <w:rPr>
                <w:rFonts w:eastAsia="Times New Roman"/>
              </w:rPr>
              <w:t>Elasticsearch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6216AE"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0CE73B" w14:textId="77777777" w:rsidR="00A17716" w:rsidRDefault="00A17716" w:rsidP="00A17716">
            <w:pPr>
              <w:rPr>
                <w:rFonts w:eastAsia="Times New Roman"/>
              </w:rPr>
            </w:pPr>
            <w:r>
              <w:rPr>
                <w:rFonts w:eastAsia="Times New Roman"/>
              </w:rPr>
              <w:t>5.6.x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0F89FD" w14:textId="77777777" w:rsidR="00A17716" w:rsidRDefault="00A17716" w:rsidP="00A17716">
            <w:pPr>
              <w:rPr>
                <w:rFonts w:eastAsia="Times New Roman"/>
              </w:rPr>
            </w:pPr>
            <w:r>
              <w:rPr>
                <w:rFonts w:eastAsia="Times New Roman"/>
              </w:rPr>
              <w:t>5.x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2D9AA9" w14:textId="77777777" w:rsidR="00A17716" w:rsidRDefault="00A17716" w:rsidP="00A17716">
            <w:pPr>
              <w:rPr>
                <w:rFonts w:eastAsia="Times New Roman"/>
              </w:rPr>
            </w:pPr>
            <w:r>
              <w:rPr>
                <w:rFonts w:eastAsia="Times New Roman"/>
              </w:rPr>
              <w:t>7305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930084" w14:textId="77777777" w:rsidR="00A17716" w:rsidRDefault="00A17716" w:rsidP="00A17716">
            <w:pPr>
              <w:rPr>
                <w:rFonts w:eastAsia="Times New Roman"/>
              </w:rPr>
            </w:pPr>
            <w:r>
              <w:rPr>
                <w:rFonts w:eastAsia="Times New Roman"/>
              </w:rPr>
              <w:t>02/28/2017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87877D"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65C7CF" w14:textId="77777777" w:rsidR="00A17716" w:rsidRDefault="00A17716" w:rsidP="00A17716">
            <w:pPr>
              <w:pStyle w:val="NormalWeb"/>
              <w:rPr>
                <w:rFonts w:eastAsiaTheme="minorEastAsia"/>
              </w:rPr>
            </w:pPr>
            <w:r>
              <w:t>12/06/2017</w:t>
            </w:r>
          </w:p>
        </w:tc>
      </w:tr>
      <w:tr w:rsidR="00A17716" w14:paraId="553224CE"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BE543" w14:textId="77777777" w:rsidR="00A17716" w:rsidRDefault="00A17716" w:rsidP="00A17716">
            <w:pPr>
              <w:rPr>
                <w:rFonts w:eastAsia="Times New Roman"/>
              </w:rPr>
            </w:pPr>
            <w:r w:rsidRPr="00A57FA7">
              <w:rPr>
                <w:rFonts w:eastAsia="Times New Roman"/>
              </w:rPr>
              <w:t>Embedded JavaScript Templating (EJS)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C731CD"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CE65FB" w14:textId="77777777" w:rsidR="00A17716" w:rsidRDefault="00A17716" w:rsidP="00A17716">
            <w:pPr>
              <w:rPr>
                <w:rFonts w:eastAsia="Times New Roman"/>
              </w:rPr>
            </w:pPr>
            <w:r>
              <w:rPr>
                <w:rFonts w:eastAsia="Times New Roman"/>
                <w:color w:val="003366"/>
              </w:rPr>
              <w:t>2.5.5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2B263A" w14:textId="77777777" w:rsidR="00A17716" w:rsidRDefault="00A17716" w:rsidP="00A17716">
            <w:pPr>
              <w:rPr>
                <w:rFonts w:eastAsia="Times New Roman"/>
              </w:rPr>
            </w:pPr>
            <w:r>
              <w:rPr>
                <w:rFonts w:eastAsia="Times New Roman"/>
              </w:rPr>
              <w:t>2.5.x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642F4" w14:textId="77777777" w:rsidR="00A17716" w:rsidRDefault="00A17716" w:rsidP="00A17716">
            <w:pPr>
              <w:rPr>
                <w:rFonts w:eastAsia="Times New Roman"/>
              </w:rPr>
            </w:pPr>
            <w:r>
              <w:rPr>
                <w:rFonts w:eastAsia="Times New Roman"/>
              </w:rPr>
              <w:t>10913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237A35" w14:textId="77777777" w:rsidR="00A17716" w:rsidRDefault="00A17716" w:rsidP="00A17716">
            <w:pPr>
              <w:pStyle w:val="NormalWeb"/>
              <w:rPr>
                <w:rFonts w:eastAsiaTheme="minorEastAsia"/>
              </w:rPr>
            </w:pPr>
            <w:r>
              <w:t>06/07/2017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142EDA"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634BE" w14:textId="77777777" w:rsidR="00A17716" w:rsidRDefault="00A17716" w:rsidP="00A17716">
            <w:pPr>
              <w:rPr>
                <w:rFonts w:eastAsia="Times New Roman"/>
              </w:rPr>
            </w:pPr>
            <w:r>
              <w:rPr>
                <w:rFonts w:eastAsia="Times New Roman"/>
              </w:rPr>
              <w:t>12/06/2017</w:t>
            </w:r>
          </w:p>
        </w:tc>
      </w:tr>
      <w:tr w:rsidR="00A17716" w14:paraId="0C89D82A"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ACD1F" w14:textId="77777777" w:rsidR="00A17716" w:rsidRDefault="00A17716" w:rsidP="00A17716">
            <w:pPr>
              <w:rPr>
                <w:rFonts w:eastAsia="Times New Roman"/>
              </w:rPr>
            </w:pPr>
            <w:r w:rsidRPr="00A57FA7">
              <w:rPr>
                <w:rFonts w:eastAsia="Times New Roman"/>
              </w:rPr>
              <w:t>Express JS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5C19BE"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4750D" w14:textId="77777777" w:rsidR="00A17716" w:rsidRDefault="00A17716" w:rsidP="00A17716">
            <w:pPr>
              <w:rPr>
                <w:rFonts w:eastAsia="Times New Roman"/>
              </w:rPr>
            </w:pPr>
            <w:r>
              <w:rPr>
                <w:rFonts w:eastAsia="Times New Roman"/>
              </w:rPr>
              <w:t>4.14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1B4433" w14:textId="77777777" w:rsidR="00A17716" w:rsidRDefault="00A17716" w:rsidP="00A17716">
            <w:pPr>
              <w:rPr>
                <w:rFonts w:eastAsia="Times New Roman"/>
              </w:rPr>
            </w:pPr>
            <w:r>
              <w:rPr>
                <w:rFonts w:eastAsia="Times New Roman"/>
              </w:rPr>
              <w:t>4.x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140F26" w14:textId="77777777" w:rsidR="00A17716" w:rsidRDefault="00A17716" w:rsidP="00A17716">
            <w:pPr>
              <w:rPr>
                <w:rFonts w:eastAsia="Times New Roman"/>
              </w:rPr>
            </w:pPr>
            <w:r>
              <w:rPr>
                <w:rFonts w:eastAsia="Times New Roman"/>
              </w:rPr>
              <w:t>7729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960E9B" w14:textId="77777777" w:rsidR="00A17716" w:rsidRDefault="00A17716" w:rsidP="00A17716">
            <w:pPr>
              <w:rPr>
                <w:rFonts w:eastAsia="Times New Roman"/>
              </w:rPr>
            </w:pPr>
            <w:r>
              <w:rPr>
                <w:rFonts w:eastAsia="Times New Roman"/>
              </w:rPr>
              <w:t>11/30/2016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B1610" w14:textId="77777777" w:rsidR="00A17716" w:rsidRDefault="00A17716" w:rsidP="00A17716">
            <w:pPr>
              <w:rPr>
                <w:rFonts w:eastAsia="Times New Roman"/>
              </w:rPr>
            </w:pPr>
            <w:r>
              <w:rPr>
                <w:rFonts w:eastAsia="Times New Roman"/>
              </w:rPr>
              <w:t>Not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4A6823" w14:textId="77777777" w:rsidR="00A17716" w:rsidRDefault="00A17716" w:rsidP="00A17716">
            <w:pPr>
              <w:rPr>
                <w:rFonts w:eastAsia="Times New Roman"/>
              </w:rPr>
            </w:pPr>
            <w:r>
              <w:rPr>
                <w:rFonts w:eastAsia="Times New Roman"/>
              </w:rPr>
              <w:t>12/06/2017</w:t>
            </w:r>
          </w:p>
        </w:tc>
      </w:tr>
      <w:tr w:rsidR="00A17716" w14:paraId="2935D4C4"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3687BF" w14:textId="77777777" w:rsidR="00A17716" w:rsidRDefault="00A17716" w:rsidP="00A17716">
            <w:pPr>
              <w:rPr>
                <w:rFonts w:eastAsia="Times New Roman"/>
              </w:rPr>
            </w:pPr>
            <w:r w:rsidRPr="00735945">
              <w:rPr>
                <w:rFonts w:eastAsia="Times New Roman"/>
              </w:rPr>
              <w:t>Google Chrome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025E9E"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F477AB" w14:textId="77777777" w:rsidR="00A17716" w:rsidRPr="00597A18" w:rsidRDefault="00A17716" w:rsidP="00A17716">
            <w:pPr>
              <w:rPr>
                <w:rFonts w:eastAsia="Times New Roman"/>
                <w:b/>
              </w:rPr>
            </w:pPr>
            <w:r w:rsidRPr="00597A18">
              <w:rPr>
                <w:rStyle w:val="Strong"/>
                <w:rFonts w:eastAsia="Times New Roman"/>
                <w:b w:val="0"/>
              </w:rPr>
              <w:t>60.x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9F8B4D" w14:textId="77777777" w:rsidR="00A17716" w:rsidRDefault="00A17716" w:rsidP="00A17716">
            <w:pPr>
              <w:rPr>
                <w:rFonts w:eastAsia="Times New Roman"/>
              </w:rPr>
            </w:pPr>
            <w:r>
              <w:rPr>
                <w:rFonts w:eastAsia="Times New Roman"/>
              </w:rPr>
              <w:t>58.x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FDAF2" w14:textId="77777777" w:rsidR="00A17716" w:rsidRDefault="00A17716" w:rsidP="00A17716">
            <w:pPr>
              <w:rPr>
                <w:rFonts w:eastAsia="Times New Roman"/>
              </w:rPr>
            </w:pPr>
            <w:r>
              <w:rPr>
                <w:rFonts w:eastAsia="Times New Roman"/>
              </w:rPr>
              <w:t>5618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F44D0" w14:textId="77777777" w:rsidR="00A17716" w:rsidRDefault="00A17716" w:rsidP="00A17716">
            <w:pPr>
              <w:rPr>
                <w:rFonts w:eastAsia="Times New Roman"/>
              </w:rPr>
            </w:pPr>
            <w:r>
              <w:rPr>
                <w:rFonts w:eastAsia="Times New Roman"/>
              </w:rPr>
              <w:t>11/23/2016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AFC3AB" w14:textId="4E72D297" w:rsidR="00A17716" w:rsidRDefault="00597A18"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2445F" w14:textId="77777777" w:rsidR="00A17716" w:rsidRDefault="00A17716" w:rsidP="00A17716">
            <w:pPr>
              <w:rPr>
                <w:rFonts w:eastAsia="Times New Roman"/>
              </w:rPr>
            </w:pPr>
            <w:r>
              <w:rPr>
                <w:rFonts w:eastAsia="Times New Roman"/>
              </w:rPr>
              <w:t>12/06/2017</w:t>
            </w:r>
          </w:p>
        </w:tc>
      </w:tr>
      <w:tr w:rsidR="00A17716" w14:paraId="320D068F"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303E65" w14:textId="77777777" w:rsidR="00A17716" w:rsidRDefault="00A17716" w:rsidP="00A17716">
            <w:pPr>
              <w:rPr>
                <w:rFonts w:eastAsia="Times New Roman"/>
              </w:rPr>
            </w:pPr>
            <w:r w:rsidRPr="00735945">
              <w:rPr>
                <w:rFonts w:eastAsia="Times New Roman"/>
              </w:rPr>
              <w:t>Google GSON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D65E58"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E0B8A" w14:textId="77777777" w:rsidR="00A17716" w:rsidRDefault="00A17716" w:rsidP="00A17716">
            <w:pPr>
              <w:rPr>
                <w:rFonts w:eastAsia="Times New Roman"/>
              </w:rPr>
            </w:pPr>
            <w:r>
              <w:rPr>
                <w:rFonts w:eastAsia="Times New Roman"/>
              </w:rPr>
              <w:t>2.7.x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3DA877" w14:textId="77777777" w:rsidR="00A17716" w:rsidRDefault="00A17716" w:rsidP="00A17716">
            <w:pPr>
              <w:rPr>
                <w:rFonts w:eastAsia="Times New Roman"/>
              </w:rPr>
            </w:pPr>
            <w:r>
              <w:rPr>
                <w:rFonts w:eastAsia="Times New Roman"/>
              </w:rPr>
              <w:t>2.7.x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74CD66" w14:textId="77777777" w:rsidR="00A17716" w:rsidRDefault="00A17716" w:rsidP="00A17716">
            <w:pPr>
              <w:rPr>
                <w:rFonts w:eastAsia="Times New Roman"/>
              </w:rPr>
            </w:pPr>
            <w:r>
              <w:rPr>
                <w:rFonts w:eastAsia="Times New Roman"/>
              </w:rPr>
              <w:t>7348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F898C0" w14:textId="77777777" w:rsidR="00A17716" w:rsidRDefault="00A17716" w:rsidP="00A17716">
            <w:pPr>
              <w:rPr>
                <w:rFonts w:eastAsia="Times New Roman"/>
              </w:rPr>
            </w:pPr>
            <w:r>
              <w:rPr>
                <w:rFonts w:eastAsia="Times New Roman"/>
              </w:rPr>
              <w:t>11/23/2016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8B74B" w14:textId="77777777" w:rsidR="00A17716" w:rsidRDefault="00A17716" w:rsidP="00A17716">
            <w:pPr>
              <w:rPr>
                <w:rFonts w:eastAsia="Times New Roman"/>
              </w:rPr>
            </w:pPr>
            <w:r>
              <w:rPr>
                <w:rFonts w:eastAsia="Times New Roman"/>
              </w:rPr>
              <w:t>Not Requested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6CA545" w14:textId="77777777" w:rsidR="00A17716" w:rsidRDefault="00A17716" w:rsidP="00A17716">
            <w:pPr>
              <w:rPr>
                <w:rFonts w:eastAsia="Times New Roman"/>
              </w:rPr>
            </w:pPr>
            <w:r>
              <w:rPr>
                <w:rFonts w:eastAsia="Times New Roman"/>
              </w:rPr>
              <w:t>12/06/2017</w:t>
            </w:r>
          </w:p>
        </w:tc>
      </w:tr>
      <w:tr w:rsidR="00A17716" w14:paraId="1DA55C57"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C16228" w14:textId="77777777" w:rsidR="00A17716" w:rsidRDefault="00A17716" w:rsidP="00A17716">
            <w:pPr>
              <w:rPr>
                <w:rFonts w:eastAsia="Times New Roman"/>
              </w:rPr>
            </w:pPr>
            <w:r w:rsidRPr="00735945">
              <w:rPr>
                <w:rFonts w:eastAsia="Times New Roman"/>
              </w:rPr>
              <w:t>Groovy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DF79F0"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55CB1F" w14:textId="77777777" w:rsidR="00A17716" w:rsidRDefault="00A17716" w:rsidP="00A17716">
            <w:pPr>
              <w:rPr>
                <w:rFonts w:eastAsia="Times New Roman"/>
              </w:rPr>
            </w:pPr>
            <w:r>
              <w:rPr>
                <w:rFonts w:eastAsia="Times New Roman"/>
              </w:rPr>
              <w:t>2.4.9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5E437F" w14:textId="77777777" w:rsidR="00A17716" w:rsidRDefault="00A17716" w:rsidP="00A17716">
            <w:pPr>
              <w:rPr>
                <w:rFonts w:eastAsia="Times New Roman"/>
              </w:rPr>
            </w:pPr>
            <w:r>
              <w:rPr>
                <w:rFonts w:eastAsia="Times New Roman"/>
              </w:rPr>
              <w:t>2.4.x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5033CF" w14:textId="77777777" w:rsidR="00A17716" w:rsidRDefault="00A17716" w:rsidP="00A17716">
            <w:pPr>
              <w:rPr>
                <w:rFonts w:eastAsia="Times New Roman"/>
              </w:rPr>
            </w:pPr>
            <w:r>
              <w:rPr>
                <w:rFonts w:eastAsia="Times New Roman"/>
              </w:rPr>
              <w:t>9262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0496B" w14:textId="77777777" w:rsidR="00A17716" w:rsidRDefault="00A17716" w:rsidP="00A17716">
            <w:pPr>
              <w:rPr>
                <w:rFonts w:eastAsia="Times New Roman"/>
              </w:rPr>
            </w:pPr>
            <w:r>
              <w:rPr>
                <w:rFonts w:eastAsia="Times New Roman"/>
              </w:rPr>
              <w:t>11/10/2016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6D50B6" w14:textId="77777777" w:rsidR="00A17716" w:rsidRDefault="00A17716" w:rsidP="00A17716">
            <w:pPr>
              <w:rPr>
                <w:rFonts w:eastAsia="Times New Roman"/>
              </w:rPr>
            </w:pPr>
            <w:r>
              <w:rPr>
                <w:rFonts w:eastAsia="Times New Roman"/>
              </w:rPr>
              <w:t>Not Requested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E0A7E" w14:textId="77777777" w:rsidR="00A17716" w:rsidRDefault="00A17716" w:rsidP="00A17716">
            <w:pPr>
              <w:rPr>
                <w:rFonts w:eastAsia="Times New Roman"/>
              </w:rPr>
            </w:pPr>
            <w:r>
              <w:rPr>
                <w:rFonts w:eastAsia="Times New Roman"/>
              </w:rPr>
              <w:t>12/06/2017</w:t>
            </w:r>
          </w:p>
        </w:tc>
      </w:tr>
      <w:tr w:rsidR="00A17716" w14:paraId="265B8E20"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D443E7" w14:textId="77777777" w:rsidR="00A17716" w:rsidRDefault="00A17716" w:rsidP="00A17716">
            <w:pPr>
              <w:rPr>
                <w:rFonts w:eastAsia="Times New Roman"/>
              </w:rPr>
            </w:pPr>
            <w:r w:rsidRPr="00735945">
              <w:rPr>
                <w:rFonts w:eastAsia="Times New Roman"/>
              </w:rPr>
              <w:t>Grunt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3DEE00"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E06438" w14:textId="77777777" w:rsidR="00A17716" w:rsidRDefault="00A17716" w:rsidP="00A17716">
            <w:pPr>
              <w:rPr>
                <w:rFonts w:eastAsia="Times New Roman"/>
              </w:rPr>
            </w:pPr>
            <w:r>
              <w:rPr>
                <w:rFonts w:eastAsia="Times New Roman"/>
                <w:color w:val="000000"/>
              </w:rPr>
              <w:t>1.0.1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71999A" w14:textId="77777777" w:rsidR="00A17716" w:rsidRDefault="00A17716" w:rsidP="00A17716">
            <w:pPr>
              <w:rPr>
                <w:rFonts w:eastAsia="Times New Roman"/>
              </w:rPr>
            </w:pPr>
            <w:r>
              <w:rPr>
                <w:rFonts w:eastAsia="Times New Roman"/>
              </w:rPr>
              <w:t>1.0.x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1E79F1" w14:textId="77777777" w:rsidR="00A17716" w:rsidRDefault="00A17716" w:rsidP="00A17716">
            <w:pPr>
              <w:rPr>
                <w:rFonts w:eastAsia="Times New Roman"/>
              </w:rPr>
            </w:pPr>
            <w:r>
              <w:rPr>
                <w:rFonts w:eastAsia="Times New Roman"/>
              </w:rPr>
              <w:t>8162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38F9F3" w14:textId="77777777" w:rsidR="00A17716" w:rsidRDefault="00A17716" w:rsidP="00A17716">
            <w:pPr>
              <w:rPr>
                <w:rFonts w:eastAsia="Times New Roman"/>
              </w:rPr>
            </w:pPr>
            <w:r>
              <w:rPr>
                <w:rFonts w:eastAsia="Times New Roman"/>
              </w:rPr>
              <w:t>05/28/2017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D9D298"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70D9AE" w14:textId="77777777" w:rsidR="00A17716" w:rsidRDefault="00A17716" w:rsidP="00A17716">
            <w:pPr>
              <w:rPr>
                <w:rFonts w:eastAsia="Times New Roman"/>
              </w:rPr>
            </w:pPr>
            <w:r>
              <w:rPr>
                <w:rFonts w:eastAsia="Times New Roman"/>
              </w:rPr>
              <w:t>12/06/2017</w:t>
            </w:r>
          </w:p>
        </w:tc>
      </w:tr>
      <w:tr w:rsidR="00A17716" w14:paraId="0907E188"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83805" w14:textId="77777777" w:rsidR="00A17716" w:rsidRDefault="00A17716" w:rsidP="00A17716">
            <w:pPr>
              <w:rPr>
                <w:rFonts w:eastAsia="Times New Roman"/>
              </w:rPr>
            </w:pPr>
            <w:r w:rsidRPr="00735945">
              <w:rPr>
                <w:rFonts w:eastAsia="Times New Roman"/>
              </w:rPr>
              <w:t>JavaScript (JS) Beautifier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9DBDA"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B41156" w14:textId="77777777" w:rsidR="00A17716" w:rsidRDefault="00A17716" w:rsidP="00A17716">
            <w:pPr>
              <w:rPr>
                <w:rFonts w:eastAsia="Times New Roman"/>
              </w:rPr>
            </w:pPr>
            <w:r>
              <w:rPr>
                <w:rFonts w:eastAsia="Times New Roman"/>
                <w:color w:val="000000"/>
              </w:rPr>
              <w:t>1.6.x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09F398" w14:textId="77777777" w:rsidR="00A17716" w:rsidRDefault="00A17716" w:rsidP="00A17716">
            <w:pPr>
              <w:rPr>
                <w:rFonts w:eastAsia="Times New Roman"/>
              </w:rPr>
            </w:pPr>
            <w:r>
              <w:rPr>
                <w:rFonts w:eastAsia="Times New Roman"/>
              </w:rPr>
              <w:t>1.6.x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D308E0" w14:textId="77777777" w:rsidR="00A17716" w:rsidRDefault="00A17716" w:rsidP="00A17716">
            <w:pPr>
              <w:rPr>
                <w:rFonts w:eastAsia="Times New Roman"/>
              </w:rPr>
            </w:pPr>
            <w:r>
              <w:rPr>
                <w:rFonts w:eastAsia="Times New Roman"/>
              </w:rPr>
              <w:t>11329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8608C" w14:textId="77777777" w:rsidR="00A17716" w:rsidRDefault="00A17716" w:rsidP="00A17716">
            <w:pPr>
              <w:rPr>
                <w:rFonts w:eastAsia="Times New Roman"/>
              </w:rPr>
            </w:pPr>
            <w:r>
              <w:rPr>
                <w:rFonts w:eastAsia="Times New Roman"/>
              </w:rPr>
              <w:t>09/11/2017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CDFB5"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EFE8A" w14:textId="77777777" w:rsidR="00A17716" w:rsidRDefault="00A17716" w:rsidP="00A17716">
            <w:pPr>
              <w:rPr>
                <w:rFonts w:eastAsia="Times New Roman"/>
              </w:rPr>
            </w:pPr>
            <w:r>
              <w:rPr>
                <w:rFonts w:eastAsia="Times New Roman"/>
              </w:rPr>
              <w:t>12/06/2017</w:t>
            </w:r>
          </w:p>
        </w:tc>
      </w:tr>
      <w:tr w:rsidR="00A17716" w14:paraId="7F56F16E"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63D961" w14:textId="77777777" w:rsidR="00A17716" w:rsidRDefault="00A17716" w:rsidP="00A17716">
            <w:pPr>
              <w:rPr>
                <w:rFonts w:eastAsia="Times New Roman"/>
              </w:rPr>
            </w:pPr>
            <w:r w:rsidRPr="00735945">
              <w:rPr>
                <w:rFonts w:eastAsia="Times New Roman"/>
              </w:rPr>
              <w:t>JMESPath JS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970FD8"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478E62" w14:textId="77777777" w:rsidR="00A17716" w:rsidRDefault="00A17716" w:rsidP="00A17716">
            <w:pPr>
              <w:rPr>
                <w:rFonts w:eastAsia="Times New Roman"/>
              </w:rPr>
            </w:pPr>
            <w:r>
              <w:rPr>
                <w:rFonts w:eastAsia="Times New Roman"/>
              </w:rPr>
              <w:t>0.15.0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2E394A" w14:textId="77777777" w:rsidR="00A17716" w:rsidRDefault="00A17716" w:rsidP="00A17716">
            <w:pPr>
              <w:rPr>
                <w:rFonts w:eastAsia="Times New Roman"/>
              </w:rPr>
            </w:pPr>
            <w:r>
              <w:rPr>
                <w:rFonts w:eastAsia="Times New Roman"/>
                <w:color w:val="000000"/>
              </w:rPr>
              <w:t>0.15.x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8B71A" w14:textId="77777777" w:rsidR="00A17716" w:rsidRDefault="00A17716" w:rsidP="00A17716">
            <w:pPr>
              <w:rPr>
                <w:rFonts w:eastAsia="Times New Roman"/>
              </w:rPr>
            </w:pPr>
            <w:r>
              <w:rPr>
                <w:rFonts w:eastAsia="Times New Roman"/>
              </w:rPr>
              <w:t>11497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755DF3" w14:textId="77777777" w:rsidR="00A17716" w:rsidRDefault="00A17716" w:rsidP="00A17716">
            <w:pPr>
              <w:rPr>
                <w:rFonts w:eastAsia="Times New Roman"/>
              </w:rPr>
            </w:pPr>
            <w:r>
              <w:rPr>
                <w:rFonts w:eastAsia="Times New Roman"/>
              </w:rPr>
              <w:t>10/25/2017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A216B5"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DF904" w14:textId="77777777" w:rsidR="00A17716" w:rsidRDefault="00A17716" w:rsidP="00A17716">
            <w:pPr>
              <w:rPr>
                <w:rFonts w:eastAsia="Times New Roman"/>
              </w:rPr>
            </w:pPr>
            <w:r>
              <w:rPr>
                <w:rFonts w:eastAsia="Times New Roman"/>
              </w:rPr>
              <w:t>12/06/2017</w:t>
            </w:r>
          </w:p>
        </w:tc>
      </w:tr>
      <w:tr w:rsidR="00A17716" w14:paraId="76253397"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790724" w14:textId="77777777" w:rsidR="00A17716" w:rsidRDefault="00A17716" w:rsidP="00A17716">
            <w:pPr>
              <w:rPr>
                <w:rFonts w:eastAsia="Times New Roman"/>
              </w:rPr>
            </w:pPr>
            <w:r w:rsidRPr="00735945">
              <w:rPr>
                <w:rFonts w:eastAsia="Times New Roman"/>
              </w:rPr>
              <w:t>jQuery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13C56C"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995CD" w14:textId="77777777" w:rsidR="00A17716" w:rsidRDefault="00A17716" w:rsidP="00A17716">
            <w:pPr>
              <w:rPr>
                <w:rFonts w:eastAsia="Times New Roman"/>
              </w:rPr>
            </w:pPr>
            <w:r>
              <w:rPr>
                <w:rStyle w:val="Strong"/>
                <w:rFonts w:eastAsia="Times New Roman"/>
                <w:color w:val="FF0000"/>
              </w:rPr>
              <w:t>3.1.1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4C3F1" w14:textId="77777777" w:rsidR="00A17716" w:rsidRDefault="00A17716" w:rsidP="00A17716">
            <w:pPr>
              <w:rPr>
                <w:rFonts w:eastAsia="Times New Roman"/>
              </w:rPr>
            </w:pPr>
            <w:r>
              <w:rPr>
                <w:rFonts w:eastAsia="Times New Roman"/>
              </w:rPr>
              <w:t>2.2.x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DF907" w14:textId="77777777" w:rsidR="00A17716" w:rsidRDefault="00A17716" w:rsidP="00A17716">
            <w:pPr>
              <w:rPr>
                <w:rFonts w:eastAsia="Times New Roman"/>
              </w:rPr>
            </w:pPr>
            <w:r>
              <w:rPr>
                <w:rFonts w:eastAsia="Times New Roman"/>
              </w:rPr>
              <w:t>6706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73A6A" w14:textId="77777777" w:rsidR="00A17716" w:rsidRDefault="00A17716" w:rsidP="00A17716">
            <w:pPr>
              <w:rPr>
                <w:rFonts w:eastAsia="Times New Roman"/>
              </w:rPr>
            </w:pPr>
            <w:r>
              <w:rPr>
                <w:rFonts w:eastAsia="Times New Roman"/>
                <w:color w:val="000000"/>
              </w:rPr>
              <w:t>06/28/2016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8C92F" w14:textId="77777777" w:rsidR="00A17716" w:rsidRDefault="00A17716" w:rsidP="00A17716">
            <w:pPr>
              <w:rPr>
                <w:rFonts w:eastAsia="Times New Roman"/>
              </w:rPr>
            </w:pPr>
            <w:r>
              <w:rPr>
                <w:rStyle w:val="Strong"/>
                <w:rFonts w:eastAsia="Times New Roman"/>
                <w:color w:val="FF0000"/>
              </w:rPr>
              <w:t>*** This entry has been marked as ARCHIVED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0ABDEE" w14:textId="77777777" w:rsidR="00A17716" w:rsidRDefault="00A17716" w:rsidP="00A17716">
            <w:pPr>
              <w:rPr>
                <w:rFonts w:eastAsia="Times New Roman"/>
              </w:rPr>
            </w:pPr>
            <w:r>
              <w:rPr>
                <w:rFonts w:eastAsia="Times New Roman"/>
              </w:rPr>
              <w:t>12/06/2017</w:t>
            </w:r>
          </w:p>
        </w:tc>
      </w:tr>
      <w:tr w:rsidR="00A17716" w14:paraId="5C789D0E"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929C9" w14:textId="77777777" w:rsidR="00A17716" w:rsidRDefault="00A17716" w:rsidP="00A17716">
            <w:pPr>
              <w:rPr>
                <w:rFonts w:eastAsia="Times New Roman"/>
              </w:rPr>
            </w:pPr>
            <w:r w:rsidRPr="00735945">
              <w:rPr>
                <w:rFonts w:eastAsia="Times New Roman"/>
              </w:rPr>
              <w:lastRenderedPageBreak/>
              <w:t>jsdom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04B64D"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D256E1" w14:textId="77777777" w:rsidR="00A17716" w:rsidRDefault="00A17716" w:rsidP="00A17716">
            <w:pPr>
              <w:rPr>
                <w:rFonts w:eastAsia="Times New Roman"/>
              </w:rPr>
            </w:pPr>
            <w:r>
              <w:rPr>
                <w:rFonts w:eastAsia="Times New Roman"/>
              </w:rPr>
              <w:t>10.1.0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BC457" w14:textId="77777777" w:rsidR="00A17716" w:rsidRDefault="00A17716" w:rsidP="00A17716">
            <w:pPr>
              <w:rPr>
                <w:rFonts w:eastAsia="Times New Roman"/>
              </w:rPr>
            </w:pPr>
            <w:r>
              <w:rPr>
                <w:rFonts w:eastAsia="Times New Roman"/>
                <w:color w:val="000000"/>
              </w:rPr>
              <w:t>10.x, 11.x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805D7" w14:textId="77777777" w:rsidR="00A17716" w:rsidRDefault="00A17716" w:rsidP="00A17716">
            <w:pPr>
              <w:rPr>
                <w:rFonts w:eastAsia="Times New Roman"/>
              </w:rPr>
            </w:pPr>
            <w:r>
              <w:rPr>
                <w:rFonts w:eastAsia="Times New Roman"/>
              </w:rPr>
              <w:t>11176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4C07A" w14:textId="77777777" w:rsidR="00A17716" w:rsidRDefault="00A17716" w:rsidP="00A17716">
            <w:pPr>
              <w:rPr>
                <w:rFonts w:eastAsia="Times New Roman"/>
              </w:rPr>
            </w:pPr>
            <w:r>
              <w:rPr>
                <w:rFonts w:eastAsia="Times New Roman"/>
              </w:rPr>
              <w:t>07/28/2017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EB14"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F212E" w14:textId="77777777" w:rsidR="00A17716" w:rsidRDefault="00A17716" w:rsidP="00A17716">
            <w:pPr>
              <w:rPr>
                <w:rFonts w:eastAsia="Times New Roman"/>
              </w:rPr>
            </w:pPr>
            <w:r>
              <w:rPr>
                <w:rFonts w:eastAsia="Times New Roman"/>
              </w:rPr>
              <w:t>12/06/2017</w:t>
            </w:r>
          </w:p>
        </w:tc>
      </w:tr>
      <w:tr w:rsidR="00A17716" w14:paraId="6830CDF0" w14:textId="77777777" w:rsidTr="00597A18">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2DF688" w14:textId="2605DA0D"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578E14" w14:textId="498AED7A"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9F28AD3" w14:textId="71C54978"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C4C0B5" w14:textId="38A06CDE"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F21A37D" w14:textId="7D7D4641"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89D40A" w14:textId="49FD2200"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987779" w14:textId="0F0E338B"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2C2FC2" w14:textId="2EDC114C" w:rsidR="00A17716" w:rsidRDefault="00A17716" w:rsidP="00A17716">
            <w:pPr>
              <w:rPr>
                <w:rFonts w:eastAsia="Times New Roman"/>
              </w:rPr>
            </w:pPr>
          </w:p>
        </w:tc>
      </w:tr>
      <w:tr w:rsidR="00A17716" w14:paraId="74474F43"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594D53" w14:textId="77777777" w:rsidR="00A17716" w:rsidRDefault="00A17716" w:rsidP="00A17716">
            <w:pPr>
              <w:rPr>
                <w:rFonts w:eastAsia="Times New Roman"/>
              </w:rPr>
            </w:pPr>
            <w:r w:rsidRPr="00735945">
              <w:rPr>
                <w:rFonts w:eastAsia="Times New Roman"/>
              </w:rPr>
              <w:t>Mongo DB NodeJS Driver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F83A87"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EA0A8F" w14:textId="77777777" w:rsidR="00A17716" w:rsidRDefault="00A17716" w:rsidP="00A17716">
            <w:pPr>
              <w:rPr>
                <w:rFonts w:eastAsia="Times New Roman"/>
              </w:rPr>
            </w:pPr>
            <w:r>
              <w:rPr>
                <w:rFonts w:eastAsia="Times New Roman"/>
              </w:rPr>
              <w:t>2.2.x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A3EEAA" w14:textId="77777777" w:rsidR="00A17716" w:rsidRDefault="00A17716" w:rsidP="00A17716">
            <w:pPr>
              <w:rPr>
                <w:rFonts w:eastAsia="Times New Roman"/>
              </w:rPr>
            </w:pPr>
            <w:r>
              <w:rPr>
                <w:rFonts w:eastAsia="Times New Roman"/>
              </w:rPr>
              <w:t>2.2.x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0793A7" w14:textId="77777777" w:rsidR="00A17716" w:rsidRDefault="00A17716" w:rsidP="00A17716">
            <w:pPr>
              <w:rPr>
                <w:rFonts w:eastAsia="Times New Roman"/>
              </w:rPr>
            </w:pPr>
            <w:r>
              <w:rPr>
                <w:rFonts w:eastAsia="Times New Roman"/>
              </w:rPr>
              <w:t>8249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B82160" w14:textId="77777777" w:rsidR="00A17716" w:rsidRDefault="00A17716" w:rsidP="00A17716">
            <w:pPr>
              <w:rPr>
                <w:rFonts w:eastAsia="Times New Roman"/>
              </w:rPr>
            </w:pPr>
            <w:r>
              <w:rPr>
                <w:rFonts w:eastAsia="Times New Roman"/>
              </w:rPr>
              <w:t>08/18/2017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E50539"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065DC0" w14:textId="77777777" w:rsidR="00A17716" w:rsidRDefault="00A17716" w:rsidP="00A17716">
            <w:pPr>
              <w:rPr>
                <w:rFonts w:eastAsia="Times New Roman"/>
              </w:rPr>
            </w:pPr>
            <w:r>
              <w:rPr>
                <w:rFonts w:eastAsia="Times New Roman"/>
              </w:rPr>
              <w:t>12/06/2017</w:t>
            </w:r>
          </w:p>
        </w:tc>
      </w:tr>
      <w:tr w:rsidR="00A17716" w14:paraId="0CB3D5E0"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B8A63D" w14:textId="77777777" w:rsidR="00A17716" w:rsidRDefault="00A17716" w:rsidP="00A17716">
            <w:pPr>
              <w:rPr>
                <w:rFonts w:eastAsia="Times New Roman"/>
              </w:rPr>
            </w:pPr>
            <w:r w:rsidRPr="00735945">
              <w:rPr>
                <w:rFonts w:eastAsia="Times New Roman"/>
              </w:rPr>
              <w:t>Mongoose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CE5764"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FB5A17" w14:textId="77777777" w:rsidR="00A17716" w:rsidRDefault="00A17716" w:rsidP="00A17716">
            <w:pPr>
              <w:rPr>
                <w:rFonts w:eastAsia="Times New Roman"/>
              </w:rPr>
            </w:pPr>
            <w:r>
              <w:rPr>
                <w:rFonts w:eastAsia="Times New Roman"/>
              </w:rPr>
              <w:t>4.9.x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BBF821" w14:textId="77777777" w:rsidR="00A17716" w:rsidRDefault="00A17716" w:rsidP="00A17716">
            <w:pPr>
              <w:rPr>
                <w:rFonts w:eastAsia="Times New Roman"/>
              </w:rPr>
            </w:pPr>
            <w:r>
              <w:rPr>
                <w:rFonts w:eastAsia="Times New Roman"/>
              </w:rPr>
              <w:t>4.9.x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2AC050" w14:textId="77777777" w:rsidR="00A17716" w:rsidRDefault="00A17716" w:rsidP="00A17716">
            <w:pPr>
              <w:rPr>
                <w:rFonts w:eastAsia="Times New Roman"/>
              </w:rPr>
            </w:pPr>
            <w:r>
              <w:rPr>
                <w:rFonts w:eastAsia="Times New Roman"/>
              </w:rPr>
              <w:t>9936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208AFD" w14:textId="77777777" w:rsidR="00A17716" w:rsidRDefault="00A17716" w:rsidP="00A17716">
            <w:pPr>
              <w:rPr>
                <w:rFonts w:eastAsia="Times New Roman"/>
              </w:rPr>
            </w:pPr>
            <w:r>
              <w:rPr>
                <w:rFonts w:eastAsia="Times New Roman"/>
              </w:rPr>
              <w:t>06/08/2017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80E227"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70CEA2" w14:textId="77777777" w:rsidR="00A17716" w:rsidRDefault="00A17716" w:rsidP="00A17716">
            <w:pPr>
              <w:rPr>
                <w:rFonts w:eastAsia="Times New Roman"/>
              </w:rPr>
            </w:pPr>
            <w:r>
              <w:rPr>
                <w:rFonts w:eastAsia="Times New Roman"/>
              </w:rPr>
              <w:t> </w:t>
            </w:r>
          </w:p>
        </w:tc>
      </w:tr>
      <w:tr w:rsidR="00A17716" w14:paraId="5CA44F27"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20AE9D" w14:textId="77777777" w:rsidR="00A17716" w:rsidRDefault="00A17716" w:rsidP="00A17716">
            <w:pPr>
              <w:rPr>
                <w:rFonts w:eastAsia="Times New Roman"/>
              </w:rPr>
            </w:pPr>
            <w:r w:rsidRPr="00735945">
              <w:rPr>
                <w:rFonts w:eastAsia="Times New Roman"/>
              </w:rPr>
              <w:t>Morgan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D7BEBD"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BD1C3F" w14:textId="77777777" w:rsidR="00A17716" w:rsidRDefault="00A17716" w:rsidP="00A17716">
            <w:pPr>
              <w:rPr>
                <w:rFonts w:eastAsia="Times New Roman"/>
              </w:rPr>
            </w:pPr>
            <w:r>
              <w:rPr>
                <w:rFonts w:eastAsia="Times New Roman"/>
              </w:rPr>
              <w:t>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F17095" w14:textId="77777777" w:rsidR="00A17716" w:rsidRDefault="00A17716" w:rsidP="00A17716">
            <w:pPr>
              <w:rPr>
                <w:rFonts w:eastAsia="Times New Roman"/>
              </w:rPr>
            </w:pPr>
            <w:r>
              <w:rPr>
                <w:rFonts w:eastAsia="Times New Roman"/>
              </w:rPr>
              <w:t>1.7.x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8F0DB" w14:textId="77777777" w:rsidR="00A17716" w:rsidRDefault="00A17716" w:rsidP="00A17716">
            <w:pPr>
              <w:rPr>
                <w:rFonts w:eastAsia="Times New Roman"/>
              </w:rPr>
            </w:pPr>
            <w:r>
              <w:rPr>
                <w:rFonts w:eastAsia="Times New Roman"/>
              </w:rPr>
              <w:t>8256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BCA42D" w14:textId="77777777" w:rsidR="00A17716" w:rsidRDefault="00A17716" w:rsidP="00A17716">
            <w:pPr>
              <w:rPr>
                <w:rFonts w:eastAsia="Times New Roman"/>
              </w:rPr>
            </w:pPr>
            <w:r>
              <w:rPr>
                <w:rFonts w:eastAsia="Times New Roman"/>
              </w:rPr>
              <w:t>06/24/2016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32909" w14:textId="77777777" w:rsidR="00A17716" w:rsidRDefault="00A17716" w:rsidP="00A17716">
            <w:pPr>
              <w:rPr>
                <w:rFonts w:eastAsia="Times New Roman"/>
              </w:rPr>
            </w:pPr>
            <w:r>
              <w:rPr>
                <w:rStyle w:val="Strong"/>
                <w:rFonts w:eastAsia="Times New Roman"/>
                <w:color w:val="FF0000"/>
              </w:rPr>
              <w:t>*** This entry has been marked as ARCHIVED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A448B" w14:textId="77777777" w:rsidR="00A17716" w:rsidRDefault="00A17716" w:rsidP="00A17716">
            <w:pPr>
              <w:rPr>
                <w:rFonts w:eastAsia="Times New Roman"/>
              </w:rPr>
            </w:pPr>
            <w:r>
              <w:rPr>
                <w:rFonts w:eastAsia="Times New Roman"/>
              </w:rPr>
              <w:t>12/06/2017</w:t>
            </w:r>
          </w:p>
        </w:tc>
      </w:tr>
      <w:tr w:rsidR="00A17716" w14:paraId="492AEEF6"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7D7006" w14:textId="77777777" w:rsidR="00A17716" w:rsidRDefault="00A17716" w:rsidP="00A17716">
            <w:pPr>
              <w:rPr>
                <w:rFonts w:eastAsia="Times New Roman"/>
              </w:rPr>
            </w:pPr>
            <w:r w:rsidRPr="00735945">
              <w:rPr>
                <w:rFonts w:eastAsia="Times New Roman"/>
              </w:rPr>
              <w:t>MuleESB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3F5C63"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C8235F" w14:textId="77777777" w:rsidR="00A17716" w:rsidRDefault="00A17716" w:rsidP="00A17716">
            <w:pPr>
              <w:rPr>
                <w:rFonts w:eastAsia="Times New Roman"/>
              </w:rPr>
            </w:pPr>
            <w:r>
              <w:rPr>
                <w:rFonts w:eastAsia="Times New Roman"/>
              </w:rPr>
              <w:t>3.8.1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01D272" w14:textId="77777777" w:rsidR="00A17716" w:rsidRDefault="00A17716" w:rsidP="00A17716">
            <w:pPr>
              <w:rPr>
                <w:rFonts w:eastAsia="Times New Roman"/>
              </w:rPr>
            </w:pPr>
            <w:r>
              <w:rPr>
                <w:rFonts w:eastAsia="Times New Roman"/>
              </w:rPr>
              <w:t>3.8.x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F33E93" w14:textId="77777777" w:rsidR="00A17716" w:rsidRDefault="00A17716" w:rsidP="00A17716">
            <w:pPr>
              <w:rPr>
                <w:rFonts w:eastAsia="Times New Roman"/>
              </w:rPr>
            </w:pPr>
            <w:r>
              <w:rPr>
                <w:rFonts w:eastAsia="Times New Roman"/>
              </w:rPr>
              <w:t>6649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B45B1A" w14:textId="77777777" w:rsidR="00A17716" w:rsidRDefault="00A17716" w:rsidP="00A17716">
            <w:pPr>
              <w:rPr>
                <w:rFonts w:eastAsia="Times New Roman"/>
              </w:rPr>
            </w:pPr>
            <w:r>
              <w:rPr>
                <w:rFonts w:eastAsia="Times New Roman"/>
              </w:rPr>
              <w:t>06/07/2017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17DC26" w14:textId="77777777" w:rsidR="00A17716" w:rsidRDefault="00A17716" w:rsidP="00A17716">
            <w:pPr>
              <w:rPr>
                <w:rFonts w:eastAsia="Times New Roman"/>
              </w:rPr>
            </w:pPr>
            <w:r>
              <w:rPr>
                <w:rFonts w:eastAsia="Times New Roman"/>
              </w:rPr>
              <w:t>Not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56045" w14:textId="77777777" w:rsidR="00A17716" w:rsidRDefault="00A17716" w:rsidP="00A17716">
            <w:pPr>
              <w:pStyle w:val="NormalWeb"/>
              <w:rPr>
                <w:rFonts w:eastAsiaTheme="minorEastAsia"/>
              </w:rPr>
            </w:pPr>
            <w:r>
              <w:t>12/06/2017</w:t>
            </w:r>
          </w:p>
        </w:tc>
      </w:tr>
      <w:tr w:rsidR="00A17716" w14:paraId="163682C0"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1E408B" w14:textId="77777777" w:rsidR="00A17716" w:rsidRDefault="00A17716" w:rsidP="00A17716">
            <w:pPr>
              <w:rPr>
                <w:rFonts w:eastAsia="Times New Roman"/>
              </w:rPr>
            </w:pPr>
            <w:r w:rsidRPr="00735945">
              <w:rPr>
                <w:rFonts w:eastAsia="Times New Roman"/>
              </w:rPr>
              <w:t>Nexus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9EBA90"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7E447" w14:textId="77777777" w:rsidR="00A17716" w:rsidRDefault="00A17716" w:rsidP="00A17716">
            <w:pPr>
              <w:rPr>
                <w:rFonts w:eastAsia="Times New Roman"/>
              </w:rPr>
            </w:pPr>
            <w:r>
              <w:rPr>
                <w:rFonts w:eastAsia="Times New Roman"/>
              </w:rPr>
              <w:t>3.5.2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AD59F3" w14:textId="77777777" w:rsidR="00A17716" w:rsidRDefault="00A17716" w:rsidP="00A17716">
            <w:pPr>
              <w:rPr>
                <w:rFonts w:eastAsia="Times New Roman"/>
              </w:rPr>
            </w:pPr>
            <w:r>
              <w:rPr>
                <w:rFonts w:eastAsia="Times New Roman"/>
              </w:rPr>
              <w:t>3.5.x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60972C" w14:textId="77777777" w:rsidR="00A17716" w:rsidRDefault="00A17716" w:rsidP="00A17716">
            <w:pPr>
              <w:rPr>
                <w:rFonts w:eastAsia="Times New Roman"/>
              </w:rPr>
            </w:pPr>
            <w:r>
              <w:rPr>
                <w:rFonts w:eastAsia="Times New Roman"/>
              </w:rPr>
              <w:t>6411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9428EF" w14:textId="77777777" w:rsidR="00A17716" w:rsidRDefault="00A17716" w:rsidP="00A17716">
            <w:pPr>
              <w:rPr>
                <w:rFonts w:eastAsia="Times New Roman"/>
              </w:rPr>
            </w:pPr>
            <w:r>
              <w:rPr>
                <w:rFonts w:eastAsia="Times New Roman"/>
              </w:rPr>
              <w:t>09/15/2017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F32A45"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A983EB" w14:textId="77777777" w:rsidR="00A17716" w:rsidRDefault="00A17716" w:rsidP="00A17716">
            <w:pPr>
              <w:pStyle w:val="NormalWeb"/>
              <w:rPr>
                <w:rFonts w:eastAsiaTheme="minorEastAsia"/>
              </w:rPr>
            </w:pPr>
            <w:r>
              <w:t>12/06/2017</w:t>
            </w:r>
          </w:p>
        </w:tc>
      </w:tr>
      <w:tr w:rsidR="00A17716" w14:paraId="0F049459"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42B1F4" w14:textId="77777777" w:rsidR="00A17716" w:rsidRDefault="00A17716" w:rsidP="00A17716">
            <w:pPr>
              <w:rPr>
                <w:rFonts w:eastAsia="Times New Roman"/>
              </w:rPr>
            </w:pPr>
            <w:r w:rsidRPr="00735945">
              <w:rPr>
                <w:rFonts w:eastAsia="Times New Roman"/>
              </w:rPr>
              <w:t>NGINX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1ABF1"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1E0F46" w14:textId="77777777" w:rsidR="00A17716" w:rsidRDefault="00A17716" w:rsidP="00A17716">
            <w:pPr>
              <w:rPr>
                <w:rFonts w:eastAsia="Times New Roman"/>
              </w:rPr>
            </w:pPr>
            <w:r>
              <w:rPr>
                <w:rFonts w:eastAsia="Times New Roman"/>
              </w:rPr>
              <w:t>1.11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CB84A" w14:textId="77777777" w:rsidR="00A17716" w:rsidRDefault="00A17716" w:rsidP="00A17716">
            <w:pPr>
              <w:rPr>
                <w:rFonts w:eastAsia="Times New Roman"/>
              </w:rPr>
            </w:pPr>
            <w:r>
              <w:rPr>
                <w:rFonts w:eastAsia="Times New Roman"/>
              </w:rPr>
              <w:t>1.12.x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76A9C7" w14:textId="77777777" w:rsidR="00A17716" w:rsidRDefault="00A17716" w:rsidP="00A17716">
            <w:pPr>
              <w:rPr>
                <w:rFonts w:eastAsia="Times New Roman"/>
              </w:rPr>
            </w:pPr>
            <w:r>
              <w:rPr>
                <w:rFonts w:eastAsia="Times New Roman"/>
              </w:rPr>
              <w:t>6605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5C084B" w14:textId="77777777" w:rsidR="00A17716" w:rsidRDefault="00A17716" w:rsidP="00A17716">
            <w:pPr>
              <w:rPr>
                <w:rFonts w:eastAsia="Times New Roman"/>
              </w:rPr>
            </w:pPr>
            <w:r>
              <w:rPr>
                <w:rFonts w:eastAsia="Times New Roman"/>
              </w:rPr>
              <w:t>06/20/2017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B6F4AC"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D532A3" w14:textId="77777777" w:rsidR="00A17716" w:rsidRDefault="00A17716" w:rsidP="00A17716">
            <w:pPr>
              <w:rPr>
                <w:rFonts w:eastAsia="Times New Roman"/>
              </w:rPr>
            </w:pPr>
            <w:r>
              <w:rPr>
                <w:rFonts w:eastAsia="Times New Roman"/>
              </w:rPr>
              <w:t>12/06/2017</w:t>
            </w:r>
          </w:p>
        </w:tc>
      </w:tr>
      <w:tr w:rsidR="00A17716" w14:paraId="5D091AEE"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BBDAFF" w14:textId="77777777" w:rsidR="00A17716" w:rsidRDefault="00A17716" w:rsidP="00A17716">
            <w:pPr>
              <w:rPr>
                <w:rFonts w:eastAsia="Times New Roman"/>
              </w:rPr>
            </w:pPr>
            <w:r w:rsidRPr="00735945">
              <w:rPr>
                <w:rFonts w:eastAsia="Times New Roman"/>
              </w:rPr>
              <w:t>ngx-clipboard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CD391B"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4C428" w14:textId="77777777" w:rsidR="00A17716" w:rsidRDefault="00A17716" w:rsidP="00A17716">
            <w:pPr>
              <w:rPr>
                <w:rFonts w:eastAsia="Times New Roman"/>
              </w:rPr>
            </w:pPr>
            <w:r>
              <w:rPr>
                <w:rFonts w:eastAsia="Times New Roman"/>
              </w:rPr>
              <w:t>8.0.x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61C67" w14:textId="77777777" w:rsidR="00A17716" w:rsidRDefault="00A17716" w:rsidP="00A17716">
            <w:pPr>
              <w:rPr>
                <w:rFonts w:eastAsia="Times New Roman"/>
              </w:rPr>
            </w:pPr>
            <w:r>
              <w:rPr>
                <w:rFonts w:eastAsia="Times New Roman"/>
              </w:rPr>
              <w:t>8.0.x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6C8E82" w14:textId="77777777" w:rsidR="00A17716" w:rsidRDefault="00A17716" w:rsidP="00A17716">
            <w:pPr>
              <w:rPr>
                <w:rFonts w:eastAsia="Times New Roman"/>
              </w:rPr>
            </w:pPr>
            <w:r>
              <w:rPr>
                <w:rFonts w:eastAsia="Times New Roman"/>
              </w:rPr>
              <w:t>11327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3EB12" w14:textId="77777777" w:rsidR="00A17716" w:rsidRDefault="00A17716" w:rsidP="00A17716">
            <w:pPr>
              <w:rPr>
                <w:rFonts w:eastAsia="Times New Roman"/>
              </w:rPr>
            </w:pPr>
            <w:r>
              <w:rPr>
                <w:rFonts w:eastAsia="Times New Roman"/>
              </w:rPr>
              <w:t>09/11/2017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7DBCD9"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C2AA3A" w14:textId="77777777" w:rsidR="00A17716" w:rsidRDefault="00A17716" w:rsidP="00A17716">
            <w:pPr>
              <w:rPr>
                <w:rFonts w:eastAsia="Times New Roman"/>
              </w:rPr>
            </w:pPr>
            <w:r>
              <w:rPr>
                <w:rFonts w:eastAsia="Times New Roman"/>
              </w:rPr>
              <w:t>12/06/2017</w:t>
            </w:r>
          </w:p>
        </w:tc>
      </w:tr>
      <w:tr w:rsidR="00A17716" w14:paraId="14B4C98D"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5B0E94" w14:textId="77777777" w:rsidR="00A17716" w:rsidRDefault="00A17716" w:rsidP="00A17716">
            <w:pPr>
              <w:rPr>
                <w:rFonts w:eastAsia="Times New Roman"/>
              </w:rPr>
            </w:pPr>
            <w:r w:rsidRPr="00735945">
              <w:rPr>
                <w:rFonts w:eastAsia="Times New Roman"/>
              </w:rPr>
              <w:t>ngx-datatable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4B0FBE"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A7CCE8" w14:textId="77777777" w:rsidR="00A17716" w:rsidRDefault="00A17716" w:rsidP="00A17716">
            <w:pPr>
              <w:rPr>
                <w:rFonts w:eastAsia="Times New Roman"/>
              </w:rPr>
            </w:pPr>
            <w:r>
              <w:rPr>
                <w:rFonts w:eastAsia="Times New Roman"/>
              </w:rPr>
              <w:t>10.0.x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6CB4CC" w14:textId="77777777" w:rsidR="00A17716" w:rsidRDefault="00A17716" w:rsidP="00A17716">
            <w:pPr>
              <w:rPr>
                <w:rFonts w:eastAsia="Times New Roman"/>
              </w:rPr>
            </w:pPr>
            <w:r>
              <w:rPr>
                <w:rFonts w:eastAsia="Times New Roman"/>
              </w:rPr>
              <w:t>10.0.x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60F21E" w14:textId="77777777" w:rsidR="00A17716" w:rsidRDefault="00A17716" w:rsidP="00A17716">
            <w:pPr>
              <w:rPr>
                <w:rFonts w:eastAsia="Times New Roman"/>
              </w:rPr>
            </w:pPr>
            <w:r>
              <w:rPr>
                <w:rFonts w:eastAsia="Times New Roman"/>
              </w:rPr>
              <w:t>11333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5340D" w14:textId="77777777" w:rsidR="00A17716" w:rsidRDefault="00A17716" w:rsidP="00A17716">
            <w:pPr>
              <w:rPr>
                <w:rFonts w:eastAsia="Times New Roman"/>
              </w:rPr>
            </w:pPr>
            <w:r>
              <w:rPr>
                <w:rFonts w:eastAsia="Times New Roman"/>
              </w:rPr>
              <w:t>09/11/2017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AB7AF"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0569B3" w14:textId="77777777" w:rsidR="00A17716" w:rsidRDefault="00A17716" w:rsidP="00A17716">
            <w:pPr>
              <w:rPr>
                <w:rFonts w:eastAsia="Times New Roman"/>
              </w:rPr>
            </w:pPr>
            <w:r>
              <w:rPr>
                <w:rFonts w:eastAsia="Times New Roman"/>
              </w:rPr>
              <w:t>12/06/2017</w:t>
            </w:r>
          </w:p>
        </w:tc>
      </w:tr>
      <w:tr w:rsidR="00A17716" w14:paraId="772C2459"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A4F1AC" w14:textId="77777777" w:rsidR="00A17716" w:rsidRDefault="00A17716" w:rsidP="00A17716">
            <w:pPr>
              <w:rPr>
                <w:rFonts w:eastAsia="Times New Roman"/>
              </w:rPr>
            </w:pPr>
            <w:r w:rsidRPr="00735945">
              <w:rPr>
                <w:rFonts w:eastAsia="Times New Roman"/>
              </w:rPr>
              <w:t>Node.js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D85051"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8DFE93" w14:textId="77777777" w:rsidR="00A17716" w:rsidRDefault="00A17716" w:rsidP="00A17716">
            <w:pPr>
              <w:rPr>
                <w:rFonts w:eastAsia="Times New Roman"/>
              </w:rPr>
            </w:pPr>
            <w:r>
              <w:rPr>
                <w:rFonts w:eastAsia="Times New Roman"/>
                <w:color w:val="000000"/>
              </w:rPr>
              <w:t>8.x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6C54B9" w14:textId="77777777" w:rsidR="00A17716" w:rsidRDefault="00A17716" w:rsidP="00A17716">
            <w:pPr>
              <w:rPr>
                <w:rFonts w:eastAsia="Times New Roman"/>
              </w:rPr>
            </w:pPr>
            <w:r>
              <w:rPr>
                <w:rFonts w:eastAsia="Times New Roman"/>
                <w:color w:val="000000"/>
              </w:rPr>
              <w:t>6.x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FB18D8" w14:textId="77777777" w:rsidR="00A17716" w:rsidRDefault="00A17716" w:rsidP="00A17716">
            <w:pPr>
              <w:rPr>
                <w:rFonts w:eastAsia="Times New Roman"/>
              </w:rPr>
            </w:pPr>
            <w:r>
              <w:rPr>
                <w:rFonts w:eastAsia="Times New Roman"/>
              </w:rPr>
              <w:t>6716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F4F5EE" w14:textId="77777777" w:rsidR="00A17716" w:rsidRDefault="00A17716" w:rsidP="00A17716">
            <w:pPr>
              <w:rPr>
                <w:rFonts w:eastAsia="Times New Roman"/>
              </w:rPr>
            </w:pPr>
            <w:r>
              <w:rPr>
                <w:rFonts w:eastAsia="Times New Roman"/>
              </w:rPr>
              <w:t>08/18/2017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B6EAC"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2193B3" w14:textId="77777777" w:rsidR="00A17716" w:rsidRDefault="00A17716" w:rsidP="00A17716">
            <w:pPr>
              <w:rPr>
                <w:rFonts w:eastAsia="Times New Roman"/>
              </w:rPr>
            </w:pPr>
            <w:r>
              <w:rPr>
                <w:rFonts w:eastAsia="Times New Roman"/>
              </w:rPr>
              <w:t>12/06/2017</w:t>
            </w:r>
          </w:p>
        </w:tc>
      </w:tr>
      <w:tr w:rsidR="00A17716" w14:paraId="1EDDFADF"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7B60DE" w14:textId="77777777" w:rsidR="00A17716" w:rsidRDefault="00A17716" w:rsidP="00A17716">
            <w:pPr>
              <w:rPr>
                <w:rFonts w:eastAsia="Times New Roman"/>
              </w:rPr>
            </w:pPr>
            <w:r w:rsidRPr="00735945">
              <w:rPr>
                <w:rFonts w:eastAsia="Times New Roman"/>
              </w:rPr>
              <w:t>node-rules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400C46"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3BB5D" w14:textId="77777777" w:rsidR="00A17716" w:rsidRDefault="00A17716" w:rsidP="00A17716">
            <w:pPr>
              <w:rPr>
                <w:rFonts w:eastAsia="Times New Roman"/>
              </w:rPr>
            </w:pPr>
            <w:r>
              <w:rPr>
                <w:rFonts w:eastAsia="Times New Roman"/>
              </w:rPr>
              <w:t>3.1.0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7A1C5" w14:textId="77777777" w:rsidR="00A17716" w:rsidRDefault="00A17716" w:rsidP="00A17716">
            <w:pPr>
              <w:rPr>
                <w:rFonts w:eastAsia="Times New Roman"/>
              </w:rPr>
            </w:pPr>
            <w:r>
              <w:rPr>
                <w:rFonts w:eastAsia="Times New Roman"/>
                <w:color w:val="003366"/>
              </w:rPr>
              <w:t>3.1.x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65EB3E" w14:textId="77777777" w:rsidR="00A17716" w:rsidRDefault="00A17716" w:rsidP="00A17716">
            <w:pPr>
              <w:rPr>
                <w:rFonts w:eastAsia="Times New Roman"/>
              </w:rPr>
            </w:pPr>
            <w:r>
              <w:rPr>
                <w:rFonts w:eastAsia="Times New Roman"/>
              </w:rPr>
              <w:t>10857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FE79EC" w14:textId="77777777" w:rsidR="00A17716" w:rsidRDefault="00A17716" w:rsidP="00A17716">
            <w:pPr>
              <w:rPr>
                <w:rFonts w:eastAsia="Times New Roman"/>
              </w:rPr>
            </w:pPr>
            <w:r>
              <w:rPr>
                <w:rFonts w:eastAsia="Times New Roman"/>
              </w:rPr>
              <w:t>05/29/2017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9828C0"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603BAB" w14:textId="77777777" w:rsidR="00A17716" w:rsidRDefault="00A17716" w:rsidP="00A17716">
            <w:pPr>
              <w:rPr>
                <w:rFonts w:eastAsia="Times New Roman"/>
              </w:rPr>
            </w:pPr>
            <w:r>
              <w:rPr>
                <w:rFonts w:eastAsia="Times New Roman"/>
              </w:rPr>
              <w:t>12/06/2017</w:t>
            </w:r>
          </w:p>
        </w:tc>
      </w:tr>
      <w:tr w:rsidR="00A17716" w14:paraId="7736D8A8"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DF848" w14:textId="77777777" w:rsidR="00A17716" w:rsidRDefault="00A17716" w:rsidP="00A17716">
            <w:pPr>
              <w:rPr>
                <w:rFonts w:eastAsia="Times New Roman"/>
              </w:rPr>
            </w:pPr>
            <w:r w:rsidRPr="00735945">
              <w:rPr>
                <w:rFonts w:eastAsia="Times New Roman"/>
              </w:rPr>
              <w:t>PM2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5AAFA1"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10ACA6" w14:textId="77777777" w:rsidR="00A17716" w:rsidRDefault="00A17716" w:rsidP="00A17716">
            <w:pPr>
              <w:rPr>
                <w:rFonts w:eastAsia="Times New Roman"/>
              </w:rPr>
            </w:pPr>
            <w:r>
              <w:rPr>
                <w:rFonts w:eastAsia="Times New Roman"/>
                <w:color w:val="003366"/>
              </w:rPr>
              <w:t>2.4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C2B33" w14:textId="77777777" w:rsidR="00A17716" w:rsidRDefault="00A17716" w:rsidP="00A17716">
            <w:pPr>
              <w:rPr>
                <w:rFonts w:eastAsia="Times New Roman"/>
              </w:rPr>
            </w:pPr>
            <w:r>
              <w:rPr>
                <w:rFonts w:eastAsia="Times New Roman"/>
                <w:color w:val="003366"/>
              </w:rPr>
              <w:t>2.4.x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D24DFE" w14:textId="77777777" w:rsidR="00A17716" w:rsidRDefault="00A17716" w:rsidP="00A17716">
            <w:pPr>
              <w:rPr>
                <w:rFonts w:eastAsia="Times New Roman"/>
              </w:rPr>
            </w:pPr>
            <w:r>
              <w:rPr>
                <w:rFonts w:eastAsia="Times New Roman"/>
              </w:rPr>
              <w:t>10869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06FCE3" w14:textId="77777777" w:rsidR="00A17716" w:rsidRDefault="00A17716" w:rsidP="00A17716">
            <w:pPr>
              <w:rPr>
                <w:rFonts w:eastAsia="Times New Roman"/>
              </w:rPr>
            </w:pPr>
            <w:r>
              <w:rPr>
                <w:rFonts w:eastAsia="Times New Roman"/>
              </w:rPr>
              <w:t>05/30/2017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2074B8"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A922F" w14:textId="77777777" w:rsidR="00A17716" w:rsidRDefault="00A17716" w:rsidP="00A17716">
            <w:pPr>
              <w:rPr>
                <w:rFonts w:eastAsia="Times New Roman"/>
              </w:rPr>
            </w:pPr>
            <w:r>
              <w:rPr>
                <w:rFonts w:eastAsia="Times New Roman"/>
              </w:rPr>
              <w:t>12/07/2017</w:t>
            </w:r>
          </w:p>
        </w:tc>
      </w:tr>
      <w:tr w:rsidR="00A17716" w14:paraId="406960A9"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229F18" w14:textId="77777777" w:rsidR="00A17716" w:rsidRDefault="00A17716" w:rsidP="00A17716">
            <w:pPr>
              <w:rPr>
                <w:rFonts w:eastAsia="Times New Roman"/>
              </w:rPr>
            </w:pPr>
            <w:r w:rsidRPr="00735945">
              <w:rPr>
                <w:rFonts w:eastAsia="Times New Roman"/>
              </w:rPr>
              <w:t>Request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3E0B26"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3E89D2" w14:textId="77777777" w:rsidR="00A17716" w:rsidRDefault="00A17716" w:rsidP="00A17716">
            <w:pPr>
              <w:rPr>
                <w:rFonts w:eastAsia="Times New Roman"/>
              </w:rPr>
            </w:pPr>
            <w:r>
              <w:rPr>
                <w:rFonts w:eastAsia="Times New Roman"/>
              </w:rPr>
              <w:t>2.83.x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A0F0A" w14:textId="77777777" w:rsidR="00A17716" w:rsidRDefault="00A17716" w:rsidP="00A17716">
            <w:pPr>
              <w:rPr>
                <w:rFonts w:eastAsia="Times New Roman"/>
              </w:rPr>
            </w:pPr>
            <w:r>
              <w:rPr>
                <w:rFonts w:eastAsia="Times New Roman"/>
              </w:rPr>
              <w:t>2.73.x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FACA0" w14:textId="77777777" w:rsidR="00A17716" w:rsidRDefault="00A17716" w:rsidP="00A17716">
            <w:pPr>
              <w:rPr>
                <w:rFonts w:eastAsia="Times New Roman"/>
              </w:rPr>
            </w:pPr>
            <w:r>
              <w:rPr>
                <w:rFonts w:eastAsia="Times New Roman"/>
              </w:rPr>
              <w:t>8033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6E6698" w14:textId="77777777" w:rsidR="00A17716" w:rsidRDefault="00A17716" w:rsidP="00A17716">
            <w:pPr>
              <w:rPr>
                <w:rFonts w:eastAsia="Times New Roman"/>
              </w:rPr>
            </w:pPr>
            <w:r>
              <w:rPr>
                <w:rFonts w:eastAsia="Times New Roman"/>
              </w:rPr>
              <w:t>11/17/2017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62A159" w14:textId="77777777" w:rsidR="00A17716" w:rsidRDefault="00A17716" w:rsidP="00A17716">
            <w:pPr>
              <w:rPr>
                <w:rFonts w:eastAsia="Times New Roman"/>
              </w:rPr>
            </w:pPr>
            <w:r>
              <w:rPr>
                <w:rStyle w:val="Strong"/>
                <w:rFonts w:eastAsia="Times New Roman"/>
                <w:color w:val="FF0000"/>
              </w:rPr>
              <w:t>*** This entry has been marked as ARCHIVED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49BC9" w14:textId="77777777" w:rsidR="00A17716" w:rsidRDefault="00A17716" w:rsidP="00A17716">
            <w:pPr>
              <w:rPr>
                <w:rFonts w:eastAsia="Times New Roman"/>
              </w:rPr>
            </w:pPr>
            <w:r>
              <w:rPr>
                <w:rFonts w:eastAsia="Times New Roman"/>
              </w:rPr>
              <w:t>12/07/2017</w:t>
            </w:r>
          </w:p>
        </w:tc>
      </w:tr>
      <w:tr w:rsidR="00A17716" w14:paraId="78D66C75"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E09CA" w14:textId="77777777" w:rsidR="00A17716" w:rsidRDefault="00A17716" w:rsidP="00A17716">
            <w:pPr>
              <w:rPr>
                <w:rFonts w:eastAsia="Times New Roman"/>
              </w:rPr>
            </w:pPr>
            <w:r w:rsidRPr="00735945">
              <w:rPr>
                <w:rFonts w:eastAsia="Times New Roman"/>
              </w:rPr>
              <w:lastRenderedPageBreak/>
              <w:t>Simple Logging Facade for Java (SLF4J)</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BA4E6C"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5F3604" w14:textId="77777777" w:rsidR="00A17716" w:rsidRDefault="00A17716" w:rsidP="00A17716">
            <w:pPr>
              <w:rPr>
                <w:rFonts w:eastAsia="Times New Roman"/>
              </w:rPr>
            </w:pPr>
            <w:r>
              <w:rPr>
                <w:rFonts w:eastAsia="Times New Roman"/>
                <w:color w:val="003366"/>
              </w:rPr>
              <w:t>1.7.21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7F472" w14:textId="77777777" w:rsidR="00A17716" w:rsidRDefault="00A17716" w:rsidP="00A17716">
            <w:pPr>
              <w:rPr>
                <w:rFonts w:eastAsia="Times New Roman"/>
              </w:rPr>
            </w:pPr>
            <w:r>
              <w:rPr>
                <w:rFonts w:eastAsia="Times New Roman"/>
              </w:rPr>
              <w:t>1.7.x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98DB6" w14:textId="77777777" w:rsidR="00A17716" w:rsidRDefault="00A17716" w:rsidP="00A17716">
            <w:pPr>
              <w:rPr>
                <w:rFonts w:eastAsia="Times New Roman"/>
              </w:rPr>
            </w:pPr>
            <w:r>
              <w:rPr>
                <w:rFonts w:eastAsia="Times New Roman"/>
              </w:rPr>
              <w:t>7735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E3FDB" w14:textId="77777777" w:rsidR="00A17716" w:rsidRDefault="00A17716" w:rsidP="00A17716">
            <w:pPr>
              <w:rPr>
                <w:rFonts w:eastAsia="Times New Roman"/>
              </w:rPr>
            </w:pPr>
            <w:r>
              <w:rPr>
                <w:rFonts w:eastAsia="Times New Roman"/>
              </w:rPr>
              <w:t>01/18/2017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048C00"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7BB4DD" w14:textId="77777777" w:rsidR="00A17716" w:rsidRDefault="00A17716" w:rsidP="00A17716">
            <w:pPr>
              <w:rPr>
                <w:rFonts w:eastAsia="Times New Roman"/>
              </w:rPr>
            </w:pPr>
            <w:r>
              <w:rPr>
                <w:rFonts w:eastAsia="Times New Roman"/>
              </w:rPr>
              <w:t>12/07/2017</w:t>
            </w:r>
          </w:p>
        </w:tc>
      </w:tr>
      <w:tr w:rsidR="00A17716" w14:paraId="2C086FF1"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0BAD1A" w14:textId="77777777" w:rsidR="00A17716" w:rsidRDefault="00A17716" w:rsidP="00A17716">
            <w:pPr>
              <w:rPr>
                <w:rFonts w:eastAsia="Times New Roman"/>
              </w:rPr>
            </w:pPr>
            <w:r w:rsidRPr="00735945">
              <w:rPr>
                <w:rFonts w:eastAsia="Times New Roman"/>
              </w:rPr>
              <w:t>socket.io</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FCAE2A"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B2546D" w14:textId="77777777" w:rsidR="00A17716" w:rsidRDefault="00A17716" w:rsidP="00A17716">
            <w:pPr>
              <w:rPr>
                <w:rFonts w:eastAsia="Times New Roman"/>
              </w:rPr>
            </w:pPr>
            <w:r>
              <w:rPr>
                <w:rFonts w:eastAsia="Times New Roman"/>
              </w:rPr>
              <w:t>2.0.x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DCB44"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4BB83D" w14:textId="77777777" w:rsidR="00A17716" w:rsidRDefault="00A17716" w:rsidP="00A17716">
            <w:pPr>
              <w:rPr>
                <w:rFonts w:eastAsia="Times New Roman"/>
              </w:rPr>
            </w:pPr>
            <w:r>
              <w:rPr>
                <w:rFonts w:eastAsia="Times New Roman"/>
              </w:rPr>
              <w:t>8947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E7A90B" w14:textId="77777777" w:rsidR="00A17716" w:rsidRDefault="00A17716" w:rsidP="00A17716">
            <w:pPr>
              <w:rPr>
                <w:rFonts w:eastAsia="Times New Roman"/>
              </w:rPr>
            </w:pPr>
            <w:r>
              <w:rPr>
                <w:rFonts w:eastAsia="Times New Roman"/>
              </w:rPr>
              <w:t>04/13/2017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4CDD45" w14:textId="77777777" w:rsidR="00A17716" w:rsidRDefault="00A17716" w:rsidP="00A17716">
            <w:pPr>
              <w:rPr>
                <w:rFonts w:eastAsia="Times New Roman"/>
              </w:rPr>
            </w:pPr>
            <w:r>
              <w:rPr>
                <w:rStyle w:val="Strong"/>
                <w:rFonts w:eastAsia="Times New Roman"/>
                <w:color w:val="FF0000"/>
              </w:rPr>
              <w:t>*** This entry has been marked as ARCHIVED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16479" w14:textId="77777777" w:rsidR="00A17716" w:rsidRDefault="00A17716" w:rsidP="00A17716">
            <w:pPr>
              <w:pStyle w:val="NormalWeb"/>
              <w:rPr>
                <w:rFonts w:eastAsiaTheme="minorEastAsia"/>
              </w:rPr>
            </w:pPr>
            <w:r>
              <w:t>12/07/2017</w:t>
            </w:r>
          </w:p>
        </w:tc>
      </w:tr>
      <w:tr w:rsidR="00A17716" w14:paraId="67A8219F"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B3F4D" w14:textId="77777777" w:rsidR="00A17716" w:rsidRDefault="00A17716" w:rsidP="00A17716">
            <w:pPr>
              <w:rPr>
                <w:rFonts w:eastAsia="Times New Roman"/>
              </w:rPr>
            </w:pPr>
            <w:r w:rsidRPr="00735945">
              <w:rPr>
                <w:rFonts w:eastAsia="Times New Roman"/>
              </w:rPr>
              <w:t>Swagger User Interface (UI)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784324"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B49193" w14:textId="77777777" w:rsidR="00A17716" w:rsidRDefault="00A17716" w:rsidP="00A17716">
            <w:pPr>
              <w:rPr>
                <w:rFonts w:eastAsia="Times New Roman"/>
              </w:rPr>
            </w:pPr>
            <w:r>
              <w:rPr>
                <w:rFonts w:eastAsia="Times New Roman"/>
              </w:rPr>
              <w:t>2.1.x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41718C" w14:textId="77777777" w:rsidR="00A17716" w:rsidRDefault="00A17716" w:rsidP="00A17716">
            <w:pPr>
              <w:rPr>
                <w:rFonts w:eastAsia="Times New Roman"/>
              </w:rPr>
            </w:pPr>
            <w:r>
              <w:rPr>
                <w:rFonts w:eastAsia="Times New Roman"/>
                <w:color w:val="000000"/>
              </w:rPr>
              <w:t>3.1.x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ADC3BB" w14:textId="77777777" w:rsidR="00A17716" w:rsidRDefault="00A17716" w:rsidP="00A17716">
            <w:pPr>
              <w:rPr>
                <w:rFonts w:eastAsia="Times New Roman"/>
              </w:rPr>
            </w:pPr>
            <w:r>
              <w:rPr>
                <w:rFonts w:eastAsia="Times New Roman"/>
              </w:rPr>
              <w:t>8231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A956F" w14:textId="77777777" w:rsidR="00A17716" w:rsidRDefault="00A17716" w:rsidP="00A17716">
            <w:pPr>
              <w:rPr>
                <w:rFonts w:eastAsia="Times New Roman"/>
              </w:rPr>
            </w:pPr>
            <w:r>
              <w:rPr>
                <w:rFonts w:eastAsia="Times New Roman"/>
              </w:rPr>
              <w:t>09/15/2017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37526"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322AFD" w14:textId="77777777" w:rsidR="00A17716" w:rsidRDefault="00A17716" w:rsidP="00A17716">
            <w:pPr>
              <w:rPr>
                <w:rFonts w:eastAsia="Times New Roman"/>
              </w:rPr>
            </w:pPr>
            <w:r>
              <w:rPr>
                <w:rFonts w:eastAsia="Times New Roman"/>
              </w:rPr>
              <w:t>12/07/2017</w:t>
            </w:r>
          </w:p>
        </w:tc>
      </w:tr>
      <w:tr w:rsidR="00A17716" w14:paraId="79384446"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1EB850" w14:textId="77777777" w:rsidR="00A17716" w:rsidRDefault="00A17716" w:rsidP="00A17716">
            <w:pPr>
              <w:rPr>
                <w:rFonts w:eastAsia="Times New Roman"/>
              </w:rPr>
            </w:pPr>
            <w:r w:rsidRPr="00735945">
              <w:rPr>
                <w:rFonts w:eastAsia="Times New Roman"/>
              </w:rPr>
              <w:t>Vagrant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91AFF4"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17E3C8" w14:textId="77777777" w:rsidR="00A17716" w:rsidRDefault="00A17716" w:rsidP="00A17716">
            <w:pPr>
              <w:rPr>
                <w:rFonts w:eastAsia="Times New Roman"/>
              </w:rPr>
            </w:pPr>
            <w:r>
              <w:rPr>
                <w:rFonts w:eastAsia="Times New Roman"/>
              </w:rPr>
              <w:t>1.9.x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A35B8" w14:textId="77777777" w:rsidR="00A17716" w:rsidRDefault="00A17716" w:rsidP="00A17716">
            <w:pPr>
              <w:rPr>
                <w:rFonts w:eastAsia="Times New Roman"/>
              </w:rPr>
            </w:pPr>
            <w:r>
              <w:rPr>
                <w:rFonts w:eastAsia="Times New Roman"/>
              </w:rPr>
              <w:t>1.9.x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B80F4" w14:textId="77777777" w:rsidR="00A17716" w:rsidRDefault="00A17716" w:rsidP="00A17716">
            <w:pPr>
              <w:rPr>
                <w:rFonts w:eastAsia="Times New Roman"/>
              </w:rPr>
            </w:pPr>
            <w:r>
              <w:rPr>
                <w:rFonts w:eastAsia="Times New Roman"/>
              </w:rPr>
              <w:t>7306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ED175" w14:textId="77777777" w:rsidR="00A17716" w:rsidRDefault="00A17716" w:rsidP="00A17716">
            <w:pPr>
              <w:pStyle w:val="NormalWeb"/>
              <w:rPr>
                <w:rFonts w:eastAsiaTheme="minorEastAsia"/>
              </w:rPr>
            </w:pPr>
            <w:r>
              <w:t>07/31/2017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62D8C"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4E4EF8" w14:textId="77777777" w:rsidR="00A17716" w:rsidRDefault="00A17716" w:rsidP="00A17716">
            <w:pPr>
              <w:rPr>
                <w:rFonts w:eastAsia="Times New Roman"/>
              </w:rPr>
            </w:pPr>
            <w:r>
              <w:rPr>
                <w:rFonts w:eastAsia="Times New Roman"/>
              </w:rPr>
              <w:t>12/07/2017</w:t>
            </w:r>
          </w:p>
        </w:tc>
      </w:tr>
      <w:tr w:rsidR="00A17716" w14:paraId="031C91D9"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03CDE" w14:textId="77777777" w:rsidR="00A17716" w:rsidRDefault="00A17716" w:rsidP="00A17716">
            <w:pPr>
              <w:rPr>
                <w:rFonts w:eastAsia="Times New Roman"/>
              </w:rPr>
            </w:pPr>
            <w:r w:rsidRPr="00735945">
              <w:rPr>
                <w:rFonts w:eastAsia="Times New Roman"/>
              </w:rPr>
              <w:t>winston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C1233"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30A9D" w14:textId="77777777" w:rsidR="00A17716" w:rsidRDefault="00A17716" w:rsidP="00A17716">
            <w:pPr>
              <w:rPr>
                <w:rFonts w:eastAsia="Times New Roman"/>
              </w:rPr>
            </w:pPr>
            <w:r>
              <w:rPr>
                <w:rFonts w:eastAsia="Times New Roman"/>
              </w:rPr>
              <w:t>2.4.x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9B0BF1" w14:textId="77777777" w:rsidR="00A17716" w:rsidRDefault="00A17716" w:rsidP="00A17716">
            <w:pPr>
              <w:rPr>
                <w:rFonts w:eastAsia="Times New Roman"/>
              </w:rPr>
            </w:pPr>
            <w:r>
              <w:rPr>
                <w:rFonts w:eastAsia="Times New Roman"/>
              </w:rPr>
              <w:t>2.2.x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5ED65" w14:textId="77777777" w:rsidR="00A17716" w:rsidRDefault="00A17716" w:rsidP="00A17716">
            <w:pPr>
              <w:rPr>
                <w:rFonts w:eastAsia="Times New Roman"/>
              </w:rPr>
            </w:pPr>
            <w:r>
              <w:rPr>
                <w:rFonts w:eastAsia="Times New Roman"/>
              </w:rPr>
              <w:t>9857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113B86" w14:textId="77777777" w:rsidR="00A17716" w:rsidRDefault="00A17716" w:rsidP="00A17716">
            <w:pPr>
              <w:rPr>
                <w:rFonts w:eastAsia="Times New Roman"/>
              </w:rPr>
            </w:pPr>
            <w:r>
              <w:rPr>
                <w:rFonts w:eastAsia="Times New Roman"/>
              </w:rPr>
              <w:t>06/30/2016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2532AA" w14:textId="77777777" w:rsidR="00A17716" w:rsidRDefault="00A17716" w:rsidP="00A17716">
            <w:pPr>
              <w:rPr>
                <w:rFonts w:eastAsia="Times New Roman"/>
              </w:rPr>
            </w:pPr>
            <w:r>
              <w:rPr>
                <w:rFonts w:eastAsia="Times New Roman"/>
              </w:rPr>
              <w:t>Archived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1552F7" w14:textId="77777777" w:rsidR="00A17716" w:rsidRDefault="00A17716" w:rsidP="00A17716">
            <w:pPr>
              <w:rPr>
                <w:rFonts w:eastAsia="Times New Roman"/>
              </w:rPr>
            </w:pPr>
            <w:r>
              <w:rPr>
                <w:rFonts w:eastAsia="Times New Roman"/>
              </w:rPr>
              <w:t>12/07/2017</w:t>
            </w:r>
          </w:p>
        </w:tc>
      </w:tr>
      <w:tr w:rsidR="00A17716" w14:paraId="3681B15A"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13D199" w14:textId="77777777" w:rsidR="00A17716" w:rsidRDefault="00A17716" w:rsidP="00A17716">
            <w:pPr>
              <w:rPr>
                <w:rFonts w:eastAsia="Times New Roman"/>
              </w:rPr>
            </w:pPr>
            <w:r w:rsidRPr="00735945">
              <w:rPr>
                <w:rFonts w:eastAsia="Times New Roman"/>
              </w:rPr>
              <w:t>Kibana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5CDB62"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5938A9" w14:textId="77777777" w:rsidR="00A17716" w:rsidRDefault="00A17716" w:rsidP="00A17716">
            <w:pPr>
              <w:rPr>
                <w:rFonts w:eastAsia="Times New Roman"/>
              </w:rPr>
            </w:pPr>
            <w:r>
              <w:rPr>
                <w:rFonts w:eastAsia="Times New Roman"/>
              </w:rPr>
              <w:t>5.6.x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F811E" w14:textId="77777777" w:rsidR="00A17716" w:rsidRDefault="00A17716" w:rsidP="00A17716">
            <w:pPr>
              <w:rPr>
                <w:rFonts w:eastAsia="Times New Roman"/>
              </w:rPr>
            </w:pPr>
            <w:r>
              <w:rPr>
                <w:rFonts w:eastAsia="Times New Roman"/>
              </w:rPr>
              <w:t>5.6.x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690794" w14:textId="77777777" w:rsidR="00A17716" w:rsidRDefault="00A17716" w:rsidP="00A17716">
            <w:pPr>
              <w:rPr>
                <w:rFonts w:eastAsia="Times New Roman"/>
              </w:rPr>
            </w:pPr>
            <w:r>
              <w:rPr>
                <w:rFonts w:eastAsia="Times New Roman"/>
              </w:rPr>
              <w:t>7402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4B4FE" w14:textId="77777777" w:rsidR="00A17716" w:rsidRDefault="00A17716" w:rsidP="00A17716">
            <w:pPr>
              <w:rPr>
                <w:rFonts w:eastAsia="Times New Roman"/>
              </w:rPr>
            </w:pPr>
            <w:r>
              <w:rPr>
                <w:rFonts w:eastAsia="Times New Roman"/>
              </w:rPr>
              <w:t>02/05/2017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B07AC5" w14:textId="77777777" w:rsidR="00A17716" w:rsidRDefault="00A17716" w:rsidP="00A17716">
            <w:pPr>
              <w:rPr>
                <w:rFonts w:eastAsia="Times New Roman"/>
              </w:rPr>
            </w:pPr>
            <w:r>
              <w:rPr>
                <w:rFonts w:eastAsia="Times New Roman"/>
              </w:rPr>
              <w:t>submitted to PMO CM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62B335" w14:textId="77777777" w:rsidR="00A17716" w:rsidRDefault="00A17716" w:rsidP="00A17716">
            <w:pPr>
              <w:pStyle w:val="NormalWeb"/>
              <w:rPr>
                <w:rFonts w:eastAsiaTheme="minorEastAsia"/>
              </w:rPr>
            </w:pPr>
            <w:r>
              <w:t>12/08/2017</w:t>
            </w:r>
          </w:p>
        </w:tc>
      </w:tr>
      <w:tr w:rsidR="00A17716" w14:paraId="46A80CB2"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7D8CE8" w14:textId="77777777" w:rsidR="00A17716" w:rsidRDefault="00A17716" w:rsidP="00A17716">
            <w:pPr>
              <w:rPr>
                <w:rFonts w:eastAsia="Times New Roman"/>
              </w:rPr>
            </w:pPr>
            <w:r w:rsidRPr="00735945">
              <w:rPr>
                <w:rFonts w:eastAsia="Times New Roman"/>
              </w:rPr>
              <w:t>Open Web Application Security Project (OWASP) Dependency-Check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93777F" w14:textId="77777777" w:rsidR="00A17716" w:rsidRDefault="00A17716" w:rsidP="00A17716">
            <w:pPr>
              <w:rPr>
                <w:rFonts w:eastAsia="Times New Roman"/>
              </w:rPr>
            </w:pPr>
            <w:r>
              <w:rPr>
                <w:rFonts w:eastAsia="Times New Roman"/>
              </w:rPr>
              <w:t>Development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5C2D75" w14:textId="77777777" w:rsidR="00A17716" w:rsidRDefault="00A17716" w:rsidP="00A17716">
            <w:pPr>
              <w:rPr>
                <w:rFonts w:eastAsia="Times New Roman"/>
              </w:rPr>
            </w:pPr>
            <w:r>
              <w:rPr>
                <w:rFonts w:eastAsia="Times New Roman"/>
                <w:color w:val="003366"/>
              </w:rPr>
              <w:t>3.0.1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48D81E" w14:textId="77777777" w:rsidR="00A17716" w:rsidRDefault="00A17716" w:rsidP="00A17716">
            <w:pPr>
              <w:rPr>
                <w:rFonts w:eastAsia="Times New Roman"/>
              </w:rPr>
            </w:pPr>
            <w:r>
              <w:rPr>
                <w:rFonts w:eastAsia="Times New Roman"/>
              </w:rPr>
              <w:t>1.4.x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7BF0D" w14:textId="77777777" w:rsidR="00A17716" w:rsidRDefault="00A17716" w:rsidP="00A17716">
            <w:pPr>
              <w:rPr>
                <w:rFonts w:eastAsia="Times New Roman"/>
              </w:rPr>
            </w:pPr>
            <w:r>
              <w:rPr>
                <w:rFonts w:eastAsia="Times New Roman"/>
              </w:rPr>
              <w:t>8298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952DB" w14:textId="77777777" w:rsidR="00A17716" w:rsidRDefault="00A17716" w:rsidP="00A17716">
            <w:pPr>
              <w:rPr>
                <w:rFonts w:eastAsia="Times New Roman"/>
              </w:rPr>
            </w:pPr>
            <w:r>
              <w:rPr>
                <w:rFonts w:eastAsia="Times New Roman"/>
              </w:rPr>
              <w:t>04/18/2017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C5C39"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AAC72F" w14:textId="77777777" w:rsidR="00A17716" w:rsidRDefault="00A17716" w:rsidP="00A17716">
            <w:pPr>
              <w:rPr>
                <w:rFonts w:eastAsia="Times New Roman"/>
              </w:rPr>
            </w:pPr>
            <w:r>
              <w:rPr>
                <w:rFonts w:eastAsia="Times New Roman"/>
              </w:rPr>
              <w:t>12/07/2017</w:t>
            </w:r>
          </w:p>
        </w:tc>
      </w:tr>
      <w:tr w:rsidR="00A17716" w14:paraId="4DB5427D"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FBF277" w14:textId="77777777" w:rsidR="00A17716" w:rsidRDefault="00A17716" w:rsidP="00A17716">
            <w:pPr>
              <w:rPr>
                <w:rFonts w:eastAsia="Times New Roman"/>
              </w:rPr>
            </w:pPr>
            <w:r w:rsidRPr="00735945">
              <w:rPr>
                <w:rFonts w:eastAsia="Times New Roman"/>
              </w:rPr>
              <w:t>KIDS Assembler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9184FD"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A7BBE0"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DF2B4F" w14:textId="77777777" w:rsidR="00A17716" w:rsidRDefault="00A17716" w:rsidP="00A17716">
            <w:pPr>
              <w:rPr>
                <w:rFonts w:eastAsia="Times New Roman"/>
              </w:rPr>
            </w:pPr>
            <w:r>
              <w:rPr>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8D529C"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A70D81"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BDD7BE" w14:textId="77777777" w:rsidR="00A17716" w:rsidRDefault="00A17716" w:rsidP="00A17716">
            <w:pPr>
              <w:rPr>
                <w:rFonts w:eastAsia="Times New Roman"/>
              </w:rPr>
            </w:pPr>
            <w:r>
              <w:rPr>
                <w:rFonts w:eastAsia="Times New Roman"/>
              </w:rPr>
              <w:t>Not Requested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0A719D" w14:textId="77777777" w:rsidR="00A17716" w:rsidRDefault="00A17716" w:rsidP="00A17716">
            <w:pPr>
              <w:rPr>
                <w:rFonts w:eastAsia="Times New Roman"/>
              </w:rPr>
            </w:pPr>
            <w:r>
              <w:rPr>
                <w:rFonts w:eastAsia="Times New Roman"/>
              </w:rPr>
              <w:t>02/27/2017</w:t>
            </w:r>
          </w:p>
        </w:tc>
      </w:tr>
      <w:tr w:rsidR="00A17716" w14:paraId="2736AD28"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C4A6ED" w14:textId="77777777" w:rsidR="00A17716" w:rsidRDefault="00A17716" w:rsidP="00A17716">
            <w:pPr>
              <w:rPr>
                <w:rFonts w:eastAsia="Times New Roman"/>
              </w:rPr>
            </w:pPr>
            <w:r w:rsidRPr="00735945">
              <w:rPr>
                <w:rFonts w:eastAsia="Times New Roman"/>
              </w:rPr>
              <w:t>angular-mocks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4B30E"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5FB93" w14:textId="77777777" w:rsidR="00A17716" w:rsidRDefault="00A17716" w:rsidP="00A17716">
            <w:pPr>
              <w:rPr>
                <w:rFonts w:eastAsia="Times New Roman"/>
              </w:rPr>
            </w:pPr>
            <w:r>
              <w:rPr>
                <w:rFonts w:eastAsia="Times New Roman"/>
              </w:rPr>
              <w:t>^1.5.0</w:t>
            </w:r>
          </w:p>
          <w:p w14:paraId="3EE107ED" w14:textId="77777777" w:rsidR="00A17716" w:rsidRDefault="00A17716" w:rsidP="00A17716">
            <w:pPr>
              <w:pStyle w:val="NormalWeb"/>
              <w:rPr>
                <w:rFonts w:eastAsiaTheme="minorEastAsia"/>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F9DA8D" w14:textId="77777777" w:rsidR="00A17716" w:rsidRDefault="00A17716" w:rsidP="00A17716">
            <w:pPr>
              <w:rPr>
                <w:rFonts w:eastAsia="Times New Roman"/>
              </w:rPr>
            </w:pPr>
            <w:r>
              <w:rPr>
                <w:rStyle w:val="Strong"/>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4229B0"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46364E"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E215C" w14:textId="77777777" w:rsidR="00A17716" w:rsidRDefault="00A17716" w:rsidP="00A17716">
            <w:pPr>
              <w:rPr>
                <w:rFonts w:eastAsia="Times New Roman"/>
              </w:rPr>
            </w:pPr>
            <w:r>
              <w:rPr>
                <w:rFonts w:eastAsia="Times New Roman"/>
                <w:color w:val="333333"/>
              </w:rPr>
              <w:t>Not Required, INCUDED IN FRAMEWORK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7283CA" w14:textId="77777777" w:rsidR="00A17716" w:rsidRDefault="00A17716" w:rsidP="00A17716">
            <w:pPr>
              <w:rPr>
                <w:rFonts w:eastAsia="Times New Roman"/>
              </w:rPr>
            </w:pPr>
            <w:r>
              <w:rPr>
                <w:rFonts w:eastAsia="Times New Roman"/>
              </w:rPr>
              <w:t>10/25/2017</w:t>
            </w:r>
          </w:p>
        </w:tc>
      </w:tr>
      <w:tr w:rsidR="00A17716" w14:paraId="44032DC8"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DAA06" w14:textId="77777777" w:rsidR="00A17716" w:rsidRDefault="00A17716" w:rsidP="00A17716">
            <w:pPr>
              <w:rPr>
                <w:rFonts w:eastAsia="Times New Roman"/>
              </w:rPr>
            </w:pPr>
            <w:r w:rsidRPr="00735945">
              <w:rPr>
                <w:rFonts w:eastAsia="Times New Roman"/>
              </w:rPr>
              <w:t>check-dependencies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0A7DB"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846A2E" w14:textId="77777777" w:rsidR="00A17716" w:rsidRDefault="00A17716" w:rsidP="00A17716">
            <w:pPr>
              <w:rPr>
                <w:rFonts w:eastAsia="Times New Roman"/>
              </w:rPr>
            </w:pPr>
            <w:r>
              <w:rPr>
                <w:rStyle w:val="Strong"/>
                <w:rFonts w:eastAsia="Times New Roman"/>
                <w:color w:val="FF0000"/>
              </w:rPr>
              <w:t>1.1.0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A36A9"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FC3F6"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4DBB03"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C4BAA" w14:textId="77777777" w:rsidR="00A17716" w:rsidRDefault="00A17716" w:rsidP="00A17716">
            <w:pPr>
              <w:rPr>
                <w:rFonts w:eastAsia="Times New Roman"/>
              </w:rPr>
            </w:pPr>
            <w:r>
              <w:rPr>
                <w:rFonts w:eastAsia="Times New Roman"/>
              </w:rPr>
              <w:t>Submitted to PMO CM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F8FFA" w14:textId="77777777" w:rsidR="00A17716" w:rsidRDefault="00A17716" w:rsidP="00A17716">
            <w:pPr>
              <w:rPr>
                <w:rFonts w:eastAsia="Times New Roman"/>
              </w:rPr>
            </w:pPr>
            <w:r>
              <w:rPr>
                <w:rFonts w:eastAsia="Times New Roman"/>
              </w:rPr>
              <w:t>11/22/2017</w:t>
            </w:r>
          </w:p>
        </w:tc>
      </w:tr>
      <w:tr w:rsidR="00A17716" w14:paraId="35307B60"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021D4" w14:textId="77777777" w:rsidR="00A17716" w:rsidRDefault="00A17716" w:rsidP="00A17716">
            <w:pPr>
              <w:rPr>
                <w:rFonts w:eastAsia="Times New Roman"/>
              </w:rPr>
            </w:pPr>
            <w:r w:rsidRPr="00735945">
              <w:rPr>
                <w:rFonts w:eastAsia="Times New Roman"/>
              </w:rPr>
              <w:lastRenderedPageBreak/>
              <w:t>Foundation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1EA97E"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591AB2" w14:textId="77777777" w:rsidR="00A17716" w:rsidRDefault="00A17716" w:rsidP="00A17716">
            <w:pPr>
              <w:rPr>
                <w:rFonts w:eastAsia="Times New Roman"/>
              </w:rPr>
            </w:pPr>
            <w:r>
              <w:rPr>
                <w:rStyle w:val="Strong"/>
                <w:rFonts w:eastAsia="Times New Roman"/>
                <w:color w:val="FF0000"/>
              </w:rPr>
              <w:t>4.2.1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61E2ED" w14:textId="77777777" w:rsidR="00A17716" w:rsidRDefault="00A17716" w:rsidP="00A17716">
            <w:pPr>
              <w:rPr>
                <w:rFonts w:eastAsia="Times New Roman"/>
              </w:rPr>
            </w:pPr>
            <w:r>
              <w:rPr>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4B63C9"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FC6A5"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4A3B9" w14:textId="77777777" w:rsidR="00A17716" w:rsidRDefault="00A17716" w:rsidP="00A17716">
            <w:pPr>
              <w:rPr>
                <w:rFonts w:eastAsia="Times New Roman"/>
              </w:rPr>
            </w:pPr>
            <w:r>
              <w:rPr>
                <w:rFonts w:eastAsia="Times New Roman"/>
              </w:rPr>
              <w:t>Not Requested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F9CCBF" w14:textId="77777777" w:rsidR="00A17716" w:rsidRDefault="00A17716" w:rsidP="00A17716">
            <w:pPr>
              <w:rPr>
                <w:rFonts w:eastAsia="Times New Roman"/>
              </w:rPr>
            </w:pPr>
            <w:r>
              <w:rPr>
                <w:rFonts w:eastAsia="Times New Roman"/>
              </w:rPr>
              <w:t>11/22/2017</w:t>
            </w:r>
          </w:p>
        </w:tc>
      </w:tr>
      <w:tr w:rsidR="00A17716" w14:paraId="6B391221"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F9F05D" w14:textId="77777777" w:rsidR="00A17716" w:rsidRDefault="00A17716" w:rsidP="00A17716">
            <w:pPr>
              <w:rPr>
                <w:rFonts w:eastAsia="Times New Roman"/>
              </w:rPr>
            </w:pPr>
            <w:r w:rsidRPr="00735945">
              <w:rPr>
                <w:rFonts w:eastAsia="Times New Roman"/>
              </w:rPr>
              <w:t>grunt-nodemon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86D522"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AB5FC8" w14:textId="77777777" w:rsidR="00A17716" w:rsidRDefault="00A17716" w:rsidP="00A17716">
            <w:pPr>
              <w:rPr>
                <w:rFonts w:eastAsia="Times New Roman"/>
              </w:rPr>
            </w:pPr>
            <w:r>
              <w:rPr>
                <w:rFonts w:eastAsia="Times New Roman"/>
                <w:color w:val="000000"/>
              </w:rPr>
              <w:t>0.4.x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63ABF"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888FA"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BC59F"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D946B1" w14:textId="77777777" w:rsidR="00A17716" w:rsidRDefault="00A17716" w:rsidP="00A17716">
            <w:pPr>
              <w:rPr>
                <w:rFonts w:eastAsia="Times New Roman"/>
              </w:rPr>
            </w:pPr>
            <w:r>
              <w:rPr>
                <w:rFonts w:eastAsia="Times New Roman"/>
              </w:rPr>
              <w:t>Submitted to PMO CM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79DDA6" w14:textId="77777777" w:rsidR="00A17716" w:rsidRDefault="00A17716" w:rsidP="00A17716">
            <w:pPr>
              <w:rPr>
                <w:rFonts w:eastAsia="Times New Roman"/>
              </w:rPr>
            </w:pPr>
            <w:r>
              <w:rPr>
                <w:rFonts w:eastAsia="Times New Roman"/>
              </w:rPr>
              <w:t>11/22/2017</w:t>
            </w:r>
          </w:p>
        </w:tc>
      </w:tr>
      <w:tr w:rsidR="00A17716" w14:paraId="054E278D"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95A54" w14:textId="77777777" w:rsidR="00A17716" w:rsidRDefault="00A17716" w:rsidP="00A17716">
            <w:pPr>
              <w:rPr>
                <w:rFonts w:eastAsia="Times New Roman"/>
              </w:rPr>
            </w:pPr>
            <w:r w:rsidRPr="00735945">
              <w:rPr>
                <w:rFonts w:eastAsia="Times New Roman"/>
              </w:rPr>
              <w:t>angular-cli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AF000"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2625A3" w14:textId="77777777" w:rsidR="00A17716" w:rsidRDefault="00A17716" w:rsidP="00A17716">
            <w:pPr>
              <w:pStyle w:val="NormalWeb"/>
              <w:rPr>
                <w:rFonts w:eastAsiaTheme="minorEastAsia"/>
              </w:rPr>
            </w:pPr>
            <w:r>
              <w:t>1.0.0-beta.28.3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7EBECD" w14:textId="77777777" w:rsidR="00A17716" w:rsidRDefault="00A17716" w:rsidP="00A17716">
            <w:pPr>
              <w:rPr>
                <w:rFonts w:eastAsia="Times New Roman"/>
              </w:rPr>
            </w:pPr>
            <w:r>
              <w:rPr>
                <w:rFonts w:eastAsia="Times New Roman"/>
                <w:color w:val="000000"/>
              </w:rPr>
              <w:t>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A771F" w14:textId="77777777" w:rsidR="00A17716" w:rsidRDefault="00A17716" w:rsidP="00A17716">
            <w:pPr>
              <w:rPr>
                <w:rFonts w:eastAsia="Times New Roman"/>
              </w:rPr>
            </w:pPr>
            <w:r>
              <w:rPr>
                <w:rFonts w:eastAsia="Times New Roman"/>
              </w:rPr>
              <w:t>11153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68A007" w14:textId="77777777" w:rsidR="00A17716" w:rsidRDefault="00A17716" w:rsidP="00A17716">
            <w:pPr>
              <w:rPr>
                <w:rFonts w:eastAsia="Times New Roman"/>
              </w:rPr>
            </w:pPr>
            <w:r>
              <w:rPr>
                <w:rFonts w:eastAsia="Times New Roman"/>
              </w:rPr>
              <w:t>07/28/2017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FF620"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21EB56" w14:textId="77777777" w:rsidR="00A17716" w:rsidRDefault="00A17716" w:rsidP="00A17716">
            <w:pPr>
              <w:rPr>
                <w:rFonts w:eastAsia="Times New Roman"/>
              </w:rPr>
            </w:pPr>
            <w:r>
              <w:rPr>
                <w:rFonts w:eastAsia="Times New Roman"/>
              </w:rPr>
              <w:t>12/06/2017</w:t>
            </w:r>
          </w:p>
        </w:tc>
      </w:tr>
      <w:tr w:rsidR="00A17716" w14:paraId="4E5EBA51"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4FEF84" w14:textId="77777777" w:rsidR="00A17716" w:rsidRDefault="00A17716" w:rsidP="00A17716">
            <w:pPr>
              <w:rPr>
                <w:rFonts w:eastAsia="Times New Roman"/>
              </w:rPr>
            </w:pPr>
            <w:r w:rsidRPr="00735945">
              <w:rPr>
                <w:rFonts w:eastAsia="Times New Roman"/>
              </w:rPr>
              <w:t>Atom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A463A2"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8F1F09" w14:textId="77777777" w:rsidR="00A17716" w:rsidRDefault="00A17716" w:rsidP="00A17716">
            <w:pPr>
              <w:rPr>
                <w:rFonts w:eastAsia="Times New Roman"/>
              </w:rPr>
            </w:pPr>
            <w:r>
              <w:rPr>
                <w:rFonts w:eastAsia="Times New Roman"/>
                <w:color w:val="000000"/>
              </w:rPr>
              <w:t>1.22.1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6665F" w14:textId="77777777" w:rsidR="00A17716" w:rsidRDefault="00A17716" w:rsidP="00A17716">
            <w:pPr>
              <w:rPr>
                <w:rFonts w:eastAsia="Times New Roman"/>
              </w:rPr>
            </w:pPr>
            <w:r>
              <w:rPr>
                <w:rFonts w:eastAsia="Times New Roman"/>
              </w:rPr>
              <w:t>1.x.x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23D00" w14:textId="77777777" w:rsidR="00A17716" w:rsidRDefault="00761164" w:rsidP="00A17716">
            <w:pPr>
              <w:pStyle w:val="NormalWeb"/>
              <w:rPr>
                <w:rFonts w:eastAsiaTheme="minorEastAsia"/>
              </w:rPr>
            </w:pPr>
            <w:hyperlink r:id="rId46" w:history="1">
              <w:r w:rsidR="00A17716">
                <w:rPr>
                  <w:rStyle w:val="Hyperlink"/>
                </w:rPr>
                <w:t>7721</w:t>
              </w:r>
            </w:hyperlink>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DB17D1" w14:textId="77777777" w:rsidR="00A17716" w:rsidRDefault="00A17716" w:rsidP="00A17716">
            <w:pPr>
              <w:rPr>
                <w:rFonts w:eastAsia="Times New Roman"/>
              </w:rPr>
            </w:pPr>
            <w:r>
              <w:rPr>
                <w:rFonts w:eastAsia="Times New Roman"/>
              </w:rPr>
              <w:t>04/03/2017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2D9F91" w14:textId="77777777" w:rsidR="00A17716" w:rsidRDefault="00A17716" w:rsidP="00A17716">
            <w:pPr>
              <w:rPr>
                <w:rFonts w:eastAsia="Times New Roman"/>
              </w:rPr>
            </w:pPr>
            <w:r>
              <w:rPr>
                <w:rFonts w:eastAsia="Times New Roman"/>
              </w:rPr>
              <w:t>Not Requested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4F5439" w14:textId="77777777" w:rsidR="00A17716" w:rsidRDefault="00A17716" w:rsidP="00A17716">
            <w:pPr>
              <w:rPr>
                <w:rFonts w:eastAsia="Times New Roman"/>
              </w:rPr>
            </w:pPr>
            <w:r>
              <w:rPr>
                <w:rFonts w:eastAsia="Times New Roman"/>
              </w:rPr>
              <w:t>12/06/2017</w:t>
            </w:r>
          </w:p>
        </w:tc>
      </w:tr>
      <w:tr w:rsidR="00A17716" w14:paraId="72CD2FB4"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E8454" w14:textId="77777777" w:rsidR="00A17716" w:rsidRDefault="00A17716" w:rsidP="00A17716">
            <w:pPr>
              <w:rPr>
                <w:rFonts w:eastAsia="Times New Roman"/>
              </w:rPr>
            </w:pPr>
            <w:r w:rsidRPr="00735945">
              <w:rPr>
                <w:rFonts w:eastAsia="Times New Roman"/>
              </w:rPr>
              <w:t>dependency-check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C74841"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2BD93A" w14:textId="77777777" w:rsidR="00A17716" w:rsidRDefault="00A17716" w:rsidP="00A17716">
            <w:pPr>
              <w:rPr>
                <w:rFonts w:eastAsia="Times New Roman"/>
              </w:rPr>
            </w:pPr>
            <w:r>
              <w:rPr>
                <w:rStyle w:val="Strong"/>
                <w:rFonts w:eastAsia="Times New Roman"/>
                <w:color w:val="FF0000"/>
              </w:rPr>
              <w:t>2.8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396A53"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0CD57"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C25E9E"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4AF56" w14:textId="77777777" w:rsidR="00A17716" w:rsidRDefault="00A17716" w:rsidP="00A17716">
            <w:pPr>
              <w:rPr>
                <w:rFonts w:eastAsia="Times New Roman"/>
              </w:rPr>
            </w:pPr>
            <w:r>
              <w:rPr>
                <w:rFonts w:eastAsia="Times New Roman"/>
              </w:rPr>
              <w:t>submitted to PMO CM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B74B36" w14:textId="77777777" w:rsidR="00A17716" w:rsidRDefault="00A17716" w:rsidP="00A17716">
            <w:pPr>
              <w:rPr>
                <w:rFonts w:eastAsia="Times New Roman"/>
              </w:rPr>
            </w:pPr>
            <w:r>
              <w:rPr>
                <w:rFonts w:eastAsia="Times New Roman"/>
              </w:rPr>
              <w:t>12/06/2017</w:t>
            </w:r>
          </w:p>
        </w:tc>
      </w:tr>
      <w:tr w:rsidR="00A17716" w14:paraId="2445790D"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AC0B78" w14:textId="77777777" w:rsidR="00A17716" w:rsidRDefault="00A17716" w:rsidP="00A17716">
            <w:pPr>
              <w:rPr>
                <w:rFonts w:eastAsia="Times New Roman"/>
              </w:rPr>
            </w:pPr>
            <w:r w:rsidRPr="00735945">
              <w:rPr>
                <w:rFonts w:eastAsia="Times New Roman"/>
              </w:rPr>
              <w:t>Eclipse Classic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40D6D5"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7E73DC" w14:textId="77777777" w:rsidR="00A17716" w:rsidRDefault="00A17716" w:rsidP="00A17716">
            <w:pPr>
              <w:rPr>
                <w:rFonts w:eastAsia="Times New Roman"/>
              </w:rPr>
            </w:pPr>
            <w:r>
              <w:rPr>
                <w:rStyle w:val="Strong"/>
                <w:rFonts w:eastAsia="Times New Roman"/>
                <w:color w:val="FF0000"/>
              </w:rPr>
              <w:t>4.6.3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2F8786" w14:textId="77777777" w:rsidR="00A17716" w:rsidRDefault="00A17716" w:rsidP="00A17716">
            <w:pPr>
              <w:rPr>
                <w:rFonts w:eastAsia="Times New Roman"/>
              </w:rPr>
            </w:pPr>
            <w:r>
              <w:rPr>
                <w:rFonts w:eastAsia="Times New Roman"/>
              </w:rPr>
              <w:t>4.6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F2042" w14:textId="77777777" w:rsidR="00A17716" w:rsidRDefault="00A17716" w:rsidP="00A17716">
            <w:pPr>
              <w:rPr>
                <w:rFonts w:eastAsia="Times New Roman"/>
              </w:rPr>
            </w:pPr>
            <w:r>
              <w:rPr>
                <w:rFonts w:eastAsia="Times New Roman"/>
              </w:rPr>
              <w:t>6316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355221" w14:textId="77777777" w:rsidR="00A17716" w:rsidRDefault="00A17716" w:rsidP="00A17716">
            <w:pPr>
              <w:rPr>
                <w:rFonts w:eastAsia="Times New Roman"/>
              </w:rPr>
            </w:pPr>
            <w:r>
              <w:rPr>
                <w:rFonts w:eastAsia="Times New Roman"/>
              </w:rPr>
              <w:t>11/17/2016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9C80C6"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4FC07" w14:textId="77777777" w:rsidR="00A17716" w:rsidRDefault="00A17716" w:rsidP="00A17716">
            <w:pPr>
              <w:rPr>
                <w:rFonts w:eastAsia="Times New Roman"/>
              </w:rPr>
            </w:pPr>
            <w:r>
              <w:rPr>
                <w:rFonts w:eastAsia="Times New Roman"/>
              </w:rPr>
              <w:t>12/06/2017</w:t>
            </w:r>
          </w:p>
        </w:tc>
      </w:tr>
      <w:tr w:rsidR="00A17716" w14:paraId="1D1454B6"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1BFC4" w14:textId="77777777" w:rsidR="00A17716" w:rsidRDefault="00A17716" w:rsidP="00A17716">
            <w:pPr>
              <w:rPr>
                <w:rFonts w:eastAsia="Times New Roman"/>
              </w:rPr>
            </w:pPr>
            <w:r w:rsidRPr="00735945">
              <w:rPr>
                <w:rFonts w:eastAsia="Times New Roman"/>
              </w:rPr>
              <w:t>Git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68617"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32E98F" w14:textId="77777777" w:rsidR="00A17716" w:rsidRDefault="00A17716" w:rsidP="00A17716">
            <w:pPr>
              <w:rPr>
                <w:rFonts w:eastAsia="Times New Roman"/>
              </w:rPr>
            </w:pPr>
            <w:r>
              <w:rPr>
                <w:rFonts w:eastAsia="Times New Roman"/>
              </w:rPr>
              <w:t>2.11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36FE8C" w14:textId="77777777" w:rsidR="00A17716" w:rsidRDefault="00A17716" w:rsidP="00A17716">
            <w:pPr>
              <w:rPr>
                <w:rFonts w:eastAsia="Times New Roman"/>
              </w:rPr>
            </w:pPr>
            <w:r>
              <w:rPr>
                <w:rFonts w:eastAsia="Times New Roman"/>
              </w:rPr>
              <w:t>2.11.x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D01468" w14:textId="77777777" w:rsidR="00A17716" w:rsidRDefault="00A17716" w:rsidP="00A17716">
            <w:pPr>
              <w:rPr>
                <w:rFonts w:eastAsia="Times New Roman"/>
              </w:rPr>
            </w:pPr>
            <w:r>
              <w:rPr>
                <w:rFonts w:eastAsia="Times New Roman"/>
              </w:rPr>
              <w:t>6396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ABA18F" w14:textId="77777777" w:rsidR="00A17716" w:rsidRDefault="00A17716" w:rsidP="00A17716">
            <w:pPr>
              <w:rPr>
                <w:rFonts w:eastAsia="Times New Roman"/>
              </w:rPr>
            </w:pPr>
            <w:r>
              <w:rPr>
                <w:rFonts w:eastAsia="Times New Roman"/>
              </w:rPr>
              <w:t>12/08/2016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61EB9A" w14:textId="77777777" w:rsidR="00A17716" w:rsidRDefault="00A17716" w:rsidP="00A17716">
            <w:pPr>
              <w:rPr>
                <w:rFonts w:eastAsia="Times New Roman"/>
              </w:rPr>
            </w:pPr>
            <w:r>
              <w:rPr>
                <w:rFonts w:eastAsia="Times New Roman"/>
              </w:rPr>
              <w:t>Not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84823" w14:textId="77777777" w:rsidR="00A17716" w:rsidRDefault="00A17716" w:rsidP="00A17716">
            <w:pPr>
              <w:rPr>
                <w:rFonts w:eastAsia="Times New Roman"/>
              </w:rPr>
            </w:pPr>
            <w:r>
              <w:rPr>
                <w:rFonts w:eastAsia="Times New Roman"/>
              </w:rPr>
              <w:t>12/06/2017</w:t>
            </w:r>
          </w:p>
        </w:tc>
      </w:tr>
      <w:tr w:rsidR="00A17716" w14:paraId="2C52088C"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29678" w14:textId="77777777" w:rsidR="00A17716" w:rsidRDefault="00A17716" w:rsidP="00A17716">
            <w:pPr>
              <w:rPr>
                <w:rFonts w:eastAsia="Times New Roman"/>
              </w:rPr>
            </w:pPr>
            <w:r w:rsidRPr="00735945">
              <w:rPr>
                <w:rFonts w:eastAsia="Times New Roman"/>
              </w:rPr>
              <w:t>Maven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5356F4"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BB4EC" w14:textId="77777777" w:rsidR="00A17716" w:rsidRDefault="00A17716" w:rsidP="00A17716">
            <w:pPr>
              <w:rPr>
                <w:rFonts w:eastAsia="Times New Roman"/>
              </w:rPr>
            </w:pPr>
            <w:r>
              <w:rPr>
                <w:rFonts w:eastAsia="Times New Roman"/>
              </w:rPr>
              <w:t>3.3.9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9872F7" w14:textId="77777777" w:rsidR="00A17716" w:rsidRDefault="00A17716" w:rsidP="00A17716">
            <w:pPr>
              <w:rPr>
                <w:rFonts w:eastAsia="Times New Roman"/>
              </w:rPr>
            </w:pPr>
            <w:r>
              <w:rPr>
                <w:rFonts w:eastAsia="Times New Roman"/>
              </w:rPr>
              <w:t>3.3.x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7F2E2C" w14:textId="77777777" w:rsidR="00A17716" w:rsidRDefault="00A17716" w:rsidP="00A17716">
            <w:pPr>
              <w:rPr>
                <w:rFonts w:eastAsia="Times New Roman"/>
              </w:rPr>
            </w:pPr>
            <w:r>
              <w:rPr>
                <w:rFonts w:eastAsia="Times New Roman"/>
              </w:rPr>
              <w:t>1101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B098D" w14:textId="77777777" w:rsidR="00A17716" w:rsidRDefault="00A17716" w:rsidP="00A17716">
            <w:pPr>
              <w:rPr>
                <w:rFonts w:eastAsia="Times New Roman"/>
              </w:rPr>
            </w:pPr>
            <w:r>
              <w:rPr>
                <w:rFonts w:eastAsia="Times New Roman"/>
              </w:rPr>
              <w:t>11/23/2016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A4F92" w14:textId="77777777" w:rsidR="00A17716" w:rsidRDefault="00A17716" w:rsidP="00A17716">
            <w:pPr>
              <w:rPr>
                <w:rFonts w:eastAsia="Times New Roman"/>
              </w:rPr>
            </w:pPr>
            <w:r>
              <w:rPr>
                <w:rFonts w:eastAsia="Times New Roman"/>
              </w:rPr>
              <w:t>Not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B7CDE" w14:textId="77777777" w:rsidR="00A17716" w:rsidRDefault="00A17716" w:rsidP="00A17716">
            <w:pPr>
              <w:pStyle w:val="NormalWeb"/>
              <w:rPr>
                <w:rFonts w:eastAsiaTheme="minorEastAsia"/>
              </w:rPr>
            </w:pPr>
            <w:r>
              <w:t>12/06/2017</w:t>
            </w:r>
          </w:p>
        </w:tc>
      </w:tr>
      <w:tr w:rsidR="00A17716" w14:paraId="3AE72717"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1EA9AA" w14:textId="77777777" w:rsidR="00A17716" w:rsidRDefault="00A17716" w:rsidP="00A17716">
            <w:pPr>
              <w:rPr>
                <w:rFonts w:eastAsia="Times New Roman"/>
              </w:rPr>
            </w:pPr>
            <w:r w:rsidRPr="00735945">
              <w:rPr>
                <w:rFonts w:eastAsia="Times New Roman"/>
              </w:rPr>
              <w:t>MUnit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5FD18C"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F6CC30"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42F97" w14:textId="77777777" w:rsidR="00A17716" w:rsidRDefault="00A17716" w:rsidP="00A17716">
            <w:pPr>
              <w:rPr>
                <w:rFonts w:eastAsia="Times New Roman"/>
              </w:rPr>
            </w:pPr>
            <w:r>
              <w:rPr>
                <w:rFonts w:eastAsia="Times New Roman"/>
              </w:rPr>
              <w:t>7.3.x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A2B243" w14:textId="77777777" w:rsidR="00A17716" w:rsidRDefault="00A17716" w:rsidP="00A17716">
            <w:pPr>
              <w:rPr>
                <w:rFonts w:eastAsia="Times New Roman"/>
              </w:rPr>
            </w:pPr>
            <w:r>
              <w:rPr>
                <w:rFonts w:eastAsia="Times New Roman"/>
              </w:rPr>
              <w:t>10284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9D783A" w14:textId="77777777" w:rsidR="00A17716" w:rsidRDefault="00A17716" w:rsidP="00A17716">
            <w:pPr>
              <w:rPr>
                <w:rFonts w:eastAsia="Times New Roman"/>
              </w:rPr>
            </w:pPr>
            <w:r>
              <w:rPr>
                <w:rFonts w:eastAsia="Times New Roman"/>
              </w:rPr>
              <w:t>11/30/2016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1A1247"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BF306" w14:textId="77777777" w:rsidR="00A17716" w:rsidRDefault="00A17716" w:rsidP="00A17716">
            <w:pPr>
              <w:rPr>
                <w:rFonts w:eastAsia="Times New Roman"/>
              </w:rPr>
            </w:pPr>
            <w:r>
              <w:rPr>
                <w:rFonts w:eastAsia="Times New Roman"/>
              </w:rPr>
              <w:t> </w:t>
            </w:r>
          </w:p>
        </w:tc>
      </w:tr>
      <w:tr w:rsidR="00A17716" w14:paraId="56E57B64"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D36536" w14:textId="77777777" w:rsidR="00A17716" w:rsidRDefault="00A17716" w:rsidP="00A17716">
            <w:pPr>
              <w:rPr>
                <w:rFonts w:eastAsia="Times New Roman"/>
              </w:rPr>
            </w:pPr>
            <w:r w:rsidRPr="00735945">
              <w:rPr>
                <w:rFonts w:eastAsia="Times New Roman"/>
              </w:rPr>
              <w:t>Istanbul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DEA9DF" w14:textId="77777777" w:rsidR="00A17716" w:rsidRDefault="00A17716" w:rsidP="00A17716">
            <w:pPr>
              <w:rPr>
                <w:rFonts w:eastAsia="Times New Roman"/>
              </w:rPr>
            </w:pPr>
            <w:r>
              <w:rPr>
                <w:rFonts w:eastAsia="Times New Roman"/>
              </w:rPr>
              <w:t>CIT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27C75F" w14:textId="77777777" w:rsidR="00A17716" w:rsidRDefault="00A17716" w:rsidP="00A17716">
            <w:pPr>
              <w:pStyle w:val="NormalWeb"/>
              <w:rPr>
                <w:rFonts w:eastAsiaTheme="minorEastAsia"/>
              </w:rPr>
            </w:pPr>
            <w:r>
              <w:rPr>
                <w:color w:val="003366"/>
              </w:rPr>
              <w:t>0.4.5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186EEA" w14:textId="77777777" w:rsidR="00A17716" w:rsidRDefault="00A17716" w:rsidP="00A17716">
            <w:pPr>
              <w:rPr>
                <w:rFonts w:eastAsia="Times New Roman"/>
              </w:rPr>
            </w:pPr>
            <w:r>
              <w:rPr>
                <w:rStyle w:val="Strong"/>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3D3F6"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C74CBF"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D8270F"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5F44F6" w14:textId="77777777" w:rsidR="00A17716" w:rsidRDefault="00A17716" w:rsidP="00A17716">
            <w:pPr>
              <w:rPr>
                <w:rFonts w:eastAsia="Times New Roman"/>
              </w:rPr>
            </w:pPr>
            <w:r>
              <w:rPr>
                <w:rFonts w:eastAsia="Times New Roman"/>
              </w:rPr>
              <w:t>10/25/2017</w:t>
            </w:r>
          </w:p>
        </w:tc>
      </w:tr>
      <w:tr w:rsidR="00A17716" w14:paraId="4C447510"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BB8611" w14:textId="77777777" w:rsidR="00A17716" w:rsidRDefault="00A17716" w:rsidP="00A17716">
            <w:pPr>
              <w:rPr>
                <w:rFonts w:eastAsia="Times New Roman"/>
              </w:rPr>
            </w:pPr>
            <w:r w:rsidRPr="00735945">
              <w:rPr>
                <w:rFonts w:eastAsia="Times New Roman"/>
              </w:rPr>
              <w:t>RxJS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1312BF" w14:textId="77777777" w:rsidR="00A17716" w:rsidRDefault="00A17716" w:rsidP="00A17716">
            <w:pPr>
              <w:rPr>
                <w:rFonts w:eastAsia="Times New Roman"/>
              </w:rPr>
            </w:pPr>
            <w:r>
              <w:rPr>
                <w:rFonts w:eastAsia="Times New Roman"/>
              </w:rPr>
              <w:t>CIT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C2D153" w14:textId="77777777" w:rsidR="00A17716" w:rsidRDefault="00A17716" w:rsidP="00A17716">
            <w:pPr>
              <w:rPr>
                <w:rFonts w:eastAsia="Times New Roman"/>
              </w:rPr>
            </w:pPr>
            <w:r>
              <w:rPr>
                <w:rFonts w:eastAsia="Times New Roman"/>
              </w:rPr>
              <w:t>5.1.0</w:t>
            </w:r>
          </w:p>
          <w:p w14:paraId="73E52FDF" w14:textId="77777777" w:rsidR="00A17716" w:rsidRDefault="00A17716" w:rsidP="00A17716">
            <w:pPr>
              <w:pStyle w:val="NormalWeb"/>
              <w:rPr>
                <w:rFonts w:eastAsiaTheme="minorEastAsia"/>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A77B2" w14:textId="77777777" w:rsidR="00A17716" w:rsidRDefault="00A17716" w:rsidP="00A17716">
            <w:pPr>
              <w:rPr>
                <w:rFonts w:eastAsia="Times New Roman"/>
              </w:rPr>
            </w:pPr>
            <w:r>
              <w:rPr>
                <w:rStyle w:val="Strong"/>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7EC0E8"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BB4493"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426909" w14:textId="77777777" w:rsidR="00A17716" w:rsidRDefault="00A17716" w:rsidP="00A17716">
            <w:pPr>
              <w:rPr>
                <w:rFonts w:eastAsia="Times New Roman"/>
              </w:rPr>
            </w:pPr>
            <w:r>
              <w:rPr>
                <w:rFonts w:eastAsia="Times New Roman"/>
                <w:color w:val="333333"/>
              </w:rPr>
              <w:t>Not Required, INCUDED IN FRAMEWORK.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C4497F" w14:textId="77777777" w:rsidR="00A17716" w:rsidRDefault="00A17716" w:rsidP="00A17716">
            <w:pPr>
              <w:rPr>
                <w:rFonts w:eastAsia="Times New Roman"/>
              </w:rPr>
            </w:pPr>
            <w:r>
              <w:rPr>
                <w:rFonts w:eastAsia="Times New Roman"/>
              </w:rPr>
              <w:t>11/22/2017</w:t>
            </w:r>
          </w:p>
        </w:tc>
      </w:tr>
      <w:tr w:rsidR="00A17716" w14:paraId="709158ED"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4BBE40" w14:textId="77777777" w:rsidR="00A17716" w:rsidRDefault="00A17716" w:rsidP="00A17716">
            <w:pPr>
              <w:rPr>
                <w:rFonts w:eastAsia="Times New Roman"/>
              </w:rPr>
            </w:pPr>
            <w:r w:rsidRPr="00735945">
              <w:rPr>
                <w:rFonts w:eastAsia="Times New Roman"/>
              </w:rPr>
              <w:t>sinon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E9C7A" w14:textId="77777777" w:rsidR="00A17716" w:rsidRDefault="00A17716" w:rsidP="00A17716">
            <w:pPr>
              <w:rPr>
                <w:rFonts w:eastAsia="Times New Roman"/>
              </w:rPr>
            </w:pPr>
            <w:r>
              <w:rPr>
                <w:rFonts w:eastAsia="Times New Roman"/>
              </w:rPr>
              <w:t>CIT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55DEA5" w14:textId="77777777" w:rsidR="00A17716" w:rsidRDefault="00A17716" w:rsidP="00A17716">
            <w:pPr>
              <w:rPr>
                <w:rFonts w:eastAsia="Times New Roman"/>
              </w:rPr>
            </w:pPr>
            <w:r>
              <w:rPr>
                <w:rFonts w:eastAsia="Times New Roman"/>
              </w:rPr>
              <w:t>2.2.0</w:t>
            </w:r>
          </w:p>
          <w:p w14:paraId="174B301E" w14:textId="77777777" w:rsidR="00A17716" w:rsidRDefault="00A17716" w:rsidP="00A17716">
            <w:pPr>
              <w:pStyle w:val="NormalWeb"/>
              <w:rPr>
                <w:rFonts w:eastAsiaTheme="minorEastAsia"/>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81B003" w14:textId="77777777" w:rsidR="00A17716" w:rsidRDefault="00A17716" w:rsidP="00A17716">
            <w:pPr>
              <w:rPr>
                <w:rFonts w:eastAsia="Times New Roman"/>
              </w:rPr>
            </w:pPr>
            <w:r>
              <w:rPr>
                <w:rStyle w:val="Strong"/>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A3703"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2D3259"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F16C60" w14:textId="77777777" w:rsidR="00A17716" w:rsidRDefault="00A17716" w:rsidP="00A17716">
            <w:pPr>
              <w:rPr>
                <w:rFonts w:eastAsia="Times New Roman"/>
              </w:rPr>
            </w:pPr>
            <w:r>
              <w:rPr>
                <w:rFonts w:eastAsia="Times New Roman"/>
                <w:color w:val="333333"/>
              </w:rPr>
              <w:t>Not Required, INCUDED IN FRAMEWORK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79C3B" w14:textId="77777777" w:rsidR="00A17716" w:rsidRDefault="00A17716" w:rsidP="00A17716">
            <w:pPr>
              <w:rPr>
                <w:rFonts w:eastAsia="Times New Roman"/>
              </w:rPr>
            </w:pPr>
            <w:r>
              <w:rPr>
                <w:rFonts w:eastAsia="Times New Roman"/>
              </w:rPr>
              <w:t>11/22/2017</w:t>
            </w:r>
          </w:p>
        </w:tc>
      </w:tr>
      <w:tr w:rsidR="00A17716" w14:paraId="6B0A0610" w14:textId="77777777" w:rsidTr="00597A18">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30D5F9B" w14:textId="4B90541F"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19792E" w14:textId="7AF7F5FC"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4A9236" w14:textId="15A4C4C1"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ED7D372" w14:textId="6D1CCB7F"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D7A53D" w14:textId="04B7A780"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3EAC56B" w14:textId="14A17D3E"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0A44C74" w14:textId="124E7FA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15A28E" w14:textId="6883F21F" w:rsidR="00A17716" w:rsidRDefault="00A17716" w:rsidP="00A17716">
            <w:pPr>
              <w:rPr>
                <w:rFonts w:eastAsia="Times New Roman"/>
              </w:rPr>
            </w:pPr>
          </w:p>
        </w:tc>
      </w:tr>
      <w:tr w:rsidR="00A17716" w14:paraId="2EDDBAA6"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978F5E" w14:textId="77777777" w:rsidR="00A17716" w:rsidRDefault="00A17716" w:rsidP="00A17716">
            <w:pPr>
              <w:rPr>
                <w:rFonts w:eastAsia="Times New Roman"/>
              </w:rPr>
            </w:pPr>
            <w:r w:rsidRPr="00735945">
              <w:rPr>
                <w:rFonts w:eastAsia="Times New Roman"/>
              </w:rPr>
              <w:t>Codelyzer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63F738" w14:textId="77777777" w:rsidR="00A17716" w:rsidRDefault="00A17716" w:rsidP="00A17716">
            <w:pPr>
              <w:rPr>
                <w:rFonts w:eastAsia="Times New Roman"/>
              </w:rPr>
            </w:pPr>
            <w:r>
              <w:rPr>
                <w:rFonts w:eastAsia="Times New Roman"/>
              </w:rPr>
              <w:t>CIT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FF2BD" w14:textId="77777777" w:rsidR="00A17716" w:rsidRDefault="00A17716" w:rsidP="00A17716">
            <w:pPr>
              <w:pStyle w:val="NormalWeb"/>
              <w:rPr>
                <w:rFonts w:eastAsiaTheme="minorEastAsia"/>
              </w:rPr>
            </w:pPr>
            <w:r>
              <w:t>3.1.x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E01CDD" w14:textId="77777777" w:rsidR="00A17716" w:rsidRDefault="00A17716" w:rsidP="00A17716">
            <w:pPr>
              <w:rPr>
                <w:rFonts w:eastAsia="Times New Roman"/>
              </w:rPr>
            </w:pPr>
            <w:r>
              <w:rPr>
                <w:rFonts w:eastAsia="Times New Roman"/>
                <w:color w:val="000000"/>
              </w:rPr>
              <w:t>3.1.x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C0532D" w14:textId="77777777" w:rsidR="00A17716" w:rsidRDefault="00A17716" w:rsidP="00A17716">
            <w:pPr>
              <w:rPr>
                <w:rFonts w:eastAsia="Times New Roman"/>
              </w:rPr>
            </w:pPr>
            <w:r>
              <w:rPr>
                <w:rFonts w:eastAsia="Times New Roman"/>
              </w:rPr>
              <w:t>11175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43E028" w14:textId="77777777" w:rsidR="00A17716" w:rsidRDefault="00A17716" w:rsidP="00A17716">
            <w:pPr>
              <w:rPr>
                <w:rFonts w:eastAsia="Times New Roman"/>
              </w:rPr>
            </w:pPr>
            <w:r>
              <w:rPr>
                <w:rFonts w:eastAsia="Times New Roman"/>
              </w:rPr>
              <w:t>07/28/2017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B2D47"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4F953" w14:textId="77777777" w:rsidR="00A17716" w:rsidRDefault="00A17716" w:rsidP="00A17716">
            <w:pPr>
              <w:rPr>
                <w:rFonts w:eastAsia="Times New Roman"/>
              </w:rPr>
            </w:pPr>
            <w:r>
              <w:rPr>
                <w:rFonts w:eastAsia="Times New Roman"/>
              </w:rPr>
              <w:t>12/06/2017</w:t>
            </w:r>
          </w:p>
        </w:tc>
      </w:tr>
      <w:tr w:rsidR="00A17716" w14:paraId="1D90FA4C"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4E2F73" w14:textId="77777777" w:rsidR="00A17716" w:rsidRDefault="00A17716" w:rsidP="00A17716">
            <w:pPr>
              <w:rPr>
                <w:rFonts w:eastAsia="Times New Roman"/>
              </w:rPr>
            </w:pPr>
            <w:r w:rsidRPr="00735945">
              <w:rPr>
                <w:rFonts w:eastAsia="Times New Roman"/>
              </w:rPr>
              <w:lastRenderedPageBreak/>
              <w:t>JUnit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7F0AA5" w14:textId="77777777" w:rsidR="00A17716" w:rsidRDefault="00A17716" w:rsidP="00A17716">
            <w:pPr>
              <w:rPr>
                <w:rFonts w:eastAsia="Times New Roman"/>
              </w:rPr>
            </w:pPr>
            <w:r>
              <w:rPr>
                <w:rFonts w:eastAsia="Times New Roman"/>
              </w:rPr>
              <w:t>CIT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C83ACE" w14:textId="77777777" w:rsidR="00A17716" w:rsidRDefault="00A17716" w:rsidP="00A17716">
            <w:pPr>
              <w:rPr>
                <w:rFonts w:eastAsia="Times New Roman"/>
              </w:rPr>
            </w:pPr>
            <w:r>
              <w:rPr>
                <w:rFonts w:eastAsia="Times New Roman"/>
                <w:color w:val="003366"/>
              </w:rPr>
              <w:t>4.12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4A2AA" w14:textId="77777777" w:rsidR="00A17716" w:rsidRDefault="00A17716" w:rsidP="00A17716">
            <w:pPr>
              <w:rPr>
                <w:rFonts w:eastAsia="Times New Roman"/>
              </w:rPr>
            </w:pPr>
            <w:r>
              <w:rPr>
                <w:rFonts w:eastAsia="Times New Roman"/>
              </w:rPr>
              <w:t>4.12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612595" w14:textId="77777777" w:rsidR="00A17716" w:rsidRDefault="00A17716" w:rsidP="00A17716">
            <w:pPr>
              <w:rPr>
                <w:rFonts w:eastAsia="Times New Roman"/>
              </w:rPr>
            </w:pPr>
            <w:r>
              <w:rPr>
                <w:rFonts w:eastAsia="Times New Roman"/>
              </w:rPr>
              <w:t>38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B8618" w14:textId="77777777" w:rsidR="00A17716" w:rsidRDefault="00A17716" w:rsidP="00A17716">
            <w:pPr>
              <w:rPr>
                <w:rFonts w:eastAsia="Times New Roman"/>
              </w:rPr>
            </w:pPr>
            <w:r>
              <w:rPr>
                <w:rFonts w:eastAsia="Times New Roman"/>
                <w:color w:val="000099"/>
              </w:rPr>
              <w:t>07/25/2017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840CB4" w14:textId="77777777" w:rsidR="00A17716" w:rsidRDefault="00A17716" w:rsidP="00A17716">
            <w:pPr>
              <w:rPr>
                <w:rFonts w:eastAsia="Times New Roman"/>
              </w:rPr>
            </w:pPr>
            <w:r>
              <w:rPr>
                <w:rFonts w:eastAsia="Times New Roman"/>
                <w:color w:val="333333"/>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E83048" w14:textId="77777777" w:rsidR="00A17716" w:rsidRDefault="00A17716" w:rsidP="00A17716">
            <w:pPr>
              <w:rPr>
                <w:rFonts w:eastAsia="Times New Roman"/>
              </w:rPr>
            </w:pPr>
            <w:r>
              <w:rPr>
                <w:rFonts w:eastAsia="Times New Roman"/>
              </w:rPr>
              <w:t>12/06/2017</w:t>
            </w:r>
          </w:p>
        </w:tc>
      </w:tr>
      <w:tr w:rsidR="00A17716" w14:paraId="55BB4A52"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EFBAA" w14:textId="77777777" w:rsidR="00A17716" w:rsidRDefault="00A17716" w:rsidP="00A17716">
            <w:pPr>
              <w:rPr>
                <w:rFonts w:eastAsia="Times New Roman"/>
              </w:rPr>
            </w:pPr>
            <w:r w:rsidRPr="00735945">
              <w:rPr>
                <w:rFonts w:eastAsia="Times New Roman"/>
              </w:rPr>
              <w:t>junit-viewer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9A297" w14:textId="77777777" w:rsidR="00A17716" w:rsidRDefault="00A17716" w:rsidP="00A17716">
            <w:pPr>
              <w:rPr>
                <w:rFonts w:eastAsia="Times New Roman"/>
              </w:rPr>
            </w:pPr>
            <w:r>
              <w:rPr>
                <w:rFonts w:eastAsia="Times New Roman"/>
              </w:rPr>
              <w:t>CIT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8F6208" w14:textId="77777777" w:rsidR="00A17716" w:rsidRDefault="00A17716" w:rsidP="00A17716">
            <w:pPr>
              <w:rPr>
                <w:rFonts w:eastAsia="Times New Roman"/>
              </w:rPr>
            </w:pPr>
            <w:r>
              <w:rPr>
                <w:rFonts w:eastAsia="Times New Roman"/>
              </w:rPr>
              <w:t>4.11.1</w:t>
            </w:r>
          </w:p>
          <w:p w14:paraId="28B0AB51" w14:textId="77777777" w:rsidR="00A17716" w:rsidRDefault="00A17716" w:rsidP="00A17716">
            <w:pPr>
              <w:pStyle w:val="NormalWeb"/>
              <w:rPr>
                <w:rFonts w:eastAsiaTheme="minorEastAsia"/>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A9172C" w14:textId="77777777" w:rsidR="00A17716" w:rsidRDefault="00A17716" w:rsidP="00A17716">
            <w:pPr>
              <w:rPr>
                <w:rFonts w:eastAsia="Times New Roman"/>
              </w:rPr>
            </w:pPr>
            <w:r>
              <w:rPr>
                <w:rFonts w:eastAsia="Times New Roman"/>
                <w:color w:val="000000"/>
              </w:rPr>
              <w:t>4.x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EAB72C" w14:textId="77777777" w:rsidR="00A17716" w:rsidRDefault="00A17716" w:rsidP="00A17716">
            <w:pPr>
              <w:rPr>
                <w:rFonts w:eastAsia="Times New Roman"/>
              </w:rPr>
            </w:pPr>
            <w:r>
              <w:rPr>
                <w:rFonts w:eastAsia="Times New Roman"/>
              </w:rPr>
              <w:t>11181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1D1B3" w14:textId="77777777" w:rsidR="00A17716" w:rsidRDefault="00A17716" w:rsidP="00A17716">
            <w:pPr>
              <w:rPr>
                <w:rFonts w:eastAsia="Times New Roman"/>
              </w:rPr>
            </w:pPr>
            <w:r>
              <w:rPr>
                <w:rFonts w:eastAsia="Times New Roman"/>
              </w:rPr>
              <w:t>07/28/2017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69B24"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8A891F" w14:textId="77777777" w:rsidR="00A17716" w:rsidRDefault="00A17716" w:rsidP="00A17716">
            <w:pPr>
              <w:rPr>
                <w:rFonts w:eastAsia="Times New Roman"/>
              </w:rPr>
            </w:pPr>
            <w:r>
              <w:rPr>
                <w:rFonts w:eastAsia="Times New Roman"/>
              </w:rPr>
              <w:t>12/06/2017</w:t>
            </w:r>
          </w:p>
        </w:tc>
      </w:tr>
      <w:tr w:rsidR="00A17716" w14:paraId="6E4593BC" w14:textId="77777777" w:rsidTr="00791537">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D1F0063" w14:textId="28EC81E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5E8C36" w14:textId="14405150"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B35E0F0" w14:textId="027C2E1A"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D0331A1" w14:textId="71014C39"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93AA2F" w14:textId="59D60A10"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F4857F" w14:textId="034CF30A"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B22A5C" w14:textId="3A147756"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0FE15E" w14:textId="3E32FAA2" w:rsidR="00A17716" w:rsidRDefault="00A17716" w:rsidP="00A17716">
            <w:pPr>
              <w:rPr>
                <w:rFonts w:eastAsia="Times New Roman"/>
              </w:rPr>
            </w:pPr>
          </w:p>
        </w:tc>
      </w:tr>
      <w:tr w:rsidR="00A17716" w14:paraId="78454512"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418329" w14:textId="77777777" w:rsidR="00A17716" w:rsidRDefault="00A17716" w:rsidP="00A17716">
            <w:pPr>
              <w:rPr>
                <w:rFonts w:eastAsia="Times New Roman"/>
              </w:rPr>
            </w:pPr>
            <w:r w:rsidRPr="00735945">
              <w:rPr>
                <w:rFonts w:eastAsia="Times New Roman"/>
              </w:rPr>
              <w:t>mocha-junit-reporter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1C371" w14:textId="77777777" w:rsidR="00A17716" w:rsidRDefault="00A17716" w:rsidP="00A17716">
            <w:pPr>
              <w:rPr>
                <w:rFonts w:eastAsia="Times New Roman"/>
              </w:rPr>
            </w:pPr>
            <w:r>
              <w:rPr>
                <w:rFonts w:eastAsia="Times New Roman"/>
              </w:rPr>
              <w:t>CIT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C39029" w14:textId="77777777" w:rsidR="00A17716" w:rsidRDefault="00A17716" w:rsidP="00A17716">
            <w:pPr>
              <w:rPr>
                <w:rFonts w:eastAsia="Times New Roman"/>
              </w:rPr>
            </w:pPr>
            <w:r>
              <w:rPr>
                <w:rFonts w:eastAsia="Times New Roman"/>
                <w:color w:val="000000"/>
              </w:rPr>
              <w:t>1.13.0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7E1AA9" w14:textId="77777777" w:rsidR="00A17716" w:rsidRDefault="00A17716" w:rsidP="00A17716">
            <w:pPr>
              <w:rPr>
                <w:rFonts w:eastAsia="Times New Roman"/>
              </w:rPr>
            </w:pPr>
            <w:r>
              <w:rPr>
                <w:rFonts w:eastAsia="Times New Roman"/>
                <w:color w:val="000000"/>
              </w:rPr>
              <w:t>1.13.0</w:t>
            </w:r>
            <w:r>
              <w:rPr>
                <w:rFonts w:eastAsia="Times New Roman"/>
                <w:color w:val="FF0000"/>
              </w:rPr>
              <w:br/>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D18DDA" w14:textId="77777777" w:rsidR="00A17716" w:rsidRDefault="00A17716" w:rsidP="00A17716">
            <w:pPr>
              <w:rPr>
                <w:rFonts w:eastAsia="Times New Roman"/>
              </w:rPr>
            </w:pPr>
            <w:r>
              <w:rPr>
                <w:rFonts w:eastAsia="Times New Roman"/>
              </w:rPr>
              <w:t>11126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BB07A" w14:textId="77777777" w:rsidR="00A17716" w:rsidRDefault="00A17716" w:rsidP="00A17716">
            <w:pPr>
              <w:rPr>
                <w:rFonts w:eastAsia="Times New Roman"/>
              </w:rPr>
            </w:pPr>
            <w:r>
              <w:rPr>
                <w:rFonts w:eastAsia="Times New Roman"/>
              </w:rPr>
              <w:t>07/25/2017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EDE859"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F788BC" w14:textId="77777777" w:rsidR="00A17716" w:rsidRDefault="00A17716" w:rsidP="00A17716">
            <w:pPr>
              <w:rPr>
                <w:rFonts w:eastAsia="Times New Roman"/>
              </w:rPr>
            </w:pPr>
            <w:r>
              <w:rPr>
                <w:rFonts w:eastAsia="Times New Roman"/>
              </w:rPr>
              <w:t>12/06/2017</w:t>
            </w:r>
          </w:p>
        </w:tc>
      </w:tr>
      <w:tr w:rsidR="00A17716" w14:paraId="040EF2FB"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7CD43" w14:textId="77777777" w:rsidR="00A17716" w:rsidRDefault="00A17716" w:rsidP="00A17716">
            <w:pPr>
              <w:rPr>
                <w:rFonts w:eastAsia="Times New Roman"/>
              </w:rPr>
            </w:pPr>
            <w:r w:rsidRPr="00735945">
              <w:rPr>
                <w:rFonts w:eastAsia="Times New Roman"/>
              </w:rPr>
              <w:t>mocha-logger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0A316B" w14:textId="77777777" w:rsidR="00A17716" w:rsidRDefault="00A17716" w:rsidP="00A17716">
            <w:pPr>
              <w:rPr>
                <w:rFonts w:eastAsia="Times New Roman"/>
              </w:rPr>
            </w:pPr>
            <w:r>
              <w:rPr>
                <w:rFonts w:eastAsia="Times New Roman"/>
              </w:rPr>
              <w:t>CIT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16CAE9" w14:textId="77777777" w:rsidR="00A17716" w:rsidRDefault="00A17716" w:rsidP="00A17716">
            <w:pPr>
              <w:pStyle w:val="NormalWeb"/>
              <w:rPr>
                <w:rFonts w:eastAsiaTheme="minorEastAsia"/>
              </w:rPr>
            </w:pPr>
            <w:r>
              <w:rPr>
                <w:color w:val="000000"/>
              </w:rPr>
              <w:t>1.0.5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731BD9" w14:textId="77777777" w:rsidR="00A17716" w:rsidRDefault="00A17716" w:rsidP="00A17716">
            <w:pPr>
              <w:rPr>
                <w:rFonts w:eastAsia="Times New Roman"/>
              </w:rPr>
            </w:pPr>
            <w:r>
              <w:rPr>
                <w:rFonts w:eastAsia="Times New Roman"/>
                <w:color w:val="000000"/>
              </w:rPr>
              <w:t>1.0.x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00714" w14:textId="77777777" w:rsidR="00A17716" w:rsidRDefault="00A17716" w:rsidP="00A17716">
            <w:pPr>
              <w:rPr>
                <w:rFonts w:eastAsia="Times New Roman"/>
              </w:rPr>
            </w:pPr>
            <w:r>
              <w:rPr>
                <w:rFonts w:eastAsia="Times New Roman"/>
              </w:rPr>
              <w:t>11174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1C93C3" w14:textId="77777777" w:rsidR="00A17716" w:rsidRDefault="00A17716" w:rsidP="00A17716">
            <w:pPr>
              <w:rPr>
                <w:rFonts w:eastAsia="Times New Roman"/>
              </w:rPr>
            </w:pPr>
            <w:r>
              <w:rPr>
                <w:rFonts w:eastAsia="Times New Roman"/>
              </w:rPr>
              <w:t>07/28/2017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D5F4E"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1E0767" w14:textId="77777777" w:rsidR="00A17716" w:rsidRDefault="00A17716" w:rsidP="00A17716">
            <w:pPr>
              <w:rPr>
                <w:rFonts w:eastAsia="Times New Roman"/>
              </w:rPr>
            </w:pPr>
            <w:r>
              <w:rPr>
                <w:rFonts w:eastAsia="Times New Roman"/>
              </w:rPr>
              <w:t>12/06/2017</w:t>
            </w:r>
          </w:p>
        </w:tc>
      </w:tr>
      <w:tr w:rsidR="00A17716" w14:paraId="001B899F" w14:textId="77777777" w:rsidTr="00791537">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C8C44B3" w14:textId="44C5E1E8"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3465BD" w14:textId="76785EF0"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12FCDEA" w14:textId="02DF1F58"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1FB6412" w14:textId="44C213B6"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3AED1F" w14:textId="647B156B"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3A764EC" w14:textId="60F194B8"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D7A773" w14:textId="2EE3316F"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3FA7F8" w14:textId="5CEC39F4" w:rsidR="00A17716" w:rsidRDefault="00A17716" w:rsidP="00A17716">
            <w:pPr>
              <w:pStyle w:val="NormalWeb"/>
              <w:rPr>
                <w:rFonts w:eastAsiaTheme="minorEastAsia"/>
              </w:rPr>
            </w:pPr>
          </w:p>
        </w:tc>
      </w:tr>
      <w:tr w:rsidR="00A17716" w14:paraId="2EA2D7A6"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B58E7" w14:textId="77777777" w:rsidR="00A17716" w:rsidRDefault="00A17716" w:rsidP="00A17716">
            <w:pPr>
              <w:rPr>
                <w:rFonts w:eastAsia="Times New Roman"/>
              </w:rPr>
            </w:pPr>
            <w:r w:rsidRPr="00735945">
              <w:rPr>
                <w:rFonts w:eastAsia="Times New Roman"/>
              </w:rPr>
              <w:t>SoapUI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0E5BFB" w14:textId="77777777" w:rsidR="00A17716" w:rsidRDefault="00A17716" w:rsidP="00A17716">
            <w:pPr>
              <w:rPr>
                <w:rFonts w:eastAsia="Times New Roman"/>
              </w:rPr>
            </w:pPr>
            <w:r>
              <w:rPr>
                <w:rFonts w:eastAsia="Times New Roman"/>
              </w:rPr>
              <w:t>CIT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EB67AD" w14:textId="77777777" w:rsidR="00A17716" w:rsidRDefault="00A17716" w:rsidP="00A17716">
            <w:pPr>
              <w:rPr>
                <w:rFonts w:eastAsia="Times New Roman"/>
              </w:rPr>
            </w:pPr>
            <w:r>
              <w:rPr>
                <w:rStyle w:val="Strong"/>
                <w:rFonts w:eastAsia="Times New Roman"/>
                <w:color w:val="FF0000"/>
              </w:rPr>
              <w:t>5.3.0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F53A3B" w14:textId="77777777" w:rsidR="00A17716" w:rsidRDefault="00A17716" w:rsidP="00A17716">
            <w:pPr>
              <w:rPr>
                <w:rFonts w:eastAsia="Times New Roman"/>
              </w:rPr>
            </w:pPr>
            <w:r>
              <w:rPr>
                <w:rFonts w:eastAsia="Times New Roman"/>
              </w:rPr>
              <w:t>5.3.x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C7AFF1" w14:textId="77777777" w:rsidR="00A17716" w:rsidRDefault="00A17716" w:rsidP="00A17716">
            <w:pPr>
              <w:rPr>
                <w:rFonts w:eastAsia="Times New Roman"/>
              </w:rPr>
            </w:pPr>
            <w:r>
              <w:rPr>
                <w:rFonts w:eastAsia="Times New Roman"/>
              </w:rPr>
              <w:t>6252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B58779" w14:textId="77777777" w:rsidR="00A17716" w:rsidRDefault="00A17716" w:rsidP="00A17716">
            <w:pPr>
              <w:rPr>
                <w:rFonts w:eastAsia="Times New Roman"/>
              </w:rPr>
            </w:pPr>
            <w:r>
              <w:rPr>
                <w:rFonts w:eastAsia="Times New Roman"/>
              </w:rPr>
              <w:t>06/19/2017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1AD50C"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6BE7A8" w14:textId="77777777" w:rsidR="00A17716" w:rsidRDefault="00A17716" w:rsidP="00A17716">
            <w:pPr>
              <w:rPr>
                <w:rFonts w:eastAsia="Times New Roman"/>
              </w:rPr>
            </w:pPr>
            <w:r>
              <w:rPr>
                <w:rFonts w:eastAsia="Times New Roman"/>
              </w:rPr>
              <w:t> </w:t>
            </w:r>
          </w:p>
        </w:tc>
      </w:tr>
      <w:tr w:rsidR="00A17716" w14:paraId="1F9E483F"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37B6F3" w14:textId="77777777" w:rsidR="00A17716" w:rsidRDefault="00A17716" w:rsidP="00A17716">
            <w:pPr>
              <w:rPr>
                <w:rFonts w:eastAsia="Times New Roman"/>
              </w:rPr>
            </w:pPr>
            <w:r w:rsidRPr="00735945">
              <w:rPr>
                <w:rFonts w:eastAsia="Times New Roman"/>
              </w:rPr>
              <w:t>tslint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72523B"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C985FC" w14:textId="77777777" w:rsidR="00A17716" w:rsidRDefault="00A17716" w:rsidP="00A17716">
            <w:pPr>
              <w:pStyle w:val="NormalWeb"/>
              <w:rPr>
                <w:rFonts w:eastAsiaTheme="minorEastAsia"/>
              </w:rPr>
            </w:pPr>
            <w:r>
              <w:rPr>
                <w:color w:val="003366"/>
              </w:rPr>
              <w:t>^4.1.1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60B9C" w14:textId="77777777" w:rsidR="00A17716" w:rsidRDefault="00A17716" w:rsidP="00A17716">
            <w:pPr>
              <w:rPr>
                <w:rFonts w:eastAsia="Times New Roman"/>
              </w:rPr>
            </w:pPr>
            <w:r>
              <w:rPr>
                <w:rStyle w:val="Strong"/>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982B33"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BE20F7"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36A9C" w14:textId="77777777" w:rsidR="00A17716" w:rsidRDefault="00A17716" w:rsidP="00A17716">
            <w:pPr>
              <w:rPr>
                <w:rFonts w:eastAsia="Times New Roman"/>
              </w:rPr>
            </w:pPr>
            <w:r>
              <w:rPr>
                <w:rFonts w:eastAsia="Times New Roman"/>
                <w:color w:val="333333"/>
              </w:rPr>
              <w:t>Not Required, INCUDED IN FRAMEWORK.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DDC6F" w14:textId="77777777" w:rsidR="00A17716" w:rsidRDefault="00A17716" w:rsidP="00A17716">
            <w:pPr>
              <w:rPr>
                <w:rFonts w:eastAsia="Times New Roman"/>
              </w:rPr>
            </w:pPr>
            <w:r>
              <w:rPr>
                <w:rFonts w:eastAsia="Times New Roman"/>
              </w:rPr>
              <w:t>11/22/2017</w:t>
            </w:r>
          </w:p>
        </w:tc>
      </w:tr>
      <w:tr w:rsidR="00A17716" w14:paraId="6222488C"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465C06" w14:textId="77777777" w:rsidR="00A17716" w:rsidRDefault="00A17716" w:rsidP="00A17716">
            <w:pPr>
              <w:rPr>
                <w:rFonts w:eastAsia="Times New Roman"/>
              </w:rPr>
            </w:pPr>
            <w:r w:rsidRPr="00735945">
              <w:rPr>
                <w:rFonts w:eastAsia="Times New Roman"/>
              </w:rPr>
              <w:t>webdriver-manager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5226E"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469E0C" w14:textId="77777777" w:rsidR="00A17716" w:rsidRDefault="00A17716" w:rsidP="00A17716">
            <w:pPr>
              <w:pStyle w:val="NormalWeb"/>
              <w:rPr>
                <w:rFonts w:eastAsiaTheme="minorEastAsia"/>
              </w:rPr>
            </w:pPr>
            <w:r>
              <w:rPr>
                <w:color w:val="000000"/>
              </w:rPr>
              <w:t>12.0.6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29DBCC" w14:textId="77777777" w:rsidR="00A17716" w:rsidRDefault="00A17716" w:rsidP="00A17716">
            <w:pPr>
              <w:rPr>
                <w:rFonts w:eastAsia="Times New Roman"/>
              </w:rPr>
            </w:pPr>
            <w:r>
              <w:rPr>
                <w:rStyle w:val="Strong"/>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E1E5BE"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37928D"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FDEDAF"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9430D6" w14:textId="77777777" w:rsidR="00A17716" w:rsidRDefault="00A17716" w:rsidP="00A17716">
            <w:pPr>
              <w:rPr>
                <w:rFonts w:eastAsia="Times New Roman"/>
              </w:rPr>
            </w:pPr>
            <w:r>
              <w:rPr>
                <w:rFonts w:eastAsia="Times New Roman"/>
              </w:rPr>
              <w:t>11/22/2017</w:t>
            </w:r>
          </w:p>
        </w:tc>
      </w:tr>
      <w:tr w:rsidR="00A17716" w14:paraId="3757A3AD"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4615A6" w14:textId="77777777" w:rsidR="00A17716" w:rsidRDefault="00A17716" w:rsidP="00A17716">
            <w:pPr>
              <w:rPr>
                <w:rFonts w:eastAsia="Times New Roman"/>
              </w:rPr>
            </w:pPr>
            <w:r w:rsidRPr="00735945">
              <w:rPr>
                <w:rFonts w:eastAsia="Times New Roman"/>
              </w:rPr>
              <w:t>webpack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B965A3"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7CDA02" w14:textId="77777777" w:rsidR="00A17716" w:rsidRDefault="00A17716" w:rsidP="00A17716">
            <w:pPr>
              <w:rPr>
                <w:rFonts w:eastAsia="Times New Roman"/>
              </w:rPr>
            </w:pPr>
            <w:r>
              <w:rPr>
                <w:rFonts w:eastAsia="Times New Roman"/>
              </w:rPr>
              <w:t>^1.12.6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4569E" w14:textId="77777777" w:rsidR="00A17716" w:rsidRDefault="00A17716" w:rsidP="00A17716">
            <w:pPr>
              <w:rPr>
                <w:rFonts w:eastAsia="Times New Roman"/>
              </w:rPr>
            </w:pPr>
            <w:r>
              <w:rPr>
                <w:rStyle w:val="Strong"/>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3BC7B6"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696290"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F71929" w14:textId="77777777" w:rsidR="00A17716" w:rsidRDefault="00A17716" w:rsidP="00A17716">
            <w:pPr>
              <w:rPr>
                <w:rFonts w:eastAsia="Times New Roman"/>
              </w:rPr>
            </w:pPr>
            <w:r>
              <w:rPr>
                <w:rFonts w:eastAsia="Times New Roman"/>
                <w:color w:val="333333"/>
              </w:rPr>
              <w:t>Not Required, INCLUDED IN FRAMEWORK.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8D147B" w14:textId="77777777" w:rsidR="00A17716" w:rsidRDefault="00A17716" w:rsidP="00A17716">
            <w:pPr>
              <w:rPr>
                <w:rFonts w:eastAsia="Times New Roman"/>
              </w:rPr>
            </w:pPr>
            <w:r>
              <w:rPr>
                <w:rFonts w:eastAsia="Times New Roman"/>
              </w:rPr>
              <w:t>11/22/2017</w:t>
            </w:r>
          </w:p>
        </w:tc>
      </w:tr>
      <w:tr w:rsidR="00A17716" w14:paraId="044953A9"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2EFA64" w14:textId="77777777" w:rsidR="00A17716" w:rsidRDefault="00A17716" w:rsidP="00A17716">
            <w:pPr>
              <w:rPr>
                <w:rFonts w:eastAsia="Times New Roman"/>
              </w:rPr>
            </w:pPr>
            <w:r w:rsidRPr="00735945">
              <w:rPr>
                <w:rFonts w:eastAsia="Times New Roman"/>
              </w:rPr>
              <w:t>engine.io</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8A04C"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A78DF" w14:textId="77777777" w:rsidR="00A17716" w:rsidRDefault="00A17716" w:rsidP="00A17716">
            <w:pPr>
              <w:rPr>
                <w:rFonts w:eastAsia="Times New Roman"/>
              </w:rPr>
            </w:pPr>
            <w:r>
              <w:rPr>
                <w:rFonts w:eastAsia="Times New Roman"/>
              </w:rPr>
              <w:t>3.1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3BE730" w14:textId="77777777" w:rsidR="00A17716" w:rsidRDefault="00A17716" w:rsidP="00A17716">
            <w:pPr>
              <w:rPr>
                <w:rFonts w:eastAsia="Times New Roman"/>
              </w:rPr>
            </w:pPr>
            <w:r>
              <w:rPr>
                <w:rFonts w:eastAsia="Times New Roman"/>
              </w:rPr>
              <w:t>3.1.x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211705" w14:textId="77777777" w:rsidR="00A17716" w:rsidRDefault="00A17716" w:rsidP="00A17716">
            <w:pPr>
              <w:rPr>
                <w:rFonts w:eastAsia="Times New Roman"/>
              </w:rPr>
            </w:pPr>
            <w:r>
              <w:rPr>
                <w:rFonts w:eastAsia="Times New Roman"/>
              </w:rPr>
              <w:t>8931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7CFAF2" w14:textId="77777777" w:rsidR="00A17716" w:rsidRDefault="00A17716" w:rsidP="00A17716">
            <w:pPr>
              <w:rPr>
                <w:rFonts w:eastAsia="Times New Roman"/>
              </w:rPr>
            </w:pPr>
            <w:r>
              <w:rPr>
                <w:rFonts w:eastAsia="Times New Roman"/>
              </w:rPr>
              <w:t>11/27/2017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B417D7"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036BBF" w14:textId="77777777" w:rsidR="00A17716" w:rsidRDefault="00A17716" w:rsidP="00A17716">
            <w:pPr>
              <w:pStyle w:val="NormalWeb"/>
              <w:rPr>
                <w:rFonts w:eastAsiaTheme="minorEastAsia"/>
              </w:rPr>
            </w:pPr>
            <w:r>
              <w:t>12/01/2017</w:t>
            </w:r>
          </w:p>
        </w:tc>
      </w:tr>
      <w:tr w:rsidR="00A17716" w14:paraId="26EF1FFF"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B22A2" w14:textId="77777777" w:rsidR="00A17716" w:rsidRDefault="00A17716" w:rsidP="00A17716">
            <w:pPr>
              <w:rPr>
                <w:rFonts w:eastAsia="Times New Roman"/>
              </w:rPr>
            </w:pPr>
            <w:r w:rsidRPr="00735945">
              <w:rPr>
                <w:rFonts w:eastAsia="Times New Roman"/>
              </w:rPr>
              <w:t>Protractor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0C6916"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8285D" w14:textId="77777777" w:rsidR="00A17716" w:rsidRDefault="00A17716" w:rsidP="00A17716">
            <w:pPr>
              <w:rPr>
                <w:rFonts w:eastAsia="Times New Roman"/>
              </w:rPr>
            </w:pPr>
            <w:r>
              <w:rPr>
                <w:rFonts w:eastAsia="Times New Roman"/>
              </w:rPr>
              <w:t>5.1.2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A15A8B" w14:textId="77777777" w:rsidR="00A17716" w:rsidRDefault="00A17716" w:rsidP="00A17716">
            <w:pPr>
              <w:rPr>
                <w:rFonts w:eastAsia="Times New Roman"/>
              </w:rPr>
            </w:pPr>
            <w:r>
              <w:rPr>
                <w:rFonts w:eastAsia="Times New Roman"/>
                <w:color w:val="003366"/>
              </w:rPr>
              <w:t>5.2.x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B4969" w14:textId="77777777" w:rsidR="00A17716" w:rsidRDefault="00A17716" w:rsidP="00A17716">
            <w:pPr>
              <w:rPr>
                <w:rFonts w:eastAsia="Times New Roman"/>
              </w:rPr>
            </w:pPr>
            <w:r>
              <w:rPr>
                <w:rFonts w:eastAsia="Times New Roman"/>
              </w:rPr>
              <w:t>11589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DBFC7C" w14:textId="77777777" w:rsidR="00A17716" w:rsidRDefault="00A17716" w:rsidP="00A17716">
            <w:pPr>
              <w:rPr>
                <w:rFonts w:eastAsia="Times New Roman"/>
              </w:rPr>
            </w:pPr>
            <w:r>
              <w:rPr>
                <w:rFonts w:eastAsia="Times New Roman"/>
              </w:rPr>
              <w:t>11/28/2017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21BDA"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A36F3B" w14:textId="77777777" w:rsidR="00A17716" w:rsidRDefault="00A17716" w:rsidP="00A17716">
            <w:pPr>
              <w:rPr>
                <w:rFonts w:eastAsia="Times New Roman"/>
              </w:rPr>
            </w:pPr>
            <w:r>
              <w:rPr>
                <w:rFonts w:eastAsia="Times New Roman"/>
              </w:rPr>
              <w:t>12/012017</w:t>
            </w:r>
          </w:p>
        </w:tc>
      </w:tr>
      <w:tr w:rsidR="00A17716" w14:paraId="688C82C1"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AB5340" w14:textId="77777777" w:rsidR="00A17716" w:rsidRDefault="00A17716" w:rsidP="00A17716">
            <w:pPr>
              <w:rPr>
                <w:rFonts w:eastAsia="Times New Roman"/>
              </w:rPr>
            </w:pPr>
            <w:r w:rsidRPr="00735945">
              <w:rPr>
                <w:rFonts w:eastAsia="Times New Roman"/>
              </w:rPr>
              <w:t>Selenium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A5A161"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2CEBFD" w14:textId="77777777" w:rsidR="00A17716" w:rsidRDefault="00A17716" w:rsidP="00A17716">
            <w:pPr>
              <w:rPr>
                <w:rFonts w:eastAsia="Times New Roman"/>
              </w:rPr>
            </w:pPr>
            <w:r>
              <w:rPr>
                <w:rFonts w:eastAsia="Times New Roman"/>
              </w:rPr>
              <w:t>2.20.0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63C5F" w14:textId="77777777" w:rsidR="00A17716" w:rsidRDefault="00A17716" w:rsidP="00A17716">
            <w:pPr>
              <w:rPr>
                <w:rFonts w:eastAsia="Times New Roman"/>
              </w:rPr>
            </w:pPr>
            <w:r>
              <w:rPr>
                <w:rFonts w:eastAsia="Times New Roman"/>
              </w:rPr>
              <w:t>3.6.x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270531" w14:textId="77777777" w:rsidR="00A17716" w:rsidRDefault="00A17716" w:rsidP="00A17716">
            <w:pPr>
              <w:rPr>
                <w:rFonts w:eastAsia="Times New Roman"/>
              </w:rPr>
            </w:pPr>
            <w:r>
              <w:rPr>
                <w:rFonts w:eastAsia="Times New Roman"/>
              </w:rPr>
              <w:t>6440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FF0C3C" w14:textId="77777777" w:rsidR="00A17716" w:rsidRDefault="00A17716" w:rsidP="00A17716">
            <w:pPr>
              <w:rPr>
                <w:rFonts w:eastAsia="Times New Roman"/>
              </w:rPr>
            </w:pPr>
            <w:r>
              <w:rPr>
                <w:rFonts w:eastAsia="Times New Roman"/>
              </w:rPr>
              <w:t>11/27/2017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50EB3" w14:textId="77777777" w:rsidR="00A17716" w:rsidRDefault="00A17716" w:rsidP="00A17716">
            <w:pPr>
              <w:rPr>
                <w:rFonts w:eastAsia="Times New Roman"/>
              </w:rPr>
            </w:pPr>
            <w:r>
              <w:rPr>
                <w:rFonts w:eastAsia="Times New Roman"/>
              </w:rPr>
              <w:t>Not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91A5A5" w14:textId="77777777" w:rsidR="00A17716" w:rsidRDefault="00A17716" w:rsidP="00A17716">
            <w:pPr>
              <w:rPr>
                <w:rFonts w:eastAsia="Times New Roman"/>
              </w:rPr>
            </w:pPr>
            <w:r>
              <w:rPr>
                <w:rFonts w:eastAsia="Times New Roman"/>
              </w:rPr>
              <w:t>12/01/2017</w:t>
            </w:r>
          </w:p>
        </w:tc>
      </w:tr>
      <w:tr w:rsidR="00A17716" w14:paraId="1D0CDFD5"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8121D1" w14:textId="77777777" w:rsidR="00A17716" w:rsidRDefault="00A17716" w:rsidP="00A17716">
            <w:pPr>
              <w:rPr>
                <w:rFonts w:eastAsia="Times New Roman"/>
              </w:rPr>
            </w:pPr>
            <w:r w:rsidRPr="00735945">
              <w:rPr>
                <w:rFonts w:eastAsia="Times New Roman"/>
              </w:rPr>
              <w:lastRenderedPageBreak/>
              <w:t>Karma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FB4ADC"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739E2F" w14:textId="77777777" w:rsidR="00A17716" w:rsidRDefault="00A17716" w:rsidP="00A17716">
            <w:pPr>
              <w:rPr>
                <w:rFonts w:eastAsia="Times New Roman"/>
              </w:rPr>
            </w:pPr>
            <w:r>
              <w:rPr>
                <w:rFonts w:eastAsia="Times New Roman"/>
              </w:rPr>
              <w:t>1.1.x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8836C3" w14:textId="77777777" w:rsidR="00A17716" w:rsidRDefault="00A17716" w:rsidP="00A17716">
            <w:pPr>
              <w:rPr>
                <w:rFonts w:eastAsia="Times New Roman"/>
              </w:rPr>
            </w:pPr>
            <w:r>
              <w:rPr>
                <w:rFonts w:eastAsia="Times New Roman"/>
              </w:rPr>
              <w:t>1.1.x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A99E79" w14:textId="77777777" w:rsidR="00A17716" w:rsidRDefault="00A17716" w:rsidP="00A17716">
            <w:pPr>
              <w:rPr>
                <w:rFonts w:eastAsia="Times New Roman"/>
              </w:rPr>
            </w:pPr>
            <w:r>
              <w:rPr>
                <w:rFonts w:eastAsia="Times New Roman"/>
              </w:rPr>
              <w:t>8882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544E" w14:textId="77777777" w:rsidR="00A17716" w:rsidRDefault="00A17716" w:rsidP="00A17716">
            <w:pPr>
              <w:rPr>
                <w:rFonts w:eastAsia="Times New Roman"/>
              </w:rPr>
            </w:pPr>
            <w:r>
              <w:rPr>
                <w:rFonts w:eastAsia="Times New Roman"/>
              </w:rPr>
              <w:t>07/28/2016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C3810" w14:textId="77777777" w:rsidR="00A17716" w:rsidRDefault="00A17716" w:rsidP="00A17716">
            <w:pPr>
              <w:rPr>
                <w:rFonts w:eastAsia="Times New Roman"/>
              </w:rPr>
            </w:pPr>
            <w:r>
              <w:rPr>
                <w:rFonts w:eastAsia="Times New Roman"/>
              </w:rPr>
              <w:t>Not Requested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7F7DE1" w14:textId="77777777" w:rsidR="00A17716" w:rsidRDefault="00A17716" w:rsidP="00A17716">
            <w:pPr>
              <w:rPr>
                <w:rFonts w:eastAsia="Times New Roman"/>
              </w:rPr>
            </w:pPr>
            <w:r>
              <w:rPr>
                <w:rFonts w:eastAsia="Times New Roman"/>
              </w:rPr>
              <w:t> </w:t>
            </w:r>
          </w:p>
        </w:tc>
      </w:tr>
      <w:tr w:rsidR="00A17716" w14:paraId="38146939"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39F9C" w14:textId="77777777" w:rsidR="00A17716" w:rsidRDefault="00A17716" w:rsidP="00A17716">
            <w:pPr>
              <w:rPr>
                <w:rFonts w:eastAsia="Times New Roman"/>
              </w:rPr>
            </w:pPr>
            <w:r w:rsidRPr="00735945">
              <w:rPr>
                <w:rFonts w:eastAsia="Times New Roman"/>
              </w:rPr>
              <w:t>Chai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3EE41C"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1E81A" w14:textId="77777777" w:rsidR="00A17716" w:rsidRDefault="00A17716" w:rsidP="00A17716">
            <w:pPr>
              <w:rPr>
                <w:rFonts w:eastAsia="Times New Roman"/>
              </w:rPr>
            </w:pPr>
            <w:r>
              <w:rPr>
                <w:rFonts w:eastAsia="Times New Roman"/>
              </w:rPr>
              <w:t>3.5.0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F216CB" w14:textId="77777777" w:rsidR="00A17716" w:rsidRDefault="00A17716" w:rsidP="00A17716">
            <w:pPr>
              <w:rPr>
                <w:rFonts w:eastAsia="Times New Roman"/>
              </w:rPr>
            </w:pPr>
            <w:r>
              <w:rPr>
                <w:rFonts w:eastAsia="Times New Roman"/>
              </w:rPr>
              <w:t>3.5.x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61526C" w14:textId="77777777" w:rsidR="00A17716" w:rsidRDefault="00A17716" w:rsidP="00A17716">
            <w:pPr>
              <w:rPr>
                <w:rFonts w:eastAsia="Times New Roman"/>
              </w:rPr>
            </w:pPr>
            <w:r>
              <w:rPr>
                <w:rFonts w:eastAsia="Times New Roman"/>
              </w:rPr>
              <w:t>10221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3C990" w14:textId="77777777" w:rsidR="00A17716" w:rsidRDefault="00A17716" w:rsidP="00A17716">
            <w:pPr>
              <w:rPr>
                <w:rFonts w:eastAsia="Times New Roman"/>
              </w:rPr>
            </w:pPr>
            <w:r>
              <w:rPr>
                <w:rFonts w:eastAsia="Times New Roman"/>
              </w:rPr>
              <w:t>11/29/2016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784200" w14:textId="77777777" w:rsidR="00A17716" w:rsidRDefault="00A17716" w:rsidP="00A17716">
            <w:pPr>
              <w:rPr>
                <w:rFonts w:eastAsia="Times New Roman"/>
              </w:rPr>
            </w:pPr>
            <w:r>
              <w:rPr>
                <w:rFonts w:eastAsia="Times New Roman"/>
              </w:rPr>
              <w:t>Not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88C5AE" w14:textId="77777777" w:rsidR="00A17716" w:rsidRDefault="00A17716" w:rsidP="00A17716">
            <w:pPr>
              <w:rPr>
                <w:rFonts w:eastAsia="Times New Roman"/>
              </w:rPr>
            </w:pPr>
            <w:r>
              <w:rPr>
                <w:rFonts w:eastAsia="Times New Roman"/>
              </w:rPr>
              <w:t>12/06/2017</w:t>
            </w:r>
          </w:p>
        </w:tc>
      </w:tr>
      <w:tr w:rsidR="00A17716" w14:paraId="2DFC0037"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56E5A" w14:textId="77777777" w:rsidR="00A17716" w:rsidRDefault="00A17716" w:rsidP="00A17716">
            <w:pPr>
              <w:rPr>
                <w:rFonts w:eastAsia="Times New Roman"/>
              </w:rPr>
            </w:pPr>
            <w:r w:rsidRPr="00735945">
              <w:rPr>
                <w:rFonts w:eastAsia="Times New Roman"/>
              </w:rPr>
              <w:t>cross-os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37207B"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E5C17C" w14:textId="77777777" w:rsidR="00A17716" w:rsidRDefault="00A17716" w:rsidP="00A17716">
            <w:pPr>
              <w:rPr>
                <w:rFonts w:eastAsia="Times New Roman"/>
              </w:rPr>
            </w:pPr>
            <w:r>
              <w:rPr>
                <w:rFonts w:eastAsia="Times New Roman"/>
              </w:rPr>
              <w:t>1.1.2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3CA8B9" w14:textId="77777777" w:rsidR="00A17716" w:rsidRDefault="00A17716" w:rsidP="00A17716">
            <w:pPr>
              <w:rPr>
                <w:rFonts w:eastAsia="Times New Roman"/>
              </w:rPr>
            </w:pPr>
            <w:r>
              <w:rPr>
                <w:rFonts w:eastAsia="Times New Roman"/>
                <w:color w:val="003366"/>
              </w:rPr>
              <w:t>1.1.x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21A756" w14:textId="77777777" w:rsidR="00A17716" w:rsidRDefault="00A17716" w:rsidP="00A17716">
            <w:pPr>
              <w:rPr>
                <w:rFonts w:eastAsia="Times New Roman"/>
              </w:rPr>
            </w:pPr>
            <w:r>
              <w:rPr>
                <w:rFonts w:eastAsia="Times New Roman"/>
              </w:rPr>
              <w:t>11520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1D57E6" w14:textId="77777777" w:rsidR="00A17716" w:rsidRDefault="00A17716" w:rsidP="00A17716">
            <w:pPr>
              <w:rPr>
                <w:rFonts w:eastAsia="Times New Roman"/>
              </w:rPr>
            </w:pPr>
            <w:r>
              <w:rPr>
                <w:rFonts w:eastAsia="Times New Roman"/>
              </w:rPr>
              <w:t>10/25/2017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C1DB3C"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46DFA" w14:textId="77777777" w:rsidR="00A17716" w:rsidRDefault="00A17716" w:rsidP="00A17716">
            <w:pPr>
              <w:pStyle w:val="NormalWeb"/>
              <w:rPr>
                <w:rFonts w:eastAsiaTheme="minorEastAsia"/>
              </w:rPr>
            </w:pPr>
            <w:r>
              <w:t>12/06/2017</w:t>
            </w:r>
          </w:p>
        </w:tc>
      </w:tr>
      <w:tr w:rsidR="00A17716" w14:paraId="484E2F4B"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A10324" w14:textId="77777777" w:rsidR="00A17716" w:rsidRDefault="00A17716" w:rsidP="00A17716">
            <w:pPr>
              <w:rPr>
                <w:rFonts w:eastAsia="Times New Roman"/>
              </w:rPr>
            </w:pPr>
            <w:r w:rsidRPr="00735945">
              <w:rPr>
                <w:rFonts w:eastAsia="Times New Roman"/>
              </w:rPr>
              <w:t>JAVA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0248A8"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AA20EE" w14:textId="77777777" w:rsidR="00A17716" w:rsidRDefault="00A17716" w:rsidP="00A17716">
            <w:pPr>
              <w:rPr>
                <w:rFonts w:eastAsia="Times New Roman"/>
              </w:rPr>
            </w:pPr>
            <w:r>
              <w:rPr>
                <w:rFonts w:eastAsia="Times New Roman"/>
              </w:rPr>
              <w:t>8 (aka 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BE4ABD" w14:textId="77777777" w:rsidR="00A17716" w:rsidRDefault="00A17716" w:rsidP="00A17716">
            <w:pPr>
              <w:rPr>
                <w:rFonts w:eastAsia="Times New Roman"/>
              </w:rPr>
            </w:pPr>
            <w:r>
              <w:rPr>
                <w:rFonts w:eastAsia="Times New Roman"/>
              </w:rPr>
              <w:t>8 (aka 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60D4D" w14:textId="77777777" w:rsidR="00A17716" w:rsidRDefault="00A17716" w:rsidP="00A17716">
            <w:pPr>
              <w:rPr>
                <w:rFonts w:eastAsia="Times New Roman"/>
              </w:rPr>
            </w:pPr>
            <w:r>
              <w:rPr>
                <w:rFonts w:eastAsia="Times New Roman"/>
              </w:rPr>
              <w:t>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79183E" w14:textId="77777777" w:rsidR="00A17716" w:rsidRDefault="00A17716" w:rsidP="00A17716">
            <w:pPr>
              <w:rPr>
                <w:rFonts w:eastAsia="Times New Roman"/>
              </w:rPr>
            </w:pPr>
            <w:r>
              <w:rPr>
                <w:rFonts w:eastAsia="Times New Roman"/>
              </w:rPr>
              <w:t>06/19/2017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3D121" w14:textId="77777777" w:rsidR="00A17716" w:rsidRDefault="00A17716" w:rsidP="00A17716">
            <w:pPr>
              <w:rPr>
                <w:rFonts w:eastAsia="Times New Roman"/>
              </w:rPr>
            </w:pPr>
            <w:r>
              <w:rPr>
                <w:rFonts w:eastAsia="Times New Roman"/>
              </w:rPr>
              <w:t>Not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9A80DB" w14:textId="77777777" w:rsidR="00A17716" w:rsidRDefault="00A17716" w:rsidP="00A17716">
            <w:pPr>
              <w:rPr>
                <w:rFonts w:eastAsia="Times New Roman"/>
              </w:rPr>
            </w:pPr>
            <w:r>
              <w:rPr>
                <w:rFonts w:eastAsia="Times New Roman"/>
              </w:rPr>
              <w:t>12/06/2017</w:t>
            </w:r>
          </w:p>
        </w:tc>
      </w:tr>
      <w:tr w:rsidR="00A17716" w14:paraId="49AA5E5B"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793300" w14:textId="77777777" w:rsidR="00A17716" w:rsidRDefault="00A17716" w:rsidP="00A17716">
            <w:pPr>
              <w:rPr>
                <w:rFonts w:eastAsia="Times New Roman"/>
              </w:rPr>
            </w:pPr>
            <w:r w:rsidRPr="00735945">
              <w:rPr>
                <w:rFonts w:eastAsia="Times New Roman"/>
              </w:rPr>
              <w:t>Jenkins Continuous Integration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67047"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E0F37" w14:textId="77777777" w:rsidR="00A17716" w:rsidRDefault="00A17716" w:rsidP="00A17716">
            <w:pPr>
              <w:rPr>
                <w:rFonts w:eastAsia="Times New Roman"/>
              </w:rPr>
            </w:pPr>
            <w:r>
              <w:rPr>
                <w:rFonts w:eastAsia="Times New Roman"/>
              </w:rPr>
              <w:t>2.73.1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0A6608" w14:textId="77777777" w:rsidR="00A17716" w:rsidRDefault="00A17716" w:rsidP="00A17716">
            <w:pPr>
              <w:rPr>
                <w:rFonts w:eastAsia="Times New Roman"/>
              </w:rPr>
            </w:pPr>
            <w:r>
              <w:rPr>
                <w:rFonts w:eastAsia="Times New Roman"/>
              </w:rPr>
              <w:t>2.x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90B76" w14:textId="77777777" w:rsidR="00A17716" w:rsidRDefault="00A17716" w:rsidP="00A17716">
            <w:pPr>
              <w:rPr>
                <w:rFonts w:eastAsia="Times New Roman"/>
              </w:rPr>
            </w:pPr>
            <w:r>
              <w:rPr>
                <w:rFonts w:eastAsia="Times New Roman"/>
              </w:rPr>
              <w:t>6397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97D72" w14:textId="77777777" w:rsidR="00A17716" w:rsidRDefault="00A17716" w:rsidP="00A17716">
            <w:pPr>
              <w:rPr>
                <w:rFonts w:eastAsia="Times New Roman"/>
              </w:rPr>
            </w:pPr>
            <w:r>
              <w:rPr>
                <w:rFonts w:eastAsia="Times New Roman"/>
              </w:rPr>
              <w:t>11/17/2016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8E2E25" w14:textId="77777777" w:rsidR="00A17716" w:rsidRDefault="00A17716" w:rsidP="00A17716">
            <w:pPr>
              <w:rPr>
                <w:rFonts w:eastAsia="Times New Roman"/>
              </w:rPr>
            </w:pPr>
            <w:r>
              <w:rPr>
                <w:rFonts w:eastAsia="Times New Roman"/>
              </w:rPr>
              <w:t>Not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D0FF8" w14:textId="77777777" w:rsidR="00A17716" w:rsidRDefault="00A17716" w:rsidP="00A17716">
            <w:pPr>
              <w:rPr>
                <w:rFonts w:eastAsia="Times New Roman"/>
              </w:rPr>
            </w:pPr>
            <w:r>
              <w:rPr>
                <w:rFonts w:eastAsia="Times New Roman"/>
              </w:rPr>
              <w:t>12/06/2017</w:t>
            </w:r>
          </w:p>
        </w:tc>
      </w:tr>
      <w:tr w:rsidR="00A17716" w14:paraId="7BF2A31B"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F2AAEB" w14:textId="77777777" w:rsidR="00A17716" w:rsidRDefault="00A17716" w:rsidP="00A17716">
            <w:pPr>
              <w:rPr>
                <w:rFonts w:eastAsia="Times New Roman"/>
              </w:rPr>
            </w:pPr>
            <w:r w:rsidRPr="00735945">
              <w:rPr>
                <w:rFonts w:eastAsia="Times New Roman"/>
              </w:rPr>
              <w:t>Mocha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93B564"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283C2" w14:textId="77777777" w:rsidR="00A17716" w:rsidRDefault="00A17716" w:rsidP="00A17716">
            <w:pPr>
              <w:rPr>
                <w:rFonts w:eastAsia="Times New Roman"/>
              </w:rPr>
            </w:pPr>
            <w:r>
              <w:rPr>
                <w:rFonts w:eastAsia="Times New Roman"/>
                <w:color w:val="003366"/>
              </w:rPr>
              <w:t>3.5.x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A59FCA" w14:textId="77777777" w:rsidR="00A17716" w:rsidRDefault="00A17716" w:rsidP="00A17716">
            <w:pPr>
              <w:rPr>
                <w:rFonts w:eastAsia="Times New Roman"/>
              </w:rPr>
            </w:pPr>
            <w:r>
              <w:rPr>
                <w:rFonts w:eastAsia="Times New Roman"/>
              </w:rPr>
              <w:t>3.2.x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EFDB08" w14:textId="77777777" w:rsidR="00A17716" w:rsidRDefault="00A17716" w:rsidP="00A17716">
            <w:pPr>
              <w:rPr>
                <w:rFonts w:eastAsia="Times New Roman"/>
              </w:rPr>
            </w:pPr>
            <w:r>
              <w:rPr>
                <w:rFonts w:eastAsia="Times New Roman"/>
              </w:rPr>
              <w:t>8248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282CB" w14:textId="77777777" w:rsidR="00A17716" w:rsidRDefault="00A17716" w:rsidP="00A17716">
            <w:pPr>
              <w:pStyle w:val="NormalWeb"/>
              <w:rPr>
                <w:rFonts w:eastAsiaTheme="minorEastAsia"/>
              </w:rPr>
            </w:pPr>
            <w:r>
              <w:t>06/02/2017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508B21" w14:textId="77777777" w:rsidR="00A17716" w:rsidRDefault="00A17716" w:rsidP="00A17716">
            <w:pPr>
              <w:rPr>
                <w:rFonts w:eastAsia="Times New Roman"/>
              </w:rPr>
            </w:pPr>
            <w:r>
              <w:rPr>
                <w:rFonts w:eastAsia="Times New Roman"/>
              </w:rPr>
              <w:t>submitted to PMO CM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F63241" w14:textId="77777777" w:rsidR="00A17716" w:rsidRDefault="00A17716" w:rsidP="00A17716">
            <w:pPr>
              <w:rPr>
                <w:rFonts w:eastAsia="Times New Roman"/>
              </w:rPr>
            </w:pPr>
            <w:r>
              <w:rPr>
                <w:rFonts w:eastAsia="Times New Roman"/>
              </w:rPr>
              <w:t>12/06/2017</w:t>
            </w:r>
          </w:p>
        </w:tc>
      </w:tr>
      <w:tr w:rsidR="00A17716" w14:paraId="678133E1" w14:textId="77777777" w:rsidTr="00791537">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683394" w14:textId="6D781C2E"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8F767B" w14:textId="33DE090C"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8C10BA0" w14:textId="680DE042"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0E7C2C8"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6283B56"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079336D"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4B6A6A1" w14:textId="77612814"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E2333A6" w14:textId="654B7AE1" w:rsidR="00A17716" w:rsidRDefault="00A17716" w:rsidP="00A17716">
            <w:pPr>
              <w:pStyle w:val="NormalWeb"/>
              <w:rPr>
                <w:rFonts w:eastAsiaTheme="minorEastAsia"/>
              </w:rPr>
            </w:pPr>
          </w:p>
        </w:tc>
      </w:tr>
      <w:tr w:rsidR="00A17716" w14:paraId="1E896A56"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B03101" w14:textId="77777777" w:rsidR="00A17716" w:rsidRDefault="00A17716" w:rsidP="00A17716">
            <w:pPr>
              <w:rPr>
                <w:rFonts w:eastAsia="Times New Roman"/>
              </w:rPr>
            </w:pPr>
            <w:r w:rsidRPr="00735945">
              <w:rPr>
                <w:rFonts w:eastAsia="Times New Roman"/>
              </w:rPr>
              <w:t>node-json2html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54CD48"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F56E" w14:textId="77777777" w:rsidR="00A17716" w:rsidRDefault="00A17716" w:rsidP="00A17716">
            <w:pPr>
              <w:rPr>
                <w:rFonts w:eastAsia="Times New Roman"/>
              </w:rPr>
            </w:pPr>
            <w:r>
              <w:rPr>
                <w:rFonts w:eastAsia="Times New Roman"/>
              </w:rPr>
              <w:t>1.1.1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FB7898" w14:textId="77777777" w:rsidR="00A17716" w:rsidRDefault="00A17716" w:rsidP="00A17716">
            <w:pPr>
              <w:rPr>
                <w:rFonts w:eastAsia="Times New Roman"/>
              </w:rPr>
            </w:pPr>
            <w:r>
              <w:rPr>
                <w:rFonts w:eastAsia="Times New Roman"/>
              </w:rPr>
              <w:t>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E2DF8" w14:textId="77777777" w:rsidR="00A17716" w:rsidRDefault="00A17716" w:rsidP="00A17716">
            <w:pPr>
              <w:rPr>
                <w:rFonts w:eastAsia="Times New Roman"/>
              </w:rPr>
            </w:pPr>
            <w:r>
              <w:rPr>
                <w:rFonts w:eastAsia="Times New Roman"/>
              </w:rPr>
              <w:t>11519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465944" w14:textId="77777777" w:rsidR="00A17716" w:rsidRDefault="00A17716" w:rsidP="00A17716">
            <w:pPr>
              <w:rPr>
                <w:rFonts w:eastAsia="Times New Roman"/>
              </w:rPr>
            </w:pPr>
            <w:r>
              <w:rPr>
                <w:rFonts w:eastAsia="Times New Roman"/>
              </w:rPr>
              <w:t>10/25/2017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DB34D6"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86B2E2" w14:textId="77777777" w:rsidR="00A17716" w:rsidRDefault="00A17716" w:rsidP="00A17716">
            <w:pPr>
              <w:pStyle w:val="NormalWeb"/>
              <w:rPr>
                <w:rFonts w:eastAsiaTheme="minorEastAsia"/>
              </w:rPr>
            </w:pPr>
            <w:r>
              <w:t>12/06/2017</w:t>
            </w:r>
          </w:p>
        </w:tc>
      </w:tr>
      <w:tr w:rsidR="00A17716" w14:paraId="1AE51E7E"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C11DBE" w14:textId="77777777" w:rsidR="00A17716" w:rsidRDefault="00A17716" w:rsidP="00A17716">
            <w:pPr>
              <w:rPr>
                <w:rFonts w:eastAsia="Times New Roman"/>
              </w:rPr>
            </w:pPr>
            <w:r w:rsidRPr="00735945">
              <w:rPr>
                <w:rFonts w:eastAsia="Times New Roman"/>
              </w:rPr>
              <w:t>PhantomJS-prebuilt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9EB3DA"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68405" w14:textId="77777777" w:rsidR="00A17716" w:rsidRDefault="00A17716" w:rsidP="00A17716">
            <w:pPr>
              <w:rPr>
                <w:rFonts w:eastAsia="Times New Roman"/>
              </w:rPr>
            </w:pPr>
            <w:r>
              <w:rPr>
                <w:rFonts w:eastAsia="Times New Roman"/>
              </w:rPr>
              <w:t>2.7.1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E374C8" w14:textId="77777777" w:rsidR="00A17716" w:rsidRDefault="00A17716" w:rsidP="00A17716">
            <w:pPr>
              <w:rPr>
                <w:rFonts w:eastAsia="Times New Roman"/>
              </w:rPr>
            </w:pPr>
            <w:r>
              <w:rPr>
                <w:rFonts w:eastAsia="Times New Roman"/>
              </w:rPr>
              <w:t>2.1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3E2A3" w14:textId="77777777" w:rsidR="00A17716" w:rsidRDefault="00A17716" w:rsidP="00A17716">
            <w:pPr>
              <w:rPr>
                <w:rFonts w:eastAsia="Times New Roman"/>
              </w:rPr>
            </w:pPr>
            <w:r>
              <w:rPr>
                <w:rFonts w:eastAsia="Times New Roman"/>
              </w:rPr>
              <w:t>11564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A7A15" w14:textId="77777777" w:rsidR="00A17716" w:rsidRDefault="00A17716" w:rsidP="00A17716">
            <w:pPr>
              <w:rPr>
                <w:rFonts w:eastAsia="Times New Roman"/>
              </w:rPr>
            </w:pPr>
            <w:r>
              <w:rPr>
                <w:rFonts w:eastAsia="Times New Roman"/>
              </w:rPr>
              <w:t>11/27/2017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CA3CA4" w14:textId="77777777" w:rsidR="00A17716" w:rsidRDefault="00A17716" w:rsidP="00A17716">
            <w:pPr>
              <w:rPr>
                <w:rFonts w:eastAsia="Times New Roman"/>
              </w:rPr>
            </w:pPr>
            <w:r>
              <w:rPr>
                <w:rFonts w:eastAsia="Times New Roman"/>
              </w:rPr>
              <w:t xml:space="preserve">Further Inquiry </w:t>
            </w:r>
            <w:proofErr w:type="gramStart"/>
            <w:r>
              <w:rPr>
                <w:rFonts w:eastAsia="Times New Roman"/>
              </w:rPr>
              <w:t>To</w:t>
            </w:r>
            <w:proofErr w:type="gramEnd"/>
            <w:r>
              <w:rPr>
                <w:rFonts w:eastAsia="Times New Roman"/>
              </w:rPr>
              <w:t xml:space="preserve"> Be Made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851E37" w14:textId="77777777" w:rsidR="00A17716" w:rsidRDefault="00A17716" w:rsidP="00A17716">
            <w:pPr>
              <w:pStyle w:val="NormalWeb"/>
              <w:rPr>
                <w:rFonts w:eastAsiaTheme="minorEastAsia"/>
              </w:rPr>
            </w:pPr>
            <w:r>
              <w:t>12/07/2017</w:t>
            </w:r>
          </w:p>
        </w:tc>
      </w:tr>
      <w:tr w:rsidR="00A17716" w14:paraId="78E0F929"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CF7AA6" w14:textId="77777777" w:rsidR="00A17716" w:rsidRDefault="00A17716" w:rsidP="00A17716">
            <w:pPr>
              <w:rPr>
                <w:rFonts w:eastAsia="Times New Roman"/>
              </w:rPr>
            </w:pPr>
            <w:r w:rsidRPr="00735945">
              <w:rPr>
                <w:rFonts w:eastAsia="Times New Roman"/>
              </w:rPr>
              <w:t>protractor-jasmine-2-html-reporter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A118F5"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742FF" w14:textId="77777777" w:rsidR="00A17716" w:rsidRDefault="00A17716" w:rsidP="00A17716">
            <w:pPr>
              <w:rPr>
                <w:rFonts w:eastAsia="Times New Roman"/>
              </w:rPr>
            </w:pPr>
            <w:r>
              <w:rPr>
                <w:rFonts w:eastAsia="Times New Roman"/>
                <w:color w:val="003366"/>
              </w:rPr>
              <w:t>0.0.7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E2223A" w14:textId="77777777" w:rsidR="00A17716" w:rsidRDefault="00A17716" w:rsidP="00A17716">
            <w:pPr>
              <w:rPr>
                <w:rFonts w:eastAsia="Times New Roman"/>
              </w:rPr>
            </w:pPr>
            <w:r>
              <w:rPr>
                <w:rFonts w:eastAsia="Times New Roman"/>
              </w:rPr>
              <w:t>0.0.7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47F300" w14:textId="77777777" w:rsidR="00A17716" w:rsidRDefault="00A17716" w:rsidP="00A17716">
            <w:pPr>
              <w:rPr>
                <w:rFonts w:eastAsia="Times New Roman"/>
              </w:rPr>
            </w:pPr>
            <w:r>
              <w:rPr>
                <w:rFonts w:eastAsia="Times New Roman"/>
              </w:rPr>
              <w:t>11545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41F800" w14:textId="77777777" w:rsidR="00A17716" w:rsidRDefault="00A17716" w:rsidP="00A17716">
            <w:pPr>
              <w:rPr>
                <w:rFonts w:eastAsia="Times New Roman"/>
              </w:rPr>
            </w:pPr>
            <w:r>
              <w:rPr>
                <w:rFonts w:eastAsia="Times New Roman"/>
              </w:rPr>
              <w:t>10/30/2017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41043"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80A25A" w14:textId="77777777" w:rsidR="00A17716" w:rsidRDefault="00A17716" w:rsidP="00A17716">
            <w:pPr>
              <w:pStyle w:val="NormalWeb"/>
              <w:rPr>
                <w:rFonts w:eastAsiaTheme="minorEastAsia"/>
              </w:rPr>
            </w:pPr>
            <w:r>
              <w:t>12/07/2017</w:t>
            </w:r>
          </w:p>
        </w:tc>
      </w:tr>
      <w:tr w:rsidR="00A17716" w14:paraId="1C5E330F"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38903" w14:textId="77777777" w:rsidR="00A17716" w:rsidRDefault="00A17716" w:rsidP="00A17716">
            <w:pPr>
              <w:rPr>
                <w:rFonts w:eastAsia="Times New Roman"/>
              </w:rPr>
            </w:pPr>
            <w:r w:rsidRPr="00735945">
              <w:rPr>
                <w:rFonts w:eastAsia="Times New Roman"/>
              </w:rPr>
              <w:t>selenium-standalone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6C2052"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20904E" w14:textId="77777777" w:rsidR="00A17716" w:rsidRDefault="00A17716" w:rsidP="00A17716">
            <w:pPr>
              <w:rPr>
                <w:rFonts w:eastAsia="Times New Roman"/>
              </w:rPr>
            </w:pPr>
            <w:r>
              <w:rPr>
                <w:rFonts w:eastAsia="Times New Roman"/>
              </w:rPr>
              <w:t>6.0.1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CC1BF" w14:textId="77777777" w:rsidR="00A17716" w:rsidRDefault="00A17716" w:rsidP="00A17716">
            <w:pPr>
              <w:pStyle w:val="NormalWeb"/>
              <w:rPr>
                <w:rFonts w:eastAsiaTheme="minorEastAsia"/>
              </w:rPr>
            </w:pPr>
            <w:r>
              <w:t>6.x.x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B1AC2D" w14:textId="77777777" w:rsidR="00A17716" w:rsidRDefault="00A17716" w:rsidP="00A17716">
            <w:pPr>
              <w:rPr>
                <w:rFonts w:eastAsia="Times New Roman"/>
              </w:rPr>
            </w:pPr>
            <w:r>
              <w:rPr>
                <w:rFonts w:eastAsia="Times New Roman"/>
              </w:rPr>
              <w:t>10860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273ADA" w14:textId="77777777" w:rsidR="00A17716" w:rsidRDefault="00A17716" w:rsidP="00A17716">
            <w:pPr>
              <w:rPr>
                <w:rFonts w:eastAsia="Times New Roman"/>
              </w:rPr>
            </w:pPr>
            <w:r>
              <w:rPr>
                <w:rFonts w:eastAsia="Times New Roman"/>
              </w:rPr>
              <w:t>05/29/2017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098475"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2B2604" w14:textId="77777777" w:rsidR="00A17716" w:rsidRDefault="00A17716" w:rsidP="00A17716">
            <w:pPr>
              <w:rPr>
                <w:rFonts w:eastAsia="Times New Roman"/>
              </w:rPr>
            </w:pPr>
            <w:r>
              <w:rPr>
                <w:rFonts w:eastAsia="Times New Roman"/>
              </w:rPr>
              <w:t>12/07/2017</w:t>
            </w:r>
          </w:p>
        </w:tc>
      </w:tr>
      <w:tr w:rsidR="00A17716" w14:paraId="5B3FFBF8"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9847D" w14:textId="77777777" w:rsidR="00A17716" w:rsidRDefault="00A17716" w:rsidP="00A17716">
            <w:pPr>
              <w:rPr>
                <w:rFonts w:eastAsia="Times New Roman"/>
              </w:rPr>
            </w:pPr>
            <w:r w:rsidRPr="00735945">
              <w:rPr>
                <w:rFonts w:eastAsia="Times New Roman"/>
              </w:rPr>
              <w:t>U.S. Web Design Standards Framework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BC988A"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34938A" w14:textId="77777777" w:rsidR="00A17716" w:rsidRDefault="00A17716" w:rsidP="00A17716">
            <w:pPr>
              <w:pStyle w:val="NormalWeb"/>
              <w:rPr>
                <w:rFonts w:eastAsiaTheme="minorEastAsia"/>
              </w:rPr>
            </w:pPr>
            <w:r>
              <w:rPr>
                <w:color w:val="000000"/>
              </w:rPr>
              <w:t>1.1.0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CF1D2" w14:textId="77777777" w:rsidR="00A17716" w:rsidRDefault="00A17716" w:rsidP="00A17716">
            <w:pPr>
              <w:rPr>
                <w:rFonts w:eastAsia="Times New Roman"/>
              </w:rPr>
            </w:pPr>
            <w:r>
              <w:rPr>
                <w:rFonts w:eastAsia="Times New Roman"/>
                <w:color w:val="000000"/>
              </w:rPr>
              <w:t>1.x.x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5D338" w14:textId="77777777" w:rsidR="00A17716" w:rsidRDefault="00A17716" w:rsidP="00A17716">
            <w:pPr>
              <w:rPr>
                <w:rFonts w:eastAsia="Times New Roman"/>
              </w:rPr>
            </w:pPr>
            <w:r>
              <w:rPr>
                <w:rFonts w:eastAsia="Times New Roman"/>
              </w:rPr>
              <w:t>11196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A4BB39" w14:textId="77777777" w:rsidR="00A17716" w:rsidRDefault="00A17716" w:rsidP="00A17716">
            <w:pPr>
              <w:rPr>
                <w:rFonts w:eastAsia="Times New Roman"/>
              </w:rPr>
            </w:pPr>
            <w:r>
              <w:rPr>
                <w:rFonts w:eastAsia="Times New Roman"/>
              </w:rPr>
              <w:t>07/28/2017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AF562B"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898F00" w14:textId="77777777" w:rsidR="00A17716" w:rsidRDefault="00A17716" w:rsidP="00A17716">
            <w:pPr>
              <w:rPr>
                <w:rFonts w:eastAsia="Times New Roman"/>
              </w:rPr>
            </w:pPr>
            <w:r>
              <w:rPr>
                <w:rFonts w:eastAsia="Times New Roman"/>
              </w:rPr>
              <w:t>12/07/2017</w:t>
            </w:r>
          </w:p>
        </w:tc>
      </w:tr>
      <w:tr w:rsidR="00A17716" w14:paraId="066F68B1"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B2346E" w14:textId="77777777" w:rsidR="00A17716" w:rsidRDefault="00A17716" w:rsidP="00A17716">
            <w:pPr>
              <w:rPr>
                <w:rFonts w:eastAsia="Times New Roman"/>
              </w:rPr>
            </w:pPr>
            <w:r w:rsidRPr="00735945">
              <w:rPr>
                <w:rFonts w:eastAsia="Times New Roman"/>
              </w:rPr>
              <w:t>VirtualBox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249EA"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2A4356" w14:textId="77777777" w:rsidR="00A17716" w:rsidRDefault="00A17716" w:rsidP="00A17716">
            <w:pPr>
              <w:rPr>
                <w:rFonts w:eastAsia="Times New Roman"/>
              </w:rPr>
            </w:pPr>
            <w:r>
              <w:rPr>
                <w:rFonts w:eastAsia="Times New Roman"/>
              </w:rPr>
              <w:t>5.1.x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663653" w14:textId="77777777" w:rsidR="00A17716" w:rsidRDefault="00A17716" w:rsidP="00A17716">
            <w:pPr>
              <w:rPr>
                <w:rFonts w:eastAsia="Times New Roman"/>
              </w:rPr>
            </w:pPr>
            <w:r>
              <w:rPr>
                <w:rFonts w:eastAsia="Times New Roman"/>
              </w:rPr>
              <w:t>5.1.x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EE032" w14:textId="77777777" w:rsidR="00A17716" w:rsidRDefault="00A17716" w:rsidP="00A17716">
            <w:pPr>
              <w:rPr>
                <w:rFonts w:eastAsia="Times New Roman"/>
              </w:rPr>
            </w:pPr>
            <w:r>
              <w:rPr>
                <w:rFonts w:eastAsia="Times New Roman"/>
              </w:rPr>
              <w:t>6679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BDA66" w14:textId="77777777" w:rsidR="00A17716" w:rsidRDefault="00A17716" w:rsidP="00A17716">
            <w:pPr>
              <w:rPr>
                <w:rFonts w:eastAsia="Times New Roman"/>
              </w:rPr>
            </w:pPr>
            <w:r>
              <w:rPr>
                <w:rFonts w:eastAsia="Times New Roman"/>
              </w:rPr>
              <w:t>09/09/2016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634AD" w14:textId="77777777" w:rsidR="00A17716" w:rsidRDefault="00A17716" w:rsidP="00A17716">
            <w:pPr>
              <w:rPr>
                <w:rFonts w:eastAsia="Times New Roman"/>
              </w:rPr>
            </w:pPr>
            <w:r>
              <w:rPr>
                <w:rFonts w:eastAsia="Times New Roman"/>
              </w:rPr>
              <w:t>Not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F9E79" w14:textId="77777777" w:rsidR="00A17716" w:rsidRDefault="00A17716" w:rsidP="00A17716">
            <w:pPr>
              <w:rPr>
                <w:rFonts w:eastAsia="Times New Roman"/>
              </w:rPr>
            </w:pPr>
            <w:r>
              <w:rPr>
                <w:rFonts w:eastAsia="Times New Roman"/>
              </w:rPr>
              <w:t>12/07/2017</w:t>
            </w:r>
          </w:p>
        </w:tc>
      </w:tr>
      <w:tr w:rsidR="00A17716" w14:paraId="4B68712D"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014E1" w14:textId="77777777" w:rsidR="00A17716" w:rsidRDefault="00A17716" w:rsidP="00A17716">
            <w:pPr>
              <w:rPr>
                <w:rFonts w:eastAsia="Times New Roman"/>
              </w:rPr>
            </w:pPr>
            <w:r w:rsidRPr="00735945">
              <w:rPr>
                <w:rFonts w:eastAsia="Times New Roman"/>
              </w:rPr>
              <w:lastRenderedPageBreak/>
              <w:t>Zed Attack Proxy (ZAP)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FDFFFD"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525750" w14:textId="77777777" w:rsidR="00A17716" w:rsidRDefault="00A17716" w:rsidP="00A17716">
            <w:pPr>
              <w:rPr>
                <w:rFonts w:eastAsia="Times New Roman"/>
              </w:rPr>
            </w:pPr>
            <w:r>
              <w:rPr>
                <w:rFonts w:eastAsia="Times New Roman"/>
              </w:rPr>
              <w:t>2.6.0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C8010" w14:textId="77777777" w:rsidR="00A17716" w:rsidRDefault="00A17716" w:rsidP="00A17716">
            <w:pPr>
              <w:rPr>
                <w:rFonts w:eastAsia="Times New Roman"/>
              </w:rPr>
            </w:pPr>
            <w:r>
              <w:rPr>
                <w:rFonts w:eastAsia="Times New Roman"/>
              </w:rPr>
              <w:t>2.6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F9C425" w14:textId="77777777" w:rsidR="00A17716" w:rsidRDefault="00A17716" w:rsidP="00A17716">
            <w:pPr>
              <w:rPr>
                <w:rFonts w:eastAsia="Times New Roman"/>
              </w:rPr>
            </w:pPr>
            <w:r>
              <w:rPr>
                <w:rFonts w:eastAsia="Times New Roman"/>
              </w:rPr>
              <w:t>8271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E6B394" w14:textId="77777777" w:rsidR="00A17716" w:rsidRDefault="00A17716" w:rsidP="00A17716">
            <w:pPr>
              <w:rPr>
                <w:rFonts w:eastAsia="Times New Roman"/>
              </w:rPr>
            </w:pPr>
            <w:r>
              <w:rPr>
                <w:rFonts w:eastAsia="Times New Roman"/>
              </w:rPr>
              <w:t>10/30/2017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84236F"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03E07" w14:textId="77777777" w:rsidR="00A17716" w:rsidRDefault="00A17716" w:rsidP="00A17716">
            <w:pPr>
              <w:rPr>
                <w:rFonts w:eastAsia="Times New Roman"/>
              </w:rPr>
            </w:pPr>
            <w:r>
              <w:rPr>
                <w:rFonts w:eastAsia="Times New Roman"/>
              </w:rPr>
              <w:t>12/07/2017</w:t>
            </w:r>
          </w:p>
        </w:tc>
      </w:tr>
      <w:tr w:rsidR="00A17716" w14:paraId="48A2CE8C"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CAB500" w14:textId="77777777" w:rsidR="00A17716" w:rsidRDefault="00A17716" w:rsidP="00A17716">
            <w:pPr>
              <w:rPr>
                <w:rFonts w:eastAsia="Times New Roman"/>
              </w:rPr>
            </w:pPr>
            <w:r w:rsidRPr="00735945">
              <w:rPr>
                <w:rFonts w:eastAsia="Times New Roman"/>
              </w:rPr>
              <w:t>Micro Focus - HP Fortify Static Code Analyzer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8E78D1"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BDF67F" w14:textId="77777777" w:rsidR="00A17716" w:rsidRDefault="00A17716" w:rsidP="00A17716">
            <w:pPr>
              <w:rPr>
                <w:rFonts w:eastAsia="Times New Roman"/>
              </w:rPr>
            </w:pPr>
            <w:r>
              <w:rPr>
                <w:rFonts w:eastAsia="Times New Roman"/>
              </w:rPr>
              <w:t>17.10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A61BDC" w14:textId="77777777" w:rsidR="00A17716" w:rsidRDefault="00A17716" w:rsidP="00A17716">
            <w:pPr>
              <w:rPr>
                <w:rFonts w:eastAsia="Times New Roman"/>
              </w:rPr>
            </w:pPr>
            <w:r>
              <w:rPr>
                <w:rFonts w:eastAsia="Times New Roman"/>
              </w:rPr>
              <w:t>17.2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87A9D5" w14:textId="77777777" w:rsidR="00A17716" w:rsidRDefault="00A17716" w:rsidP="00A17716">
            <w:pPr>
              <w:rPr>
                <w:rFonts w:eastAsia="Times New Roman"/>
              </w:rPr>
            </w:pPr>
            <w:r>
              <w:rPr>
                <w:rFonts w:eastAsia="Times New Roman"/>
              </w:rPr>
              <w:t>6429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8AFADD" w14:textId="77777777" w:rsidR="00A17716" w:rsidRDefault="00A17716" w:rsidP="00A17716">
            <w:pPr>
              <w:rPr>
                <w:rFonts w:eastAsia="Times New Roman"/>
              </w:rPr>
            </w:pPr>
            <w:r>
              <w:rPr>
                <w:rFonts w:eastAsia="Times New Roman"/>
              </w:rPr>
              <w:t>12/05/2017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C6C9BF"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69FF2" w14:textId="77777777" w:rsidR="00A17716" w:rsidRDefault="00A17716" w:rsidP="00A17716">
            <w:pPr>
              <w:rPr>
                <w:rFonts w:eastAsia="Times New Roman"/>
              </w:rPr>
            </w:pPr>
            <w:r>
              <w:rPr>
                <w:rFonts w:eastAsia="Times New Roman"/>
              </w:rPr>
              <w:t>12/08/2017</w:t>
            </w:r>
          </w:p>
        </w:tc>
      </w:tr>
      <w:tr w:rsidR="00A17716" w14:paraId="03809365"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A9D37" w14:textId="77777777" w:rsidR="00A17716" w:rsidRDefault="00A17716" w:rsidP="00A17716">
            <w:pPr>
              <w:rPr>
                <w:rFonts w:eastAsia="Times New Roman"/>
              </w:rPr>
            </w:pPr>
            <w:r w:rsidRPr="00735945">
              <w:rPr>
                <w:rFonts w:eastAsia="Times New Roman"/>
              </w:rPr>
              <w:t>ts-node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CDFDFA"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954619" w14:textId="77777777" w:rsidR="00A17716" w:rsidRDefault="00A17716" w:rsidP="00A17716">
            <w:pPr>
              <w:rPr>
                <w:rFonts w:eastAsia="Times New Roman"/>
              </w:rPr>
            </w:pPr>
            <w:r>
              <w:rPr>
                <w:rFonts w:eastAsia="Times New Roman"/>
              </w:rPr>
              <w:t>3.0.4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F0499" w14:textId="77777777" w:rsidR="00A17716" w:rsidRDefault="00A17716" w:rsidP="00A17716">
            <w:pPr>
              <w:rPr>
                <w:rFonts w:eastAsia="Times New Roman"/>
              </w:rPr>
            </w:pPr>
            <w:r>
              <w:rPr>
                <w:rStyle w:val="Strong"/>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50416A"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EA658F"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707ED" w14:textId="77777777" w:rsidR="00A17716" w:rsidRDefault="00A17716" w:rsidP="00A17716">
            <w:pPr>
              <w:rPr>
                <w:rFonts w:eastAsia="Times New Roman"/>
              </w:rPr>
            </w:pPr>
            <w:r>
              <w:rPr>
                <w:rFonts w:eastAsia="Times New Roman"/>
                <w:color w:val="333333"/>
              </w:rPr>
              <w:t>Not Required, INCLUDED IN FRAMEWORK.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07D4EE" w14:textId="77777777" w:rsidR="00A17716" w:rsidRDefault="00A17716" w:rsidP="00A17716">
            <w:pPr>
              <w:rPr>
                <w:rFonts w:eastAsia="Times New Roman"/>
              </w:rPr>
            </w:pPr>
            <w:r>
              <w:rPr>
                <w:rFonts w:eastAsia="Times New Roman"/>
              </w:rPr>
              <w:t>11/22/2017</w:t>
            </w:r>
          </w:p>
        </w:tc>
      </w:tr>
    </w:tbl>
    <w:p w14:paraId="76A33094" w14:textId="77777777" w:rsidR="00A17716" w:rsidRDefault="00A17716" w:rsidP="00A17716">
      <w:pPr>
        <w:pStyle w:val="BodyText"/>
        <w:rPr>
          <w:rFonts w:eastAsiaTheme="minorEastAsia"/>
        </w:rPr>
      </w:pPr>
    </w:p>
    <w:p w14:paraId="6D8B8204" w14:textId="77777777" w:rsidR="00A17716" w:rsidRPr="00B6734D" w:rsidRDefault="00A17716" w:rsidP="00A17716">
      <w:pPr>
        <w:pStyle w:val="BodyText"/>
        <w:rPr>
          <w:snapToGrid w:val="0"/>
        </w:rPr>
      </w:pPr>
    </w:p>
    <w:p w14:paraId="1C07D528" w14:textId="77777777" w:rsidR="00A17716" w:rsidRPr="00F458A0" w:rsidRDefault="00A17716" w:rsidP="00A17716">
      <w:pPr>
        <w:pStyle w:val="Heading2"/>
        <w:rPr>
          <w:snapToGrid w:val="0"/>
        </w:rPr>
      </w:pPr>
      <w:bookmarkStart w:id="40" w:name="_Toc514663687"/>
      <w:r w:rsidRPr="00F458A0">
        <w:t>Conceptual</w:t>
      </w:r>
      <w:r w:rsidRPr="00F458A0">
        <w:rPr>
          <w:snapToGrid w:val="0"/>
        </w:rPr>
        <w:t xml:space="preserve"> Data Design</w:t>
      </w:r>
      <w:bookmarkEnd w:id="40"/>
    </w:p>
    <w:p w14:paraId="73892330" w14:textId="77777777" w:rsidR="00A17716" w:rsidRPr="00F458A0" w:rsidRDefault="00A17716" w:rsidP="00A17716">
      <w:pPr>
        <w:pStyle w:val="Heading3"/>
      </w:pPr>
      <w:bookmarkStart w:id="41" w:name="_Toc514663688"/>
      <w:r w:rsidRPr="00F458A0">
        <w:t>Project Conceptual Data Model</w:t>
      </w:r>
      <w:bookmarkEnd w:id="41"/>
    </w:p>
    <w:p w14:paraId="6F17E976" w14:textId="77777777" w:rsidR="00A17716" w:rsidRPr="00F458A0" w:rsidRDefault="00A17716" w:rsidP="00A17716">
      <w:r w:rsidRPr="00F458A0">
        <w:t xml:space="preserve">MCCF EDI TAS will use FHIR STU version 3 as the target data model. This aligns with the work </w:t>
      </w:r>
      <w:r>
        <w:t>that was</w:t>
      </w:r>
      <w:r w:rsidRPr="00F458A0">
        <w:t xml:space="preserve"> done by the VistA API 2.0 Team. Details of the FHIR resource requirements for these transactions is described in the following sections. </w:t>
      </w:r>
    </w:p>
    <w:p w14:paraId="03644BFB" w14:textId="77777777" w:rsidR="00A17716" w:rsidRPr="00F458A0" w:rsidRDefault="00A17716" w:rsidP="00A17716">
      <w:pPr>
        <w:pStyle w:val="Heading4"/>
      </w:pPr>
      <w:bookmarkStart w:id="42" w:name="_Toc514663689"/>
      <w:r w:rsidRPr="00F458A0">
        <w:t>FHIR Resources Needed for MCCF EDI TAS</w:t>
      </w:r>
      <w:bookmarkEnd w:id="42"/>
    </w:p>
    <w:p w14:paraId="39C39641" w14:textId="77777777" w:rsidR="00A17716" w:rsidRDefault="00A17716" w:rsidP="00A17716">
      <w:pPr>
        <w:pStyle w:val="BodyText"/>
      </w:pPr>
      <w:r w:rsidRPr="00F458A0">
        <w:t>The set of FHIR resources needed for processing of claims</w:t>
      </w:r>
      <w:r>
        <w:t>, payments, and insurance</w:t>
      </w:r>
      <w:r w:rsidRPr="00F458A0">
        <w:t xml:space="preserve"> in the MCCF EDI TAS user interface</w:t>
      </w:r>
      <w:r>
        <w:t>, in reports,</w:t>
      </w:r>
      <w:r w:rsidRPr="00F458A0">
        <w:t xml:space="preserve"> and </w:t>
      </w:r>
      <w:r>
        <w:t>in transactions</w:t>
      </w:r>
      <w:r w:rsidRPr="00F458A0">
        <w:t xml:space="preserve"> to FSC are</w:t>
      </w:r>
      <w:r>
        <w:t xml:space="preserve"> listed below. The columns to the right of the FHIR resource indicate </w:t>
      </w:r>
      <w:proofErr w:type="gramStart"/>
      <w:r>
        <w:t>whether or not</w:t>
      </w:r>
      <w:proofErr w:type="gramEnd"/>
      <w:r>
        <w:t xml:space="preserve"> that resource is needed for the reports, screens and transactions in that product team.</w:t>
      </w:r>
    </w:p>
    <w:p w14:paraId="25A40392" w14:textId="7658D9B6" w:rsidR="0080637B" w:rsidRPr="00F458A0" w:rsidRDefault="0080637B" w:rsidP="0080637B">
      <w:pPr>
        <w:pStyle w:val="Caption"/>
      </w:pPr>
      <w:bookmarkStart w:id="43" w:name="_Toc514659887"/>
      <w:r>
        <w:t xml:space="preserve">Table </w:t>
      </w:r>
      <w:r w:rsidR="00F3364E">
        <w:fldChar w:fldCharType="begin"/>
      </w:r>
      <w:r w:rsidR="00F3364E">
        <w:instrText xml:space="preserve"> SEQ Table \* ARABIC </w:instrText>
      </w:r>
      <w:r w:rsidR="00F3364E">
        <w:fldChar w:fldCharType="separate"/>
      </w:r>
      <w:r w:rsidR="006B661F">
        <w:rPr>
          <w:noProof/>
        </w:rPr>
        <w:t>3</w:t>
      </w:r>
      <w:r w:rsidR="00F3364E">
        <w:rPr>
          <w:noProof/>
        </w:rPr>
        <w:fldChar w:fldCharType="end"/>
      </w:r>
      <w:r>
        <w:t xml:space="preserve"> - MCCF EDI TAS FHIR Resources by Product Line</w:t>
      </w:r>
      <w:bookmarkEnd w:id="43"/>
    </w:p>
    <w:tbl>
      <w:tblPr>
        <w:tblStyle w:val="TableGrid"/>
        <w:tblW w:w="0" w:type="auto"/>
        <w:tblLook w:val="04A0" w:firstRow="1" w:lastRow="0" w:firstColumn="1" w:lastColumn="0" w:noHBand="0" w:noVBand="1"/>
      </w:tblPr>
      <w:tblGrid>
        <w:gridCol w:w="2896"/>
        <w:gridCol w:w="1218"/>
        <w:gridCol w:w="1362"/>
        <w:gridCol w:w="1362"/>
        <w:gridCol w:w="1376"/>
        <w:gridCol w:w="1136"/>
      </w:tblGrid>
      <w:tr w:rsidR="00A17716" w:rsidRPr="00A80459" w14:paraId="23338E81" w14:textId="77777777" w:rsidTr="00A17716">
        <w:tc>
          <w:tcPr>
            <w:tcW w:w="2990" w:type="dxa"/>
          </w:tcPr>
          <w:p w14:paraId="1F680CB0" w14:textId="77777777" w:rsidR="00A17716" w:rsidRPr="00A80459" w:rsidRDefault="00A17716" w:rsidP="00A17716">
            <w:pPr>
              <w:pStyle w:val="ListNumber"/>
              <w:numPr>
                <w:ilvl w:val="0"/>
                <w:numId w:val="0"/>
              </w:numPr>
            </w:pPr>
          </w:p>
        </w:tc>
        <w:tc>
          <w:tcPr>
            <w:tcW w:w="1267" w:type="dxa"/>
          </w:tcPr>
          <w:p w14:paraId="75BB83F1" w14:textId="77777777" w:rsidR="00A17716" w:rsidRPr="00A80459" w:rsidRDefault="00A17716" w:rsidP="00A17716">
            <w:pPr>
              <w:pStyle w:val="ListNumber"/>
              <w:numPr>
                <w:ilvl w:val="0"/>
                <w:numId w:val="0"/>
              </w:numPr>
            </w:pPr>
            <w:r>
              <w:t>eBilling</w:t>
            </w:r>
          </w:p>
        </w:tc>
        <w:tc>
          <w:tcPr>
            <w:tcW w:w="1384" w:type="dxa"/>
          </w:tcPr>
          <w:p w14:paraId="35C1A3BF" w14:textId="77777777" w:rsidR="00A17716" w:rsidRPr="00A80459" w:rsidRDefault="00A17716" w:rsidP="00A17716">
            <w:pPr>
              <w:pStyle w:val="ListNumber"/>
              <w:numPr>
                <w:ilvl w:val="0"/>
                <w:numId w:val="0"/>
              </w:numPr>
            </w:pPr>
            <w:r>
              <w:t>ePayments</w:t>
            </w:r>
          </w:p>
        </w:tc>
        <w:tc>
          <w:tcPr>
            <w:tcW w:w="1384" w:type="dxa"/>
          </w:tcPr>
          <w:p w14:paraId="60B39F24" w14:textId="77777777" w:rsidR="00A17716" w:rsidRPr="00A80459" w:rsidRDefault="00A17716" w:rsidP="00A17716">
            <w:pPr>
              <w:pStyle w:val="ListNumber"/>
              <w:numPr>
                <w:ilvl w:val="0"/>
                <w:numId w:val="0"/>
              </w:numPr>
            </w:pPr>
            <w:r>
              <w:t>eInsurance</w:t>
            </w:r>
          </w:p>
        </w:tc>
        <w:tc>
          <w:tcPr>
            <w:tcW w:w="1396" w:type="dxa"/>
          </w:tcPr>
          <w:p w14:paraId="65ED103A" w14:textId="77777777" w:rsidR="00A17716" w:rsidRPr="00A80459" w:rsidRDefault="00A17716" w:rsidP="00A17716">
            <w:pPr>
              <w:pStyle w:val="ListNumber"/>
              <w:numPr>
                <w:ilvl w:val="0"/>
                <w:numId w:val="0"/>
              </w:numPr>
            </w:pPr>
            <w:r>
              <w:t>ePharmacy</w:t>
            </w:r>
          </w:p>
        </w:tc>
        <w:tc>
          <w:tcPr>
            <w:tcW w:w="929" w:type="dxa"/>
          </w:tcPr>
          <w:p w14:paraId="52946D57" w14:textId="77777777" w:rsidR="00A17716" w:rsidRDefault="00A17716" w:rsidP="00A17716">
            <w:pPr>
              <w:pStyle w:val="ListNumber"/>
              <w:numPr>
                <w:ilvl w:val="0"/>
                <w:numId w:val="0"/>
              </w:numPr>
            </w:pPr>
            <w:r>
              <w:t>TASCore</w:t>
            </w:r>
          </w:p>
        </w:tc>
      </w:tr>
      <w:tr w:rsidR="00A17716" w:rsidRPr="00A80459" w14:paraId="45525B60" w14:textId="77777777" w:rsidTr="00A17716">
        <w:tc>
          <w:tcPr>
            <w:tcW w:w="2990" w:type="dxa"/>
          </w:tcPr>
          <w:p w14:paraId="0BEEB3EC" w14:textId="77777777" w:rsidR="00A17716" w:rsidRPr="00A80459" w:rsidRDefault="00A17716" w:rsidP="00A17716">
            <w:pPr>
              <w:pStyle w:val="ListNumber"/>
              <w:numPr>
                <w:ilvl w:val="0"/>
                <w:numId w:val="0"/>
              </w:numPr>
            </w:pPr>
            <w:r w:rsidRPr="00A80459">
              <w:t>Terminology/value list service</w:t>
            </w:r>
          </w:p>
        </w:tc>
        <w:tc>
          <w:tcPr>
            <w:tcW w:w="1267" w:type="dxa"/>
          </w:tcPr>
          <w:p w14:paraId="5F791C08" w14:textId="77777777" w:rsidR="00A17716" w:rsidRPr="00A80459" w:rsidRDefault="00A17716" w:rsidP="00A17716">
            <w:pPr>
              <w:pStyle w:val="ListNumber"/>
              <w:numPr>
                <w:ilvl w:val="0"/>
                <w:numId w:val="0"/>
              </w:numPr>
              <w:jc w:val="center"/>
            </w:pPr>
          </w:p>
        </w:tc>
        <w:tc>
          <w:tcPr>
            <w:tcW w:w="1384" w:type="dxa"/>
          </w:tcPr>
          <w:p w14:paraId="44353AB2" w14:textId="77777777" w:rsidR="00A17716" w:rsidRPr="00A80459" w:rsidRDefault="00A17716" w:rsidP="00A17716">
            <w:pPr>
              <w:pStyle w:val="ListNumber"/>
              <w:numPr>
                <w:ilvl w:val="0"/>
                <w:numId w:val="0"/>
              </w:numPr>
              <w:jc w:val="center"/>
            </w:pPr>
          </w:p>
        </w:tc>
        <w:tc>
          <w:tcPr>
            <w:tcW w:w="1384" w:type="dxa"/>
          </w:tcPr>
          <w:p w14:paraId="491985B2" w14:textId="77777777" w:rsidR="00A17716" w:rsidRPr="00A80459" w:rsidRDefault="00A17716" w:rsidP="00A17716">
            <w:pPr>
              <w:pStyle w:val="ListNumber"/>
              <w:numPr>
                <w:ilvl w:val="0"/>
                <w:numId w:val="0"/>
              </w:numPr>
              <w:jc w:val="center"/>
            </w:pPr>
          </w:p>
        </w:tc>
        <w:tc>
          <w:tcPr>
            <w:tcW w:w="1396" w:type="dxa"/>
          </w:tcPr>
          <w:p w14:paraId="732ADEFE" w14:textId="77777777" w:rsidR="00A17716" w:rsidRPr="00A80459" w:rsidRDefault="00A17716" w:rsidP="00A17716">
            <w:pPr>
              <w:pStyle w:val="ListNumber"/>
              <w:numPr>
                <w:ilvl w:val="0"/>
                <w:numId w:val="0"/>
              </w:numPr>
              <w:jc w:val="center"/>
            </w:pPr>
          </w:p>
        </w:tc>
        <w:tc>
          <w:tcPr>
            <w:tcW w:w="929" w:type="dxa"/>
          </w:tcPr>
          <w:p w14:paraId="4EB9B49A" w14:textId="77777777" w:rsidR="00A17716" w:rsidRPr="00A80459" w:rsidRDefault="00A17716" w:rsidP="00A17716">
            <w:pPr>
              <w:pStyle w:val="ListNumber"/>
              <w:numPr>
                <w:ilvl w:val="0"/>
                <w:numId w:val="0"/>
              </w:numPr>
              <w:jc w:val="center"/>
            </w:pPr>
            <w:r>
              <w:t>X</w:t>
            </w:r>
          </w:p>
        </w:tc>
      </w:tr>
      <w:tr w:rsidR="00A17716" w:rsidRPr="00A80459" w14:paraId="7C8AC9F0" w14:textId="77777777" w:rsidTr="00A17716">
        <w:tc>
          <w:tcPr>
            <w:tcW w:w="2990" w:type="dxa"/>
          </w:tcPr>
          <w:p w14:paraId="03884D24" w14:textId="77777777" w:rsidR="00A17716" w:rsidRPr="00A80459" w:rsidRDefault="00A17716" w:rsidP="00A17716">
            <w:pPr>
              <w:pStyle w:val="ListNumber"/>
              <w:numPr>
                <w:ilvl w:val="0"/>
                <w:numId w:val="0"/>
              </w:numPr>
            </w:pPr>
            <w:r w:rsidRPr="00A80459">
              <w:t>Account FHIR resource/service</w:t>
            </w:r>
          </w:p>
        </w:tc>
        <w:tc>
          <w:tcPr>
            <w:tcW w:w="1267" w:type="dxa"/>
          </w:tcPr>
          <w:p w14:paraId="1F041AB3" w14:textId="77777777" w:rsidR="00A17716" w:rsidRPr="00A80459" w:rsidRDefault="00A17716" w:rsidP="00A17716">
            <w:pPr>
              <w:pStyle w:val="ListNumber"/>
              <w:numPr>
                <w:ilvl w:val="0"/>
                <w:numId w:val="0"/>
              </w:numPr>
              <w:jc w:val="center"/>
            </w:pPr>
          </w:p>
        </w:tc>
        <w:tc>
          <w:tcPr>
            <w:tcW w:w="1384" w:type="dxa"/>
          </w:tcPr>
          <w:p w14:paraId="7B80F67A" w14:textId="77777777" w:rsidR="00A17716" w:rsidRPr="00A80459" w:rsidRDefault="00A17716" w:rsidP="00A17716">
            <w:pPr>
              <w:pStyle w:val="ListNumber"/>
              <w:numPr>
                <w:ilvl w:val="0"/>
                <w:numId w:val="0"/>
              </w:numPr>
              <w:jc w:val="center"/>
            </w:pPr>
            <w:r>
              <w:t>X</w:t>
            </w:r>
          </w:p>
        </w:tc>
        <w:tc>
          <w:tcPr>
            <w:tcW w:w="1384" w:type="dxa"/>
          </w:tcPr>
          <w:p w14:paraId="1D7CA208" w14:textId="77777777" w:rsidR="00A17716" w:rsidRPr="00A80459" w:rsidRDefault="00A17716" w:rsidP="00A17716">
            <w:pPr>
              <w:pStyle w:val="ListNumber"/>
              <w:numPr>
                <w:ilvl w:val="0"/>
                <w:numId w:val="0"/>
              </w:numPr>
              <w:jc w:val="center"/>
            </w:pPr>
          </w:p>
        </w:tc>
        <w:tc>
          <w:tcPr>
            <w:tcW w:w="1396" w:type="dxa"/>
          </w:tcPr>
          <w:p w14:paraId="5160BC2F" w14:textId="77777777" w:rsidR="00A17716" w:rsidRPr="00A80459" w:rsidRDefault="00A17716" w:rsidP="00A17716">
            <w:pPr>
              <w:pStyle w:val="ListNumber"/>
              <w:numPr>
                <w:ilvl w:val="0"/>
                <w:numId w:val="0"/>
              </w:numPr>
              <w:jc w:val="center"/>
            </w:pPr>
            <w:r>
              <w:t>X</w:t>
            </w:r>
          </w:p>
        </w:tc>
        <w:tc>
          <w:tcPr>
            <w:tcW w:w="929" w:type="dxa"/>
          </w:tcPr>
          <w:p w14:paraId="07204885" w14:textId="77777777" w:rsidR="00A17716" w:rsidRDefault="00A17716" w:rsidP="00A17716">
            <w:pPr>
              <w:pStyle w:val="ListNumber"/>
              <w:numPr>
                <w:ilvl w:val="0"/>
                <w:numId w:val="0"/>
              </w:numPr>
              <w:jc w:val="center"/>
            </w:pPr>
          </w:p>
        </w:tc>
      </w:tr>
      <w:tr w:rsidR="00A17716" w:rsidRPr="00A80459" w14:paraId="6E24E179" w14:textId="77777777" w:rsidTr="00A17716">
        <w:tc>
          <w:tcPr>
            <w:tcW w:w="2990" w:type="dxa"/>
          </w:tcPr>
          <w:p w14:paraId="73720228" w14:textId="77777777" w:rsidR="00A17716" w:rsidRPr="00A80459" w:rsidRDefault="00A17716" w:rsidP="00A17716">
            <w:pPr>
              <w:pStyle w:val="ListNumber"/>
              <w:numPr>
                <w:ilvl w:val="0"/>
                <w:numId w:val="0"/>
              </w:numPr>
            </w:pPr>
            <w:r w:rsidRPr="00A80459">
              <w:t>Claim FHIR resource/service</w:t>
            </w:r>
          </w:p>
        </w:tc>
        <w:tc>
          <w:tcPr>
            <w:tcW w:w="1267" w:type="dxa"/>
          </w:tcPr>
          <w:p w14:paraId="77C9B00A" w14:textId="77777777" w:rsidR="00A17716" w:rsidRPr="00A80459" w:rsidRDefault="00A17716" w:rsidP="00A17716">
            <w:pPr>
              <w:pStyle w:val="ListNumber"/>
              <w:numPr>
                <w:ilvl w:val="0"/>
                <w:numId w:val="0"/>
              </w:numPr>
              <w:jc w:val="center"/>
            </w:pPr>
            <w:r>
              <w:t>X</w:t>
            </w:r>
          </w:p>
        </w:tc>
        <w:tc>
          <w:tcPr>
            <w:tcW w:w="1384" w:type="dxa"/>
          </w:tcPr>
          <w:p w14:paraId="0F73650C" w14:textId="77777777" w:rsidR="00A17716" w:rsidRPr="00A80459" w:rsidRDefault="00A17716" w:rsidP="00A17716">
            <w:pPr>
              <w:pStyle w:val="ListNumber"/>
              <w:numPr>
                <w:ilvl w:val="0"/>
                <w:numId w:val="0"/>
              </w:numPr>
              <w:jc w:val="center"/>
            </w:pPr>
            <w:r>
              <w:t>X</w:t>
            </w:r>
          </w:p>
        </w:tc>
        <w:tc>
          <w:tcPr>
            <w:tcW w:w="1384" w:type="dxa"/>
          </w:tcPr>
          <w:p w14:paraId="58F8491C" w14:textId="77777777" w:rsidR="00A17716" w:rsidRPr="00A80459" w:rsidRDefault="00A17716" w:rsidP="00A17716">
            <w:pPr>
              <w:pStyle w:val="ListNumber"/>
              <w:numPr>
                <w:ilvl w:val="0"/>
                <w:numId w:val="0"/>
              </w:numPr>
              <w:jc w:val="center"/>
            </w:pPr>
          </w:p>
        </w:tc>
        <w:tc>
          <w:tcPr>
            <w:tcW w:w="1396" w:type="dxa"/>
          </w:tcPr>
          <w:p w14:paraId="4819A983" w14:textId="77777777" w:rsidR="00A17716" w:rsidRPr="00A80459" w:rsidRDefault="00A17716" w:rsidP="00A17716">
            <w:pPr>
              <w:pStyle w:val="ListNumber"/>
              <w:numPr>
                <w:ilvl w:val="0"/>
                <w:numId w:val="0"/>
              </w:numPr>
              <w:jc w:val="center"/>
            </w:pPr>
            <w:r>
              <w:t>X</w:t>
            </w:r>
          </w:p>
        </w:tc>
        <w:tc>
          <w:tcPr>
            <w:tcW w:w="929" w:type="dxa"/>
          </w:tcPr>
          <w:p w14:paraId="1B88E77A" w14:textId="77777777" w:rsidR="00A17716" w:rsidRDefault="00A17716" w:rsidP="00A17716">
            <w:pPr>
              <w:pStyle w:val="ListNumber"/>
              <w:numPr>
                <w:ilvl w:val="0"/>
                <w:numId w:val="0"/>
              </w:numPr>
              <w:jc w:val="center"/>
            </w:pPr>
          </w:p>
        </w:tc>
      </w:tr>
      <w:tr w:rsidR="00A17716" w:rsidRPr="00A80459" w14:paraId="4F3D5D81" w14:textId="77777777" w:rsidTr="00A17716">
        <w:tc>
          <w:tcPr>
            <w:tcW w:w="2990" w:type="dxa"/>
          </w:tcPr>
          <w:p w14:paraId="17EADAF7" w14:textId="77777777" w:rsidR="00A17716" w:rsidRPr="00A80459" w:rsidRDefault="00A17716" w:rsidP="00A17716">
            <w:pPr>
              <w:pStyle w:val="ListNumber"/>
              <w:numPr>
                <w:ilvl w:val="0"/>
                <w:numId w:val="0"/>
              </w:numPr>
            </w:pPr>
            <w:r w:rsidRPr="00A80459">
              <w:lastRenderedPageBreak/>
              <w:t>ClaimResponse FHIR resource/service</w:t>
            </w:r>
          </w:p>
        </w:tc>
        <w:tc>
          <w:tcPr>
            <w:tcW w:w="1267" w:type="dxa"/>
          </w:tcPr>
          <w:p w14:paraId="27DF00E3" w14:textId="77777777" w:rsidR="00A17716" w:rsidRPr="00A80459" w:rsidRDefault="00A17716" w:rsidP="00A17716">
            <w:pPr>
              <w:pStyle w:val="ListNumber"/>
              <w:numPr>
                <w:ilvl w:val="0"/>
                <w:numId w:val="0"/>
              </w:numPr>
              <w:jc w:val="center"/>
            </w:pPr>
            <w:r>
              <w:t>X</w:t>
            </w:r>
          </w:p>
        </w:tc>
        <w:tc>
          <w:tcPr>
            <w:tcW w:w="1384" w:type="dxa"/>
          </w:tcPr>
          <w:p w14:paraId="3131BF0F" w14:textId="77777777" w:rsidR="00A17716" w:rsidRPr="00A80459" w:rsidRDefault="00A17716" w:rsidP="00A17716">
            <w:pPr>
              <w:pStyle w:val="ListNumber"/>
              <w:numPr>
                <w:ilvl w:val="0"/>
                <w:numId w:val="0"/>
              </w:numPr>
              <w:jc w:val="center"/>
            </w:pPr>
          </w:p>
        </w:tc>
        <w:tc>
          <w:tcPr>
            <w:tcW w:w="1384" w:type="dxa"/>
          </w:tcPr>
          <w:p w14:paraId="5C7B7DEF" w14:textId="77777777" w:rsidR="00A17716" w:rsidRPr="00A80459" w:rsidRDefault="00A17716" w:rsidP="00A17716">
            <w:pPr>
              <w:pStyle w:val="ListNumber"/>
              <w:numPr>
                <w:ilvl w:val="0"/>
                <w:numId w:val="0"/>
              </w:numPr>
              <w:jc w:val="center"/>
            </w:pPr>
          </w:p>
        </w:tc>
        <w:tc>
          <w:tcPr>
            <w:tcW w:w="1396" w:type="dxa"/>
          </w:tcPr>
          <w:p w14:paraId="089B31B7" w14:textId="77777777" w:rsidR="00A17716" w:rsidRPr="00A80459" w:rsidRDefault="00A17716" w:rsidP="00A17716">
            <w:pPr>
              <w:pStyle w:val="ListNumber"/>
              <w:numPr>
                <w:ilvl w:val="0"/>
                <w:numId w:val="0"/>
              </w:numPr>
              <w:jc w:val="center"/>
            </w:pPr>
            <w:r>
              <w:t>X</w:t>
            </w:r>
          </w:p>
        </w:tc>
        <w:tc>
          <w:tcPr>
            <w:tcW w:w="929" w:type="dxa"/>
          </w:tcPr>
          <w:p w14:paraId="44CEDE92" w14:textId="77777777" w:rsidR="00A17716" w:rsidRDefault="00A17716" w:rsidP="00A17716">
            <w:pPr>
              <w:pStyle w:val="ListNumber"/>
              <w:numPr>
                <w:ilvl w:val="0"/>
                <w:numId w:val="0"/>
              </w:numPr>
              <w:jc w:val="center"/>
            </w:pPr>
          </w:p>
        </w:tc>
      </w:tr>
      <w:tr w:rsidR="00A17716" w:rsidRPr="00A80459" w14:paraId="0BDC3021" w14:textId="77777777" w:rsidTr="00A17716">
        <w:tc>
          <w:tcPr>
            <w:tcW w:w="2990" w:type="dxa"/>
          </w:tcPr>
          <w:p w14:paraId="00390F3C" w14:textId="77777777" w:rsidR="00A17716" w:rsidRPr="00A80459" w:rsidRDefault="00A17716" w:rsidP="00A17716">
            <w:pPr>
              <w:pStyle w:val="ListNumber"/>
              <w:numPr>
                <w:ilvl w:val="0"/>
                <w:numId w:val="0"/>
              </w:numPr>
            </w:pPr>
            <w:r w:rsidRPr="00A80459">
              <w:t>CodeSystem FHIR resource/service</w:t>
            </w:r>
          </w:p>
        </w:tc>
        <w:tc>
          <w:tcPr>
            <w:tcW w:w="1267" w:type="dxa"/>
          </w:tcPr>
          <w:p w14:paraId="280A1D75" w14:textId="77777777" w:rsidR="00A17716" w:rsidRPr="00A80459" w:rsidRDefault="00A17716" w:rsidP="00A17716">
            <w:pPr>
              <w:pStyle w:val="ListNumber"/>
              <w:numPr>
                <w:ilvl w:val="0"/>
                <w:numId w:val="0"/>
              </w:numPr>
              <w:jc w:val="center"/>
            </w:pPr>
          </w:p>
        </w:tc>
        <w:tc>
          <w:tcPr>
            <w:tcW w:w="1384" w:type="dxa"/>
          </w:tcPr>
          <w:p w14:paraId="2718CEE0" w14:textId="77777777" w:rsidR="00A17716" w:rsidRPr="00A80459" w:rsidRDefault="00A17716" w:rsidP="00A17716">
            <w:pPr>
              <w:pStyle w:val="ListNumber"/>
              <w:numPr>
                <w:ilvl w:val="0"/>
                <w:numId w:val="0"/>
              </w:numPr>
              <w:jc w:val="center"/>
            </w:pPr>
          </w:p>
        </w:tc>
        <w:tc>
          <w:tcPr>
            <w:tcW w:w="1384" w:type="dxa"/>
          </w:tcPr>
          <w:p w14:paraId="7DC5202B" w14:textId="77777777" w:rsidR="00A17716" w:rsidRPr="00A80459" w:rsidRDefault="00A17716" w:rsidP="00A17716">
            <w:pPr>
              <w:pStyle w:val="ListNumber"/>
              <w:numPr>
                <w:ilvl w:val="0"/>
                <w:numId w:val="0"/>
              </w:numPr>
              <w:jc w:val="center"/>
            </w:pPr>
          </w:p>
        </w:tc>
        <w:tc>
          <w:tcPr>
            <w:tcW w:w="1396" w:type="dxa"/>
          </w:tcPr>
          <w:p w14:paraId="0E7005B0" w14:textId="77777777" w:rsidR="00A17716" w:rsidRPr="00A80459" w:rsidRDefault="00A17716" w:rsidP="00A17716">
            <w:pPr>
              <w:pStyle w:val="ListNumber"/>
              <w:numPr>
                <w:ilvl w:val="0"/>
                <w:numId w:val="0"/>
              </w:numPr>
              <w:jc w:val="center"/>
            </w:pPr>
          </w:p>
        </w:tc>
        <w:tc>
          <w:tcPr>
            <w:tcW w:w="929" w:type="dxa"/>
          </w:tcPr>
          <w:p w14:paraId="7A96F259" w14:textId="77777777" w:rsidR="00A17716" w:rsidRPr="00A80459" w:rsidRDefault="00A17716" w:rsidP="00A17716">
            <w:pPr>
              <w:pStyle w:val="ListNumber"/>
              <w:numPr>
                <w:ilvl w:val="0"/>
                <w:numId w:val="0"/>
              </w:numPr>
              <w:jc w:val="center"/>
            </w:pPr>
            <w:r>
              <w:t>X</w:t>
            </w:r>
          </w:p>
        </w:tc>
      </w:tr>
      <w:tr w:rsidR="00A17716" w:rsidRPr="00A80459" w14:paraId="4A05B15B" w14:textId="77777777" w:rsidTr="00A17716">
        <w:tc>
          <w:tcPr>
            <w:tcW w:w="2990" w:type="dxa"/>
          </w:tcPr>
          <w:p w14:paraId="192F15C4" w14:textId="77777777" w:rsidR="00A17716" w:rsidRPr="00A80459" w:rsidRDefault="00A17716" w:rsidP="00A17716">
            <w:pPr>
              <w:pStyle w:val="ListNumber"/>
              <w:numPr>
                <w:ilvl w:val="0"/>
                <w:numId w:val="0"/>
              </w:numPr>
            </w:pPr>
            <w:r w:rsidRPr="00A80459">
              <w:t>Communication FHIR resource/service</w:t>
            </w:r>
          </w:p>
        </w:tc>
        <w:tc>
          <w:tcPr>
            <w:tcW w:w="1267" w:type="dxa"/>
          </w:tcPr>
          <w:p w14:paraId="3E62C763" w14:textId="77777777" w:rsidR="00A17716" w:rsidRPr="00A80459" w:rsidRDefault="00A17716" w:rsidP="00A17716">
            <w:pPr>
              <w:pStyle w:val="ListNumber"/>
              <w:numPr>
                <w:ilvl w:val="0"/>
                <w:numId w:val="0"/>
              </w:numPr>
              <w:jc w:val="center"/>
            </w:pPr>
            <w:r>
              <w:t>X</w:t>
            </w:r>
          </w:p>
        </w:tc>
        <w:tc>
          <w:tcPr>
            <w:tcW w:w="1384" w:type="dxa"/>
          </w:tcPr>
          <w:p w14:paraId="6E87E9DE" w14:textId="77777777" w:rsidR="00A17716" w:rsidRPr="00A80459" w:rsidRDefault="00A17716" w:rsidP="00A17716">
            <w:pPr>
              <w:pStyle w:val="ListNumber"/>
              <w:numPr>
                <w:ilvl w:val="0"/>
                <w:numId w:val="0"/>
              </w:numPr>
              <w:jc w:val="center"/>
            </w:pPr>
            <w:r>
              <w:t>X</w:t>
            </w:r>
          </w:p>
        </w:tc>
        <w:tc>
          <w:tcPr>
            <w:tcW w:w="1384" w:type="dxa"/>
          </w:tcPr>
          <w:p w14:paraId="6F23DFBC" w14:textId="77777777" w:rsidR="00A17716" w:rsidRPr="00A80459" w:rsidRDefault="00A17716" w:rsidP="00A17716">
            <w:pPr>
              <w:pStyle w:val="ListNumber"/>
              <w:numPr>
                <w:ilvl w:val="0"/>
                <w:numId w:val="0"/>
              </w:numPr>
              <w:jc w:val="center"/>
            </w:pPr>
          </w:p>
        </w:tc>
        <w:tc>
          <w:tcPr>
            <w:tcW w:w="1396" w:type="dxa"/>
          </w:tcPr>
          <w:p w14:paraId="4E4B1353" w14:textId="77777777" w:rsidR="00A17716" w:rsidRPr="00A80459" w:rsidRDefault="00A17716" w:rsidP="00A17716">
            <w:pPr>
              <w:pStyle w:val="ListNumber"/>
              <w:numPr>
                <w:ilvl w:val="0"/>
                <w:numId w:val="0"/>
              </w:numPr>
              <w:jc w:val="center"/>
            </w:pPr>
            <w:r>
              <w:t>X</w:t>
            </w:r>
          </w:p>
        </w:tc>
        <w:tc>
          <w:tcPr>
            <w:tcW w:w="929" w:type="dxa"/>
          </w:tcPr>
          <w:p w14:paraId="313143E0" w14:textId="77777777" w:rsidR="00A17716" w:rsidRDefault="00A17716" w:rsidP="00A17716">
            <w:pPr>
              <w:pStyle w:val="ListNumber"/>
              <w:numPr>
                <w:ilvl w:val="0"/>
                <w:numId w:val="0"/>
              </w:numPr>
              <w:jc w:val="center"/>
            </w:pPr>
          </w:p>
        </w:tc>
      </w:tr>
      <w:tr w:rsidR="00A17716" w:rsidRPr="00A80459" w14:paraId="25111939" w14:textId="77777777" w:rsidTr="00A17716">
        <w:tc>
          <w:tcPr>
            <w:tcW w:w="2990" w:type="dxa"/>
          </w:tcPr>
          <w:p w14:paraId="5771C6C0" w14:textId="77777777" w:rsidR="00A17716" w:rsidRPr="00A80459" w:rsidRDefault="00A17716" w:rsidP="00A17716">
            <w:pPr>
              <w:pStyle w:val="ListNumber"/>
              <w:numPr>
                <w:ilvl w:val="0"/>
                <w:numId w:val="0"/>
              </w:numPr>
            </w:pPr>
            <w:r w:rsidRPr="00A80459">
              <w:t>ConceptMap FHIR resource/service</w:t>
            </w:r>
          </w:p>
        </w:tc>
        <w:tc>
          <w:tcPr>
            <w:tcW w:w="1267" w:type="dxa"/>
          </w:tcPr>
          <w:p w14:paraId="42E293A9" w14:textId="77777777" w:rsidR="00A17716" w:rsidRPr="00A80459" w:rsidRDefault="00A17716" w:rsidP="00A17716">
            <w:pPr>
              <w:pStyle w:val="ListNumber"/>
              <w:numPr>
                <w:ilvl w:val="0"/>
                <w:numId w:val="0"/>
              </w:numPr>
              <w:jc w:val="center"/>
            </w:pPr>
          </w:p>
        </w:tc>
        <w:tc>
          <w:tcPr>
            <w:tcW w:w="1384" w:type="dxa"/>
          </w:tcPr>
          <w:p w14:paraId="0947810E" w14:textId="77777777" w:rsidR="00A17716" w:rsidRPr="00A80459" w:rsidRDefault="00A17716" w:rsidP="00A17716">
            <w:pPr>
              <w:pStyle w:val="ListNumber"/>
              <w:numPr>
                <w:ilvl w:val="0"/>
                <w:numId w:val="0"/>
              </w:numPr>
              <w:jc w:val="center"/>
            </w:pPr>
          </w:p>
        </w:tc>
        <w:tc>
          <w:tcPr>
            <w:tcW w:w="1384" w:type="dxa"/>
          </w:tcPr>
          <w:p w14:paraId="172EB494" w14:textId="77777777" w:rsidR="00A17716" w:rsidRPr="00A80459" w:rsidRDefault="00A17716" w:rsidP="00A17716">
            <w:pPr>
              <w:pStyle w:val="ListNumber"/>
              <w:numPr>
                <w:ilvl w:val="0"/>
                <w:numId w:val="0"/>
              </w:numPr>
              <w:jc w:val="center"/>
            </w:pPr>
          </w:p>
        </w:tc>
        <w:tc>
          <w:tcPr>
            <w:tcW w:w="1396" w:type="dxa"/>
          </w:tcPr>
          <w:p w14:paraId="75D257F8" w14:textId="77777777" w:rsidR="00A17716" w:rsidRPr="00A80459" w:rsidRDefault="00A17716" w:rsidP="00A17716">
            <w:pPr>
              <w:pStyle w:val="ListNumber"/>
              <w:numPr>
                <w:ilvl w:val="0"/>
                <w:numId w:val="0"/>
              </w:numPr>
              <w:jc w:val="center"/>
            </w:pPr>
          </w:p>
        </w:tc>
        <w:tc>
          <w:tcPr>
            <w:tcW w:w="929" w:type="dxa"/>
          </w:tcPr>
          <w:p w14:paraId="2185CCDE" w14:textId="77777777" w:rsidR="00A17716" w:rsidRPr="00A80459" w:rsidRDefault="00A17716" w:rsidP="00A17716">
            <w:pPr>
              <w:pStyle w:val="ListNumber"/>
              <w:numPr>
                <w:ilvl w:val="0"/>
                <w:numId w:val="0"/>
              </w:numPr>
              <w:jc w:val="center"/>
            </w:pPr>
            <w:r>
              <w:t>X</w:t>
            </w:r>
          </w:p>
        </w:tc>
      </w:tr>
      <w:tr w:rsidR="00A17716" w:rsidRPr="00A80459" w14:paraId="49B6A2CD" w14:textId="77777777" w:rsidTr="00A17716">
        <w:tc>
          <w:tcPr>
            <w:tcW w:w="2990" w:type="dxa"/>
          </w:tcPr>
          <w:p w14:paraId="1C015881" w14:textId="77777777" w:rsidR="00A17716" w:rsidRPr="00A80459" w:rsidRDefault="00A17716" w:rsidP="00A17716">
            <w:pPr>
              <w:pStyle w:val="ListNumber"/>
              <w:numPr>
                <w:ilvl w:val="0"/>
                <w:numId w:val="0"/>
              </w:numPr>
            </w:pPr>
            <w:r w:rsidRPr="00A80459">
              <w:t>Condition FHIR resource/service</w:t>
            </w:r>
          </w:p>
        </w:tc>
        <w:tc>
          <w:tcPr>
            <w:tcW w:w="1267" w:type="dxa"/>
          </w:tcPr>
          <w:p w14:paraId="7AAD1A90" w14:textId="77777777" w:rsidR="00A17716" w:rsidRPr="00A80459" w:rsidRDefault="00A17716" w:rsidP="00A17716">
            <w:pPr>
              <w:pStyle w:val="ListNumber"/>
              <w:numPr>
                <w:ilvl w:val="0"/>
                <w:numId w:val="0"/>
              </w:numPr>
              <w:jc w:val="center"/>
            </w:pPr>
            <w:r>
              <w:t>X</w:t>
            </w:r>
          </w:p>
        </w:tc>
        <w:tc>
          <w:tcPr>
            <w:tcW w:w="1384" w:type="dxa"/>
          </w:tcPr>
          <w:p w14:paraId="5DE0EE03" w14:textId="77777777" w:rsidR="00A17716" w:rsidRPr="00A80459" w:rsidRDefault="00A17716" w:rsidP="00A17716">
            <w:pPr>
              <w:pStyle w:val="ListNumber"/>
              <w:numPr>
                <w:ilvl w:val="0"/>
                <w:numId w:val="0"/>
              </w:numPr>
              <w:jc w:val="center"/>
            </w:pPr>
            <w:r>
              <w:t>X</w:t>
            </w:r>
          </w:p>
        </w:tc>
        <w:tc>
          <w:tcPr>
            <w:tcW w:w="1384" w:type="dxa"/>
          </w:tcPr>
          <w:p w14:paraId="1917D1EB" w14:textId="77777777" w:rsidR="00A17716" w:rsidRPr="00A80459" w:rsidRDefault="00A17716" w:rsidP="00A17716">
            <w:pPr>
              <w:pStyle w:val="ListNumber"/>
              <w:numPr>
                <w:ilvl w:val="0"/>
                <w:numId w:val="0"/>
              </w:numPr>
              <w:jc w:val="center"/>
            </w:pPr>
            <w:r>
              <w:t>X</w:t>
            </w:r>
          </w:p>
        </w:tc>
        <w:tc>
          <w:tcPr>
            <w:tcW w:w="1396" w:type="dxa"/>
          </w:tcPr>
          <w:p w14:paraId="41DCDC45" w14:textId="77777777" w:rsidR="00A17716" w:rsidRPr="00A80459" w:rsidRDefault="00A17716" w:rsidP="00A17716">
            <w:pPr>
              <w:pStyle w:val="ListNumber"/>
              <w:numPr>
                <w:ilvl w:val="0"/>
                <w:numId w:val="0"/>
              </w:numPr>
              <w:jc w:val="center"/>
            </w:pPr>
            <w:r>
              <w:t>X</w:t>
            </w:r>
          </w:p>
        </w:tc>
        <w:tc>
          <w:tcPr>
            <w:tcW w:w="929" w:type="dxa"/>
          </w:tcPr>
          <w:p w14:paraId="50FB09DF" w14:textId="77777777" w:rsidR="00A17716" w:rsidRDefault="00A17716" w:rsidP="00A17716">
            <w:pPr>
              <w:pStyle w:val="ListNumber"/>
              <w:numPr>
                <w:ilvl w:val="0"/>
                <w:numId w:val="0"/>
              </w:numPr>
              <w:jc w:val="center"/>
            </w:pPr>
          </w:p>
        </w:tc>
      </w:tr>
      <w:tr w:rsidR="00A17716" w:rsidRPr="00A80459" w14:paraId="421C404A" w14:textId="77777777" w:rsidTr="00A17716">
        <w:tc>
          <w:tcPr>
            <w:tcW w:w="2990" w:type="dxa"/>
          </w:tcPr>
          <w:p w14:paraId="7E9076CC" w14:textId="77777777" w:rsidR="00A17716" w:rsidRPr="00A80459" w:rsidRDefault="00A17716" w:rsidP="00A17716">
            <w:pPr>
              <w:pStyle w:val="ListNumber"/>
              <w:numPr>
                <w:ilvl w:val="0"/>
                <w:numId w:val="0"/>
              </w:numPr>
            </w:pPr>
            <w:r w:rsidRPr="00A80459">
              <w:t>Coverage FHIR resource/service</w:t>
            </w:r>
          </w:p>
        </w:tc>
        <w:tc>
          <w:tcPr>
            <w:tcW w:w="1267" w:type="dxa"/>
          </w:tcPr>
          <w:p w14:paraId="072A78A2" w14:textId="77777777" w:rsidR="00A17716" w:rsidRPr="00A80459" w:rsidRDefault="00A17716" w:rsidP="00A17716">
            <w:pPr>
              <w:pStyle w:val="ListNumber"/>
              <w:numPr>
                <w:ilvl w:val="0"/>
                <w:numId w:val="0"/>
              </w:numPr>
              <w:jc w:val="center"/>
            </w:pPr>
            <w:r>
              <w:t>X</w:t>
            </w:r>
          </w:p>
        </w:tc>
        <w:tc>
          <w:tcPr>
            <w:tcW w:w="1384" w:type="dxa"/>
          </w:tcPr>
          <w:p w14:paraId="03629088" w14:textId="77777777" w:rsidR="00A17716" w:rsidRPr="00A80459" w:rsidRDefault="00A17716" w:rsidP="00A17716">
            <w:pPr>
              <w:pStyle w:val="ListNumber"/>
              <w:numPr>
                <w:ilvl w:val="0"/>
                <w:numId w:val="0"/>
              </w:numPr>
              <w:jc w:val="center"/>
            </w:pPr>
            <w:r>
              <w:t>X</w:t>
            </w:r>
          </w:p>
        </w:tc>
        <w:tc>
          <w:tcPr>
            <w:tcW w:w="1384" w:type="dxa"/>
          </w:tcPr>
          <w:p w14:paraId="774F754A" w14:textId="77777777" w:rsidR="00A17716" w:rsidRPr="00A80459" w:rsidRDefault="00A17716" w:rsidP="00A17716">
            <w:pPr>
              <w:pStyle w:val="ListNumber"/>
              <w:numPr>
                <w:ilvl w:val="0"/>
                <w:numId w:val="0"/>
              </w:numPr>
              <w:jc w:val="center"/>
            </w:pPr>
            <w:r>
              <w:t>X</w:t>
            </w:r>
          </w:p>
        </w:tc>
        <w:tc>
          <w:tcPr>
            <w:tcW w:w="1396" w:type="dxa"/>
          </w:tcPr>
          <w:p w14:paraId="3E538774" w14:textId="77777777" w:rsidR="00A17716" w:rsidRPr="00A80459" w:rsidRDefault="00A17716" w:rsidP="00A17716">
            <w:pPr>
              <w:pStyle w:val="ListNumber"/>
              <w:numPr>
                <w:ilvl w:val="0"/>
                <w:numId w:val="0"/>
              </w:numPr>
              <w:jc w:val="center"/>
            </w:pPr>
            <w:r>
              <w:t>X</w:t>
            </w:r>
          </w:p>
        </w:tc>
        <w:tc>
          <w:tcPr>
            <w:tcW w:w="929" w:type="dxa"/>
          </w:tcPr>
          <w:p w14:paraId="25803274" w14:textId="77777777" w:rsidR="00A17716" w:rsidRDefault="00A17716" w:rsidP="00A17716">
            <w:pPr>
              <w:pStyle w:val="ListNumber"/>
              <w:numPr>
                <w:ilvl w:val="0"/>
                <w:numId w:val="0"/>
              </w:numPr>
              <w:jc w:val="center"/>
            </w:pPr>
          </w:p>
        </w:tc>
      </w:tr>
      <w:tr w:rsidR="00A17716" w:rsidRPr="00A80459" w14:paraId="3E703BAD" w14:textId="77777777" w:rsidTr="00A17716">
        <w:tc>
          <w:tcPr>
            <w:tcW w:w="2990" w:type="dxa"/>
          </w:tcPr>
          <w:p w14:paraId="50DB40E8" w14:textId="77777777" w:rsidR="00A17716" w:rsidRPr="00A80459" w:rsidRDefault="00A17716" w:rsidP="00A17716">
            <w:pPr>
              <w:pStyle w:val="ListNumber"/>
              <w:numPr>
                <w:ilvl w:val="0"/>
                <w:numId w:val="0"/>
              </w:numPr>
            </w:pPr>
            <w:r w:rsidRPr="00A80459">
              <w:t>Device FHIR resource/service</w:t>
            </w:r>
          </w:p>
        </w:tc>
        <w:tc>
          <w:tcPr>
            <w:tcW w:w="1267" w:type="dxa"/>
          </w:tcPr>
          <w:p w14:paraId="0655DEF3" w14:textId="77777777" w:rsidR="00A17716" w:rsidRPr="00A80459" w:rsidRDefault="00A17716" w:rsidP="00A17716">
            <w:pPr>
              <w:pStyle w:val="ListNumber"/>
              <w:numPr>
                <w:ilvl w:val="0"/>
                <w:numId w:val="0"/>
              </w:numPr>
              <w:jc w:val="center"/>
            </w:pPr>
          </w:p>
        </w:tc>
        <w:tc>
          <w:tcPr>
            <w:tcW w:w="1384" w:type="dxa"/>
          </w:tcPr>
          <w:p w14:paraId="2756BB83" w14:textId="77777777" w:rsidR="00A17716" w:rsidRPr="00A80459" w:rsidRDefault="00A17716" w:rsidP="00A17716">
            <w:pPr>
              <w:pStyle w:val="ListNumber"/>
              <w:numPr>
                <w:ilvl w:val="0"/>
                <w:numId w:val="0"/>
              </w:numPr>
              <w:jc w:val="center"/>
            </w:pPr>
          </w:p>
        </w:tc>
        <w:tc>
          <w:tcPr>
            <w:tcW w:w="1384" w:type="dxa"/>
          </w:tcPr>
          <w:p w14:paraId="45646303" w14:textId="77777777" w:rsidR="00A17716" w:rsidRPr="00A80459" w:rsidRDefault="00A17716" w:rsidP="00A17716">
            <w:pPr>
              <w:pStyle w:val="ListNumber"/>
              <w:numPr>
                <w:ilvl w:val="0"/>
                <w:numId w:val="0"/>
              </w:numPr>
              <w:jc w:val="center"/>
            </w:pPr>
          </w:p>
        </w:tc>
        <w:tc>
          <w:tcPr>
            <w:tcW w:w="1396" w:type="dxa"/>
          </w:tcPr>
          <w:p w14:paraId="37373C70" w14:textId="77777777" w:rsidR="00A17716" w:rsidRPr="00A80459" w:rsidRDefault="00A17716" w:rsidP="00A17716">
            <w:pPr>
              <w:pStyle w:val="ListNumber"/>
              <w:numPr>
                <w:ilvl w:val="0"/>
                <w:numId w:val="0"/>
              </w:numPr>
              <w:jc w:val="center"/>
            </w:pPr>
          </w:p>
        </w:tc>
        <w:tc>
          <w:tcPr>
            <w:tcW w:w="929" w:type="dxa"/>
          </w:tcPr>
          <w:p w14:paraId="5D166010" w14:textId="77777777" w:rsidR="00A17716" w:rsidRPr="00A80459" w:rsidRDefault="00A17716" w:rsidP="00A17716">
            <w:pPr>
              <w:pStyle w:val="ListNumber"/>
              <w:numPr>
                <w:ilvl w:val="0"/>
                <w:numId w:val="0"/>
              </w:numPr>
              <w:jc w:val="center"/>
            </w:pPr>
            <w:r>
              <w:t>X</w:t>
            </w:r>
          </w:p>
        </w:tc>
      </w:tr>
      <w:tr w:rsidR="00A17716" w:rsidRPr="00A80459" w14:paraId="54EEC7B7" w14:textId="77777777" w:rsidTr="00A17716">
        <w:tc>
          <w:tcPr>
            <w:tcW w:w="2990" w:type="dxa"/>
          </w:tcPr>
          <w:p w14:paraId="72AE2AF8" w14:textId="77777777" w:rsidR="00A17716" w:rsidRPr="00A80459" w:rsidRDefault="00A17716" w:rsidP="00A17716">
            <w:pPr>
              <w:pStyle w:val="ListNumber"/>
              <w:numPr>
                <w:ilvl w:val="0"/>
                <w:numId w:val="0"/>
              </w:numPr>
            </w:pPr>
            <w:r w:rsidRPr="00A80459">
              <w:t>DiagnosticReport FHIR resource/service</w:t>
            </w:r>
          </w:p>
        </w:tc>
        <w:tc>
          <w:tcPr>
            <w:tcW w:w="1267" w:type="dxa"/>
          </w:tcPr>
          <w:p w14:paraId="1EB3651B" w14:textId="77777777" w:rsidR="00A17716" w:rsidRPr="00A80459" w:rsidRDefault="00A17716" w:rsidP="00A17716">
            <w:pPr>
              <w:pStyle w:val="ListNumber"/>
              <w:numPr>
                <w:ilvl w:val="0"/>
                <w:numId w:val="0"/>
              </w:numPr>
              <w:jc w:val="center"/>
            </w:pPr>
          </w:p>
        </w:tc>
        <w:tc>
          <w:tcPr>
            <w:tcW w:w="1384" w:type="dxa"/>
          </w:tcPr>
          <w:p w14:paraId="633A7DC5" w14:textId="77777777" w:rsidR="00A17716" w:rsidRPr="00A80459" w:rsidRDefault="00A17716" w:rsidP="00A17716">
            <w:pPr>
              <w:pStyle w:val="ListNumber"/>
              <w:numPr>
                <w:ilvl w:val="0"/>
                <w:numId w:val="0"/>
              </w:numPr>
              <w:jc w:val="center"/>
            </w:pPr>
          </w:p>
        </w:tc>
        <w:tc>
          <w:tcPr>
            <w:tcW w:w="1384" w:type="dxa"/>
          </w:tcPr>
          <w:p w14:paraId="55F7DAE9" w14:textId="77777777" w:rsidR="00A17716" w:rsidRPr="00A80459" w:rsidRDefault="00A17716" w:rsidP="00A17716">
            <w:pPr>
              <w:pStyle w:val="ListNumber"/>
              <w:numPr>
                <w:ilvl w:val="0"/>
                <w:numId w:val="0"/>
              </w:numPr>
              <w:jc w:val="center"/>
            </w:pPr>
            <w:r>
              <w:t>X</w:t>
            </w:r>
          </w:p>
        </w:tc>
        <w:tc>
          <w:tcPr>
            <w:tcW w:w="1396" w:type="dxa"/>
          </w:tcPr>
          <w:p w14:paraId="20960F83" w14:textId="77777777" w:rsidR="00A17716" w:rsidRPr="00A80459" w:rsidRDefault="00A17716" w:rsidP="00A17716">
            <w:pPr>
              <w:pStyle w:val="ListNumber"/>
              <w:numPr>
                <w:ilvl w:val="0"/>
                <w:numId w:val="0"/>
              </w:numPr>
              <w:jc w:val="center"/>
            </w:pPr>
          </w:p>
        </w:tc>
        <w:tc>
          <w:tcPr>
            <w:tcW w:w="929" w:type="dxa"/>
          </w:tcPr>
          <w:p w14:paraId="37DDD986" w14:textId="77777777" w:rsidR="00A17716" w:rsidRPr="00A80459" w:rsidRDefault="00A17716" w:rsidP="00A17716">
            <w:pPr>
              <w:pStyle w:val="ListNumber"/>
              <w:numPr>
                <w:ilvl w:val="0"/>
                <w:numId w:val="0"/>
              </w:numPr>
              <w:jc w:val="center"/>
            </w:pPr>
          </w:p>
        </w:tc>
      </w:tr>
      <w:tr w:rsidR="00A17716" w:rsidRPr="00A80459" w14:paraId="7ACA1602" w14:textId="77777777" w:rsidTr="00A17716">
        <w:tc>
          <w:tcPr>
            <w:tcW w:w="2990" w:type="dxa"/>
          </w:tcPr>
          <w:p w14:paraId="67708FBE" w14:textId="77777777" w:rsidR="00A17716" w:rsidRPr="00A80459" w:rsidRDefault="00A17716" w:rsidP="00A17716">
            <w:pPr>
              <w:pStyle w:val="ListNumber"/>
              <w:numPr>
                <w:ilvl w:val="0"/>
                <w:numId w:val="0"/>
              </w:numPr>
            </w:pPr>
            <w:r w:rsidRPr="00A80459">
              <w:t>DocumentResource FHIR resource/service</w:t>
            </w:r>
          </w:p>
        </w:tc>
        <w:tc>
          <w:tcPr>
            <w:tcW w:w="1267" w:type="dxa"/>
          </w:tcPr>
          <w:p w14:paraId="64476B2D" w14:textId="77777777" w:rsidR="00A17716" w:rsidRPr="00A80459" w:rsidRDefault="00A17716" w:rsidP="00A17716">
            <w:pPr>
              <w:pStyle w:val="ListNumber"/>
              <w:numPr>
                <w:ilvl w:val="0"/>
                <w:numId w:val="0"/>
              </w:numPr>
              <w:jc w:val="center"/>
            </w:pPr>
          </w:p>
        </w:tc>
        <w:tc>
          <w:tcPr>
            <w:tcW w:w="1384" w:type="dxa"/>
          </w:tcPr>
          <w:p w14:paraId="22E7808E" w14:textId="77777777" w:rsidR="00A17716" w:rsidRPr="00A80459" w:rsidRDefault="00A17716" w:rsidP="00A17716">
            <w:pPr>
              <w:pStyle w:val="ListNumber"/>
              <w:numPr>
                <w:ilvl w:val="0"/>
                <w:numId w:val="0"/>
              </w:numPr>
              <w:jc w:val="center"/>
            </w:pPr>
          </w:p>
        </w:tc>
        <w:tc>
          <w:tcPr>
            <w:tcW w:w="1384" w:type="dxa"/>
          </w:tcPr>
          <w:p w14:paraId="263B8DF2" w14:textId="77777777" w:rsidR="00A17716" w:rsidRPr="00A80459" w:rsidRDefault="00A17716" w:rsidP="00A17716">
            <w:pPr>
              <w:pStyle w:val="ListNumber"/>
              <w:numPr>
                <w:ilvl w:val="0"/>
                <w:numId w:val="0"/>
              </w:numPr>
              <w:jc w:val="center"/>
            </w:pPr>
          </w:p>
        </w:tc>
        <w:tc>
          <w:tcPr>
            <w:tcW w:w="1396" w:type="dxa"/>
          </w:tcPr>
          <w:p w14:paraId="55C145E5" w14:textId="77777777" w:rsidR="00A17716" w:rsidRPr="00A80459" w:rsidRDefault="00A17716" w:rsidP="00A17716">
            <w:pPr>
              <w:pStyle w:val="ListNumber"/>
              <w:numPr>
                <w:ilvl w:val="0"/>
                <w:numId w:val="0"/>
              </w:numPr>
              <w:jc w:val="center"/>
            </w:pPr>
          </w:p>
        </w:tc>
        <w:tc>
          <w:tcPr>
            <w:tcW w:w="929" w:type="dxa"/>
          </w:tcPr>
          <w:p w14:paraId="72A338E1" w14:textId="77777777" w:rsidR="00A17716" w:rsidRPr="00A80459" w:rsidRDefault="00A17716" w:rsidP="00A17716">
            <w:pPr>
              <w:pStyle w:val="ListNumber"/>
              <w:numPr>
                <w:ilvl w:val="0"/>
                <w:numId w:val="0"/>
              </w:numPr>
              <w:jc w:val="center"/>
            </w:pPr>
            <w:r>
              <w:t>X</w:t>
            </w:r>
          </w:p>
        </w:tc>
      </w:tr>
      <w:tr w:rsidR="00A17716" w:rsidRPr="00A80459" w14:paraId="614AD4DA" w14:textId="77777777" w:rsidTr="00A17716">
        <w:tc>
          <w:tcPr>
            <w:tcW w:w="2990" w:type="dxa"/>
          </w:tcPr>
          <w:p w14:paraId="35BB37C0" w14:textId="77777777" w:rsidR="00A17716" w:rsidRPr="00A80459" w:rsidRDefault="00A17716" w:rsidP="00A17716">
            <w:pPr>
              <w:pStyle w:val="ListNumber"/>
              <w:numPr>
                <w:ilvl w:val="0"/>
                <w:numId w:val="0"/>
              </w:numPr>
            </w:pPr>
            <w:r w:rsidRPr="00A80459">
              <w:t>EligibilityRequest FHIR resource/service</w:t>
            </w:r>
          </w:p>
        </w:tc>
        <w:tc>
          <w:tcPr>
            <w:tcW w:w="1267" w:type="dxa"/>
          </w:tcPr>
          <w:p w14:paraId="6A567F50" w14:textId="77777777" w:rsidR="00A17716" w:rsidRPr="00A80459" w:rsidRDefault="00A17716" w:rsidP="00A17716">
            <w:pPr>
              <w:pStyle w:val="ListNumber"/>
              <w:numPr>
                <w:ilvl w:val="0"/>
                <w:numId w:val="0"/>
              </w:numPr>
              <w:jc w:val="center"/>
            </w:pPr>
          </w:p>
        </w:tc>
        <w:tc>
          <w:tcPr>
            <w:tcW w:w="1384" w:type="dxa"/>
          </w:tcPr>
          <w:p w14:paraId="135F139B" w14:textId="77777777" w:rsidR="00A17716" w:rsidRPr="00A80459" w:rsidRDefault="00A17716" w:rsidP="00A17716">
            <w:pPr>
              <w:pStyle w:val="ListNumber"/>
              <w:numPr>
                <w:ilvl w:val="0"/>
                <w:numId w:val="0"/>
              </w:numPr>
              <w:jc w:val="center"/>
            </w:pPr>
          </w:p>
        </w:tc>
        <w:tc>
          <w:tcPr>
            <w:tcW w:w="1384" w:type="dxa"/>
          </w:tcPr>
          <w:p w14:paraId="417FD83B" w14:textId="77777777" w:rsidR="00A17716" w:rsidRPr="00A80459" w:rsidRDefault="00A17716" w:rsidP="00A17716">
            <w:pPr>
              <w:pStyle w:val="ListNumber"/>
              <w:numPr>
                <w:ilvl w:val="0"/>
                <w:numId w:val="0"/>
              </w:numPr>
              <w:jc w:val="center"/>
            </w:pPr>
            <w:r>
              <w:t>X</w:t>
            </w:r>
          </w:p>
        </w:tc>
        <w:tc>
          <w:tcPr>
            <w:tcW w:w="1396" w:type="dxa"/>
          </w:tcPr>
          <w:p w14:paraId="60972EBE" w14:textId="77777777" w:rsidR="00A17716" w:rsidRPr="00A80459" w:rsidRDefault="00A17716" w:rsidP="00A17716">
            <w:pPr>
              <w:pStyle w:val="ListNumber"/>
              <w:numPr>
                <w:ilvl w:val="0"/>
                <w:numId w:val="0"/>
              </w:numPr>
              <w:jc w:val="center"/>
            </w:pPr>
          </w:p>
        </w:tc>
        <w:tc>
          <w:tcPr>
            <w:tcW w:w="929" w:type="dxa"/>
          </w:tcPr>
          <w:p w14:paraId="22E90AAA" w14:textId="77777777" w:rsidR="00A17716" w:rsidRPr="00A80459" w:rsidRDefault="00A17716" w:rsidP="00A17716">
            <w:pPr>
              <w:pStyle w:val="ListNumber"/>
              <w:numPr>
                <w:ilvl w:val="0"/>
                <w:numId w:val="0"/>
              </w:numPr>
              <w:jc w:val="center"/>
            </w:pPr>
          </w:p>
        </w:tc>
      </w:tr>
      <w:tr w:rsidR="00A17716" w:rsidRPr="00A80459" w14:paraId="229E5A90" w14:textId="77777777" w:rsidTr="00A17716">
        <w:tc>
          <w:tcPr>
            <w:tcW w:w="2990" w:type="dxa"/>
          </w:tcPr>
          <w:p w14:paraId="0ED498C6" w14:textId="77777777" w:rsidR="00A17716" w:rsidRPr="00A80459" w:rsidRDefault="00A17716" w:rsidP="00A17716">
            <w:pPr>
              <w:pStyle w:val="ListNumber"/>
              <w:numPr>
                <w:ilvl w:val="0"/>
                <w:numId w:val="0"/>
              </w:numPr>
            </w:pPr>
            <w:r w:rsidRPr="00A80459">
              <w:t>EligibilityResponse FHIR resource/service</w:t>
            </w:r>
          </w:p>
        </w:tc>
        <w:tc>
          <w:tcPr>
            <w:tcW w:w="1267" w:type="dxa"/>
          </w:tcPr>
          <w:p w14:paraId="0CF594C9" w14:textId="77777777" w:rsidR="00A17716" w:rsidRPr="00A80459" w:rsidRDefault="00A17716" w:rsidP="00A17716">
            <w:pPr>
              <w:pStyle w:val="ListNumber"/>
              <w:numPr>
                <w:ilvl w:val="0"/>
                <w:numId w:val="0"/>
              </w:numPr>
              <w:jc w:val="center"/>
            </w:pPr>
          </w:p>
        </w:tc>
        <w:tc>
          <w:tcPr>
            <w:tcW w:w="1384" w:type="dxa"/>
          </w:tcPr>
          <w:p w14:paraId="4459A6FB" w14:textId="77777777" w:rsidR="00A17716" w:rsidRPr="00A80459" w:rsidRDefault="00A17716" w:rsidP="00A17716">
            <w:pPr>
              <w:pStyle w:val="ListNumber"/>
              <w:numPr>
                <w:ilvl w:val="0"/>
                <w:numId w:val="0"/>
              </w:numPr>
              <w:jc w:val="center"/>
            </w:pPr>
          </w:p>
        </w:tc>
        <w:tc>
          <w:tcPr>
            <w:tcW w:w="1384" w:type="dxa"/>
          </w:tcPr>
          <w:p w14:paraId="3E67BB5B" w14:textId="77777777" w:rsidR="00A17716" w:rsidRPr="00A80459" w:rsidRDefault="00A17716" w:rsidP="00A17716">
            <w:pPr>
              <w:pStyle w:val="ListNumber"/>
              <w:numPr>
                <w:ilvl w:val="0"/>
                <w:numId w:val="0"/>
              </w:numPr>
              <w:jc w:val="center"/>
            </w:pPr>
            <w:r>
              <w:t>X</w:t>
            </w:r>
          </w:p>
        </w:tc>
        <w:tc>
          <w:tcPr>
            <w:tcW w:w="1396" w:type="dxa"/>
          </w:tcPr>
          <w:p w14:paraId="2C8B7989" w14:textId="77777777" w:rsidR="00A17716" w:rsidRPr="00A80459" w:rsidRDefault="00A17716" w:rsidP="00A17716">
            <w:pPr>
              <w:pStyle w:val="ListNumber"/>
              <w:numPr>
                <w:ilvl w:val="0"/>
                <w:numId w:val="0"/>
              </w:numPr>
              <w:jc w:val="center"/>
            </w:pPr>
          </w:p>
        </w:tc>
        <w:tc>
          <w:tcPr>
            <w:tcW w:w="929" w:type="dxa"/>
          </w:tcPr>
          <w:p w14:paraId="7DC250B0" w14:textId="77777777" w:rsidR="00A17716" w:rsidRPr="00A80459" w:rsidRDefault="00A17716" w:rsidP="00A17716">
            <w:pPr>
              <w:pStyle w:val="ListNumber"/>
              <w:numPr>
                <w:ilvl w:val="0"/>
                <w:numId w:val="0"/>
              </w:numPr>
              <w:jc w:val="center"/>
            </w:pPr>
          </w:p>
        </w:tc>
      </w:tr>
      <w:tr w:rsidR="00A17716" w:rsidRPr="00A80459" w14:paraId="74FCB2A8" w14:textId="77777777" w:rsidTr="00A17716">
        <w:tc>
          <w:tcPr>
            <w:tcW w:w="2990" w:type="dxa"/>
          </w:tcPr>
          <w:p w14:paraId="30050C12" w14:textId="77777777" w:rsidR="00A17716" w:rsidRPr="00A80459" w:rsidRDefault="00A17716" w:rsidP="00A17716">
            <w:pPr>
              <w:pStyle w:val="ListNumber"/>
              <w:numPr>
                <w:ilvl w:val="0"/>
                <w:numId w:val="0"/>
              </w:numPr>
            </w:pPr>
            <w:r w:rsidRPr="00A80459">
              <w:t>Encounter FHIR resource/service</w:t>
            </w:r>
          </w:p>
        </w:tc>
        <w:tc>
          <w:tcPr>
            <w:tcW w:w="1267" w:type="dxa"/>
          </w:tcPr>
          <w:p w14:paraId="4CACEC80" w14:textId="77777777" w:rsidR="00A17716" w:rsidRPr="00A80459" w:rsidRDefault="00A17716" w:rsidP="00A17716">
            <w:pPr>
              <w:pStyle w:val="ListNumber"/>
              <w:numPr>
                <w:ilvl w:val="0"/>
                <w:numId w:val="0"/>
              </w:numPr>
              <w:jc w:val="center"/>
            </w:pPr>
            <w:r>
              <w:t>X</w:t>
            </w:r>
          </w:p>
        </w:tc>
        <w:tc>
          <w:tcPr>
            <w:tcW w:w="1384" w:type="dxa"/>
          </w:tcPr>
          <w:p w14:paraId="20F9BBCD" w14:textId="77777777" w:rsidR="00A17716" w:rsidRPr="00A80459" w:rsidRDefault="00A17716" w:rsidP="00A17716">
            <w:pPr>
              <w:pStyle w:val="ListNumber"/>
              <w:numPr>
                <w:ilvl w:val="0"/>
                <w:numId w:val="0"/>
              </w:numPr>
              <w:jc w:val="center"/>
            </w:pPr>
            <w:r>
              <w:t>X</w:t>
            </w:r>
          </w:p>
        </w:tc>
        <w:tc>
          <w:tcPr>
            <w:tcW w:w="1384" w:type="dxa"/>
          </w:tcPr>
          <w:p w14:paraId="27A65E06" w14:textId="77777777" w:rsidR="00A17716" w:rsidRPr="00A80459" w:rsidRDefault="00A17716" w:rsidP="00A17716">
            <w:pPr>
              <w:pStyle w:val="ListNumber"/>
              <w:numPr>
                <w:ilvl w:val="0"/>
                <w:numId w:val="0"/>
              </w:numPr>
              <w:jc w:val="center"/>
            </w:pPr>
            <w:r>
              <w:t>X</w:t>
            </w:r>
          </w:p>
        </w:tc>
        <w:tc>
          <w:tcPr>
            <w:tcW w:w="1396" w:type="dxa"/>
          </w:tcPr>
          <w:p w14:paraId="3471C8A6" w14:textId="77777777" w:rsidR="00A17716" w:rsidRPr="00A80459" w:rsidRDefault="00A17716" w:rsidP="00A17716">
            <w:pPr>
              <w:pStyle w:val="ListNumber"/>
              <w:numPr>
                <w:ilvl w:val="0"/>
                <w:numId w:val="0"/>
              </w:numPr>
              <w:jc w:val="center"/>
            </w:pPr>
            <w:r>
              <w:t>X</w:t>
            </w:r>
          </w:p>
        </w:tc>
        <w:tc>
          <w:tcPr>
            <w:tcW w:w="929" w:type="dxa"/>
          </w:tcPr>
          <w:p w14:paraId="0C2B5230" w14:textId="77777777" w:rsidR="00A17716" w:rsidRDefault="00A17716" w:rsidP="00A17716">
            <w:pPr>
              <w:pStyle w:val="ListNumber"/>
              <w:numPr>
                <w:ilvl w:val="0"/>
                <w:numId w:val="0"/>
              </w:numPr>
              <w:jc w:val="center"/>
            </w:pPr>
          </w:p>
        </w:tc>
      </w:tr>
      <w:tr w:rsidR="00A17716" w:rsidRPr="00A80459" w14:paraId="04B482C3" w14:textId="77777777" w:rsidTr="00A17716">
        <w:tc>
          <w:tcPr>
            <w:tcW w:w="2990" w:type="dxa"/>
          </w:tcPr>
          <w:p w14:paraId="1D5ED237" w14:textId="77777777" w:rsidR="00A17716" w:rsidRPr="00A80459" w:rsidRDefault="00A17716" w:rsidP="00A17716">
            <w:pPr>
              <w:pStyle w:val="ListNumber"/>
              <w:numPr>
                <w:ilvl w:val="0"/>
                <w:numId w:val="0"/>
              </w:numPr>
            </w:pPr>
            <w:r w:rsidRPr="00A80459">
              <w:t>EnrollmentRequest FHIR resource/service</w:t>
            </w:r>
          </w:p>
        </w:tc>
        <w:tc>
          <w:tcPr>
            <w:tcW w:w="1267" w:type="dxa"/>
          </w:tcPr>
          <w:p w14:paraId="59B35322" w14:textId="77777777" w:rsidR="00A17716" w:rsidRPr="00A80459" w:rsidRDefault="00A17716" w:rsidP="00A17716">
            <w:pPr>
              <w:pStyle w:val="ListNumber"/>
              <w:numPr>
                <w:ilvl w:val="0"/>
                <w:numId w:val="0"/>
              </w:numPr>
              <w:jc w:val="center"/>
            </w:pPr>
          </w:p>
        </w:tc>
        <w:tc>
          <w:tcPr>
            <w:tcW w:w="1384" w:type="dxa"/>
          </w:tcPr>
          <w:p w14:paraId="4F89204F" w14:textId="77777777" w:rsidR="00A17716" w:rsidRPr="00A80459" w:rsidRDefault="00A17716" w:rsidP="00A17716">
            <w:pPr>
              <w:pStyle w:val="ListNumber"/>
              <w:numPr>
                <w:ilvl w:val="0"/>
                <w:numId w:val="0"/>
              </w:numPr>
              <w:jc w:val="center"/>
            </w:pPr>
          </w:p>
        </w:tc>
        <w:tc>
          <w:tcPr>
            <w:tcW w:w="1384" w:type="dxa"/>
          </w:tcPr>
          <w:p w14:paraId="5AA9522F" w14:textId="77777777" w:rsidR="00A17716" w:rsidRPr="00A80459" w:rsidRDefault="00A17716" w:rsidP="00A17716">
            <w:pPr>
              <w:pStyle w:val="ListNumber"/>
              <w:numPr>
                <w:ilvl w:val="0"/>
                <w:numId w:val="0"/>
              </w:numPr>
              <w:jc w:val="center"/>
            </w:pPr>
            <w:r>
              <w:t>X</w:t>
            </w:r>
          </w:p>
        </w:tc>
        <w:tc>
          <w:tcPr>
            <w:tcW w:w="1396" w:type="dxa"/>
          </w:tcPr>
          <w:p w14:paraId="2CC2CCF6" w14:textId="77777777" w:rsidR="00A17716" w:rsidRPr="00A80459" w:rsidRDefault="00A17716" w:rsidP="00A17716">
            <w:pPr>
              <w:pStyle w:val="ListNumber"/>
              <w:numPr>
                <w:ilvl w:val="0"/>
                <w:numId w:val="0"/>
              </w:numPr>
              <w:jc w:val="center"/>
            </w:pPr>
          </w:p>
        </w:tc>
        <w:tc>
          <w:tcPr>
            <w:tcW w:w="929" w:type="dxa"/>
          </w:tcPr>
          <w:p w14:paraId="483DC4D2" w14:textId="77777777" w:rsidR="00A17716" w:rsidRPr="00A80459" w:rsidRDefault="00A17716" w:rsidP="00A17716">
            <w:pPr>
              <w:pStyle w:val="ListNumber"/>
              <w:numPr>
                <w:ilvl w:val="0"/>
                <w:numId w:val="0"/>
              </w:numPr>
              <w:jc w:val="center"/>
            </w:pPr>
          </w:p>
        </w:tc>
      </w:tr>
      <w:tr w:rsidR="00A17716" w:rsidRPr="00A80459" w14:paraId="766ECB5A" w14:textId="77777777" w:rsidTr="00A17716">
        <w:tc>
          <w:tcPr>
            <w:tcW w:w="2990" w:type="dxa"/>
          </w:tcPr>
          <w:p w14:paraId="1C09177B" w14:textId="77777777" w:rsidR="00A17716" w:rsidRPr="00A80459" w:rsidRDefault="00A17716" w:rsidP="00A17716">
            <w:pPr>
              <w:pStyle w:val="ListNumber"/>
              <w:numPr>
                <w:ilvl w:val="0"/>
                <w:numId w:val="0"/>
              </w:numPr>
            </w:pPr>
            <w:r w:rsidRPr="00A80459">
              <w:t>EnrollmentResponse FHIR resource/service</w:t>
            </w:r>
          </w:p>
        </w:tc>
        <w:tc>
          <w:tcPr>
            <w:tcW w:w="1267" w:type="dxa"/>
          </w:tcPr>
          <w:p w14:paraId="23D69CB5" w14:textId="77777777" w:rsidR="00A17716" w:rsidRPr="00A80459" w:rsidRDefault="00A17716" w:rsidP="00A17716">
            <w:pPr>
              <w:pStyle w:val="ListNumber"/>
              <w:numPr>
                <w:ilvl w:val="0"/>
                <w:numId w:val="0"/>
              </w:numPr>
              <w:jc w:val="center"/>
            </w:pPr>
          </w:p>
        </w:tc>
        <w:tc>
          <w:tcPr>
            <w:tcW w:w="1384" w:type="dxa"/>
          </w:tcPr>
          <w:p w14:paraId="7B46891E" w14:textId="77777777" w:rsidR="00A17716" w:rsidRPr="00A80459" w:rsidRDefault="00A17716" w:rsidP="00A17716">
            <w:pPr>
              <w:pStyle w:val="ListNumber"/>
              <w:numPr>
                <w:ilvl w:val="0"/>
                <w:numId w:val="0"/>
              </w:numPr>
              <w:jc w:val="center"/>
            </w:pPr>
          </w:p>
        </w:tc>
        <w:tc>
          <w:tcPr>
            <w:tcW w:w="1384" w:type="dxa"/>
          </w:tcPr>
          <w:p w14:paraId="5C073B08" w14:textId="77777777" w:rsidR="00A17716" w:rsidRPr="00A80459" w:rsidRDefault="00A17716" w:rsidP="00A17716">
            <w:pPr>
              <w:pStyle w:val="ListNumber"/>
              <w:numPr>
                <w:ilvl w:val="0"/>
                <w:numId w:val="0"/>
              </w:numPr>
              <w:jc w:val="center"/>
            </w:pPr>
            <w:r>
              <w:t>X</w:t>
            </w:r>
          </w:p>
        </w:tc>
        <w:tc>
          <w:tcPr>
            <w:tcW w:w="1396" w:type="dxa"/>
          </w:tcPr>
          <w:p w14:paraId="1C709AEB" w14:textId="77777777" w:rsidR="00A17716" w:rsidRPr="00A80459" w:rsidRDefault="00A17716" w:rsidP="00A17716">
            <w:pPr>
              <w:pStyle w:val="ListNumber"/>
              <w:numPr>
                <w:ilvl w:val="0"/>
                <w:numId w:val="0"/>
              </w:numPr>
              <w:jc w:val="center"/>
            </w:pPr>
          </w:p>
        </w:tc>
        <w:tc>
          <w:tcPr>
            <w:tcW w:w="929" w:type="dxa"/>
          </w:tcPr>
          <w:p w14:paraId="26F3EA43" w14:textId="77777777" w:rsidR="00A17716" w:rsidRPr="00A80459" w:rsidRDefault="00A17716" w:rsidP="00A17716">
            <w:pPr>
              <w:pStyle w:val="ListNumber"/>
              <w:numPr>
                <w:ilvl w:val="0"/>
                <w:numId w:val="0"/>
              </w:numPr>
              <w:jc w:val="center"/>
            </w:pPr>
          </w:p>
        </w:tc>
      </w:tr>
      <w:tr w:rsidR="00A17716" w:rsidRPr="00A80459" w14:paraId="47256EB5" w14:textId="77777777" w:rsidTr="00A17716">
        <w:tc>
          <w:tcPr>
            <w:tcW w:w="2990" w:type="dxa"/>
          </w:tcPr>
          <w:p w14:paraId="137C32AF" w14:textId="77777777" w:rsidR="00A17716" w:rsidRPr="00A80459" w:rsidRDefault="00A17716" w:rsidP="00A17716">
            <w:pPr>
              <w:pStyle w:val="ListNumber"/>
              <w:numPr>
                <w:ilvl w:val="0"/>
                <w:numId w:val="0"/>
              </w:numPr>
            </w:pPr>
            <w:r w:rsidRPr="00A80459">
              <w:t>EpisodeOfCare FHIR resource/service</w:t>
            </w:r>
          </w:p>
        </w:tc>
        <w:tc>
          <w:tcPr>
            <w:tcW w:w="1267" w:type="dxa"/>
          </w:tcPr>
          <w:p w14:paraId="1EB12823" w14:textId="77777777" w:rsidR="00A17716" w:rsidRPr="00A80459" w:rsidRDefault="00A17716" w:rsidP="00A17716">
            <w:pPr>
              <w:pStyle w:val="ListNumber"/>
              <w:numPr>
                <w:ilvl w:val="0"/>
                <w:numId w:val="0"/>
              </w:numPr>
              <w:jc w:val="center"/>
            </w:pPr>
            <w:r>
              <w:t>X</w:t>
            </w:r>
          </w:p>
        </w:tc>
        <w:tc>
          <w:tcPr>
            <w:tcW w:w="1384" w:type="dxa"/>
          </w:tcPr>
          <w:p w14:paraId="0D5D81E9" w14:textId="77777777" w:rsidR="00A17716" w:rsidRPr="00A80459" w:rsidRDefault="00A17716" w:rsidP="00A17716">
            <w:pPr>
              <w:pStyle w:val="ListNumber"/>
              <w:numPr>
                <w:ilvl w:val="0"/>
                <w:numId w:val="0"/>
              </w:numPr>
              <w:jc w:val="center"/>
            </w:pPr>
            <w:r>
              <w:t>X</w:t>
            </w:r>
          </w:p>
        </w:tc>
        <w:tc>
          <w:tcPr>
            <w:tcW w:w="1384" w:type="dxa"/>
          </w:tcPr>
          <w:p w14:paraId="574D8E27" w14:textId="77777777" w:rsidR="00A17716" w:rsidRPr="00A80459" w:rsidRDefault="00A17716" w:rsidP="00A17716">
            <w:pPr>
              <w:pStyle w:val="ListNumber"/>
              <w:numPr>
                <w:ilvl w:val="0"/>
                <w:numId w:val="0"/>
              </w:numPr>
              <w:jc w:val="center"/>
            </w:pPr>
          </w:p>
        </w:tc>
        <w:tc>
          <w:tcPr>
            <w:tcW w:w="1396" w:type="dxa"/>
          </w:tcPr>
          <w:p w14:paraId="55534515" w14:textId="77777777" w:rsidR="00A17716" w:rsidRPr="00A80459" w:rsidRDefault="00A17716" w:rsidP="00A17716">
            <w:pPr>
              <w:pStyle w:val="ListNumber"/>
              <w:numPr>
                <w:ilvl w:val="0"/>
                <w:numId w:val="0"/>
              </w:numPr>
              <w:jc w:val="center"/>
            </w:pPr>
            <w:r>
              <w:t>X</w:t>
            </w:r>
          </w:p>
        </w:tc>
        <w:tc>
          <w:tcPr>
            <w:tcW w:w="929" w:type="dxa"/>
          </w:tcPr>
          <w:p w14:paraId="768E2B70" w14:textId="77777777" w:rsidR="00A17716" w:rsidRDefault="00A17716" w:rsidP="00A17716">
            <w:pPr>
              <w:pStyle w:val="ListNumber"/>
              <w:numPr>
                <w:ilvl w:val="0"/>
                <w:numId w:val="0"/>
              </w:numPr>
              <w:jc w:val="center"/>
            </w:pPr>
          </w:p>
        </w:tc>
      </w:tr>
      <w:tr w:rsidR="00A17716" w:rsidRPr="00A80459" w14:paraId="4A56F569" w14:textId="77777777" w:rsidTr="00A17716">
        <w:tc>
          <w:tcPr>
            <w:tcW w:w="2990" w:type="dxa"/>
          </w:tcPr>
          <w:p w14:paraId="0214FBE3" w14:textId="77777777" w:rsidR="00A17716" w:rsidRPr="00A80459" w:rsidRDefault="00A17716" w:rsidP="00A17716">
            <w:pPr>
              <w:pStyle w:val="ListNumber"/>
              <w:numPr>
                <w:ilvl w:val="0"/>
                <w:numId w:val="0"/>
              </w:numPr>
            </w:pPr>
            <w:r w:rsidRPr="00A80459">
              <w:t>ExpansionProfile FHIR resource/service</w:t>
            </w:r>
          </w:p>
        </w:tc>
        <w:tc>
          <w:tcPr>
            <w:tcW w:w="1267" w:type="dxa"/>
          </w:tcPr>
          <w:p w14:paraId="7A0FD6AE" w14:textId="77777777" w:rsidR="00A17716" w:rsidRPr="00A80459" w:rsidRDefault="00A17716" w:rsidP="00A17716">
            <w:pPr>
              <w:pStyle w:val="ListNumber"/>
              <w:numPr>
                <w:ilvl w:val="0"/>
                <w:numId w:val="0"/>
              </w:numPr>
              <w:jc w:val="center"/>
            </w:pPr>
          </w:p>
        </w:tc>
        <w:tc>
          <w:tcPr>
            <w:tcW w:w="1384" w:type="dxa"/>
          </w:tcPr>
          <w:p w14:paraId="4CABB94A" w14:textId="77777777" w:rsidR="00A17716" w:rsidRPr="00A80459" w:rsidRDefault="00A17716" w:rsidP="00A17716">
            <w:pPr>
              <w:pStyle w:val="ListNumber"/>
              <w:numPr>
                <w:ilvl w:val="0"/>
                <w:numId w:val="0"/>
              </w:numPr>
              <w:jc w:val="center"/>
            </w:pPr>
          </w:p>
        </w:tc>
        <w:tc>
          <w:tcPr>
            <w:tcW w:w="1384" w:type="dxa"/>
          </w:tcPr>
          <w:p w14:paraId="72F021D3" w14:textId="77777777" w:rsidR="00A17716" w:rsidRPr="00A80459" w:rsidRDefault="00A17716" w:rsidP="00A17716">
            <w:pPr>
              <w:pStyle w:val="ListNumber"/>
              <w:numPr>
                <w:ilvl w:val="0"/>
                <w:numId w:val="0"/>
              </w:numPr>
              <w:jc w:val="center"/>
            </w:pPr>
          </w:p>
        </w:tc>
        <w:tc>
          <w:tcPr>
            <w:tcW w:w="1396" w:type="dxa"/>
          </w:tcPr>
          <w:p w14:paraId="014E829C" w14:textId="77777777" w:rsidR="00A17716" w:rsidRPr="00A80459" w:rsidRDefault="00A17716" w:rsidP="00A17716">
            <w:pPr>
              <w:pStyle w:val="ListNumber"/>
              <w:numPr>
                <w:ilvl w:val="0"/>
                <w:numId w:val="0"/>
              </w:numPr>
              <w:jc w:val="center"/>
            </w:pPr>
          </w:p>
        </w:tc>
        <w:tc>
          <w:tcPr>
            <w:tcW w:w="929" w:type="dxa"/>
          </w:tcPr>
          <w:p w14:paraId="3BF53DF7" w14:textId="77777777" w:rsidR="00A17716" w:rsidRPr="00A80459" w:rsidRDefault="00A17716" w:rsidP="00A17716">
            <w:pPr>
              <w:pStyle w:val="ListNumber"/>
              <w:numPr>
                <w:ilvl w:val="0"/>
                <w:numId w:val="0"/>
              </w:numPr>
              <w:jc w:val="center"/>
            </w:pPr>
            <w:r>
              <w:t>X</w:t>
            </w:r>
          </w:p>
        </w:tc>
      </w:tr>
      <w:tr w:rsidR="00A17716" w:rsidRPr="00A80459" w14:paraId="51C25783" w14:textId="77777777" w:rsidTr="00A17716">
        <w:tc>
          <w:tcPr>
            <w:tcW w:w="2990" w:type="dxa"/>
          </w:tcPr>
          <w:p w14:paraId="0511A9CB" w14:textId="77777777" w:rsidR="00A17716" w:rsidRPr="00A80459" w:rsidRDefault="00A17716" w:rsidP="00A17716">
            <w:pPr>
              <w:pStyle w:val="ListNumber"/>
              <w:numPr>
                <w:ilvl w:val="0"/>
                <w:numId w:val="0"/>
              </w:numPr>
            </w:pPr>
            <w:r w:rsidRPr="00A80459">
              <w:t>ExplanationOfBenefit FHIR resource/service</w:t>
            </w:r>
          </w:p>
        </w:tc>
        <w:tc>
          <w:tcPr>
            <w:tcW w:w="1267" w:type="dxa"/>
          </w:tcPr>
          <w:p w14:paraId="11AB92C3" w14:textId="77777777" w:rsidR="00A17716" w:rsidRPr="00A80459" w:rsidRDefault="00A17716" w:rsidP="00A17716">
            <w:pPr>
              <w:pStyle w:val="ListNumber"/>
              <w:numPr>
                <w:ilvl w:val="0"/>
                <w:numId w:val="0"/>
              </w:numPr>
              <w:jc w:val="center"/>
            </w:pPr>
            <w:r>
              <w:t>X</w:t>
            </w:r>
          </w:p>
        </w:tc>
        <w:tc>
          <w:tcPr>
            <w:tcW w:w="1384" w:type="dxa"/>
          </w:tcPr>
          <w:p w14:paraId="7E29F749" w14:textId="77777777" w:rsidR="00A17716" w:rsidRPr="00A80459" w:rsidRDefault="00A17716" w:rsidP="00A17716">
            <w:pPr>
              <w:pStyle w:val="ListNumber"/>
              <w:numPr>
                <w:ilvl w:val="0"/>
                <w:numId w:val="0"/>
              </w:numPr>
              <w:jc w:val="center"/>
            </w:pPr>
            <w:r>
              <w:t>X</w:t>
            </w:r>
          </w:p>
        </w:tc>
        <w:tc>
          <w:tcPr>
            <w:tcW w:w="1384" w:type="dxa"/>
          </w:tcPr>
          <w:p w14:paraId="2B00B16B" w14:textId="77777777" w:rsidR="00A17716" w:rsidRPr="00A80459" w:rsidRDefault="00A17716" w:rsidP="00A17716">
            <w:pPr>
              <w:pStyle w:val="ListNumber"/>
              <w:numPr>
                <w:ilvl w:val="0"/>
                <w:numId w:val="0"/>
              </w:numPr>
              <w:jc w:val="center"/>
            </w:pPr>
          </w:p>
        </w:tc>
        <w:tc>
          <w:tcPr>
            <w:tcW w:w="1396" w:type="dxa"/>
          </w:tcPr>
          <w:p w14:paraId="54A32020" w14:textId="77777777" w:rsidR="00A17716" w:rsidRPr="00A80459" w:rsidRDefault="00A17716" w:rsidP="00A17716">
            <w:pPr>
              <w:pStyle w:val="ListNumber"/>
              <w:numPr>
                <w:ilvl w:val="0"/>
                <w:numId w:val="0"/>
              </w:numPr>
              <w:jc w:val="center"/>
            </w:pPr>
            <w:r>
              <w:t>X</w:t>
            </w:r>
          </w:p>
        </w:tc>
        <w:tc>
          <w:tcPr>
            <w:tcW w:w="929" w:type="dxa"/>
          </w:tcPr>
          <w:p w14:paraId="111445B1" w14:textId="77777777" w:rsidR="00A17716" w:rsidRDefault="00A17716" w:rsidP="00A17716">
            <w:pPr>
              <w:pStyle w:val="ListNumber"/>
              <w:numPr>
                <w:ilvl w:val="0"/>
                <w:numId w:val="0"/>
              </w:numPr>
              <w:jc w:val="center"/>
            </w:pPr>
          </w:p>
        </w:tc>
      </w:tr>
      <w:tr w:rsidR="00A17716" w:rsidRPr="00A80459" w14:paraId="1EDC8DA9" w14:textId="77777777" w:rsidTr="00A17716">
        <w:tc>
          <w:tcPr>
            <w:tcW w:w="2990" w:type="dxa"/>
          </w:tcPr>
          <w:p w14:paraId="27A42FFB" w14:textId="77777777" w:rsidR="00A17716" w:rsidRPr="00A80459" w:rsidRDefault="00A17716" w:rsidP="00A17716">
            <w:pPr>
              <w:pStyle w:val="ListNumber"/>
              <w:numPr>
                <w:ilvl w:val="0"/>
                <w:numId w:val="0"/>
              </w:numPr>
            </w:pPr>
            <w:r w:rsidRPr="00A80459">
              <w:lastRenderedPageBreak/>
              <w:t>HealthcareService FHIR resource/service</w:t>
            </w:r>
          </w:p>
        </w:tc>
        <w:tc>
          <w:tcPr>
            <w:tcW w:w="1267" w:type="dxa"/>
          </w:tcPr>
          <w:p w14:paraId="60D17F88" w14:textId="77777777" w:rsidR="00A17716" w:rsidRPr="00A80459" w:rsidRDefault="00A17716" w:rsidP="00A17716">
            <w:pPr>
              <w:pStyle w:val="ListNumber"/>
              <w:numPr>
                <w:ilvl w:val="0"/>
                <w:numId w:val="0"/>
              </w:numPr>
              <w:jc w:val="center"/>
            </w:pPr>
            <w:r>
              <w:t>X</w:t>
            </w:r>
          </w:p>
        </w:tc>
        <w:tc>
          <w:tcPr>
            <w:tcW w:w="1384" w:type="dxa"/>
          </w:tcPr>
          <w:p w14:paraId="60166BF5" w14:textId="77777777" w:rsidR="00A17716" w:rsidRPr="00A80459" w:rsidRDefault="00A17716" w:rsidP="00A17716">
            <w:pPr>
              <w:pStyle w:val="ListNumber"/>
              <w:numPr>
                <w:ilvl w:val="0"/>
                <w:numId w:val="0"/>
              </w:numPr>
              <w:jc w:val="center"/>
            </w:pPr>
            <w:r>
              <w:t>X</w:t>
            </w:r>
          </w:p>
        </w:tc>
        <w:tc>
          <w:tcPr>
            <w:tcW w:w="1384" w:type="dxa"/>
          </w:tcPr>
          <w:p w14:paraId="573870E4" w14:textId="77777777" w:rsidR="00A17716" w:rsidRPr="00A80459" w:rsidRDefault="00A17716" w:rsidP="00A17716">
            <w:pPr>
              <w:pStyle w:val="ListNumber"/>
              <w:numPr>
                <w:ilvl w:val="0"/>
                <w:numId w:val="0"/>
              </w:numPr>
              <w:jc w:val="center"/>
            </w:pPr>
          </w:p>
        </w:tc>
        <w:tc>
          <w:tcPr>
            <w:tcW w:w="1396" w:type="dxa"/>
          </w:tcPr>
          <w:p w14:paraId="2B4FC155" w14:textId="77777777" w:rsidR="00A17716" w:rsidRPr="00A80459" w:rsidRDefault="00A17716" w:rsidP="00A17716">
            <w:pPr>
              <w:pStyle w:val="ListNumber"/>
              <w:numPr>
                <w:ilvl w:val="0"/>
                <w:numId w:val="0"/>
              </w:numPr>
              <w:jc w:val="center"/>
            </w:pPr>
            <w:r>
              <w:t>X</w:t>
            </w:r>
          </w:p>
        </w:tc>
        <w:tc>
          <w:tcPr>
            <w:tcW w:w="929" w:type="dxa"/>
          </w:tcPr>
          <w:p w14:paraId="2DB89FF0" w14:textId="77777777" w:rsidR="00A17716" w:rsidRDefault="00A17716" w:rsidP="00A17716">
            <w:pPr>
              <w:pStyle w:val="ListNumber"/>
              <w:numPr>
                <w:ilvl w:val="0"/>
                <w:numId w:val="0"/>
              </w:numPr>
              <w:jc w:val="center"/>
            </w:pPr>
          </w:p>
        </w:tc>
      </w:tr>
      <w:tr w:rsidR="00A17716" w:rsidRPr="00A80459" w14:paraId="2BBB4CA1" w14:textId="77777777" w:rsidTr="00A17716">
        <w:tc>
          <w:tcPr>
            <w:tcW w:w="2990" w:type="dxa"/>
          </w:tcPr>
          <w:p w14:paraId="0E334D36" w14:textId="77777777" w:rsidR="00A17716" w:rsidRPr="00A80459" w:rsidRDefault="00A17716" w:rsidP="00A17716">
            <w:pPr>
              <w:pStyle w:val="ListNumber"/>
              <w:numPr>
                <w:ilvl w:val="0"/>
                <w:numId w:val="0"/>
              </w:numPr>
            </w:pPr>
            <w:r w:rsidRPr="00A80459">
              <w:t>Location FHIR resource/service</w:t>
            </w:r>
          </w:p>
        </w:tc>
        <w:tc>
          <w:tcPr>
            <w:tcW w:w="1267" w:type="dxa"/>
          </w:tcPr>
          <w:p w14:paraId="6125C8A9" w14:textId="77777777" w:rsidR="00A17716" w:rsidRPr="00A80459" w:rsidRDefault="00A17716" w:rsidP="00A17716">
            <w:pPr>
              <w:pStyle w:val="ListNumber"/>
              <w:numPr>
                <w:ilvl w:val="0"/>
                <w:numId w:val="0"/>
              </w:numPr>
              <w:jc w:val="center"/>
            </w:pPr>
            <w:r>
              <w:t>X</w:t>
            </w:r>
          </w:p>
        </w:tc>
        <w:tc>
          <w:tcPr>
            <w:tcW w:w="1384" w:type="dxa"/>
          </w:tcPr>
          <w:p w14:paraId="018FF681" w14:textId="77777777" w:rsidR="00A17716" w:rsidRPr="00A80459" w:rsidRDefault="00A17716" w:rsidP="00A17716">
            <w:pPr>
              <w:pStyle w:val="ListNumber"/>
              <w:numPr>
                <w:ilvl w:val="0"/>
                <w:numId w:val="0"/>
              </w:numPr>
              <w:jc w:val="center"/>
            </w:pPr>
            <w:r>
              <w:t>X</w:t>
            </w:r>
          </w:p>
        </w:tc>
        <w:tc>
          <w:tcPr>
            <w:tcW w:w="1384" w:type="dxa"/>
          </w:tcPr>
          <w:p w14:paraId="0AF0770D" w14:textId="77777777" w:rsidR="00A17716" w:rsidRPr="00A80459" w:rsidRDefault="00A17716" w:rsidP="00A17716">
            <w:pPr>
              <w:pStyle w:val="ListNumber"/>
              <w:numPr>
                <w:ilvl w:val="0"/>
                <w:numId w:val="0"/>
              </w:numPr>
              <w:jc w:val="center"/>
            </w:pPr>
            <w:r>
              <w:t>X</w:t>
            </w:r>
          </w:p>
        </w:tc>
        <w:tc>
          <w:tcPr>
            <w:tcW w:w="1396" w:type="dxa"/>
          </w:tcPr>
          <w:p w14:paraId="4613EC70" w14:textId="77777777" w:rsidR="00A17716" w:rsidRPr="00A80459" w:rsidRDefault="00A17716" w:rsidP="00A17716">
            <w:pPr>
              <w:pStyle w:val="ListNumber"/>
              <w:numPr>
                <w:ilvl w:val="0"/>
                <w:numId w:val="0"/>
              </w:numPr>
              <w:jc w:val="center"/>
            </w:pPr>
            <w:r>
              <w:t>X</w:t>
            </w:r>
          </w:p>
        </w:tc>
        <w:tc>
          <w:tcPr>
            <w:tcW w:w="929" w:type="dxa"/>
          </w:tcPr>
          <w:p w14:paraId="05626B4E" w14:textId="77777777" w:rsidR="00A17716" w:rsidRDefault="00A17716" w:rsidP="00A17716">
            <w:pPr>
              <w:pStyle w:val="ListNumber"/>
              <w:numPr>
                <w:ilvl w:val="0"/>
                <w:numId w:val="0"/>
              </w:numPr>
              <w:jc w:val="center"/>
            </w:pPr>
          </w:p>
        </w:tc>
      </w:tr>
      <w:tr w:rsidR="00A17716" w:rsidRPr="00A80459" w14:paraId="377D292D" w14:textId="77777777" w:rsidTr="00A17716">
        <w:tc>
          <w:tcPr>
            <w:tcW w:w="2990" w:type="dxa"/>
          </w:tcPr>
          <w:p w14:paraId="4B77864B" w14:textId="77777777" w:rsidR="00A17716" w:rsidRPr="00A80459" w:rsidRDefault="00A17716" w:rsidP="00A17716">
            <w:pPr>
              <w:pStyle w:val="ListNumber"/>
              <w:numPr>
                <w:ilvl w:val="0"/>
                <w:numId w:val="0"/>
              </w:numPr>
            </w:pPr>
            <w:r w:rsidRPr="00A80459">
              <w:t>Media FHIR resource/service</w:t>
            </w:r>
          </w:p>
        </w:tc>
        <w:tc>
          <w:tcPr>
            <w:tcW w:w="1267" w:type="dxa"/>
          </w:tcPr>
          <w:p w14:paraId="4367C1DD" w14:textId="77777777" w:rsidR="00A17716" w:rsidRPr="00A80459" w:rsidRDefault="00A17716" w:rsidP="00A17716">
            <w:pPr>
              <w:pStyle w:val="ListNumber"/>
              <w:numPr>
                <w:ilvl w:val="0"/>
                <w:numId w:val="0"/>
              </w:numPr>
              <w:jc w:val="center"/>
            </w:pPr>
          </w:p>
        </w:tc>
        <w:tc>
          <w:tcPr>
            <w:tcW w:w="1384" w:type="dxa"/>
          </w:tcPr>
          <w:p w14:paraId="7E851439" w14:textId="77777777" w:rsidR="00A17716" w:rsidRPr="00A80459" w:rsidRDefault="00A17716" w:rsidP="00A17716">
            <w:pPr>
              <w:pStyle w:val="ListNumber"/>
              <w:numPr>
                <w:ilvl w:val="0"/>
                <w:numId w:val="0"/>
              </w:numPr>
              <w:jc w:val="center"/>
            </w:pPr>
          </w:p>
        </w:tc>
        <w:tc>
          <w:tcPr>
            <w:tcW w:w="1384" w:type="dxa"/>
          </w:tcPr>
          <w:p w14:paraId="5265BFD9" w14:textId="77777777" w:rsidR="00A17716" w:rsidRPr="00A80459" w:rsidRDefault="00A17716" w:rsidP="00A17716">
            <w:pPr>
              <w:pStyle w:val="ListNumber"/>
              <w:numPr>
                <w:ilvl w:val="0"/>
                <w:numId w:val="0"/>
              </w:numPr>
              <w:jc w:val="center"/>
            </w:pPr>
          </w:p>
        </w:tc>
        <w:tc>
          <w:tcPr>
            <w:tcW w:w="1396" w:type="dxa"/>
          </w:tcPr>
          <w:p w14:paraId="247DCC76" w14:textId="77777777" w:rsidR="00A17716" w:rsidRPr="00A80459" w:rsidRDefault="00A17716" w:rsidP="00A17716">
            <w:pPr>
              <w:pStyle w:val="ListNumber"/>
              <w:numPr>
                <w:ilvl w:val="0"/>
                <w:numId w:val="0"/>
              </w:numPr>
              <w:jc w:val="center"/>
            </w:pPr>
          </w:p>
        </w:tc>
        <w:tc>
          <w:tcPr>
            <w:tcW w:w="929" w:type="dxa"/>
          </w:tcPr>
          <w:p w14:paraId="0919A289" w14:textId="77777777" w:rsidR="00A17716" w:rsidRPr="00A80459" w:rsidRDefault="00A17716" w:rsidP="00A17716">
            <w:pPr>
              <w:pStyle w:val="ListNumber"/>
              <w:numPr>
                <w:ilvl w:val="0"/>
                <w:numId w:val="0"/>
              </w:numPr>
              <w:jc w:val="center"/>
            </w:pPr>
            <w:r>
              <w:t>X</w:t>
            </w:r>
          </w:p>
        </w:tc>
      </w:tr>
      <w:tr w:rsidR="00A17716" w:rsidRPr="00A80459" w14:paraId="358B0A1F" w14:textId="77777777" w:rsidTr="00A17716">
        <w:tc>
          <w:tcPr>
            <w:tcW w:w="2990" w:type="dxa"/>
          </w:tcPr>
          <w:p w14:paraId="57A18128" w14:textId="77777777" w:rsidR="00A17716" w:rsidRPr="00A80459" w:rsidRDefault="00A17716" w:rsidP="00A17716">
            <w:pPr>
              <w:pStyle w:val="ListNumber"/>
              <w:numPr>
                <w:ilvl w:val="0"/>
                <w:numId w:val="0"/>
              </w:numPr>
            </w:pPr>
            <w:r w:rsidRPr="00A80459">
              <w:t>MedicationOrder FHIR resource/service</w:t>
            </w:r>
          </w:p>
        </w:tc>
        <w:tc>
          <w:tcPr>
            <w:tcW w:w="1267" w:type="dxa"/>
          </w:tcPr>
          <w:p w14:paraId="69E4C541" w14:textId="77777777" w:rsidR="00A17716" w:rsidRPr="00A80459" w:rsidRDefault="00A17716" w:rsidP="00A17716">
            <w:pPr>
              <w:pStyle w:val="ListNumber"/>
              <w:numPr>
                <w:ilvl w:val="0"/>
                <w:numId w:val="0"/>
              </w:numPr>
              <w:jc w:val="center"/>
            </w:pPr>
            <w:r>
              <w:t>X</w:t>
            </w:r>
          </w:p>
        </w:tc>
        <w:tc>
          <w:tcPr>
            <w:tcW w:w="1384" w:type="dxa"/>
          </w:tcPr>
          <w:p w14:paraId="087033C5" w14:textId="77777777" w:rsidR="00A17716" w:rsidRPr="00A80459" w:rsidRDefault="00A17716" w:rsidP="00A17716">
            <w:pPr>
              <w:pStyle w:val="ListNumber"/>
              <w:numPr>
                <w:ilvl w:val="0"/>
                <w:numId w:val="0"/>
              </w:numPr>
              <w:jc w:val="center"/>
            </w:pPr>
            <w:r>
              <w:t>X</w:t>
            </w:r>
          </w:p>
        </w:tc>
        <w:tc>
          <w:tcPr>
            <w:tcW w:w="1384" w:type="dxa"/>
          </w:tcPr>
          <w:p w14:paraId="537EC849" w14:textId="77777777" w:rsidR="00A17716" w:rsidRPr="00A80459" w:rsidRDefault="00A17716" w:rsidP="00A17716">
            <w:pPr>
              <w:pStyle w:val="ListNumber"/>
              <w:numPr>
                <w:ilvl w:val="0"/>
                <w:numId w:val="0"/>
              </w:numPr>
              <w:jc w:val="center"/>
            </w:pPr>
          </w:p>
        </w:tc>
        <w:tc>
          <w:tcPr>
            <w:tcW w:w="1396" w:type="dxa"/>
          </w:tcPr>
          <w:p w14:paraId="41D66971" w14:textId="77777777" w:rsidR="00A17716" w:rsidRPr="00A80459" w:rsidRDefault="00A17716" w:rsidP="00A17716">
            <w:pPr>
              <w:pStyle w:val="ListNumber"/>
              <w:numPr>
                <w:ilvl w:val="0"/>
                <w:numId w:val="0"/>
              </w:numPr>
              <w:jc w:val="center"/>
            </w:pPr>
            <w:r>
              <w:t>X</w:t>
            </w:r>
          </w:p>
        </w:tc>
        <w:tc>
          <w:tcPr>
            <w:tcW w:w="929" w:type="dxa"/>
          </w:tcPr>
          <w:p w14:paraId="5997F47B" w14:textId="77777777" w:rsidR="00A17716" w:rsidRDefault="00A17716" w:rsidP="00A17716">
            <w:pPr>
              <w:pStyle w:val="ListNumber"/>
              <w:numPr>
                <w:ilvl w:val="0"/>
                <w:numId w:val="0"/>
              </w:numPr>
              <w:jc w:val="center"/>
            </w:pPr>
          </w:p>
        </w:tc>
      </w:tr>
      <w:tr w:rsidR="00A17716" w:rsidRPr="00A80459" w14:paraId="2782BF07" w14:textId="77777777" w:rsidTr="00A17716">
        <w:tc>
          <w:tcPr>
            <w:tcW w:w="2990" w:type="dxa"/>
          </w:tcPr>
          <w:p w14:paraId="32100F45" w14:textId="77777777" w:rsidR="00A17716" w:rsidRPr="00A80459" w:rsidRDefault="00A17716" w:rsidP="00A17716">
            <w:pPr>
              <w:pStyle w:val="ListNumber"/>
              <w:numPr>
                <w:ilvl w:val="0"/>
                <w:numId w:val="0"/>
              </w:numPr>
            </w:pPr>
            <w:r w:rsidRPr="00A80459">
              <w:t>MessageHeader FHIR resource/service</w:t>
            </w:r>
          </w:p>
        </w:tc>
        <w:tc>
          <w:tcPr>
            <w:tcW w:w="1267" w:type="dxa"/>
          </w:tcPr>
          <w:p w14:paraId="2D2692E6" w14:textId="77777777" w:rsidR="00A17716" w:rsidRPr="00A80459" w:rsidRDefault="00A17716" w:rsidP="00A17716">
            <w:pPr>
              <w:pStyle w:val="ListNumber"/>
              <w:numPr>
                <w:ilvl w:val="0"/>
                <w:numId w:val="0"/>
              </w:numPr>
              <w:jc w:val="center"/>
            </w:pPr>
            <w:r>
              <w:t>X</w:t>
            </w:r>
          </w:p>
        </w:tc>
        <w:tc>
          <w:tcPr>
            <w:tcW w:w="1384" w:type="dxa"/>
          </w:tcPr>
          <w:p w14:paraId="3BDE4A50" w14:textId="77777777" w:rsidR="00A17716" w:rsidRPr="00A80459" w:rsidRDefault="00A17716" w:rsidP="00A17716">
            <w:pPr>
              <w:pStyle w:val="ListNumber"/>
              <w:numPr>
                <w:ilvl w:val="0"/>
                <w:numId w:val="0"/>
              </w:numPr>
              <w:jc w:val="center"/>
            </w:pPr>
            <w:r>
              <w:t>X</w:t>
            </w:r>
          </w:p>
        </w:tc>
        <w:tc>
          <w:tcPr>
            <w:tcW w:w="1384" w:type="dxa"/>
          </w:tcPr>
          <w:p w14:paraId="59D5A0D9" w14:textId="77777777" w:rsidR="00A17716" w:rsidRPr="00A80459" w:rsidRDefault="00A17716" w:rsidP="00A17716">
            <w:pPr>
              <w:pStyle w:val="ListNumber"/>
              <w:numPr>
                <w:ilvl w:val="0"/>
                <w:numId w:val="0"/>
              </w:numPr>
              <w:jc w:val="center"/>
            </w:pPr>
            <w:r>
              <w:t>X</w:t>
            </w:r>
          </w:p>
        </w:tc>
        <w:tc>
          <w:tcPr>
            <w:tcW w:w="1396" w:type="dxa"/>
          </w:tcPr>
          <w:p w14:paraId="7388911A" w14:textId="77777777" w:rsidR="00A17716" w:rsidRPr="00A80459" w:rsidRDefault="00A17716" w:rsidP="00A17716">
            <w:pPr>
              <w:pStyle w:val="ListNumber"/>
              <w:numPr>
                <w:ilvl w:val="0"/>
                <w:numId w:val="0"/>
              </w:numPr>
              <w:jc w:val="center"/>
            </w:pPr>
            <w:r>
              <w:t>X</w:t>
            </w:r>
          </w:p>
        </w:tc>
        <w:tc>
          <w:tcPr>
            <w:tcW w:w="929" w:type="dxa"/>
          </w:tcPr>
          <w:p w14:paraId="59337E57" w14:textId="77777777" w:rsidR="00A17716" w:rsidRDefault="00A17716" w:rsidP="00A17716">
            <w:pPr>
              <w:pStyle w:val="ListNumber"/>
              <w:numPr>
                <w:ilvl w:val="0"/>
                <w:numId w:val="0"/>
              </w:numPr>
              <w:jc w:val="center"/>
            </w:pPr>
          </w:p>
        </w:tc>
      </w:tr>
      <w:tr w:rsidR="00A17716" w:rsidRPr="00A80459" w14:paraId="5694DA12" w14:textId="77777777" w:rsidTr="00A17716">
        <w:tc>
          <w:tcPr>
            <w:tcW w:w="2990" w:type="dxa"/>
          </w:tcPr>
          <w:p w14:paraId="5DE726D7" w14:textId="77777777" w:rsidR="00A17716" w:rsidRPr="00A80459" w:rsidRDefault="00A17716" w:rsidP="00A17716">
            <w:pPr>
              <w:pStyle w:val="ListNumber"/>
              <w:numPr>
                <w:ilvl w:val="0"/>
                <w:numId w:val="0"/>
              </w:numPr>
            </w:pPr>
            <w:r w:rsidRPr="00A80459">
              <w:t>NamingSystem FHIR resource/service</w:t>
            </w:r>
          </w:p>
        </w:tc>
        <w:tc>
          <w:tcPr>
            <w:tcW w:w="1267" w:type="dxa"/>
          </w:tcPr>
          <w:p w14:paraId="07C9E1E5" w14:textId="77777777" w:rsidR="00A17716" w:rsidRPr="00A80459" w:rsidRDefault="00A17716" w:rsidP="00A17716">
            <w:pPr>
              <w:pStyle w:val="ListNumber"/>
              <w:numPr>
                <w:ilvl w:val="0"/>
                <w:numId w:val="0"/>
              </w:numPr>
              <w:jc w:val="center"/>
            </w:pPr>
          </w:p>
        </w:tc>
        <w:tc>
          <w:tcPr>
            <w:tcW w:w="1384" w:type="dxa"/>
          </w:tcPr>
          <w:p w14:paraId="66EBD539" w14:textId="77777777" w:rsidR="00A17716" w:rsidRPr="00A80459" w:rsidRDefault="00A17716" w:rsidP="00A17716">
            <w:pPr>
              <w:pStyle w:val="ListNumber"/>
              <w:numPr>
                <w:ilvl w:val="0"/>
                <w:numId w:val="0"/>
              </w:numPr>
              <w:jc w:val="center"/>
            </w:pPr>
          </w:p>
        </w:tc>
        <w:tc>
          <w:tcPr>
            <w:tcW w:w="1384" w:type="dxa"/>
          </w:tcPr>
          <w:p w14:paraId="005FCD0B" w14:textId="77777777" w:rsidR="00A17716" w:rsidRPr="00A80459" w:rsidRDefault="00A17716" w:rsidP="00A17716">
            <w:pPr>
              <w:pStyle w:val="ListNumber"/>
              <w:numPr>
                <w:ilvl w:val="0"/>
                <w:numId w:val="0"/>
              </w:numPr>
              <w:jc w:val="center"/>
            </w:pPr>
          </w:p>
        </w:tc>
        <w:tc>
          <w:tcPr>
            <w:tcW w:w="1396" w:type="dxa"/>
          </w:tcPr>
          <w:p w14:paraId="7649D098" w14:textId="77777777" w:rsidR="00A17716" w:rsidRPr="00A80459" w:rsidRDefault="00A17716" w:rsidP="00A17716">
            <w:pPr>
              <w:pStyle w:val="ListNumber"/>
              <w:numPr>
                <w:ilvl w:val="0"/>
                <w:numId w:val="0"/>
              </w:numPr>
              <w:jc w:val="center"/>
            </w:pPr>
          </w:p>
        </w:tc>
        <w:tc>
          <w:tcPr>
            <w:tcW w:w="929" w:type="dxa"/>
          </w:tcPr>
          <w:p w14:paraId="08D460DE" w14:textId="77777777" w:rsidR="00A17716" w:rsidRPr="00A80459" w:rsidRDefault="00A17716" w:rsidP="00A17716">
            <w:pPr>
              <w:pStyle w:val="ListNumber"/>
              <w:numPr>
                <w:ilvl w:val="0"/>
                <w:numId w:val="0"/>
              </w:numPr>
              <w:jc w:val="center"/>
            </w:pPr>
            <w:r>
              <w:t>X</w:t>
            </w:r>
          </w:p>
        </w:tc>
      </w:tr>
      <w:tr w:rsidR="00A17716" w:rsidRPr="00A80459" w14:paraId="326F5808" w14:textId="77777777" w:rsidTr="00A17716">
        <w:tc>
          <w:tcPr>
            <w:tcW w:w="2990" w:type="dxa"/>
          </w:tcPr>
          <w:p w14:paraId="277ED1F0" w14:textId="77777777" w:rsidR="00A17716" w:rsidRPr="00A80459" w:rsidRDefault="00A17716" w:rsidP="00A17716">
            <w:pPr>
              <w:pStyle w:val="ListNumber"/>
              <w:numPr>
                <w:ilvl w:val="0"/>
                <w:numId w:val="0"/>
              </w:numPr>
            </w:pPr>
            <w:r w:rsidRPr="00A80459">
              <w:t>OperationOutcome FHIR resource/service</w:t>
            </w:r>
          </w:p>
        </w:tc>
        <w:tc>
          <w:tcPr>
            <w:tcW w:w="1267" w:type="dxa"/>
          </w:tcPr>
          <w:p w14:paraId="47489F28" w14:textId="77777777" w:rsidR="00A17716" w:rsidRPr="00A80459" w:rsidRDefault="00A17716" w:rsidP="00A17716">
            <w:pPr>
              <w:pStyle w:val="ListNumber"/>
              <w:numPr>
                <w:ilvl w:val="0"/>
                <w:numId w:val="0"/>
              </w:numPr>
              <w:jc w:val="center"/>
            </w:pPr>
          </w:p>
        </w:tc>
        <w:tc>
          <w:tcPr>
            <w:tcW w:w="1384" w:type="dxa"/>
          </w:tcPr>
          <w:p w14:paraId="480E997F" w14:textId="77777777" w:rsidR="00A17716" w:rsidRPr="00A80459" w:rsidRDefault="00A17716" w:rsidP="00A17716">
            <w:pPr>
              <w:pStyle w:val="ListNumber"/>
              <w:numPr>
                <w:ilvl w:val="0"/>
                <w:numId w:val="0"/>
              </w:numPr>
              <w:jc w:val="center"/>
            </w:pPr>
            <w:r>
              <w:t>X</w:t>
            </w:r>
          </w:p>
        </w:tc>
        <w:tc>
          <w:tcPr>
            <w:tcW w:w="1384" w:type="dxa"/>
          </w:tcPr>
          <w:p w14:paraId="7323806A" w14:textId="77777777" w:rsidR="00A17716" w:rsidRPr="00A80459" w:rsidRDefault="00A17716" w:rsidP="00A17716">
            <w:pPr>
              <w:pStyle w:val="ListNumber"/>
              <w:numPr>
                <w:ilvl w:val="0"/>
                <w:numId w:val="0"/>
              </w:numPr>
              <w:jc w:val="center"/>
            </w:pPr>
            <w:r>
              <w:t>X</w:t>
            </w:r>
          </w:p>
        </w:tc>
        <w:tc>
          <w:tcPr>
            <w:tcW w:w="1396" w:type="dxa"/>
          </w:tcPr>
          <w:p w14:paraId="34025633" w14:textId="77777777" w:rsidR="00A17716" w:rsidRPr="00A80459" w:rsidRDefault="00A17716" w:rsidP="00A17716">
            <w:pPr>
              <w:pStyle w:val="ListNumber"/>
              <w:numPr>
                <w:ilvl w:val="0"/>
                <w:numId w:val="0"/>
              </w:numPr>
              <w:jc w:val="center"/>
            </w:pPr>
          </w:p>
        </w:tc>
        <w:tc>
          <w:tcPr>
            <w:tcW w:w="929" w:type="dxa"/>
          </w:tcPr>
          <w:p w14:paraId="58B1A763" w14:textId="77777777" w:rsidR="00A17716" w:rsidRPr="00A80459" w:rsidRDefault="00A17716" w:rsidP="00A17716">
            <w:pPr>
              <w:pStyle w:val="ListNumber"/>
              <w:numPr>
                <w:ilvl w:val="0"/>
                <w:numId w:val="0"/>
              </w:numPr>
              <w:jc w:val="center"/>
            </w:pPr>
          </w:p>
        </w:tc>
      </w:tr>
      <w:tr w:rsidR="00A17716" w:rsidRPr="00A80459" w14:paraId="6920845A" w14:textId="77777777" w:rsidTr="00A17716">
        <w:tc>
          <w:tcPr>
            <w:tcW w:w="2990" w:type="dxa"/>
          </w:tcPr>
          <w:p w14:paraId="7491074A" w14:textId="77777777" w:rsidR="00A17716" w:rsidRPr="00A80459" w:rsidRDefault="00A17716" w:rsidP="00A17716">
            <w:pPr>
              <w:pStyle w:val="ListNumber"/>
              <w:numPr>
                <w:ilvl w:val="0"/>
                <w:numId w:val="0"/>
              </w:numPr>
            </w:pPr>
            <w:r w:rsidRPr="00A80459">
              <w:t>Organization FHIR resource/service</w:t>
            </w:r>
          </w:p>
        </w:tc>
        <w:tc>
          <w:tcPr>
            <w:tcW w:w="1267" w:type="dxa"/>
          </w:tcPr>
          <w:p w14:paraId="7AD1A0A9" w14:textId="77777777" w:rsidR="00A17716" w:rsidRPr="00A80459" w:rsidRDefault="00A17716" w:rsidP="00A17716">
            <w:pPr>
              <w:pStyle w:val="ListNumber"/>
              <w:numPr>
                <w:ilvl w:val="0"/>
                <w:numId w:val="0"/>
              </w:numPr>
              <w:jc w:val="center"/>
            </w:pPr>
            <w:r>
              <w:t>X</w:t>
            </w:r>
          </w:p>
        </w:tc>
        <w:tc>
          <w:tcPr>
            <w:tcW w:w="1384" w:type="dxa"/>
          </w:tcPr>
          <w:p w14:paraId="570D5A1F" w14:textId="77777777" w:rsidR="00A17716" w:rsidRPr="00A80459" w:rsidRDefault="00A17716" w:rsidP="00A17716">
            <w:pPr>
              <w:pStyle w:val="ListNumber"/>
              <w:numPr>
                <w:ilvl w:val="0"/>
                <w:numId w:val="0"/>
              </w:numPr>
              <w:jc w:val="center"/>
            </w:pPr>
            <w:r>
              <w:t>X</w:t>
            </w:r>
          </w:p>
        </w:tc>
        <w:tc>
          <w:tcPr>
            <w:tcW w:w="1384" w:type="dxa"/>
          </w:tcPr>
          <w:p w14:paraId="3647324D" w14:textId="77777777" w:rsidR="00A17716" w:rsidRPr="00A80459" w:rsidRDefault="00A17716" w:rsidP="00A17716">
            <w:pPr>
              <w:pStyle w:val="ListNumber"/>
              <w:numPr>
                <w:ilvl w:val="0"/>
                <w:numId w:val="0"/>
              </w:numPr>
              <w:jc w:val="center"/>
            </w:pPr>
            <w:r>
              <w:t>X</w:t>
            </w:r>
          </w:p>
        </w:tc>
        <w:tc>
          <w:tcPr>
            <w:tcW w:w="1396" w:type="dxa"/>
          </w:tcPr>
          <w:p w14:paraId="6461820C" w14:textId="77777777" w:rsidR="00A17716" w:rsidRPr="00A80459" w:rsidRDefault="00A17716" w:rsidP="00A17716">
            <w:pPr>
              <w:pStyle w:val="ListNumber"/>
              <w:numPr>
                <w:ilvl w:val="0"/>
                <w:numId w:val="0"/>
              </w:numPr>
              <w:jc w:val="center"/>
            </w:pPr>
            <w:r>
              <w:t>X</w:t>
            </w:r>
          </w:p>
        </w:tc>
        <w:tc>
          <w:tcPr>
            <w:tcW w:w="929" w:type="dxa"/>
          </w:tcPr>
          <w:p w14:paraId="0BC6EA8B" w14:textId="77777777" w:rsidR="00A17716" w:rsidRDefault="00A17716" w:rsidP="00A17716">
            <w:pPr>
              <w:pStyle w:val="ListNumber"/>
              <w:numPr>
                <w:ilvl w:val="0"/>
                <w:numId w:val="0"/>
              </w:numPr>
              <w:jc w:val="center"/>
            </w:pPr>
          </w:p>
        </w:tc>
      </w:tr>
      <w:tr w:rsidR="00A17716" w:rsidRPr="00A80459" w14:paraId="6417AC99" w14:textId="77777777" w:rsidTr="00A17716">
        <w:tc>
          <w:tcPr>
            <w:tcW w:w="2990" w:type="dxa"/>
          </w:tcPr>
          <w:p w14:paraId="1F8250D5" w14:textId="77777777" w:rsidR="00A17716" w:rsidRPr="00A80459" w:rsidRDefault="00A17716" w:rsidP="00A17716">
            <w:pPr>
              <w:pStyle w:val="ListNumber"/>
              <w:numPr>
                <w:ilvl w:val="0"/>
                <w:numId w:val="0"/>
              </w:numPr>
            </w:pPr>
            <w:r w:rsidRPr="00A80459">
              <w:t>Patient FHIR resource/service</w:t>
            </w:r>
          </w:p>
        </w:tc>
        <w:tc>
          <w:tcPr>
            <w:tcW w:w="1267" w:type="dxa"/>
          </w:tcPr>
          <w:p w14:paraId="6563B093" w14:textId="77777777" w:rsidR="00A17716" w:rsidRPr="00A80459" w:rsidRDefault="00A17716" w:rsidP="00A17716">
            <w:pPr>
              <w:pStyle w:val="ListNumber"/>
              <w:numPr>
                <w:ilvl w:val="0"/>
                <w:numId w:val="0"/>
              </w:numPr>
              <w:jc w:val="center"/>
            </w:pPr>
            <w:r>
              <w:t>X</w:t>
            </w:r>
          </w:p>
        </w:tc>
        <w:tc>
          <w:tcPr>
            <w:tcW w:w="1384" w:type="dxa"/>
          </w:tcPr>
          <w:p w14:paraId="3C79F642" w14:textId="77777777" w:rsidR="00A17716" w:rsidRPr="00A80459" w:rsidRDefault="00A17716" w:rsidP="00A17716">
            <w:pPr>
              <w:pStyle w:val="ListNumber"/>
              <w:numPr>
                <w:ilvl w:val="0"/>
                <w:numId w:val="0"/>
              </w:numPr>
              <w:jc w:val="center"/>
            </w:pPr>
            <w:r>
              <w:t>X</w:t>
            </w:r>
          </w:p>
        </w:tc>
        <w:tc>
          <w:tcPr>
            <w:tcW w:w="1384" w:type="dxa"/>
          </w:tcPr>
          <w:p w14:paraId="2DE9094F" w14:textId="77777777" w:rsidR="00A17716" w:rsidRPr="00A80459" w:rsidRDefault="00A17716" w:rsidP="00A17716">
            <w:pPr>
              <w:pStyle w:val="ListNumber"/>
              <w:numPr>
                <w:ilvl w:val="0"/>
                <w:numId w:val="0"/>
              </w:numPr>
              <w:jc w:val="center"/>
            </w:pPr>
            <w:r>
              <w:t>X</w:t>
            </w:r>
          </w:p>
        </w:tc>
        <w:tc>
          <w:tcPr>
            <w:tcW w:w="1396" w:type="dxa"/>
          </w:tcPr>
          <w:p w14:paraId="6016F28A" w14:textId="77777777" w:rsidR="00A17716" w:rsidRPr="00A80459" w:rsidRDefault="00A17716" w:rsidP="00A17716">
            <w:pPr>
              <w:pStyle w:val="ListNumber"/>
              <w:numPr>
                <w:ilvl w:val="0"/>
                <w:numId w:val="0"/>
              </w:numPr>
              <w:jc w:val="center"/>
            </w:pPr>
            <w:r>
              <w:t>X</w:t>
            </w:r>
          </w:p>
        </w:tc>
        <w:tc>
          <w:tcPr>
            <w:tcW w:w="929" w:type="dxa"/>
          </w:tcPr>
          <w:p w14:paraId="6B6385FA" w14:textId="77777777" w:rsidR="00A17716" w:rsidRDefault="00A17716" w:rsidP="00A17716">
            <w:pPr>
              <w:pStyle w:val="ListNumber"/>
              <w:numPr>
                <w:ilvl w:val="0"/>
                <w:numId w:val="0"/>
              </w:numPr>
              <w:jc w:val="center"/>
            </w:pPr>
          </w:p>
        </w:tc>
      </w:tr>
      <w:tr w:rsidR="00A17716" w:rsidRPr="00A80459" w14:paraId="0A48F633" w14:textId="77777777" w:rsidTr="00A17716">
        <w:tc>
          <w:tcPr>
            <w:tcW w:w="2990" w:type="dxa"/>
          </w:tcPr>
          <w:p w14:paraId="7B454F42" w14:textId="77777777" w:rsidR="00A17716" w:rsidRPr="00A80459" w:rsidRDefault="00A17716" w:rsidP="00A17716">
            <w:pPr>
              <w:pStyle w:val="ListNumber"/>
              <w:numPr>
                <w:ilvl w:val="0"/>
                <w:numId w:val="0"/>
              </w:numPr>
            </w:pPr>
            <w:r w:rsidRPr="00A80459">
              <w:t>Person FHIR resource/service</w:t>
            </w:r>
          </w:p>
        </w:tc>
        <w:tc>
          <w:tcPr>
            <w:tcW w:w="1267" w:type="dxa"/>
          </w:tcPr>
          <w:p w14:paraId="2CFE8379" w14:textId="77777777" w:rsidR="00A17716" w:rsidRPr="00A80459" w:rsidRDefault="00A17716" w:rsidP="00A17716">
            <w:pPr>
              <w:pStyle w:val="ListNumber"/>
              <w:numPr>
                <w:ilvl w:val="0"/>
                <w:numId w:val="0"/>
              </w:numPr>
              <w:jc w:val="center"/>
            </w:pPr>
            <w:r>
              <w:t>X</w:t>
            </w:r>
          </w:p>
        </w:tc>
        <w:tc>
          <w:tcPr>
            <w:tcW w:w="1384" w:type="dxa"/>
          </w:tcPr>
          <w:p w14:paraId="3B069365" w14:textId="77777777" w:rsidR="00A17716" w:rsidRPr="00A80459" w:rsidRDefault="00A17716" w:rsidP="00A17716">
            <w:pPr>
              <w:pStyle w:val="ListNumber"/>
              <w:numPr>
                <w:ilvl w:val="0"/>
                <w:numId w:val="0"/>
              </w:numPr>
              <w:jc w:val="center"/>
            </w:pPr>
          </w:p>
        </w:tc>
        <w:tc>
          <w:tcPr>
            <w:tcW w:w="1384" w:type="dxa"/>
          </w:tcPr>
          <w:p w14:paraId="06516CC0" w14:textId="77777777" w:rsidR="00A17716" w:rsidRPr="00A80459" w:rsidRDefault="00A17716" w:rsidP="00A17716">
            <w:pPr>
              <w:pStyle w:val="ListNumber"/>
              <w:numPr>
                <w:ilvl w:val="0"/>
                <w:numId w:val="0"/>
              </w:numPr>
              <w:jc w:val="center"/>
            </w:pPr>
          </w:p>
        </w:tc>
        <w:tc>
          <w:tcPr>
            <w:tcW w:w="1396" w:type="dxa"/>
          </w:tcPr>
          <w:p w14:paraId="7CC5BA2B" w14:textId="77777777" w:rsidR="00A17716" w:rsidRPr="00A80459" w:rsidRDefault="00A17716" w:rsidP="00A17716">
            <w:pPr>
              <w:pStyle w:val="ListNumber"/>
              <w:numPr>
                <w:ilvl w:val="0"/>
                <w:numId w:val="0"/>
              </w:numPr>
              <w:jc w:val="center"/>
            </w:pPr>
          </w:p>
        </w:tc>
        <w:tc>
          <w:tcPr>
            <w:tcW w:w="929" w:type="dxa"/>
          </w:tcPr>
          <w:p w14:paraId="4883FB35" w14:textId="77777777" w:rsidR="00A17716" w:rsidRPr="00A80459" w:rsidRDefault="00A17716" w:rsidP="00A17716">
            <w:pPr>
              <w:pStyle w:val="ListNumber"/>
              <w:numPr>
                <w:ilvl w:val="0"/>
                <w:numId w:val="0"/>
              </w:numPr>
              <w:jc w:val="center"/>
            </w:pPr>
          </w:p>
        </w:tc>
      </w:tr>
      <w:tr w:rsidR="00A17716" w:rsidRPr="00A80459" w14:paraId="5BEAF95F" w14:textId="77777777" w:rsidTr="00A17716">
        <w:tc>
          <w:tcPr>
            <w:tcW w:w="2990" w:type="dxa"/>
          </w:tcPr>
          <w:p w14:paraId="2C19C31E" w14:textId="77777777" w:rsidR="00A17716" w:rsidRPr="00A80459" w:rsidRDefault="00A17716" w:rsidP="00A17716">
            <w:pPr>
              <w:pStyle w:val="ListNumber"/>
              <w:numPr>
                <w:ilvl w:val="0"/>
                <w:numId w:val="0"/>
              </w:numPr>
            </w:pPr>
            <w:r w:rsidRPr="00A80459">
              <w:t>Practitioner FHIR resource/service</w:t>
            </w:r>
          </w:p>
        </w:tc>
        <w:tc>
          <w:tcPr>
            <w:tcW w:w="1267" w:type="dxa"/>
          </w:tcPr>
          <w:p w14:paraId="735F1F66" w14:textId="77777777" w:rsidR="00A17716" w:rsidRPr="00A80459" w:rsidRDefault="00A17716" w:rsidP="00A17716">
            <w:pPr>
              <w:pStyle w:val="ListNumber"/>
              <w:numPr>
                <w:ilvl w:val="0"/>
                <w:numId w:val="0"/>
              </w:numPr>
              <w:jc w:val="center"/>
            </w:pPr>
            <w:r>
              <w:t>X</w:t>
            </w:r>
          </w:p>
        </w:tc>
        <w:tc>
          <w:tcPr>
            <w:tcW w:w="1384" w:type="dxa"/>
          </w:tcPr>
          <w:p w14:paraId="23449387" w14:textId="77777777" w:rsidR="00A17716" w:rsidRPr="00A80459" w:rsidRDefault="00A17716" w:rsidP="00A17716">
            <w:pPr>
              <w:pStyle w:val="ListNumber"/>
              <w:numPr>
                <w:ilvl w:val="0"/>
                <w:numId w:val="0"/>
              </w:numPr>
              <w:jc w:val="center"/>
            </w:pPr>
            <w:r>
              <w:t>X</w:t>
            </w:r>
          </w:p>
        </w:tc>
        <w:tc>
          <w:tcPr>
            <w:tcW w:w="1384" w:type="dxa"/>
          </w:tcPr>
          <w:p w14:paraId="18DC651B" w14:textId="77777777" w:rsidR="00A17716" w:rsidRPr="00A80459" w:rsidRDefault="00A17716" w:rsidP="00A17716">
            <w:pPr>
              <w:pStyle w:val="ListNumber"/>
              <w:numPr>
                <w:ilvl w:val="0"/>
                <w:numId w:val="0"/>
              </w:numPr>
              <w:jc w:val="center"/>
            </w:pPr>
            <w:r>
              <w:t>X</w:t>
            </w:r>
          </w:p>
        </w:tc>
        <w:tc>
          <w:tcPr>
            <w:tcW w:w="1396" w:type="dxa"/>
          </w:tcPr>
          <w:p w14:paraId="5A1F8616" w14:textId="77777777" w:rsidR="00A17716" w:rsidRPr="00A80459" w:rsidRDefault="00A17716" w:rsidP="00A17716">
            <w:pPr>
              <w:pStyle w:val="ListNumber"/>
              <w:numPr>
                <w:ilvl w:val="0"/>
                <w:numId w:val="0"/>
              </w:numPr>
              <w:jc w:val="center"/>
            </w:pPr>
            <w:r>
              <w:t>X</w:t>
            </w:r>
          </w:p>
        </w:tc>
        <w:tc>
          <w:tcPr>
            <w:tcW w:w="929" w:type="dxa"/>
          </w:tcPr>
          <w:p w14:paraId="0667EC90" w14:textId="77777777" w:rsidR="00A17716" w:rsidRDefault="00A17716" w:rsidP="00A17716">
            <w:pPr>
              <w:pStyle w:val="ListNumber"/>
              <w:numPr>
                <w:ilvl w:val="0"/>
                <w:numId w:val="0"/>
              </w:numPr>
              <w:jc w:val="center"/>
            </w:pPr>
          </w:p>
        </w:tc>
      </w:tr>
      <w:tr w:rsidR="00A17716" w:rsidRPr="00A80459" w14:paraId="67E2CE89" w14:textId="77777777" w:rsidTr="00A17716">
        <w:tc>
          <w:tcPr>
            <w:tcW w:w="2990" w:type="dxa"/>
          </w:tcPr>
          <w:p w14:paraId="606DA007" w14:textId="77777777" w:rsidR="00A17716" w:rsidRPr="00A80459" w:rsidRDefault="00A17716" w:rsidP="00A17716">
            <w:pPr>
              <w:pStyle w:val="ListNumber"/>
              <w:numPr>
                <w:ilvl w:val="0"/>
                <w:numId w:val="0"/>
              </w:numPr>
            </w:pPr>
            <w:r w:rsidRPr="00A80459">
              <w:t>Procedure FHIR resource/service</w:t>
            </w:r>
          </w:p>
        </w:tc>
        <w:tc>
          <w:tcPr>
            <w:tcW w:w="1267" w:type="dxa"/>
          </w:tcPr>
          <w:p w14:paraId="68A129AC" w14:textId="77777777" w:rsidR="00A17716" w:rsidRPr="00A80459" w:rsidRDefault="00A17716" w:rsidP="00A17716">
            <w:pPr>
              <w:pStyle w:val="ListNumber"/>
              <w:numPr>
                <w:ilvl w:val="0"/>
                <w:numId w:val="0"/>
              </w:numPr>
              <w:jc w:val="center"/>
            </w:pPr>
            <w:r>
              <w:t>X</w:t>
            </w:r>
          </w:p>
        </w:tc>
        <w:tc>
          <w:tcPr>
            <w:tcW w:w="1384" w:type="dxa"/>
          </w:tcPr>
          <w:p w14:paraId="09C8925D" w14:textId="77777777" w:rsidR="00A17716" w:rsidRPr="00A80459" w:rsidRDefault="00A17716" w:rsidP="00A17716">
            <w:pPr>
              <w:pStyle w:val="ListNumber"/>
              <w:numPr>
                <w:ilvl w:val="0"/>
                <w:numId w:val="0"/>
              </w:numPr>
              <w:jc w:val="center"/>
            </w:pPr>
            <w:r>
              <w:t>X</w:t>
            </w:r>
          </w:p>
        </w:tc>
        <w:tc>
          <w:tcPr>
            <w:tcW w:w="1384" w:type="dxa"/>
          </w:tcPr>
          <w:p w14:paraId="6EA3BC52" w14:textId="77777777" w:rsidR="00A17716" w:rsidRPr="00A80459" w:rsidRDefault="00A17716" w:rsidP="00A17716">
            <w:pPr>
              <w:pStyle w:val="ListNumber"/>
              <w:numPr>
                <w:ilvl w:val="0"/>
                <w:numId w:val="0"/>
              </w:numPr>
              <w:jc w:val="center"/>
            </w:pPr>
            <w:r>
              <w:t>X</w:t>
            </w:r>
          </w:p>
        </w:tc>
        <w:tc>
          <w:tcPr>
            <w:tcW w:w="1396" w:type="dxa"/>
          </w:tcPr>
          <w:p w14:paraId="1A7C7B05" w14:textId="77777777" w:rsidR="00A17716" w:rsidRPr="00A80459" w:rsidRDefault="00A17716" w:rsidP="00A17716">
            <w:pPr>
              <w:pStyle w:val="ListNumber"/>
              <w:numPr>
                <w:ilvl w:val="0"/>
                <w:numId w:val="0"/>
              </w:numPr>
              <w:jc w:val="center"/>
            </w:pPr>
            <w:r>
              <w:t>X</w:t>
            </w:r>
          </w:p>
        </w:tc>
        <w:tc>
          <w:tcPr>
            <w:tcW w:w="929" w:type="dxa"/>
          </w:tcPr>
          <w:p w14:paraId="34883194" w14:textId="77777777" w:rsidR="00A17716" w:rsidRDefault="00A17716" w:rsidP="00A17716">
            <w:pPr>
              <w:pStyle w:val="ListNumber"/>
              <w:numPr>
                <w:ilvl w:val="0"/>
                <w:numId w:val="0"/>
              </w:numPr>
              <w:jc w:val="center"/>
            </w:pPr>
          </w:p>
        </w:tc>
      </w:tr>
      <w:tr w:rsidR="00A17716" w:rsidRPr="00A80459" w14:paraId="3435EA9A" w14:textId="77777777" w:rsidTr="00A17716">
        <w:tc>
          <w:tcPr>
            <w:tcW w:w="2990" w:type="dxa"/>
          </w:tcPr>
          <w:p w14:paraId="031A3A76" w14:textId="77777777" w:rsidR="00A17716" w:rsidRPr="00A80459" w:rsidRDefault="00A17716" w:rsidP="00A17716">
            <w:pPr>
              <w:pStyle w:val="ListNumber"/>
              <w:numPr>
                <w:ilvl w:val="0"/>
                <w:numId w:val="0"/>
              </w:numPr>
            </w:pPr>
            <w:r w:rsidRPr="00A80459">
              <w:t>ProcessRequest FHIR resource/service</w:t>
            </w:r>
          </w:p>
        </w:tc>
        <w:tc>
          <w:tcPr>
            <w:tcW w:w="1267" w:type="dxa"/>
          </w:tcPr>
          <w:p w14:paraId="2041686E" w14:textId="77777777" w:rsidR="00A17716" w:rsidRPr="00A80459" w:rsidRDefault="00A17716" w:rsidP="00A17716">
            <w:pPr>
              <w:pStyle w:val="ListNumber"/>
              <w:numPr>
                <w:ilvl w:val="0"/>
                <w:numId w:val="0"/>
              </w:numPr>
              <w:jc w:val="center"/>
            </w:pPr>
            <w:r>
              <w:t>X</w:t>
            </w:r>
          </w:p>
        </w:tc>
        <w:tc>
          <w:tcPr>
            <w:tcW w:w="1384" w:type="dxa"/>
          </w:tcPr>
          <w:p w14:paraId="08501A36" w14:textId="77777777" w:rsidR="00A17716" w:rsidRPr="00A80459" w:rsidRDefault="00A17716" w:rsidP="00A17716">
            <w:pPr>
              <w:pStyle w:val="ListNumber"/>
              <w:numPr>
                <w:ilvl w:val="0"/>
                <w:numId w:val="0"/>
              </w:numPr>
              <w:jc w:val="center"/>
            </w:pPr>
            <w:r>
              <w:t>X</w:t>
            </w:r>
          </w:p>
        </w:tc>
        <w:tc>
          <w:tcPr>
            <w:tcW w:w="1384" w:type="dxa"/>
          </w:tcPr>
          <w:p w14:paraId="040A305C" w14:textId="77777777" w:rsidR="00A17716" w:rsidRPr="00A80459" w:rsidRDefault="00A17716" w:rsidP="00A17716">
            <w:pPr>
              <w:pStyle w:val="ListNumber"/>
              <w:numPr>
                <w:ilvl w:val="0"/>
                <w:numId w:val="0"/>
              </w:numPr>
              <w:jc w:val="center"/>
            </w:pPr>
          </w:p>
        </w:tc>
        <w:tc>
          <w:tcPr>
            <w:tcW w:w="1396" w:type="dxa"/>
          </w:tcPr>
          <w:p w14:paraId="15EDE961" w14:textId="77777777" w:rsidR="00A17716" w:rsidRPr="00A80459" w:rsidRDefault="00A17716" w:rsidP="00A17716">
            <w:pPr>
              <w:pStyle w:val="ListNumber"/>
              <w:numPr>
                <w:ilvl w:val="0"/>
                <w:numId w:val="0"/>
              </w:numPr>
              <w:jc w:val="center"/>
            </w:pPr>
            <w:r>
              <w:t>X</w:t>
            </w:r>
          </w:p>
        </w:tc>
        <w:tc>
          <w:tcPr>
            <w:tcW w:w="929" w:type="dxa"/>
          </w:tcPr>
          <w:p w14:paraId="631EEB4E" w14:textId="77777777" w:rsidR="00A17716" w:rsidRDefault="00A17716" w:rsidP="00A17716">
            <w:pPr>
              <w:pStyle w:val="ListNumber"/>
              <w:numPr>
                <w:ilvl w:val="0"/>
                <w:numId w:val="0"/>
              </w:numPr>
              <w:jc w:val="center"/>
            </w:pPr>
          </w:p>
        </w:tc>
      </w:tr>
      <w:tr w:rsidR="00A17716" w:rsidRPr="00A80459" w14:paraId="22FB06A3" w14:textId="77777777" w:rsidTr="00A17716">
        <w:tc>
          <w:tcPr>
            <w:tcW w:w="2990" w:type="dxa"/>
          </w:tcPr>
          <w:p w14:paraId="1375D291" w14:textId="77777777" w:rsidR="00A17716" w:rsidRPr="00A80459" w:rsidRDefault="00A17716" w:rsidP="00A17716">
            <w:pPr>
              <w:pStyle w:val="ListNumber"/>
              <w:numPr>
                <w:ilvl w:val="0"/>
                <w:numId w:val="0"/>
              </w:numPr>
            </w:pPr>
            <w:r w:rsidRPr="00A80459">
              <w:t>ProcessResponse FHIR resource/service</w:t>
            </w:r>
          </w:p>
        </w:tc>
        <w:tc>
          <w:tcPr>
            <w:tcW w:w="1267" w:type="dxa"/>
          </w:tcPr>
          <w:p w14:paraId="2A1BB621" w14:textId="77777777" w:rsidR="00A17716" w:rsidRPr="00A80459" w:rsidRDefault="00A17716" w:rsidP="00A17716">
            <w:pPr>
              <w:pStyle w:val="ListNumber"/>
              <w:numPr>
                <w:ilvl w:val="0"/>
                <w:numId w:val="0"/>
              </w:numPr>
              <w:jc w:val="center"/>
            </w:pPr>
            <w:r>
              <w:t>X</w:t>
            </w:r>
          </w:p>
        </w:tc>
        <w:tc>
          <w:tcPr>
            <w:tcW w:w="1384" w:type="dxa"/>
          </w:tcPr>
          <w:p w14:paraId="0426E556" w14:textId="77777777" w:rsidR="00A17716" w:rsidRPr="00A80459" w:rsidRDefault="00A17716" w:rsidP="00A17716">
            <w:pPr>
              <w:pStyle w:val="ListNumber"/>
              <w:numPr>
                <w:ilvl w:val="0"/>
                <w:numId w:val="0"/>
              </w:numPr>
              <w:jc w:val="center"/>
            </w:pPr>
            <w:r>
              <w:t>X</w:t>
            </w:r>
          </w:p>
        </w:tc>
        <w:tc>
          <w:tcPr>
            <w:tcW w:w="1384" w:type="dxa"/>
          </w:tcPr>
          <w:p w14:paraId="6338C372" w14:textId="77777777" w:rsidR="00A17716" w:rsidRPr="00A80459" w:rsidRDefault="00A17716" w:rsidP="00A17716">
            <w:pPr>
              <w:pStyle w:val="ListNumber"/>
              <w:numPr>
                <w:ilvl w:val="0"/>
                <w:numId w:val="0"/>
              </w:numPr>
              <w:jc w:val="center"/>
            </w:pPr>
          </w:p>
        </w:tc>
        <w:tc>
          <w:tcPr>
            <w:tcW w:w="1396" w:type="dxa"/>
          </w:tcPr>
          <w:p w14:paraId="13AED6E4" w14:textId="77777777" w:rsidR="00A17716" w:rsidRPr="00A80459" w:rsidRDefault="00A17716" w:rsidP="00A17716">
            <w:pPr>
              <w:pStyle w:val="ListNumber"/>
              <w:numPr>
                <w:ilvl w:val="0"/>
                <w:numId w:val="0"/>
              </w:numPr>
              <w:jc w:val="center"/>
            </w:pPr>
            <w:r>
              <w:t>X</w:t>
            </w:r>
          </w:p>
        </w:tc>
        <w:tc>
          <w:tcPr>
            <w:tcW w:w="929" w:type="dxa"/>
          </w:tcPr>
          <w:p w14:paraId="3576A093" w14:textId="77777777" w:rsidR="00A17716" w:rsidRDefault="00A17716" w:rsidP="00A17716">
            <w:pPr>
              <w:pStyle w:val="ListNumber"/>
              <w:numPr>
                <w:ilvl w:val="0"/>
                <w:numId w:val="0"/>
              </w:numPr>
              <w:jc w:val="center"/>
            </w:pPr>
          </w:p>
        </w:tc>
      </w:tr>
      <w:tr w:rsidR="00A17716" w:rsidRPr="00A80459" w14:paraId="459875D9" w14:textId="77777777" w:rsidTr="00A17716">
        <w:tc>
          <w:tcPr>
            <w:tcW w:w="2990" w:type="dxa"/>
          </w:tcPr>
          <w:p w14:paraId="133A6FE3" w14:textId="77777777" w:rsidR="00A17716" w:rsidRPr="00A80459" w:rsidRDefault="00A17716" w:rsidP="00A17716">
            <w:pPr>
              <w:pStyle w:val="ListNumber"/>
              <w:numPr>
                <w:ilvl w:val="0"/>
                <w:numId w:val="0"/>
              </w:numPr>
            </w:pPr>
            <w:r w:rsidRPr="00A80459">
              <w:t>ReferralRequest FHIR resource/service</w:t>
            </w:r>
          </w:p>
        </w:tc>
        <w:tc>
          <w:tcPr>
            <w:tcW w:w="1267" w:type="dxa"/>
          </w:tcPr>
          <w:p w14:paraId="43E314AE" w14:textId="77777777" w:rsidR="00A17716" w:rsidRPr="00A80459" w:rsidRDefault="00A17716" w:rsidP="00A17716">
            <w:pPr>
              <w:pStyle w:val="ListNumber"/>
              <w:numPr>
                <w:ilvl w:val="0"/>
                <w:numId w:val="0"/>
              </w:numPr>
              <w:jc w:val="center"/>
            </w:pPr>
            <w:r>
              <w:t>X</w:t>
            </w:r>
          </w:p>
        </w:tc>
        <w:tc>
          <w:tcPr>
            <w:tcW w:w="1384" w:type="dxa"/>
          </w:tcPr>
          <w:p w14:paraId="799D4068" w14:textId="77777777" w:rsidR="00A17716" w:rsidRPr="00A80459" w:rsidRDefault="00A17716" w:rsidP="00A17716">
            <w:pPr>
              <w:pStyle w:val="ListNumber"/>
              <w:numPr>
                <w:ilvl w:val="0"/>
                <w:numId w:val="0"/>
              </w:numPr>
              <w:jc w:val="center"/>
            </w:pPr>
            <w:r>
              <w:t>X</w:t>
            </w:r>
          </w:p>
        </w:tc>
        <w:tc>
          <w:tcPr>
            <w:tcW w:w="1384" w:type="dxa"/>
          </w:tcPr>
          <w:p w14:paraId="20BCD6E3" w14:textId="77777777" w:rsidR="00A17716" w:rsidRPr="00A80459" w:rsidRDefault="00A17716" w:rsidP="00A17716">
            <w:pPr>
              <w:pStyle w:val="ListNumber"/>
              <w:numPr>
                <w:ilvl w:val="0"/>
                <w:numId w:val="0"/>
              </w:numPr>
              <w:jc w:val="center"/>
            </w:pPr>
          </w:p>
        </w:tc>
        <w:tc>
          <w:tcPr>
            <w:tcW w:w="1396" w:type="dxa"/>
          </w:tcPr>
          <w:p w14:paraId="078C74BF" w14:textId="77777777" w:rsidR="00A17716" w:rsidRPr="00A80459" w:rsidRDefault="00A17716" w:rsidP="00A17716">
            <w:pPr>
              <w:pStyle w:val="ListNumber"/>
              <w:numPr>
                <w:ilvl w:val="0"/>
                <w:numId w:val="0"/>
              </w:numPr>
              <w:jc w:val="center"/>
            </w:pPr>
            <w:r>
              <w:t>X</w:t>
            </w:r>
          </w:p>
        </w:tc>
        <w:tc>
          <w:tcPr>
            <w:tcW w:w="929" w:type="dxa"/>
          </w:tcPr>
          <w:p w14:paraId="3267724B" w14:textId="77777777" w:rsidR="00A17716" w:rsidRDefault="00A17716" w:rsidP="00A17716">
            <w:pPr>
              <w:pStyle w:val="ListNumber"/>
              <w:numPr>
                <w:ilvl w:val="0"/>
                <w:numId w:val="0"/>
              </w:numPr>
              <w:jc w:val="center"/>
            </w:pPr>
          </w:p>
        </w:tc>
      </w:tr>
      <w:tr w:rsidR="00A17716" w:rsidRPr="00A80459" w14:paraId="35193BBF" w14:textId="77777777" w:rsidTr="00A17716">
        <w:tc>
          <w:tcPr>
            <w:tcW w:w="2990" w:type="dxa"/>
          </w:tcPr>
          <w:p w14:paraId="04EDCE11" w14:textId="77777777" w:rsidR="00A17716" w:rsidRPr="00A80459" w:rsidRDefault="00A17716" w:rsidP="00A17716">
            <w:pPr>
              <w:pStyle w:val="ListNumber"/>
              <w:numPr>
                <w:ilvl w:val="0"/>
                <w:numId w:val="0"/>
              </w:numPr>
            </w:pPr>
            <w:r w:rsidRPr="00A80459">
              <w:t>RelatedPerson FHIR resource/service</w:t>
            </w:r>
          </w:p>
        </w:tc>
        <w:tc>
          <w:tcPr>
            <w:tcW w:w="1267" w:type="dxa"/>
          </w:tcPr>
          <w:p w14:paraId="3207198D" w14:textId="77777777" w:rsidR="00A17716" w:rsidRPr="00A80459" w:rsidRDefault="00A17716" w:rsidP="00A17716">
            <w:pPr>
              <w:pStyle w:val="ListNumber"/>
              <w:numPr>
                <w:ilvl w:val="0"/>
                <w:numId w:val="0"/>
              </w:numPr>
              <w:jc w:val="center"/>
            </w:pPr>
            <w:r>
              <w:t>X</w:t>
            </w:r>
          </w:p>
        </w:tc>
        <w:tc>
          <w:tcPr>
            <w:tcW w:w="1384" w:type="dxa"/>
          </w:tcPr>
          <w:p w14:paraId="556BF29D" w14:textId="77777777" w:rsidR="00A17716" w:rsidRPr="00A80459" w:rsidRDefault="00A17716" w:rsidP="00A17716">
            <w:pPr>
              <w:pStyle w:val="ListNumber"/>
              <w:numPr>
                <w:ilvl w:val="0"/>
                <w:numId w:val="0"/>
              </w:numPr>
              <w:jc w:val="center"/>
            </w:pPr>
            <w:r>
              <w:t>X</w:t>
            </w:r>
          </w:p>
        </w:tc>
        <w:tc>
          <w:tcPr>
            <w:tcW w:w="1384" w:type="dxa"/>
          </w:tcPr>
          <w:p w14:paraId="29475A50" w14:textId="77777777" w:rsidR="00A17716" w:rsidRPr="00A80459" w:rsidRDefault="00A17716" w:rsidP="00A17716">
            <w:pPr>
              <w:pStyle w:val="ListNumber"/>
              <w:numPr>
                <w:ilvl w:val="0"/>
                <w:numId w:val="0"/>
              </w:numPr>
              <w:jc w:val="center"/>
            </w:pPr>
            <w:r>
              <w:t>X</w:t>
            </w:r>
          </w:p>
        </w:tc>
        <w:tc>
          <w:tcPr>
            <w:tcW w:w="1396" w:type="dxa"/>
          </w:tcPr>
          <w:p w14:paraId="31606A68" w14:textId="77777777" w:rsidR="00A17716" w:rsidRPr="00A80459" w:rsidRDefault="00A17716" w:rsidP="00A17716">
            <w:pPr>
              <w:pStyle w:val="ListNumber"/>
              <w:numPr>
                <w:ilvl w:val="0"/>
                <w:numId w:val="0"/>
              </w:numPr>
              <w:jc w:val="center"/>
            </w:pPr>
            <w:r>
              <w:t>X</w:t>
            </w:r>
          </w:p>
        </w:tc>
        <w:tc>
          <w:tcPr>
            <w:tcW w:w="929" w:type="dxa"/>
          </w:tcPr>
          <w:p w14:paraId="5ADEEC39" w14:textId="77777777" w:rsidR="00A17716" w:rsidRDefault="00A17716" w:rsidP="00A17716">
            <w:pPr>
              <w:pStyle w:val="ListNumber"/>
              <w:numPr>
                <w:ilvl w:val="0"/>
                <w:numId w:val="0"/>
              </w:numPr>
              <w:jc w:val="center"/>
            </w:pPr>
          </w:p>
        </w:tc>
      </w:tr>
      <w:tr w:rsidR="00A17716" w:rsidRPr="00A80459" w14:paraId="1A974FEC" w14:textId="77777777" w:rsidTr="00A17716">
        <w:tc>
          <w:tcPr>
            <w:tcW w:w="2990" w:type="dxa"/>
          </w:tcPr>
          <w:p w14:paraId="2415DD97" w14:textId="77777777" w:rsidR="00A17716" w:rsidRPr="00A80459" w:rsidRDefault="00A17716" w:rsidP="00A17716">
            <w:pPr>
              <w:pStyle w:val="ListNumber"/>
              <w:numPr>
                <w:ilvl w:val="0"/>
                <w:numId w:val="0"/>
              </w:numPr>
            </w:pPr>
            <w:r w:rsidRPr="00A80459">
              <w:t>PaymentReconciliation FHIR resource/service</w:t>
            </w:r>
          </w:p>
        </w:tc>
        <w:tc>
          <w:tcPr>
            <w:tcW w:w="1267" w:type="dxa"/>
          </w:tcPr>
          <w:p w14:paraId="75E29D1A" w14:textId="77777777" w:rsidR="00A17716" w:rsidRPr="00A80459" w:rsidRDefault="00A17716" w:rsidP="00A17716">
            <w:pPr>
              <w:pStyle w:val="ListNumber"/>
              <w:numPr>
                <w:ilvl w:val="0"/>
                <w:numId w:val="0"/>
              </w:numPr>
              <w:jc w:val="center"/>
            </w:pPr>
          </w:p>
        </w:tc>
        <w:tc>
          <w:tcPr>
            <w:tcW w:w="1384" w:type="dxa"/>
          </w:tcPr>
          <w:p w14:paraId="11B1F7F1" w14:textId="77777777" w:rsidR="00A17716" w:rsidRPr="00A80459" w:rsidRDefault="00A17716" w:rsidP="00A17716">
            <w:pPr>
              <w:pStyle w:val="ListNumber"/>
              <w:numPr>
                <w:ilvl w:val="0"/>
                <w:numId w:val="0"/>
              </w:numPr>
              <w:jc w:val="center"/>
            </w:pPr>
            <w:r>
              <w:t>X</w:t>
            </w:r>
          </w:p>
        </w:tc>
        <w:tc>
          <w:tcPr>
            <w:tcW w:w="1384" w:type="dxa"/>
          </w:tcPr>
          <w:p w14:paraId="73819803" w14:textId="77777777" w:rsidR="00A17716" w:rsidRPr="00A80459" w:rsidRDefault="00A17716" w:rsidP="00A17716">
            <w:pPr>
              <w:pStyle w:val="ListNumber"/>
              <w:numPr>
                <w:ilvl w:val="0"/>
                <w:numId w:val="0"/>
              </w:numPr>
              <w:jc w:val="center"/>
            </w:pPr>
          </w:p>
        </w:tc>
        <w:tc>
          <w:tcPr>
            <w:tcW w:w="1396" w:type="dxa"/>
          </w:tcPr>
          <w:p w14:paraId="4DB1A586" w14:textId="77777777" w:rsidR="00A17716" w:rsidRPr="00A80459" w:rsidRDefault="00A17716" w:rsidP="00A17716">
            <w:pPr>
              <w:pStyle w:val="ListNumber"/>
              <w:numPr>
                <w:ilvl w:val="0"/>
                <w:numId w:val="0"/>
              </w:numPr>
              <w:jc w:val="center"/>
            </w:pPr>
          </w:p>
        </w:tc>
        <w:tc>
          <w:tcPr>
            <w:tcW w:w="929" w:type="dxa"/>
          </w:tcPr>
          <w:p w14:paraId="3327D807" w14:textId="77777777" w:rsidR="00A17716" w:rsidRPr="00A80459" w:rsidRDefault="00A17716" w:rsidP="00A17716">
            <w:pPr>
              <w:pStyle w:val="ListNumber"/>
              <w:numPr>
                <w:ilvl w:val="0"/>
                <w:numId w:val="0"/>
              </w:numPr>
              <w:jc w:val="center"/>
            </w:pPr>
          </w:p>
        </w:tc>
      </w:tr>
      <w:tr w:rsidR="00A17716" w:rsidRPr="00A80459" w14:paraId="0E1C4396" w14:textId="77777777" w:rsidTr="00A17716">
        <w:tc>
          <w:tcPr>
            <w:tcW w:w="2990" w:type="dxa"/>
          </w:tcPr>
          <w:p w14:paraId="39E1E03C" w14:textId="77777777" w:rsidR="00A17716" w:rsidRPr="00A80459" w:rsidRDefault="00A17716" w:rsidP="00A17716">
            <w:pPr>
              <w:pStyle w:val="ListNumber"/>
              <w:numPr>
                <w:ilvl w:val="0"/>
                <w:numId w:val="0"/>
              </w:numPr>
            </w:pPr>
            <w:r w:rsidRPr="00A80459">
              <w:lastRenderedPageBreak/>
              <w:t>PaymentNotice FHIR resource/service</w:t>
            </w:r>
          </w:p>
        </w:tc>
        <w:tc>
          <w:tcPr>
            <w:tcW w:w="1267" w:type="dxa"/>
          </w:tcPr>
          <w:p w14:paraId="29642CEC" w14:textId="77777777" w:rsidR="00A17716" w:rsidRPr="00A80459" w:rsidRDefault="00A17716" w:rsidP="00A17716">
            <w:pPr>
              <w:pStyle w:val="ListNumber"/>
              <w:numPr>
                <w:ilvl w:val="0"/>
                <w:numId w:val="0"/>
              </w:numPr>
              <w:jc w:val="center"/>
            </w:pPr>
          </w:p>
        </w:tc>
        <w:tc>
          <w:tcPr>
            <w:tcW w:w="1384" w:type="dxa"/>
          </w:tcPr>
          <w:p w14:paraId="031C2C62" w14:textId="77777777" w:rsidR="00A17716" w:rsidRPr="00A80459" w:rsidRDefault="00A17716" w:rsidP="00A17716">
            <w:pPr>
              <w:pStyle w:val="ListNumber"/>
              <w:numPr>
                <w:ilvl w:val="0"/>
                <w:numId w:val="0"/>
              </w:numPr>
              <w:jc w:val="center"/>
            </w:pPr>
            <w:r>
              <w:t>X</w:t>
            </w:r>
          </w:p>
        </w:tc>
        <w:tc>
          <w:tcPr>
            <w:tcW w:w="1384" w:type="dxa"/>
          </w:tcPr>
          <w:p w14:paraId="6ADF6C7D" w14:textId="77777777" w:rsidR="00A17716" w:rsidRPr="00A80459" w:rsidRDefault="00A17716" w:rsidP="00A17716">
            <w:pPr>
              <w:pStyle w:val="ListNumber"/>
              <w:numPr>
                <w:ilvl w:val="0"/>
                <w:numId w:val="0"/>
              </w:numPr>
              <w:jc w:val="center"/>
            </w:pPr>
          </w:p>
        </w:tc>
        <w:tc>
          <w:tcPr>
            <w:tcW w:w="1396" w:type="dxa"/>
          </w:tcPr>
          <w:p w14:paraId="1851DCCB" w14:textId="77777777" w:rsidR="00A17716" w:rsidRPr="00A80459" w:rsidRDefault="00A17716" w:rsidP="00A17716">
            <w:pPr>
              <w:pStyle w:val="ListNumber"/>
              <w:numPr>
                <w:ilvl w:val="0"/>
                <w:numId w:val="0"/>
              </w:numPr>
              <w:jc w:val="center"/>
            </w:pPr>
          </w:p>
        </w:tc>
        <w:tc>
          <w:tcPr>
            <w:tcW w:w="929" w:type="dxa"/>
          </w:tcPr>
          <w:p w14:paraId="17901903" w14:textId="77777777" w:rsidR="00A17716" w:rsidRPr="00A80459" w:rsidRDefault="00A17716" w:rsidP="00A17716">
            <w:pPr>
              <w:pStyle w:val="ListNumber"/>
              <w:numPr>
                <w:ilvl w:val="0"/>
                <w:numId w:val="0"/>
              </w:numPr>
              <w:jc w:val="center"/>
            </w:pPr>
          </w:p>
        </w:tc>
      </w:tr>
      <w:tr w:rsidR="00A17716" w:rsidRPr="00A80459" w14:paraId="763CE9DA" w14:textId="77777777" w:rsidTr="00A17716">
        <w:tc>
          <w:tcPr>
            <w:tcW w:w="2990" w:type="dxa"/>
          </w:tcPr>
          <w:p w14:paraId="6D598D82" w14:textId="77777777" w:rsidR="00A17716" w:rsidRPr="00A80459" w:rsidRDefault="00A17716" w:rsidP="00A17716">
            <w:pPr>
              <w:pStyle w:val="ListNumber"/>
              <w:numPr>
                <w:ilvl w:val="0"/>
                <w:numId w:val="0"/>
              </w:numPr>
            </w:pPr>
            <w:r w:rsidRPr="00A80459">
              <w:t>ValueSet FHIR resource/service</w:t>
            </w:r>
          </w:p>
        </w:tc>
        <w:tc>
          <w:tcPr>
            <w:tcW w:w="1267" w:type="dxa"/>
          </w:tcPr>
          <w:p w14:paraId="1F96A106" w14:textId="77777777" w:rsidR="00A17716" w:rsidRPr="00A80459" w:rsidRDefault="00A17716" w:rsidP="00A17716">
            <w:pPr>
              <w:pStyle w:val="ListNumber"/>
              <w:numPr>
                <w:ilvl w:val="0"/>
                <w:numId w:val="0"/>
              </w:numPr>
              <w:jc w:val="center"/>
            </w:pPr>
          </w:p>
        </w:tc>
        <w:tc>
          <w:tcPr>
            <w:tcW w:w="1384" w:type="dxa"/>
          </w:tcPr>
          <w:p w14:paraId="70AC3320" w14:textId="77777777" w:rsidR="00A17716" w:rsidRPr="00A80459" w:rsidRDefault="00A17716" w:rsidP="00A17716">
            <w:pPr>
              <w:pStyle w:val="ListNumber"/>
              <w:numPr>
                <w:ilvl w:val="0"/>
                <w:numId w:val="0"/>
              </w:numPr>
              <w:jc w:val="center"/>
            </w:pPr>
          </w:p>
        </w:tc>
        <w:tc>
          <w:tcPr>
            <w:tcW w:w="1384" w:type="dxa"/>
          </w:tcPr>
          <w:p w14:paraId="19324B90" w14:textId="77777777" w:rsidR="00A17716" w:rsidRPr="00A80459" w:rsidRDefault="00A17716" w:rsidP="00A17716">
            <w:pPr>
              <w:pStyle w:val="ListNumber"/>
              <w:numPr>
                <w:ilvl w:val="0"/>
                <w:numId w:val="0"/>
              </w:numPr>
              <w:jc w:val="center"/>
            </w:pPr>
          </w:p>
        </w:tc>
        <w:tc>
          <w:tcPr>
            <w:tcW w:w="1396" w:type="dxa"/>
          </w:tcPr>
          <w:p w14:paraId="39898D62" w14:textId="77777777" w:rsidR="00A17716" w:rsidRPr="00A80459" w:rsidRDefault="00A17716" w:rsidP="00A17716">
            <w:pPr>
              <w:pStyle w:val="ListNumber"/>
              <w:numPr>
                <w:ilvl w:val="0"/>
                <w:numId w:val="0"/>
              </w:numPr>
              <w:jc w:val="center"/>
            </w:pPr>
          </w:p>
        </w:tc>
        <w:tc>
          <w:tcPr>
            <w:tcW w:w="929" w:type="dxa"/>
          </w:tcPr>
          <w:p w14:paraId="6D01B9AC" w14:textId="77777777" w:rsidR="00A17716" w:rsidRPr="00A80459" w:rsidRDefault="00A17716" w:rsidP="00A17716">
            <w:pPr>
              <w:pStyle w:val="ListNumber"/>
              <w:numPr>
                <w:ilvl w:val="0"/>
                <w:numId w:val="0"/>
              </w:numPr>
              <w:jc w:val="center"/>
            </w:pPr>
            <w:r>
              <w:t>X</w:t>
            </w:r>
          </w:p>
        </w:tc>
      </w:tr>
    </w:tbl>
    <w:p w14:paraId="19E43F77" w14:textId="77777777" w:rsidR="00A17716" w:rsidRPr="00F458A0" w:rsidRDefault="00A17716" w:rsidP="00A17716">
      <w:pPr>
        <w:pStyle w:val="Heading3"/>
      </w:pPr>
      <w:bookmarkStart w:id="44" w:name="_Toc514663690"/>
      <w:r w:rsidRPr="00F458A0">
        <w:t>User Interface Data Mapping</w:t>
      </w:r>
      <w:bookmarkEnd w:id="44"/>
    </w:p>
    <w:p w14:paraId="64638807" w14:textId="77777777" w:rsidR="00A17716" w:rsidRPr="00F458A0" w:rsidRDefault="00A17716" w:rsidP="00A17716">
      <w:pPr>
        <w:pStyle w:val="Heading4"/>
      </w:pPr>
      <w:bookmarkStart w:id="45" w:name="_Toc514663691"/>
      <w:r w:rsidRPr="00F458A0">
        <w:t>Application Screen Interface</w:t>
      </w:r>
      <w:bookmarkEnd w:id="45"/>
    </w:p>
    <w:p w14:paraId="59665F8A" w14:textId="77777777" w:rsidR="00A17716" w:rsidRPr="00F458A0" w:rsidRDefault="00A17716" w:rsidP="00A17716">
      <w:pPr>
        <w:pStyle w:val="Heading5"/>
        <w:rPr>
          <w:rStyle w:val="Strong"/>
          <w:b/>
          <w:bCs/>
        </w:rPr>
      </w:pPr>
      <w:bookmarkStart w:id="46" w:name="_Toc514663692"/>
      <w:r w:rsidRPr="00F458A0">
        <w:rPr>
          <w:rStyle w:val="Strong"/>
        </w:rPr>
        <w:t>Mapping IB screens to FHIR resources</w:t>
      </w:r>
      <w:bookmarkEnd w:id="46"/>
    </w:p>
    <w:p w14:paraId="476C19A8" w14:textId="60E69590" w:rsidR="00A17716" w:rsidRPr="00F458A0" w:rsidRDefault="00A17716" w:rsidP="00A17716">
      <w:pPr>
        <w:pStyle w:val="NormalWeb"/>
        <w:rPr>
          <w:rFonts w:eastAsiaTheme="minorEastAsia"/>
        </w:rPr>
      </w:pPr>
      <w:r w:rsidRPr="00F458A0">
        <w:rPr>
          <w:color w:val="000000"/>
        </w:rPr>
        <w:t xml:space="preserve">In addition to needing all the data elements required to generate the </w:t>
      </w:r>
      <w:r>
        <w:rPr>
          <w:color w:val="000000"/>
        </w:rPr>
        <w:t>data</w:t>
      </w:r>
      <w:r w:rsidRPr="00F458A0">
        <w:rPr>
          <w:color w:val="000000"/>
        </w:rPr>
        <w:t xml:space="preserve"> for each </w:t>
      </w:r>
      <w:r>
        <w:rPr>
          <w:color w:val="000000"/>
        </w:rPr>
        <w:t>transaction</w:t>
      </w:r>
      <w:r w:rsidRPr="00F458A0">
        <w:rPr>
          <w:color w:val="000000"/>
        </w:rPr>
        <w:t xml:space="preserve"> for transmission to FSC, the MCCF EDI TAS will need to present all the data needed by </w:t>
      </w:r>
      <w:r>
        <w:rPr>
          <w:color w:val="000000"/>
        </w:rPr>
        <w:t>MCCF</w:t>
      </w:r>
      <w:r w:rsidRPr="00F458A0">
        <w:rPr>
          <w:color w:val="000000"/>
        </w:rPr>
        <w:t xml:space="preserve"> staff to process </w:t>
      </w:r>
      <w:r>
        <w:rPr>
          <w:color w:val="000000"/>
        </w:rPr>
        <w:t>transactions</w:t>
      </w:r>
      <w:r w:rsidRPr="00F458A0">
        <w:rPr>
          <w:color w:val="000000"/>
        </w:rPr>
        <w:t>. It is assumed that the MCCF EDI TAS will use the current IB screens as a baseline for functionality. The data required for the IB screens will be used to define the set of FHIR resources that will be needed to deliver data to the MCCF EDI TAS user interface for claims processing. The mapping performed by the API 2.0 team maps the IB screens and data elements to FHIR resources.</w:t>
      </w:r>
      <w:r w:rsidR="00791537">
        <w:rPr>
          <w:color w:val="000000"/>
        </w:rPr>
        <w:t xml:space="preserve"> Mapping for other screens will be performed as the user stories are defined for those screens.</w:t>
      </w:r>
    </w:p>
    <w:p w14:paraId="19212AC9" w14:textId="77777777" w:rsidR="00A17716" w:rsidRPr="00F458A0" w:rsidRDefault="00A17716" w:rsidP="00A17716">
      <w:pPr>
        <w:pStyle w:val="NormalWeb"/>
      </w:pPr>
      <w:r w:rsidRPr="00F458A0">
        <w:t>The mapping file below from the API 2.0 SDD starts with the list of IB screens and fields and maps those to FHIR resources as well as to VistA files and fields and the 837 flat file data elements in the eBilling ICD.</w:t>
      </w:r>
    </w:p>
    <w:p w14:paraId="287311F3" w14:textId="77777777" w:rsidR="00A17716" w:rsidRPr="00F458A0" w:rsidRDefault="00A17716" w:rsidP="00A17716">
      <w:pPr>
        <w:pStyle w:val="NormalWeb"/>
      </w:pPr>
      <w:r>
        <w:object w:dxaOrig="1287" w:dyaOrig="832" w14:anchorId="2DD34A97">
          <v:shape id="_x0000_i1068" type="#_x0000_t75" style="width:65.3pt;height:41pt" o:ole="">
            <v:imagedata r:id="rId47" o:title=""/>
          </v:shape>
          <o:OLEObject Type="Embed" ProgID="Excel.Sheet.12" ShapeID="_x0000_i1068" DrawAspect="Icon" ObjectID="_1588747465" r:id="rId48"/>
        </w:object>
      </w:r>
    </w:p>
    <w:p w14:paraId="61846234" w14:textId="77777777" w:rsidR="00A17716" w:rsidRPr="00F458A0" w:rsidRDefault="00A17716" w:rsidP="00A17716">
      <w:pPr>
        <w:pStyle w:val="NormalWeb"/>
      </w:pPr>
      <w:r w:rsidRPr="00F458A0">
        <w:t>The FHIR resources identified as being needed to deliver the data elements for the IB screens and fields used by billing staff to process claims are:</w:t>
      </w:r>
    </w:p>
    <w:p w14:paraId="2EB8574F" w14:textId="77777777" w:rsidR="00A17716" w:rsidRPr="00F458A0" w:rsidRDefault="00A17716" w:rsidP="00C82122">
      <w:pPr>
        <w:pStyle w:val="ListNumber"/>
        <w:numPr>
          <w:ilvl w:val="0"/>
          <w:numId w:val="29"/>
        </w:numPr>
      </w:pPr>
      <w:r w:rsidRPr="00F458A0">
        <w:t>Claim</w:t>
      </w:r>
    </w:p>
    <w:p w14:paraId="70FA332F" w14:textId="77777777" w:rsidR="00A17716" w:rsidRPr="00F458A0" w:rsidRDefault="00A17716" w:rsidP="00A17716">
      <w:pPr>
        <w:pStyle w:val="ListNumber"/>
      </w:pPr>
      <w:r w:rsidRPr="00F458A0">
        <w:t>ClaimResponse</w:t>
      </w:r>
    </w:p>
    <w:p w14:paraId="498A88D6" w14:textId="77777777" w:rsidR="00A17716" w:rsidRPr="00F458A0" w:rsidRDefault="00A17716" w:rsidP="00A17716">
      <w:pPr>
        <w:pStyle w:val="ListNumber"/>
      </w:pPr>
      <w:r w:rsidRPr="00F458A0">
        <w:t>Coverage</w:t>
      </w:r>
    </w:p>
    <w:p w14:paraId="62B04FD5" w14:textId="77777777" w:rsidR="00A17716" w:rsidRPr="00F458A0" w:rsidRDefault="00A17716" w:rsidP="00A17716">
      <w:pPr>
        <w:pStyle w:val="ListNumber"/>
      </w:pPr>
      <w:r w:rsidRPr="00F458A0">
        <w:t>Encounter</w:t>
      </w:r>
    </w:p>
    <w:p w14:paraId="20F39345" w14:textId="77777777" w:rsidR="00A17716" w:rsidRPr="00F458A0" w:rsidRDefault="00A17716" w:rsidP="00A17716">
      <w:pPr>
        <w:pStyle w:val="ListNumber"/>
      </w:pPr>
      <w:r w:rsidRPr="00F458A0">
        <w:t>EpisodeOfCare</w:t>
      </w:r>
    </w:p>
    <w:p w14:paraId="3B657F54" w14:textId="77777777" w:rsidR="00A17716" w:rsidRPr="00F458A0" w:rsidRDefault="00A17716" w:rsidP="00A17716">
      <w:pPr>
        <w:pStyle w:val="ListNumber"/>
      </w:pPr>
      <w:r w:rsidRPr="00F458A0">
        <w:t>HealthcareService</w:t>
      </w:r>
    </w:p>
    <w:p w14:paraId="3FD29B5F" w14:textId="77777777" w:rsidR="00A17716" w:rsidRPr="00F458A0" w:rsidRDefault="00A17716" w:rsidP="00A17716">
      <w:pPr>
        <w:pStyle w:val="ListNumber"/>
      </w:pPr>
      <w:r w:rsidRPr="00F458A0">
        <w:t>MedicationOrder</w:t>
      </w:r>
    </w:p>
    <w:p w14:paraId="0D9F6DE5" w14:textId="77777777" w:rsidR="00A17716" w:rsidRPr="00F458A0" w:rsidRDefault="00A17716" w:rsidP="00A17716">
      <w:pPr>
        <w:pStyle w:val="ListNumber"/>
      </w:pPr>
      <w:r w:rsidRPr="00F458A0">
        <w:t>Organization</w:t>
      </w:r>
    </w:p>
    <w:p w14:paraId="3847B0A0" w14:textId="77777777" w:rsidR="00A17716" w:rsidRPr="00F458A0" w:rsidRDefault="00A17716" w:rsidP="00A17716">
      <w:pPr>
        <w:pStyle w:val="ListNumber"/>
      </w:pPr>
      <w:r w:rsidRPr="00F458A0">
        <w:t>Patient</w:t>
      </w:r>
    </w:p>
    <w:p w14:paraId="314FBA13" w14:textId="77777777" w:rsidR="00A17716" w:rsidRPr="00F458A0" w:rsidRDefault="00A17716" w:rsidP="00A17716">
      <w:pPr>
        <w:pStyle w:val="ListNumber"/>
      </w:pPr>
      <w:r w:rsidRPr="00F458A0">
        <w:t>Practitioner</w:t>
      </w:r>
    </w:p>
    <w:p w14:paraId="5AA23D79" w14:textId="77777777" w:rsidR="00A17716" w:rsidRPr="00F458A0" w:rsidRDefault="00A17716" w:rsidP="00A17716">
      <w:pPr>
        <w:pStyle w:val="ListNumber"/>
      </w:pPr>
      <w:r w:rsidRPr="00F458A0">
        <w:t>Procedure</w:t>
      </w:r>
    </w:p>
    <w:p w14:paraId="1D1D2B3E" w14:textId="77777777" w:rsidR="00A17716" w:rsidRPr="00F458A0" w:rsidRDefault="00A17716" w:rsidP="00A17716">
      <w:pPr>
        <w:pStyle w:val="Heading2"/>
      </w:pPr>
      <w:bookmarkStart w:id="47" w:name="_Toc514663693"/>
      <w:r w:rsidRPr="00F458A0">
        <w:lastRenderedPageBreak/>
        <w:t>Conceptual Infrastructure Design</w:t>
      </w:r>
      <w:bookmarkEnd w:id="47"/>
    </w:p>
    <w:p w14:paraId="0310ACAA" w14:textId="77777777" w:rsidR="00A17716" w:rsidRPr="00F458A0" w:rsidRDefault="00A17716" w:rsidP="00A17716">
      <w:pPr>
        <w:pStyle w:val="Heading3"/>
      </w:pPr>
      <w:bookmarkStart w:id="48" w:name="_Toc514663694"/>
      <w:r w:rsidRPr="00F458A0">
        <w:t>System Criticality and High Availability</w:t>
      </w:r>
      <w:bookmarkEnd w:id="48"/>
    </w:p>
    <w:p w14:paraId="31BC9FA5" w14:textId="1BB5EE12" w:rsidR="00A17716" w:rsidRPr="00F458A0" w:rsidRDefault="00A17716" w:rsidP="00A17716">
      <w:pPr>
        <w:pStyle w:val="BodyText"/>
      </w:pPr>
      <w:r w:rsidRPr="00F458A0">
        <w:t>The MCCF EDI TAS follows the standard procedures used for all critical systems. For example:</w:t>
      </w:r>
    </w:p>
    <w:p w14:paraId="2C454507" w14:textId="77777777" w:rsidR="00A17716" w:rsidRPr="00F458A0" w:rsidRDefault="00A17716" w:rsidP="00A17716">
      <w:pPr>
        <w:pStyle w:val="BodyTextBullet1"/>
      </w:pPr>
      <w:r w:rsidRPr="00F458A0">
        <w:t>System backups</w:t>
      </w:r>
    </w:p>
    <w:p w14:paraId="7875DDFA" w14:textId="77777777" w:rsidR="00A17716" w:rsidRDefault="00A17716" w:rsidP="00A17716">
      <w:pPr>
        <w:pStyle w:val="BodyTextBullet1"/>
      </w:pPr>
      <w:r w:rsidRPr="00F458A0">
        <w:t>VistA disaster recovery</w:t>
      </w:r>
    </w:p>
    <w:p w14:paraId="5CD1C81D" w14:textId="082D96DE" w:rsidR="00A17716" w:rsidRPr="00F458A0" w:rsidRDefault="00A17716" w:rsidP="00A17716">
      <w:pPr>
        <w:pStyle w:val="BodyText"/>
      </w:pPr>
      <w:r>
        <w:t>In addition, the high availability features within Azure such as synchronizing across MAG regions will be leveraged to ensure that the TAS application is available.</w:t>
      </w:r>
      <w:r w:rsidR="0034098C">
        <w:t xml:space="preserve"> More details can be found in the MCCF EDI TAS Information Systems Continuity Plan (ISCP) and Disaster Recovery Plan (DRP).</w:t>
      </w:r>
    </w:p>
    <w:p w14:paraId="76F6E9F5" w14:textId="77777777" w:rsidR="00A17716" w:rsidRPr="00F458A0" w:rsidRDefault="00A17716" w:rsidP="00A17716">
      <w:pPr>
        <w:pStyle w:val="Heading3"/>
      </w:pPr>
      <w:bookmarkStart w:id="49" w:name="_Toc514663695"/>
      <w:r w:rsidRPr="00F458A0">
        <w:t>Special Technology</w:t>
      </w:r>
      <w:bookmarkEnd w:id="49"/>
    </w:p>
    <w:p w14:paraId="797A4BA5" w14:textId="2D7AE455" w:rsidR="00A17716" w:rsidRPr="00F458A0" w:rsidRDefault="000A447D" w:rsidP="00A17716">
      <w:pPr>
        <w:pStyle w:val="BodyText"/>
      </w:pPr>
      <w:r>
        <w:t xml:space="preserve">Details of the technologies used in MCCF EDI TAS are included in the </w:t>
      </w:r>
      <w:r w:rsidRPr="000A447D">
        <w:t xml:space="preserve">MCCF EDI TAS Software Packages </w:t>
      </w:r>
      <w:r>
        <w:t xml:space="preserve">table earlier in this document. </w:t>
      </w:r>
      <w:r w:rsidR="00A17716" w:rsidRPr="00F458A0">
        <w:t>MCCF EDI TAS modernization will use current TRM approved packages. In cases where newer versions are required or versions that are not on the TRM are required, we will submit a justification for waiver or evaluation in parallel to our development, to the TRM group. Once approved, we will provide the technology baseline update in a future VIP build of the modernization to align with our desired architectural goals.</w:t>
      </w:r>
    </w:p>
    <w:p w14:paraId="63B4EBA8" w14:textId="77777777" w:rsidR="00A17716" w:rsidRPr="00F458A0" w:rsidRDefault="00A17716" w:rsidP="00A17716">
      <w:pPr>
        <w:pStyle w:val="Heading3"/>
      </w:pPr>
      <w:bookmarkStart w:id="50" w:name="_Toc514663696"/>
      <w:r w:rsidRPr="00F458A0">
        <w:t>Technology Locations</w:t>
      </w:r>
      <w:bookmarkEnd w:id="50"/>
    </w:p>
    <w:p w14:paraId="2EC16978" w14:textId="77777777" w:rsidR="00A17716" w:rsidRPr="00F458A0" w:rsidRDefault="00A17716" w:rsidP="00A17716">
      <w:pPr>
        <w:pStyle w:val="BodyText"/>
      </w:pPr>
      <w:r>
        <w:t xml:space="preserve">The table in section 3.1.2 </w:t>
      </w:r>
      <w:r w:rsidRPr="00F458A0">
        <w:t>shows the components used in MCCF EDI TAS and the locations where each component will be located as well as their TRM status.</w:t>
      </w:r>
    </w:p>
    <w:p w14:paraId="4CF7E77A" w14:textId="77777777" w:rsidR="00A17716" w:rsidRPr="00F458A0" w:rsidRDefault="00A17716" w:rsidP="00A17716">
      <w:pPr>
        <w:pStyle w:val="Heading3"/>
      </w:pPr>
      <w:bookmarkStart w:id="51" w:name="_Toc514663697"/>
      <w:r w:rsidRPr="00F458A0">
        <w:t>Conceptual Infrastructure Diagram</w:t>
      </w:r>
      <w:bookmarkEnd w:id="51"/>
    </w:p>
    <w:p w14:paraId="5D7806B7" w14:textId="5D06172F" w:rsidR="00A17716" w:rsidRPr="000D4905" w:rsidRDefault="008F65BE" w:rsidP="008F65BE">
      <w:pPr>
        <w:pStyle w:val="Caption"/>
        <w:rPr>
          <w:rFonts w:ascii="Arial" w:hAnsi="Arial" w:cs="Arial"/>
        </w:rPr>
      </w:pPr>
      <w:r w:rsidRPr="008F65BE">
        <w:rPr>
          <w:b w:val="0"/>
          <w:sz w:val="24"/>
          <w:szCs w:val="24"/>
        </w:rPr>
        <w:t xml:space="preserve">Figure </w:t>
      </w:r>
      <w:r w:rsidRPr="008F65BE">
        <w:rPr>
          <w:b w:val="0"/>
          <w:sz w:val="24"/>
          <w:szCs w:val="24"/>
        </w:rPr>
        <w:fldChar w:fldCharType="begin"/>
      </w:r>
      <w:r w:rsidRPr="008F65BE">
        <w:rPr>
          <w:b w:val="0"/>
          <w:sz w:val="24"/>
          <w:szCs w:val="24"/>
        </w:rPr>
        <w:instrText xml:space="preserve"> SEQ Figure \* ARABIC </w:instrText>
      </w:r>
      <w:r w:rsidRPr="008F65BE">
        <w:rPr>
          <w:b w:val="0"/>
          <w:sz w:val="24"/>
          <w:szCs w:val="24"/>
        </w:rPr>
        <w:fldChar w:fldCharType="separate"/>
      </w:r>
      <w:r w:rsidRPr="008F65BE">
        <w:rPr>
          <w:b w:val="0"/>
          <w:noProof/>
          <w:sz w:val="24"/>
          <w:szCs w:val="24"/>
        </w:rPr>
        <w:t>6</w:t>
      </w:r>
      <w:r w:rsidRPr="008F65BE">
        <w:rPr>
          <w:b w:val="0"/>
          <w:noProof/>
          <w:sz w:val="24"/>
          <w:szCs w:val="24"/>
        </w:rPr>
        <w:fldChar w:fldCharType="end"/>
      </w:r>
      <w:r w:rsidRPr="008F65BE">
        <w:rPr>
          <w:b w:val="0"/>
          <w:sz w:val="24"/>
          <w:szCs w:val="24"/>
        </w:rPr>
        <w:t>:</w:t>
      </w:r>
      <w:r w:rsidRPr="009C1A65">
        <w:rPr>
          <w:rFonts w:ascii="Arial" w:hAnsi="Arial" w:cs="Arial"/>
        </w:rPr>
        <w:t xml:space="preserve"> </w:t>
      </w:r>
      <w:r w:rsidRPr="008F65BE">
        <w:rPr>
          <w:b w:val="0"/>
          <w:sz w:val="24"/>
          <w:szCs w:val="24"/>
        </w:rPr>
        <w:t>Test Environment Conceptual Infrastructure Diagram, Part 1</w:t>
      </w:r>
      <w:r w:rsidR="006B661F" w:rsidRPr="008F65BE">
        <w:rPr>
          <w:b w:val="0"/>
          <w:bCs w:val="0"/>
          <w:sz w:val="24"/>
          <w:szCs w:val="24"/>
        </w:rPr>
        <w:t>.</w:t>
      </w:r>
      <w:r w:rsidR="00A17716" w:rsidRPr="008F65BE">
        <w:rPr>
          <w:b w:val="0"/>
          <w:sz w:val="24"/>
          <w:szCs w:val="24"/>
        </w:rPr>
        <w:t xml:space="preserve"> and </w:t>
      </w:r>
      <w:r w:rsidRPr="008F65BE">
        <w:rPr>
          <w:b w:val="0"/>
          <w:sz w:val="24"/>
          <w:szCs w:val="24"/>
        </w:rPr>
        <w:t xml:space="preserve">Figure </w:t>
      </w:r>
      <w:r w:rsidRPr="008F65BE">
        <w:rPr>
          <w:b w:val="0"/>
          <w:sz w:val="24"/>
          <w:szCs w:val="24"/>
        </w:rPr>
        <w:fldChar w:fldCharType="begin"/>
      </w:r>
      <w:r w:rsidRPr="008F65BE">
        <w:rPr>
          <w:b w:val="0"/>
          <w:sz w:val="24"/>
          <w:szCs w:val="24"/>
        </w:rPr>
        <w:instrText xml:space="preserve"> SEQ Figure \* ARABIC </w:instrText>
      </w:r>
      <w:r w:rsidRPr="008F65BE">
        <w:rPr>
          <w:b w:val="0"/>
          <w:sz w:val="24"/>
          <w:szCs w:val="24"/>
        </w:rPr>
        <w:fldChar w:fldCharType="separate"/>
      </w:r>
      <w:r w:rsidRPr="008F65BE">
        <w:rPr>
          <w:b w:val="0"/>
          <w:noProof/>
          <w:sz w:val="24"/>
          <w:szCs w:val="24"/>
        </w:rPr>
        <w:t>7</w:t>
      </w:r>
      <w:r w:rsidRPr="008F65BE">
        <w:rPr>
          <w:b w:val="0"/>
          <w:noProof/>
          <w:sz w:val="24"/>
          <w:szCs w:val="24"/>
        </w:rPr>
        <w:fldChar w:fldCharType="end"/>
      </w:r>
      <w:r w:rsidRPr="008F65BE">
        <w:rPr>
          <w:b w:val="0"/>
          <w:sz w:val="24"/>
          <w:szCs w:val="24"/>
        </w:rPr>
        <w:t>: Test Environment Conceptual Infrastructure Diagram, Part</w:t>
      </w:r>
      <w:r w:rsidR="00443315">
        <w:rPr>
          <w:b w:val="0"/>
          <w:sz w:val="24"/>
          <w:szCs w:val="24"/>
        </w:rPr>
        <w:t xml:space="preserve"> 2</w:t>
      </w:r>
      <w:r w:rsidRPr="008F65BE">
        <w:rPr>
          <w:b w:val="0"/>
          <w:sz w:val="24"/>
          <w:szCs w:val="24"/>
        </w:rPr>
        <w:t xml:space="preserve"> </w:t>
      </w:r>
      <w:r w:rsidR="00A17716" w:rsidRPr="008F65BE">
        <w:rPr>
          <w:b w:val="0"/>
          <w:sz w:val="24"/>
          <w:szCs w:val="24"/>
        </w:rPr>
        <w:t xml:space="preserve">show the architecture of the development and test environments used for MCCF EDI TAS. The first diagram shows both the Development Team Amazon Web Services (AWS) Virtual Private Cloud (VPC) and the VA </w:t>
      </w:r>
      <w:r w:rsidR="00A17716" w:rsidRPr="008F65BE">
        <w:rPr>
          <w:b w:val="0"/>
          <w:sz w:val="24"/>
          <w:szCs w:val="24"/>
        </w:rPr>
        <w:lastRenderedPageBreak/>
        <w:t>MAG environments that will be used. The second diagram shows the details of the AWS environment that will be used for development of the MCCF EDI TAS.</w:t>
      </w:r>
    </w:p>
    <w:p w14:paraId="60A67AB0" w14:textId="7BC134AD" w:rsidR="00A17716" w:rsidRPr="009C1A65" w:rsidRDefault="00A17716" w:rsidP="00A17716">
      <w:pPr>
        <w:pStyle w:val="Caption"/>
        <w:rPr>
          <w:rFonts w:ascii="Arial" w:hAnsi="Arial" w:cs="Arial"/>
        </w:rPr>
      </w:pPr>
      <w:bookmarkStart w:id="52" w:name="_Toc514659849"/>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6</w:t>
      </w:r>
      <w:r w:rsidRPr="009C1A65">
        <w:rPr>
          <w:rFonts w:ascii="Arial" w:hAnsi="Arial" w:cs="Arial"/>
          <w:noProof/>
        </w:rPr>
        <w:fldChar w:fldCharType="end"/>
      </w:r>
      <w:r w:rsidRPr="009C1A65">
        <w:rPr>
          <w:rFonts w:ascii="Arial" w:hAnsi="Arial" w:cs="Arial"/>
        </w:rPr>
        <w:t xml:space="preserve">: Test Environment Conceptual Infrastructure Diagram, </w:t>
      </w:r>
      <w:proofErr w:type="gramStart"/>
      <w:r w:rsidRPr="009C1A65">
        <w:rPr>
          <w:rFonts w:ascii="Arial" w:hAnsi="Arial" w:cs="Arial"/>
        </w:rPr>
        <w:t xml:space="preserve">Part </w:t>
      </w:r>
      <w:r w:rsidR="00443315">
        <w:rPr>
          <w:rFonts w:ascii="Arial" w:hAnsi="Arial" w:cs="Arial"/>
        </w:rPr>
        <w:t xml:space="preserve"> 1</w:t>
      </w:r>
      <w:bookmarkEnd w:id="52"/>
      <w:proofErr w:type="gramEnd"/>
    </w:p>
    <w:p w14:paraId="6DBD9477" w14:textId="5E9668C5" w:rsidR="00A17716" w:rsidRPr="00F458A0" w:rsidRDefault="00981451" w:rsidP="00A17716">
      <w:pPr>
        <w:pStyle w:val="InstructionalText1"/>
      </w:pPr>
      <w:r>
        <w:rPr>
          <w:noProof/>
        </w:rPr>
        <w:drawing>
          <wp:inline distT="0" distB="0" distL="0" distR="0" wp14:anchorId="7E59AE87" wp14:editId="1E494C67">
            <wp:extent cx="5943600" cy="4592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Environment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86737AF" w14:textId="0E44DE6B" w:rsidR="000D4905" w:rsidRPr="009C1A65" w:rsidRDefault="00A17716" w:rsidP="000D4905">
      <w:pPr>
        <w:pStyle w:val="Caption"/>
        <w:rPr>
          <w:rFonts w:ascii="Arial" w:hAnsi="Arial" w:cs="Arial"/>
        </w:rPr>
      </w:pPr>
      <w:bookmarkStart w:id="53" w:name="_Toc514659850"/>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7</w:t>
      </w:r>
      <w:r w:rsidRPr="009C1A65">
        <w:rPr>
          <w:rFonts w:ascii="Arial" w:hAnsi="Arial" w:cs="Arial"/>
          <w:noProof/>
        </w:rPr>
        <w:fldChar w:fldCharType="end"/>
      </w:r>
      <w:r w:rsidRPr="009C1A65">
        <w:rPr>
          <w:rFonts w:ascii="Arial" w:hAnsi="Arial" w:cs="Arial"/>
        </w:rPr>
        <w:t xml:space="preserve">: Test Environment Conceptual Infrastructure Diagram, Part </w:t>
      </w:r>
      <w:r w:rsidR="00443315">
        <w:rPr>
          <w:rFonts w:ascii="Arial" w:hAnsi="Arial" w:cs="Arial"/>
        </w:rPr>
        <w:t>2</w:t>
      </w:r>
      <w:bookmarkEnd w:id="53"/>
    </w:p>
    <w:p w14:paraId="1CF593F7" w14:textId="082E6F0F" w:rsidR="00A17716" w:rsidRPr="009C1A65" w:rsidRDefault="00A17716" w:rsidP="00A17716">
      <w:pPr>
        <w:pStyle w:val="Caption"/>
        <w:rPr>
          <w:rFonts w:ascii="Arial" w:hAnsi="Arial" w:cs="Arial"/>
        </w:rPr>
      </w:pPr>
    </w:p>
    <w:p w14:paraId="143A3297" w14:textId="77777777" w:rsidR="00A17716" w:rsidRPr="00F458A0" w:rsidRDefault="00A17716" w:rsidP="00A17716">
      <w:pPr>
        <w:pStyle w:val="BodyText"/>
      </w:pPr>
      <w:r>
        <w:rPr>
          <w:noProof/>
        </w:rPr>
        <w:drawing>
          <wp:inline distT="0" distB="0" distL="0" distR="0" wp14:anchorId="7575BDDE" wp14:editId="15F05B7A">
            <wp:extent cx="7775575" cy="59436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vOps MCCF.jpg"/>
                    <pic:cNvPicPr/>
                  </pic:nvPicPr>
                  <pic:blipFill>
                    <a:blip r:embed="rId50">
                      <a:extLst>
                        <a:ext uri="{28A0092B-C50C-407E-A947-70E740481C1C}">
                          <a14:useLocalDpi xmlns:a14="http://schemas.microsoft.com/office/drawing/2010/main" val="0"/>
                        </a:ext>
                      </a:extLst>
                    </a:blip>
                    <a:stretch>
                      <a:fillRect/>
                    </a:stretch>
                  </pic:blipFill>
                  <pic:spPr>
                    <a:xfrm>
                      <a:off x="0" y="0"/>
                      <a:ext cx="7775575" cy="5943600"/>
                    </a:xfrm>
                    <a:prstGeom prst="rect">
                      <a:avLst/>
                    </a:prstGeom>
                  </pic:spPr>
                </pic:pic>
              </a:graphicData>
            </a:graphic>
          </wp:inline>
        </w:drawing>
      </w:r>
    </w:p>
    <w:p w14:paraId="17B385C0" w14:textId="77777777" w:rsidR="00A17716" w:rsidRPr="00F458A0" w:rsidRDefault="00A17716" w:rsidP="00A17716">
      <w:pPr>
        <w:pStyle w:val="BodyText"/>
      </w:pPr>
    </w:p>
    <w:p w14:paraId="5D1EE7BF" w14:textId="77777777" w:rsidR="00A17716" w:rsidRDefault="00A17716" w:rsidP="00A17716">
      <w:pPr>
        <w:pStyle w:val="Heading4"/>
      </w:pPr>
      <w:bookmarkStart w:id="54" w:name="_Toc514663698"/>
      <w:r w:rsidRPr="00F458A0">
        <w:t>Conceptual Production String Diagram</w:t>
      </w:r>
      <w:bookmarkEnd w:id="54"/>
    </w:p>
    <w:p w14:paraId="05AD71CB" w14:textId="77777777" w:rsidR="00A17716" w:rsidRPr="004A0279" w:rsidRDefault="00A17716" w:rsidP="00A17716">
      <w:pPr>
        <w:pStyle w:val="BodyText"/>
      </w:pPr>
      <w:r>
        <w:t>The diagram below shows the process used to deploy the TAS application into production. The process shows moving from development through to application build and deployment. The quality tests performed at various stages in the process are shown as is the Nexus artifact repository that will be used to manage production deployment artifacts.</w:t>
      </w:r>
    </w:p>
    <w:p w14:paraId="69F31F55" w14:textId="77777777" w:rsidR="00A17716" w:rsidRPr="009C1A65" w:rsidRDefault="00A17716" w:rsidP="00A17716">
      <w:pPr>
        <w:pStyle w:val="Caption"/>
        <w:rPr>
          <w:rFonts w:ascii="Arial" w:hAnsi="Arial" w:cs="Arial"/>
        </w:rPr>
      </w:pPr>
      <w:bookmarkStart w:id="55" w:name="_Toc514659851"/>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8</w:t>
      </w:r>
      <w:r w:rsidRPr="009C1A65">
        <w:rPr>
          <w:rFonts w:ascii="Arial" w:hAnsi="Arial" w:cs="Arial"/>
          <w:noProof/>
        </w:rPr>
        <w:fldChar w:fldCharType="end"/>
      </w:r>
      <w:r w:rsidRPr="009C1A65">
        <w:rPr>
          <w:rFonts w:ascii="Arial" w:hAnsi="Arial" w:cs="Arial"/>
        </w:rPr>
        <w:t>: Conceptual Production String Diagram</w:t>
      </w:r>
      <w:bookmarkEnd w:id="55"/>
    </w:p>
    <w:p w14:paraId="2F05EEA0" w14:textId="77777777" w:rsidR="00A17716" w:rsidRPr="00F458A0" w:rsidRDefault="00A17716" w:rsidP="00A17716">
      <w:r w:rsidRPr="00F458A0">
        <w:rPr>
          <w:noProof/>
        </w:rPr>
        <w:drawing>
          <wp:inline distT="0" distB="0" distL="0" distR="0" wp14:anchorId="7EC45BE8" wp14:editId="4E06CCD0">
            <wp:extent cx="5943600" cy="471424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vOps Overview - Halfaker Quality Curv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inline>
        </w:drawing>
      </w:r>
    </w:p>
    <w:p w14:paraId="11A03570" w14:textId="77777777" w:rsidR="00A17716" w:rsidRPr="00F458A0" w:rsidRDefault="00A17716" w:rsidP="00A17716">
      <w:pPr>
        <w:pStyle w:val="Heading1"/>
      </w:pPr>
      <w:bookmarkStart w:id="56" w:name="_Toc514663699"/>
      <w:r w:rsidRPr="00F458A0">
        <w:t>System Architecture</w:t>
      </w:r>
      <w:bookmarkEnd w:id="56"/>
    </w:p>
    <w:p w14:paraId="4A2EBDD6" w14:textId="77777777" w:rsidR="00A17716" w:rsidRPr="00F458A0" w:rsidRDefault="00A17716" w:rsidP="00A17716">
      <w:pPr>
        <w:pStyle w:val="Heading2"/>
      </w:pPr>
      <w:bookmarkStart w:id="57" w:name="_Toc514663700"/>
      <w:r w:rsidRPr="00F458A0">
        <w:t>Hardware Architecture</w:t>
      </w:r>
      <w:bookmarkEnd w:id="57"/>
    </w:p>
    <w:p w14:paraId="7E35A4C3" w14:textId="77777777" w:rsidR="00A17716" w:rsidRPr="00F458A0" w:rsidRDefault="00A17716" w:rsidP="00A17716">
      <w:pPr>
        <w:pStyle w:val="BodyText"/>
      </w:pPr>
      <w:r w:rsidRPr="00F458A0">
        <w:t xml:space="preserve">MCCF EDI TAS provides a Web application that reads and writes data to existing VA VistA instances distributed throughout the VA Enterprise, so the overall architecture is distributed. The architecture takes advantage of consolidation of VistA instances into regional data centers. MCCF EDI TAS is based on node.js and as such runs on a platform that supports node.js, including </w:t>
      </w:r>
      <w:r>
        <w:t>Red Hat</w:t>
      </w:r>
      <w:r w:rsidRPr="00F458A0">
        <w:t xml:space="preserve"> Linux. MCCF EDI TAS components will be deployed on a standard VA baseline </w:t>
      </w:r>
      <w:r>
        <w:t xml:space="preserve">Red Hat </w:t>
      </w:r>
      <w:r w:rsidRPr="00F458A0">
        <w:t>Linux image.</w:t>
      </w:r>
      <w:r>
        <w:t xml:space="preserve"> The TAS web application components will be deployed in MAG for national use, and the MUMPS code needed to enable VistA Data Access will be deployed in the VA VistA instances.</w:t>
      </w:r>
    </w:p>
    <w:p w14:paraId="6AFECDDD" w14:textId="5053A435" w:rsidR="00A17716" w:rsidRPr="00F458A0" w:rsidRDefault="00A17716" w:rsidP="00A17716">
      <w:pPr>
        <w:pStyle w:val="BodyText"/>
      </w:pPr>
      <w:r w:rsidRPr="00F458A0">
        <w:t>MCCF EDI TAS components will run effectively on virtual platforms provided by VA using VA baseline images. Existing VA data protection and backup techniques will be effective for the MCCF EDI TAS platform.</w:t>
      </w:r>
      <w:r w:rsidR="00B630EA">
        <w:t xml:space="preserve"> Capacity planning will be performed using the transaction volumes </w:t>
      </w:r>
      <w:r w:rsidR="00B630EA">
        <w:lastRenderedPageBreak/>
        <w:t>included in section 2.6.2. The hardware architecture allows for scaling by adding servers to handle additional load.</w:t>
      </w:r>
    </w:p>
    <w:p w14:paraId="4C2C8F65" w14:textId="77777777" w:rsidR="00A17716" w:rsidRPr="00F458A0" w:rsidRDefault="00A17716" w:rsidP="00A17716">
      <w:pPr>
        <w:pStyle w:val="Heading2"/>
      </w:pPr>
      <w:bookmarkStart w:id="58" w:name="_Toc514663701"/>
      <w:r w:rsidRPr="00F458A0">
        <w:t>Software Architecture</w:t>
      </w:r>
      <w:bookmarkEnd w:id="58"/>
    </w:p>
    <w:p w14:paraId="023FFAB4" w14:textId="0CDD42A4" w:rsidR="00A17716" w:rsidRPr="00F458A0" w:rsidRDefault="00A17716" w:rsidP="00A17716">
      <w:pPr>
        <w:rPr>
          <w:iCs/>
        </w:rPr>
      </w:pPr>
      <w:r w:rsidRPr="00F458A0">
        <w:rPr>
          <w:iCs/>
        </w:rPr>
        <w:t>The software used for each component in the MCCF EDI TAS Architecture is listed in</w:t>
      </w:r>
      <w:r w:rsidR="00501808">
        <w:rPr>
          <w:iCs/>
        </w:rPr>
        <w:t xml:space="preserve"> the table in section 3.1.2</w:t>
      </w:r>
      <w:r w:rsidRPr="00F458A0">
        <w:rPr>
          <w:iCs/>
        </w:rPr>
        <w:t>.</w:t>
      </w:r>
    </w:p>
    <w:p w14:paraId="5BDDB6E7" w14:textId="77777777" w:rsidR="00A17716" w:rsidRDefault="00A17716" w:rsidP="00A17716">
      <w:pPr>
        <w:pStyle w:val="BodyText"/>
      </w:pPr>
      <w:r>
        <w:t>For t</w:t>
      </w:r>
      <w:r w:rsidRPr="00F458A0">
        <w:t>he MCCF EDI TAS architecture, VistA data access is available to the Business and Presentation layers, as well as other consumers such as FSC, via a FHIR API implementation, which delivers FHIR resources using a FHIR Profile, and enables all search, query, and fetch operations defined in the FHIR specification.</w:t>
      </w:r>
    </w:p>
    <w:p w14:paraId="63BE9F92" w14:textId="35574D72" w:rsidR="00A17716" w:rsidRDefault="00A17716" w:rsidP="004F46C4">
      <w:pPr>
        <w:pStyle w:val="Caption"/>
      </w:pPr>
      <w:bookmarkStart w:id="59" w:name="_Toc514663702"/>
      <w:r>
        <w:t xml:space="preserve">MCCF EDI TAS Package Management </w:t>
      </w:r>
      <w:r w:rsidR="00497943">
        <w:t>Process</w:t>
      </w:r>
      <w:bookmarkEnd w:id="59"/>
    </w:p>
    <w:p w14:paraId="22FC9435" w14:textId="77777777" w:rsidR="00A17716" w:rsidRDefault="00A17716" w:rsidP="00A17716">
      <w:pPr>
        <w:pStyle w:val="Heading4"/>
      </w:pPr>
      <w:bookmarkStart w:id="60" w:name="_Toc514663703"/>
      <w:r>
        <w:t>MCCF VA Base Packages</w:t>
      </w:r>
      <w:bookmarkEnd w:id="60"/>
    </w:p>
    <w:p w14:paraId="4ECE8BDF" w14:textId="30B85012" w:rsidR="00A17716" w:rsidRDefault="00794645" w:rsidP="00C82122">
      <w:pPr>
        <w:pStyle w:val="ListParagraph"/>
        <w:numPr>
          <w:ilvl w:val="0"/>
          <w:numId w:val="34"/>
        </w:numPr>
        <w:spacing w:before="0" w:after="160" w:line="259" w:lineRule="auto"/>
      </w:pPr>
      <w:r>
        <w:t xml:space="preserve">MAG </w:t>
      </w:r>
      <w:r w:rsidR="00A17716">
        <w:t>version availability is confirmed by the MCCF System Administrator (SA)</w:t>
      </w:r>
    </w:p>
    <w:p w14:paraId="64D8C2F3" w14:textId="29E49064" w:rsidR="00A17716" w:rsidRDefault="00A17716" w:rsidP="00C82122">
      <w:pPr>
        <w:pStyle w:val="ListParagraph"/>
        <w:numPr>
          <w:ilvl w:val="0"/>
          <w:numId w:val="34"/>
        </w:numPr>
        <w:spacing w:before="0" w:after="160" w:line="259" w:lineRule="auto"/>
      </w:pPr>
      <w:r>
        <w:t xml:space="preserve">AWS Controller server MCCF VA Base repository is populated by the MCCF SA based on the </w:t>
      </w:r>
      <w:r w:rsidR="00794645">
        <w:t xml:space="preserve">MAG </w:t>
      </w:r>
      <w:r>
        <w:t>availability</w:t>
      </w:r>
    </w:p>
    <w:p w14:paraId="6ABBD56B" w14:textId="40841B9A" w:rsidR="00A17716" w:rsidRDefault="00A17716" w:rsidP="00C82122">
      <w:pPr>
        <w:pStyle w:val="ListParagraph"/>
        <w:numPr>
          <w:ilvl w:val="0"/>
          <w:numId w:val="34"/>
        </w:numPr>
        <w:spacing w:before="0" w:after="160" w:line="259" w:lineRule="auto"/>
      </w:pPr>
      <w:r>
        <w:t xml:space="preserve">Dev </w:t>
      </w:r>
      <w:r w:rsidR="00794645">
        <w:t xml:space="preserve">MAG </w:t>
      </w:r>
      <w:r>
        <w:t xml:space="preserve">Controller server subscribes to existing Satellite channel(s) for environment packages </w:t>
      </w:r>
    </w:p>
    <w:p w14:paraId="42F74E5A" w14:textId="2210F10E" w:rsidR="00A17716" w:rsidRDefault="00A17716" w:rsidP="00C82122">
      <w:pPr>
        <w:pStyle w:val="ListParagraph"/>
        <w:numPr>
          <w:ilvl w:val="0"/>
          <w:numId w:val="34"/>
        </w:numPr>
        <w:spacing w:before="0" w:after="160" w:line="259" w:lineRule="auto"/>
      </w:pPr>
      <w:r>
        <w:t xml:space="preserve">Satellite channel based on Dev </w:t>
      </w:r>
      <w:r w:rsidR="00794645">
        <w:t xml:space="preserve">MAG </w:t>
      </w:r>
      <w:r>
        <w:t xml:space="preserve">Controller MCCF VA Base repository is used for provisioning within CI, CIT, SQA, and UAT </w:t>
      </w:r>
      <w:r w:rsidR="00794645">
        <w:t xml:space="preserve">MAG </w:t>
      </w:r>
      <w:r>
        <w:t>environments</w:t>
      </w:r>
    </w:p>
    <w:p w14:paraId="24859C6D" w14:textId="77777777" w:rsidR="00A17716" w:rsidRDefault="00A17716" w:rsidP="00A17716">
      <w:pPr>
        <w:pStyle w:val="Heading4"/>
      </w:pPr>
      <w:bookmarkStart w:id="61" w:name="_Toc514663704"/>
      <w:r>
        <w:t>MCCF DEV Packages</w:t>
      </w:r>
      <w:bookmarkEnd w:id="61"/>
    </w:p>
    <w:p w14:paraId="34CED13F" w14:textId="77777777" w:rsidR="00A17716" w:rsidRDefault="00A17716" w:rsidP="00C82122">
      <w:pPr>
        <w:pStyle w:val="ListParagraph"/>
        <w:numPr>
          <w:ilvl w:val="0"/>
          <w:numId w:val="35"/>
        </w:numPr>
        <w:spacing w:before="0" w:after="160" w:line="259" w:lineRule="auto"/>
      </w:pPr>
      <w:r>
        <w:t>Packages are identified on the baseline MCCF EDI TAS configuration</w:t>
      </w:r>
    </w:p>
    <w:p w14:paraId="7D3E3AF2" w14:textId="77777777" w:rsidR="00A17716" w:rsidRDefault="00A17716" w:rsidP="00C82122">
      <w:pPr>
        <w:pStyle w:val="ListParagraph"/>
        <w:numPr>
          <w:ilvl w:val="0"/>
          <w:numId w:val="35"/>
        </w:numPr>
        <w:spacing w:before="0" w:after="160" w:line="259" w:lineRule="auto"/>
      </w:pPr>
      <w:r>
        <w:t>TRM version availability is confirmed by the MCCF Configuration Manager</w:t>
      </w:r>
    </w:p>
    <w:p w14:paraId="576846AE" w14:textId="77777777" w:rsidR="00A17716" w:rsidRDefault="00A17716" w:rsidP="00C82122">
      <w:pPr>
        <w:pStyle w:val="ListParagraph"/>
        <w:numPr>
          <w:ilvl w:val="0"/>
          <w:numId w:val="35"/>
        </w:numPr>
        <w:spacing w:before="0" w:after="160" w:line="259" w:lineRule="auto"/>
      </w:pPr>
      <w:r>
        <w:t>RPMs are created for NPMs</w:t>
      </w:r>
    </w:p>
    <w:p w14:paraId="566C6949" w14:textId="77777777" w:rsidR="00A17716" w:rsidRDefault="00A17716" w:rsidP="00C82122">
      <w:pPr>
        <w:pStyle w:val="ListParagraph"/>
        <w:numPr>
          <w:ilvl w:val="0"/>
          <w:numId w:val="35"/>
        </w:numPr>
        <w:spacing w:before="0" w:after="160" w:line="259" w:lineRule="auto"/>
      </w:pPr>
      <w:r>
        <w:t>RPMs for TRM approved versions are manually added to the MCCF DEV repo on the AWS controller by the MCCF Configuration Manager</w:t>
      </w:r>
    </w:p>
    <w:p w14:paraId="180FFAD3" w14:textId="77777777" w:rsidR="00A17716" w:rsidRDefault="00A17716" w:rsidP="00C82122">
      <w:pPr>
        <w:pStyle w:val="ListParagraph"/>
        <w:numPr>
          <w:ilvl w:val="0"/>
          <w:numId w:val="35"/>
        </w:numPr>
        <w:spacing w:before="0" w:after="160" w:line="259" w:lineRule="auto"/>
      </w:pPr>
      <w:r>
        <w:t>Packages in the MCCF DEV repo are checked in to Bitbucket</w:t>
      </w:r>
    </w:p>
    <w:p w14:paraId="38163A4F" w14:textId="7EFC65D9" w:rsidR="00A17716" w:rsidRDefault="00A17716" w:rsidP="00C82122">
      <w:pPr>
        <w:pStyle w:val="ListParagraph"/>
        <w:numPr>
          <w:ilvl w:val="0"/>
          <w:numId w:val="35"/>
        </w:numPr>
        <w:spacing w:before="0" w:after="160" w:line="259" w:lineRule="auto"/>
      </w:pPr>
      <w:r>
        <w:t xml:space="preserve">Packages are synched from Bitbucket to Dev </w:t>
      </w:r>
      <w:r w:rsidR="00794645">
        <w:t xml:space="preserve">MAG </w:t>
      </w:r>
      <w:r>
        <w:t>Controller</w:t>
      </w:r>
    </w:p>
    <w:p w14:paraId="47C7B161" w14:textId="33DC25C7" w:rsidR="00A17716" w:rsidRDefault="00A17716" w:rsidP="00C82122">
      <w:pPr>
        <w:pStyle w:val="ListParagraph"/>
        <w:numPr>
          <w:ilvl w:val="0"/>
          <w:numId w:val="35"/>
        </w:numPr>
        <w:spacing w:before="0" w:after="160" w:line="259" w:lineRule="auto"/>
      </w:pPr>
      <w:r>
        <w:t xml:space="preserve">Packages from Dev </w:t>
      </w:r>
      <w:r w:rsidR="00794645">
        <w:t xml:space="preserve">MAG </w:t>
      </w:r>
      <w:r>
        <w:t>Controller MCCF DEV repo are checked into RTC</w:t>
      </w:r>
    </w:p>
    <w:p w14:paraId="52ECB76B" w14:textId="1FA20502" w:rsidR="00A17716" w:rsidRDefault="00A17716" w:rsidP="00C82122">
      <w:pPr>
        <w:pStyle w:val="ListParagraph"/>
        <w:numPr>
          <w:ilvl w:val="0"/>
          <w:numId w:val="35"/>
        </w:numPr>
        <w:spacing w:before="0" w:after="160" w:line="259" w:lineRule="auto"/>
      </w:pPr>
      <w:r>
        <w:t xml:space="preserve">Satellite server updates MCCF DEV channel from Dev </w:t>
      </w:r>
      <w:r w:rsidR="00794645">
        <w:t xml:space="preserve">MAG </w:t>
      </w:r>
      <w:r>
        <w:t>Controller MCCF DEV repo</w:t>
      </w:r>
    </w:p>
    <w:p w14:paraId="5E457443" w14:textId="25A6DCAB" w:rsidR="00A17716" w:rsidRDefault="00A17716" w:rsidP="00C82122">
      <w:pPr>
        <w:pStyle w:val="ListParagraph"/>
        <w:numPr>
          <w:ilvl w:val="0"/>
          <w:numId w:val="35"/>
        </w:numPr>
        <w:spacing w:before="0" w:after="160" w:line="259" w:lineRule="auto"/>
      </w:pPr>
      <w:r>
        <w:t xml:space="preserve">Dev </w:t>
      </w:r>
      <w:r w:rsidR="00794645">
        <w:t xml:space="preserve">MAG </w:t>
      </w:r>
      <w:r>
        <w:t>Controller server subscribes to Satellite channel(s) for MCCF DEV packages</w:t>
      </w:r>
    </w:p>
    <w:p w14:paraId="298A19DD" w14:textId="10237BFA" w:rsidR="00A17716" w:rsidRDefault="00A17716" w:rsidP="00C82122">
      <w:pPr>
        <w:pStyle w:val="ListParagraph"/>
        <w:numPr>
          <w:ilvl w:val="0"/>
          <w:numId w:val="35"/>
        </w:numPr>
        <w:spacing w:before="0" w:after="160" w:line="259" w:lineRule="auto"/>
      </w:pPr>
      <w:r>
        <w:t xml:space="preserve">Satellite channel based on Dev </w:t>
      </w:r>
      <w:r w:rsidR="00794645">
        <w:t xml:space="preserve">MAG </w:t>
      </w:r>
      <w:r>
        <w:t xml:space="preserve">Controller MCCF DEV repository is used for provisioning within CI, CIT, SQA, and UAT </w:t>
      </w:r>
      <w:r w:rsidR="00794645">
        <w:t xml:space="preserve">MAG </w:t>
      </w:r>
      <w:r>
        <w:t>environments</w:t>
      </w:r>
    </w:p>
    <w:p w14:paraId="320EFFDD" w14:textId="006CD6B3" w:rsidR="00A17716" w:rsidRDefault="00EF2B7A" w:rsidP="00EF2B7A">
      <w:pPr>
        <w:pStyle w:val="Caption"/>
      </w:pPr>
      <w:bookmarkStart w:id="62" w:name="_Toc514659852"/>
      <w:r>
        <w:lastRenderedPageBreak/>
        <w:t xml:space="preserve">Figure </w:t>
      </w:r>
      <w:r w:rsidR="00F3364E">
        <w:fldChar w:fldCharType="begin"/>
      </w:r>
      <w:r w:rsidR="00F3364E">
        <w:instrText xml:space="preserve"> SEQ Figure \* ARABIC </w:instrText>
      </w:r>
      <w:r w:rsidR="00F3364E">
        <w:fldChar w:fldCharType="separate"/>
      </w:r>
      <w:r w:rsidR="006B661F">
        <w:rPr>
          <w:noProof/>
        </w:rPr>
        <w:t>9</w:t>
      </w:r>
      <w:r w:rsidR="00F3364E">
        <w:rPr>
          <w:noProof/>
        </w:rPr>
        <w:fldChar w:fldCharType="end"/>
      </w:r>
      <w:r>
        <w:t xml:space="preserve"> - MCCF EDI TAS Package Management Process</w:t>
      </w:r>
      <w:bookmarkEnd w:id="62"/>
    </w:p>
    <w:p w14:paraId="047A8D31" w14:textId="3C57E0A4" w:rsidR="00A17716" w:rsidRDefault="00BC53E7" w:rsidP="00A17716">
      <w:pPr>
        <w:pStyle w:val="BodyText"/>
      </w:pPr>
      <w:r>
        <w:rPr>
          <w:noProof/>
        </w:rPr>
        <w:drawing>
          <wp:inline distT="0" distB="0" distL="0" distR="0" wp14:anchorId="55002574" wp14:editId="66CDDA4D">
            <wp:extent cx="5943600" cy="4617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Management.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617085"/>
                    </a:xfrm>
                    <a:prstGeom prst="rect">
                      <a:avLst/>
                    </a:prstGeom>
                  </pic:spPr>
                </pic:pic>
              </a:graphicData>
            </a:graphic>
          </wp:inline>
        </w:drawing>
      </w:r>
    </w:p>
    <w:p w14:paraId="6C874459" w14:textId="77777777" w:rsidR="00A17716" w:rsidRDefault="00A17716" w:rsidP="00A17716">
      <w:pPr>
        <w:pStyle w:val="Heading3"/>
      </w:pPr>
      <w:bookmarkStart w:id="63" w:name="_Toc514663705"/>
      <w:r>
        <w:t>Node and Angular Shared Components</w:t>
      </w:r>
      <w:bookmarkEnd w:id="63"/>
    </w:p>
    <w:p w14:paraId="1C560957" w14:textId="77777777" w:rsidR="00A17716" w:rsidRDefault="00A17716" w:rsidP="00A17716">
      <w:pPr>
        <w:pStyle w:val="BodyText"/>
        <w:rPr>
          <w:rFonts w:eastAsiaTheme="minorEastAsia"/>
        </w:rPr>
      </w:pPr>
      <w:r>
        <w:t>Creating shared modules using node and Angular will allow common features or functionality to be created once and reused by all product teams for MCCF EDI TAS. Common UI components such as the TAS eheader and footer will be created using Angular. Common services likewise will be created as shared components using node.</w:t>
      </w:r>
    </w:p>
    <w:p w14:paraId="2BB0FD96" w14:textId="77777777" w:rsidR="00A17716" w:rsidRPr="00F458A0" w:rsidRDefault="00A17716" w:rsidP="00A17716">
      <w:pPr>
        <w:pStyle w:val="BodyText"/>
      </w:pPr>
    </w:p>
    <w:p w14:paraId="3FFD3910" w14:textId="77777777" w:rsidR="00A17716" w:rsidRPr="00F458A0" w:rsidRDefault="00A17716" w:rsidP="00A17716">
      <w:pPr>
        <w:pStyle w:val="Heading2"/>
      </w:pPr>
      <w:bookmarkStart w:id="64" w:name="_Toc514663706"/>
      <w:r w:rsidRPr="00F458A0">
        <w:t>Network Architecture</w:t>
      </w:r>
      <w:bookmarkEnd w:id="64"/>
    </w:p>
    <w:p w14:paraId="7082DEEB" w14:textId="1251BD9C" w:rsidR="00A17716" w:rsidRPr="00F458A0" w:rsidRDefault="00A17716" w:rsidP="00A17716">
      <w:pPr>
        <w:pStyle w:val="BodyText"/>
      </w:pPr>
      <w:r w:rsidRPr="00F458A0">
        <w:t xml:space="preserve">MCCF EDI TAS relies on existing VA local area networks (LANs) and Wide Area Networks (WANs). Connections are over VA-standard implementations of HTTP/HTTPS and TCP. Logical and Physical network isolation through firewalls and port restrictions are not affected by MCCF EDI TAS. </w:t>
      </w:r>
      <w:r w:rsidR="00247938">
        <w:t>As</w:t>
      </w:r>
      <w:r w:rsidR="00247938" w:rsidRPr="00F458A0">
        <w:t xml:space="preserve"> </w:t>
      </w:r>
      <w:r w:rsidRPr="00F458A0">
        <w:t xml:space="preserve">the VA configures TCP ports to run MCCF EDI TAS services, these TCP ports and endpoints will need to be configured in network isolation devices and software. </w:t>
      </w:r>
      <w:r>
        <w:t>The MAG environment enables communication between components within each MAG environment as well as between MAG regions. TAS will make use of this internal MAG infrastructure as well as the connection between MAG and the VA network.</w:t>
      </w:r>
      <w:r w:rsidR="000C7D2F">
        <w:t xml:space="preserve"> Detailed </w:t>
      </w:r>
      <w:r w:rsidR="000C7D2F" w:rsidRPr="000C7D2F">
        <w:t>diagram</w:t>
      </w:r>
      <w:r w:rsidR="000C7D2F">
        <w:t>s</w:t>
      </w:r>
      <w:r w:rsidR="000C7D2F" w:rsidRPr="000C7D2F">
        <w:t xml:space="preserve"> </w:t>
      </w:r>
      <w:r w:rsidR="000C7D2F">
        <w:t xml:space="preserve">and tables </w:t>
      </w:r>
      <w:r w:rsidR="000C7D2F" w:rsidRPr="000C7D2F">
        <w:t xml:space="preserve">depicting </w:t>
      </w:r>
      <w:r w:rsidR="000C7D2F" w:rsidRPr="000C7D2F">
        <w:lastRenderedPageBreak/>
        <w:t>the communications path(s) between the system and subsystem modules</w:t>
      </w:r>
      <w:r w:rsidR="000C7D2F">
        <w:t xml:space="preserve"> are included in sections 6.3 and 7.1 of this document</w:t>
      </w:r>
      <w:r w:rsidR="000C7D2F" w:rsidRPr="000C7D2F">
        <w:t>.</w:t>
      </w:r>
    </w:p>
    <w:p w14:paraId="67AEE1D8" w14:textId="77777777" w:rsidR="00A17716" w:rsidRPr="00F458A0" w:rsidRDefault="00A17716" w:rsidP="00A17716">
      <w:pPr>
        <w:pStyle w:val="Heading2"/>
      </w:pPr>
      <w:bookmarkStart w:id="65" w:name="_Toc514663707"/>
      <w:r w:rsidRPr="00F458A0">
        <w:t>Service Oriented Architecture / ESS</w:t>
      </w:r>
      <w:bookmarkEnd w:id="65"/>
    </w:p>
    <w:p w14:paraId="49293048" w14:textId="1D0C2ABE" w:rsidR="000D4905" w:rsidRPr="009C1A65" w:rsidRDefault="00A17716" w:rsidP="000D4905">
      <w:pPr>
        <w:pStyle w:val="Caption"/>
        <w:rPr>
          <w:rFonts w:ascii="Arial" w:hAnsi="Arial" w:cs="Arial"/>
        </w:rPr>
      </w:pPr>
      <w:r w:rsidRPr="000D4905">
        <w:rPr>
          <w:b w:val="0"/>
        </w:rPr>
        <w:t xml:space="preserve">The diagram below shows architecture components for MCCF EDI TAS based on technologies and products currently included in the TAS technical </w:t>
      </w:r>
      <w:r w:rsidR="004F46C4">
        <w:rPr>
          <w:b w:val="0"/>
        </w:rPr>
        <w:t>baseline.</w:t>
      </w:r>
    </w:p>
    <w:p w14:paraId="3B1AFAB4" w14:textId="63B245B6" w:rsidR="00A17716" w:rsidRDefault="00A17716" w:rsidP="00A17716">
      <w:pPr>
        <w:pStyle w:val="BodyText"/>
      </w:pPr>
      <w:r w:rsidRPr="00F458A0">
        <w:t>. The components in scope for MCCF EDI TAS are color coded. Those components not in scope for MCCF represent dependencies and potential risks. Some of the dependencies can potentially be removed, and the associated risks mitigated, if MCCF EDI TAS implements these components within the MCCF EDI TAS implementation.</w:t>
      </w:r>
    </w:p>
    <w:p w14:paraId="1510A010" w14:textId="77777777" w:rsidR="00A17716" w:rsidRDefault="00A17716" w:rsidP="00A17716">
      <w:pPr>
        <w:pStyle w:val="BodyText"/>
      </w:pPr>
      <w:r>
        <w:t xml:space="preserve">One example of this is the VistA Data Access VDA services needed for TAS. TAS will implement VistA Data Access services within the TAS system boundary and will use those </w:t>
      </w:r>
      <w:proofErr w:type="gramStart"/>
      <w:r>
        <w:t>until such time as</w:t>
      </w:r>
      <w:proofErr w:type="gramEnd"/>
      <w:r>
        <w:t xml:space="preserve"> a VA Enterprise VistA Data Access service solution is made available. The MCCF EDI TAS team will work to ensure the interim TAS VDA implementation will align with a future VA Enterprise VDA solution.</w:t>
      </w:r>
    </w:p>
    <w:p w14:paraId="39D94308" w14:textId="12828DF5" w:rsidR="00A17716" w:rsidRPr="00F458A0" w:rsidRDefault="00A17716" w:rsidP="00A17716">
      <w:pPr>
        <w:pStyle w:val="BodyText"/>
      </w:pPr>
      <w:r>
        <w:t xml:space="preserve">The </w:t>
      </w:r>
      <w:r w:rsidRPr="00F458A0">
        <w:t xml:space="preserve">MCCF EDI TAS </w:t>
      </w:r>
      <w:r>
        <w:t xml:space="preserve">team </w:t>
      </w:r>
      <w:r w:rsidRPr="00F458A0">
        <w:t xml:space="preserve">will work with the other VA projects to determine if the components will be available within the timeframe needed and if each component should be implemented within MCCF EDI TAS </w:t>
      </w:r>
      <w:proofErr w:type="gramStart"/>
      <w:r w:rsidRPr="00F458A0">
        <w:t>in order to</w:t>
      </w:r>
      <w:proofErr w:type="gramEnd"/>
      <w:r w:rsidRPr="00F458A0">
        <w:t xml:space="preserve"> meet project requirements.</w:t>
      </w:r>
      <w:r>
        <w:t xml:space="preserve"> </w:t>
      </w:r>
      <w:r w:rsidRPr="00F458A0">
        <w:t>All technologies or products listed, except as noted, are on the VA TRM.</w:t>
      </w:r>
    </w:p>
    <w:p w14:paraId="5EED4CBE" w14:textId="03628FCF" w:rsidR="00A17716" w:rsidRPr="009C1A65" w:rsidRDefault="00A17716" w:rsidP="00A17716">
      <w:pPr>
        <w:pStyle w:val="Caption"/>
        <w:rPr>
          <w:rFonts w:ascii="Arial" w:hAnsi="Arial" w:cs="Arial"/>
        </w:rPr>
      </w:pPr>
      <w:bookmarkStart w:id="66" w:name="_Toc514659853"/>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10</w:t>
      </w:r>
      <w:r w:rsidRPr="009C1A65">
        <w:rPr>
          <w:rFonts w:ascii="Arial" w:hAnsi="Arial" w:cs="Arial"/>
          <w:noProof/>
        </w:rPr>
        <w:fldChar w:fldCharType="end"/>
      </w:r>
      <w:r w:rsidRPr="009C1A65">
        <w:rPr>
          <w:rFonts w:ascii="Arial" w:hAnsi="Arial" w:cs="Arial"/>
        </w:rPr>
        <w:t>: MCCF EDI TAS Logical Architecture</w:t>
      </w:r>
      <w:bookmarkEnd w:id="66"/>
    </w:p>
    <w:p w14:paraId="50A5EFC3" w14:textId="77777777" w:rsidR="00A17716" w:rsidRPr="00F458A0" w:rsidRDefault="00A17716" w:rsidP="00A17716">
      <w:pPr>
        <w:pStyle w:val="BodyText"/>
      </w:pPr>
      <w:r w:rsidRPr="003E560B">
        <w:rPr>
          <w:noProof/>
        </w:rPr>
        <w:drawing>
          <wp:inline distT="0" distB="0" distL="0" distR="0" wp14:anchorId="07C12EE9" wp14:editId="19315B3E">
            <wp:extent cx="6197600" cy="59436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97600" cy="5943600"/>
                    </a:xfrm>
                    <a:prstGeom prst="rect">
                      <a:avLst/>
                    </a:prstGeom>
                  </pic:spPr>
                </pic:pic>
              </a:graphicData>
            </a:graphic>
          </wp:inline>
        </w:drawing>
      </w:r>
    </w:p>
    <w:p w14:paraId="08EBE469" w14:textId="77777777" w:rsidR="00A17716" w:rsidRPr="00F458A0" w:rsidRDefault="00A17716" w:rsidP="00A17716">
      <w:pPr>
        <w:pStyle w:val="InstructionalText1"/>
      </w:pPr>
    </w:p>
    <w:p w14:paraId="5CA63814" w14:textId="77777777" w:rsidR="00A17716" w:rsidRPr="00F458A0" w:rsidRDefault="00A17716" w:rsidP="00A17716">
      <w:pPr>
        <w:pStyle w:val="Heading2"/>
      </w:pPr>
      <w:bookmarkStart w:id="67" w:name="_Toc514663708"/>
      <w:r w:rsidRPr="00F458A0">
        <w:t>Enterprise Architecture</w:t>
      </w:r>
      <w:bookmarkEnd w:id="67"/>
    </w:p>
    <w:p w14:paraId="6FC25059" w14:textId="77777777" w:rsidR="00A17716" w:rsidRPr="00F458A0" w:rsidRDefault="00A17716" w:rsidP="00A17716">
      <w:pPr>
        <w:pStyle w:val="BodyText"/>
      </w:pPr>
      <w:r w:rsidRPr="00F458A0">
        <w:t>The VA Enterprise Architecture standards, strategies, and guidelines establish the fundamental technologies enabling the VA to meet its business and information system goals. By using these standards, the VA can:</w:t>
      </w:r>
    </w:p>
    <w:p w14:paraId="0C91548E" w14:textId="77777777" w:rsidR="00A17716" w:rsidRPr="00F458A0" w:rsidRDefault="00A17716" w:rsidP="00A17716">
      <w:pPr>
        <w:pStyle w:val="BodyTextBullet1"/>
      </w:pPr>
      <w:r w:rsidRPr="00F458A0">
        <w:t>Promote interoperability, portability, and adaptability within systems</w:t>
      </w:r>
    </w:p>
    <w:p w14:paraId="3E65868E" w14:textId="77777777" w:rsidR="00A17716" w:rsidRPr="00F458A0" w:rsidRDefault="00A17716" w:rsidP="00A17716">
      <w:pPr>
        <w:pStyle w:val="BodyTextBullet1"/>
      </w:pPr>
      <w:r w:rsidRPr="00F458A0">
        <w:t>Promote quality assurance</w:t>
      </w:r>
    </w:p>
    <w:p w14:paraId="57E7CD8D" w14:textId="77777777" w:rsidR="00A17716" w:rsidRPr="00F458A0" w:rsidRDefault="00A17716" w:rsidP="00A17716">
      <w:pPr>
        <w:pStyle w:val="BodyTextBullet1"/>
      </w:pPr>
      <w:r w:rsidRPr="00F458A0">
        <w:t>Place the VA in a position to use current technology</w:t>
      </w:r>
    </w:p>
    <w:p w14:paraId="72C57D80" w14:textId="77777777" w:rsidR="00A17716" w:rsidRPr="00F458A0" w:rsidRDefault="00A17716" w:rsidP="00A17716">
      <w:pPr>
        <w:pStyle w:val="BodyTextBullet1"/>
      </w:pPr>
      <w:r w:rsidRPr="00F458A0">
        <w:lastRenderedPageBreak/>
        <w:t>Provide a framework for IT application and infrastructure development.</w:t>
      </w:r>
    </w:p>
    <w:p w14:paraId="1D6C8B31" w14:textId="77777777" w:rsidR="00A17716" w:rsidRPr="00F458A0" w:rsidRDefault="00A17716" w:rsidP="00A17716">
      <w:pPr>
        <w:pStyle w:val="BodyText"/>
      </w:pPr>
      <w:r w:rsidRPr="00F458A0">
        <w:t xml:space="preserve">The MCCF EDI TAS will employ the VA Enterprise Architecture as described in the OneVA Enterprise Technical Architecture. MCCF EDI TAS will use </w:t>
      </w:r>
      <w:r>
        <w:t>a layered approach,</w:t>
      </w:r>
      <w:r w:rsidRPr="00F458A0">
        <w:t xml:space="preserve"> which include</w:t>
      </w:r>
      <w:r>
        <w:t>s</w:t>
      </w:r>
      <w:r w:rsidRPr="00F458A0">
        <w:t xml:space="preserve"> services for </w:t>
      </w:r>
      <w:r>
        <w:t>VistA and non-VistA data access and for implementing specific functionality and capabilities</w:t>
      </w:r>
      <w:r w:rsidRPr="00F458A0">
        <w:t>.</w:t>
      </w:r>
      <w:r>
        <w:t xml:space="preserve"> This approach allows for separation of the UI from the business logic and the data.</w:t>
      </w:r>
    </w:p>
    <w:p w14:paraId="68249BA8" w14:textId="77777777" w:rsidR="00A17716" w:rsidRPr="00F458A0" w:rsidRDefault="00A17716" w:rsidP="00A17716">
      <w:pPr>
        <w:pStyle w:val="BodyText"/>
      </w:pPr>
      <w:r w:rsidRPr="00F458A0">
        <w:t xml:space="preserve">The VA IT Vision Diagram from the Office of Technology Strategies (TS) </w:t>
      </w:r>
      <w:r>
        <w:t>below</w:t>
      </w:r>
      <w:r w:rsidRPr="00F458A0">
        <w:t xml:space="preserve"> shows how Enterprise Shared Services access Shared Enterprise Data and are used by Enterprise Applications to provide information to users. Enterprise Shared Services are also critical to interoperability and provide access to information for external partners and applications.</w:t>
      </w:r>
    </w:p>
    <w:p w14:paraId="5F747976" w14:textId="31B73F44" w:rsidR="00A17716" w:rsidRPr="009C1A65" w:rsidRDefault="00A17716" w:rsidP="00A17716">
      <w:pPr>
        <w:pStyle w:val="Caption"/>
        <w:rPr>
          <w:rFonts w:ascii="Arial" w:hAnsi="Arial" w:cs="Arial"/>
        </w:rPr>
      </w:pPr>
      <w:bookmarkStart w:id="68" w:name="_Toc514659854"/>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11</w:t>
      </w:r>
      <w:r w:rsidRPr="009C1A65">
        <w:rPr>
          <w:rFonts w:ascii="Arial" w:hAnsi="Arial" w:cs="Arial"/>
          <w:noProof/>
        </w:rPr>
        <w:fldChar w:fldCharType="end"/>
      </w:r>
      <w:r w:rsidRPr="009C1A65">
        <w:rPr>
          <w:rFonts w:ascii="Arial" w:hAnsi="Arial" w:cs="Arial"/>
        </w:rPr>
        <w:t>: VA Future IT Vision Diagram (5-year)</w:t>
      </w:r>
      <w:bookmarkEnd w:id="68"/>
    </w:p>
    <w:p w14:paraId="12648042" w14:textId="77777777" w:rsidR="00A17716" w:rsidRPr="00F458A0" w:rsidRDefault="00A17716" w:rsidP="00A17716">
      <w:pPr>
        <w:pStyle w:val="BodyText"/>
      </w:pPr>
      <w:r w:rsidRPr="00F458A0">
        <w:rPr>
          <w:noProof/>
        </w:rPr>
        <w:drawing>
          <wp:inline distT="0" distB="0" distL="0" distR="0" wp14:anchorId="158625A5" wp14:editId="565EE426">
            <wp:extent cx="4764024" cy="459943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64024" cy="4599432"/>
                    </a:xfrm>
                    <a:prstGeom prst="rect">
                      <a:avLst/>
                    </a:prstGeom>
                  </pic:spPr>
                </pic:pic>
              </a:graphicData>
            </a:graphic>
          </wp:inline>
        </w:drawing>
      </w:r>
    </w:p>
    <w:p w14:paraId="34991608" w14:textId="04A7642C" w:rsidR="00A17716" w:rsidRPr="00F458A0" w:rsidRDefault="00A17716" w:rsidP="00A17716">
      <w:pPr>
        <w:pStyle w:val="BodyText"/>
      </w:pPr>
      <w:r w:rsidRPr="00F458A0">
        <w:t>The MCCF EDI TAS team is working with Enterprise projects including IAM, to ensure that application is implemented following the VA governance and implementation guidelines, and adhere to VA Enterprise Design Patterns</w:t>
      </w:r>
      <w:r w:rsidR="00460CC3">
        <w:t xml:space="preserve">, including the </w:t>
      </w:r>
      <w:r w:rsidR="0014197F">
        <w:t xml:space="preserve">Service-Oriented Architecture, Enterprise </w:t>
      </w:r>
      <w:r w:rsidR="0014197F">
        <w:lastRenderedPageBreak/>
        <w:t>Cloud Service Management, and Microservices patterns</w:t>
      </w:r>
      <w:r w:rsidR="0014197F">
        <w:rPr>
          <w:rStyle w:val="FootnoteReference"/>
        </w:rPr>
        <w:footnoteReference w:id="2"/>
      </w:r>
      <w:r w:rsidRPr="00F458A0">
        <w:t xml:space="preserve">. The VA has established design patterns to guide the design and development of </w:t>
      </w:r>
      <w:r>
        <w:t>Web</w:t>
      </w:r>
      <w:r w:rsidRPr="00F458A0">
        <w:t xml:space="preserve"> services.</w:t>
      </w:r>
    </w:p>
    <w:p w14:paraId="6FEEF144" w14:textId="77777777" w:rsidR="00A17716" w:rsidRPr="00F458A0" w:rsidRDefault="00A17716" w:rsidP="00A17716">
      <w:pPr>
        <w:pStyle w:val="BodyText"/>
      </w:pPr>
      <w:r w:rsidRPr="00F458A0">
        <w:t>The MCCF EDI TAS will only use software that is approved by the VA TRM.</w:t>
      </w:r>
    </w:p>
    <w:p w14:paraId="3CAABF08" w14:textId="77777777" w:rsidR="00A17716" w:rsidRPr="00F458A0" w:rsidRDefault="00A17716" w:rsidP="00A17716">
      <w:pPr>
        <w:pStyle w:val="BodyText"/>
      </w:pPr>
      <w:r>
        <w:t xml:space="preserve">MCCF EDI TAS </w:t>
      </w:r>
      <w:r w:rsidRPr="00F458A0">
        <w:t xml:space="preserve">VistA </w:t>
      </w:r>
      <w:r>
        <w:t xml:space="preserve">Data Access </w:t>
      </w:r>
      <w:r w:rsidRPr="00F458A0">
        <w:t xml:space="preserve">services </w:t>
      </w:r>
      <w:r>
        <w:t>will be</w:t>
      </w:r>
      <w:r w:rsidRPr="00F458A0">
        <w:t xml:space="preserve"> deployed </w:t>
      </w:r>
      <w:r>
        <w:t>i</w:t>
      </w:r>
      <w:r w:rsidRPr="00F458A0">
        <w:t xml:space="preserve">n the </w:t>
      </w:r>
      <w:r>
        <w:t>TAS architecture</w:t>
      </w:r>
      <w:r w:rsidRPr="00F458A0">
        <w:t xml:space="preserve">. </w:t>
      </w:r>
      <w:r>
        <w:t xml:space="preserve">The </w:t>
      </w:r>
      <w:r w:rsidRPr="00F458A0">
        <w:t>V</w:t>
      </w:r>
      <w:r>
        <w:t>D</w:t>
      </w:r>
      <w:r w:rsidRPr="00F458A0">
        <w:t xml:space="preserve">A </w:t>
      </w:r>
      <w:r>
        <w:t>services are</w:t>
      </w:r>
      <w:r w:rsidRPr="00F458A0">
        <w:t xml:space="preserve"> intended to provide a set of core services for </w:t>
      </w:r>
      <w:r>
        <w:t xml:space="preserve">access to data in </w:t>
      </w:r>
      <w:r w:rsidRPr="00F458A0">
        <w:t xml:space="preserve">existing VA VistA instances distributed throughout the VA Enterprise, so the overall architecture </w:t>
      </w:r>
      <w:r>
        <w:t>will be</w:t>
      </w:r>
      <w:r w:rsidRPr="00F458A0">
        <w:t xml:space="preserve"> distributed. The architecture takes advantage of consolidation of VistA instances into regional data centers.</w:t>
      </w:r>
    </w:p>
    <w:p w14:paraId="7D6F5D29" w14:textId="77777777" w:rsidR="00A17716" w:rsidRPr="00F458A0" w:rsidRDefault="00A17716" w:rsidP="00A17716">
      <w:pPr>
        <w:pStyle w:val="BodyText"/>
      </w:pPr>
      <w:r>
        <w:t xml:space="preserve">VA Enterprise </w:t>
      </w:r>
      <w:r w:rsidRPr="00F458A0">
        <w:t xml:space="preserve">services </w:t>
      </w:r>
      <w:r>
        <w:t xml:space="preserve">used within TAS </w:t>
      </w:r>
      <w:r w:rsidRPr="00F458A0">
        <w:t>include:</w:t>
      </w:r>
    </w:p>
    <w:p w14:paraId="3455E422" w14:textId="77777777" w:rsidR="00A17716" w:rsidRPr="00F458A0" w:rsidRDefault="00A17716" w:rsidP="00A17716">
      <w:pPr>
        <w:pStyle w:val="BodyTextBullet1"/>
      </w:pPr>
      <w:r w:rsidRPr="00F458A0">
        <w:t>Authorization/Authentication (leveraging IAM)</w:t>
      </w:r>
    </w:p>
    <w:p w14:paraId="5E1DB81A" w14:textId="77777777" w:rsidR="00A17716" w:rsidRPr="00F458A0" w:rsidRDefault="00A17716" w:rsidP="00A17716">
      <w:pPr>
        <w:pStyle w:val="BodyTextBullet1"/>
      </w:pPr>
      <w:r w:rsidRPr="00F458A0">
        <w:t>Basic patient services (leveraging MVI) to provide patient and domain lookups</w:t>
      </w:r>
    </w:p>
    <w:p w14:paraId="352CAFC9" w14:textId="77777777" w:rsidR="00A17716" w:rsidRPr="00F458A0" w:rsidRDefault="00A17716" w:rsidP="00A17716">
      <w:pPr>
        <w:pStyle w:val="BodyTextBullet1"/>
      </w:pPr>
      <w:r w:rsidRPr="00F458A0">
        <w:t>RPC services</w:t>
      </w:r>
    </w:p>
    <w:p w14:paraId="0E6092E8" w14:textId="77777777" w:rsidR="00A17716" w:rsidRPr="00F458A0" w:rsidRDefault="00A17716" w:rsidP="00A17716">
      <w:pPr>
        <w:pStyle w:val="Heading1"/>
      </w:pPr>
      <w:bookmarkStart w:id="69" w:name="_Toc514663709"/>
      <w:r w:rsidRPr="00F458A0">
        <w:t>Data Design</w:t>
      </w:r>
      <w:bookmarkEnd w:id="69"/>
    </w:p>
    <w:p w14:paraId="29F07C70" w14:textId="77777777" w:rsidR="00A17716" w:rsidRPr="00F458A0" w:rsidRDefault="00A17716" w:rsidP="00A17716">
      <w:r w:rsidRPr="00F458A0">
        <w:t xml:space="preserve">This section </w:t>
      </w:r>
      <w:r>
        <w:t>describes</w:t>
      </w:r>
      <w:r w:rsidRPr="00F458A0">
        <w:t xml:space="preserve"> the design of the database management system (DBMS) and non-DBMS files associated with MCCF EDI TAS.</w:t>
      </w:r>
    </w:p>
    <w:p w14:paraId="09E2AA56" w14:textId="77777777" w:rsidR="00A17716" w:rsidRPr="00F458A0" w:rsidRDefault="00A17716" w:rsidP="00A17716">
      <w:pPr>
        <w:pStyle w:val="Heading2"/>
      </w:pPr>
      <w:bookmarkStart w:id="70" w:name="_Toc514663710"/>
      <w:r w:rsidRPr="00F458A0">
        <w:t>DBMS Files</w:t>
      </w:r>
      <w:bookmarkEnd w:id="70"/>
    </w:p>
    <w:p w14:paraId="57AD49F5" w14:textId="77777777" w:rsidR="00A17716" w:rsidRPr="00F458A0" w:rsidRDefault="00A17716" w:rsidP="00A17716">
      <w:r w:rsidRPr="00F458A0">
        <w:t xml:space="preserve">MCCF EDI TAS uses the existing VA FileMan and Cache databases and their underlying global and file structure for the EDI </w:t>
      </w:r>
      <w:r>
        <w:t xml:space="preserve">Screens, Reports and </w:t>
      </w:r>
      <w:r w:rsidRPr="00F458A0">
        <w:t>Transaction Processing.</w:t>
      </w:r>
    </w:p>
    <w:p w14:paraId="2DFB15FF" w14:textId="77777777" w:rsidR="00A17716" w:rsidRPr="00F458A0" w:rsidRDefault="00A17716" w:rsidP="00A17716">
      <w:r w:rsidRPr="00F458A0">
        <w:t xml:space="preserve">For non-EDI transactions, a </w:t>
      </w:r>
      <w:r>
        <w:t>NoSQL</w:t>
      </w:r>
      <w:r w:rsidRPr="00F458A0">
        <w:t xml:space="preserve"> database will be used to store data. This will primarily be associated with the </w:t>
      </w:r>
      <w:r>
        <w:t>TASCore</w:t>
      </w:r>
      <w:r w:rsidRPr="00F458A0">
        <w:t xml:space="preserve"> features and functionality in the system (such as </w:t>
      </w:r>
      <w:r>
        <w:t xml:space="preserve">logging and </w:t>
      </w:r>
      <w:r w:rsidRPr="00F458A0">
        <w:t>content management) as well as security data including user, role and permission information.</w:t>
      </w:r>
    </w:p>
    <w:p w14:paraId="148790E3" w14:textId="77777777" w:rsidR="00A17716" w:rsidRPr="00F458A0" w:rsidRDefault="00A17716" w:rsidP="00A17716">
      <w:pPr>
        <w:pStyle w:val="Heading2"/>
      </w:pPr>
      <w:bookmarkStart w:id="71" w:name="_Toc514663711"/>
      <w:r w:rsidRPr="00F458A0">
        <w:t>Non-DBMS Files</w:t>
      </w:r>
      <w:bookmarkEnd w:id="71"/>
    </w:p>
    <w:p w14:paraId="2FCDFF40" w14:textId="6B23755D" w:rsidR="00A17716" w:rsidRPr="00F458A0" w:rsidRDefault="00A17716" w:rsidP="00A17716">
      <w:pPr>
        <w:pStyle w:val="BodyText"/>
      </w:pPr>
      <w:r w:rsidRPr="00F458A0">
        <w:t xml:space="preserve">MCCF EDI TAS has not identified the need to store non-DBMS files at this time. All MCCF EDI TAS data will be stored in VistA or </w:t>
      </w:r>
      <w:r>
        <w:t>the non-VistA data</w:t>
      </w:r>
      <w:r w:rsidR="00460CC3">
        <w:t xml:space="preserve"> storage</w:t>
      </w:r>
      <w:r w:rsidRPr="00F458A0">
        <w:t>.</w:t>
      </w:r>
    </w:p>
    <w:p w14:paraId="0CC6093A" w14:textId="77777777" w:rsidR="00A17716" w:rsidRPr="00F458A0" w:rsidRDefault="00A17716" w:rsidP="00A17716">
      <w:pPr>
        <w:pStyle w:val="Heading2"/>
      </w:pPr>
      <w:bookmarkStart w:id="72" w:name="_Toc514663712"/>
      <w:r w:rsidRPr="00F458A0">
        <w:t>Data View</w:t>
      </w:r>
      <w:bookmarkEnd w:id="72"/>
    </w:p>
    <w:p w14:paraId="245CBAC8" w14:textId="77777777" w:rsidR="00A17716" w:rsidRDefault="00A17716" w:rsidP="00A17716">
      <w:pPr>
        <w:pStyle w:val="NormalWeb"/>
        <w:rPr>
          <w:color w:val="000000"/>
        </w:rPr>
      </w:pPr>
      <w:r w:rsidRPr="00F458A0">
        <w:rPr>
          <w:color w:val="000000"/>
        </w:rPr>
        <w:t xml:space="preserve">MCCF EDI TAS is using FHIR resources as the data model for the X12 EDI transactions. HL7 had considered a change request to add mappings from FHIR resources to the X12 transactions as part of the FHIR specification, and said that mapping was underway, but they have not </w:t>
      </w:r>
      <w:r w:rsidRPr="00F458A0">
        <w:rPr>
          <w:color w:val="000000"/>
        </w:rPr>
        <w:lastRenderedPageBreak/>
        <w:t xml:space="preserve">included that in the current STU3 version and have said that it will be considered for future use </w:t>
      </w:r>
      <w:hyperlink r:id="rId55" w:history="1">
        <w:r w:rsidRPr="00F458A0">
          <w:rPr>
            <w:rStyle w:val="Hyperlink"/>
          </w:rPr>
          <w:t>http://gforge.hl7.org/gf/project/fhir/tracker/?action=TrackerItemEdit&amp;tracker_item_id=7705</w:t>
        </w:r>
      </w:hyperlink>
      <w:r w:rsidRPr="00F458A0">
        <w:rPr>
          <w:color w:val="000000"/>
        </w:rPr>
        <w:t>.</w:t>
      </w:r>
    </w:p>
    <w:p w14:paraId="147653CA" w14:textId="77777777" w:rsidR="00A17716" w:rsidRPr="00F458A0" w:rsidRDefault="00A17716" w:rsidP="00A17716">
      <w:pPr>
        <w:pStyle w:val="NormalWeb"/>
      </w:pPr>
      <w:r>
        <w:rPr>
          <w:color w:val="000000"/>
        </w:rPr>
        <w:t xml:space="preserve">The detailed data standards, formats, objects, and elements that will be used in MCCF EDI TAS are contained in the MCCF EDI TAS Data Element Design document, which is available at </w:t>
      </w:r>
      <w:r w:rsidRPr="001A5E9C">
        <w:t>http://vaww.oed.portal.va.gov/pm/hape/ipt_5010/EDI_Portfolio/TASCore/MCCF+EDI+TAS+Data+Element+Design.docx</w:t>
      </w:r>
    </w:p>
    <w:p w14:paraId="1A792AA7" w14:textId="77777777" w:rsidR="00A17716" w:rsidRPr="00F458A0" w:rsidRDefault="00A17716" w:rsidP="00A17716">
      <w:pPr>
        <w:pStyle w:val="BodyText"/>
        <w:sectPr w:rsidR="00A17716" w:rsidRPr="00F458A0" w:rsidSect="001255F3">
          <w:pgSz w:w="12240" w:h="15840" w:code="1"/>
          <w:pgMar w:top="1440" w:right="1440" w:bottom="1440" w:left="1440" w:header="720" w:footer="720" w:gutter="0"/>
          <w:pgNumType w:start="1"/>
          <w:cols w:space="720"/>
          <w:docGrid w:linePitch="360"/>
        </w:sectPr>
      </w:pPr>
    </w:p>
    <w:p w14:paraId="3565F9F9" w14:textId="77777777" w:rsidR="00A17716" w:rsidRPr="00F458A0" w:rsidRDefault="00A17716" w:rsidP="00A17716">
      <w:pPr>
        <w:pStyle w:val="Heading1"/>
      </w:pPr>
      <w:bookmarkStart w:id="73" w:name="_Toc514663713"/>
      <w:r w:rsidRPr="00F458A0">
        <w:lastRenderedPageBreak/>
        <w:t>Detailed Design</w:t>
      </w:r>
      <w:bookmarkEnd w:id="73"/>
    </w:p>
    <w:p w14:paraId="24338CDE" w14:textId="77777777" w:rsidR="00A17716" w:rsidRPr="00F458A0" w:rsidRDefault="00A17716" w:rsidP="00A17716">
      <w:pPr>
        <w:pStyle w:val="Heading2"/>
      </w:pPr>
      <w:bookmarkStart w:id="74" w:name="_Toc514663714"/>
      <w:r w:rsidRPr="00F458A0">
        <w:t>Hardware Detailed Design</w:t>
      </w:r>
      <w:bookmarkEnd w:id="74"/>
    </w:p>
    <w:p w14:paraId="68AFD818" w14:textId="77777777" w:rsidR="00A17716" w:rsidRPr="00F458A0" w:rsidRDefault="00A17716" w:rsidP="00A17716">
      <w:pPr>
        <w:pStyle w:val="BodyText"/>
      </w:pPr>
      <w:r w:rsidRPr="00F458A0">
        <w:t xml:space="preserve">Node.js applications will operate on a VA-standard build hardware server configured with RedHat Linux. RedHat </w:t>
      </w:r>
      <w:r>
        <w:t>will</w:t>
      </w:r>
      <w:r w:rsidRPr="00F458A0">
        <w:t xml:space="preserve"> be at the most current VA-supported version. Node is a Web server/app server. It was designed for a high volume of concurrent users and demanding workload. CPU intensive jobs were not the </w:t>
      </w:r>
      <w:r>
        <w:t>primary criteria for the design,</w:t>
      </w:r>
      <w:r w:rsidRPr="00F458A0">
        <w:t xml:space="preserve"> but process clustering supports modern multi-core CPUs.</w:t>
      </w:r>
    </w:p>
    <w:p w14:paraId="3D01FA71" w14:textId="099C57DF" w:rsidR="00A17716" w:rsidRDefault="00A17716" w:rsidP="00A17716">
      <w:pPr>
        <w:pStyle w:val="BodyText"/>
      </w:pPr>
      <w:r w:rsidRPr="00F458A0">
        <w:t xml:space="preserve">Load and performance testing </w:t>
      </w:r>
      <w:r>
        <w:t>is</w:t>
      </w:r>
      <w:r w:rsidRPr="00F458A0">
        <w:t xml:space="preserve"> be</w:t>
      </w:r>
      <w:r>
        <w:t>ing</w:t>
      </w:r>
      <w:r w:rsidRPr="00F458A0">
        <w:t xml:space="preserve"> performed to validate the hardware design. The following is </w:t>
      </w:r>
      <w:r w:rsidR="00CC70AC">
        <w:t>implemented</w:t>
      </w:r>
      <w:r w:rsidRPr="00F458A0">
        <w:t>:</w:t>
      </w:r>
    </w:p>
    <w:p w14:paraId="214F3127" w14:textId="69727C5E" w:rsidR="00E72202" w:rsidRDefault="00E72202" w:rsidP="00E72202">
      <w:pPr>
        <w:pStyle w:val="Caption"/>
      </w:pPr>
      <w:bookmarkStart w:id="75" w:name="_Toc514659888"/>
      <w:r>
        <w:t xml:space="preserve">Table </w:t>
      </w:r>
      <w:r w:rsidR="00F3364E">
        <w:fldChar w:fldCharType="begin"/>
      </w:r>
      <w:r w:rsidR="00F3364E">
        <w:instrText xml:space="preserve"> SEQ Table \* ARABIC </w:instrText>
      </w:r>
      <w:r w:rsidR="00F3364E">
        <w:fldChar w:fldCharType="separate"/>
      </w:r>
      <w:r w:rsidR="006B661F">
        <w:rPr>
          <w:noProof/>
        </w:rPr>
        <w:t>4</w:t>
      </w:r>
      <w:r w:rsidR="00F3364E">
        <w:rPr>
          <w:noProof/>
        </w:rPr>
        <w:fldChar w:fldCharType="end"/>
      </w:r>
      <w:r>
        <w:t xml:space="preserve"> - MCCF EDI TAS Server Specifications</w:t>
      </w:r>
      <w:bookmarkEnd w:id="75"/>
    </w:p>
    <w:tbl>
      <w:tblPr>
        <w:tblW w:w="9525" w:type="dxa"/>
        <w:tblCellMar>
          <w:left w:w="0" w:type="dxa"/>
          <w:right w:w="0" w:type="dxa"/>
        </w:tblCellMar>
        <w:tblLook w:val="04A0" w:firstRow="1" w:lastRow="0" w:firstColumn="1" w:lastColumn="0" w:noHBand="0" w:noVBand="1"/>
      </w:tblPr>
      <w:tblGrid>
        <w:gridCol w:w="2775"/>
        <w:gridCol w:w="685"/>
        <w:gridCol w:w="890"/>
        <w:gridCol w:w="1125"/>
        <w:gridCol w:w="1350"/>
        <w:gridCol w:w="1350"/>
        <w:gridCol w:w="1350"/>
      </w:tblGrid>
      <w:tr w:rsidR="00482110" w:rsidRPr="00CC70AC" w14:paraId="1EECD6C0" w14:textId="77777777" w:rsidTr="00482110">
        <w:tc>
          <w:tcPr>
            <w:tcW w:w="2775" w:type="dxa"/>
            <w:tcBorders>
              <w:top w:val="single" w:sz="8" w:space="0" w:color="auto"/>
              <w:left w:val="nil"/>
              <w:bottom w:val="single" w:sz="12" w:space="0" w:color="auto"/>
              <w:right w:val="single" w:sz="8" w:space="0" w:color="auto"/>
            </w:tcBorders>
            <w:tcMar>
              <w:top w:w="0" w:type="dxa"/>
              <w:left w:w="108" w:type="dxa"/>
              <w:bottom w:w="0" w:type="dxa"/>
              <w:right w:w="108" w:type="dxa"/>
            </w:tcMar>
            <w:vAlign w:val="center"/>
            <w:hideMark/>
          </w:tcPr>
          <w:p w14:paraId="7A60F70C" w14:textId="77777777" w:rsidR="00482110" w:rsidRPr="00CC70AC" w:rsidRDefault="00482110" w:rsidP="00CC70AC">
            <w:pPr>
              <w:spacing w:before="0" w:after="0"/>
              <w:jc w:val="center"/>
              <w:rPr>
                <w:rFonts w:ascii="Calibri" w:hAnsi="Calibri"/>
                <w:b/>
                <w:bCs/>
                <w:sz w:val="22"/>
                <w:szCs w:val="22"/>
              </w:rPr>
            </w:pPr>
            <w:r w:rsidRPr="00CC70AC">
              <w:rPr>
                <w:rFonts w:ascii="Calibri" w:hAnsi="Calibri"/>
                <w:b/>
                <w:bCs/>
                <w:sz w:val="22"/>
                <w:szCs w:val="22"/>
              </w:rPr>
              <w:t>Servers</w:t>
            </w:r>
          </w:p>
        </w:tc>
        <w:tc>
          <w:tcPr>
            <w:tcW w:w="685" w:type="dxa"/>
            <w:tcBorders>
              <w:top w:val="single" w:sz="8" w:space="0" w:color="auto"/>
              <w:left w:val="nil"/>
              <w:bottom w:val="single" w:sz="12" w:space="0" w:color="auto"/>
              <w:right w:val="single" w:sz="8" w:space="0" w:color="auto"/>
            </w:tcBorders>
            <w:tcMar>
              <w:top w:w="0" w:type="dxa"/>
              <w:left w:w="108" w:type="dxa"/>
              <w:bottom w:w="0" w:type="dxa"/>
              <w:right w:w="108" w:type="dxa"/>
            </w:tcMar>
            <w:vAlign w:val="center"/>
            <w:hideMark/>
          </w:tcPr>
          <w:p w14:paraId="19163C2A" w14:textId="77777777" w:rsidR="00482110" w:rsidRPr="00CC70AC" w:rsidRDefault="00482110" w:rsidP="00CC70AC">
            <w:pPr>
              <w:spacing w:before="0" w:after="0"/>
              <w:jc w:val="center"/>
              <w:rPr>
                <w:rFonts w:ascii="Calibri" w:hAnsi="Calibri"/>
                <w:b/>
                <w:bCs/>
                <w:sz w:val="22"/>
                <w:szCs w:val="22"/>
              </w:rPr>
            </w:pPr>
            <w:r w:rsidRPr="00CC70AC">
              <w:rPr>
                <w:rFonts w:ascii="Calibri" w:hAnsi="Calibri"/>
                <w:b/>
                <w:bCs/>
                <w:sz w:val="22"/>
                <w:szCs w:val="22"/>
              </w:rPr>
              <w:t>Qty</w:t>
            </w:r>
          </w:p>
        </w:tc>
        <w:tc>
          <w:tcPr>
            <w:tcW w:w="890" w:type="dxa"/>
            <w:tcBorders>
              <w:top w:val="single" w:sz="8" w:space="0" w:color="auto"/>
              <w:left w:val="nil"/>
              <w:bottom w:val="single" w:sz="12" w:space="0" w:color="auto"/>
              <w:right w:val="single" w:sz="8" w:space="0" w:color="auto"/>
            </w:tcBorders>
            <w:tcMar>
              <w:top w:w="0" w:type="dxa"/>
              <w:left w:w="108" w:type="dxa"/>
              <w:bottom w:w="0" w:type="dxa"/>
              <w:right w:w="108" w:type="dxa"/>
            </w:tcMar>
            <w:vAlign w:val="center"/>
            <w:hideMark/>
          </w:tcPr>
          <w:p w14:paraId="050EE569" w14:textId="77777777" w:rsidR="00482110" w:rsidRPr="00CC70AC" w:rsidRDefault="00482110" w:rsidP="00CC70AC">
            <w:pPr>
              <w:spacing w:before="0" w:after="0"/>
              <w:jc w:val="center"/>
              <w:rPr>
                <w:rFonts w:ascii="Calibri" w:hAnsi="Calibri"/>
                <w:b/>
                <w:bCs/>
                <w:sz w:val="22"/>
                <w:szCs w:val="22"/>
              </w:rPr>
            </w:pPr>
            <w:r w:rsidRPr="00CC70AC">
              <w:rPr>
                <w:rFonts w:ascii="Calibri" w:hAnsi="Calibri"/>
                <w:b/>
                <w:bCs/>
                <w:sz w:val="22"/>
                <w:szCs w:val="22"/>
              </w:rPr>
              <w:t>CPUs</w:t>
            </w:r>
          </w:p>
        </w:tc>
        <w:tc>
          <w:tcPr>
            <w:tcW w:w="1125" w:type="dxa"/>
            <w:tcBorders>
              <w:top w:val="single" w:sz="8" w:space="0" w:color="auto"/>
              <w:left w:val="nil"/>
              <w:bottom w:val="single" w:sz="12" w:space="0" w:color="auto"/>
              <w:right w:val="single" w:sz="8" w:space="0" w:color="auto"/>
            </w:tcBorders>
            <w:tcMar>
              <w:top w:w="0" w:type="dxa"/>
              <w:left w:w="108" w:type="dxa"/>
              <w:bottom w:w="0" w:type="dxa"/>
              <w:right w:w="108" w:type="dxa"/>
            </w:tcMar>
            <w:vAlign w:val="center"/>
            <w:hideMark/>
          </w:tcPr>
          <w:p w14:paraId="2783B1EE" w14:textId="77777777" w:rsidR="00482110" w:rsidRPr="00CC70AC" w:rsidRDefault="00482110" w:rsidP="00CC70AC">
            <w:pPr>
              <w:spacing w:before="0" w:after="0"/>
              <w:jc w:val="center"/>
              <w:rPr>
                <w:rFonts w:ascii="Calibri" w:hAnsi="Calibri"/>
                <w:b/>
                <w:bCs/>
                <w:sz w:val="22"/>
                <w:szCs w:val="22"/>
              </w:rPr>
            </w:pPr>
            <w:r w:rsidRPr="00CC70AC">
              <w:rPr>
                <w:rFonts w:ascii="Calibri" w:hAnsi="Calibri"/>
                <w:b/>
                <w:bCs/>
                <w:sz w:val="22"/>
                <w:szCs w:val="22"/>
              </w:rPr>
              <w:t>RAM</w:t>
            </w:r>
          </w:p>
        </w:tc>
        <w:tc>
          <w:tcPr>
            <w:tcW w:w="1350" w:type="dxa"/>
            <w:tcBorders>
              <w:top w:val="single" w:sz="8" w:space="0" w:color="auto"/>
              <w:left w:val="nil"/>
              <w:bottom w:val="single" w:sz="12" w:space="0" w:color="auto"/>
              <w:right w:val="single" w:sz="8" w:space="0" w:color="auto"/>
            </w:tcBorders>
            <w:tcMar>
              <w:top w:w="0" w:type="dxa"/>
              <w:left w:w="108" w:type="dxa"/>
              <w:bottom w:w="0" w:type="dxa"/>
              <w:right w:w="108" w:type="dxa"/>
            </w:tcMar>
            <w:vAlign w:val="center"/>
            <w:hideMark/>
          </w:tcPr>
          <w:p w14:paraId="024DC790" w14:textId="77777777" w:rsidR="00482110" w:rsidRPr="00CC70AC" w:rsidRDefault="00482110" w:rsidP="00CC70AC">
            <w:pPr>
              <w:spacing w:before="0" w:after="0"/>
              <w:jc w:val="center"/>
              <w:rPr>
                <w:rFonts w:ascii="Calibri" w:hAnsi="Calibri"/>
                <w:b/>
                <w:bCs/>
                <w:sz w:val="22"/>
                <w:szCs w:val="22"/>
              </w:rPr>
            </w:pPr>
            <w:r w:rsidRPr="00CC70AC">
              <w:rPr>
                <w:rFonts w:ascii="Calibri" w:hAnsi="Calibri"/>
                <w:b/>
                <w:bCs/>
                <w:sz w:val="22"/>
                <w:szCs w:val="22"/>
              </w:rPr>
              <w:t>OS Version</w:t>
            </w:r>
          </w:p>
        </w:tc>
        <w:tc>
          <w:tcPr>
            <w:tcW w:w="1350" w:type="dxa"/>
            <w:tcBorders>
              <w:top w:val="single" w:sz="8" w:space="0" w:color="auto"/>
              <w:left w:val="nil"/>
              <w:bottom w:val="single" w:sz="12" w:space="0" w:color="auto"/>
              <w:right w:val="single" w:sz="8" w:space="0" w:color="auto"/>
            </w:tcBorders>
            <w:tcMar>
              <w:top w:w="0" w:type="dxa"/>
              <w:left w:w="108" w:type="dxa"/>
              <w:bottom w:w="0" w:type="dxa"/>
              <w:right w:w="108" w:type="dxa"/>
            </w:tcMar>
            <w:vAlign w:val="center"/>
            <w:hideMark/>
          </w:tcPr>
          <w:p w14:paraId="7CED9974" w14:textId="77777777" w:rsidR="00482110" w:rsidRPr="00CC70AC" w:rsidRDefault="00482110" w:rsidP="00CC70AC">
            <w:pPr>
              <w:spacing w:before="0" w:after="0"/>
              <w:jc w:val="center"/>
              <w:rPr>
                <w:rFonts w:ascii="Calibri" w:hAnsi="Calibri"/>
                <w:b/>
                <w:bCs/>
                <w:sz w:val="22"/>
                <w:szCs w:val="22"/>
              </w:rPr>
            </w:pPr>
            <w:r w:rsidRPr="00CC70AC">
              <w:rPr>
                <w:rFonts w:ascii="Calibri" w:hAnsi="Calibri"/>
                <w:b/>
                <w:bCs/>
                <w:sz w:val="22"/>
                <w:szCs w:val="22"/>
              </w:rPr>
              <w:t>OS Storage</w:t>
            </w:r>
          </w:p>
        </w:tc>
        <w:tc>
          <w:tcPr>
            <w:tcW w:w="1350" w:type="dxa"/>
            <w:tcBorders>
              <w:top w:val="single" w:sz="8" w:space="0" w:color="auto"/>
              <w:left w:val="nil"/>
              <w:bottom w:val="single" w:sz="12" w:space="0" w:color="auto"/>
              <w:right w:val="single" w:sz="8" w:space="0" w:color="auto"/>
            </w:tcBorders>
            <w:tcMar>
              <w:top w:w="0" w:type="dxa"/>
              <w:left w:w="108" w:type="dxa"/>
              <w:bottom w:w="0" w:type="dxa"/>
              <w:right w:w="108" w:type="dxa"/>
            </w:tcMar>
            <w:vAlign w:val="center"/>
            <w:hideMark/>
          </w:tcPr>
          <w:p w14:paraId="4224F58C" w14:textId="77777777" w:rsidR="00482110" w:rsidRPr="00CC70AC" w:rsidRDefault="00482110" w:rsidP="00CC70AC">
            <w:pPr>
              <w:spacing w:before="0" w:after="0"/>
              <w:jc w:val="center"/>
              <w:rPr>
                <w:rFonts w:ascii="Calibri" w:hAnsi="Calibri"/>
                <w:b/>
                <w:bCs/>
                <w:sz w:val="22"/>
                <w:szCs w:val="22"/>
              </w:rPr>
            </w:pPr>
            <w:r w:rsidRPr="00CC70AC">
              <w:rPr>
                <w:rFonts w:ascii="Calibri" w:hAnsi="Calibri"/>
                <w:b/>
                <w:bCs/>
                <w:sz w:val="22"/>
                <w:szCs w:val="22"/>
              </w:rPr>
              <w:t>Data Storage</w:t>
            </w:r>
          </w:p>
        </w:tc>
      </w:tr>
      <w:tr w:rsidR="00482110" w:rsidRPr="00CC70AC" w14:paraId="49928BBE"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EF447E2"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DEV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E5871F2"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218322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4992F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2988E97"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1A2F48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38B7EF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11E47D84"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5331B25"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DEV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9C5FC1"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112564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785334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C0D98F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B317E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1A995C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3536F1EE"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BB7F525"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DEV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A486780"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6B77571"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7211EA8"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CA1EC1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AEC39FA"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79080E"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2C3DC9EE"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CB6663"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CI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34AB78"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A2EAB1"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1268C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44BA53E"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50EFF69"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B69285A"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2B83BF7F"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F46AB81"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CI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238C12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6569671"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D6130A"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9A543F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42E4D8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61F1B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6DDA5DC0"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CB5C9A1"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CI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8C76D97"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C402EA"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B0824E"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D83C61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5480A8"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BD88E5C"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4D225D2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2682A0D"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CIT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F42A244"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A57F360"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B20A090"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DBC835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408527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E50643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146FBAC1"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94C9096"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CIT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3F49AA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9DED010"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3E0E142"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2E8CF2"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5E2164E"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D7E6184"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2825C13F"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4E63D9"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SQA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F8370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16374C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8519A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036813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6093CB4"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B6AB81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529504F4"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287DCF7"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SQA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C5A4EEE"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F92FB31"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BB750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852213"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C7903E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99775F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72B9861C"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BE4E246"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UAT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251492"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E932611"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E282BE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629DD18"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F13ABD2"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0B389C8"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414719C8"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1564C1C"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UAT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7F6BC8E"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FAC8327"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8305AC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216E4C0"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526189"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A7478B2"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52B8595C" w14:textId="77777777" w:rsidTr="00482110">
        <w:tc>
          <w:tcPr>
            <w:tcW w:w="27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C1BAE0C"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DEV-UAT NFS</w:t>
            </w:r>
          </w:p>
        </w:tc>
        <w:tc>
          <w:tcPr>
            <w:tcW w:w="68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0FB51CC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21D7753"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2F77891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32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17D3EED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87E3E4A"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5E287FB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800 GB</w:t>
            </w:r>
          </w:p>
        </w:tc>
      </w:tr>
      <w:tr w:rsidR="00482110" w:rsidRPr="00CC70AC" w14:paraId="7002CAF9"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BF8AD8B"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Pre-Prod Web</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AAF170C"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A140300"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CC3D019"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F13124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9B19E7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E18FF32"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528419F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7EB39D2"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Pre-Prod Web</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EBC7E2"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75FDA1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3F0FB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4A5AA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085D3C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91B2C6C"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51ED297F"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E25F749"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Pre-Prod 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951D03C"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2AE665C"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799CC1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373AB7"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BD4465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9B327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32D4B52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4B25EF5"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Pre-Prod 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5C47364"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C8B73F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CEC536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14932C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02D95F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FE016BA"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0252DE24"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57AA98"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Pre-Prod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8900D59"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5D0604"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BCBCD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32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A65C6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33A767"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8A9BA09"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200 GB</w:t>
            </w:r>
          </w:p>
        </w:tc>
      </w:tr>
      <w:tr w:rsidR="00482110" w:rsidRPr="00CC70AC" w14:paraId="7BF3920A"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410A83"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Production Web</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73D1B08"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E42CDF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3E417D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073FCF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CBC190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18C2B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21391076"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A77DB4D"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Production Web</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FD7B5A"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721041"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3E637F4"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FD30CE"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9462C4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41D404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6A7C022D"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F446085"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Production 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9CAE8C1"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8502A4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72AA81"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803E011"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B7D7C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2DD9A79"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2A814575"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1B6604F"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Production 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935A9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E08186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9DA37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955AA8"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DC3C8F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0218E1"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1459D534"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0F4D617"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Production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86DA73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B5632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6AA2F3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32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9E1BBC7"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3ED8BA0"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1233C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200 GB</w:t>
            </w:r>
          </w:p>
        </w:tc>
      </w:tr>
      <w:tr w:rsidR="00482110" w:rsidRPr="00CC70AC" w14:paraId="41CB9211" w14:textId="77777777" w:rsidTr="00482110">
        <w:tc>
          <w:tcPr>
            <w:tcW w:w="27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7EC7E13"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Production NFS</w:t>
            </w:r>
          </w:p>
        </w:tc>
        <w:tc>
          <w:tcPr>
            <w:tcW w:w="68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46F56E98"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50A0921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B1234A8"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32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447AEDDE"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B043983"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2C1F2497"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800 GB</w:t>
            </w:r>
          </w:p>
        </w:tc>
      </w:tr>
    </w:tbl>
    <w:p w14:paraId="6D4A6D1F" w14:textId="77777777" w:rsidR="00CC70AC" w:rsidRPr="00CC70AC" w:rsidRDefault="00CC70AC" w:rsidP="00CC70AC">
      <w:pPr>
        <w:spacing w:before="0" w:after="0"/>
        <w:rPr>
          <w:rFonts w:ascii="Calibri" w:hAnsi="Calibri"/>
          <w:color w:val="1F497D"/>
          <w:sz w:val="22"/>
          <w:szCs w:val="22"/>
        </w:rPr>
      </w:pPr>
    </w:p>
    <w:p w14:paraId="48D9DAA4" w14:textId="77777777" w:rsidR="00CC70AC" w:rsidRPr="00F458A0" w:rsidRDefault="00CC70AC" w:rsidP="00A17716">
      <w:pPr>
        <w:pStyle w:val="BodyText"/>
      </w:pPr>
    </w:p>
    <w:p w14:paraId="5958E5DA" w14:textId="77777777" w:rsidR="00A17716" w:rsidRPr="00F458A0" w:rsidRDefault="00A17716" w:rsidP="00A17716">
      <w:pPr>
        <w:pStyle w:val="Heading2"/>
      </w:pPr>
      <w:bookmarkStart w:id="76" w:name="_Toc514663715"/>
      <w:r w:rsidRPr="00F458A0">
        <w:lastRenderedPageBreak/>
        <w:t>Software Detailed Design</w:t>
      </w:r>
      <w:bookmarkEnd w:id="76"/>
    </w:p>
    <w:p w14:paraId="4276B37D" w14:textId="77777777" w:rsidR="00A17716" w:rsidRDefault="00A17716" w:rsidP="00A17716">
      <w:pPr>
        <w:pStyle w:val="Heading3"/>
      </w:pPr>
      <w:bookmarkStart w:id="77" w:name="_Toc514663716"/>
      <w:r w:rsidRPr="00F458A0">
        <w:t>Conceptual Design</w:t>
      </w:r>
      <w:bookmarkEnd w:id="77"/>
    </w:p>
    <w:p w14:paraId="5ED08D56" w14:textId="77777777" w:rsidR="00A17716" w:rsidRPr="004A0279" w:rsidRDefault="00A17716" w:rsidP="00A17716">
      <w:pPr>
        <w:pStyle w:val="BodyText"/>
      </w:pPr>
      <w:r>
        <w:t>The subsections below contain the details of the MCCF EDI TAS Conceptual Design.</w:t>
      </w:r>
    </w:p>
    <w:p w14:paraId="01CB0EA9" w14:textId="77777777" w:rsidR="00A17716" w:rsidRPr="00346EF3" w:rsidRDefault="00A17716" w:rsidP="00A17716">
      <w:pPr>
        <w:pStyle w:val="Heading4"/>
      </w:pPr>
      <w:bookmarkStart w:id="78" w:name="_Toc514663717"/>
      <w:r>
        <w:t>Presentation Layer Design</w:t>
      </w:r>
      <w:bookmarkEnd w:id="78"/>
    </w:p>
    <w:p w14:paraId="65FE2AE1" w14:textId="77777777" w:rsidR="00A17716" w:rsidRDefault="00A17716" w:rsidP="00A17716">
      <w:pPr>
        <w:pStyle w:val="NormalWeb"/>
      </w:pPr>
      <w:r>
        <w:t>MCCF TAS employs a web application architecture that includes an Angular Single Page Application (SPA) for presentation layer and services implementation. The detailed design in this section describe specifics about the MCCF TAS software implementation.</w:t>
      </w:r>
    </w:p>
    <w:p w14:paraId="62BFF080" w14:textId="77777777" w:rsidR="00A17716" w:rsidRPr="008E5575" w:rsidRDefault="00A17716" w:rsidP="00A17716">
      <w:pPr>
        <w:pStyle w:val="NormalWeb"/>
        <w:rPr>
          <w:b/>
        </w:rPr>
      </w:pPr>
      <w:r w:rsidRPr="008E5575">
        <w:rPr>
          <w:b/>
        </w:rPr>
        <w:t>Angular</w:t>
      </w:r>
    </w:p>
    <w:p w14:paraId="06B0122C" w14:textId="1E2F71B7" w:rsidR="00A17716" w:rsidRPr="008E5575" w:rsidRDefault="00A17716" w:rsidP="00A17716">
      <w:pPr>
        <w:pStyle w:val="NormalWeb"/>
      </w:pPr>
      <w:r w:rsidRPr="008E5575">
        <w:t xml:space="preserve">“Lazy Loading” is angular2’s way of delivering components or pages only when they are </w:t>
      </w:r>
      <w:proofErr w:type="gramStart"/>
      <w:r w:rsidRPr="008E5575">
        <w:t>called.This</w:t>
      </w:r>
      <w:proofErr w:type="gramEnd"/>
      <w:r w:rsidRPr="008E5575">
        <w:t xml:space="preserve"> saves memory and makes the system faster.</w:t>
      </w:r>
    </w:p>
    <w:p w14:paraId="7C9F40F2" w14:textId="1D2A4BD4" w:rsidR="00A17716" w:rsidRPr="008E5575" w:rsidRDefault="00A17716" w:rsidP="00A17716">
      <w:pPr>
        <w:pStyle w:val="NormalWeb"/>
      </w:pPr>
      <w:r w:rsidRPr="008E5575">
        <w:t>The first part of Lazy Loading is make sure components are independent of the main page. Thistype of component is called “shared component”.</w:t>
      </w:r>
    </w:p>
    <w:p w14:paraId="048B80F9" w14:textId="77777777" w:rsidR="00A17716" w:rsidRPr="005221E4" w:rsidRDefault="00A17716" w:rsidP="00A17716">
      <w:pPr>
        <w:pStyle w:val="NormalWeb"/>
        <w:rPr>
          <w:b/>
        </w:rPr>
      </w:pPr>
      <w:r w:rsidRPr="005221E4">
        <w:rPr>
          <w:b/>
        </w:rPr>
        <w:t>Creating a shared Components</w:t>
      </w:r>
    </w:p>
    <w:p w14:paraId="78C0EEE3" w14:textId="2C402531" w:rsidR="00A17716" w:rsidRPr="008E5575" w:rsidRDefault="00A17716" w:rsidP="00A17716">
      <w:pPr>
        <w:pStyle w:val="NormalWeb"/>
      </w:pPr>
      <w:r w:rsidRPr="008E5575">
        <w:t>There are 3 parts to shared components. Modules, which are a collection of Components</w:t>
      </w:r>
      <w:r>
        <w:t>,</w:t>
      </w:r>
      <w:r w:rsidR="005221E4">
        <w:t xml:space="preserve"> </w:t>
      </w:r>
      <w:r w:rsidRPr="008E5575">
        <w:t xml:space="preserve">must be defined first. Second, Components, </w:t>
      </w:r>
      <w:r>
        <w:t xml:space="preserve">comprise </w:t>
      </w:r>
      <w:r w:rsidRPr="008E5575">
        <w:t>the main building block</w:t>
      </w:r>
      <w:r>
        <w:t>, and</w:t>
      </w:r>
      <w:r w:rsidRPr="008E5575">
        <w:t xml:space="preserve"> </w:t>
      </w:r>
      <w:r>
        <w:t>Routes are the third part to shared components</w:t>
      </w:r>
    </w:p>
    <w:p w14:paraId="1C998190" w14:textId="77777777" w:rsidR="00A17716" w:rsidRPr="008E5575" w:rsidRDefault="00A17716" w:rsidP="00A17716">
      <w:pPr>
        <w:pStyle w:val="NormalWeb"/>
      </w:pPr>
      <w:r>
        <w:t>These three parts taken together</w:t>
      </w:r>
      <w:r w:rsidRPr="008E5575">
        <w:t xml:space="preserve"> allow the html to find the component.</w:t>
      </w:r>
    </w:p>
    <w:p w14:paraId="480C37F8" w14:textId="77777777" w:rsidR="00A17716" w:rsidRPr="008E5575" w:rsidRDefault="00A17716" w:rsidP="00A17716">
      <w:pPr>
        <w:pStyle w:val="NormalWeb"/>
      </w:pPr>
      <w:r w:rsidRPr="008E5575">
        <w:t>1. Create a new module scaffolding by running ng g module [NewModuleName]</w:t>
      </w:r>
    </w:p>
    <w:p w14:paraId="17CC09F3" w14:textId="77777777" w:rsidR="00A17716" w:rsidRPr="008E5575" w:rsidRDefault="00A17716" w:rsidP="00A17716">
      <w:pPr>
        <w:pStyle w:val="NormalWeb"/>
      </w:pPr>
      <w:r w:rsidRPr="008E5575">
        <w:t>2. In module directory, create a new Component by running ng g component</w:t>
      </w:r>
    </w:p>
    <w:p w14:paraId="09A6757D" w14:textId="77777777" w:rsidR="00A17716" w:rsidRPr="008E5575" w:rsidRDefault="00A17716" w:rsidP="00A17716">
      <w:pPr>
        <w:pStyle w:val="NormalWeb"/>
      </w:pPr>
      <w:r w:rsidRPr="008E5575">
        <w:t>[NewComponentName]</w:t>
      </w:r>
    </w:p>
    <w:p w14:paraId="6422FC13" w14:textId="33DF9800" w:rsidR="00A17716" w:rsidRPr="008E5575" w:rsidRDefault="00A17716" w:rsidP="00A17716">
      <w:pPr>
        <w:pStyle w:val="NormalWeb"/>
      </w:pPr>
      <w:r w:rsidRPr="008E5575">
        <w:t>3. Make a module shared by replacing the imported BrowserModule with CommonModule</w:t>
      </w:r>
      <w:r w:rsidR="005221E4">
        <w:t xml:space="preserve"> </w:t>
      </w:r>
      <w:r w:rsidRPr="008E5575">
        <w:t>inside module ts file</w:t>
      </w:r>
    </w:p>
    <w:p w14:paraId="2D2D4410" w14:textId="77777777" w:rsidR="00A17716" w:rsidRPr="008E5575" w:rsidRDefault="00A17716" w:rsidP="00A17716">
      <w:pPr>
        <w:pStyle w:val="NormalWeb"/>
      </w:pPr>
      <w:r w:rsidRPr="008E5575">
        <w:t>4. Import new module into any desired parent modules (ng seems to do this automatically)</w:t>
      </w:r>
    </w:p>
    <w:p w14:paraId="3C98E784" w14:textId="77777777" w:rsidR="00A17716" w:rsidRPr="008E5575" w:rsidRDefault="00A17716" w:rsidP="00A17716">
      <w:pPr>
        <w:pStyle w:val="NormalWeb"/>
      </w:pPr>
      <w:r w:rsidRPr="008E5575">
        <w:t>5. Add new module and component routes to their parent routing arrays</w:t>
      </w:r>
    </w:p>
    <w:p w14:paraId="50F6744A" w14:textId="77777777" w:rsidR="00A17716" w:rsidRPr="005221E4" w:rsidRDefault="00A17716" w:rsidP="00A17716">
      <w:pPr>
        <w:pStyle w:val="NormalWeb"/>
        <w:rPr>
          <w:b/>
        </w:rPr>
      </w:pPr>
      <w:r w:rsidRPr="005221E4">
        <w:rPr>
          <w:b/>
        </w:rPr>
        <w:t>Making Lazy Loaded Components</w:t>
      </w:r>
    </w:p>
    <w:p w14:paraId="19D823B6" w14:textId="77777777" w:rsidR="00A17716" w:rsidRPr="008E5575" w:rsidRDefault="00A17716" w:rsidP="00A17716">
      <w:pPr>
        <w:pStyle w:val="NormalWeb"/>
      </w:pPr>
      <w:r w:rsidRPr="008E5575">
        <w:t>(https://angular-2-training-book.rangle.io/handout/modules/lazy-loading-module.html)</w:t>
      </w:r>
    </w:p>
    <w:p w14:paraId="13DEB504" w14:textId="77777777" w:rsidR="00A17716" w:rsidRPr="008E5575" w:rsidRDefault="00A17716" w:rsidP="00A17716">
      <w:pPr>
        <w:pStyle w:val="NormalWeb"/>
      </w:pPr>
      <w:r w:rsidRPr="008E5575">
        <w:t>lazy, we are going to lazy load a module conveniently called LazyModule. Look closely at the</w:t>
      </w:r>
    </w:p>
    <w:p w14:paraId="61D32142" w14:textId="77777777" w:rsidR="00A17716" w:rsidRPr="008E5575" w:rsidRDefault="00A17716" w:rsidP="00A17716">
      <w:pPr>
        <w:pStyle w:val="NormalWeb"/>
      </w:pPr>
      <w:r w:rsidRPr="008E5575">
        <w:lastRenderedPageBreak/>
        <w:t>definition of that route:</w:t>
      </w:r>
    </w:p>
    <w:p w14:paraId="7BAFD3C3" w14:textId="77777777" w:rsidR="00A17716" w:rsidRPr="008E5575" w:rsidRDefault="00A17716" w:rsidP="00A17716">
      <w:pPr>
        <w:pStyle w:val="NormalWeb"/>
      </w:pPr>
      <w:proofErr w:type="gramStart"/>
      <w:r w:rsidRPr="008E5575">
        <w:t>{ path</w:t>
      </w:r>
      <w:proofErr w:type="gramEnd"/>
      <w:r w:rsidRPr="008E5575">
        <w:t>: 'lazy', loadChildren: 'lazy/lazy.module#LazyModule' }</w:t>
      </w:r>
    </w:p>
    <w:p w14:paraId="235BEA89" w14:textId="77777777" w:rsidR="00A17716" w:rsidRPr="008E5575" w:rsidRDefault="00A17716" w:rsidP="00A17716">
      <w:pPr>
        <w:pStyle w:val="NormalWeb"/>
      </w:pPr>
      <w:r w:rsidRPr="008E5575">
        <w:t>There are a few important things to notice here:</w:t>
      </w:r>
    </w:p>
    <w:p w14:paraId="184145A4" w14:textId="77777777" w:rsidR="00A17716" w:rsidRPr="008E5575" w:rsidRDefault="00A17716" w:rsidP="00A17716">
      <w:pPr>
        <w:pStyle w:val="NormalWeb"/>
      </w:pPr>
      <w:r w:rsidRPr="008E5575">
        <w:t>1. We use the property loadChildren instead of component.</w:t>
      </w:r>
    </w:p>
    <w:p w14:paraId="1B195D14" w14:textId="77777777" w:rsidR="00A17716" w:rsidRPr="008E5575" w:rsidRDefault="00A17716" w:rsidP="00A17716">
      <w:pPr>
        <w:pStyle w:val="NormalWeb"/>
      </w:pPr>
      <w:r w:rsidRPr="008E5575">
        <w:t>2. We pass a string instead of a symbol to avoid loading the module eagerly.</w:t>
      </w:r>
    </w:p>
    <w:p w14:paraId="37147A18" w14:textId="77777777" w:rsidR="00A17716" w:rsidRPr="008E5575" w:rsidRDefault="00A17716" w:rsidP="00A17716">
      <w:pPr>
        <w:pStyle w:val="NormalWeb"/>
      </w:pPr>
      <w:r w:rsidRPr="008E5575">
        <w:t>3. We define not only the path to the module but the name of the class as well.</w:t>
      </w:r>
    </w:p>
    <w:p w14:paraId="279CBC8B" w14:textId="77777777" w:rsidR="00A17716" w:rsidRPr="008E5575" w:rsidRDefault="00A17716" w:rsidP="00A17716">
      <w:pPr>
        <w:pStyle w:val="NormalWeb"/>
      </w:pPr>
      <w:r w:rsidRPr="008E5575">
        <w:t>There's nothing special about LazyModule other than it has its own routing and a component</w:t>
      </w:r>
    </w:p>
    <w:p w14:paraId="42F9E176" w14:textId="77777777" w:rsidR="00A17716" w:rsidRPr="008E5575" w:rsidRDefault="00A17716" w:rsidP="00A17716">
      <w:pPr>
        <w:pStyle w:val="NormalWeb"/>
      </w:pPr>
      <w:r w:rsidRPr="008E5575">
        <w:t>called LazyComponent.</w:t>
      </w:r>
    </w:p>
    <w:p w14:paraId="074B31DB" w14:textId="77777777" w:rsidR="00A17716" w:rsidRPr="008E5575" w:rsidRDefault="00A17716" w:rsidP="00A17716">
      <w:pPr>
        <w:pStyle w:val="NormalWeb"/>
      </w:pPr>
      <w:r w:rsidRPr="008E5575">
        <w:t>app/lazy/lazy.module.ts</w:t>
      </w:r>
    </w:p>
    <w:p w14:paraId="6AC444B2" w14:textId="77777777" w:rsidR="00A17716" w:rsidRPr="008E5575" w:rsidRDefault="00A17716" w:rsidP="00A17716">
      <w:pPr>
        <w:pStyle w:val="NormalWeb"/>
      </w:pPr>
      <w:r w:rsidRPr="008E5575">
        <w:t xml:space="preserve">import </w:t>
      </w:r>
      <w:proofErr w:type="gramStart"/>
      <w:r w:rsidRPr="008E5575">
        <w:t>{ NgModule</w:t>
      </w:r>
      <w:proofErr w:type="gramEnd"/>
      <w:r w:rsidRPr="008E5575">
        <w:t xml:space="preserve"> } from '@angular/core';</w:t>
      </w:r>
    </w:p>
    <w:p w14:paraId="068C4BF7" w14:textId="77777777" w:rsidR="00A17716" w:rsidRPr="008E5575" w:rsidRDefault="00A17716" w:rsidP="00A17716">
      <w:pPr>
        <w:pStyle w:val="NormalWeb"/>
      </w:pPr>
      <w:r w:rsidRPr="008E5575">
        <w:t xml:space="preserve">import </w:t>
      </w:r>
      <w:proofErr w:type="gramStart"/>
      <w:r w:rsidRPr="008E5575">
        <w:t>{ LazyComponent</w:t>
      </w:r>
      <w:proofErr w:type="gramEnd"/>
      <w:r w:rsidRPr="008E5575">
        <w:t xml:space="preserve"> } from './lazy.component';</w:t>
      </w:r>
    </w:p>
    <w:p w14:paraId="4F4AFA67" w14:textId="77777777" w:rsidR="00A17716" w:rsidRPr="008E5575" w:rsidRDefault="00A17716" w:rsidP="00A17716">
      <w:pPr>
        <w:pStyle w:val="NormalWeb"/>
      </w:pPr>
      <w:r w:rsidRPr="008E5575">
        <w:t xml:space="preserve">import </w:t>
      </w:r>
      <w:proofErr w:type="gramStart"/>
      <w:r w:rsidRPr="008E5575">
        <w:t>{ routing</w:t>
      </w:r>
      <w:proofErr w:type="gramEnd"/>
      <w:r w:rsidRPr="008E5575">
        <w:t xml:space="preserve"> } from './lazy.routing';</w:t>
      </w:r>
    </w:p>
    <w:p w14:paraId="0A7519B0" w14:textId="77777777" w:rsidR="00A17716" w:rsidRPr="008E5575" w:rsidRDefault="00A17716" w:rsidP="00A17716">
      <w:pPr>
        <w:pStyle w:val="NormalWeb"/>
      </w:pPr>
      <w:r w:rsidRPr="008E5575">
        <w:t>@</w:t>
      </w:r>
      <w:proofErr w:type="gramStart"/>
      <w:r w:rsidRPr="008E5575">
        <w:t>NgModule(</w:t>
      </w:r>
      <w:proofErr w:type="gramEnd"/>
      <w:r w:rsidRPr="008E5575">
        <w:t>{</w:t>
      </w:r>
    </w:p>
    <w:p w14:paraId="4967275D" w14:textId="77777777" w:rsidR="00A17716" w:rsidRPr="008E5575" w:rsidRDefault="00A17716" w:rsidP="00A17716">
      <w:pPr>
        <w:pStyle w:val="NormalWeb"/>
      </w:pPr>
      <w:r w:rsidRPr="008E5575">
        <w:t>imports: [routing],</w:t>
      </w:r>
    </w:p>
    <w:p w14:paraId="155DFDFE" w14:textId="77777777" w:rsidR="00A17716" w:rsidRPr="008E5575" w:rsidRDefault="00A17716" w:rsidP="00A17716">
      <w:pPr>
        <w:pStyle w:val="NormalWeb"/>
      </w:pPr>
      <w:r w:rsidRPr="008E5575">
        <w:t>declarations: [LazyComponent]</w:t>
      </w:r>
    </w:p>
    <w:p w14:paraId="51E5BFA1" w14:textId="77777777" w:rsidR="00A17716" w:rsidRPr="008E5575" w:rsidRDefault="00A17716" w:rsidP="00A17716">
      <w:pPr>
        <w:pStyle w:val="NormalWeb"/>
      </w:pPr>
      <w:r w:rsidRPr="008E5575">
        <w:t>})</w:t>
      </w:r>
    </w:p>
    <w:p w14:paraId="75F572D4" w14:textId="77777777" w:rsidR="00A17716" w:rsidRPr="008E5575" w:rsidRDefault="00A17716" w:rsidP="00A17716">
      <w:pPr>
        <w:pStyle w:val="NormalWeb"/>
      </w:pPr>
      <w:r w:rsidRPr="008E5575">
        <w:t>export class LazyModule {}</w:t>
      </w:r>
    </w:p>
    <w:p w14:paraId="64432C12" w14:textId="77777777" w:rsidR="00A17716" w:rsidRPr="008E5575" w:rsidRDefault="00A17716" w:rsidP="00A17716">
      <w:pPr>
        <w:pStyle w:val="NormalWeb"/>
      </w:pPr>
      <w:r w:rsidRPr="008E5575">
        <w:t>If we define the class LazyModule as the default export of the file, we don't need to define the</w:t>
      </w:r>
    </w:p>
    <w:p w14:paraId="7FFE8E85" w14:textId="77777777" w:rsidR="00A17716" w:rsidRPr="008E5575" w:rsidRDefault="00A17716" w:rsidP="00A17716">
      <w:pPr>
        <w:pStyle w:val="NormalWeb"/>
      </w:pPr>
      <w:r w:rsidRPr="008E5575">
        <w:t>class name in the loadChildren property as shown above.</w:t>
      </w:r>
    </w:p>
    <w:p w14:paraId="63AE784E" w14:textId="77777777" w:rsidR="00A17716" w:rsidRPr="008E5575" w:rsidRDefault="00A17716" w:rsidP="00A17716">
      <w:pPr>
        <w:pStyle w:val="NormalWeb"/>
      </w:pPr>
      <w:r w:rsidRPr="008E5575">
        <w:t>The routing object is very simple and only defines the default component to load when</w:t>
      </w:r>
    </w:p>
    <w:p w14:paraId="374A2912" w14:textId="77777777" w:rsidR="00A17716" w:rsidRPr="008E5575" w:rsidRDefault="00A17716" w:rsidP="00A17716">
      <w:pPr>
        <w:pStyle w:val="NormalWeb"/>
      </w:pPr>
      <w:r w:rsidRPr="008E5575">
        <w:t>navigating to the lazy path.</w:t>
      </w:r>
    </w:p>
    <w:p w14:paraId="33165E1F" w14:textId="77777777" w:rsidR="00A17716" w:rsidRPr="008E5575" w:rsidRDefault="00A17716" w:rsidP="00A17716">
      <w:pPr>
        <w:pStyle w:val="NormalWeb"/>
      </w:pPr>
      <w:r w:rsidRPr="008E5575">
        <w:t>app/lazy/lazy.routing.ts</w:t>
      </w:r>
    </w:p>
    <w:p w14:paraId="7C25A925" w14:textId="77777777" w:rsidR="00A17716" w:rsidRPr="008E5575" w:rsidRDefault="00A17716" w:rsidP="00A17716">
      <w:pPr>
        <w:pStyle w:val="NormalWeb"/>
      </w:pPr>
      <w:r w:rsidRPr="008E5575">
        <w:t xml:space="preserve">import </w:t>
      </w:r>
      <w:proofErr w:type="gramStart"/>
      <w:r w:rsidRPr="008E5575">
        <w:t>{ ModuleWithProviders</w:t>
      </w:r>
      <w:proofErr w:type="gramEnd"/>
      <w:r w:rsidRPr="008E5575">
        <w:t xml:space="preserve"> } from '@angular/core';</w:t>
      </w:r>
    </w:p>
    <w:p w14:paraId="4BD6E122" w14:textId="77777777" w:rsidR="00A17716" w:rsidRPr="008E5575" w:rsidRDefault="00A17716" w:rsidP="00A17716">
      <w:pPr>
        <w:pStyle w:val="NormalWeb"/>
      </w:pPr>
      <w:r w:rsidRPr="008E5575">
        <w:lastRenderedPageBreak/>
        <w:t xml:space="preserve">import </w:t>
      </w:r>
      <w:proofErr w:type="gramStart"/>
      <w:r w:rsidRPr="008E5575">
        <w:t>{ Routes</w:t>
      </w:r>
      <w:proofErr w:type="gramEnd"/>
      <w:r w:rsidRPr="008E5575">
        <w:t>, RouterModule } from '@angular/router';</w:t>
      </w:r>
    </w:p>
    <w:p w14:paraId="0D87B663" w14:textId="77777777" w:rsidR="00A17716" w:rsidRPr="008E5575" w:rsidRDefault="00A17716" w:rsidP="00A17716">
      <w:pPr>
        <w:pStyle w:val="NormalWeb"/>
      </w:pPr>
      <w:r w:rsidRPr="008E5575">
        <w:t xml:space="preserve">import </w:t>
      </w:r>
      <w:proofErr w:type="gramStart"/>
      <w:r w:rsidRPr="008E5575">
        <w:t>{ LazyComponent</w:t>
      </w:r>
      <w:proofErr w:type="gramEnd"/>
      <w:r w:rsidRPr="008E5575">
        <w:t xml:space="preserve"> } from './lazy.component';</w:t>
      </w:r>
    </w:p>
    <w:p w14:paraId="2A6CB00F" w14:textId="77777777" w:rsidR="00A17716" w:rsidRPr="008E5575" w:rsidRDefault="00A17716" w:rsidP="00A17716">
      <w:pPr>
        <w:pStyle w:val="NormalWeb"/>
      </w:pPr>
      <w:r w:rsidRPr="008E5575">
        <w:t>const routes: Routes = [</w:t>
      </w:r>
    </w:p>
    <w:p w14:paraId="26AAFCDA" w14:textId="77777777" w:rsidR="00A17716" w:rsidRPr="008E5575" w:rsidRDefault="00A17716" w:rsidP="00A17716">
      <w:pPr>
        <w:pStyle w:val="NormalWeb"/>
      </w:pPr>
      <w:proofErr w:type="gramStart"/>
      <w:r w:rsidRPr="008E5575">
        <w:t>{ path</w:t>
      </w:r>
      <w:proofErr w:type="gramEnd"/>
      <w:r w:rsidRPr="008E5575">
        <w:t>: '', component: LazyComponent }</w:t>
      </w:r>
    </w:p>
    <w:p w14:paraId="08B30307" w14:textId="77777777" w:rsidR="00A17716" w:rsidRPr="008E5575" w:rsidRDefault="00A17716" w:rsidP="00A17716">
      <w:pPr>
        <w:pStyle w:val="NormalWeb"/>
      </w:pPr>
      <w:r w:rsidRPr="008E5575">
        <w:t>];</w:t>
      </w:r>
    </w:p>
    <w:p w14:paraId="5687D020" w14:textId="77777777" w:rsidR="00A17716" w:rsidRPr="008E5575" w:rsidRDefault="00A17716" w:rsidP="00A17716">
      <w:pPr>
        <w:pStyle w:val="NormalWeb"/>
      </w:pPr>
      <w:r w:rsidRPr="008E5575">
        <w:t>export const routing: ModuleWithProviders = RouterModule.forChild(routes);</w:t>
      </w:r>
    </w:p>
    <w:p w14:paraId="33483863" w14:textId="77777777" w:rsidR="00A17716" w:rsidRPr="008E5575" w:rsidRDefault="00A17716" w:rsidP="00A17716">
      <w:pPr>
        <w:pStyle w:val="NormalWeb"/>
      </w:pPr>
      <w:r w:rsidRPr="008E5575">
        <w:t>Notice that we use the method call forChild instead of forRoot to create the routing object. We</w:t>
      </w:r>
    </w:p>
    <w:p w14:paraId="74A802DB" w14:textId="77777777" w:rsidR="00A17716" w:rsidRPr="008E5575" w:rsidRDefault="00A17716" w:rsidP="00A17716">
      <w:pPr>
        <w:pStyle w:val="NormalWeb"/>
      </w:pPr>
      <w:r w:rsidRPr="008E5575">
        <w:t>should always do that when creating a routing object for a feature module, no matter if the</w:t>
      </w:r>
    </w:p>
    <w:p w14:paraId="6C82840A" w14:textId="77777777" w:rsidR="00A17716" w:rsidRPr="008E5575" w:rsidRDefault="00A17716" w:rsidP="00A17716">
      <w:pPr>
        <w:pStyle w:val="NormalWeb"/>
      </w:pPr>
      <w:r w:rsidRPr="008E5575">
        <w:t>module is supposed to be eagerly or lazily loaded.</w:t>
      </w:r>
    </w:p>
    <w:p w14:paraId="661076D5" w14:textId="77777777" w:rsidR="00A17716" w:rsidRPr="008E5575" w:rsidRDefault="00A17716" w:rsidP="00A17716">
      <w:pPr>
        <w:pStyle w:val="NormalWeb"/>
      </w:pPr>
      <w:r w:rsidRPr="008E5575">
        <w:t>Finally, our LazyComponent is very similar to EagerComponent and is just a placeholder for</w:t>
      </w:r>
    </w:p>
    <w:p w14:paraId="20ABA551" w14:textId="77777777" w:rsidR="00A17716" w:rsidRPr="008E5575" w:rsidRDefault="00A17716" w:rsidP="00A17716">
      <w:pPr>
        <w:pStyle w:val="NormalWeb"/>
      </w:pPr>
      <w:r w:rsidRPr="008E5575">
        <w:t>some text.</w:t>
      </w:r>
    </w:p>
    <w:p w14:paraId="73F1E964" w14:textId="77777777" w:rsidR="00A17716" w:rsidRPr="008E5575" w:rsidRDefault="00A17716" w:rsidP="00A17716">
      <w:pPr>
        <w:pStyle w:val="NormalWeb"/>
      </w:pPr>
      <w:r w:rsidRPr="008E5575">
        <w:t>app/lazy/lazy.component.ts</w:t>
      </w:r>
    </w:p>
    <w:p w14:paraId="2293A0C9" w14:textId="77777777" w:rsidR="00A17716" w:rsidRPr="008E5575" w:rsidRDefault="00A17716" w:rsidP="00A17716">
      <w:pPr>
        <w:pStyle w:val="NormalWeb"/>
      </w:pPr>
      <w:r w:rsidRPr="008E5575">
        <w:t xml:space="preserve">import </w:t>
      </w:r>
      <w:proofErr w:type="gramStart"/>
      <w:r w:rsidRPr="008E5575">
        <w:t>{ Component</w:t>
      </w:r>
      <w:proofErr w:type="gramEnd"/>
      <w:r w:rsidRPr="008E5575">
        <w:t xml:space="preserve"> } from '@angular/core';</w:t>
      </w:r>
    </w:p>
    <w:p w14:paraId="148BF173" w14:textId="77777777" w:rsidR="00A17716" w:rsidRPr="008E5575" w:rsidRDefault="00A17716" w:rsidP="00A17716">
      <w:pPr>
        <w:pStyle w:val="NormalWeb"/>
      </w:pPr>
      <w:r w:rsidRPr="008E5575">
        <w:t>@</w:t>
      </w:r>
      <w:proofErr w:type="gramStart"/>
      <w:r w:rsidRPr="008E5575">
        <w:t>Component(</w:t>
      </w:r>
      <w:proofErr w:type="gramEnd"/>
      <w:r w:rsidRPr="008E5575">
        <w:t>{</w:t>
      </w:r>
    </w:p>
    <w:p w14:paraId="57BA859E" w14:textId="77777777" w:rsidR="00A17716" w:rsidRPr="008E5575" w:rsidRDefault="00A17716" w:rsidP="00A17716">
      <w:pPr>
        <w:pStyle w:val="NormalWeb"/>
      </w:pPr>
      <w:r w:rsidRPr="008E5575">
        <w:t>template: '&lt;p&gt;Lazy Component&lt;/p&gt;'</w:t>
      </w:r>
    </w:p>
    <w:p w14:paraId="29A4EB1F" w14:textId="77777777" w:rsidR="00A17716" w:rsidRPr="008E5575" w:rsidRDefault="00A17716" w:rsidP="00A17716">
      <w:pPr>
        <w:pStyle w:val="NormalWeb"/>
      </w:pPr>
      <w:r w:rsidRPr="008E5575">
        <w:t>})</w:t>
      </w:r>
    </w:p>
    <w:p w14:paraId="36DCCD3E" w14:textId="77777777" w:rsidR="00A17716" w:rsidRPr="008E5575" w:rsidRDefault="00A17716" w:rsidP="00A17716">
      <w:pPr>
        <w:pStyle w:val="NormalWeb"/>
      </w:pPr>
      <w:r w:rsidRPr="008E5575">
        <w:t xml:space="preserve">export class LazyComponent {} </w:t>
      </w:r>
    </w:p>
    <w:p w14:paraId="4FBA9A37" w14:textId="77777777" w:rsidR="00A17716" w:rsidRPr="008E5575" w:rsidRDefault="00A17716" w:rsidP="00A17716">
      <w:pPr>
        <w:pStyle w:val="NormalWeb"/>
      </w:pPr>
      <w:r w:rsidRPr="008E5575">
        <w:t>View Example: https://plnkr.co/edit/vpCqRHDAj7V6mlN1AknN?p=preview</w:t>
      </w:r>
    </w:p>
    <w:p w14:paraId="44BB0FE4" w14:textId="77777777" w:rsidR="00A17716" w:rsidRPr="008E5575" w:rsidRDefault="00A17716" w:rsidP="00A17716">
      <w:pPr>
        <w:pStyle w:val="NormalWeb"/>
      </w:pPr>
      <w:r w:rsidRPr="008E5575">
        <w:t xml:space="preserve">When we load our application for the first time, the AppModule along with the AppComponent </w:t>
      </w:r>
    </w:p>
    <w:p w14:paraId="575D647C" w14:textId="77777777" w:rsidR="00A17716" w:rsidRPr="008E5575" w:rsidRDefault="00A17716" w:rsidP="00A17716">
      <w:pPr>
        <w:pStyle w:val="NormalWeb"/>
      </w:pPr>
      <w:r w:rsidRPr="008E5575">
        <w:t>will be loaded in the browser and we should see the navigation system and the text "Eager</w:t>
      </w:r>
    </w:p>
    <w:p w14:paraId="34E4CDE7" w14:textId="77777777" w:rsidR="00A17716" w:rsidRPr="008E5575" w:rsidRDefault="00A17716" w:rsidP="00A17716">
      <w:pPr>
        <w:pStyle w:val="NormalWeb"/>
      </w:pPr>
      <w:r w:rsidRPr="008E5575">
        <w:t>Component". Until this point, the LazyModule has not being downloaded, only when we click</w:t>
      </w:r>
    </w:p>
    <w:p w14:paraId="48BBDD20" w14:textId="77777777" w:rsidR="00A17716" w:rsidRPr="008E5575" w:rsidRDefault="00A17716" w:rsidP="00A17716">
      <w:pPr>
        <w:pStyle w:val="NormalWeb"/>
      </w:pPr>
      <w:r w:rsidRPr="008E5575">
        <w:t>the link "Lazy" will allow the needed code to be downloaded and we will see the message "Lazy</w:t>
      </w:r>
    </w:p>
    <w:p w14:paraId="6A1EF608" w14:textId="77777777" w:rsidR="00A17716" w:rsidRPr="008E5575" w:rsidRDefault="00A17716" w:rsidP="00A17716">
      <w:pPr>
        <w:pStyle w:val="NormalWeb"/>
      </w:pPr>
      <w:r w:rsidRPr="008E5575">
        <w:t>Component" in the browser.</w:t>
      </w:r>
    </w:p>
    <w:p w14:paraId="40D16FD7" w14:textId="79730C02" w:rsidR="00A17716" w:rsidRPr="009C1A65" w:rsidRDefault="00A17716" w:rsidP="00A17716">
      <w:pPr>
        <w:pStyle w:val="Caption"/>
        <w:rPr>
          <w:rFonts w:ascii="Arial" w:hAnsi="Arial" w:cs="Arial"/>
        </w:rPr>
      </w:pPr>
      <w:bookmarkStart w:id="79" w:name="_Toc514659855"/>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12</w:t>
      </w:r>
      <w:r w:rsidRPr="009C1A65">
        <w:rPr>
          <w:rFonts w:ascii="Arial" w:hAnsi="Arial" w:cs="Arial"/>
          <w:noProof/>
        </w:rPr>
        <w:fldChar w:fldCharType="end"/>
      </w:r>
      <w:r w:rsidRPr="009C1A65">
        <w:rPr>
          <w:rFonts w:ascii="Arial" w:hAnsi="Arial" w:cs="Arial"/>
        </w:rPr>
        <w:t xml:space="preserve"> - UI Lazy Loading Sample Web Page</w:t>
      </w:r>
      <w:bookmarkEnd w:id="79"/>
    </w:p>
    <w:p w14:paraId="3DBC6A44" w14:textId="77777777" w:rsidR="00A17716" w:rsidRPr="008E5575" w:rsidRDefault="00A17716" w:rsidP="00A17716">
      <w:pPr>
        <w:pStyle w:val="NormalWeb"/>
      </w:pPr>
      <w:r>
        <w:rPr>
          <w:noProof/>
        </w:rPr>
        <w:drawing>
          <wp:inline distT="0" distB="0" distL="0" distR="0" wp14:anchorId="116366A7" wp14:editId="2D65D28F">
            <wp:extent cx="5943600" cy="2066925"/>
            <wp:effectExtent l="0" t="0" r="0" b="9525"/>
            <wp:docPr id="459" name="Picture 45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p>
    <w:p w14:paraId="00458068" w14:textId="77777777" w:rsidR="00A17716" w:rsidRPr="008E5575" w:rsidRDefault="00A17716" w:rsidP="00A17716">
      <w:pPr>
        <w:pStyle w:val="Heading4"/>
      </w:pPr>
      <w:bookmarkStart w:id="80" w:name="_Toc514663718"/>
      <w:r>
        <w:t>Services Layer Design</w:t>
      </w:r>
      <w:bookmarkEnd w:id="80"/>
    </w:p>
    <w:p w14:paraId="055BD71F" w14:textId="77777777" w:rsidR="00A17716" w:rsidRDefault="00A17716" w:rsidP="00A17716">
      <w:pPr>
        <w:pStyle w:val="NormalWeb"/>
        <w:rPr>
          <w:rFonts w:eastAsiaTheme="minorEastAsia"/>
        </w:rPr>
      </w:pPr>
      <w:r>
        <w:t>The diagram below shows the d</w:t>
      </w:r>
      <w:r w:rsidRPr="00AC62A1">
        <w:t xml:space="preserve">esign </w:t>
      </w:r>
      <w:r>
        <w:t xml:space="preserve">for the </w:t>
      </w:r>
      <w:r w:rsidRPr="00AC62A1">
        <w:t>load-balanced node.js web server</w:t>
      </w:r>
      <w:r>
        <w:t>s implemented in MCCF TAS. It shows the Virtual Machines for a load-balanced node.js web system.</w:t>
      </w:r>
    </w:p>
    <w:p w14:paraId="2F5882BA" w14:textId="77777777" w:rsidR="00A17716" w:rsidRDefault="00A17716" w:rsidP="00A17716">
      <w:pPr>
        <w:pStyle w:val="NormalWeb"/>
      </w:pPr>
      <w:r>
        <w:t>ref: </w:t>
      </w:r>
      <w:hyperlink r:id="rId57" w:history="1">
        <w:r>
          <w:rPr>
            <w:rStyle w:val="Hyperlink"/>
          </w:rPr>
          <w:t>https://www.keithcirkel.co.uk/load-balancing-node-js/</w:t>
        </w:r>
      </w:hyperlink>
    </w:p>
    <w:p w14:paraId="1088E9C1" w14:textId="4FBFB493" w:rsidR="009B123A" w:rsidRPr="009C1A65" w:rsidRDefault="009B123A" w:rsidP="009B123A">
      <w:pPr>
        <w:pStyle w:val="Caption"/>
        <w:rPr>
          <w:rFonts w:ascii="Arial" w:hAnsi="Arial" w:cs="Arial"/>
          <w:szCs w:val="22"/>
        </w:rPr>
      </w:pPr>
      <w:bookmarkStart w:id="81" w:name="_Toc514659856"/>
      <w:r>
        <w:t xml:space="preserve">Figure </w:t>
      </w:r>
      <w:r w:rsidR="00F3364E">
        <w:fldChar w:fldCharType="begin"/>
      </w:r>
      <w:r w:rsidR="00F3364E">
        <w:instrText xml:space="preserve"> SEQ Figure \* ARABIC </w:instrText>
      </w:r>
      <w:r w:rsidR="00F3364E">
        <w:fldChar w:fldCharType="separate"/>
      </w:r>
      <w:r w:rsidR="006B661F">
        <w:rPr>
          <w:noProof/>
        </w:rPr>
        <w:t>13</w:t>
      </w:r>
      <w:r w:rsidR="00F3364E">
        <w:rPr>
          <w:noProof/>
        </w:rPr>
        <w:fldChar w:fldCharType="end"/>
      </w:r>
      <w:r>
        <w:t xml:space="preserve"> - </w:t>
      </w:r>
      <w:r w:rsidRPr="007B0EAD">
        <w:t xml:space="preserve">MCCF </w:t>
      </w:r>
      <w:r>
        <w:t xml:space="preserve">EDI </w:t>
      </w:r>
      <w:r w:rsidRPr="007B0EAD">
        <w:t>TAS L</w:t>
      </w:r>
      <w:r>
        <w:t>oad Balanced node.js Web System</w:t>
      </w:r>
      <w:bookmarkEnd w:id="81"/>
    </w:p>
    <w:p w14:paraId="03E70C98" w14:textId="77777777" w:rsidR="00A17716" w:rsidRDefault="00A17716" w:rsidP="00A17716">
      <w:pPr>
        <w:pStyle w:val="NormalWeb"/>
      </w:pPr>
      <w:r>
        <w:rPr>
          <w:noProof/>
        </w:rPr>
        <w:drawing>
          <wp:inline distT="0" distB="0" distL="0" distR="0" wp14:anchorId="364B9323" wp14:editId="0C5881BB">
            <wp:extent cx="4457700" cy="1440180"/>
            <wp:effectExtent l="0" t="0" r="0" b="7620"/>
            <wp:docPr id="460" name="Picture 460" descr="f8a3f02116ca6c46a57f3ea2a9e55a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8a3f02116ca6c46a57f3ea2a9e55ae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57700" cy="1440180"/>
                    </a:xfrm>
                    <a:prstGeom prst="rect">
                      <a:avLst/>
                    </a:prstGeom>
                    <a:noFill/>
                    <a:ln>
                      <a:noFill/>
                    </a:ln>
                  </pic:spPr>
                </pic:pic>
              </a:graphicData>
            </a:graphic>
          </wp:inline>
        </w:drawing>
      </w:r>
    </w:p>
    <w:p w14:paraId="51DAD80B" w14:textId="77777777" w:rsidR="00A17716" w:rsidRPr="00061AB6" w:rsidRDefault="00A17716" w:rsidP="00A17716">
      <w:pPr>
        <w:pStyle w:val="Caption"/>
        <w:rPr>
          <w:b w:val="0"/>
        </w:rPr>
      </w:pPr>
      <w:r w:rsidRPr="00061AB6">
        <w:rPr>
          <w:b w:val="0"/>
        </w:rPr>
        <w:t xml:space="preserve">The figure below shows the services design for MCCF TAS. Versioning is implemented through the version router, which enables support for multiple versions to be used at the same time so that new </w:t>
      </w:r>
      <w:r w:rsidRPr="00061AB6">
        <w:rPr>
          <w:b w:val="0"/>
        </w:rPr>
        <w:lastRenderedPageBreak/>
        <w:t xml:space="preserve">versions can be implemented without downtime. The Core Layer </w:t>
      </w:r>
      <w:proofErr w:type="gramStart"/>
      <w:r w:rsidRPr="00061AB6">
        <w:rPr>
          <w:b w:val="0"/>
        </w:rPr>
        <w:t>is able to</w:t>
      </w:r>
      <w:proofErr w:type="gramEnd"/>
      <w:r w:rsidRPr="00061AB6">
        <w:rPr>
          <w:b w:val="0"/>
        </w:rPr>
        <w:t xml:space="preserve"> access external services such as the planned FHIR API for VistA Data Access, as well as data sources in the data layer.</w:t>
      </w:r>
    </w:p>
    <w:p w14:paraId="0331B6BE" w14:textId="5A6780A9" w:rsidR="009B123A" w:rsidRPr="009B123A" w:rsidRDefault="009B123A" w:rsidP="009B123A">
      <w:pPr>
        <w:pStyle w:val="Caption"/>
      </w:pPr>
      <w:bookmarkStart w:id="82" w:name="_Toc514659857"/>
      <w:r>
        <w:t xml:space="preserve">Figure </w:t>
      </w:r>
      <w:r w:rsidR="00F3364E">
        <w:fldChar w:fldCharType="begin"/>
      </w:r>
      <w:r w:rsidR="00F3364E">
        <w:instrText xml:space="preserve"> SEQ Figure \* ARABIC </w:instrText>
      </w:r>
      <w:r w:rsidR="00F3364E">
        <w:fldChar w:fldCharType="separate"/>
      </w:r>
      <w:r w:rsidR="006B661F">
        <w:rPr>
          <w:noProof/>
        </w:rPr>
        <w:t>14</w:t>
      </w:r>
      <w:r w:rsidR="00F3364E">
        <w:rPr>
          <w:noProof/>
        </w:rPr>
        <w:fldChar w:fldCharType="end"/>
      </w:r>
      <w:r>
        <w:t xml:space="preserve"> - </w:t>
      </w:r>
      <w:r w:rsidRPr="003B138A">
        <w:t xml:space="preserve">MCCF </w:t>
      </w:r>
      <w:r>
        <w:t xml:space="preserve">EDI </w:t>
      </w:r>
      <w:r w:rsidRPr="003B138A">
        <w:t>TAS Services Design</w:t>
      </w:r>
      <w:bookmarkEnd w:id="82"/>
    </w:p>
    <w:p w14:paraId="14E9FAAB" w14:textId="69A38A9D" w:rsidR="00A17716" w:rsidRDefault="008D09CB" w:rsidP="00A17716">
      <w:pPr>
        <w:pStyle w:val="BodyText"/>
        <w:rPr>
          <w:b/>
        </w:rPr>
      </w:pPr>
      <w:r>
        <w:rPr>
          <w:b/>
          <w:noProof/>
        </w:rPr>
        <w:drawing>
          <wp:inline distT="0" distB="0" distL="0" distR="0" wp14:anchorId="0B22D1B0" wp14:editId="26031CD9">
            <wp:extent cx="5936259" cy="2988915"/>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png"/>
                    <pic:cNvPicPr/>
                  </pic:nvPicPr>
                  <pic:blipFill>
                    <a:blip r:embed="rId59">
                      <a:extLst>
                        <a:ext uri="{28A0092B-C50C-407E-A947-70E740481C1C}">
                          <a14:useLocalDpi xmlns:a14="http://schemas.microsoft.com/office/drawing/2010/main" val="0"/>
                        </a:ext>
                      </a:extLst>
                    </a:blip>
                    <a:stretch>
                      <a:fillRect/>
                    </a:stretch>
                  </pic:blipFill>
                  <pic:spPr>
                    <a:xfrm>
                      <a:off x="0" y="0"/>
                      <a:ext cx="5936259" cy="2988915"/>
                    </a:xfrm>
                    <a:prstGeom prst="rect">
                      <a:avLst/>
                    </a:prstGeom>
                  </pic:spPr>
                </pic:pic>
              </a:graphicData>
            </a:graphic>
          </wp:inline>
        </w:drawing>
      </w:r>
    </w:p>
    <w:p w14:paraId="6F4220B9" w14:textId="77777777" w:rsidR="00A17716" w:rsidRDefault="00A17716" w:rsidP="00A17716">
      <w:pPr>
        <w:pStyle w:val="BodyText"/>
        <w:rPr>
          <w:b/>
        </w:rPr>
      </w:pPr>
      <w:r>
        <w:rPr>
          <w:b/>
        </w:rPr>
        <w:t>Logging in Node.js for MCCF EDI TAS</w:t>
      </w:r>
    </w:p>
    <w:p w14:paraId="56EE58A9" w14:textId="77777777" w:rsidR="00A17716" w:rsidRDefault="00A17716" w:rsidP="00A17716">
      <w:r>
        <w:t>The following diagram shows the different components that are needed to implement logging for Node.js applications and their relationships.</w:t>
      </w:r>
    </w:p>
    <w:p w14:paraId="10CC2430" w14:textId="05F68E9F" w:rsidR="00A17716" w:rsidRPr="009C1A65" w:rsidRDefault="00A17716" w:rsidP="00A17716">
      <w:pPr>
        <w:pStyle w:val="Caption"/>
        <w:rPr>
          <w:rFonts w:ascii="Arial" w:hAnsi="Arial" w:cs="Arial"/>
        </w:rPr>
      </w:pPr>
      <w:bookmarkStart w:id="83" w:name="_Toc514659858"/>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15</w:t>
      </w:r>
      <w:r w:rsidRPr="009C1A65">
        <w:rPr>
          <w:rFonts w:ascii="Arial" w:hAnsi="Arial" w:cs="Arial"/>
          <w:noProof/>
        </w:rPr>
        <w:fldChar w:fldCharType="end"/>
      </w:r>
      <w:r w:rsidRPr="009C1A65">
        <w:rPr>
          <w:rFonts w:ascii="Arial" w:hAnsi="Arial" w:cs="Arial"/>
        </w:rPr>
        <w:t xml:space="preserve"> - MCCF TAS node.js Logging Components</w:t>
      </w:r>
      <w:bookmarkEnd w:id="83"/>
    </w:p>
    <w:p w14:paraId="02950249" w14:textId="77777777" w:rsidR="00A17716" w:rsidRDefault="00A17716" w:rsidP="00A17716">
      <w:r>
        <w:rPr>
          <w:noProof/>
        </w:rPr>
        <w:drawing>
          <wp:inline distT="0" distB="0" distL="0" distR="0" wp14:anchorId="613DBF41" wp14:editId="18DEF955">
            <wp:extent cx="5935980" cy="4198620"/>
            <wp:effectExtent l="0" t="0" r="762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4198620"/>
                    </a:xfrm>
                    <a:prstGeom prst="rect">
                      <a:avLst/>
                    </a:prstGeom>
                    <a:noFill/>
                    <a:ln>
                      <a:noFill/>
                    </a:ln>
                  </pic:spPr>
                </pic:pic>
              </a:graphicData>
            </a:graphic>
          </wp:inline>
        </w:drawing>
      </w:r>
    </w:p>
    <w:p w14:paraId="29854A84" w14:textId="77777777" w:rsidR="00A17716" w:rsidRDefault="00A17716" w:rsidP="00A17716"/>
    <w:p w14:paraId="798872EF" w14:textId="77777777" w:rsidR="00A17716" w:rsidRDefault="00A17716" w:rsidP="00A17716">
      <w:pPr>
        <w:pStyle w:val="BodyText"/>
        <w:rPr>
          <w:b/>
        </w:rPr>
      </w:pPr>
      <w:r>
        <w:rPr>
          <w:b/>
        </w:rPr>
        <w:t>Logging Features:</w:t>
      </w:r>
    </w:p>
    <w:p w14:paraId="02AE2886" w14:textId="77777777" w:rsidR="00A17716" w:rsidRDefault="00A17716" w:rsidP="00C82122">
      <w:pPr>
        <w:pStyle w:val="BodyText"/>
        <w:numPr>
          <w:ilvl w:val="0"/>
          <w:numId w:val="47"/>
        </w:numPr>
        <w:spacing w:before="120"/>
        <w:rPr>
          <w:rFonts w:eastAsia="Times New Roman"/>
          <w:szCs w:val="20"/>
        </w:rPr>
      </w:pPr>
      <w:r>
        <w:t>Common Logging capability for MCCF TAS applications</w:t>
      </w:r>
    </w:p>
    <w:p w14:paraId="6E554D28" w14:textId="77777777" w:rsidR="00A17716" w:rsidRDefault="00A17716" w:rsidP="00C82122">
      <w:pPr>
        <w:pStyle w:val="BodyText"/>
        <w:numPr>
          <w:ilvl w:val="0"/>
          <w:numId w:val="47"/>
        </w:numPr>
        <w:spacing w:before="120"/>
      </w:pPr>
      <w:r>
        <w:t>Ability to configure:</w:t>
      </w:r>
    </w:p>
    <w:p w14:paraId="597DE561" w14:textId="77777777" w:rsidR="00A17716" w:rsidRDefault="00A17716" w:rsidP="00C82122">
      <w:pPr>
        <w:pStyle w:val="BodyText"/>
        <w:numPr>
          <w:ilvl w:val="1"/>
          <w:numId w:val="47"/>
        </w:numPr>
        <w:spacing w:before="120"/>
      </w:pPr>
      <w:r>
        <w:t>Log levels</w:t>
      </w:r>
    </w:p>
    <w:p w14:paraId="4DD58FBB" w14:textId="77777777" w:rsidR="00A17716" w:rsidRDefault="00A17716" w:rsidP="00C82122">
      <w:pPr>
        <w:pStyle w:val="BodyText"/>
        <w:numPr>
          <w:ilvl w:val="1"/>
          <w:numId w:val="47"/>
        </w:numPr>
        <w:spacing w:before="120"/>
      </w:pPr>
      <w:r>
        <w:t>Log level styles</w:t>
      </w:r>
    </w:p>
    <w:p w14:paraId="14F7DC71" w14:textId="77777777" w:rsidR="00A17716" w:rsidRDefault="00A17716" w:rsidP="00C82122">
      <w:pPr>
        <w:pStyle w:val="BodyText"/>
        <w:numPr>
          <w:ilvl w:val="1"/>
          <w:numId w:val="47"/>
        </w:numPr>
        <w:spacing w:before="120"/>
      </w:pPr>
      <w:r>
        <w:t>Log locations</w:t>
      </w:r>
    </w:p>
    <w:p w14:paraId="03D096EC" w14:textId="77777777" w:rsidR="00A17716" w:rsidRDefault="00A17716" w:rsidP="00C82122">
      <w:pPr>
        <w:pStyle w:val="BodyText"/>
        <w:numPr>
          <w:ilvl w:val="0"/>
          <w:numId w:val="47"/>
        </w:numPr>
        <w:spacing w:before="120"/>
      </w:pPr>
      <w:r>
        <w:t>Integration with IAM</w:t>
      </w:r>
    </w:p>
    <w:p w14:paraId="743A943A" w14:textId="77777777" w:rsidR="00A17716" w:rsidRDefault="00A17716" w:rsidP="00C82122">
      <w:pPr>
        <w:pStyle w:val="BodyText"/>
        <w:numPr>
          <w:ilvl w:val="0"/>
          <w:numId w:val="47"/>
        </w:numPr>
        <w:spacing w:before="120"/>
      </w:pPr>
      <w:r>
        <w:t>Integration with MCCF TAS notification/alerting system</w:t>
      </w:r>
    </w:p>
    <w:p w14:paraId="065573A1" w14:textId="77777777" w:rsidR="00A17716" w:rsidRDefault="00A17716" w:rsidP="00C82122">
      <w:pPr>
        <w:pStyle w:val="BodyText"/>
        <w:numPr>
          <w:ilvl w:val="0"/>
          <w:numId w:val="47"/>
        </w:numPr>
        <w:spacing w:before="120"/>
      </w:pPr>
      <w:r>
        <w:t>Log UI capability</w:t>
      </w:r>
    </w:p>
    <w:p w14:paraId="17419306" w14:textId="77777777" w:rsidR="00A17716" w:rsidRDefault="00A17716" w:rsidP="00C82122">
      <w:pPr>
        <w:pStyle w:val="BodyText"/>
        <w:numPr>
          <w:ilvl w:val="1"/>
          <w:numId w:val="47"/>
        </w:numPr>
        <w:spacing w:before="120"/>
      </w:pPr>
      <w:r>
        <w:t>search</w:t>
      </w:r>
    </w:p>
    <w:p w14:paraId="49B2151C" w14:textId="77777777" w:rsidR="00A17716" w:rsidRDefault="00A17716" w:rsidP="00A17716">
      <w:pPr>
        <w:pStyle w:val="BodyText"/>
        <w:rPr>
          <w:b/>
        </w:rPr>
      </w:pPr>
    </w:p>
    <w:p w14:paraId="4FE0BB65" w14:textId="77777777" w:rsidR="00A17716" w:rsidRDefault="00A17716" w:rsidP="00A17716">
      <w:pPr>
        <w:pStyle w:val="BodyText"/>
        <w:rPr>
          <w:b/>
        </w:rPr>
      </w:pPr>
      <w:r>
        <w:rPr>
          <w:b/>
        </w:rPr>
        <w:t>MCCF TAS Common Logging Component for Node.js applications</w:t>
      </w:r>
    </w:p>
    <w:p w14:paraId="7B8204EE" w14:textId="77777777" w:rsidR="00A17716" w:rsidRDefault="00A17716" w:rsidP="00A17716">
      <w:r>
        <w:lastRenderedPageBreak/>
        <w:t>A Node.js module named “MCCFNodeCommonLogger” will be developed. It will be used as a dependency by MCCF TAS Node.js modules for logging purposes. Thus, each MCCF TAS Node.js module will have its own instance of MCCFNodeCommonLogger.</w:t>
      </w:r>
    </w:p>
    <w:p w14:paraId="4604063D" w14:textId="77777777" w:rsidR="00A17716" w:rsidRDefault="00A17716" w:rsidP="00A17716">
      <w:r>
        <w:t>Each module that uses the MCCFNodeCommonLogger will provide a configuration file (</w:t>
      </w:r>
      <w:proofErr w:type="gramStart"/>
      <w:r>
        <w:t>logging.json</w:t>
      </w:r>
      <w:proofErr w:type="gramEnd"/>
      <w:r>
        <w:t>) that will be located in the logging folder in the module.</w:t>
      </w:r>
    </w:p>
    <w:p w14:paraId="23701BAB" w14:textId="77777777" w:rsidR="00A17716" w:rsidRDefault="00A17716" w:rsidP="00A17716">
      <w:r>
        <w:t>The config file will be used by MCCFNodeCommonLogger and defines the following:</w:t>
      </w:r>
    </w:p>
    <w:p w14:paraId="1EE229DE" w14:textId="77777777" w:rsidR="00A17716" w:rsidRDefault="00A17716" w:rsidP="00C82122">
      <w:pPr>
        <w:pStyle w:val="ListParagraph"/>
        <w:numPr>
          <w:ilvl w:val="0"/>
          <w:numId w:val="45"/>
        </w:numPr>
        <w:spacing w:before="0" w:after="0"/>
      </w:pPr>
      <w:r>
        <w:t>Application name</w:t>
      </w:r>
    </w:p>
    <w:p w14:paraId="656CECB5" w14:textId="77777777" w:rsidR="00A17716" w:rsidRDefault="00A17716" w:rsidP="00C82122">
      <w:pPr>
        <w:pStyle w:val="ListParagraph"/>
        <w:numPr>
          <w:ilvl w:val="0"/>
          <w:numId w:val="45"/>
        </w:numPr>
        <w:spacing w:before="0" w:after="0"/>
      </w:pPr>
      <w:r>
        <w:t>Log level for the application,</w:t>
      </w:r>
    </w:p>
    <w:p w14:paraId="1EC1CB66" w14:textId="77777777" w:rsidR="00A17716" w:rsidRDefault="00A17716" w:rsidP="00C82122">
      <w:pPr>
        <w:pStyle w:val="ListParagraph"/>
        <w:numPr>
          <w:ilvl w:val="0"/>
          <w:numId w:val="45"/>
        </w:numPr>
        <w:spacing w:before="0" w:after="0"/>
      </w:pPr>
      <w:r>
        <w:t>Log level style – npm or syslog</w:t>
      </w:r>
    </w:p>
    <w:p w14:paraId="0BA4D443" w14:textId="77777777" w:rsidR="00A17716" w:rsidRDefault="00A17716" w:rsidP="00C82122">
      <w:pPr>
        <w:pStyle w:val="ListParagraph"/>
        <w:numPr>
          <w:ilvl w:val="0"/>
          <w:numId w:val="45"/>
        </w:numPr>
        <w:spacing w:before="0" w:after="0"/>
      </w:pPr>
      <w:r>
        <w:t>URI for the MongoDB instance where logfiles will be stored</w:t>
      </w:r>
    </w:p>
    <w:p w14:paraId="4D6FB766" w14:textId="77777777" w:rsidR="00A17716" w:rsidRDefault="00A17716" w:rsidP="00C82122">
      <w:pPr>
        <w:pStyle w:val="ListParagraph"/>
        <w:numPr>
          <w:ilvl w:val="0"/>
          <w:numId w:val="45"/>
        </w:numPr>
        <w:spacing w:before="0" w:after="0"/>
      </w:pPr>
      <w:r>
        <w:t>Path and name of the log file (one per log level)</w:t>
      </w:r>
    </w:p>
    <w:p w14:paraId="51DBB293" w14:textId="77777777" w:rsidR="00A17716" w:rsidRDefault="00A17716" w:rsidP="00C82122">
      <w:pPr>
        <w:pStyle w:val="ListParagraph"/>
        <w:numPr>
          <w:ilvl w:val="0"/>
          <w:numId w:val="45"/>
        </w:numPr>
        <w:spacing w:before="0" w:after="0"/>
      </w:pPr>
      <w:r>
        <w:t>Logfile where unhandled exceptions will be logged to</w:t>
      </w:r>
    </w:p>
    <w:p w14:paraId="745E882B" w14:textId="77777777" w:rsidR="00A17716" w:rsidRDefault="00A17716" w:rsidP="00C82122">
      <w:pPr>
        <w:pStyle w:val="ListParagraph"/>
        <w:numPr>
          <w:ilvl w:val="0"/>
          <w:numId w:val="45"/>
        </w:numPr>
        <w:spacing w:before="0" w:after="0"/>
      </w:pPr>
      <w:r>
        <w:t>If logging will take place in a logfile on the fileshare or in the database (db or file)</w:t>
      </w:r>
    </w:p>
    <w:p w14:paraId="699AC07F" w14:textId="77777777" w:rsidR="00A17716" w:rsidRDefault="00A17716" w:rsidP="00A17716">
      <w:pPr>
        <w:ind w:left="360"/>
      </w:pPr>
    </w:p>
    <w:p w14:paraId="70D7B11C" w14:textId="77777777" w:rsidR="00A17716" w:rsidRDefault="00A17716" w:rsidP="00A17716">
      <w:pPr>
        <w:ind w:left="360"/>
      </w:pPr>
      <w:r>
        <w:t>This way, log level, log level style and the path to the log file/URI for the logging database can be changed without a new deployment.</w:t>
      </w:r>
    </w:p>
    <w:p w14:paraId="1DB26B5F" w14:textId="77777777" w:rsidR="00A17716" w:rsidRDefault="00A17716" w:rsidP="00A17716">
      <w:r>
        <w:t xml:space="preserve">An example of the </w:t>
      </w:r>
      <w:proofErr w:type="gramStart"/>
      <w:r>
        <w:t>logging.json</w:t>
      </w:r>
      <w:proofErr w:type="gramEnd"/>
      <w:r>
        <w:t xml:space="preserve"> could look like the following:</w:t>
      </w:r>
    </w:p>
    <w:p w14:paraId="60CDDA13" w14:textId="77777777" w:rsidR="00A17716" w:rsidRDefault="00A17716" w:rsidP="00A17716"/>
    <w:p w14:paraId="5433FE71" w14:textId="77777777" w:rsidR="00A17716" w:rsidRDefault="00A17716" w:rsidP="00A17716">
      <w:pPr>
        <w:rPr>
          <w:b/>
          <w:i/>
          <w:sz w:val="22"/>
        </w:rPr>
      </w:pPr>
      <w:r>
        <w:rPr>
          <w:b/>
          <w:i/>
        </w:rPr>
        <w:t>[</w:t>
      </w:r>
    </w:p>
    <w:p w14:paraId="69B51256" w14:textId="77777777" w:rsidR="00A17716" w:rsidRDefault="00A17716" w:rsidP="00A17716">
      <w:pPr>
        <w:rPr>
          <w:b/>
          <w:i/>
        </w:rPr>
      </w:pPr>
      <w:r>
        <w:rPr>
          <w:b/>
          <w:i/>
        </w:rPr>
        <w:t xml:space="preserve">{ </w:t>
      </w:r>
    </w:p>
    <w:p w14:paraId="628D4C8D" w14:textId="77777777" w:rsidR="00A17716" w:rsidRDefault="00A17716" w:rsidP="00A17716">
      <w:pPr>
        <w:ind w:firstLine="720"/>
        <w:rPr>
          <w:b/>
          <w:i/>
        </w:rPr>
      </w:pPr>
      <w:r>
        <w:rPr>
          <w:b/>
          <w:i/>
        </w:rPr>
        <w:t>“appName”: “nameOfApp”,</w:t>
      </w:r>
    </w:p>
    <w:p w14:paraId="61BE98DC" w14:textId="77777777" w:rsidR="00A17716" w:rsidRDefault="00A17716" w:rsidP="00A17716">
      <w:pPr>
        <w:ind w:firstLine="720"/>
        <w:rPr>
          <w:b/>
          <w:i/>
        </w:rPr>
      </w:pPr>
      <w:r>
        <w:rPr>
          <w:b/>
          <w:i/>
        </w:rPr>
        <w:t>“logLevel”: “info”,</w:t>
      </w:r>
    </w:p>
    <w:p w14:paraId="67FB0F61" w14:textId="77777777" w:rsidR="00A17716" w:rsidRDefault="00A17716" w:rsidP="00A17716">
      <w:pPr>
        <w:ind w:firstLine="720"/>
        <w:rPr>
          <w:b/>
          <w:i/>
          <w:szCs w:val="22"/>
        </w:rPr>
      </w:pPr>
      <w:r>
        <w:rPr>
          <w:b/>
          <w:i/>
          <w:szCs w:val="22"/>
        </w:rPr>
        <w:t>“logLevelStyle”: “npm”,</w:t>
      </w:r>
    </w:p>
    <w:p w14:paraId="2589E5D0" w14:textId="77777777" w:rsidR="00A17716" w:rsidRDefault="00A17716" w:rsidP="00A17716">
      <w:pPr>
        <w:ind w:firstLine="720"/>
        <w:rPr>
          <w:b/>
          <w:i/>
        </w:rPr>
      </w:pPr>
      <w:r>
        <w:rPr>
          <w:b/>
          <w:i/>
        </w:rPr>
        <w:t>“filenameINFO”: “MCCFApp1INFO.log”,</w:t>
      </w:r>
    </w:p>
    <w:p w14:paraId="364233C8" w14:textId="77777777" w:rsidR="00A17716" w:rsidRDefault="00A17716" w:rsidP="00A17716">
      <w:pPr>
        <w:ind w:firstLine="720"/>
        <w:rPr>
          <w:b/>
          <w:i/>
        </w:rPr>
      </w:pPr>
      <w:r>
        <w:rPr>
          <w:b/>
          <w:i/>
        </w:rPr>
        <w:t>“filenameWARN”: “MCCFApp1WARN.log”,</w:t>
      </w:r>
    </w:p>
    <w:p w14:paraId="24C9439E" w14:textId="77777777" w:rsidR="00A17716" w:rsidRDefault="00A17716" w:rsidP="00A17716">
      <w:pPr>
        <w:ind w:firstLine="720"/>
        <w:rPr>
          <w:b/>
          <w:i/>
        </w:rPr>
      </w:pPr>
      <w:r>
        <w:rPr>
          <w:b/>
          <w:i/>
        </w:rPr>
        <w:t>“filenameDEBUG”: “MCCFApp1DEBUG.log”,</w:t>
      </w:r>
    </w:p>
    <w:p w14:paraId="5833D492" w14:textId="77777777" w:rsidR="00A17716" w:rsidRDefault="00A17716" w:rsidP="00A17716">
      <w:pPr>
        <w:ind w:firstLine="720"/>
        <w:rPr>
          <w:b/>
          <w:i/>
        </w:rPr>
      </w:pPr>
      <w:r>
        <w:rPr>
          <w:b/>
          <w:i/>
        </w:rPr>
        <w:t>“filenameERROR”: “MCCFApp1ERROR.log”,</w:t>
      </w:r>
    </w:p>
    <w:p w14:paraId="576ECC84" w14:textId="77777777" w:rsidR="00A17716" w:rsidRDefault="00A17716" w:rsidP="00A17716">
      <w:pPr>
        <w:ind w:firstLine="720"/>
        <w:rPr>
          <w:b/>
          <w:i/>
        </w:rPr>
      </w:pPr>
      <w:r>
        <w:rPr>
          <w:b/>
          <w:i/>
        </w:rPr>
        <w:t>“filenameExceptions”: “MCCFApp1Exceptions.log”,</w:t>
      </w:r>
    </w:p>
    <w:p w14:paraId="50A8B7DF" w14:textId="77777777" w:rsidR="00A17716" w:rsidRDefault="00A17716" w:rsidP="00A17716">
      <w:pPr>
        <w:ind w:firstLine="720"/>
        <w:rPr>
          <w:b/>
          <w:i/>
        </w:rPr>
      </w:pPr>
      <w:r>
        <w:rPr>
          <w:b/>
          <w:i/>
        </w:rPr>
        <w:t>“filepath”: “//server/path/to/logfile”,</w:t>
      </w:r>
    </w:p>
    <w:p w14:paraId="73A2D0A2" w14:textId="77777777" w:rsidR="00A17716" w:rsidRDefault="00A17716" w:rsidP="00A17716">
      <w:pPr>
        <w:ind w:firstLine="720"/>
        <w:rPr>
          <w:b/>
          <w:i/>
          <w:szCs w:val="22"/>
        </w:rPr>
      </w:pPr>
      <w:r>
        <w:rPr>
          <w:b/>
          <w:i/>
          <w:szCs w:val="22"/>
        </w:rPr>
        <w:t>“dbUri”: “mongodb://user:pass@host:port/MCCFApp1”,</w:t>
      </w:r>
    </w:p>
    <w:p w14:paraId="482AC2E6" w14:textId="77777777" w:rsidR="00A17716" w:rsidRDefault="00A17716" w:rsidP="00A17716">
      <w:pPr>
        <w:ind w:firstLine="720"/>
        <w:rPr>
          <w:b/>
          <w:i/>
        </w:rPr>
      </w:pPr>
      <w:r>
        <w:rPr>
          <w:b/>
          <w:i/>
          <w:szCs w:val="22"/>
        </w:rPr>
        <w:t xml:space="preserve"> </w:t>
      </w:r>
      <w:r>
        <w:rPr>
          <w:b/>
          <w:i/>
        </w:rPr>
        <w:t>“errorLoggingMethod”: “db”,</w:t>
      </w:r>
    </w:p>
    <w:p w14:paraId="2B83C8B3" w14:textId="77777777" w:rsidR="00A17716" w:rsidRDefault="00A17716" w:rsidP="00A17716">
      <w:pPr>
        <w:ind w:firstLine="720"/>
        <w:rPr>
          <w:b/>
          <w:i/>
        </w:rPr>
      </w:pPr>
      <w:r>
        <w:rPr>
          <w:b/>
          <w:i/>
        </w:rPr>
        <w:t xml:space="preserve">“infoLoggingMethod”: </w:t>
      </w:r>
      <w:proofErr w:type="gramStart"/>
      <w:r>
        <w:rPr>
          <w:b/>
          <w:i/>
        </w:rPr>
        <w:t>“ file</w:t>
      </w:r>
      <w:proofErr w:type="gramEnd"/>
      <w:r>
        <w:rPr>
          <w:b/>
          <w:i/>
        </w:rPr>
        <w:t>”,</w:t>
      </w:r>
    </w:p>
    <w:p w14:paraId="79B73804" w14:textId="77777777" w:rsidR="00A17716" w:rsidRDefault="00A17716" w:rsidP="00A17716">
      <w:pPr>
        <w:ind w:firstLine="720"/>
        <w:rPr>
          <w:b/>
          <w:i/>
        </w:rPr>
      </w:pPr>
      <w:r>
        <w:rPr>
          <w:b/>
          <w:i/>
        </w:rPr>
        <w:t>“warnLoggingMethod”: “file”,</w:t>
      </w:r>
    </w:p>
    <w:p w14:paraId="04ECEC1D" w14:textId="77777777" w:rsidR="00A17716" w:rsidRDefault="00A17716" w:rsidP="00A17716">
      <w:pPr>
        <w:ind w:firstLine="720"/>
        <w:rPr>
          <w:b/>
          <w:i/>
        </w:rPr>
      </w:pPr>
      <w:r>
        <w:rPr>
          <w:b/>
          <w:i/>
        </w:rPr>
        <w:t>“debugLoggingMethod”: “file”</w:t>
      </w:r>
    </w:p>
    <w:p w14:paraId="102AD55A" w14:textId="77777777" w:rsidR="00A17716" w:rsidRDefault="00A17716" w:rsidP="00A17716">
      <w:pPr>
        <w:rPr>
          <w:b/>
          <w:i/>
        </w:rPr>
      </w:pPr>
      <w:r>
        <w:rPr>
          <w:b/>
          <w:i/>
        </w:rPr>
        <w:t>}</w:t>
      </w:r>
    </w:p>
    <w:p w14:paraId="564795BE" w14:textId="77777777" w:rsidR="00A17716" w:rsidRDefault="00A17716" w:rsidP="00A17716">
      <w:pPr>
        <w:rPr>
          <w:b/>
          <w:i/>
        </w:rPr>
      </w:pPr>
      <w:r>
        <w:rPr>
          <w:b/>
          <w:i/>
        </w:rPr>
        <w:t>]</w:t>
      </w:r>
    </w:p>
    <w:p w14:paraId="13486EC5" w14:textId="77777777" w:rsidR="00A17716" w:rsidRDefault="00A17716" w:rsidP="00A17716"/>
    <w:p w14:paraId="5CCE3FC0" w14:textId="77777777" w:rsidR="00A17716" w:rsidRDefault="00A17716" w:rsidP="00A17716">
      <w:r>
        <w:t>A log level could be</w:t>
      </w:r>
    </w:p>
    <w:p w14:paraId="6F708DD3" w14:textId="77777777" w:rsidR="00A17716" w:rsidRDefault="00A17716" w:rsidP="00C82122">
      <w:pPr>
        <w:pStyle w:val="ListParagraph"/>
        <w:numPr>
          <w:ilvl w:val="0"/>
          <w:numId w:val="46"/>
        </w:numPr>
        <w:spacing w:before="0" w:after="0"/>
      </w:pPr>
      <w:r>
        <w:t xml:space="preserve">one of the </w:t>
      </w:r>
      <w:r>
        <w:rPr>
          <w:i/>
        </w:rPr>
        <w:t>syslog</w:t>
      </w:r>
      <w:r>
        <w:t xml:space="preserve"> logleves: </w:t>
      </w:r>
      <w:r>
        <w:rPr>
          <w:color w:val="3C3C3C"/>
        </w:rPr>
        <w:t>emerg</w:t>
      </w:r>
      <w:r>
        <w:t xml:space="preserve">, </w:t>
      </w:r>
      <w:r>
        <w:rPr>
          <w:color w:val="3C3C3C"/>
        </w:rPr>
        <w:t>alert</w:t>
      </w:r>
      <w:r>
        <w:t>, crit, error, warning, notice, info, or debug or</w:t>
      </w:r>
    </w:p>
    <w:p w14:paraId="4BFDD921" w14:textId="77777777" w:rsidR="00A17716" w:rsidRDefault="00A17716" w:rsidP="00C82122">
      <w:pPr>
        <w:pStyle w:val="ListParagraph"/>
        <w:numPr>
          <w:ilvl w:val="0"/>
          <w:numId w:val="46"/>
        </w:numPr>
        <w:spacing w:before="0" w:after="0"/>
      </w:pPr>
      <w:r>
        <w:t xml:space="preserve">one of the </w:t>
      </w:r>
      <w:r>
        <w:rPr>
          <w:i/>
        </w:rPr>
        <w:t>npm</w:t>
      </w:r>
      <w:r>
        <w:t xml:space="preserve"> log levels: error, warn, info, verbose, debug, or silly</w:t>
      </w:r>
    </w:p>
    <w:p w14:paraId="647F9C08" w14:textId="77777777" w:rsidR="00A17716" w:rsidRDefault="00A17716" w:rsidP="00A17716"/>
    <w:p w14:paraId="0E91BEF8" w14:textId="77777777" w:rsidR="00A17716" w:rsidRDefault="00A17716" w:rsidP="00A17716">
      <w:r>
        <w:t>MCCFNodeCommonLogger will provide two methods called “</w:t>
      </w:r>
      <w:r>
        <w:rPr>
          <w:b/>
        </w:rPr>
        <w:t>log</w:t>
      </w:r>
      <w:r>
        <w:t>”.</w:t>
      </w:r>
    </w:p>
    <w:p w14:paraId="0857DE54" w14:textId="77777777" w:rsidR="00A17716" w:rsidRDefault="00A17716" w:rsidP="00A17716">
      <w:r>
        <w:t xml:space="preserve">One method will have two parameters (Log level and Message). (used by </w:t>
      </w:r>
      <w:proofErr w:type="gramStart"/>
      <w:r>
        <w:t>non Angular</w:t>
      </w:r>
      <w:proofErr w:type="gramEnd"/>
      <w:r>
        <w:t xml:space="preserve"> apps)</w:t>
      </w:r>
    </w:p>
    <w:p w14:paraId="2DF8F2C4" w14:textId="77777777" w:rsidR="00A17716" w:rsidRDefault="00A17716" w:rsidP="00A17716">
      <w:pPr>
        <w:rPr>
          <w:i/>
        </w:rPr>
      </w:pPr>
      <w:r>
        <w:t xml:space="preserve">i.e. </w:t>
      </w:r>
      <w:proofErr w:type="gramStart"/>
      <w:r>
        <w:rPr>
          <w:b/>
          <w:i/>
        </w:rPr>
        <w:t>MCCFNodeCommonLogger.log(</w:t>
      </w:r>
      <w:proofErr w:type="gramEnd"/>
      <w:r>
        <w:rPr>
          <w:b/>
          <w:i/>
        </w:rPr>
        <w:t>“error”, “Error Message”)</w:t>
      </w:r>
      <w:r>
        <w:rPr>
          <w:i/>
        </w:rPr>
        <w:t>.</w:t>
      </w:r>
    </w:p>
    <w:p w14:paraId="42861029" w14:textId="77777777" w:rsidR="00A17716" w:rsidRDefault="00A17716" w:rsidP="00A17716">
      <w:r>
        <w:t>The other method will have three parameters (Log Level, App Identifier, and Message (used to log Angular apps).</w:t>
      </w:r>
    </w:p>
    <w:p w14:paraId="2C26CF42" w14:textId="77777777" w:rsidR="00A17716" w:rsidRDefault="00A17716" w:rsidP="00A17716">
      <w:r>
        <w:t xml:space="preserve">i.e. </w:t>
      </w:r>
      <w:proofErr w:type="gramStart"/>
      <w:r>
        <w:rPr>
          <w:b/>
          <w:i/>
        </w:rPr>
        <w:t>MCCFNodeCommonLogger.log(</w:t>
      </w:r>
      <w:proofErr w:type="gramEnd"/>
      <w:r>
        <w:rPr>
          <w:b/>
          <w:i/>
        </w:rPr>
        <w:t>“error”, “angularApp1”, “Error Message”)</w:t>
      </w:r>
      <w:r>
        <w:rPr>
          <w:i/>
        </w:rPr>
        <w:t>.</w:t>
      </w:r>
    </w:p>
    <w:p w14:paraId="67E9F310" w14:textId="77777777" w:rsidR="00A17716" w:rsidRDefault="00A17716" w:rsidP="00A17716">
      <w:r>
        <w:t xml:space="preserve">The file </w:t>
      </w:r>
      <w:proofErr w:type="gramStart"/>
      <w:r>
        <w:t>logging.json</w:t>
      </w:r>
      <w:proofErr w:type="gramEnd"/>
      <w:r>
        <w:t xml:space="preserve"> will be read every time the .log method is called</w:t>
      </w:r>
    </w:p>
    <w:p w14:paraId="151E8FB9" w14:textId="77777777" w:rsidR="00A17716" w:rsidRDefault="00A17716" w:rsidP="00A17716">
      <w:r>
        <w:t>MCCFNodeCommonLogger will use the NPM module “winston” to impelement the actual logging feature (</w:t>
      </w:r>
      <w:hyperlink r:id="rId61" w:history="1">
        <w:r>
          <w:rPr>
            <w:rStyle w:val="Hyperlink"/>
          </w:rPr>
          <w:t>https://www.npmjs.com/package/winston</w:t>
        </w:r>
      </w:hyperlink>
      <w:r>
        <w:t>).</w:t>
      </w:r>
    </w:p>
    <w:p w14:paraId="507C56B1" w14:textId="77777777" w:rsidR="00A17716" w:rsidRDefault="00A17716" w:rsidP="00A17716">
      <w:pPr>
        <w:pStyle w:val="BodyText"/>
      </w:pPr>
      <w:r>
        <w:t>A log message created by winston will look like the following:</w:t>
      </w:r>
    </w:p>
    <w:p w14:paraId="4D169DC4" w14:textId="77777777" w:rsidR="00A17716" w:rsidRDefault="00A17716" w:rsidP="00A17716">
      <w:pPr>
        <w:pStyle w:val="BodyText"/>
      </w:pPr>
      <w:r>
        <w:rPr>
          <w:b/>
          <w:i/>
        </w:rPr>
        <w:t>{"level":"info","message":"this is a test","timestamp":"2017-05-11T14:13:11.006Z"}</w:t>
      </w:r>
    </w:p>
    <w:p w14:paraId="77AF3D65" w14:textId="77777777" w:rsidR="00A17716" w:rsidRDefault="00A17716" w:rsidP="00A17716">
      <w:r>
        <w:t xml:space="preserve">Not only will MCCFNodeCommonLogger provide logging when the log method is called, it will also provide logging in case of an uncaught exception (winston provides this feature and it can be implemented using the </w:t>
      </w:r>
      <w:proofErr w:type="gramStart"/>
      <w:r>
        <w:t>winston.handleExceptions</w:t>
      </w:r>
      <w:proofErr w:type="gramEnd"/>
      <w:r>
        <w:t xml:space="preserve"> function).</w:t>
      </w:r>
    </w:p>
    <w:p w14:paraId="18D339B0" w14:textId="77777777" w:rsidR="00A17716" w:rsidRDefault="00A17716" w:rsidP="00A17716">
      <w:r>
        <w:t>The following is an example of a message created in the exception logfile by winston after an unhandled exception occurred:</w:t>
      </w:r>
    </w:p>
    <w:p w14:paraId="7A58E149" w14:textId="77777777" w:rsidR="00A17716" w:rsidRDefault="00A17716" w:rsidP="00A17716"/>
    <w:p w14:paraId="3EC7B13E" w14:textId="77777777" w:rsidR="00A17716" w:rsidRDefault="00A17716" w:rsidP="00A17716">
      <w:pPr>
        <w:rPr>
          <w:b/>
          <w:i/>
          <w:sz w:val="16"/>
          <w:szCs w:val="16"/>
        </w:rPr>
      </w:pPr>
      <w:r>
        <w:rPr>
          <w:b/>
          <w:i/>
          <w:sz w:val="16"/>
          <w:szCs w:val="16"/>
        </w:rPr>
        <w:t>{</w:t>
      </w:r>
    </w:p>
    <w:p w14:paraId="0DE77DF4" w14:textId="77777777" w:rsidR="00A17716" w:rsidRDefault="00A17716" w:rsidP="00A17716">
      <w:pPr>
        <w:rPr>
          <w:b/>
          <w:i/>
          <w:sz w:val="16"/>
          <w:szCs w:val="16"/>
        </w:rPr>
      </w:pPr>
      <w:r>
        <w:rPr>
          <w:b/>
          <w:i/>
          <w:sz w:val="16"/>
          <w:szCs w:val="16"/>
        </w:rPr>
        <w:t>   "date":"Thu May </w:t>
      </w:r>
      <w:proofErr w:type="gramStart"/>
      <w:r>
        <w:rPr>
          <w:b/>
          <w:i/>
          <w:sz w:val="16"/>
          <w:szCs w:val="16"/>
        </w:rPr>
        <w:t>11</w:t>
      </w:r>
      <w:proofErr w:type="gramEnd"/>
      <w:r>
        <w:rPr>
          <w:b/>
          <w:i/>
          <w:sz w:val="16"/>
          <w:szCs w:val="16"/>
        </w:rPr>
        <w:t> 2017 10:50:48 GMT-0400 (Eastern Daylight Time)",</w:t>
      </w:r>
    </w:p>
    <w:p w14:paraId="04D7B8BC" w14:textId="77777777" w:rsidR="00A17716" w:rsidRDefault="00A17716" w:rsidP="00A17716">
      <w:pPr>
        <w:rPr>
          <w:b/>
          <w:i/>
          <w:sz w:val="16"/>
          <w:szCs w:val="16"/>
        </w:rPr>
      </w:pPr>
      <w:r>
        <w:rPr>
          <w:b/>
          <w:i/>
          <w:sz w:val="16"/>
          <w:szCs w:val="16"/>
        </w:rPr>
        <w:t>   "process</w:t>
      </w:r>
      <w:proofErr w:type="gramStart"/>
      <w:r>
        <w:rPr>
          <w:b/>
          <w:i/>
          <w:sz w:val="16"/>
          <w:szCs w:val="16"/>
        </w:rPr>
        <w:t>":{</w:t>
      </w:r>
      <w:proofErr w:type="gramEnd"/>
      <w:r>
        <w:rPr>
          <w:b/>
          <w:i/>
          <w:sz w:val="16"/>
          <w:szCs w:val="16"/>
        </w:rPr>
        <w:t xml:space="preserve">  </w:t>
      </w:r>
    </w:p>
    <w:p w14:paraId="62D6B586" w14:textId="77777777" w:rsidR="00A17716" w:rsidRDefault="00A17716" w:rsidP="00A17716">
      <w:pPr>
        <w:rPr>
          <w:b/>
          <w:i/>
          <w:sz w:val="16"/>
          <w:szCs w:val="16"/>
        </w:rPr>
      </w:pPr>
      <w:r>
        <w:rPr>
          <w:b/>
          <w:i/>
          <w:sz w:val="16"/>
          <w:szCs w:val="16"/>
        </w:rPr>
        <w:t>      "pid":15712,</w:t>
      </w:r>
    </w:p>
    <w:p w14:paraId="61FEBC7B" w14:textId="77777777" w:rsidR="00A17716" w:rsidRDefault="00A17716" w:rsidP="00A17716">
      <w:pPr>
        <w:rPr>
          <w:b/>
          <w:i/>
          <w:sz w:val="16"/>
          <w:szCs w:val="16"/>
        </w:rPr>
      </w:pPr>
      <w:r>
        <w:rPr>
          <w:b/>
          <w:i/>
          <w:sz w:val="16"/>
          <w:szCs w:val="16"/>
        </w:rPr>
        <w:t>      "uid</w:t>
      </w:r>
      <w:proofErr w:type="gramStart"/>
      <w:r>
        <w:rPr>
          <w:b/>
          <w:i/>
          <w:sz w:val="16"/>
          <w:szCs w:val="16"/>
        </w:rPr>
        <w:t>":null</w:t>
      </w:r>
      <w:proofErr w:type="gramEnd"/>
      <w:r>
        <w:rPr>
          <w:b/>
          <w:i/>
          <w:sz w:val="16"/>
          <w:szCs w:val="16"/>
        </w:rPr>
        <w:t>,</w:t>
      </w:r>
    </w:p>
    <w:p w14:paraId="04919C9E" w14:textId="77777777" w:rsidR="00A17716" w:rsidRDefault="00A17716" w:rsidP="00A17716">
      <w:pPr>
        <w:rPr>
          <w:b/>
          <w:i/>
          <w:sz w:val="16"/>
          <w:szCs w:val="16"/>
        </w:rPr>
      </w:pPr>
      <w:r>
        <w:rPr>
          <w:b/>
          <w:i/>
          <w:sz w:val="16"/>
          <w:szCs w:val="16"/>
        </w:rPr>
        <w:t>      "gid</w:t>
      </w:r>
      <w:proofErr w:type="gramStart"/>
      <w:r>
        <w:rPr>
          <w:b/>
          <w:i/>
          <w:sz w:val="16"/>
          <w:szCs w:val="16"/>
        </w:rPr>
        <w:t>":null</w:t>
      </w:r>
      <w:proofErr w:type="gramEnd"/>
      <w:r>
        <w:rPr>
          <w:b/>
          <w:i/>
          <w:sz w:val="16"/>
          <w:szCs w:val="16"/>
        </w:rPr>
        <w:t>,</w:t>
      </w:r>
    </w:p>
    <w:p w14:paraId="61321C62" w14:textId="77777777" w:rsidR="00A17716" w:rsidRDefault="00A17716" w:rsidP="00A17716">
      <w:pPr>
        <w:rPr>
          <w:b/>
          <w:i/>
          <w:sz w:val="16"/>
          <w:szCs w:val="16"/>
        </w:rPr>
      </w:pPr>
      <w:r>
        <w:rPr>
          <w:b/>
          <w:i/>
          <w:sz w:val="16"/>
          <w:szCs w:val="16"/>
        </w:rPr>
        <w:t>      "cwd":"C:\\Users\\smaer\\bitbucketrepos\\mccf-sandbox\\loggingtest",</w:t>
      </w:r>
    </w:p>
    <w:p w14:paraId="5A77C446" w14:textId="77777777" w:rsidR="00A17716" w:rsidRDefault="00A17716" w:rsidP="00A17716">
      <w:pPr>
        <w:rPr>
          <w:b/>
          <w:i/>
          <w:sz w:val="16"/>
          <w:szCs w:val="16"/>
        </w:rPr>
      </w:pPr>
      <w:r>
        <w:rPr>
          <w:b/>
          <w:i/>
          <w:sz w:val="16"/>
          <w:szCs w:val="16"/>
        </w:rPr>
        <w:t>      "execPath":"C:\\Program Files\\nodejs\\node.exe",</w:t>
      </w:r>
    </w:p>
    <w:p w14:paraId="3FB1A81E" w14:textId="77777777" w:rsidR="00A17716" w:rsidRDefault="00A17716" w:rsidP="00A17716">
      <w:pPr>
        <w:rPr>
          <w:b/>
          <w:i/>
          <w:sz w:val="16"/>
          <w:szCs w:val="16"/>
        </w:rPr>
      </w:pPr>
      <w:r>
        <w:rPr>
          <w:b/>
          <w:i/>
          <w:sz w:val="16"/>
          <w:szCs w:val="16"/>
        </w:rPr>
        <w:t>      "version":"v6.10.3",</w:t>
      </w:r>
    </w:p>
    <w:p w14:paraId="1D8B55F3" w14:textId="77777777" w:rsidR="00A17716" w:rsidRDefault="00A17716" w:rsidP="00A17716">
      <w:pPr>
        <w:rPr>
          <w:b/>
          <w:i/>
          <w:sz w:val="16"/>
          <w:szCs w:val="16"/>
        </w:rPr>
      </w:pPr>
      <w:r>
        <w:rPr>
          <w:b/>
          <w:i/>
          <w:sz w:val="16"/>
          <w:szCs w:val="16"/>
        </w:rPr>
        <w:t>      "argv</w:t>
      </w:r>
      <w:proofErr w:type="gramStart"/>
      <w:r>
        <w:rPr>
          <w:b/>
          <w:i/>
          <w:sz w:val="16"/>
          <w:szCs w:val="16"/>
        </w:rPr>
        <w:t>":[</w:t>
      </w:r>
      <w:proofErr w:type="gramEnd"/>
      <w:r>
        <w:rPr>
          <w:b/>
          <w:i/>
          <w:sz w:val="16"/>
          <w:szCs w:val="16"/>
        </w:rPr>
        <w:t xml:space="preserve">  </w:t>
      </w:r>
    </w:p>
    <w:p w14:paraId="056D16F5" w14:textId="77777777" w:rsidR="00A17716" w:rsidRDefault="00A17716" w:rsidP="00A17716">
      <w:pPr>
        <w:rPr>
          <w:b/>
          <w:i/>
          <w:sz w:val="16"/>
          <w:szCs w:val="16"/>
        </w:rPr>
      </w:pPr>
      <w:r>
        <w:rPr>
          <w:b/>
          <w:i/>
          <w:sz w:val="16"/>
          <w:szCs w:val="16"/>
        </w:rPr>
        <w:t>         "C:\\Program Files\\nodejs\\node.exe",</w:t>
      </w:r>
    </w:p>
    <w:p w14:paraId="45167A03" w14:textId="77777777" w:rsidR="00A17716" w:rsidRDefault="00A17716" w:rsidP="00A17716">
      <w:pPr>
        <w:rPr>
          <w:b/>
          <w:i/>
          <w:sz w:val="16"/>
          <w:szCs w:val="16"/>
        </w:rPr>
      </w:pPr>
      <w:r>
        <w:rPr>
          <w:b/>
          <w:i/>
          <w:sz w:val="16"/>
          <w:szCs w:val="16"/>
        </w:rPr>
        <w:t>         "C:\\Users\\smaer\\bitbucketrepos\\mccf-sandbox\\loggingtest\\log.js"</w:t>
      </w:r>
    </w:p>
    <w:p w14:paraId="0A53AA19" w14:textId="77777777" w:rsidR="00A17716" w:rsidRDefault="00A17716" w:rsidP="00A17716">
      <w:pPr>
        <w:rPr>
          <w:b/>
          <w:i/>
          <w:sz w:val="16"/>
          <w:szCs w:val="16"/>
        </w:rPr>
      </w:pPr>
      <w:r>
        <w:rPr>
          <w:b/>
          <w:i/>
          <w:sz w:val="16"/>
          <w:szCs w:val="16"/>
        </w:rPr>
        <w:t>      ],</w:t>
      </w:r>
    </w:p>
    <w:p w14:paraId="46B12EDD" w14:textId="77777777" w:rsidR="00A17716" w:rsidRDefault="00A17716" w:rsidP="00A17716">
      <w:pPr>
        <w:rPr>
          <w:b/>
          <w:i/>
          <w:sz w:val="16"/>
          <w:szCs w:val="16"/>
        </w:rPr>
      </w:pPr>
      <w:r>
        <w:rPr>
          <w:b/>
          <w:i/>
          <w:sz w:val="16"/>
          <w:szCs w:val="16"/>
        </w:rPr>
        <w:t>      "memoryUsage</w:t>
      </w:r>
      <w:proofErr w:type="gramStart"/>
      <w:r>
        <w:rPr>
          <w:b/>
          <w:i/>
          <w:sz w:val="16"/>
          <w:szCs w:val="16"/>
        </w:rPr>
        <w:t>":{</w:t>
      </w:r>
      <w:proofErr w:type="gramEnd"/>
      <w:r>
        <w:rPr>
          <w:b/>
          <w:i/>
          <w:sz w:val="16"/>
          <w:szCs w:val="16"/>
        </w:rPr>
        <w:t xml:space="preserve">  </w:t>
      </w:r>
    </w:p>
    <w:p w14:paraId="165FAD74" w14:textId="77777777" w:rsidR="00A17716" w:rsidRDefault="00A17716" w:rsidP="00A17716">
      <w:pPr>
        <w:rPr>
          <w:b/>
          <w:i/>
          <w:sz w:val="16"/>
          <w:szCs w:val="16"/>
        </w:rPr>
      </w:pPr>
      <w:r>
        <w:rPr>
          <w:b/>
          <w:i/>
          <w:sz w:val="16"/>
          <w:szCs w:val="16"/>
        </w:rPr>
        <w:t>         "rss":21315584,</w:t>
      </w:r>
    </w:p>
    <w:p w14:paraId="6F8DF475" w14:textId="77777777" w:rsidR="00A17716" w:rsidRDefault="00A17716" w:rsidP="00A17716">
      <w:pPr>
        <w:rPr>
          <w:b/>
          <w:i/>
          <w:sz w:val="16"/>
          <w:szCs w:val="16"/>
        </w:rPr>
      </w:pPr>
      <w:r>
        <w:rPr>
          <w:b/>
          <w:i/>
          <w:sz w:val="16"/>
          <w:szCs w:val="16"/>
        </w:rPr>
        <w:t>         "heapTotal":10522624,</w:t>
      </w:r>
    </w:p>
    <w:p w14:paraId="33E82AFC" w14:textId="77777777" w:rsidR="00A17716" w:rsidRDefault="00A17716" w:rsidP="00A17716">
      <w:pPr>
        <w:rPr>
          <w:b/>
          <w:i/>
          <w:sz w:val="16"/>
          <w:szCs w:val="16"/>
        </w:rPr>
      </w:pPr>
      <w:r>
        <w:rPr>
          <w:b/>
          <w:i/>
          <w:sz w:val="16"/>
          <w:szCs w:val="16"/>
        </w:rPr>
        <w:lastRenderedPageBreak/>
        <w:t>         "heapUsed":4795968,</w:t>
      </w:r>
    </w:p>
    <w:p w14:paraId="6CC5D066" w14:textId="77777777" w:rsidR="00A17716" w:rsidRDefault="00A17716" w:rsidP="00A17716">
      <w:pPr>
        <w:rPr>
          <w:b/>
          <w:i/>
          <w:sz w:val="16"/>
          <w:szCs w:val="16"/>
        </w:rPr>
      </w:pPr>
      <w:r>
        <w:rPr>
          <w:b/>
          <w:i/>
          <w:sz w:val="16"/>
          <w:szCs w:val="16"/>
        </w:rPr>
        <w:t>         "external":89982</w:t>
      </w:r>
    </w:p>
    <w:p w14:paraId="7BD8C480" w14:textId="77777777" w:rsidR="00A17716" w:rsidRDefault="00A17716" w:rsidP="00A17716">
      <w:pPr>
        <w:rPr>
          <w:b/>
          <w:i/>
          <w:sz w:val="16"/>
          <w:szCs w:val="16"/>
        </w:rPr>
      </w:pPr>
      <w:r>
        <w:rPr>
          <w:b/>
          <w:i/>
          <w:sz w:val="16"/>
          <w:szCs w:val="16"/>
        </w:rPr>
        <w:t>      }</w:t>
      </w:r>
    </w:p>
    <w:p w14:paraId="45F74E9F" w14:textId="77777777" w:rsidR="00A17716" w:rsidRDefault="00A17716" w:rsidP="00A17716">
      <w:pPr>
        <w:rPr>
          <w:b/>
          <w:i/>
          <w:sz w:val="16"/>
          <w:szCs w:val="16"/>
        </w:rPr>
      </w:pPr>
      <w:r>
        <w:rPr>
          <w:b/>
          <w:i/>
          <w:sz w:val="16"/>
          <w:szCs w:val="16"/>
        </w:rPr>
        <w:t>   },</w:t>
      </w:r>
    </w:p>
    <w:p w14:paraId="3B9007CC" w14:textId="77777777" w:rsidR="00A17716" w:rsidRDefault="00A17716" w:rsidP="00A17716">
      <w:pPr>
        <w:rPr>
          <w:b/>
          <w:i/>
          <w:sz w:val="16"/>
          <w:szCs w:val="16"/>
        </w:rPr>
      </w:pPr>
      <w:r>
        <w:rPr>
          <w:b/>
          <w:i/>
          <w:sz w:val="16"/>
          <w:szCs w:val="16"/>
        </w:rPr>
        <w:t>   "os</w:t>
      </w:r>
      <w:proofErr w:type="gramStart"/>
      <w:r>
        <w:rPr>
          <w:b/>
          <w:i/>
          <w:sz w:val="16"/>
          <w:szCs w:val="16"/>
        </w:rPr>
        <w:t>":{</w:t>
      </w:r>
      <w:proofErr w:type="gramEnd"/>
      <w:r>
        <w:rPr>
          <w:b/>
          <w:i/>
          <w:sz w:val="16"/>
          <w:szCs w:val="16"/>
        </w:rPr>
        <w:t xml:space="preserve">  </w:t>
      </w:r>
    </w:p>
    <w:p w14:paraId="1F87F561" w14:textId="77777777" w:rsidR="00A17716" w:rsidRDefault="00A17716" w:rsidP="00A17716">
      <w:pPr>
        <w:rPr>
          <w:b/>
          <w:i/>
          <w:sz w:val="16"/>
          <w:szCs w:val="16"/>
        </w:rPr>
      </w:pPr>
      <w:r>
        <w:rPr>
          <w:b/>
          <w:i/>
          <w:sz w:val="16"/>
          <w:szCs w:val="16"/>
        </w:rPr>
        <w:t>      "loadavg</w:t>
      </w:r>
      <w:proofErr w:type="gramStart"/>
      <w:r>
        <w:rPr>
          <w:b/>
          <w:i/>
          <w:sz w:val="16"/>
          <w:szCs w:val="16"/>
        </w:rPr>
        <w:t>":[</w:t>
      </w:r>
      <w:proofErr w:type="gramEnd"/>
      <w:r>
        <w:rPr>
          <w:b/>
          <w:i/>
          <w:sz w:val="16"/>
          <w:szCs w:val="16"/>
        </w:rPr>
        <w:t xml:space="preserve">  </w:t>
      </w:r>
    </w:p>
    <w:p w14:paraId="3DDD3CAA" w14:textId="77777777" w:rsidR="00A17716" w:rsidRDefault="00A17716" w:rsidP="00A17716">
      <w:pPr>
        <w:rPr>
          <w:b/>
          <w:i/>
          <w:sz w:val="16"/>
          <w:szCs w:val="16"/>
        </w:rPr>
      </w:pPr>
      <w:r>
        <w:rPr>
          <w:b/>
          <w:i/>
          <w:sz w:val="16"/>
          <w:szCs w:val="16"/>
        </w:rPr>
        <w:t>         0,</w:t>
      </w:r>
    </w:p>
    <w:p w14:paraId="6B6D28F6" w14:textId="77777777" w:rsidR="00A17716" w:rsidRDefault="00A17716" w:rsidP="00A17716">
      <w:pPr>
        <w:rPr>
          <w:b/>
          <w:i/>
          <w:sz w:val="16"/>
          <w:szCs w:val="16"/>
        </w:rPr>
      </w:pPr>
      <w:r>
        <w:rPr>
          <w:b/>
          <w:i/>
          <w:sz w:val="16"/>
          <w:szCs w:val="16"/>
        </w:rPr>
        <w:t>         0,</w:t>
      </w:r>
    </w:p>
    <w:p w14:paraId="55C95216" w14:textId="77777777" w:rsidR="00A17716" w:rsidRDefault="00A17716" w:rsidP="00A17716">
      <w:pPr>
        <w:rPr>
          <w:b/>
          <w:i/>
          <w:sz w:val="16"/>
          <w:szCs w:val="16"/>
        </w:rPr>
      </w:pPr>
      <w:r>
        <w:rPr>
          <w:b/>
          <w:i/>
          <w:sz w:val="16"/>
          <w:szCs w:val="16"/>
        </w:rPr>
        <w:t>         0</w:t>
      </w:r>
    </w:p>
    <w:p w14:paraId="275F056A" w14:textId="77777777" w:rsidR="00A17716" w:rsidRDefault="00A17716" w:rsidP="00A17716">
      <w:pPr>
        <w:rPr>
          <w:b/>
          <w:i/>
          <w:sz w:val="16"/>
          <w:szCs w:val="16"/>
        </w:rPr>
      </w:pPr>
      <w:r>
        <w:rPr>
          <w:b/>
          <w:i/>
          <w:sz w:val="16"/>
          <w:szCs w:val="16"/>
        </w:rPr>
        <w:t>      ],</w:t>
      </w:r>
    </w:p>
    <w:p w14:paraId="035F6ACF" w14:textId="77777777" w:rsidR="00A17716" w:rsidRDefault="00A17716" w:rsidP="00A17716">
      <w:pPr>
        <w:rPr>
          <w:b/>
          <w:i/>
          <w:sz w:val="16"/>
          <w:szCs w:val="16"/>
        </w:rPr>
      </w:pPr>
      <w:r>
        <w:rPr>
          <w:b/>
          <w:i/>
          <w:sz w:val="16"/>
          <w:szCs w:val="16"/>
        </w:rPr>
        <w:t>      "uptime":7883.7613615</w:t>
      </w:r>
    </w:p>
    <w:p w14:paraId="7E913C9F" w14:textId="77777777" w:rsidR="00A17716" w:rsidRDefault="00A17716" w:rsidP="00A17716">
      <w:pPr>
        <w:rPr>
          <w:b/>
          <w:i/>
          <w:sz w:val="16"/>
          <w:szCs w:val="16"/>
        </w:rPr>
      </w:pPr>
      <w:r>
        <w:rPr>
          <w:b/>
          <w:i/>
          <w:sz w:val="16"/>
          <w:szCs w:val="16"/>
        </w:rPr>
        <w:t>   },</w:t>
      </w:r>
    </w:p>
    <w:p w14:paraId="24CF8D29" w14:textId="77777777" w:rsidR="00A17716" w:rsidRDefault="00A17716" w:rsidP="00A17716">
      <w:pPr>
        <w:rPr>
          <w:b/>
          <w:i/>
          <w:sz w:val="16"/>
          <w:szCs w:val="16"/>
        </w:rPr>
      </w:pPr>
      <w:r>
        <w:rPr>
          <w:b/>
          <w:i/>
          <w:sz w:val="16"/>
          <w:szCs w:val="16"/>
        </w:rPr>
        <w:t>   "trace</w:t>
      </w:r>
      <w:proofErr w:type="gramStart"/>
      <w:r>
        <w:rPr>
          <w:b/>
          <w:i/>
          <w:sz w:val="16"/>
          <w:szCs w:val="16"/>
        </w:rPr>
        <w:t>":[</w:t>
      </w:r>
      <w:proofErr w:type="gramEnd"/>
      <w:r>
        <w:rPr>
          <w:b/>
          <w:i/>
          <w:sz w:val="16"/>
          <w:szCs w:val="16"/>
        </w:rPr>
        <w:t xml:space="preserve">  </w:t>
      </w:r>
    </w:p>
    <w:p w14:paraId="496718DD" w14:textId="77777777" w:rsidR="00A17716" w:rsidRDefault="00A17716" w:rsidP="00A17716">
      <w:pPr>
        <w:rPr>
          <w:b/>
          <w:i/>
          <w:sz w:val="16"/>
          <w:szCs w:val="16"/>
        </w:rPr>
      </w:pPr>
      <w:r>
        <w:rPr>
          <w:b/>
          <w:i/>
          <w:sz w:val="16"/>
          <w:szCs w:val="16"/>
        </w:rPr>
        <w:t xml:space="preserve">      {  </w:t>
      </w:r>
    </w:p>
    <w:p w14:paraId="1331AE41" w14:textId="77777777" w:rsidR="00A17716" w:rsidRDefault="00A17716" w:rsidP="00A17716">
      <w:pPr>
        <w:rPr>
          <w:b/>
          <w:i/>
          <w:sz w:val="16"/>
          <w:szCs w:val="16"/>
        </w:rPr>
      </w:pPr>
      <w:r>
        <w:rPr>
          <w:b/>
          <w:i/>
          <w:sz w:val="16"/>
          <w:szCs w:val="16"/>
        </w:rPr>
        <w:t>         "column":1,</w:t>
      </w:r>
    </w:p>
    <w:p w14:paraId="73F6B087" w14:textId="77777777" w:rsidR="00A17716" w:rsidRDefault="00A17716" w:rsidP="00A17716">
      <w:pPr>
        <w:rPr>
          <w:b/>
          <w:i/>
          <w:sz w:val="16"/>
          <w:szCs w:val="16"/>
        </w:rPr>
      </w:pPr>
      <w:r>
        <w:rPr>
          <w:b/>
          <w:i/>
          <w:sz w:val="16"/>
          <w:szCs w:val="16"/>
        </w:rPr>
        <w:t>         "file":"C:\\Users\\smaer\\bitbucketrepos\\mccf-sandbox\\loggingtest\\log.js",</w:t>
      </w:r>
    </w:p>
    <w:p w14:paraId="59DF1EBB" w14:textId="77777777" w:rsidR="00A17716" w:rsidRDefault="00A17716" w:rsidP="00A17716">
      <w:pPr>
        <w:rPr>
          <w:b/>
          <w:i/>
          <w:sz w:val="16"/>
          <w:szCs w:val="16"/>
        </w:rPr>
      </w:pPr>
      <w:r>
        <w:rPr>
          <w:b/>
          <w:i/>
          <w:sz w:val="16"/>
          <w:szCs w:val="16"/>
        </w:rPr>
        <w:t>         "function":"",</w:t>
      </w:r>
    </w:p>
    <w:p w14:paraId="5FAAD728" w14:textId="77777777" w:rsidR="00A17716" w:rsidRDefault="00A17716" w:rsidP="00A17716">
      <w:pPr>
        <w:rPr>
          <w:b/>
          <w:i/>
          <w:sz w:val="16"/>
          <w:szCs w:val="16"/>
        </w:rPr>
      </w:pPr>
      <w:r>
        <w:rPr>
          <w:b/>
          <w:i/>
          <w:sz w:val="16"/>
          <w:szCs w:val="16"/>
        </w:rPr>
        <w:t>         "line":5,</w:t>
      </w:r>
    </w:p>
    <w:p w14:paraId="380CF099" w14:textId="77777777" w:rsidR="00A17716" w:rsidRDefault="00A17716" w:rsidP="00A17716">
      <w:pPr>
        <w:rPr>
          <w:b/>
          <w:i/>
          <w:sz w:val="16"/>
          <w:szCs w:val="16"/>
        </w:rPr>
      </w:pPr>
      <w:r>
        <w:rPr>
          <w:b/>
          <w:i/>
          <w:sz w:val="16"/>
          <w:szCs w:val="16"/>
        </w:rPr>
        <w:t>         "method</w:t>
      </w:r>
      <w:proofErr w:type="gramStart"/>
      <w:r>
        <w:rPr>
          <w:b/>
          <w:i/>
          <w:sz w:val="16"/>
          <w:szCs w:val="16"/>
        </w:rPr>
        <w:t>":null</w:t>
      </w:r>
      <w:proofErr w:type="gramEnd"/>
      <w:r>
        <w:rPr>
          <w:b/>
          <w:i/>
          <w:sz w:val="16"/>
          <w:szCs w:val="16"/>
        </w:rPr>
        <w:t>,</w:t>
      </w:r>
    </w:p>
    <w:p w14:paraId="6376F9F7" w14:textId="77777777" w:rsidR="00A17716" w:rsidRDefault="00A17716" w:rsidP="00A17716">
      <w:pPr>
        <w:rPr>
          <w:b/>
          <w:i/>
          <w:sz w:val="16"/>
          <w:szCs w:val="16"/>
        </w:rPr>
      </w:pPr>
      <w:r>
        <w:rPr>
          <w:b/>
          <w:i/>
          <w:sz w:val="16"/>
          <w:szCs w:val="16"/>
        </w:rPr>
        <w:t>         "native</w:t>
      </w:r>
      <w:proofErr w:type="gramStart"/>
      <w:r>
        <w:rPr>
          <w:b/>
          <w:i/>
          <w:sz w:val="16"/>
          <w:szCs w:val="16"/>
        </w:rPr>
        <w:t>":false</w:t>
      </w:r>
      <w:proofErr w:type="gramEnd"/>
    </w:p>
    <w:p w14:paraId="66607782" w14:textId="77777777" w:rsidR="00A17716" w:rsidRDefault="00A17716" w:rsidP="00A17716">
      <w:pPr>
        <w:rPr>
          <w:b/>
          <w:i/>
          <w:sz w:val="16"/>
          <w:szCs w:val="16"/>
        </w:rPr>
      </w:pPr>
      <w:r>
        <w:rPr>
          <w:b/>
          <w:i/>
          <w:sz w:val="16"/>
          <w:szCs w:val="16"/>
        </w:rPr>
        <w:t>      },</w:t>
      </w:r>
    </w:p>
    <w:p w14:paraId="1DD59CF5" w14:textId="77777777" w:rsidR="00A17716" w:rsidRDefault="00A17716" w:rsidP="00A17716">
      <w:pPr>
        <w:rPr>
          <w:b/>
          <w:i/>
          <w:sz w:val="16"/>
          <w:szCs w:val="16"/>
        </w:rPr>
      </w:pPr>
      <w:r>
        <w:rPr>
          <w:b/>
          <w:i/>
          <w:sz w:val="16"/>
          <w:szCs w:val="16"/>
        </w:rPr>
        <w:t xml:space="preserve">      {  </w:t>
      </w:r>
    </w:p>
    <w:p w14:paraId="26F3179B" w14:textId="77777777" w:rsidR="00A17716" w:rsidRDefault="00A17716" w:rsidP="00A17716">
      <w:pPr>
        <w:rPr>
          <w:b/>
          <w:i/>
          <w:sz w:val="16"/>
          <w:szCs w:val="16"/>
        </w:rPr>
      </w:pPr>
      <w:r>
        <w:rPr>
          <w:b/>
          <w:i/>
          <w:sz w:val="16"/>
          <w:szCs w:val="16"/>
        </w:rPr>
        <w:t>         "column":32,</w:t>
      </w:r>
    </w:p>
    <w:p w14:paraId="56DD5C6A" w14:textId="77777777" w:rsidR="00A17716" w:rsidRDefault="00A17716" w:rsidP="00A17716">
      <w:pPr>
        <w:rPr>
          <w:b/>
          <w:i/>
          <w:sz w:val="16"/>
          <w:szCs w:val="16"/>
        </w:rPr>
      </w:pPr>
      <w:r>
        <w:rPr>
          <w:b/>
          <w:i/>
          <w:sz w:val="16"/>
          <w:szCs w:val="16"/>
        </w:rPr>
        <w:t>         "file":"module.js",</w:t>
      </w:r>
    </w:p>
    <w:p w14:paraId="052F36D0" w14:textId="77777777" w:rsidR="00A17716" w:rsidRDefault="00A17716" w:rsidP="00A17716">
      <w:pPr>
        <w:rPr>
          <w:b/>
          <w:i/>
          <w:sz w:val="16"/>
          <w:szCs w:val="16"/>
        </w:rPr>
      </w:pPr>
      <w:r>
        <w:rPr>
          <w:b/>
          <w:i/>
          <w:sz w:val="16"/>
          <w:szCs w:val="16"/>
        </w:rPr>
        <w:t>         "function":"</w:t>
      </w:r>
      <w:proofErr w:type="gramStart"/>
      <w:r>
        <w:rPr>
          <w:b/>
          <w:i/>
          <w:sz w:val="16"/>
          <w:szCs w:val="16"/>
        </w:rPr>
        <w:t>Module._</w:t>
      </w:r>
      <w:proofErr w:type="gramEnd"/>
      <w:r>
        <w:rPr>
          <w:b/>
          <w:i/>
          <w:sz w:val="16"/>
          <w:szCs w:val="16"/>
        </w:rPr>
        <w:t>compile",</w:t>
      </w:r>
    </w:p>
    <w:p w14:paraId="7F56770A" w14:textId="77777777" w:rsidR="00A17716" w:rsidRDefault="00A17716" w:rsidP="00A17716">
      <w:pPr>
        <w:rPr>
          <w:b/>
          <w:i/>
          <w:sz w:val="16"/>
          <w:szCs w:val="16"/>
        </w:rPr>
      </w:pPr>
      <w:r>
        <w:rPr>
          <w:b/>
          <w:i/>
          <w:sz w:val="16"/>
          <w:szCs w:val="16"/>
        </w:rPr>
        <w:t>         "line":570,</w:t>
      </w:r>
    </w:p>
    <w:p w14:paraId="3321C4A7" w14:textId="77777777" w:rsidR="00A17716" w:rsidRDefault="00A17716" w:rsidP="00A17716">
      <w:pPr>
        <w:rPr>
          <w:b/>
          <w:i/>
          <w:sz w:val="16"/>
          <w:szCs w:val="16"/>
        </w:rPr>
      </w:pPr>
      <w:r>
        <w:rPr>
          <w:b/>
          <w:i/>
          <w:sz w:val="16"/>
          <w:szCs w:val="16"/>
        </w:rPr>
        <w:t>         "method":"_compile",</w:t>
      </w:r>
    </w:p>
    <w:p w14:paraId="318204A0" w14:textId="77777777" w:rsidR="00A17716" w:rsidRDefault="00A17716" w:rsidP="00A17716">
      <w:pPr>
        <w:rPr>
          <w:b/>
          <w:i/>
          <w:sz w:val="16"/>
          <w:szCs w:val="16"/>
        </w:rPr>
      </w:pPr>
      <w:r>
        <w:rPr>
          <w:b/>
          <w:i/>
          <w:sz w:val="16"/>
          <w:szCs w:val="16"/>
        </w:rPr>
        <w:t>         "native</w:t>
      </w:r>
      <w:proofErr w:type="gramStart"/>
      <w:r>
        <w:rPr>
          <w:b/>
          <w:i/>
          <w:sz w:val="16"/>
          <w:szCs w:val="16"/>
        </w:rPr>
        <w:t>":false</w:t>
      </w:r>
      <w:proofErr w:type="gramEnd"/>
    </w:p>
    <w:p w14:paraId="63F82C50" w14:textId="77777777" w:rsidR="00A17716" w:rsidRDefault="00A17716" w:rsidP="00A17716">
      <w:pPr>
        <w:rPr>
          <w:b/>
          <w:i/>
          <w:sz w:val="16"/>
          <w:szCs w:val="16"/>
        </w:rPr>
      </w:pPr>
      <w:r>
        <w:rPr>
          <w:b/>
          <w:i/>
          <w:sz w:val="16"/>
          <w:szCs w:val="16"/>
        </w:rPr>
        <w:t>      }</w:t>
      </w:r>
    </w:p>
    <w:p w14:paraId="42C8F020" w14:textId="77777777" w:rsidR="00A17716" w:rsidRDefault="00A17716" w:rsidP="00A17716">
      <w:pPr>
        <w:rPr>
          <w:b/>
          <w:i/>
          <w:sz w:val="16"/>
          <w:szCs w:val="16"/>
        </w:rPr>
      </w:pPr>
      <w:r>
        <w:rPr>
          <w:b/>
          <w:i/>
          <w:sz w:val="16"/>
          <w:szCs w:val="16"/>
        </w:rPr>
        <w:t>   ],</w:t>
      </w:r>
    </w:p>
    <w:p w14:paraId="31B0C727" w14:textId="77777777" w:rsidR="00A17716" w:rsidRDefault="00A17716" w:rsidP="00A17716">
      <w:pPr>
        <w:rPr>
          <w:b/>
          <w:i/>
          <w:sz w:val="16"/>
          <w:szCs w:val="16"/>
        </w:rPr>
      </w:pPr>
      <w:r>
        <w:rPr>
          <w:b/>
          <w:i/>
          <w:sz w:val="16"/>
          <w:szCs w:val="16"/>
        </w:rPr>
        <w:t>   "stack</w:t>
      </w:r>
      <w:proofErr w:type="gramStart"/>
      <w:r>
        <w:rPr>
          <w:b/>
          <w:i/>
          <w:sz w:val="16"/>
          <w:szCs w:val="16"/>
        </w:rPr>
        <w:t>":[</w:t>
      </w:r>
      <w:proofErr w:type="gramEnd"/>
      <w:r>
        <w:rPr>
          <w:b/>
          <w:i/>
          <w:sz w:val="16"/>
          <w:szCs w:val="16"/>
        </w:rPr>
        <w:t xml:space="preserve">  </w:t>
      </w:r>
    </w:p>
    <w:p w14:paraId="65D5009A" w14:textId="77777777" w:rsidR="00A17716" w:rsidRDefault="00A17716" w:rsidP="00A17716">
      <w:pPr>
        <w:rPr>
          <w:b/>
          <w:i/>
          <w:sz w:val="16"/>
          <w:szCs w:val="16"/>
        </w:rPr>
      </w:pPr>
      <w:r>
        <w:rPr>
          <w:b/>
          <w:i/>
          <w:sz w:val="16"/>
          <w:szCs w:val="16"/>
        </w:rPr>
        <w:t>      "ReferenceError: conole is not defined",</w:t>
      </w:r>
    </w:p>
    <w:p w14:paraId="37850131" w14:textId="77777777" w:rsidR="00A17716" w:rsidRDefault="00A17716" w:rsidP="00A17716">
      <w:pPr>
        <w:rPr>
          <w:b/>
          <w:i/>
          <w:sz w:val="16"/>
          <w:szCs w:val="16"/>
        </w:rPr>
      </w:pPr>
      <w:r>
        <w:rPr>
          <w:b/>
          <w:i/>
          <w:sz w:val="16"/>
          <w:szCs w:val="16"/>
        </w:rPr>
        <w:t>      "    at </w:t>
      </w:r>
      <w:proofErr w:type="gramStart"/>
      <w:r>
        <w:rPr>
          <w:b/>
          <w:i/>
          <w:sz w:val="16"/>
          <w:szCs w:val="16"/>
        </w:rPr>
        <w:t>Object.&lt;</w:t>
      </w:r>
      <w:proofErr w:type="gramEnd"/>
      <w:r>
        <w:rPr>
          <w:b/>
          <w:i/>
          <w:sz w:val="16"/>
          <w:szCs w:val="16"/>
        </w:rPr>
        <w:t>anonymous&gt; (C:\\Users\\smaer\\bitbucketrepos\\mccf-sandbox\\loggingtest\\log.js:5:1)",</w:t>
      </w:r>
    </w:p>
    <w:p w14:paraId="048B8833" w14:textId="77777777" w:rsidR="00A17716" w:rsidRDefault="00A17716" w:rsidP="00A17716">
      <w:pPr>
        <w:rPr>
          <w:b/>
          <w:i/>
          <w:sz w:val="16"/>
          <w:szCs w:val="16"/>
        </w:rPr>
      </w:pPr>
      <w:r>
        <w:rPr>
          <w:b/>
          <w:i/>
          <w:sz w:val="16"/>
          <w:szCs w:val="16"/>
        </w:rPr>
        <w:t>      "    at </w:t>
      </w:r>
      <w:proofErr w:type="gramStart"/>
      <w:r>
        <w:rPr>
          <w:b/>
          <w:i/>
          <w:sz w:val="16"/>
          <w:szCs w:val="16"/>
        </w:rPr>
        <w:t>Module._</w:t>
      </w:r>
      <w:proofErr w:type="gramEnd"/>
      <w:r>
        <w:rPr>
          <w:b/>
          <w:i/>
          <w:sz w:val="16"/>
          <w:szCs w:val="16"/>
        </w:rPr>
        <w:t>compile (module.js:570:32)",</w:t>
      </w:r>
    </w:p>
    <w:p w14:paraId="77F4C65E" w14:textId="77777777" w:rsidR="00A17716" w:rsidRDefault="00A17716" w:rsidP="00A17716">
      <w:pPr>
        <w:rPr>
          <w:b/>
          <w:i/>
          <w:sz w:val="16"/>
          <w:szCs w:val="16"/>
        </w:rPr>
      </w:pPr>
      <w:r>
        <w:rPr>
          <w:b/>
          <w:i/>
          <w:sz w:val="16"/>
          <w:szCs w:val="16"/>
        </w:rPr>
        <w:t>      "    at </w:t>
      </w:r>
      <w:proofErr w:type="gramStart"/>
      <w:r>
        <w:rPr>
          <w:b/>
          <w:i/>
          <w:sz w:val="16"/>
          <w:szCs w:val="16"/>
        </w:rPr>
        <w:t>Object.Module._</w:t>
      </w:r>
      <w:proofErr w:type="gramEnd"/>
      <w:r>
        <w:rPr>
          <w:b/>
          <w:i/>
          <w:sz w:val="16"/>
          <w:szCs w:val="16"/>
        </w:rPr>
        <w:t>extensions..js (module.js:579:10)",</w:t>
      </w:r>
    </w:p>
    <w:p w14:paraId="046B0D0C" w14:textId="77777777" w:rsidR="00A17716" w:rsidRDefault="00A17716" w:rsidP="00A17716">
      <w:pPr>
        <w:rPr>
          <w:b/>
          <w:i/>
          <w:sz w:val="16"/>
          <w:szCs w:val="16"/>
        </w:rPr>
      </w:pPr>
      <w:r>
        <w:rPr>
          <w:b/>
          <w:i/>
          <w:sz w:val="16"/>
          <w:szCs w:val="16"/>
        </w:rPr>
        <w:t>      "    at Module.load (module.js:487:32)",</w:t>
      </w:r>
    </w:p>
    <w:p w14:paraId="19E03371" w14:textId="77777777" w:rsidR="00A17716" w:rsidRDefault="00A17716" w:rsidP="00A17716">
      <w:pPr>
        <w:rPr>
          <w:b/>
          <w:i/>
          <w:sz w:val="16"/>
          <w:szCs w:val="16"/>
        </w:rPr>
      </w:pPr>
      <w:r>
        <w:rPr>
          <w:b/>
          <w:i/>
          <w:sz w:val="16"/>
          <w:szCs w:val="16"/>
        </w:rPr>
        <w:t>      "    at tryModuleLoad (</w:t>
      </w:r>
      <w:proofErr w:type="gramStart"/>
      <w:r>
        <w:rPr>
          <w:b/>
          <w:i/>
          <w:sz w:val="16"/>
          <w:szCs w:val="16"/>
        </w:rPr>
        <w:t>module.js:446:12</w:t>
      </w:r>
      <w:proofErr w:type="gramEnd"/>
      <w:r>
        <w:rPr>
          <w:b/>
          <w:i/>
          <w:sz w:val="16"/>
          <w:szCs w:val="16"/>
        </w:rPr>
        <w:t>)",</w:t>
      </w:r>
    </w:p>
    <w:p w14:paraId="492244BA" w14:textId="77777777" w:rsidR="00A17716" w:rsidRDefault="00A17716" w:rsidP="00A17716">
      <w:pPr>
        <w:rPr>
          <w:b/>
          <w:i/>
          <w:sz w:val="16"/>
          <w:szCs w:val="16"/>
        </w:rPr>
      </w:pPr>
      <w:r>
        <w:rPr>
          <w:b/>
          <w:i/>
          <w:sz w:val="16"/>
          <w:szCs w:val="16"/>
        </w:rPr>
        <w:t>      "    at </w:t>
      </w:r>
      <w:proofErr w:type="gramStart"/>
      <w:r>
        <w:rPr>
          <w:b/>
          <w:i/>
          <w:sz w:val="16"/>
          <w:szCs w:val="16"/>
        </w:rPr>
        <w:t>Function.Module._</w:t>
      </w:r>
      <w:proofErr w:type="gramEnd"/>
      <w:r>
        <w:rPr>
          <w:b/>
          <w:i/>
          <w:sz w:val="16"/>
          <w:szCs w:val="16"/>
        </w:rPr>
        <w:t>load (module.js:438:3)",</w:t>
      </w:r>
    </w:p>
    <w:p w14:paraId="42B362C5" w14:textId="77777777" w:rsidR="00A17716" w:rsidRDefault="00A17716" w:rsidP="00A17716">
      <w:pPr>
        <w:rPr>
          <w:b/>
          <w:i/>
          <w:sz w:val="16"/>
          <w:szCs w:val="16"/>
        </w:rPr>
      </w:pPr>
      <w:r>
        <w:rPr>
          <w:b/>
          <w:i/>
          <w:sz w:val="16"/>
          <w:szCs w:val="16"/>
        </w:rPr>
        <w:t>      "    at Module.runMain (module.js:604:10)",</w:t>
      </w:r>
    </w:p>
    <w:p w14:paraId="76E0F92D" w14:textId="77777777" w:rsidR="00A17716" w:rsidRDefault="00A17716" w:rsidP="00A17716">
      <w:pPr>
        <w:rPr>
          <w:b/>
          <w:i/>
          <w:sz w:val="16"/>
          <w:szCs w:val="16"/>
        </w:rPr>
      </w:pPr>
      <w:r>
        <w:rPr>
          <w:b/>
          <w:i/>
          <w:sz w:val="16"/>
          <w:szCs w:val="16"/>
        </w:rPr>
        <w:t>      "    at run (</w:t>
      </w:r>
      <w:proofErr w:type="gramStart"/>
      <w:r>
        <w:rPr>
          <w:b/>
          <w:i/>
          <w:sz w:val="16"/>
          <w:szCs w:val="16"/>
        </w:rPr>
        <w:t>bootstrap_node.js:390:7</w:t>
      </w:r>
      <w:proofErr w:type="gramEnd"/>
      <w:r>
        <w:rPr>
          <w:b/>
          <w:i/>
          <w:sz w:val="16"/>
          <w:szCs w:val="16"/>
        </w:rPr>
        <w:t>)",</w:t>
      </w:r>
    </w:p>
    <w:p w14:paraId="2FC43CD8" w14:textId="77777777" w:rsidR="00A17716" w:rsidRDefault="00A17716" w:rsidP="00A17716">
      <w:pPr>
        <w:rPr>
          <w:b/>
          <w:i/>
          <w:sz w:val="16"/>
          <w:szCs w:val="16"/>
        </w:rPr>
      </w:pPr>
      <w:r>
        <w:rPr>
          <w:b/>
          <w:i/>
          <w:sz w:val="16"/>
          <w:szCs w:val="16"/>
        </w:rPr>
        <w:t>      "    at startup (</w:t>
      </w:r>
      <w:proofErr w:type="gramStart"/>
      <w:r>
        <w:rPr>
          <w:b/>
          <w:i/>
          <w:sz w:val="16"/>
          <w:szCs w:val="16"/>
        </w:rPr>
        <w:t>bootstrap_node.js:150:9</w:t>
      </w:r>
      <w:proofErr w:type="gramEnd"/>
      <w:r>
        <w:rPr>
          <w:b/>
          <w:i/>
          <w:sz w:val="16"/>
          <w:szCs w:val="16"/>
        </w:rPr>
        <w:t>)",</w:t>
      </w:r>
    </w:p>
    <w:p w14:paraId="165EE9F0" w14:textId="77777777" w:rsidR="00A17716" w:rsidRDefault="00A17716" w:rsidP="00A17716">
      <w:pPr>
        <w:rPr>
          <w:b/>
          <w:i/>
          <w:sz w:val="16"/>
          <w:szCs w:val="16"/>
        </w:rPr>
      </w:pPr>
      <w:r>
        <w:rPr>
          <w:b/>
          <w:i/>
          <w:sz w:val="16"/>
          <w:szCs w:val="16"/>
        </w:rPr>
        <w:t>      "    at </w:t>
      </w:r>
      <w:proofErr w:type="gramStart"/>
      <w:r>
        <w:rPr>
          <w:b/>
          <w:i/>
          <w:sz w:val="16"/>
          <w:szCs w:val="16"/>
        </w:rPr>
        <w:t>bootstrap_node.js:505:3</w:t>
      </w:r>
      <w:proofErr w:type="gramEnd"/>
      <w:r>
        <w:rPr>
          <w:b/>
          <w:i/>
          <w:sz w:val="16"/>
          <w:szCs w:val="16"/>
        </w:rPr>
        <w:t>"</w:t>
      </w:r>
    </w:p>
    <w:p w14:paraId="524149E5" w14:textId="77777777" w:rsidR="00A17716" w:rsidRDefault="00A17716" w:rsidP="00A17716">
      <w:pPr>
        <w:rPr>
          <w:b/>
          <w:i/>
          <w:sz w:val="16"/>
          <w:szCs w:val="16"/>
        </w:rPr>
      </w:pPr>
      <w:r>
        <w:rPr>
          <w:b/>
          <w:i/>
          <w:sz w:val="16"/>
          <w:szCs w:val="16"/>
        </w:rPr>
        <w:t>   ],</w:t>
      </w:r>
    </w:p>
    <w:p w14:paraId="2DBCA864" w14:textId="77777777" w:rsidR="00A17716" w:rsidRDefault="00A17716" w:rsidP="00A17716">
      <w:pPr>
        <w:rPr>
          <w:b/>
          <w:i/>
          <w:sz w:val="16"/>
          <w:szCs w:val="16"/>
        </w:rPr>
      </w:pPr>
      <w:r>
        <w:rPr>
          <w:b/>
          <w:i/>
          <w:sz w:val="16"/>
          <w:szCs w:val="16"/>
        </w:rPr>
        <w:lastRenderedPageBreak/>
        <w:t>   "level":"error",</w:t>
      </w:r>
    </w:p>
    <w:p w14:paraId="3994C1C5" w14:textId="77777777" w:rsidR="00A17716" w:rsidRDefault="00A17716" w:rsidP="00A17716">
      <w:pPr>
        <w:rPr>
          <w:b/>
          <w:i/>
          <w:sz w:val="16"/>
          <w:szCs w:val="16"/>
        </w:rPr>
      </w:pPr>
      <w:r>
        <w:rPr>
          <w:b/>
          <w:i/>
          <w:sz w:val="16"/>
          <w:szCs w:val="16"/>
        </w:rPr>
        <w:t>   "message":"uncaughtException: conole is not defined",</w:t>
      </w:r>
    </w:p>
    <w:p w14:paraId="1ADA7A4F" w14:textId="77777777" w:rsidR="00A17716" w:rsidRDefault="00A17716" w:rsidP="00A17716">
      <w:pPr>
        <w:rPr>
          <w:b/>
          <w:i/>
          <w:sz w:val="16"/>
          <w:szCs w:val="16"/>
        </w:rPr>
      </w:pPr>
      <w:r>
        <w:rPr>
          <w:b/>
          <w:i/>
          <w:sz w:val="16"/>
          <w:szCs w:val="16"/>
        </w:rPr>
        <w:t>   "timestamp":"2017-05-11T14:50:48.639Z"</w:t>
      </w:r>
    </w:p>
    <w:p w14:paraId="4A92F713" w14:textId="77777777" w:rsidR="00A17716" w:rsidRDefault="00A17716" w:rsidP="00A17716">
      <w:pPr>
        <w:rPr>
          <w:b/>
          <w:i/>
          <w:sz w:val="16"/>
          <w:szCs w:val="16"/>
        </w:rPr>
      </w:pPr>
      <w:r>
        <w:rPr>
          <w:b/>
          <w:i/>
          <w:sz w:val="16"/>
          <w:szCs w:val="16"/>
        </w:rPr>
        <w:t>}</w:t>
      </w:r>
    </w:p>
    <w:p w14:paraId="031D6D98" w14:textId="77777777" w:rsidR="00A17716" w:rsidRDefault="00A17716" w:rsidP="00A17716"/>
    <w:p w14:paraId="1B0223F5" w14:textId="77777777" w:rsidR="00A17716" w:rsidRDefault="00A17716" w:rsidP="00A17716">
      <w:r>
        <w:t xml:space="preserve">MCCFNodeCommonLogger will only log a message if the log level defined in the file </w:t>
      </w:r>
      <w:proofErr w:type="gramStart"/>
      <w:r>
        <w:t>logging.json</w:t>
      </w:r>
      <w:proofErr w:type="gramEnd"/>
      <w:r>
        <w:t xml:space="preserve"> and the log level in the log message match.</w:t>
      </w:r>
    </w:p>
    <w:p w14:paraId="3C2A2946" w14:textId="77777777" w:rsidR="00A17716" w:rsidRDefault="00A17716" w:rsidP="00A17716">
      <w:r>
        <w:t xml:space="preserve">There will be a log file for each log level that is defined in the file </w:t>
      </w:r>
      <w:proofErr w:type="gramStart"/>
      <w:r>
        <w:t>logging.json</w:t>
      </w:r>
      <w:proofErr w:type="gramEnd"/>
      <w:r>
        <w:t>. The filename will be in the format “Appname-Loglevel.log” i.e. “MCCFApp1-INFO.log”. Winston transports can be used to implement this feature.</w:t>
      </w:r>
    </w:p>
    <w:p w14:paraId="387E46E9" w14:textId="77777777" w:rsidR="00A17716" w:rsidRDefault="00A17716" w:rsidP="00A17716">
      <w:r>
        <w:t>The logfiles will be stored on a yet to be defined file share and the module/machine that writes the log files will need write access to this file share.</w:t>
      </w:r>
    </w:p>
    <w:p w14:paraId="5F73225F" w14:textId="77777777" w:rsidR="00A17716" w:rsidRDefault="00A17716" w:rsidP="00A17716">
      <w:r>
        <w:t>For each log level there will also be a transport for logging into the database.</w:t>
      </w:r>
    </w:p>
    <w:p w14:paraId="5EFA8C86" w14:textId="77777777" w:rsidR="00A17716" w:rsidRDefault="00A17716" w:rsidP="00A17716">
      <w:r>
        <w:rPr>
          <w:b/>
        </w:rPr>
        <w:t>Fileshare for Log Files</w:t>
      </w:r>
    </w:p>
    <w:p w14:paraId="4CEDCDBD" w14:textId="77777777" w:rsidR="00A17716" w:rsidRDefault="00A17716" w:rsidP="00A17716">
      <w:r>
        <w:t>The fileshare where the logfiles will be stored will have a folder for each application that writes logfiles. Each application folder will have a folder named “archive” where logfiles will be moved once they are rotated.</w:t>
      </w:r>
    </w:p>
    <w:p w14:paraId="59FABC6D" w14:textId="77777777" w:rsidR="00A17716" w:rsidRDefault="00A17716" w:rsidP="00A17716">
      <w:r>
        <w:t>Rotation interval and/or file size quota will have to be defined.</w:t>
      </w:r>
    </w:p>
    <w:p w14:paraId="031B899A" w14:textId="77777777" w:rsidR="00A17716" w:rsidRDefault="00A17716" w:rsidP="00A17716">
      <w:r>
        <w:t>Rotation of files will be done by the server that manages the fileshare. (set up by operations)</w:t>
      </w:r>
    </w:p>
    <w:p w14:paraId="527A90EA" w14:textId="77777777" w:rsidR="00A17716" w:rsidRDefault="00A17716" w:rsidP="00A17716">
      <w:r>
        <w:t>Access to logfiles and the fileshare will only be possible by select people (System Administrators, Developers, and Product Owners). An authentication/authorization concept will have to be developed. Utilization of IAM will have to be researched during development.</w:t>
      </w:r>
    </w:p>
    <w:p w14:paraId="43165526" w14:textId="77777777" w:rsidR="00A17716" w:rsidRDefault="00A17716" w:rsidP="00A17716">
      <w:r>
        <w:rPr>
          <w:b/>
        </w:rPr>
        <w:t>Logging DB</w:t>
      </w:r>
    </w:p>
    <w:p w14:paraId="4ACD721D" w14:textId="77777777" w:rsidR="00A17716" w:rsidRDefault="00A17716" w:rsidP="00A17716">
      <w:r>
        <w:t>There will be a database for each application for logging. There could also be one database with multiple collections, one for each application. This will have to be decided.</w:t>
      </w:r>
    </w:p>
    <w:p w14:paraId="469F9E2C" w14:textId="77777777" w:rsidR="00A17716" w:rsidRDefault="00A17716" w:rsidP="00A17716">
      <w:pPr>
        <w:rPr>
          <w:b/>
        </w:rPr>
      </w:pPr>
      <w:r>
        <w:rPr>
          <w:b/>
        </w:rPr>
        <w:t>MCCF Node Apps</w:t>
      </w:r>
    </w:p>
    <w:p w14:paraId="7483DD71" w14:textId="77777777" w:rsidR="00A17716" w:rsidRDefault="00A17716" w:rsidP="00A17716">
      <w:r>
        <w:t xml:space="preserve">Each MCCF Node.js app that uses the MCCFNodeCommonLogger will need to add it to its dependencies and will provide a </w:t>
      </w:r>
      <w:proofErr w:type="gramStart"/>
      <w:r>
        <w:t>logging.json</w:t>
      </w:r>
      <w:proofErr w:type="gramEnd"/>
      <w:r>
        <w:t xml:space="preserve"> file.</w:t>
      </w:r>
    </w:p>
    <w:p w14:paraId="01D321A1" w14:textId="77777777" w:rsidR="00A17716" w:rsidRDefault="00A17716" w:rsidP="00A17716">
      <w:r>
        <w:rPr>
          <w:b/>
        </w:rPr>
        <w:t>Log UI</w:t>
      </w:r>
    </w:p>
    <w:p w14:paraId="1BBDCE6B" w14:textId="77777777" w:rsidR="00A17716" w:rsidRDefault="00A17716" w:rsidP="00A17716">
      <w:r>
        <w:t>There will be a UI for viewing the logfiles. It will be specified in chapter 6.2.1.1.1.</w:t>
      </w:r>
    </w:p>
    <w:p w14:paraId="5BA4A9CD" w14:textId="77777777" w:rsidR="00A17716" w:rsidRDefault="00A17716" w:rsidP="00A17716">
      <w:r>
        <w:t xml:space="preserve">Each Node.js app (i.e. MCCFNodeApp1) has a dependency to the shared module “MCCFNodeCommonLogger”. Each Node.js app provides a file called </w:t>
      </w:r>
      <w:proofErr w:type="gramStart"/>
      <w:r>
        <w:t>logging.json</w:t>
      </w:r>
      <w:proofErr w:type="gramEnd"/>
      <w:r>
        <w:t xml:space="preserve"> and utilizes the .log method for logging purposes.</w:t>
      </w:r>
    </w:p>
    <w:p w14:paraId="57130087" w14:textId="77777777" w:rsidR="00A17716" w:rsidRDefault="00A17716" w:rsidP="00A17716">
      <w:r>
        <w:t xml:space="preserve">Depending on the configuration in </w:t>
      </w:r>
      <w:proofErr w:type="gramStart"/>
      <w:r>
        <w:t>logging.json</w:t>
      </w:r>
      <w:proofErr w:type="gramEnd"/>
      <w:r>
        <w:t>, the logfile gets written to the file share, which rotates and archives the logfiles or the log message will get written to the database.</w:t>
      </w:r>
    </w:p>
    <w:p w14:paraId="0F0819D5" w14:textId="77777777" w:rsidR="00A17716" w:rsidRDefault="00A17716" w:rsidP="00A17716">
      <w:r>
        <w:t xml:space="preserve">System administrators and developers will have access to the file share/database and will be able to view logfiles/log messages for their applications. Nobody else will have access to the file </w:t>
      </w:r>
      <w:r>
        <w:lastRenderedPageBreak/>
        <w:t>share/logfiles. Thus, before accessing the file share, the user will have to be authenticated via IAM. The user will also need to authenticate himself/herself to be able to access the database.</w:t>
      </w:r>
    </w:p>
    <w:p w14:paraId="44D3AB3D" w14:textId="77777777" w:rsidR="00A17716" w:rsidRDefault="00A17716" w:rsidP="00A17716">
      <w:pPr>
        <w:rPr>
          <w:b/>
        </w:rPr>
      </w:pPr>
      <w:r>
        <w:t xml:space="preserve">Product owners will be able to view the logfiles in the log UI. They will also have to be authenticated </w:t>
      </w:r>
      <w:proofErr w:type="gramStart"/>
      <w:r>
        <w:t>in order to</w:t>
      </w:r>
      <w:proofErr w:type="gramEnd"/>
      <w:r>
        <w:t xml:space="preserve"> log into the log UI (IAM). They will only be able to see data which they have access to.</w:t>
      </w:r>
    </w:p>
    <w:p w14:paraId="075D191B" w14:textId="77777777" w:rsidR="00A17716" w:rsidRDefault="00A17716" w:rsidP="00A17716">
      <w:r>
        <w:rPr>
          <w:b/>
        </w:rPr>
        <w:t>Logging for Angular applications</w:t>
      </w:r>
    </w:p>
    <w:p w14:paraId="1998E166" w14:textId="77777777" w:rsidR="00A17716" w:rsidRDefault="00A17716" w:rsidP="00A17716">
      <w:pPr>
        <w:rPr>
          <w:color w:val="000000"/>
        </w:rPr>
      </w:pPr>
      <w:r>
        <w:rPr>
          <w:color w:val="000000"/>
        </w:rPr>
        <w:t>Angular dependency injection will allow a developer to get an instance of the LoggerService from anywhere in the application.</w:t>
      </w:r>
    </w:p>
    <w:p w14:paraId="190BCF90" w14:textId="77777777" w:rsidR="00A17716" w:rsidRDefault="00A17716" w:rsidP="00A17716">
      <w:pPr>
        <w:rPr>
          <w:color w:val="000000"/>
        </w:rPr>
      </w:pPr>
      <w:r>
        <w:rPr>
          <w:color w:val="000000"/>
        </w:rPr>
        <w:t>See below:</w:t>
      </w:r>
    </w:p>
    <w:p w14:paraId="7526820E" w14:textId="77777777" w:rsidR="00A17716" w:rsidRDefault="00A17716" w:rsidP="00A17716">
      <w:pPr>
        <w:rPr>
          <w:color w:val="000000"/>
        </w:rPr>
      </w:pPr>
    </w:p>
    <w:p w14:paraId="61583C82" w14:textId="77777777" w:rsidR="00A17716" w:rsidRDefault="00A17716" w:rsidP="00A17716">
      <w:pPr>
        <w:rPr>
          <w:i/>
          <w:color w:val="000000"/>
        </w:rPr>
      </w:pPr>
      <w:r>
        <w:rPr>
          <w:i/>
          <w:color w:val="000000"/>
        </w:rPr>
        <w:t xml:space="preserve">  </w:t>
      </w:r>
      <w:proofErr w:type="gramStart"/>
      <w:r>
        <w:rPr>
          <w:i/>
          <w:color w:val="000000"/>
        </w:rPr>
        <w:t>constructor(</w:t>
      </w:r>
      <w:proofErr w:type="gramEnd"/>
      <w:r>
        <w:rPr>
          <w:i/>
          <w:color w:val="000000"/>
        </w:rPr>
        <w:t>private configService: ConfigService, private loggerService: LoggerService) { }</w:t>
      </w:r>
    </w:p>
    <w:p w14:paraId="111636F3" w14:textId="77777777" w:rsidR="00A17716" w:rsidRDefault="00A17716" w:rsidP="00A17716">
      <w:pPr>
        <w:rPr>
          <w:color w:val="000000"/>
        </w:rPr>
      </w:pPr>
    </w:p>
    <w:p w14:paraId="1C46B516" w14:textId="77777777" w:rsidR="00A17716" w:rsidRDefault="00A17716" w:rsidP="00A17716">
      <w:pPr>
        <w:rPr>
          <w:color w:val="000000"/>
        </w:rPr>
      </w:pPr>
      <w:r>
        <w:rPr>
          <w:color w:val="000000"/>
        </w:rPr>
        <w:t xml:space="preserve">Early in the Angular boot-process (e.g. </w:t>
      </w:r>
      <w:proofErr w:type="gramStart"/>
      <w:r>
        <w:rPr>
          <w:color w:val="000000"/>
        </w:rPr>
        <w:t>app.component</w:t>
      </w:r>
      <w:proofErr w:type="gramEnd"/>
      <w:r>
        <w:rPr>
          <w:color w:val="000000"/>
        </w:rPr>
        <w:t>.ts), the log level and the output provider will need to be set:</w:t>
      </w:r>
    </w:p>
    <w:p w14:paraId="5F9DD84B" w14:textId="77777777" w:rsidR="00A17716" w:rsidRDefault="00A17716" w:rsidP="00A17716">
      <w:pPr>
        <w:rPr>
          <w:color w:val="000000"/>
        </w:rPr>
      </w:pPr>
    </w:p>
    <w:p w14:paraId="457FA424" w14:textId="77777777" w:rsidR="00A17716" w:rsidRDefault="00A17716" w:rsidP="00A17716">
      <w:pPr>
        <w:rPr>
          <w:i/>
          <w:color w:val="000000"/>
        </w:rPr>
      </w:pPr>
      <w:r>
        <w:rPr>
          <w:i/>
          <w:color w:val="000000"/>
        </w:rPr>
        <w:t xml:space="preserve">    </w:t>
      </w:r>
      <w:proofErr w:type="gramStart"/>
      <w:r>
        <w:rPr>
          <w:i/>
          <w:color w:val="000000"/>
        </w:rPr>
        <w:t>this.loggerService.setlogLevel</w:t>
      </w:r>
      <w:proofErr w:type="gramEnd"/>
      <w:r>
        <w:rPr>
          <w:i/>
          <w:color w:val="000000"/>
        </w:rPr>
        <w:t>(this.configService.load(Config.LogLevel))</w:t>
      </w:r>
    </w:p>
    <w:p w14:paraId="4CC8CC53" w14:textId="77777777" w:rsidR="00A17716" w:rsidRDefault="00A17716" w:rsidP="00A17716">
      <w:pPr>
        <w:rPr>
          <w:i/>
          <w:color w:val="000000"/>
        </w:rPr>
      </w:pPr>
      <w:r>
        <w:rPr>
          <w:i/>
          <w:color w:val="000000"/>
        </w:rPr>
        <w:t xml:space="preserve">    </w:t>
      </w:r>
      <w:proofErr w:type="gramStart"/>
      <w:r>
        <w:rPr>
          <w:i/>
          <w:color w:val="000000"/>
        </w:rPr>
        <w:t>this.loggerService.setOutputProvider</w:t>
      </w:r>
      <w:proofErr w:type="gramEnd"/>
      <w:r>
        <w:rPr>
          <w:i/>
          <w:color w:val="000000"/>
        </w:rPr>
        <w:t>(BrowserConsoleOutputProvider)</w:t>
      </w:r>
    </w:p>
    <w:p w14:paraId="4E535E6C" w14:textId="77777777" w:rsidR="00A17716" w:rsidRDefault="00A17716" w:rsidP="00A17716">
      <w:pPr>
        <w:rPr>
          <w:color w:val="000000"/>
        </w:rPr>
      </w:pPr>
      <w:r>
        <w:rPr>
          <w:color w:val="000000"/>
        </w:rPr>
        <w:t>    </w:t>
      </w:r>
    </w:p>
    <w:p w14:paraId="6F5A4001" w14:textId="77777777" w:rsidR="00A17716" w:rsidRDefault="00A17716" w:rsidP="00A17716">
      <w:pPr>
        <w:rPr>
          <w:color w:val="000000"/>
        </w:rPr>
      </w:pPr>
      <w:r>
        <w:rPr>
          <w:color w:val="000000"/>
        </w:rPr>
        <w:t>In this example, the log level is set by the config service.</w:t>
      </w:r>
    </w:p>
    <w:p w14:paraId="74566058" w14:textId="77777777" w:rsidR="00A17716" w:rsidRDefault="00A17716" w:rsidP="00A17716">
      <w:pPr>
        <w:rPr>
          <w:color w:val="000000"/>
        </w:rPr>
      </w:pPr>
      <w:r>
        <w:rPr>
          <w:color w:val="000000"/>
        </w:rPr>
        <w:t>Later, at any point in Angular, the LoggerService can be sent information regarding various log levels:    </w:t>
      </w:r>
    </w:p>
    <w:p w14:paraId="30BB0515" w14:textId="77777777" w:rsidR="00A17716" w:rsidRDefault="00A17716" w:rsidP="00A17716">
      <w:pPr>
        <w:rPr>
          <w:color w:val="000000"/>
        </w:rPr>
      </w:pPr>
      <w:r>
        <w:rPr>
          <w:color w:val="000000"/>
        </w:rPr>
        <w:t>    </w:t>
      </w:r>
    </w:p>
    <w:p w14:paraId="11BECCE0" w14:textId="77777777" w:rsidR="00A17716" w:rsidRDefault="00A17716" w:rsidP="00A17716">
      <w:pPr>
        <w:rPr>
          <w:i/>
          <w:color w:val="000000"/>
        </w:rPr>
      </w:pPr>
      <w:r>
        <w:rPr>
          <w:color w:val="000000"/>
        </w:rPr>
        <w:t xml:space="preserve">    </w:t>
      </w:r>
      <w:proofErr w:type="gramStart"/>
      <w:r>
        <w:rPr>
          <w:i/>
          <w:color w:val="000000"/>
        </w:rPr>
        <w:t>this.loggerService.error</w:t>
      </w:r>
      <w:proofErr w:type="gramEnd"/>
      <w:r>
        <w:rPr>
          <w:i/>
          <w:color w:val="000000"/>
        </w:rPr>
        <w:t>("(sample error)", "(app id)")</w:t>
      </w:r>
    </w:p>
    <w:p w14:paraId="5FC66379" w14:textId="77777777" w:rsidR="00A17716" w:rsidRDefault="00A17716" w:rsidP="00A17716">
      <w:pPr>
        <w:rPr>
          <w:i/>
          <w:color w:val="000000"/>
        </w:rPr>
      </w:pPr>
      <w:r>
        <w:rPr>
          <w:i/>
          <w:color w:val="000000"/>
        </w:rPr>
        <w:t xml:space="preserve">    </w:t>
      </w:r>
      <w:proofErr w:type="gramStart"/>
      <w:r>
        <w:rPr>
          <w:i/>
          <w:color w:val="000000"/>
        </w:rPr>
        <w:t>this.loggerService.warn</w:t>
      </w:r>
      <w:proofErr w:type="gramEnd"/>
      <w:r>
        <w:rPr>
          <w:i/>
          <w:color w:val="000000"/>
        </w:rPr>
        <w:t>("(sample warn)", "(app id)")</w:t>
      </w:r>
    </w:p>
    <w:p w14:paraId="58E2F857" w14:textId="77777777" w:rsidR="00A17716" w:rsidRDefault="00A17716" w:rsidP="00A17716">
      <w:pPr>
        <w:rPr>
          <w:i/>
          <w:color w:val="000000"/>
        </w:rPr>
      </w:pPr>
      <w:r>
        <w:rPr>
          <w:i/>
          <w:color w:val="000000"/>
        </w:rPr>
        <w:t xml:space="preserve">    </w:t>
      </w:r>
      <w:proofErr w:type="gramStart"/>
      <w:r>
        <w:rPr>
          <w:i/>
          <w:color w:val="000000"/>
        </w:rPr>
        <w:t>this.loggerService.info(</w:t>
      </w:r>
      <w:proofErr w:type="gramEnd"/>
      <w:r>
        <w:rPr>
          <w:i/>
          <w:color w:val="000000"/>
        </w:rPr>
        <w:t>"(sample info)", "(app id)")</w:t>
      </w:r>
    </w:p>
    <w:p w14:paraId="165E0437" w14:textId="77777777" w:rsidR="00A17716" w:rsidRDefault="00A17716" w:rsidP="00A17716">
      <w:pPr>
        <w:rPr>
          <w:i/>
          <w:color w:val="000000"/>
        </w:rPr>
      </w:pPr>
      <w:r>
        <w:rPr>
          <w:i/>
          <w:color w:val="000000"/>
        </w:rPr>
        <w:t xml:space="preserve">    </w:t>
      </w:r>
      <w:proofErr w:type="gramStart"/>
      <w:r>
        <w:rPr>
          <w:i/>
          <w:color w:val="000000"/>
        </w:rPr>
        <w:t>this.loggerService.debug</w:t>
      </w:r>
      <w:proofErr w:type="gramEnd"/>
      <w:r>
        <w:rPr>
          <w:i/>
          <w:color w:val="000000"/>
        </w:rPr>
        <w:t>("(sample debug)", "(app id)")</w:t>
      </w:r>
    </w:p>
    <w:p w14:paraId="2FD466F5" w14:textId="77777777" w:rsidR="00A17716" w:rsidRDefault="00A17716" w:rsidP="00A17716">
      <w:pPr>
        <w:rPr>
          <w:color w:val="000000"/>
        </w:rPr>
      </w:pPr>
    </w:p>
    <w:p w14:paraId="027E8898" w14:textId="77777777" w:rsidR="00A17716" w:rsidRDefault="00A17716" w:rsidP="00A17716">
      <w:pPr>
        <w:rPr>
          <w:color w:val="000000"/>
        </w:rPr>
      </w:pPr>
      <w:r>
        <w:t>Each Angular application will provide its identifier (i.e. application name) in the logging message.</w:t>
      </w:r>
    </w:p>
    <w:p w14:paraId="4B4ADC8D" w14:textId="77777777" w:rsidR="00A17716" w:rsidRDefault="00A17716" w:rsidP="00A17716">
      <w:pPr>
        <w:rPr>
          <w:color w:val="000000"/>
        </w:rPr>
      </w:pPr>
      <w:r>
        <w:rPr>
          <w:color w:val="000000"/>
        </w:rPr>
        <w:t>Once a service-endpoint is setup to listen for logs messages, an HttpOutputProvider would be created to send log messages to the service-endpoint via HTTP POST /api/log. The details of the service are black-boxed from the perspective of the client-side application.</w:t>
      </w:r>
    </w:p>
    <w:p w14:paraId="11FBE2F2" w14:textId="77777777" w:rsidR="00A17716" w:rsidRDefault="00A17716" w:rsidP="00A17716">
      <w:r>
        <w:rPr>
          <w:color w:val="000000"/>
        </w:rPr>
        <w:t xml:space="preserve">This express-driven node service will be using the </w:t>
      </w:r>
      <w:r>
        <w:t xml:space="preserve">MCCFNodeCommonLogger to do the </w:t>
      </w:r>
      <w:proofErr w:type="gramStart"/>
      <w:r>
        <w:t>server side</w:t>
      </w:r>
      <w:proofErr w:type="gramEnd"/>
      <w:r>
        <w:t xml:space="preserve"> logging for Angular applications. It will have </w:t>
      </w:r>
      <w:r>
        <w:rPr>
          <w:b/>
        </w:rPr>
        <w:t>one</w:t>
      </w:r>
      <w:r>
        <w:t xml:space="preserve"> </w:t>
      </w:r>
      <w:proofErr w:type="gramStart"/>
      <w:r>
        <w:t>logging.json</w:t>
      </w:r>
      <w:proofErr w:type="gramEnd"/>
      <w:r>
        <w:t xml:space="preserve"> file which will be used to configure the logging for each Angular application.</w:t>
      </w:r>
    </w:p>
    <w:p w14:paraId="073E209B" w14:textId="0D4042C6" w:rsidR="00A17716" w:rsidRPr="009C1A65" w:rsidRDefault="00A17716" w:rsidP="00A17716">
      <w:pPr>
        <w:pStyle w:val="Caption"/>
        <w:rPr>
          <w:rFonts w:ascii="Arial" w:hAnsi="Arial" w:cs="Arial"/>
        </w:rPr>
      </w:pPr>
      <w:bookmarkStart w:id="84" w:name="_Toc514659859"/>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16</w:t>
      </w:r>
      <w:r w:rsidRPr="009C1A65">
        <w:rPr>
          <w:rFonts w:ascii="Arial" w:hAnsi="Arial" w:cs="Arial"/>
          <w:noProof/>
        </w:rPr>
        <w:fldChar w:fldCharType="end"/>
      </w:r>
      <w:r w:rsidRPr="009C1A65">
        <w:rPr>
          <w:rFonts w:ascii="Arial" w:hAnsi="Arial" w:cs="Arial"/>
        </w:rPr>
        <w:t xml:space="preserve"> - MCCF TAS Logging Configuration</w:t>
      </w:r>
      <w:bookmarkEnd w:id="84"/>
    </w:p>
    <w:p w14:paraId="757580BE" w14:textId="77777777" w:rsidR="00A17716" w:rsidRDefault="00A17716" w:rsidP="00A17716">
      <w:pPr>
        <w:rPr>
          <w:color w:val="000000"/>
        </w:rPr>
      </w:pPr>
      <w:r>
        <w:rPr>
          <w:noProof/>
          <w:color w:val="000000"/>
        </w:rPr>
        <w:drawing>
          <wp:inline distT="0" distB="0" distL="0" distR="0" wp14:anchorId="3D0FE7C1" wp14:editId="263AA198">
            <wp:extent cx="5943600" cy="54864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14:paraId="37D90032" w14:textId="77777777" w:rsidR="00A17716" w:rsidRPr="00AC62A1" w:rsidRDefault="00A17716" w:rsidP="00A17716">
      <w:pPr>
        <w:pStyle w:val="BodyText"/>
        <w:rPr>
          <w:b/>
        </w:rPr>
      </w:pPr>
      <w:r w:rsidRPr="00AC62A1">
        <w:rPr>
          <w:b/>
        </w:rPr>
        <w:t>Health Monitoring System interaction with the TAS platform</w:t>
      </w:r>
    </w:p>
    <w:p w14:paraId="1AE94BB8" w14:textId="77777777" w:rsidR="00A17716" w:rsidRPr="00AC62A1" w:rsidRDefault="00A17716" w:rsidP="00A17716">
      <w:pPr>
        <w:pStyle w:val="BodyText"/>
      </w:pPr>
      <w:r w:rsidRPr="00AC62A1">
        <w:t>The health monitoring system will check health endpoints which will be provided by the TAS platform.</w:t>
      </w:r>
    </w:p>
    <w:p w14:paraId="030A8540" w14:textId="77777777" w:rsidR="00A17716" w:rsidRDefault="00A17716" w:rsidP="00A17716">
      <w:pPr>
        <w:pStyle w:val="BodyText"/>
      </w:pPr>
      <w:r w:rsidRPr="00AC62A1">
        <w:t>The health monitoring system sends a request to the health endpoint. The health endpoint performs necessary checks to determine if the application is healthy. Once the health endpoint’s health check is finished it sends a response back to the health monitoring system.</w:t>
      </w:r>
    </w:p>
    <w:p w14:paraId="45A68C97" w14:textId="57EE71CA" w:rsidR="00A17716" w:rsidRPr="009C1A65" w:rsidRDefault="00A17716" w:rsidP="00A17716">
      <w:pPr>
        <w:pStyle w:val="Caption"/>
        <w:rPr>
          <w:rFonts w:ascii="Arial" w:hAnsi="Arial" w:cs="Arial"/>
        </w:rPr>
      </w:pPr>
      <w:bookmarkStart w:id="85" w:name="_Toc514659860"/>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17</w:t>
      </w:r>
      <w:r w:rsidRPr="009C1A65">
        <w:rPr>
          <w:rFonts w:ascii="Arial" w:hAnsi="Arial" w:cs="Arial"/>
          <w:noProof/>
        </w:rPr>
        <w:fldChar w:fldCharType="end"/>
      </w:r>
      <w:r w:rsidRPr="009C1A65">
        <w:rPr>
          <w:rFonts w:ascii="Arial" w:hAnsi="Arial" w:cs="Arial"/>
        </w:rPr>
        <w:t xml:space="preserve"> - MCCF TAS Health Monitoring System High-level Design</w:t>
      </w:r>
      <w:bookmarkEnd w:id="85"/>
    </w:p>
    <w:p w14:paraId="216C5A5F" w14:textId="77777777" w:rsidR="00A17716" w:rsidRPr="00AC62A1" w:rsidRDefault="00A17716" w:rsidP="00A17716">
      <w:pPr>
        <w:pStyle w:val="BodyText"/>
      </w:pPr>
      <w:r w:rsidRPr="00AC62A1">
        <w:rPr>
          <w:noProof/>
        </w:rPr>
        <w:drawing>
          <wp:inline distT="0" distB="0" distL="0" distR="0" wp14:anchorId="32560CD3" wp14:editId="2A36D4DE">
            <wp:extent cx="5135880" cy="4046220"/>
            <wp:effectExtent l="0" t="0" r="762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35880" cy="4046220"/>
                    </a:xfrm>
                    <a:prstGeom prst="rect">
                      <a:avLst/>
                    </a:prstGeom>
                    <a:noFill/>
                    <a:ln>
                      <a:noFill/>
                    </a:ln>
                  </pic:spPr>
                </pic:pic>
              </a:graphicData>
            </a:graphic>
          </wp:inline>
        </w:drawing>
      </w:r>
    </w:p>
    <w:p w14:paraId="54D3AD00" w14:textId="77777777" w:rsidR="00A17716" w:rsidRPr="00AC62A1" w:rsidRDefault="00A17716" w:rsidP="00A17716">
      <w:pPr>
        <w:pStyle w:val="BodyText"/>
      </w:pPr>
      <w:r w:rsidRPr="00AC62A1">
        <w:t>The response will either be successful (e.g. HTTP 200) or not successful (</w:t>
      </w:r>
      <w:proofErr w:type="gramStart"/>
      <w:r w:rsidRPr="00AC62A1">
        <w:t>e.g. !</w:t>
      </w:r>
      <w:proofErr w:type="gramEnd"/>
      <w:r w:rsidRPr="00AC62A1">
        <w:t>= HTTP 200). If the endpoint doesn’t respond, the health monitoring system’s request will time out (see configuration section).</w:t>
      </w:r>
    </w:p>
    <w:p w14:paraId="57A0C592" w14:textId="77777777" w:rsidR="00A17716" w:rsidRPr="00AC62A1" w:rsidRDefault="00A17716" w:rsidP="00A17716">
      <w:pPr>
        <w:pStyle w:val="BodyText"/>
      </w:pPr>
    </w:p>
    <w:p w14:paraId="4DC85372" w14:textId="77777777" w:rsidR="00A17716" w:rsidRPr="00AC62A1" w:rsidRDefault="00A17716" w:rsidP="00A17716">
      <w:pPr>
        <w:pStyle w:val="BodyText"/>
        <w:rPr>
          <w:b/>
        </w:rPr>
      </w:pPr>
      <w:r w:rsidRPr="00AC62A1">
        <w:rPr>
          <w:b/>
        </w:rPr>
        <w:t>Health Monitoring System configuration (adding and editing a health endpoint)</w:t>
      </w:r>
    </w:p>
    <w:p w14:paraId="19361B5A" w14:textId="77777777" w:rsidR="00A17716" w:rsidRPr="00AC62A1" w:rsidRDefault="00A17716" w:rsidP="00A17716">
      <w:pPr>
        <w:pStyle w:val="BodyText"/>
      </w:pPr>
      <w:r w:rsidRPr="00AC62A1">
        <w:t>To be able to access a health endpoint, the health monitoring system must configure it. The following items must be configured:</w:t>
      </w:r>
    </w:p>
    <w:p w14:paraId="4BC4047E" w14:textId="77777777" w:rsidR="00A17716" w:rsidRPr="00AC62A1" w:rsidRDefault="00A17716" w:rsidP="00C82122">
      <w:pPr>
        <w:pStyle w:val="BodyText"/>
        <w:numPr>
          <w:ilvl w:val="0"/>
          <w:numId w:val="49"/>
        </w:numPr>
      </w:pPr>
      <w:r w:rsidRPr="00AC62A1">
        <w:t>Name: Name of the endpoint in the health monitoring system configuration</w:t>
      </w:r>
    </w:p>
    <w:p w14:paraId="39ED237A" w14:textId="77777777" w:rsidR="00A17716" w:rsidRPr="00AC62A1" w:rsidRDefault="00A17716" w:rsidP="00C82122">
      <w:pPr>
        <w:pStyle w:val="BodyText"/>
        <w:numPr>
          <w:ilvl w:val="0"/>
          <w:numId w:val="49"/>
        </w:numPr>
      </w:pPr>
      <w:r w:rsidRPr="00AC62A1">
        <w:t>Address/Path to the health endpoint</w:t>
      </w:r>
    </w:p>
    <w:p w14:paraId="5976C0A8" w14:textId="77777777" w:rsidR="00A17716" w:rsidRPr="00AC62A1" w:rsidRDefault="00A17716" w:rsidP="00C82122">
      <w:pPr>
        <w:pStyle w:val="BodyText"/>
        <w:numPr>
          <w:ilvl w:val="0"/>
          <w:numId w:val="49"/>
        </w:numPr>
      </w:pPr>
      <w:r w:rsidRPr="00AC62A1">
        <w:t>Protocol used: HTTP, HTTPS, etc.</w:t>
      </w:r>
    </w:p>
    <w:p w14:paraId="3BC9D5DB" w14:textId="77777777" w:rsidR="00A17716" w:rsidRPr="00AC62A1" w:rsidRDefault="00A17716" w:rsidP="00C82122">
      <w:pPr>
        <w:pStyle w:val="BodyText"/>
        <w:numPr>
          <w:ilvl w:val="0"/>
          <w:numId w:val="49"/>
        </w:numPr>
      </w:pPr>
      <w:r w:rsidRPr="00AC62A1">
        <w:t>Request interval (in seconds)</w:t>
      </w:r>
    </w:p>
    <w:p w14:paraId="491E10D1" w14:textId="77777777" w:rsidR="00A17716" w:rsidRPr="00AC62A1" w:rsidRDefault="00A17716" w:rsidP="00C82122">
      <w:pPr>
        <w:pStyle w:val="BodyText"/>
        <w:numPr>
          <w:ilvl w:val="0"/>
          <w:numId w:val="49"/>
        </w:numPr>
      </w:pPr>
      <w:r w:rsidRPr="00AC62A1">
        <w:t>Timeout: Interval in seconds (how long to wait for response from endpoint)</w:t>
      </w:r>
    </w:p>
    <w:p w14:paraId="21780F19" w14:textId="77777777" w:rsidR="00A17716" w:rsidRPr="00AC62A1" w:rsidRDefault="00A17716" w:rsidP="00C82122">
      <w:pPr>
        <w:pStyle w:val="BodyText"/>
        <w:numPr>
          <w:ilvl w:val="0"/>
          <w:numId w:val="49"/>
        </w:numPr>
      </w:pPr>
      <w:r w:rsidRPr="00AC62A1">
        <w:t>Failure threshold</w:t>
      </w:r>
    </w:p>
    <w:p w14:paraId="15E7FE83" w14:textId="77777777" w:rsidR="00A17716" w:rsidRPr="00AC62A1" w:rsidRDefault="00A17716" w:rsidP="00C82122">
      <w:pPr>
        <w:pStyle w:val="BodyText"/>
        <w:numPr>
          <w:ilvl w:val="0"/>
          <w:numId w:val="49"/>
        </w:numPr>
      </w:pPr>
      <w:r w:rsidRPr="00AC62A1">
        <w:t>Email address: Email address to notify in case of unhealthy endpoint</w:t>
      </w:r>
    </w:p>
    <w:p w14:paraId="001BA58F" w14:textId="77777777" w:rsidR="00A17716" w:rsidRPr="00AC62A1" w:rsidRDefault="00A17716" w:rsidP="00A17716">
      <w:pPr>
        <w:pStyle w:val="BodyText"/>
      </w:pPr>
    </w:p>
    <w:p w14:paraId="3FAB1ABE" w14:textId="77777777" w:rsidR="00A17716" w:rsidRPr="00AC62A1" w:rsidRDefault="00A17716" w:rsidP="00A17716">
      <w:pPr>
        <w:pStyle w:val="BodyText"/>
        <w:rPr>
          <w:b/>
        </w:rPr>
      </w:pPr>
      <w:r w:rsidRPr="00AC62A1">
        <w:rPr>
          <w:b/>
        </w:rPr>
        <w:t>Health check flow</w:t>
      </w:r>
    </w:p>
    <w:p w14:paraId="222DC2EB" w14:textId="77777777" w:rsidR="00A17716" w:rsidRPr="00AC62A1" w:rsidRDefault="00A17716" w:rsidP="00A17716">
      <w:pPr>
        <w:pStyle w:val="BodyText"/>
      </w:pPr>
      <w:r w:rsidRPr="00AC62A1">
        <w:lastRenderedPageBreak/>
        <w:t>The health monitoring system will send requests to the health endpoint in the interval defined in the configuration.</w:t>
      </w:r>
    </w:p>
    <w:p w14:paraId="509B75B4" w14:textId="77777777" w:rsidR="00A17716" w:rsidRPr="00AC62A1" w:rsidRDefault="00A17716" w:rsidP="00A17716">
      <w:pPr>
        <w:pStyle w:val="BodyText"/>
      </w:pPr>
      <w:r w:rsidRPr="00AC62A1">
        <w:t>If the health endpoint responds with a success message (e.g. HTTP 200), the health endpoint is considered healthy and no further action is required.</w:t>
      </w:r>
    </w:p>
    <w:p w14:paraId="76FF6D67" w14:textId="77777777" w:rsidR="00A17716" w:rsidRPr="00AC62A1" w:rsidRDefault="00A17716" w:rsidP="00A17716">
      <w:pPr>
        <w:pStyle w:val="BodyText"/>
      </w:pPr>
      <w:r w:rsidRPr="00AC62A1">
        <w:t>If the health endpoint doesn’t respond in the timeout interval defined in the configuration or if the endpoint returns an error (</w:t>
      </w:r>
      <w:proofErr w:type="gramStart"/>
      <w:r w:rsidRPr="00AC62A1">
        <w:t>e.g. !</w:t>
      </w:r>
      <w:proofErr w:type="gramEnd"/>
      <w:r w:rsidRPr="00AC62A1">
        <w:t>= HTTP 200), the health monitor will count the number of consecutive requests that the health endpoint hasn’t responded to or has returned an error. If the health endpoint responds successfully, the counter for the failure threshold will be reset to 0.</w:t>
      </w:r>
    </w:p>
    <w:p w14:paraId="401501A7" w14:textId="77777777" w:rsidR="00A17716" w:rsidRDefault="00A17716" w:rsidP="00A17716">
      <w:pPr>
        <w:pStyle w:val="BodyText"/>
      </w:pPr>
      <w:r w:rsidRPr="00AC62A1">
        <w:t>Once the failure threshold has been reached, the health endpoint is considered unhealthy and an email will be sent to the email address in the configuration.</w:t>
      </w:r>
    </w:p>
    <w:p w14:paraId="00ED399D" w14:textId="4719690C" w:rsidR="00A17716" w:rsidRPr="009C1A65" w:rsidRDefault="00A17716" w:rsidP="00A17716">
      <w:pPr>
        <w:pStyle w:val="Caption"/>
        <w:rPr>
          <w:rFonts w:ascii="Arial" w:hAnsi="Arial" w:cs="Arial"/>
        </w:rPr>
      </w:pPr>
      <w:bookmarkStart w:id="86" w:name="_Toc514659861"/>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18</w:t>
      </w:r>
      <w:r w:rsidRPr="009C1A65">
        <w:rPr>
          <w:rFonts w:ascii="Arial" w:hAnsi="Arial" w:cs="Arial"/>
          <w:noProof/>
        </w:rPr>
        <w:fldChar w:fldCharType="end"/>
      </w:r>
      <w:r w:rsidRPr="009C1A65">
        <w:rPr>
          <w:rFonts w:ascii="Arial" w:hAnsi="Arial" w:cs="Arial"/>
        </w:rPr>
        <w:t xml:space="preserve"> - MCCF TAS Health Check Flow</w:t>
      </w:r>
      <w:bookmarkEnd w:id="86"/>
    </w:p>
    <w:p w14:paraId="27C7FCA0" w14:textId="77777777" w:rsidR="00A17716" w:rsidRPr="00AC62A1" w:rsidRDefault="00A17716" w:rsidP="00A17716">
      <w:pPr>
        <w:pStyle w:val="BodyText"/>
      </w:pPr>
      <w:r w:rsidRPr="00AC62A1">
        <w:rPr>
          <w:noProof/>
        </w:rPr>
        <w:drawing>
          <wp:inline distT="0" distB="0" distL="0" distR="0" wp14:anchorId="149116CD" wp14:editId="1D247B42">
            <wp:extent cx="5943600" cy="199644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996440"/>
                    </a:xfrm>
                    <a:prstGeom prst="rect">
                      <a:avLst/>
                    </a:prstGeom>
                    <a:noFill/>
                    <a:ln>
                      <a:noFill/>
                    </a:ln>
                  </pic:spPr>
                </pic:pic>
              </a:graphicData>
            </a:graphic>
          </wp:inline>
        </w:drawing>
      </w:r>
    </w:p>
    <w:p w14:paraId="3E334FA2" w14:textId="77777777" w:rsidR="00A17716" w:rsidRPr="00AC62A1" w:rsidRDefault="00A17716" w:rsidP="00A17716">
      <w:pPr>
        <w:pStyle w:val="BodyText"/>
      </w:pPr>
    </w:p>
    <w:p w14:paraId="5182C019" w14:textId="77777777" w:rsidR="00A17716" w:rsidRPr="00AC62A1" w:rsidRDefault="00A17716" w:rsidP="00A17716">
      <w:pPr>
        <w:pStyle w:val="BodyText"/>
        <w:rPr>
          <w:b/>
        </w:rPr>
      </w:pPr>
      <w:r w:rsidRPr="00AC62A1">
        <w:rPr>
          <w:b/>
        </w:rPr>
        <w:t>Database for retrospective reporting</w:t>
      </w:r>
    </w:p>
    <w:p w14:paraId="201050C2" w14:textId="34DFBE9D" w:rsidR="00A17716" w:rsidRPr="00AC62A1" w:rsidRDefault="00A17716" w:rsidP="00A17716">
      <w:pPr>
        <w:pStyle w:val="BodyText"/>
      </w:pPr>
      <w:r w:rsidRPr="00AC62A1">
        <w:t xml:space="preserve">Every request sent to a health endpoint and every response received by the health monitoring system will be saved in </w:t>
      </w:r>
      <w:r w:rsidR="000A40B5">
        <w:t>the non-VistA TAS data storage</w:t>
      </w:r>
      <w:r w:rsidR="000A40B5" w:rsidRPr="00AC62A1">
        <w:t xml:space="preserve"> </w:t>
      </w:r>
      <w:r w:rsidRPr="00AC62A1">
        <w:t>(it must yet be defined which database and/or collection) for retrospective reporting. Until the decision on the database has been made, the data will be stored in a log file.</w:t>
      </w:r>
    </w:p>
    <w:p w14:paraId="2CF6D581" w14:textId="77777777" w:rsidR="00A17716" w:rsidRPr="00AC62A1" w:rsidRDefault="00A17716" w:rsidP="00A17716">
      <w:pPr>
        <w:pStyle w:val="BodyText"/>
      </w:pPr>
      <w:r w:rsidRPr="00AC62A1">
        <w:t>A request/response object stored in the database (in the interim a log file) will have the following attributes:</w:t>
      </w:r>
    </w:p>
    <w:p w14:paraId="14698417" w14:textId="77777777" w:rsidR="00A17716" w:rsidRPr="00AC62A1" w:rsidRDefault="00A17716" w:rsidP="00C82122">
      <w:pPr>
        <w:pStyle w:val="BodyText"/>
        <w:numPr>
          <w:ilvl w:val="0"/>
          <w:numId w:val="49"/>
        </w:numPr>
      </w:pPr>
      <w:r w:rsidRPr="00AC62A1">
        <w:t>Health endpoint name</w:t>
      </w:r>
    </w:p>
    <w:p w14:paraId="2EFD321C" w14:textId="77777777" w:rsidR="00A17716" w:rsidRPr="00AC62A1" w:rsidRDefault="00A17716" w:rsidP="00C82122">
      <w:pPr>
        <w:pStyle w:val="BodyText"/>
        <w:numPr>
          <w:ilvl w:val="0"/>
          <w:numId w:val="49"/>
        </w:numPr>
      </w:pPr>
      <w:r w:rsidRPr="00AC62A1">
        <w:t>Request</w:t>
      </w:r>
    </w:p>
    <w:p w14:paraId="42782826" w14:textId="77777777" w:rsidR="00A17716" w:rsidRPr="00AC62A1" w:rsidRDefault="00A17716" w:rsidP="00C82122">
      <w:pPr>
        <w:pStyle w:val="BodyText"/>
        <w:numPr>
          <w:ilvl w:val="0"/>
          <w:numId w:val="49"/>
        </w:numPr>
      </w:pPr>
      <w:r w:rsidRPr="00AC62A1">
        <w:t>Response: If timeout, then blank</w:t>
      </w:r>
    </w:p>
    <w:p w14:paraId="16A91AB1" w14:textId="77777777" w:rsidR="00A17716" w:rsidRPr="00AC62A1" w:rsidRDefault="00A17716" w:rsidP="00C82122">
      <w:pPr>
        <w:pStyle w:val="BodyText"/>
        <w:numPr>
          <w:ilvl w:val="0"/>
          <w:numId w:val="49"/>
        </w:numPr>
      </w:pPr>
      <w:r w:rsidRPr="00AC62A1">
        <w:t>Successful: true/false (true if timeout)</w:t>
      </w:r>
    </w:p>
    <w:p w14:paraId="7071A674" w14:textId="77777777" w:rsidR="00A17716" w:rsidRPr="00AC62A1" w:rsidRDefault="00A17716" w:rsidP="00C82122">
      <w:pPr>
        <w:pStyle w:val="BodyText"/>
        <w:numPr>
          <w:ilvl w:val="0"/>
          <w:numId w:val="49"/>
        </w:numPr>
      </w:pPr>
      <w:r w:rsidRPr="00AC62A1">
        <w:t>Failure threshold count</w:t>
      </w:r>
    </w:p>
    <w:p w14:paraId="530BAC25" w14:textId="77777777" w:rsidR="00A17716" w:rsidRPr="00AC62A1" w:rsidRDefault="00A17716" w:rsidP="00C82122">
      <w:pPr>
        <w:pStyle w:val="BodyText"/>
        <w:numPr>
          <w:ilvl w:val="0"/>
          <w:numId w:val="49"/>
        </w:numPr>
      </w:pPr>
      <w:r w:rsidRPr="00AC62A1">
        <w:t>Timestamp</w:t>
      </w:r>
    </w:p>
    <w:p w14:paraId="01D7F8F6" w14:textId="4E674149" w:rsidR="00A17716" w:rsidRPr="00AC62A1" w:rsidRDefault="00A17716" w:rsidP="00A17716">
      <w:pPr>
        <w:pStyle w:val="BodyText"/>
      </w:pPr>
      <w:r w:rsidRPr="00AC62A1">
        <w:t xml:space="preserve">The retention period for a request/response object </w:t>
      </w:r>
      <w:r w:rsidR="00D06EC5">
        <w:t>varies based on the type of data in each object</w:t>
      </w:r>
      <w:r w:rsidRPr="00AC62A1">
        <w:t>. An approach for deleting objects in the database that have reached their retention period must be defined</w:t>
      </w:r>
      <w:r w:rsidR="00D06EC5">
        <w:t xml:space="preserve"> to meet these business needs</w:t>
      </w:r>
      <w:r w:rsidRPr="00AC62A1">
        <w:t>.</w:t>
      </w:r>
    </w:p>
    <w:p w14:paraId="5576AFF6" w14:textId="77777777" w:rsidR="00A17716" w:rsidRPr="00AC62A1" w:rsidRDefault="00A17716" w:rsidP="00A17716">
      <w:pPr>
        <w:pStyle w:val="BodyText"/>
      </w:pPr>
    </w:p>
    <w:p w14:paraId="45494BDB" w14:textId="77777777" w:rsidR="00A17716" w:rsidRDefault="00A17716" w:rsidP="00A17716">
      <w:pPr>
        <w:pStyle w:val="BodyText"/>
      </w:pPr>
    </w:p>
    <w:p w14:paraId="27EFF916" w14:textId="77777777" w:rsidR="00A17716" w:rsidRDefault="00A17716" w:rsidP="00A17716">
      <w:pPr>
        <w:pStyle w:val="Heading5"/>
      </w:pPr>
      <w:bookmarkStart w:id="87" w:name="_Toc514663719"/>
      <w:r>
        <w:t>User Interfaces</w:t>
      </w:r>
      <w:bookmarkEnd w:id="87"/>
    </w:p>
    <w:p w14:paraId="4925F07D" w14:textId="4F87BE48" w:rsidR="00EC51DC" w:rsidRPr="00EC51DC" w:rsidRDefault="00A17716" w:rsidP="00A17716">
      <w:r>
        <w:t>This section identifies the standard layout and design to be used on each webpage developed for the TAS portal which will be based upon the U.S. Web Design Standards (USWDS) and addresses the above user stories.</w:t>
      </w:r>
    </w:p>
    <w:p w14:paraId="1F43F788" w14:textId="77777777" w:rsidR="00A17716" w:rsidRPr="00034C3A" w:rsidRDefault="00A17716" w:rsidP="00A17716">
      <w:pPr>
        <w:ind w:left="360"/>
      </w:pPr>
      <w:r w:rsidRPr="00034C3A">
        <w:t>This reference document defines USWDS typography, grid, UI components, headers etc.</w:t>
      </w:r>
    </w:p>
    <w:p w14:paraId="0D7BE757" w14:textId="77777777" w:rsidR="00A17716" w:rsidRPr="00034C3A" w:rsidRDefault="00A17716" w:rsidP="00A17716">
      <w:r w:rsidRPr="00034C3A">
        <w:object w:dxaOrig="1548" w:dyaOrig="1008" w14:anchorId="1DE14060">
          <v:shape id="_x0000_i1028" type="#_x0000_t75" style="width:77.85pt;height:50.25pt" o:ole="">
            <v:imagedata r:id="rId65" o:title=""/>
          </v:shape>
          <o:OLEObject Type="Embed" ProgID="AcroExch.Document.DC" ShapeID="_x0000_i1028" DrawAspect="Icon" ObjectID="_1588747466" r:id="rId66"/>
        </w:object>
      </w:r>
    </w:p>
    <w:p w14:paraId="65669A4B" w14:textId="77777777" w:rsidR="00A17716" w:rsidRPr="00034C3A" w:rsidRDefault="00A17716" w:rsidP="00A17716">
      <w:pPr>
        <w:ind w:left="360"/>
      </w:pPr>
      <w:r w:rsidRPr="00034C3A">
        <w:t>This reference document defines more clearly USWDS typography lists, form controls, buttons, side navigation etc.</w:t>
      </w:r>
    </w:p>
    <w:p w14:paraId="2C3A1719" w14:textId="77777777" w:rsidR="00A17716" w:rsidRDefault="00A17716" w:rsidP="00A17716">
      <w:r w:rsidRPr="00034C3A">
        <w:object w:dxaOrig="2064" w:dyaOrig="1344" w14:anchorId="656F5B38">
          <v:shape id="_x0000_i1029" type="#_x0000_t75" style="width:103.8pt;height:67pt" o:ole="">
            <v:imagedata r:id="rId67" o:title=""/>
          </v:shape>
          <o:OLEObject Type="Embed" ProgID="AcroExch.Document.DC" ShapeID="_x0000_i1029" DrawAspect="Icon" ObjectID="_1588747467" r:id="rId68"/>
        </w:object>
      </w:r>
    </w:p>
    <w:p w14:paraId="1A5B13D8" w14:textId="77777777" w:rsidR="00EC51DC" w:rsidRPr="00034C3A" w:rsidRDefault="00EC51DC" w:rsidP="00A17716"/>
    <w:p w14:paraId="4B94EA7B" w14:textId="77777777" w:rsidR="00A17716" w:rsidRPr="00034C3A" w:rsidRDefault="00A17716" w:rsidP="00A17716">
      <w:pPr>
        <w:ind w:left="360"/>
      </w:pPr>
      <w:r w:rsidRPr="00034C3A">
        <w:t xml:space="preserve">An example of design using USDWS could include: </w:t>
      </w:r>
    </w:p>
    <w:p w14:paraId="2AF446B4" w14:textId="441D6258" w:rsidR="00A17716" w:rsidRPr="009C1A65" w:rsidRDefault="00A17716" w:rsidP="00A17716">
      <w:pPr>
        <w:pStyle w:val="Caption"/>
        <w:rPr>
          <w:rFonts w:ascii="Arial" w:hAnsi="Arial" w:cs="Arial"/>
        </w:rPr>
      </w:pPr>
      <w:bookmarkStart w:id="88" w:name="_Toc514659862"/>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19</w:t>
      </w:r>
      <w:r w:rsidRPr="009C1A65">
        <w:rPr>
          <w:rFonts w:ascii="Arial" w:hAnsi="Arial" w:cs="Arial"/>
          <w:noProof/>
        </w:rPr>
        <w:fldChar w:fldCharType="end"/>
      </w:r>
      <w:r w:rsidRPr="009C1A65">
        <w:rPr>
          <w:rFonts w:ascii="Arial" w:hAnsi="Arial" w:cs="Arial"/>
        </w:rPr>
        <w:t xml:space="preserve"> - USWDS Design Elements</w:t>
      </w:r>
      <w:r w:rsidRPr="009C1A65">
        <w:rPr>
          <w:rFonts w:ascii="Arial" w:hAnsi="Arial" w:cs="Arial"/>
          <w:noProof/>
        </w:rPr>
        <w:drawing>
          <wp:anchor distT="0" distB="0" distL="114300" distR="114300" simplePos="0" relativeHeight="251837440" behindDoc="0" locked="0" layoutInCell="1" allowOverlap="1" wp14:anchorId="1B996314" wp14:editId="667AB068">
            <wp:simplePos x="0" y="0"/>
            <wp:positionH relativeFrom="margin">
              <wp:posOffset>404495</wp:posOffset>
            </wp:positionH>
            <wp:positionV relativeFrom="margin">
              <wp:posOffset>4324985</wp:posOffset>
            </wp:positionV>
            <wp:extent cx="4091305" cy="4438015"/>
            <wp:effectExtent l="57150" t="57150" r="42545" b="38735"/>
            <wp:wrapNone/>
            <wp:docPr id="466" name="Picture 46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9">
                      <a:extLst>
                        <a:ext uri="{28A0092B-C50C-407E-A947-70E740481C1C}">
                          <a14:useLocalDpi xmlns:a14="http://schemas.microsoft.com/office/drawing/2010/main" val="0"/>
                        </a:ext>
                      </a:extLst>
                    </a:blip>
                    <a:stretch>
                      <a:fillRect/>
                    </a:stretch>
                  </pic:blipFill>
                  <pic:spPr>
                    <a:xfrm>
                      <a:off x="0" y="0"/>
                      <a:ext cx="4058920" cy="4406900"/>
                    </a:xfrm>
                    <a:prstGeom prst="rect">
                      <a:avLst/>
                    </a:prstGeom>
                    <a:scene3d>
                      <a:camera prst="orthographicFront"/>
                      <a:lightRig rig="threePt" dir="t"/>
                    </a:scene3d>
                    <a:sp3d>
                      <a:bevelT w="152400" h="50800" prst="softRound"/>
                    </a:sp3d>
                  </pic:spPr>
                </pic:pic>
              </a:graphicData>
            </a:graphic>
            <wp14:sizeRelH relativeFrom="margin">
              <wp14:pctWidth>0</wp14:pctWidth>
            </wp14:sizeRelH>
            <wp14:sizeRelV relativeFrom="margin">
              <wp14:pctHeight>0</wp14:pctHeight>
            </wp14:sizeRelV>
          </wp:anchor>
        </w:drawing>
      </w:r>
      <w:bookmarkEnd w:id="88"/>
    </w:p>
    <w:p w14:paraId="78492EF2" w14:textId="77777777" w:rsidR="00A17716" w:rsidRPr="00034C3A" w:rsidRDefault="00A17716" w:rsidP="00A17716">
      <w:r w:rsidRPr="00034C3A">
        <w:br w:type="page"/>
      </w:r>
    </w:p>
    <w:p w14:paraId="2A9AE5AA" w14:textId="77777777" w:rsidR="00A17716" w:rsidRPr="00034C3A" w:rsidRDefault="00A17716" w:rsidP="00A17716"/>
    <w:p w14:paraId="13696607" w14:textId="77777777" w:rsidR="00A17716" w:rsidRDefault="00A17716" w:rsidP="00A17716">
      <w:r w:rsidRPr="00034C3A">
        <w:t>Example prototype of the TAS portal main page has been preliminarily designed using USWDS and will be used as a design template for each of the platform pages including the MCCF EDI home page and the product landing pages - eBilling, eInsurance, ePayments, ePharmacy, eAdmin.</w:t>
      </w:r>
    </w:p>
    <w:p w14:paraId="4D7BE805" w14:textId="1AA83648" w:rsidR="00A17716" w:rsidRPr="009C1A65" w:rsidRDefault="00A17716" w:rsidP="00A17716">
      <w:pPr>
        <w:pStyle w:val="Caption"/>
        <w:rPr>
          <w:rFonts w:ascii="Arial" w:hAnsi="Arial" w:cs="Arial"/>
        </w:rPr>
      </w:pPr>
      <w:bookmarkStart w:id="89" w:name="_Toc514659863"/>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20</w:t>
      </w:r>
      <w:r w:rsidRPr="009C1A65">
        <w:rPr>
          <w:rFonts w:ascii="Arial" w:hAnsi="Arial" w:cs="Arial"/>
          <w:noProof/>
        </w:rPr>
        <w:fldChar w:fldCharType="end"/>
      </w:r>
      <w:r w:rsidRPr="009C1A65">
        <w:rPr>
          <w:rFonts w:ascii="Arial" w:hAnsi="Arial" w:cs="Arial"/>
        </w:rPr>
        <w:t xml:space="preserve"> - MCCF TAS Portal Screen Mockup</w:t>
      </w:r>
      <w:bookmarkEnd w:id="89"/>
    </w:p>
    <w:p w14:paraId="2580DA9D" w14:textId="77777777" w:rsidR="00A17716" w:rsidRPr="00034C3A" w:rsidRDefault="00A17716" w:rsidP="00A17716">
      <w:r w:rsidRPr="00034C3A">
        <w:rPr>
          <w:noProof/>
        </w:rPr>
        <w:drawing>
          <wp:inline distT="0" distB="0" distL="0" distR="0" wp14:anchorId="0BCE8430" wp14:editId="0CB1E953">
            <wp:extent cx="5958840" cy="3825240"/>
            <wp:effectExtent l="38100" t="57150" r="41910" b="41910"/>
            <wp:docPr id="467" name="Picture 467" descr="C:\Users\keith.oulson\Documents\WEBPAGE User Stories\homepage.png"/>
            <wp:cNvGraphicFramePr/>
            <a:graphic xmlns:a="http://schemas.openxmlformats.org/drawingml/2006/main">
              <a:graphicData uri="http://schemas.openxmlformats.org/drawingml/2006/picture">
                <pic:pic xmlns:pic="http://schemas.openxmlformats.org/drawingml/2006/picture">
                  <pic:nvPicPr>
                    <pic:cNvPr id="2" name="Picture 2" descr="C:\Users\keith.oulson\Documents\WEBPAGE User Stories\homepage.png"/>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5820" cy="3790950"/>
                    </a:xfrm>
                    <a:prstGeom prst="rect">
                      <a:avLst/>
                    </a:prstGeom>
                    <a:noFill/>
                    <a:ln>
                      <a:noFill/>
                    </a:ln>
                    <a:scene3d>
                      <a:camera prst="orthographicFront"/>
                      <a:lightRig rig="threePt" dir="t"/>
                    </a:scene3d>
                    <a:sp3d>
                      <a:bevelT/>
                      <a:bevelB prst="relaxedInset"/>
                    </a:sp3d>
                  </pic:spPr>
                </pic:pic>
              </a:graphicData>
            </a:graphic>
          </wp:inline>
        </w:drawing>
      </w:r>
    </w:p>
    <w:p w14:paraId="5B4F87DC" w14:textId="77777777" w:rsidR="00A17716" w:rsidRPr="00034C3A" w:rsidRDefault="00A17716" w:rsidP="00A17716">
      <w:r w:rsidRPr="00034C3A">
        <w:t>Other high-level requirements such as calendar, news and announcements, alerts / update section, current date / time, breadcrumbs, help and contact list link can be added to the main content section of the page using USWDS components and formatting.</w:t>
      </w:r>
    </w:p>
    <w:p w14:paraId="151BE010" w14:textId="77777777" w:rsidR="00A17716" w:rsidRPr="00034C3A" w:rsidRDefault="00A17716" w:rsidP="00A17716">
      <w:r w:rsidRPr="00034C3A">
        <w:t>The prototype has FAQ and Contact Us in both the Header and Footer as placeholders.</w:t>
      </w:r>
    </w:p>
    <w:p w14:paraId="696F70D2" w14:textId="5700C976" w:rsidR="00A17716" w:rsidRPr="009C1A65" w:rsidRDefault="00A17716" w:rsidP="00A17716">
      <w:pPr>
        <w:pStyle w:val="Caption"/>
        <w:rPr>
          <w:rFonts w:ascii="Arial" w:hAnsi="Arial" w:cs="Arial"/>
        </w:rPr>
      </w:pPr>
      <w:bookmarkStart w:id="90" w:name="_Toc514659864"/>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21</w:t>
      </w:r>
      <w:r w:rsidRPr="009C1A65">
        <w:rPr>
          <w:rFonts w:ascii="Arial" w:hAnsi="Arial" w:cs="Arial"/>
          <w:noProof/>
        </w:rPr>
        <w:fldChar w:fldCharType="end"/>
      </w:r>
      <w:r w:rsidRPr="009C1A65">
        <w:rPr>
          <w:rFonts w:ascii="Arial" w:hAnsi="Arial" w:cs="Arial"/>
        </w:rPr>
        <w:t xml:space="preserve"> - USWDS Landing Page Template</w:t>
      </w:r>
      <w:bookmarkEnd w:id="90"/>
    </w:p>
    <w:p w14:paraId="73480C2A" w14:textId="77777777" w:rsidR="00A17716" w:rsidRPr="00034C3A" w:rsidRDefault="00A17716" w:rsidP="00A17716">
      <w:r w:rsidRPr="00034C3A">
        <w:rPr>
          <w:noProof/>
        </w:rPr>
        <w:drawing>
          <wp:inline distT="0" distB="0" distL="0" distR="0" wp14:anchorId="2050DE5C" wp14:editId="596F34A8">
            <wp:extent cx="5974080" cy="6896100"/>
            <wp:effectExtent l="57150" t="38100" r="45720" b="38100"/>
            <wp:docPr id="468" name="Picture 468" descr="cid:image001.png@01D2EE73.97D787A0"/>
            <wp:cNvGraphicFramePr/>
            <a:graphic xmlns:a="http://schemas.openxmlformats.org/drawingml/2006/main">
              <a:graphicData uri="http://schemas.openxmlformats.org/drawingml/2006/picture">
                <pic:pic xmlns:pic="http://schemas.openxmlformats.org/drawingml/2006/picture">
                  <pic:nvPicPr>
                    <pic:cNvPr id="4" name="Picture 4" descr="cid:image001.png@01D2EE73.97D787A0"/>
                    <pic:cNvPicPr/>
                  </pic:nvPicPr>
                  <pic:blipFill>
                    <a:blip r:embed="rId71" r:link="rId72">
                      <a:extLst>
                        <a:ext uri="{28A0092B-C50C-407E-A947-70E740481C1C}">
                          <a14:useLocalDpi xmlns:a14="http://schemas.microsoft.com/office/drawing/2010/main" val="0"/>
                        </a:ext>
                      </a:extLst>
                    </a:blip>
                    <a:srcRect/>
                    <a:stretch>
                      <a:fillRect/>
                    </a:stretch>
                  </pic:blipFill>
                  <pic:spPr bwMode="auto">
                    <a:xfrm>
                      <a:off x="0" y="0"/>
                      <a:ext cx="5943600" cy="6858635"/>
                    </a:xfrm>
                    <a:prstGeom prst="rect">
                      <a:avLst/>
                    </a:prstGeom>
                    <a:noFill/>
                    <a:ln>
                      <a:noFill/>
                    </a:ln>
                    <a:scene3d>
                      <a:camera prst="orthographicFront"/>
                      <a:lightRig rig="threePt" dir="t"/>
                    </a:scene3d>
                    <a:sp3d>
                      <a:bevelT prst="relaxedInset"/>
                      <a:bevelB/>
                    </a:sp3d>
                  </pic:spPr>
                </pic:pic>
              </a:graphicData>
            </a:graphic>
          </wp:inline>
        </w:drawing>
      </w:r>
    </w:p>
    <w:p w14:paraId="2E07AC55" w14:textId="5BE4A2B9" w:rsidR="00A17716" w:rsidRPr="009C1A65" w:rsidRDefault="00A17716" w:rsidP="00A17716">
      <w:pPr>
        <w:pStyle w:val="Caption"/>
        <w:rPr>
          <w:rFonts w:ascii="Arial" w:hAnsi="Arial" w:cs="Arial"/>
        </w:rPr>
      </w:pPr>
      <w:bookmarkStart w:id="91" w:name="_Toc514659865"/>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22</w:t>
      </w:r>
      <w:r w:rsidRPr="009C1A65">
        <w:rPr>
          <w:rFonts w:ascii="Arial" w:hAnsi="Arial" w:cs="Arial"/>
          <w:noProof/>
        </w:rPr>
        <w:fldChar w:fldCharType="end"/>
      </w:r>
      <w:r w:rsidRPr="009C1A65">
        <w:rPr>
          <w:rFonts w:ascii="Arial" w:hAnsi="Arial" w:cs="Arial"/>
        </w:rPr>
        <w:t xml:space="preserve"> - USWDS Documentation Page Template</w:t>
      </w:r>
      <w:bookmarkEnd w:id="91"/>
    </w:p>
    <w:p w14:paraId="776B0321" w14:textId="0D34B67C" w:rsidR="00A17716" w:rsidRPr="00034C3A" w:rsidRDefault="00A17716" w:rsidP="00A17716">
      <w:r w:rsidRPr="00034C3A">
        <w:rPr>
          <w:noProof/>
        </w:rPr>
        <w:drawing>
          <wp:inline distT="0" distB="0" distL="0" distR="0" wp14:anchorId="1A43E494" wp14:editId="39A4C98C">
            <wp:extent cx="5974080" cy="5829300"/>
            <wp:effectExtent l="57150" t="57150" r="45720" b="38100"/>
            <wp:docPr id="469" name="Picture 469" descr="cid:image002.png@01D2EE73.97D787A0"/>
            <wp:cNvGraphicFramePr/>
            <a:graphic xmlns:a="http://schemas.openxmlformats.org/drawingml/2006/main">
              <a:graphicData uri="http://schemas.openxmlformats.org/drawingml/2006/picture">
                <pic:pic xmlns:pic="http://schemas.openxmlformats.org/drawingml/2006/picture">
                  <pic:nvPicPr>
                    <pic:cNvPr id="5" name="Picture 5" descr="cid:image002.png@01D2EE73.97D787A0"/>
                    <pic:cNvPicPr/>
                  </pic:nvPicPr>
                  <pic:blipFill>
                    <a:blip r:embed="rId73" r:link="rId74">
                      <a:extLst>
                        <a:ext uri="{28A0092B-C50C-407E-A947-70E740481C1C}">
                          <a14:useLocalDpi xmlns:a14="http://schemas.microsoft.com/office/drawing/2010/main" val="0"/>
                        </a:ext>
                      </a:extLst>
                    </a:blip>
                    <a:srcRect/>
                    <a:stretch>
                      <a:fillRect/>
                    </a:stretch>
                  </pic:blipFill>
                  <pic:spPr bwMode="auto">
                    <a:xfrm>
                      <a:off x="0" y="0"/>
                      <a:ext cx="5943600" cy="5791835"/>
                    </a:xfrm>
                    <a:prstGeom prst="rect">
                      <a:avLst/>
                    </a:prstGeom>
                    <a:noFill/>
                    <a:ln>
                      <a:noFill/>
                    </a:ln>
                    <a:scene3d>
                      <a:camera prst="orthographicFront"/>
                      <a:lightRig rig="threePt" dir="t"/>
                    </a:scene3d>
                    <a:sp3d>
                      <a:bevelT prst="relaxedInset"/>
                    </a:sp3d>
                  </pic:spPr>
                </pic:pic>
              </a:graphicData>
            </a:graphic>
          </wp:inline>
        </w:drawing>
      </w:r>
    </w:p>
    <w:p w14:paraId="3A497715" w14:textId="2F6A37C6" w:rsidR="00B82D70" w:rsidRDefault="00B82D70" w:rsidP="00A17716">
      <w:pPr>
        <w:rPr>
          <w:b/>
          <w:bCs/>
        </w:rPr>
      </w:pPr>
      <w:r>
        <w:rPr>
          <w:b/>
          <w:bCs/>
        </w:rPr>
        <w:t>Wireframes</w:t>
      </w:r>
    </w:p>
    <w:tbl>
      <w:tblPr>
        <w:tblStyle w:val="TableGrid"/>
        <w:tblW w:w="10530" w:type="dxa"/>
        <w:tblInd w:w="-432" w:type="dxa"/>
        <w:tblLook w:val="04A0" w:firstRow="1" w:lastRow="0" w:firstColumn="1" w:lastColumn="0" w:noHBand="0" w:noVBand="1"/>
      </w:tblPr>
      <w:tblGrid>
        <w:gridCol w:w="5406"/>
        <w:gridCol w:w="5443"/>
      </w:tblGrid>
      <w:tr w:rsidR="00B82D70" w14:paraId="33AEF8A2" w14:textId="77777777" w:rsidTr="00B82D70">
        <w:tc>
          <w:tcPr>
            <w:tcW w:w="5342" w:type="dxa"/>
          </w:tcPr>
          <w:p w14:paraId="099D1778" w14:textId="57924131" w:rsidR="00B82D70" w:rsidRDefault="00B82D70" w:rsidP="00B82D70">
            <w:pPr>
              <w:rPr>
                <w:b/>
                <w:bCs/>
              </w:rPr>
            </w:pPr>
            <w:r>
              <w:rPr>
                <w:b/>
                <w:bCs/>
                <w:noProof/>
              </w:rPr>
              <w:lastRenderedPageBreak/>
              <w:drawing>
                <wp:inline distT="0" distB="0" distL="0" distR="0" wp14:anchorId="1201BFF7" wp14:editId="411C72AA">
                  <wp:extent cx="3200400" cy="3713943"/>
                  <wp:effectExtent l="0" t="0" r="0" b="1270"/>
                  <wp:docPr id="10" name="Picture 10" descr="C:\TAS Wireframes\5_11_20118\FINAL DESIGN NEW 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AS Wireframes\5_11_20118\FINAL DESIGN NEW FOOTER.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02229" cy="3716066"/>
                          </a:xfrm>
                          <a:prstGeom prst="rect">
                            <a:avLst/>
                          </a:prstGeom>
                          <a:noFill/>
                          <a:ln>
                            <a:noFill/>
                          </a:ln>
                        </pic:spPr>
                      </pic:pic>
                    </a:graphicData>
                  </a:graphic>
                </wp:inline>
              </w:drawing>
            </w:r>
          </w:p>
        </w:tc>
        <w:tc>
          <w:tcPr>
            <w:tcW w:w="5188" w:type="dxa"/>
          </w:tcPr>
          <w:p w14:paraId="6A9A11EF" w14:textId="7DD5F33B" w:rsidR="00B82D70" w:rsidRDefault="00B82D70" w:rsidP="00A17716">
            <w:pPr>
              <w:rPr>
                <w:b/>
                <w:bCs/>
              </w:rPr>
            </w:pPr>
            <w:r>
              <w:rPr>
                <w:b/>
                <w:bCs/>
                <w:noProof/>
              </w:rPr>
              <w:drawing>
                <wp:inline distT="0" distB="0" distL="0" distR="0" wp14:anchorId="2A850769" wp14:editId="02D3445F">
                  <wp:extent cx="3216411" cy="3749040"/>
                  <wp:effectExtent l="0" t="0" r="3175" b="3810"/>
                  <wp:docPr id="11" name="Picture 11" descr="C:\TAS Wireframes\5_11_20118\eInsurance Landing Page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AS Wireframes\5_11_20118\eInsurance Landing Page cop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13136" cy="3745222"/>
                          </a:xfrm>
                          <a:prstGeom prst="rect">
                            <a:avLst/>
                          </a:prstGeom>
                          <a:noFill/>
                          <a:ln>
                            <a:noFill/>
                          </a:ln>
                        </pic:spPr>
                      </pic:pic>
                    </a:graphicData>
                  </a:graphic>
                </wp:inline>
              </w:drawing>
            </w:r>
          </w:p>
        </w:tc>
      </w:tr>
      <w:tr w:rsidR="00B82D70" w14:paraId="3B660DFB" w14:textId="77777777" w:rsidTr="00B82D70">
        <w:tc>
          <w:tcPr>
            <w:tcW w:w="5342" w:type="dxa"/>
          </w:tcPr>
          <w:p w14:paraId="4516F68D" w14:textId="034D2153" w:rsidR="00B82D70" w:rsidRDefault="00B82D70" w:rsidP="00B82D70">
            <w:pPr>
              <w:rPr>
                <w:b/>
                <w:bCs/>
                <w:noProof/>
              </w:rPr>
            </w:pPr>
            <w:r>
              <w:rPr>
                <w:b/>
                <w:bCs/>
                <w:noProof/>
              </w:rPr>
              <w:drawing>
                <wp:inline distT="0" distB="0" distL="0" distR="0" wp14:anchorId="4104316A" wp14:editId="58E87531">
                  <wp:extent cx="3131820" cy="3630338"/>
                  <wp:effectExtent l="0" t="0" r="0" b="8255"/>
                  <wp:docPr id="13" name="Picture 13" descr="C:\TAS Wireframes\5_11_20118\ePayments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AS Wireframes\5_11_20118\ePayments Landing Pag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29639" cy="3627809"/>
                          </a:xfrm>
                          <a:prstGeom prst="rect">
                            <a:avLst/>
                          </a:prstGeom>
                          <a:noFill/>
                          <a:ln>
                            <a:noFill/>
                          </a:ln>
                        </pic:spPr>
                      </pic:pic>
                    </a:graphicData>
                  </a:graphic>
                </wp:inline>
              </w:drawing>
            </w:r>
          </w:p>
        </w:tc>
        <w:tc>
          <w:tcPr>
            <w:tcW w:w="5188" w:type="dxa"/>
          </w:tcPr>
          <w:p w14:paraId="1CFD45A8" w14:textId="56D8A13D" w:rsidR="00B82D70" w:rsidRDefault="00B82D70" w:rsidP="00A17716">
            <w:pPr>
              <w:rPr>
                <w:b/>
                <w:bCs/>
                <w:noProof/>
              </w:rPr>
            </w:pPr>
            <w:r>
              <w:rPr>
                <w:b/>
                <w:bCs/>
                <w:noProof/>
              </w:rPr>
              <w:drawing>
                <wp:inline distT="0" distB="0" distL="0" distR="0" wp14:anchorId="4FAE960C" wp14:editId="77BF31FB">
                  <wp:extent cx="3139440" cy="3639171"/>
                  <wp:effectExtent l="0" t="0" r="3810" b="0"/>
                  <wp:docPr id="14" name="Picture 14" descr="C:\TAS Wireframes\5_11_20118\ePayment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AS Wireframes\5_11_20118\ePayments Report.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38328" cy="3637882"/>
                          </a:xfrm>
                          <a:prstGeom prst="rect">
                            <a:avLst/>
                          </a:prstGeom>
                          <a:noFill/>
                          <a:ln>
                            <a:noFill/>
                          </a:ln>
                        </pic:spPr>
                      </pic:pic>
                    </a:graphicData>
                  </a:graphic>
                </wp:inline>
              </w:drawing>
            </w:r>
          </w:p>
        </w:tc>
      </w:tr>
      <w:tr w:rsidR="00B82D70" w14:paraId="555C1B23" w14:textId="77777777" w:rsidTr="00B82D70">
        <w:tc>
          <w:tcPr>
            <w:tcW w:w="5342" w:type="dxa"/>
          </w:tcPr>
          <w:p w14:paraId="5A852D86" w14:textId="518C1638" w:rsidR="00B82D70" w:rsidRDefault="00B82D70" w:rsidP="00B82D70">
            <w:pPr>
              <w:rPr>
                <w:b/>
                <w:bCs/>
              </w:rPr>
            </w:pPr>
            <w:r>
              <w:rPr>
                <w:b/>
                <w:bCs/>
                <w:noProof/>
              </w:rPr>
              <w:lastRenderedPageBreak/>
              <w:drawing>
                <wp:inline distT="0" distB="0" distL="0" distR="0" wp14:anchorId="67BD667A" wp14:editId="53174953">
                  <wp:extent cx="3116580" cy="3612672"/>
                  <wp:effectExtent l="0" t="0" r="7620" b="6985"/>
                  <wp:docPr id="15" name="Picture 15" descr="C:\TAS Wireframes\5_11_20118\ePharmacy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AS Wireframes\5_11_20118\ePharmacy Landing Pag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17017" cy="3613179"/>
                          </a:xfrm>
                          <a:prstGeom prst="rect">
                            <a:avLst/>
                          </a:prstGeom>
                          <a:noFill/>
                          <a:ln>
                            <a:noFill/>
                          </a:ln>
                        </pic:spPr>
                      </pic:pic>
                    </a:graphicData>
                  </a:graphic>
                </wp:inline>
              </w:drawing>
            </w:r>
          </w:p>
        </w:tc>
        <w:tc>
          <w:tcPr>
            <w:tcW w:w="5188" w:type="dxa"/>
          </w:tcPr>
          <w:p w14:paraId="4230633E" w14:textId="562AD7D7" w:rsidR="00B82D70" w:rsidRDefault="00B82D70" w:rsidP="00A17716">
            <w:pPr>
              <w:rPr>
                <w:b/>
                <w:bCs/>
              </w:rPr>
            </w:pPr>
            <w:r>
              <w:rPr>
                <w:b/>
                <w:bCs/>
                <w:noProof/>
              </w:rPr>
              <w:drawing>
                <wp:inline distT="0" distB="0" distL="0" distR="0" wp14:anchorId="2A61FC0B" wp14:editId="120C7D69">
                  <wp:extent cx="3142191" cy="3642360"/>
                  <wp:effectExtent l="0" t="0" r="1270" b="0"/>
                  <wp:docPr id="17" name="Picture 17" descr="C:\TAS Wireframes\5_11_20118\ePharmacy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AS Wireframes\5_11_20118\ePharmacy Moda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43336" cy="3643687"/>
                          </a:xfrm>
                          <a:prstGeom prst="rect">
                            <a:avLst/>
                          </a:prstGeom>
                          <a:noFill/>
                          <a:ln>
                            <a:noFill/>
                          </a:ln>
                        </pic:spPr>
                      </pic:pic>
                    </a:graphicData>
                  </a:graphic>
                </wp:inline>
              </w:drawing>
            </w:r>
          </w:p>
        </w:tc>
      </w:tr>
      <w:tr w:rsidR="00B82D70" w14:paraId="561C7BCF" w14:textId="77777777" w:rsidTr="00B82D70">
        <w:tc>
          <w:tcPr>
            <w:tcW w:w="5342" w:type="dxa"/>
          </w:tcPr>
          <w:p w14:paraId="4989F0D8" w14:textId="1EAA5AC1" w:rsidR="00B82D70" w:rsidRDefault="00B82D70" w:rsidP="00B82D70">
            <w:pPr>
              <w:rPr>
                <w:b/>
                <w:bCs/>
              </w:rPr>
            </w:pPr>
            <w:r>
              <w:rPr>
                <w:b/>
                <w:bCs/>
                <w:noProof/>
              </w:rPr>
              <w:drawing>
                <wp:inline distT="0" distB="0" distL="0" distR="0" wp14:anchorId="028FE021" wp14:editId="02CE383A">
                  <wp:extent cx="3116580" cy="3612673"/>
                  <wp:effectExtent l="0" t="0" r="7620" b="6985"/>
                  <wp:docPr id="18" name="Picture 18" descr="C:\TAS Wireframes\5_11_20118\ePharmacy Display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AS Wireframes\5_11_20118\ePharmacy Display Report.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20788" cy="3617551"/>
                          </a:xfrm>
                          <a:prstGeom prst="rect">
                            <a:avLst/>
                          </a:prstGeom>
                          <a:noFill/>
                          <a:ln>
                            <a:noFill/>
                          </a:ln>
                        </pic:spPr>
                      </pic:pic>
                    </a:graphicData>
                  </a:graphic>
                </wp:inline>
              </w:drawing>
            </w:r>
          </w:p>
        </w:tc>
        <w:tc>
          <w:tcPr>
            <w:tcW w:w="5188" w:type="dxa"/>
          </w:tcPr>
          <w:p w14:paraId="4BE97439" w14:textId="4FE5C621" w:rsidR="00B82D70" w:rsidRDefault="00B82D70" w:rsidP="00A17716">
            <w:pPr>
              <w:rPr>
                <w:b/>
                <w:bCs/>
              </w:rPr>
            </w:pPr>
            <w:r>
              <w:rPr>
                <w:b/>
                <w:bCs/>
                <w:noProof/>
              </w:rPr>
              <w:drawing>
                <wp:inline distT="0" distB="0" distL="0" distR="0" wp14:anchorId="295EADDE" wp14:editId="6E552EC1">
                  <wp:extent cx="3142744" cy="3642360"/>
                  <wp:effectExtent l="0" t="0" r="635" b="0"/>
                  <wp:docPr id="19" name="Picture 19" descr="C:\TAS Wireframes\5_11_20118\eRevenue Resource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AS Wireframes\5_11_20118\eRevenue Resource Mod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41852" cy="3641326"/>
                          </a:xfrm>
                          <a:prstGeom prst="rect">
                            <a:avLst/>
                          </a:prstGeom>
                          <a:noFill/>
                          <a:ln>
                            <a:noFill/>
                          </a:ln>
                        </pic:spPr>
                      </pic:pic>
                    </a:graphicData>
                  </a:graphic>
                </wp:inline>
              </w:drawing>
            </w:r>
          </w:p>
        </w:tc>
      </w:tr>
      <w:tr w:rsidR="00B82D70" w14:paraId="3A2003DD" w14:textId="77777777" w:rsidTr="00B82D70">
        <w:tc>
          <w:tcPr>
            <w:tcW w:w="5342" w:type="dxa"/>
          </w:tcPr>
          <w:p w14:paraId="1DC68A85" w14:textId="56F33F58" w:rsidR="00B82D70" w:rsidRDefault="00B82D70" w:rsidP="0003668E">
            <w:pPr>
              <w:rPr>
                <w:b/>
                <w:bCs/>
              </w:rPr>
            </w:pPr>
            <w:r>
              <w:rPr>
                <w:b/>
                <w:bCs/>
                <w:noProof/>
              </w:rPr>
              <w:lastRenderedPageBreak/>
              <w:drawing>
                <wp:inline distT="0" distB="0" distL="0" distR="0" wp14:anchorId="2F3EB5F6" wp14:editId="38FE4809">
                  <wp:extent cx="3293384" cy="3817620"/>
                  <wp:effectExtent l="0" t="0" r="2540" b="0"/>
                  <wp:docPr id="20" name="Picture 20" descr="C:\TAS Wireframes\5_11_20118\Non-MCCF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AS Wireframes\5_11_20118\Non-MCCF Landing Pag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98331" cy="3823354"/>
                          </a:xfrm>
                          <a:prstGeom prst="rect">
                            <a:avLst/>
                          </a:prstGeom>
                          <a:noFill/>
                          <a:ln>
                            <a:noFill/>
                          </a:ln>
                        </pic:spPr>
                      </pic:pic>
                    </a:graphicData>
                  </a:graphic>
                </wp:inline>
              </w:drawing>
            </w:r>
          </w:p>
        </w:tc>
        <w:tc>
          <w:tcPr>
            <w:tcW w:w="5188" w:type="dxa"/>
          </w:tcPr>
          <w:p w14:paraId="64BCCD62" w14:textId="4CD1E6F7" w:rsidR="00B82D70" w:rsidRDefault="0003668E" w:rsidP="00A17716">
            <w:pPr>
              <w:rPr>
                <w:b/>
                <w:bCs/>
              </w:rPr>
            </w:pPr>
            <w:r>
              <w:rPr>
                <w:b/>
                <w:bCs/>
                <w:noProof/>
              </w:rPr>
              <w:drawing>
                <wp:inline distT="0" distB="0" distL="0" distR="0" wp14:anchorId="2B965CF6" wp14:editId="1A25D1F1">
                  <wp:extent cx="3319681" cy="3848100"/>
                  <wp:effectExtent l="0" t="0" r="0" b="0"/>
                  <wp:docPr id="21" name="Picture 21" descr="C:\TAS Wireframes\5_11_20118\Al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AS Wireframes\5_11_20118\Alerts.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19070" cy="3847392"/>
                          </a:xfrm>
                          <a:prstGeom prst="rect">
                            <a:avLst/>
                          </a:prstGeom>
                          <a:noFill/>
                          <a:ln>
                            <a:noFill/>
                          </a:ln>
                        </pic:spPr>
                      </pic:pic>
                    </a:graphicData>
                  </a:graphic>
                </wp:inline>
              </w:drawing>
            </w:r>
          </w:p>
        </w:tc>
      </w:tr>
      <w:tr w:rsidR="00B82D70" w14:paraId="0A915B35" w14:textId="77777777" w:rsidTr="00B82D70">
        <w:tc>
          <w:tcPr>
            <w:tcW w:w="5342" w:type="dxa"/>
          </w:tcPr>
          <w:p w14:paraId="77FB899F" w14:textId="7EDD4E6A" w:rsidR="00B82D70" w:rsidRDefault="008C4450" w:rsidP="008C4450">
            <w:pPr>
              <w:rPr>
                <w:b/>
                <w:bCs/>
              </w:rPr>
            </w:pPr>
            <w:r>
              <w:rPr>
                <w:b/>
                <w:bCs/>
                <w:noProof/>
              </w:rPr>
              <w:drawing>
                <wp:inline distT="0" distB="0" distL="0" distR="0" wp14:anchorId="7BF6BC07" wp14:editId="4DAECA95">
                  <wp:extent cx="3273663" cy="3794760"/>
                  <wp:effectExtent l="0" t="0" r="3175" b="0"/>
                  <wp:docPr id="12" name="Picture 12" descr="C:\TAS Wireframes\5_11_20118\NPI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AS Wireframes\5_11_20118\NPI Landing Pag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73663" cy="3794760"/>
                          </a:xfrm>
                          <a:prstGeom prst="rect">
                            <a:avLst/>
                          </a:prstGeom>
                          <a:noFill/>
                          <a:ln>
                            <a:noFill/>
                          </a:ln>
                        </pic:spPr>
                      </pic:pic>
                    </a:graphicData>
                  </a:graphic>
                </wp:inline>
              </w:drawing>
            </w:r>
          </w:p>
        </w:tc>
        <w:tc>
          <w:tcPr>
            <w:tcW w:w="5188" w:type="dxa"/>
          </w:tcPr>
          <w:p w14:paraId="07DB7E85" w14:textId="5E05BDEC" w:rsidR="00B82D70" w:rsidRDefault="008C4450" w:rsidP="008C4450">
            <w:pPr>
              <w:rPr>
                <w:b/>
                <w:bCs/>
              </w:rPr>
            </w:pPr>
            <w:r>
              <w:rPr>
                <w:b/>
                <w:bCs/>
                <w:noProof/>
              </w:rPr>
              <w:drawing>
                <wp:inline distT="0" distB="0" distL="0" distR="0" wp14:anchorId="6B48D55E" wp14:editId="19F75A71">
                  <wp:extent cx="3299958" cy="3825240"/>
                  <wp:effectExtent l="0" t="0" r="0" b="3810"/>
                  <wp:docPr id="16" name="Picture 16" descr="C:\TAS Wireframes\5_11_20118\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AS Wireframes\5_11_20118\FAQ.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99952" cy="3825233"/>
                          </a:xfrm>
                          <a:prstGeom prst="rect">
                            <a:avLst/>
                          </a:prstGeom>
                          <a:noFill/>
                          <a:ln>
                            <a:noFill/>
                          </a:ln>
                        </pic:spPr>
                      </pic:pic>
                    </a:graphicData>
                  </a:graphic>
                </wp:inline>
              </w:drawing>
            </w:r>
            <w:r>
              <w:rPr>
                <w:b/>
                <w:bCs/>
                <w:noProof/>
              </w:rPr>
              <w:t xml:space="preserve">   </w:t>
            </w:r>
          </w:p>
        </w:tc>
      </w:tr>
      <w:tr w:rsidR="008C4450" w14:paraId="7D293F03" w14:textId="77777777" w:rsidTr="00B82D70">
        <w:tc>
          <w:tcPr>
            <w:tcW w:w="5342" w:type="dxa"/>
          </w:tcPr>
          <w:p w14:paraId="09BE1665" w14:textId="3AF8E607" w:rsidR="008C4450" w:rsidRDefault="008C4450" w:rsidP="008C4450">
            <w:pPr>
              <w:rPr>
                <w:b/>
                <w:bCs/>
                <w:noProof/>
              </w:rPr>
            </w:pPr>
            <w:r>
              <w:rPr>
                <w:b/>
                <w:bCs/>
                <w:noProof/>
              </w:rPr>
              <w:lastRenderedPageBreak/>
              <w:drawing>
                <wp:inline distT="0" distB="0" distL="0" distR="0" wp14:anchorId="799D5BE1" wp14:editId="3968BB9F">
                  <wp:extent cx="3063766" cy="3551570"/>
                  <wp:effectExtent l="0" t="0" r="3810" b="0"/>
                  <wp:docPr id="24" name="Picture 24" descr="C:\TAS Wireframes\5_11_20118\Edit Reports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AS Wireframes\5_11_20118\Edit Reports Config.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63514" cy="3551278"/>
                          </a:xfrm>
                          <a:prstGeom prst="rect">
                            <a:avLst/>
                          </a:prstGeom>
                          <a:noFill/>
                          <a:ln>
                            <a:noFill/>
                          </a:ln>
                        </pic:spPr>
                      </pic:pic>
                    </a:graphicData>
                  </a:graphic>
                </wp:inline>
              </w:drawing>
            </w:r>
          </w:p>
        </w:tc>
        <w:tc>
          <w:tcPr>
            <w:tcW w:w="5188" w:type="dxa"/>
          </w:tcPr>
          <w:p w14:paraId="5C6DD8F6" w14:textId="1D53F76E" w:rsidR="008C4450" w:rsidRDefault="008C4450" w:rsidP="008C4450">
            <w:pPr>
              <w:rPr>
                <w:b/>
                <w:bCs/>
                <w:noProof/>
              </w:rPr>
            </w:pPr>
            <w:r>
              <w:rPr>
                <w:b/>
                <w:bCs/>
                <w:noProof/>
              </w:rPr>
              <w:drawing>
                <wp:inline distT="0" distB="0" distL="0" distR="0" wp14:anchorId="3947F1A1" wp14:editId="0E9C0E6F">
                  <wp:extent cx="3000703" cy="3478466"/>
                  <wp:effectExtent l="0" t="0" r="0" b="8255"/>
                  <wp:docPr id="28" name="Picture 28" descr="C:\TAS Wireframes\5_11_20118\Contac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AS Wireframes\5_11_20118\Contact Us.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03564" cy="3481782"/>
                          </a:xfrm>
                          <a:prstGeom prst="rect">
                            <a:avLst/>
                          </a:prstGeom>
                          <a:noFill/>
                          <a:ln>
                            <a:noFill/>
                          </a:ln>
                        </pic:spPr>
                      </pic:pic>
                    </a:graphicData>
                  </a:graphic>
                </wp:inline>
              </w:drawing>
            </w:r>
          </w:p>
        </w:tc>
      </w:tr>
      <w:tr w:rsidR="00B82D70" w14:paraId="021037A9" w14:textId="77777777" w:rsidTr="00B82D70">
        <w:tc>
          <w:tcPr>
            <w:tcW w:w="5342" w:type="dxa"/>
          </w:tcPr>
          <w:p w14:paraId="0A573881" w14:textId="75E429B0" w:rsidR="00B82D70" w:rsidRDefault="00F00C1E" w:rsidP="00F00C1E">
            <w:pPr>
              <w:rPr>
                <w:b/>
                <w:bCs/>
              </w:rPr>
            </w:pPr>
            <w:r>
              <w:rPr>
                <w:b/>
                <w:bCs/>
                <w:noProof/>
              </w:rPr>
              <w:lastRenderedPageBreak/>
              <w:drawing>
                <wp:inline distT="0" distB="0" distL="0" distR="0" wp14:anchorId="4D202AB1" wp14:editId="71C45403">
                  <wp:extent cx="3155182" cy="3657204"/>
                  <wp:effectExtent l="0" t="0" r="7620" b="635"/>
                  <wp:docPr id="31" name="Picture 31" descr="C:\TAS Wireframes\5_11_20118\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AS Wireframes\5_11_20118\eAdmi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55152" cy="3657169"/>
                          </a:xfrm>
                          <a:prstGeom prst="rect">
                            <a:avLst/>
                          </a:prstGeom>
                          <a:noFill/>
                          <a:ln>
                            <a:noFill/>
                          </a:ln>
                        </pic:spPr>
                      </pic:pic>
                    </a:graphicData>
                  </a:graphic>
                </wp:inline>
              </w:drawing>
            </w:r>
            <w:r w:rsidR="008C4450">
              <w:rPr>
                <w:b/>
                <w:bCs/>
                <w:noProof/>
              </w:rPr>
              <w:drawing>
                <wp:inline distT="0" distB="0" distL="0" distR="0" wp14:anchorId="16441750" wp14:editId="51168B78">
                  <wp:extent cx="3116317" cy="3612489"/>
                  <wp:effectExtent l="0" t="0" r="8255" b="7620"/>
                  <wp:docPr id="26" name="Picture 26" descr="C:\TAS Wireframes\5_11_20118\System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AS Wireframes\5_11_20118\System Home.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17735" cy="3614133"/>
                          </a:xfrm>
                          <a:prstGeom prst="rect">
                            <a:avLst/>
                          </a:prstGeom>
                          <a:noFill/>
                          <a:ln>
                            <a:noFill/>
                          </a:ln>
                        </pic:spPr>
                      </pic:pic>
                    </a:graphicData>
                  </a:graphic>
                </wp:inline>
              </w:drawing>
            </w:r>
          </w:p>
        </w:tc>
        <w:tc>
          <w:tcPr>
            <w:tcW w:w="5188" w:type="dxa"/>
          </w:tcPr>
          <w:p w14:paraId="4F1F6270" w14:textId="1CA0C563" w:rsidR="00B82D70" w:rsidRDefault="00F00C1E" w:rsidP="00F00C1E">
            <w:pPr>
              <w:rPr>
                <w:b/>
                <w:bCs/>
              </w:rPr>
            </w:pPr>
            <w:r>
              <w:rPr>
                <w:b/>
                <w:bCs/>
                <w:noProof/>
              </w:rPr>
              <w:drawing>
                <wp:inline distT="0" distB="0" distL="0" distR="0" wp14:anchorId="3F83DCA5" wp14:editId="56C40B7B">
                  <wp:extent cx="3137895" cy="3637503"/>
                  <wp:effectExtent l="0" t="0" r="5715" b="1270"/>
                  <wp:docPr id="29" name="Picture 29" descr="C:\TAS Wireframes\5_11_20118\Hel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AS Wireframes\5_11_20118\Help Pag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45646" cy="3646488"/>
                          </a:xfrm>
                          <a:prstGeom prst="rect">
                            <a:avLst/>
                          </a:prstGeom>
                          <a:noFill/>
                          <a:ln>
                            <a:noFill/>
                          </a:ln>
                        </pic:spPr>
                      </pic:pic>
                    </a:graphicData>
                  </a:graphic>
                </wp:inline>
              </w:drawing>
            </w:r>
            <w:r>
              <w:rPr>
                <w:b/>
                <w:bCs/>
                <w:noProof/>
              </w:rPr>
              <w:drawing>
                <wp:inline distT="0" distB="0" distL="0" distR="0" wp14:anchorId="4616123C" wp14:editId="0CCDE451">
                  <wp:extent cx="3138185" cy="3637504"/>
                  <wp:effectExtent l="0" t="0" r="5080" b="1270"/>
                  <wp:docPr id="30" name="Picture 30" descr="C:\TAS Wireframes\5_11_20118\IAM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AS Wireframes\5_11_20118\IAM Manag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35765" cy="3634700"/>
                          </a:xfrm>
                          <a:prstGeom prst="rect">
                            <a:avLst/>
                          </a:prstGeom>
                          <a:noFill/>
                          <a:ln>
                            <a:noFill/>
                          </a:ln>
                        </pic:spPr>
                      </pic:pic>
                    </a:graphicData>
                  </a:graphic>
                </wp:inline>
              </w:drawing>
            </w:r>
          </w:p>
        </w:tc>
      </w:tr>
      <w:tr w:rsidR="00B82D70" w14:paraId="7A132192" w14:textId="77777777" w:rsidTr="00B82D70">
        <w:tc>
          <w:tcPr>
            <w:tcW w:w="5342" w:type="dxa"/>
          </w:tcPr>
          <w:p w14:paraId="70AC9C0F" w14:textId="418A1117" w:rsidR="00B82D70" w:rsidRDefault="00B82D70" w:rsidP="00A17716">
            <w:pPr>
              <w:rPr>
                <w:b/>
                <w:bCs/>
              </w:rPr>
            </w:pPr>
          </w:p>
        </w:tc>
        <w:tc>
          <w:tcPr>
            <w:tcW w:w="5188" w:type="dxa"/>
          </w:tcPr>
          <w:p w14:paraId="28EBD33A" w14:textId="77777777" w:rsidR="00B82D70" w:rsidRDefault="00B82D70" w:rsidP="00A17716">
            <w:pPr>
              <w:rPr>
                <w:b/>
                <w:bCs/>
              </w:rPr>
            </w:pPr>
          </w:p>
        </w:tc>
      </w:tr>
    </w:tbl>
    <w:p w14:paraId="18EA63ED" w14:textId="77777777" w:rsidR="00B82D70" w:rsidRDefault="00B82D70" w:rsidP="00A17716">
      <w:pPr>
        <w:rPr>
          <w:b/>
          <w:bCs/>
        </w:rPr>
      </w:pPr>
    </w:p>
    <w:p w14:paraId="73082907" w14:textId="77777777" w:rsidR="00B82D70" w:rsidRDefault="00B82D70" w:rsidP="00A17716">
      <w:pPr>
        <w:rPr>
          <w:b/>
          <w:bCs/>
        </w:rPr>
      </w:pPr>
    </w:p>
    <w:p w14:paraId="1B1AD8A6" w14:textId="77777777" w:rsidR="00B82D70" w:rsidRDefault="00B82D70" w:rsidP="00A17716">
      <w:pPr>
        <w:rPr>
          <w:b/>
          <w:bCs/>
        </w:rPr>
      </w:pPr>
    </w:p>
    <w:p w14:paraId="1BCA0E3D" w14:textId="2643AC25" w:rsidR="00A17716" w:rsidRPr="00034C3A" w:rsidRDefault="00A17716" w:rsidP="00A17716">
      <w:r w:rsidRPr="00034C3A">
        <w:rPr>
          <w:b/>
          <w:bCs/>
        </w:rPr>
        <w:t>Webpage Error Handling</w:t>
      </w:r>
    </w:p>
    <w:p w14:paraId="3190EEC3" w14:textId="77777777" w:rsidR="00A17716" w:rsidRPr="00034C3A" w:rsidRDefault="00A17716" w:rsidP="00A17716">
      <w:r w:rsidRPr="00034C3A">
        <w:t>A shared Angular error handling component (shared component) will be developed which will be used by MCCF TAS Angular applications to handle UI errors. (Each application will include its own instance.)</w:t>
      </w:r>
    </w:p>
    <w:p w14:paraId="202475F3" w14:textId="77777777" w:rsidR="00A17716" w:rsidRPr="00034C3A" w:rsidRDefault="00A17716" w:rsidP="00A17716">
      <w:r w:rsidRPr="00034C3A">
        <w:t>The shared component could be implemented in a backend service later (the tradeoff will be more backend calls) instead of implementing it in the presentation layer (If page load times become an issue, it might need to be prioritized what is loaded in the UI).</w:t>
      </w:r>
    </w:p>
    <w:p w14:paraId="31CDAD37" w14:textId="77777777" w:rsidR="00A17716" w:rsidRDefault="00A17716" w:rsidP="00A17716">
      <w:r w:rsidRPr="00034C3A">
        <w:t>The shared component will use a configuration file which determines how it will handle UI errors and which information to display to the user.</w:t>
      </w:r>
    </w:p>
    <w:p w14:paraId="3A7AEAD3" w14:textId="4EC99662" w:rsidR="00A17716" w:rsidRPr="009C1A65" w:rsidRDefault="00A17716" w:rsidP="00A17716">
      <w:pPr>
        <w:pStyle w:val="Caption"/>
        <w:rPr>
          <w:rFonts w:ascii="Arial" w:hAnsi="Arial" w:cs="Arial"/>
        </w:rPr>
      </w:pPr>
      <w:bookmarkStart w:id="92" w:name="_Toc514659866"/>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23</w:t>
      </w:r>
      <w:r w:rsidRPr="009C1A65">
        <w:rPr>
          <w:rFonts w:ascii="Arial" w:hAnsi="Arial" w:cs="Arial"/>
          <w:noProof/>
        </w:rPr>
        <w:fldChar w:fldCharType="end"/>
      </w:r>
      <w:r w:rsidRPr="009C1A65">
        <w:rPr>
          <w:rFonts w:ascii="Arial" w:hAnsi="Arial" w:cs="Arial"/>
        </w:rPr>
        <w:t xml:space="preserve"> - MCCF TAS Error Handling High-level Design</w:t>
      </w:r>
      <w:bookmarkEnd w:id="92"/>
    </w:p>
    <w:p w14:paraId="188F844F" w14:textId="77777777" w:rsidR="00A17716" w:rsidRPr="00034C3A" w:rsidRDefault="00A17716" w:rsidP="00A17716">
      <w:r w:rsidRPr="00034C3A">
        <w:rPr>
          <w:noProof/>
        </w:rPr>
        <w:drawing>
          <wp:inline distT="0" distB="0" distL="0" distR="0" wp14:anchorId="01D4DA27" wp14:editId="5DC1B8EC">
            <wp:extent cx="5029200" cy="3200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29200" cy="3200400"/>
                    </a:xfrm>
                    <a:prstGeom prst="rect">
                      <a:avLst/>
                    </a:prstGeom>
                    <a:noFill/>
                    <a:ln>
                      <a:noFill/>
                    </a:ln>
                  </pic:spPr>
                </pic:pic>
              </a:graphicData>
            </a:graphic>
          </wp:inline>
        </w:drawing>
      </w:r>
    </w:p>
    <w:p w14:paraId="54D39481" w14:textId="77777777" w:rsidR="00A17716" w:rsidRPr="00034C3A" w:rsidRDefault="00A17716" w:rsidP="00A17716">
      <w:r w:rsidRPr="00034C3A">
        <w:t>The configuration file will be stored centrally on a file share (location must be defined yet) or in the database. This way it will be accessible by every application that uses the shared component. Editing of the configuration file could be done through a planned content management capability in the future to allow assigning permissions, tracking changes, and approvals.</w:t>
      </w:r>
    </w:p>
    <w:p w14:paraId="53F4EF7B" w14:textId="77777777" w:rsidR="00A17716" w:rsidRPr="00034C3A" w:rsidRDefault="00A17716" w:rsidP="00A17716">
      <w:r w:rsidRPr="00034C3A">
        <w:t>The configuration file will be in the JSON notation and will have the following structure:</w:t>
      </w:r>
    </w:p>
    <w:p w14:paraId="76941A9F" w14:textId="77777777" w:rsidR="00A17716" w:rsidRPr="00034C3A" w:rsidRDefault="00A17716" w:rsidP="00C82122">
      <w:pPr>
        <w:numPr>
          <w:ilvl w:val="0"/>
          <w:numId w:val="48"/>
        </w:numPr>
      </w:pPr>
      <w:proofErr w:type="gramStart"/>
      <w:r w:rsidRPr="00034C3A">
        <w:t>errors[</w:t>
      </w:r>
      <w:proofErr w:type="gramEnd"/>
      <w:r w:rsidRPr="00034C3A">
        <w:t>]</w:t>
      </w:r>
    </w:p>
    <w:p w14:paraId="2ACE36E8" w14:textId="77777777" w:rsidR="00A17716" w:rsidRPr="00034C3A" w:rsidRDefault="00A17716" w:rsidP="00C82122">
      <w:pPr>
        <w:numPr>
          <w:ilvl w:val="1"/>
          <w:numId w:val="48"/>
        </w:numPr>
      </w:pPr>
      <w:r w:rsidRPr="00034C3A">
        <w:t>errorCode</w:t>
      </w:r>
    </w:p>
    <w:p w14:paraId="441D208C" w14:textId="77777777" w:rsidR="00A17716" w:rsidRPr="00034C3A" w:rsidRDefault="00A17716" w:rsidP="00C82122">
      <w:pPr>
        <w:numPr>
          <w:ilvl w:val="1"/>
          <w:numId w:val="48"/>
        </w:numPr>
      </w:pPr>
      <w:r w:rsidRPr="00034C3A">
        <w:t>errorMessageUser</w:t>
      </w:r>
    </w:p>
    <w:p w14:paraId="2C767287" w14:textId="77777777" w:rsidR="00A17716" w:rsidRPr="00034C3A" w:rsidRDefault="00A17716" w:rsidP="00C82122">
      <w:pPr>
        <w:numPr>
          <w:ilvl w:val="1"/>
          <w:numId w:val="48"/>
        </w:numPr>
      </w:pPr>
      <w:r w:rsidRPr="00034C3A">
        <w:t>errorMessageTechnical</w:t>
      </w:r>
    </w:p>
    <w:p w14:paraId="57146C73" w14:textId="77777777" w:rsidR="00A17716" w:rsidRPr="00034C3A" w:rsidRDefault="00A17716" w:rsidP="00C82122">
      <w:pPr>
        <w:numPr>
          <w:ilvl w:val="0"/>
          <w:numId w:val="48"/>
        </w:numPr>
      </w:pPr>
      <w:proofErr w:type="gramStart"/>
      <w:r w:rsidRPr="00034C3A">
        <w:t>contacts[</w:t>
      </w:r>
      <w:proofErr w:type="gramEnd"/>
      <w:r w:rsidRPr="00034C3A">
        <w:t>]</w:t>
      </w:r>
    </w:p>
    <w:p w14:paraId="45915596" w14:textId="77777777" w:rsidR="00A17716" w:rsidRPr="00034C3A" w:rsidRDefault="00A17716" w:rsidP="00C82122">
      <w:pPr>
        <w:numPr>
          <w:ilvl w:val="1"/>
          <w:numId w:val="48"/>
        </w:numPr>
      </w:pPr>
      <w:r w:rsidRPr="00034C3A">
        <w:t>application</w:t>
      </w:r>
    </w:p>
    <w:p w14:paraId="738D4537" w14:textId="77777777" w:rsidR="00A17716" w:rsidRPr="00034C3A" w:rsidRDefault="00A17716" w:rsidP="00C82122">
      <w:pPr>
        <w:numPr>
          <w:ilvl w:val="1"/>
          <w:numId w:val="48"/>
        </w:numPr>
      </w:pPr>
      <w:r w:rsidRPr="00034C3A">
        <w:lastRenderedPageBreak/>
        <w:t>contact</w:t>
      </w:r>
    </w:p>
    <w:p w14:paraId="0DA53423" w14:textId="77777777" w:rsidR="00A17716" w:rsidRPr="00034C3A" w:rsidRDefault="00A17716" w:rsidP="00C82122">
      <w:pPr>
        <w:numPr>
          <w:ilvl w:val="2"/>
          <w:numId w:val="48"/>
        </w:numPr>
      </w:pPr>
      <w:r w:rsidRPr="00034C3A">
        <w:t>name</w:t>
      </w:r>
    </w:p>
    <w:p w14:paraId="15CDDE96" w14:textId="77777777" w:rsidR="00A17716" w:rsidRPr="00034C3A" w:rsidRDefault="00A17716" w:rsidP="00C82122">
      <w:pPr>
        <w:numPr>
          <w:ilvl w:val="2"/>
          <w:numId w:val="48"/>
        </w:numPr>
      </w:pPr>
      <w:r w:rsidRPr="00034C3A">
        <w:t>email</w:t>
      </w:r>
    </w:p>
    <w:p w14:paraId="15E0D8FE" w14:textId="77777777" w:rsidR="00A17716" w:rsidRPr="00034C3A" w:rsidRDefault="00A17716" w:rsidP="00A17716">
      <w:r w:rsidRPr="00034C3A">
        <w:t xml:space="preserve">The name of the configuration file will be </w:t>
      </w:r>
      <w:r w:rsidRPr="00034C3A">
        <w:rPr>
          <w:b/>
          <w:i/>
        </w:rPr>
        <w:t>errorConfig.json</w:t>
      </w:r>
    </w:p>
    <w:p w14:paraId="6DF13A19" w14:textId="77777777" w:rsidR="00A17716" w:rsidRPr="00034C3A" w:rsidRDefault="00A17716" w:rsidP="00A17716">
      <w:r w:rsidRPr="00034C3A">
        <w:t>Example configuration file:</w:t>
      </w:r>
    </w:p>
    <w:p w14:paraId="5A4EC944" w14:textId="77777777" w:rsidR="00A17716" w:rsidRPr="00034C3A" w:rsidRDefault="00A17716" w:rsidP="00A17716">
      <w:pPr>
        <w:rPr>
          <w:b/>
          <w:i/>
        </w:rPr>
      </w:pPr>
      <w:r w:rsidRPr="00034C3A">
        <w:rPr>
          <w:b/>
          <w:i/>
        </w:rPr>
        <w:t>{</w:t>
      </w:r>
    </w:p>
    <w:p w14:paraId="1B8C1D08" w14:textId="77777777" w:rsidR="00A17716" w:rsidRPr="00034C3A" w:rsidRDefault="00A17716" w:rsidP="00A17716">
      <w:pPr>
        <w:rPr>
          <w:b/>
          <w:i/>
        </w:rPr>
      </w:pPr>
      <w:r w:rsidRPr="00034C3A">
        <w:rPr>
          <w:b/>
          <w:i/>
        </w:rPr>
        <w:t xml:space="preserve">  "errors": [</w:t>
      </w:r>
    </w:p>
    <w:p w14:paraId="694281E3" w14:textId="77777777" w:rsidR="00A17716" w:rsidRPr="00034C3A" w:rsidRDefault="00A17716" w:rsidP="00A17716">
      <w:pPr>
        <w:rPr>
          <w:b/>
          <w:i/>
        </w:rPr>
      </w:pPr>
      <w:r w:rsidRPr="00034C3A">
        <w:rPr>
          <w:b/>
          <w:i/>
        </w:rPr>
        <w:t xml:space="preserve">    {</w:t>
      </w:r>
    </w:p>
    <w:p w14:paraId="377DD455" w14:textId="77777777" w:rsidR="00A17716" w:rsidRPr="00034C3A" w:rsidRDefault="00A17716" w:rsidP="00A17716">
      <w:pPr>
        <w:rPr>
          <w:b/>
          <w:i/>
        </w:rPr>
      </w:pPr>
      <w:r w:rsidRPr="00034C3A">
        <w:rPr>
          <w:b/>
          <w:i/>
        </w:rPr>
        <w:t xml:space="preserve">      "errorCode": "HTTP 500",</w:t>
      </w:r>
    </w:p>
    <w:p w14:paraId="714785CF" w14:textId="77777777" w:rsidR="00A17716" w:rsidRPr="00034C3A" w:rsidRDefault="00A17716" w:rsidP="00A17716">
      <w:pPr>
        <w:rPr>
          <w:b/>
          <w:i/>
        </w:rPr>
      </w:pPr>
      <w:r w:rsidRPr="00034C3A">
        <w:rPr>
          <w:b/>
          <w:i/>
        </w:rPr>
        <w:t xml:space="preserve">      "errorMessageUser": "good error message that denotes what is occurring",</w:t>
      </w:r>
    </w:p>
    <w:p w14:paraId="5FE55A99" w14:textId="77777777" w:rsidR="00A17716" w:rsidRPr="00034C3A" w:rsidRDefault="00A17716" w:rsidP="00A17716">
      <w:pPr>
        <w:rPr>
          <w:b/>
          <w:i/>
        </w:rPr>
      </w:pPr>
      <w:r w:rsidRPr="00034C3A">
        <w:rPr>
          <w:b/>
          <w:i/>
        </w:rPr>
        <w:t xml:space="preserve">      "errorMessageTechnical": "Internal Server Error"</w:t>
      </w:r>
    </w:p>
    <w:p w14:paraId="7CD177EB" w14:textId="77777777" w:rsidR="00A17716" w:rsidRPr="00034C3A" w:rsidRDefault="00A17716" w:rsidP="00A17716">
      <w:pPr>
        <w:rPr>
          <w:b/>
          <w:i/>
        </w:rPr>
      </w:pPr>
      <w:r w:rsidRPr="00034C3A">
        <w:rPr>
          <w:b/>
          <w:i/>
        </w:rPr>
        <w:t xml:space="preserve">    },</w:t>
      </w:r>
    </w:p>
    <w:p w14:paraId="0AF2787F" w14:textId="77777777" w:rsidR="00A17716" w:rsidRPr="00034C3A" w:rsidRDefault="00A17716" w:rsidP="00A17716">
      <w:pPr>
        <w:rPr>
          <w:b/>
          <w:i/>
        </w:rPr>
      </w:pPr>
      <w:r w:rsidRPr="00034C3A">
        <w:rPr>
          <w:b/>
          <w:i/>
        </w:rPr>
        <w:t xml:space="preserve">    {</w:t>
      </w:r>
    </w:p>
    <w:p w14:paraId="13055903" w14:textId="77777777" w:rsidR="00A17716" w:rsidRPr="00034C3A" w:rsidRDefault="00A17716" w:rsidP="00A17716">
      <w:pPr>
        <w:rPr>
          <w:b/>
          <w:i/>
        </w:rPr>
      </w:pPr>
      <w:r w:rsidRPr="00034C3A">
        <w:rPr>
          <w:b/>
          <w:i/>
        </w:rPr>
        <w:t xml:space="preserve">      "errorCode": "HTTP 501",</w:t>
      </w:r>
    </w:p>
    <w:p w14:paraId="4F347665" w14:textId="77777777" w:rsidR="00A17716" w:rsidRPr="00034C3A" w:rsidRDefault="00A17716" w:rsidP="00A17716">
      <w:pPr>
        <w:rPr>
          <w:b/>
          <w:i/>
        </w:rPr>
      </w:pPr>
      <w:r w:rsidRPr="00034C3A">
        <w:rPr>
          <w:b/>
          <w:i/>
        </w:rPr>
        <w:t xml:space="preserve">      "errorMessageUser": "good error message that denotes what is occurring",</w:t>
      </w:r>
    </w:p>
    <w:p w14:paraId="2AAEE446" w14:textId="77777777" w:rsidR="00A17716" w:rsidRPr="00034C3A" w:rsidRDefault="00A17716" w:rsidP="00A17716">
      <w:pPr>
        <w:rPr>
          <w:b/>
          <w:i/>
        </w:rPr>
      </w:pPr>
      <w:r w:rsidRPr="00034C3A">
        <w:rPr>
          <w:b/>
          <w:i/>
        </w:rPr>
        <w:t xml:space="preserve">      "errorMessageTechnical": "Not Implemented"</w:t>
      </w:r>
    </w:p>
    <w:p w14:paraId="12781445" w14:textId="77777777" w:rsidR="00A17716" w:rsidRPr="00034C3A" w:rsidRDefault="00A17716" w:rsidP="00A17716">
      <w:pPr>
        <w:rPr>
          <w:b/>
          <w:i/>
        </w:rPr>
      </w:pPr>
      <w:r w:rsidRPr="00034C3A">
        <w:rPr>
          <w:b/>
          <w:i/>
        </w:rPr>
        <w:t xml:space="preserve">    },</w:t>
      </w:r>
    </w:p>
    <w:p w14:paraId="23AE4F71" w14:textId="77777777" w:rsidR="00A17716" w:rsidRPr="00034C3A" w:rsidRDefault="00A17716" w:rsidP="00A17716">
      <w:pPr>
        <w:rPr>
          <w:b/>
          <w:i/>
        </w:rPr>
      </w:pPr>
      <w:r w:rsidRPr="00034C3A">
        <w:rPr>
          <w:b/>
          <w:i/>
        </w:rPr>
        <w:t xml:space="preserve">    {</w:t>
      </w:r>
    </w:p>
    <w:p w14:paraId="712A7A9D" w14:textId="77777777" w:rsidR="00A17716" w:rsidRPr="00034C3A" w:rsidRDefault="00A17716" w:rsidP="00A17716">
      <w:pPr>
        <w:rPr>
          <w:b/>
          <w:i/>
        </w:rPr>
      </w:pPr>
      <w:r w:rsidRPr="00034C3A">
        <w:rPr>
          <w:b/>
          <w:i/>
        </w:rPr>
        <w:t xml:space="preserve">      "errorCode": "timeoutVistA",</w:t>
      </w:r>
    </w:p>
    <w:p w14:paraId="05AECDB4" w14:textId="77777777" w:rsidR="00A17716" w:rsidRPr="00034C3A" w:rsidRDefault="00A17716" w:rsidP="00A17716">
      <w:pPr>
        <w:rPr>
          <w:b/>
          <w:i/>
        </w:rPr>
      </w:pPr>
      <w:r w:rsidRPr="00034C3A">
        <w:rPr>
          <w:b/>
          <w:i/>
        </w:rPr>
        <w:t xml:space="preserve">      "errorMessageUser": "A timeout occured while accessing VistA. Please try again later.",</w:t>
      </w:r>
    </w:p>
    <w:p w14:paraId="1E161ED3" w14:textId="77777777" w:rsidR="00A17716" w:rsidRPr="00034C3A" w:rsidRDefault="00A17716" w:rsidP="00A17716">
      <w:pPr>
        <w:rPr>
          <w:b/>
          <w:i/>
        </w:rPr>
      </w:pPr>
      <w:r w:rsidRPr="00034C3A">
        <w:rPr>
          <w:b/>
          <w:i/>
        </w:rPr>
        <w:t xml:space="preserve">      "errorMessageTechnical": "timeout technical message"</w:t>
      </w:r>
    </w:p>
    <w:p w14:paraId="51A9537A" w14:textId="77777777" w:rsidR="00A17716" w:rsidRPr="00034C3A" w:rsidRDefault="00A17716" w:rsidP="00A17716">
      <w:pPr>
        <w:rPr>
          <w:b/>
          <w:i/>
        </w:rPr>
      </w:pPr>
      <w:r w:rsidRPr="00034C3A">
        <w:rPr>
          <w:b/>
          <w:i/>
        </w:rPr>
        <w:t xml:space="preserve">    },</w:t>
      </w:r>
    </w:p>
    <w:p w14:paraId="67F44C74" w14:textId="77777777" w:rsidR="00A17716" w:rsidRPr="00034C3A" w:rsidRDefault="00A17716" w:rsidP="00A17716">
      <w:pPr>
        <w:rPr>
          <w:b/>
          <w:i/>
        </w:rPr>
      </w:pPr>
      <w:r w:rsidRPr="00034C3A">
        <w:rPr>
          <w:b/>
          <w:i/>
        </w:rPr>
        <w:t xml:space="preserve">    {</w:t>
      </w:r>
    </w:p>
    <w:p w14:paraId="2225F5E1" w14:textId="77777777" w:rsidR="00A17716" w:rsidRPr="00034C3A" w:rsidRDefault="00A17716" w:rsidP="00A17716">
      <w:pPr>
        <w:rPr>
          <w:b/>
          <w:i/>
        </w:rPr>
      </w:pPr>
      <w:r w:rsidRPr="00034C3A">
        <w:rPr>
          <w:b/>
          <w:i/>
        </w:rPr>
        <w:t xml:space="preserve">      "errorCode": "default",</w:t>
      </w:r>
    </w:p>
    <w:p w14:paraId="25567642" w14:textId="77777777" w:rsidR="00A17716" w:rsidRPr="00034C3A" w:rsidRDefault="00A17716" w:rsidP="00A17716">
      <w:pPr>
        <w:rPr>
          <w:b/>
          <w:i/>
        </w:rPr>
      </w:pPr>
      <w:r w:rsidRPr="00034C3A">
        <w:rPr>
          <w:b/>
          <w:i/>
        </w:rPr>
        <w:t xml:space="preserve">      "errorMessageUser": "An error occu</w:t>
      </w:r>
      <w:r>
        <w:rPr>
          <w:b/>
          <w:i/>
        </w:rPr>
        <w:t>r</w:t>
      </w:r>
      <w:r w:rsidRPr="00034C3A">
        <w:rPr>
          <w:b/>
          <w:i/>
        </w:rPr>
        <w:t>red",</w:t>
      </w:r>
    </w:p>
    <w:p w14:paraId="01037A54" w14:textId="77777777" w:rsidR="00A17716" w:rsidRPr="00034C3A" w:rsidRDefault="00A17716" w:rsidP="00A17716">
      <w:pPr>
        <w:rPr>
          <w:b/>
          <w:i/>
        </w:rPr>
      </w:pPr>
      <w:r w:rsidRPr="00034C3A">
        <w:rPr>
          <w:b/>
          <w:i/>
        </w:rPr>
        <w:t xml:space="preserve">      "errorMessageTechnical": "An error occu</w:t>
      </w:r>
      <w:r>
        <w:rPr>
          <w:b/>
          <w:i/>
        </w:rPr>
        <w:t>r</w:t>
      </w:r>
      <w:r w:rsidRPr="00034C3A">
        <w:rPr>
          <w:b/>
          <w:i/>
        </w:rPr>
        <w:t>red - default"</w:t>
      </w:r>
    </w:p>
    <w:p w14:paraId="7D788C67" w14:textId="77777777" w:rsidR="00A17716" w:rsidRPr="00034C3A" w:rsidRDefault="00A17716" w:rsidP="00A17716">
      <w:pPr>
        <w:rPr>
          <w:b/>
          <w:i/>
        </w:rPr>
      </w:pPr>
      <w:r w:rsidRPr="00034C3A">
        <w:rPr>
          <w:b/>
          <w:i/>
        </w:rPr>
        <w:t xml:space="preserve">    }</w:t>
      </w:r>
    </w:p>
    <w:p w14:paraId="14AF4BD9" w14:textId="77777777" w:rsidR="00A17716" w:rsidRPr="00034C3A" w:rsidRDefault="00A17716" w:rsidP="00A17716">
      <w:pPr>
        <w:rPr>
          <w:b/>
          <w:i/>
        </w:rPr>
      </w:pPr>
      <w:r w:rsidRPr="00034C3A">
        <w:rPr>
          <w:b/>
          <w:i/>
        </w:rPr>
        <w:t xml:space="preserve">  ],</w:t>
      </w:r>
    </w:p>
    <w:p w14:paraId="23FD8F96" w14:textId="77777777" w:rsidR="00A17716" w:rsidRPr="00034C3A" w:rsidRDefault="00A17716" w:rsidP="00A17716">
      <w:pPr>
        <w:rPr>
          <w:b/>
          <w:i/>
        </w:rPr>
      </w:pPr>
      <w:r w:rsidRPr="00034C3A">
        <w:rPr>
          <w:b/>
          <w:i/>
        </w:rPr>
        <w:t xml:space="preserve">  "contacts": [</w:t>
      </w:r>
    </w:p>
    <w:p w14:paraId="517A3978" w14:textId="77777777" w:rsidR="00A17716" w:rsidRPr="00034C3A" w:rsidRDefault="00A17716" w:rsidP="00A17716">
      <w:pPr>
        <w:rPr>
          <w:b/>
          <w:i/>
        </w:rPr>
      </w:pPr>
      <w:r w:rsidRPr="00034C3A">
        <w:rPr>
          <w:b/>
          <w:i/>
        </w:rPr>
        <w:t xml:space="preserve">    {</w:t>
      </w:r>
    </w:p>
    <w:p w14:paraId="58FB917A" w14:textId="77777777" w:rsidR="00A17716" w:rsidRPr="00034C3A" w:rsidRDefault="00A17716" w:rsidP="00A17716">
      <w:pPr>
        <w:rPr>
          <w:b/>
          <w:i/>
        </w:rPr>
      </w:pPr>
      <w:r w:rsidRPr="00034C3A">
        <w:rPr>
          <w:b/>
          <w:i/>
        </w:rPr>
        <w:t xml:space="preserve">      "application": "eBilling",</w:t>
      </w:r>
    </w:p>
    <w:p w14:paraId="4608C9D7" w14:textId="77777777" w:rsidR="00A17716" w:rsidRPr="00034C3A" w:rsidRDefault="00A17716" w:rsidP="00A17716">
      <w:pPr>
        <w:rPr>
          <w:b/>
          <w:i/>
        </w:rPr>
      </w:pPr>
      <w:r w:rsidRPr="00034C3A">
        <w:rPr>
          <w:b/>
          <w:i/>
        </w:rPr>
        <w:t xml:space="preserve">      "contact": {</w:t>
      </w:r>
    </w:p>
    <w:p w14:paraId="5A3412BF" w14:textId="77777777" w:rsidR="00A17716" w:rsidRPr="00034C3A" w:rsidRDefault="00A17716" w:rsidP="00A17716">
      <w:pPr>
        <w:rPr>
          <w:b/>
          <w:i/>
        </w:rPr>
      </w:pPr>
      <w:r w:rsidRPr="00034C3A">
        <w:rPr>
          <w:b/>
          <w:i/>
        </w:rPr>
        <w:t xml:space="preserve">        "name": "First Name LastName",</w:t>
      </w:r>
    </w:p>
    <w:p w14:paraId="1AC01AD5" w14:textId="77777777" w:rsidR="00A17716" w:rsidRPr="00034C3A" w:rsidRDefault="00A17716" w:rsidP="00A17716">
      <w:pPr>
        <w:rPr>
          <w:b/>
          <w:i/>
        </w:rPr>
      </w:pPr>
      <w:r w:rsidRPr="00034C3A">
        <w:rPr>
          <w:b/>
          <w:i/>
        </w:rPr>
        <w:lastRenderedPageBreak/>
        <w:t xml:space="preserve">        "email": "first.last@va.gov"</w:t>
      </w:r>
    </w:p>
    <w:p w14:paraId="56D21101" w14:textId="77777777" w:rsidR="00A17716" w:rsidRPr="00034C3A" w:rsidRDefault="00A17716" w:rsidP="00A17716">
      <w:pPr>
        <w:rPr>
          <w:b/>
          <w:i/>
        </w:rPr>
      </w:pPr>
      <w:r w:rsidRPr="00034C3A">
        <w:rPr>
          <w:b/>
          <w:i/>
        </w:rPr>
        <w:t xml:space="preserve">      }</w:t>
      </w:r>
    </w:p>
    <w:p w14:paraId="53E332F9" w14:textId="77777777" w:rsidR="00A17716" w:rsidRPr="00034C3A" w:rsidRDefault="00A17716" w:rsidP="00A17716">
      <w:pPr>
        <w:rPr>
          <w:b/>
          <w:i/>
        </w:rPr>
      </w:pPr>
      <w:r w:rsidRPr="00034C3A">
        <w:rPr>
          <w:b/>
          <w:i/>
        </w:rPr>
        <w:t xml:space="preserve">    },</w:t>
      </w:r>
    </w:p>
    <w:p w14:paraId="4E274B9B" w14:textId="77777777" w:rsidR="00A17716" w:rsidRPr="00034C3A" w:rsidRDefault="00A17716" w:rsidP="00A17716">
      <w:pPr>
        <w:rPr>
          <w:b/>
          <w:i/>
        </w:rPr>
      </w:pPr>
      <w:r w:rsidRPr="00034C3A">
        <w:rPr>
          <w:b/>
          <w:i/>
        </w:rPr>
        <w:t xml:space="preserve">    {</w:t>
      </w:r>
    </w:p>
    <w:p w14:paraId="548C4848" w14:textId="77777777" w:rsidR="00A17716" w:rsidRPr="00034C3A" w:rsidRDefault="00A17716" w:rsidP="00A17716">
      <w:pPr>
        <w:rPr>
          <w:b/>
          <w:i/>
        </w:rPr>
      </w:pPr>
      <w:r w:rsidRPr="00034C3A">
        <w:rPr>
          <w:b/>
          <w:i/>
        </w:rPr>
        <w:t xml:space="preserve">      "application": "eInsurance",</w:t>
      </w:r>
    </w:p>
    <w:p w14:paraId="24BDDD3B" w14:textId="77777777" w:rsidR="00A17716" w:rsidRPr="00034C3A" w:rsidRDefault="00A17716" w:rsidP="00A17716">
      <w:pPr>
        <w:rPr>
          <w:b/>
          <w:i/>
        </w:rPr>
      </w:pPr>
      <w:r w:rsidRPr="00034C3A">
        <w:rPr>
          <w:b/>
          <w:i/>
        </w:rPr>
        <w:t xml:space="preserve">      "contact": {</w:t>
      </w:r>
    </w:p>
    <w:p w14:paraId="22DCE991" w14:textId="77777777" w:rsidR="00A17716" w:rsidRPr="00034C3A" w:rsidRDefault="00A17716" w:rsidP="00A17716">
      <w:pPr>
        <w:rPr>
          <w:b/>
          <w:i/>
        </w:rPr>
      </w:pPr>
      <w:r w:rsidRPr="00034C3A">
        <w:rPr>
          <w:b/>
          <w:i/>
        </w:rPr>
        <w:t xml:space="preserve">        "name": "First Name LastName",</w:t>
      </w:r>
    </w:p>
    <w:p w14:paraId="0FF91DF2" w14:textId="77777777" w:rsidR="00A17716" w:rsidRPr="00034C3A" w:rsidRDefault="00A17716" w:rsidP="00A17716">
      <w:pPr>
        <w:rPr>
          <w:b/>
          <w:i/>
        </w:rPr>
      </w:pPr>
      <w:r w:rsidRPr="00034C3A">
        <w:rPr>
          <w:b/>
          <w:i/>
        </w:rPr>
        <w:t xml:space="preserve">        "email": "first.last@va.gov"</w:t>
      </w:r>
    </w:p>
    <w:p w14:paraId="62FE7E37" w14:textId="77777777" w:rsidR="00A17716" w:rsidRPr="00034C3A" w:rsidRDefault="00A17716" w:rsidP="00A17716">
      <w:pPr>
        <w:rPr>
          <w:b/>
          <w:i/>
        </w:rPr>
      </w:pPr>
      <w:r w:rsidRPr="00034C3A">
        <w:rPr>
          <w:b/>
          <w:i/>
        </w:rPr>
        <w:t xml:space="preserve">      }</w:t>
      </w:r>
    </w:p>
    <w:p w14:paraId="583CF1C0" w14:textId="77777777" w:rsidR="00A17716" w:rsidRPr="00034C3A" w:rsidRDefault="00A17716" w:rsidP="00A17716">
      <w:pPr>
        <w:rPr>
          <w:b/>
          <w:i/>
        </w:rPr>
      </w:pPr>
      <w:r w:rsidRPr="00034C3A">
        <w:rPr>
          <w:b/>
          <w:i/>
        </w:rPr>
        <w:t xml:space="preserve">    }</w:t>
      </w:r>
    </w:p>
    <w:p w14:paraId="35133090" w14:textId="77777777" w:rsidR="00A17716" w:rsidRPr="00034C3A" w:rsidRDefault="00A17716" w:rsidP="00A17716">
      <w:pPr>
        <w:rPr>
          <w:b/>
          <w:i/>
        </w:rPr>
      </w:pPr>
      <w:r w:rsidRPr="00034C3A">
        <w:rPr>
          <w:b/>
          <w:i/>
        </w:rPr>
        <w:t xml:space="preserve">  ]</w:t>
      </w:r>
    </w:p>
    <w:p w14:paraId="3C3AC7AC" w14:textId="77777777" w:rsidR="00A17716" w:rsidRPr="00034C3A" w:rsidRDefault="00A17716" w:rsidP="00A17716">
      <w:pPr>
        <w:rPr>
          <w:b/>
          <w:i/>
        </w:rPr>
      </w:pPr>
      <w:r w:rsidRPr="00034C3A">
        <w:rPr>
          <w:b/>
          <w:i/>
        </w:rPr>
        <w:t>}</w:t>
      </w:r>
    </w:p>
    <w:p w14:paraId="360AF6A3" w14:textId="77777777" w:rsidR="00A17716" w:rsidRPr="00034C3A" w:rsidRDefault="00A17716" w:rsidP="00A17716">
      <w:r w:rsidRPr="00034C3A">
        <w:t>The error messages will be the same for all applications. The contacts will be specific to each individual application (The shared component will need to determine which application ran into the error and map the correct contact information).</w:t>
      </w:r>
    </w:p>
    <w:p w14:paraId="5DA4AD4B" w14:textId="77777777" w:rsidR="00A17716" w:rsidRPr="00034C3A" w:rsidRDefault="00A17716" w:rsidP="00A17716">
      <w:r w:rsidRPr="00034C3A">
        <w:t>If an application wants to use the shared component, a system admin (yet to be defined) must be notified, so he/she can add the contact information to the errorConfig.json file.</w:t>
      </w:r>
    </w:p>
    <w:p w14:paraId="11990D89" w14:textId="77777777" w:rsidR="00A17716" w:rsidRPr="00034C3A" w:rsidRDefault="00A17716" w:rsidP="00A17716">
      <w:r w:rsidRPr="00034C3A">
        <w:t>The configuration file must also define a default error element in case the error that occurred cannot be found in the configuration.</w:t>
      </w:r>
    </w:p>
    <w:p w14:paraId="37A8FAD7" w14:textId="77777777" w:rsidR="00A17716" w:rsidRPr="00034C3A" w:rsidRDefault="00A17716" w:rsidP="00A17716">
      <w:r w:rsidRPr="00034C3A">
        <w:t>The shared component will be loaded the first time the application is called. The shared component will then read the configuration file. If there is a change to the configuration file, the shared component must detect the change and load the new configuration file.</w:t>
      </w:r>
    </w:p>
    <w:p w14:paraId="68ABDB2D" w14:textId="77777777" w:rsidR="00A17716" w:rsidRPr="00034C3A" w:rsidRDefault="00A17716" w:rsidP="00A17716">
      <w:r w:rsidRPr="00034C3A">
        <w:t xml:space="preserve">If a UI error occurs the application must catch that error and pass it to its instance of the shared component. The shared component will create a </w:t>
      </w:r>
      <w:proofErr w:type="gramStart"/>
      <w:r w:rsidRPr="00034C3A">
        <w:t>pop up</w:t>
      </w:r>
      <w:proofErr w:type="gramEnd"/>
      <w:r w:rsidRPr="00034C3A">
        <w:t xml:space="preserve"> window that will inform the user that an error occurred. The main Angular page will remain untouched and will not display any error related information (i.e. stack trace).</w:t>
      </w:r>
    </w:p>
    <w:p w14:paraId="24043BB8" w14:textId="77777777" w:rsidR="00A17716" w:rsidRDefault="00A17716" w:rsidP="00A17716">
      <w:r w:rsidRPr="00034C3A">
        <w:t>Based on the configuration file, the pop up will contain information regarding the error that has occurred.</w:t>
      </w:r>
    </w:p>
    <w:p w14:paraId="5173CAAC" w14:textId="27142DB9" w:rsidR="00A17716" w:rsidRPr="009C1A65" w:rsidRDefault="00A17716" w:rsidP="00A17716">
      <w:pPr>
        <w:pStyle w:val="Caption"/>
        <w:rPr>
          <w:rFonts w:ascii="Arial" w:hAnsi="Arial" w:cs="Arial"/>
        </w:rPr>
      </w:pPr>
      <w:bookmarkStart w:id="93" w:name="_Toc514659867"/>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24</w:t>
      </w:r>
      <w:r w:rsidRPr="009C1A65">
        <w:rPr>
          <w:rFonts w:ascii="Arial" w:hAnsi="Arial" w:cs="Arial"/>
          <w:noProof/>
        </w:rPr>
        <w:fldChar w:fldCharType="end"/>
      </w:r>
      <w:r w:rsidRPr="009C1A65">
        <w:rPr>
          <w:rFonts w:ascii="Arial" w:hAnsi="Arial" w:cs="Arial"/>
        </w:rPr>
        <w:t xml:space="preserve"> - MCCF TAS Custom Error Message</w:t>
      </w:r>
      <w:bookmarkEnd w:id="93"/>
    </w:p>
    <w:p w14:paraId="6233179A" w14:textId="77777777" w:rsidR="00A17716" w:rsidRPr="00034C3A" w:rsidRDefault="00A17716" w:rsidP="00A17716">
      <w:r w:rsidRPr="00034C3A">
        <w:rPr>
          <w:noProof/>
        </w:rPr>
        <w:drawing>
          <wp:inline distT="0" distB="0" distL="0" distR="0" wp14:anchorId="6BE01CC3" wp14:editId="0FBC4C52">
            <wp:extent cx="3741420" cy="3200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41420" cy="3200400"/>
                    </a:xfrm>
                    <a:prstGeom prst="rect">
                      <a:avLst/>
                    </a:prstGeom>
                    <a:noFill/>
                    <a:ln>
                      <a:noFill/>
                    </a:ln>
                  </pic:spPr>
                </pic:pic>
              </a:graphicData>
            </a:graphic>
          </wp:inline>
        </w:drawing>
      </w:r>
    </w:p>
    <w:p w14:paraId="5D1D5718" w14:textId="77777777" w:rsidR="00A17716" w:rsidRPr="00034C3A" w:rsidRDefault="00A17716" w:rsidP="00A17716">
      <w:r w:rsidRPr="00034C3A">
        <w:t xml:space="preserve">When clicking the ‘Notify Contact’ button on the pop up, the shared component will send an email to the contact (errorConfig.json - </w:t>
      </w:r>
      <w:proofErr w:type="gramStart"/>
      <w:r w:rsidRPr="00034C3A">
        <w:t>errorConfig.contact.email</w:t>
      </w:r>
      <w:proofErr w:type="gramEnd"/>
      <w:r w:rsidRPr="00034C3A">
        <w:t>). Email messaging will use the SMTP server implemented in the TAS Platform. When clicking the ‘Close’ button, the pop up will close.</w:t>
      </w:r>
    </w:p>
    <w:p w14:paraId="49A31FFD" w14:textId="77777777" w:rsidR="00A17716" w:rsidRPr="00034C3A" w:rsidRDefault="00A17716" w:rsidP="00A17716">
      <w:r w:rsidRPr="00034C3A">
        <w:t xml:space="preserve">The email that will be sent to the contact (errorConfig.json - </w:t>
      </w:r>
      <w:proofErr w:type="gramStart"/>
      <w:r w:rsidRPr="00034C3A">
        <w:t>contacts.contact</w:t>
      </w:r>
      <w:proofErr w:type="gramEnd"/>
      <w:r w:rsidRPr="00034C3A">
        <w:t>.email) will contain the following information:</w:t>
      </w:r>
    </w:p>
    <w:p w14:paraId="120F18CF" w14:textId="77777777" w:rsidR="00A17716" w:rsidRPr="00034C3A" w:rsidRDefault="00A17716" w:rsidP="00A17716">
      <w:pPr>
        <w:rPr>
          <w:u w:val="single"/>
        </w:rPr>
      </w:pPr>
      <w:r w:rsidRPr="00034C3A">
        <w:rPr>
          <w:u w:val="single"/>
        </w:rPr>
        <w:t>Email subject:</w:t>
      </w:r>
    </w:p>
    <w:p w14:paraId="68378641" w14:textId="77777777" w:rsidR="00A17716" w:rsidRPr="00034C3A" w:rsidRDefault="00A17716" w:rsidP="00A17716">
      <w:pPr>
        <w:rPr>
          <w:i/>
        </w:rPr>
      </w:pPr>
      <w:r w:rsidRPr="00034C3A">
        <w:t xml:space="preserve">An error occurred in application: </w:t>
      </w:r>
      <w:r w:rsidRPr="00034C3A">
        <w:rPr>
          <w:i/>
        </w:rPr>
        <w:t>see table below</w:t>
      </w:r>
    </w:p>
    <w:p w14:paraId="35264946" w14:textId="77777777" w:rsidR="00A17716" w:rsidRPr="00034C3A" w:rsidRDefault="00A17716" w:rsidP="00A17716">
      <w:pPr>
        <w:rPr>
          <w:u w:val="single"/>
        </w:rPr>
      </w:pPr>
      <w:r w:rsidRPr="00034C3A">
        <w:rPr>
          <w:u w:val="single"/>
        </w:rPr>
        <w:t>Email body:</w:t>
      </w:r>
    </w:p>
    <w:p w14:paraId="18D5DE38" w14:textId="77777777" w:rsidR="00A17716" w:rsidRPr="00034C3A" w:rsidRDefault="00A17716" w:rsidP="00A17716">
      <w:r w:rsidRPr="00034C3A">
        <w:t xml:space="preserve">Error Code: </w:t>
      </w:r>
      <w:r w:rsidRPr="00034C3A">
        <w:rPr>
          <w:i/>
        </w:rPr>
        <w:t>see table below</w:t>
      </w:r>
    </w:p>
    <w:p w14:paraId="5FBAD160" w14:textId="77777777" w:rsidR="00A17716" w:rsidRPr="00034C3A" w:rsidRDefault="00A17716" w:rsidP="00A17716">
      <w:r w:rsidRPr="00034C3A">
        <w:t xml:space="preserve">ErrorDescription: </w:t>
      </w:r>
      <w:r w:rsidRPr="00034C3A">
        <w:rPr>
          <w:i/>
        </w:rPr>
        <w:t>see table below</w:t>
      </w:r>
    </w:p>
    <w:p w14:paraId="1CFF3136" w14:textId="77777777" w:rsidR="00A17716" w:rsidRPr="00034C3A" w:rsidRDefault="00A17716" w:rsidP="00A17716">
      <w:pPr>
        <w:rPr>
          <w:i/>
        </w:rPr>
      </w:pPr>
      <w:r w:rsidRPr="00034C3A">
        <w:t xml:space="preserve">Stack Trace: </w:t>
      </w:r>
      <w:r w:rsidRPr="00034C3A">
        <w:rPr>
          <w:i/>
        </w:rPr>
        <w:t>see table below</w:t>
      </w:r>
    </w:p>
    <w:p w14:paraId="050F9639" w14:textId="77777777" w:rsidR="00A17716" w:rsidRPr="00034C3A" w:rsidRDefault="00A17716" w:rsidP="00A17716">
      <w:r w:rsidRPr="00034C3A">
        <w:t xml:space="preserve">User: </w:t>
      </w:r>
      <w:r w:rsidRPr="00034C3A">
        <w:rPr>
          <w:i/>
        </w:rPr>
        <w:t>see table below</w:t>
      </w:r>
    </w:p>
    <w:p w14:paraId="4202C5A0" w14:textId="77777777" w:rsidR="00A17716" w:rsidRPr="00034C3A" w:rsidRDefault="00A17716" w:rsidP="00A17716">
      <w:pPr>
        <w:rPr>
          <w:i/>
        </w:rPr>
      </w:pPr>
      <w:r w:rsidRPr="00034C3A">
        <w:t xml:space="preserve">Date/Time: </w:t>
      </w:r>
      <w:r w:rsidRPr="00034C3A">
        <w:rPr>
          <w:i/>
        </w:rPr>
        <w:t>see table below</w:t>
      </w:r>
    </w:p>
    <w:tbl>
      <w:tblPr>
        <w:tblStyle w:val="TableGrid"/>
        <w:tblW w:w="0" w:type="auto"/>
        <w:tblLook w:val="04A0" w:firstRow="1" w:lastRow="0" w:firstColumn="1" w:lastColumn="0" w:noHBand="0" w:noVBand="1"/>
      </w:tblPr>
      <w:tblGrid>
        <w:gridCol w:w="4675"/>
        <w:gridCol w:w="4675"/>
      </w:tblGrid>
      <w:tr w:rsidR="00A17716" w:rsidRPr="00034C3A" w14:paraId="318C1A25"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F645873" w14:textId="77777777" w:rsidR="00A17716" w:rsidRPr="00034C3A" w:rsidRDefault="00A17716" w:rsidP="00A17716">
            <w:r w:rsidRPr="00034C3A">
              <w:t>Email content</w:t>
            </w:r>
          </w:p>
        </w:tc>
        <w:tc>
          <w:tcPr>
            <w:tcW w:w="4675" w:type="dxa"/>
            <w:tcBorders>
              <w:top w:val="single" w:sz="4" w:space="0" w:color="auto"/>
              <w:left w:val="single" w:sz="4" w:space="0" w:color="auto"/>
              <w:bottom w:val="single" w:sz="4" w:space="0" w:color="auto"/>
              <w:right w:val="single" w:sz="4" w:space="0" w:color="auto"/>
            </w:tcBorders>
            <w:hideMark/>
          </w:tcPr>
          <w:p w14:paraId="47A21F00" w14:textId="77777777" w:rsidR="00A17716" w:rsidRPr="00034C3A" w:rsidRDefault="00A17716" w:rsidP="00A17716">
            <w:r w:rsidRPr="00034C3A">
              <w:t>Object</w:t>
            </w:r>
          </w:p>
        </w:tc>
      </w:tr>
      <w:tr w:rsidR="00A17716" w:rsidRPr="00034C3A" w14:paraId="26EB7C80"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66D3BA6E" w14:textId="77777777" w:rsidR="00A17716" w:rsidRPr="00034C3A" w:rsidRDefault="00A17716" w:rsidP="00A17716">
            <w:r w:rsidRPr="00034C3A">
              <w:t>An error occurred in application</w:t>
            </w:r>
          </w:p>
        </w:tc>
        <w:tc>
          <w:tcPr>
            <w:tcW w:w="4675" w:type="dxa"/>
            <w:tcBorders>
              <w:top w:val="single" w:sz="4" w:space="0" w:color="auto"/>
              <w:left w:val="single" w:sz="4" w:space="0" w:color="auto"/>
              <w:bottom w:val="single" w:sz="4" w:space="0" w:color="auto"/>
              <w:right w:val="single" w:sz="4" w:space="0" w:color="auto"/>
            </w:tcBorders>
            <w:hideMark/>
          </w:tcPr>
          <w:p w14:paraId="63A4089E" w14:textId="77777777" w:rsidR="00A17716" w:rsidRPr="00034C3A" w:rsidRDefault="00A17716" w:rsidP="00A17716">
            <w:r w:rsidRPr="00034C3A">
              <w:t>errorConfig.json – contacts.application</w:t>
            </w:r>
          </w:p>
        </w:tc>
      </w:tr>
      <w:tr w:rsidR="00A17716" w:rsidRPr="00034C3A" w14:paraId="5AB883AE"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331411F1" w14:textId="77777777" w:rsidR="00A17716" w:rsidRPr="00034C3A" w:rsidRDefault="00A17716" w:rsidP="00A17716">
            <w:r w:rsidRPr="00034C3A">
              <w:t>Error Code</w:t>
            </w:r>
          </w:p>
        </w:tc>
        <w:tc>
          <w:tcPr>
            <w:tcW w:w="4675" w:type="dxa"/>
            <w:tcBorders>
              <w:top w:val="single" w:sz="4" w:space="0" w:color="auto"/>
              <w:left w:val="single" w:sz="4" w:space="0" w:color="auto"/>
              <w:bottom w:val="single" w:sz="4" w:space="0" w:color="auto"/>
              <w:right w:val="single" w:sz="4" w:space="0" w:color="auto"/>
            </w:tcBorders>
            <w:hideMark/>
          </w:tcPr>
          <w:p w14:paraId="2401236B" w14:textId="77777777" w:rsidR="00A17716" w:rsidRPr="00034C3A" w:rsidRDefault="00A17716" w:rsidP="00A17716">
            <w:r w:rsidRPr="00034C3A">
              <w:t xml:space="preserve">errorConfig.json – </w:t>
            </w:r>
            <w:proofErr w:type="gramStart"/>
            <w:r w:rsidRPr="00034C3A">
              <w:t>errors.errorCode</w:t>
            </w:r>
            <w:proofErr w:type="gramEnd"/>
          </w:p>
        </w:tc>
      </w:tr>
      <w:tr w:rsidR="00A17716" w:rsidRPr="00034C3A" w14:paraId="433C509E"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3A092CF" w14:textId="77777777" w:rsidR="00A17716" w:rsidRPr="00034C3A" w:rsidRDefault="00A17716" w:rsidP="00A17716">
            <w:pPr>
              <w:rPr>
                <w:i/>
              </w:rPr>
            </w:pPr>
            <w:r w:rsidRPr="00034C3A">
              <w:t>ErrorDescription</w:t>
            </w:r>
          </w:p>
        </w:tc>
        <w:tc>
          <w:tcPr>
            <w:tcW w:w="4675" w:type="dxa"/>
            <w:tcBorders>
              <w:top w:val="single" w:sz="4" w:space="0" w:color="auto"/>
              <w:left w:val="single" w:sz="4" w:space="0" w:color="auto"/>
              <w:bottom w:val="single" w:sz="4" w:space="0" w:color="auto"/>
              <w:right w:val="single" w:sz="4" w:space="0" w:color="auto"/>
            </w:tcBorders>
            <w:hideMark/>
          </w:tcPr>
          <w:p w14:paraId="722CFEEA" w14:textId="77777777" w:rsidR="00A17716" w:rsidRPr="00034C3A" w:rsidRDefault="00A17716" w:rsidP="00A17716">
            <w:pPr>
              <w:rPr>
                <w:i/>
              </w:rPr>
            </w:pPr>
            <w:r w:rsidRPr="00034C3A">
              <w:t xml:space="preserve">errorConfig.json – </w:t>
            </w:r>
            <w:proofErr w:type="gramStart"/>
            <w:r w:rsidRPr="00034C3A">
              <w:t>errors.errorMesssageTechnical</w:t>
            </w:r>
            <w:proofErr w:type="gramEnd"/>
          </w:p>
        </w:tc>
      </w:tr>
      <w:tr w:rsidR="00A17716" w:rsidRPr="00034C3A" w14:paraId="0009F7DB"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BED8FBE" w14:textId="77777777" w:rsidR="00A17716" w:rsidRPr="00034C3A" w:rsidRDefault="00A17716" w:rsidP="00A17716">
            <w:r w:rsidRPr="00034C3A">
              <w:lastRenderedPageBreak/>
              <w:t>Stack Trace</w:t>
            </w:r>
          </w:p>
        </w:tc>
        <w:tc>
          <w:tcPr>
            <w:tcW w:w="4675" w:type="dxa"/>
            <w:tcBorders>
              <w:top w:val="single" w:sz="4" w:space="0" w:color="auto"/>
              <w:left w:val="single" w:sz="4" w:space="0" w:color="auto"/>
              <w:bottom w:val="single" w:sz="4" w:space="0" w:color="auto"/>
              <w:right w:val="single" w:sz="4" w:space="0" w:color="auto"/>
            </w:tcBorders>
            <w:hideMark/>
          </w:tcPr>
          <w:p w14:paraId="63B05DC3" w14:textId="77777777" w:rsidR="00A17716" w:rsidRPr="00034C3A" w:rsidRDefault="00A17716" w:rsidP="00A17716">
            <w:r w:rsidRPr="00034C3A">
              <w:t>Stack Trace provided by the system</w:t>
            </w:r>
          </w:p>
        </w:tc>
      </w:tr>
      <w:tr w:rsidR="00A17716" w:rsidRPr="00034C3A" w14:paraId="1A7E4FE6"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19764342" w14:textId="77777777" w:rsidR="00A17716" w:rsidRPr="00034C3A" w:rsidRDefault="00A17716" w:rsidP="00A17716">
            <w:r w:rsidRPr="00034C3A">
              <w:t>User</w:t>
            </w:r>
          </w:p>
        </w:tc>
        <w:tc>
          <w:tcPr>
            <w:tcW w:w="4675" w:type="dxa"/>
            <w:tcBorders>
              <w:top w:val="single" w:sz="4" w:space="0" w:color="auto"/>
              <w:left w:val="single" w:sz="4" w:space="0" w:color="auto"/>
              <w:bottom w:val="single" w:sz="4" w:space="0" w:color="auto"/>
              <w:right w:val="single" w:sz="4" w:space="0" w:color="auto"/>
            </w:tcBorders>
            <w:hideMark/>
          </w:tcPr>
          <w:p w14:paraId="68FF0561" w14:textId="77777777" w:rsidR="00A17716" w:rsidRPr="00034C3A" w:rsidRDefault="00A17716" w:rsidP="00A17716">
            <w:r w:rsidRPr="00034C3A">
              <w:t>Reporting User</w:t>
            </w:r>
          </w:p>
        </w:tc>
      </w:tr>
      <w:tr w:rsidR="00A17716" w:rsidRPr="00034C3A" w14:paraId="1CA994DF"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ACBDCE7" w14:textId="77777777" w:rsidR="00A17716" w:rsidRPr="00034C3A" w:rsidRDefault="00A17716" w:rsidP="00A17716">
            <w:r w:rsidRPr="00034C3A">
              <w:t>Date/Time</w:t>
            </w:r>
          </w:p>
        </w:tc>
        <w:tc>
          <w:tcPr>
            <w:tcW w:w="4675" w:type="dxa"/>
            <w:tcBorders>
              <w:top w:val="single" w:sz="4" w:space="0" w:color="auto"/>
              <w:left w:val="single" w:sz="4" w:space="0" w:color="auto"/>
              <w:bottom w:val="single" w:sz="4" w:space="0" w:color="auto"/>
              <w:right w:val="single" w:sz="4" w:space="0" w:color="auto"/>
            </w:tcBorders>
            <w:hideMark/>
          </w:tcPr>
          <w:p w14:paraId="79E68C84" w14:textId="77777777" w:rsidR="00A17716" w:rsidRPr="00034C3A" w:rsidRDefault="00A17716" w:rsidP="00A17716">
            <w:r w:rsidRPr="00034C3A">
              <w:t>Timestamp when the error occurred</w:t>
            </w:r>
          </w:p>
        </w:tc>
      </w:tr>
    </w:tbl>
    <w:p w14:paraId="30C0FEA9" w14:textId="77777777" w:rsidR="00A17716" w:rsidRPr="00034C3A" w:rsidRDefault="00A17716" w:rsidP="00A17716">
      <w:pPr>
        <w:rPr>
          <w:i/>
        </w:rPr>
      </w:pPr>
    </w:p>
    <w:p w14:paraId="76F67674" w14:textId="77777777" w:rsidR="00A17716" w:rsidRPr="00034C3A" w:rsidRDefault="00A17716" w:rsidP="00A17716">
      <w:r w:rsidRPr="00034C3A">
        <w:t>If the email sending was successful, the text in the pop up will change to:</w:t>
      </w:r>
    </w:p>
    <w:p w14:paraId="682B30E8" w14:textId="77777777" w:rsidR="00A17716" w:rsidRPr="00034C3A" w:rsidRDefault="00A17716" w:rsidP="00A17716">
      <w:pPr>
        <w:rPr>
          <w:b/>
        </w:rPr>
      </w:pPr>
      <w:r w:rsidRPr="00034C3A">
        <w:rPr>
          <w:b/>
        </w:rPr>
        <w:t>Application Administrator has been notified.</w:t>
      </w:r>
    </w:p>
    <w:p w14:paraId="5C001C5B" w14:textId="205057DA" w:rsidR="00A17716" w:rsidRPr="009C1A65" w:rsidRDefault="00A17716" w:rsidP="00A17716">
      <w:pPr>
        <w:pStyle w:val="Caption"/>
        <w:rPr>
          <w:rFonts w:ascii="Arial" w:hAnsi="Arial" w:cs="Arial"/>
        </w:rPr>
      </w:pPr>
      <w:bookmarkStart w:id="94" w:name="_Toc514659868"/>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25</w:t>
      </w:r>
      <w:r w:rsidRPr="009C1A65">
        <w:rPr>
          <w:rFonts w:ascii="Arial" w:hAnsi="Arial" w:cs="Arial"/>
          <w:noProof/>
        </w:rPr>
        <w:fldChar w:fldCharType="end"/>
      </w:r>
      <w:r w:rsidRPr="009C1A65">
        <w:rPr>
          <w:rFonts w:ascii="Arial" w:hAnsi="Arial" w:cs="Arial"/>
        </w:rPr>
        <w:t xml:space="preserve"> - MCCF TAS Email Notification Acknowledgement</w:t>
      </w:r>
      <w:bookmarkEnd w:id="94"/>
    </w:p>
    <w:p w14:paraId="0B4CB45D" w14:textId="77777777" w:rsidR="00A17716" w:rsidRPr="00034C3A" w:rsidRDefault="00A17716" w:rsidP="00A17716">
      <w:r w:rsidRPr="00034C3A">
        <w:rPr>
          <w:noProof/>
        </w:rPr>
        <w:drawing>
          <wp:inline distT="0" distB="0" distL="0" distR="0" wp14:anchorId="45C8936C" wp14:editId="3ACC6177">
            <wp:extent cx="3787140" cy="3200400"/>
            <wp:effectExtent l="0" t="0" r="381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87140" cy="3200400"/>
                    </a:xfrm>
                    <a:prstGeom prst="rect">
                      <a:avLst/>
                    </a:prstGeom>
                    <a:noFill/>
                    <a:ln>
                      <a:noFill/>
                    </a:ln>
                  </pic:spPr>
                </pic:pic>
              </a:graphicData>
            </a:graphic>
          </wp:inline>
        </w:drawing>
      </w:r>
    </w:p>
    <w:p w14:paraId="18B01D71" w14:textId="77777777" w:rsidR="00A17716" w:rsidRPr="00034C3A" w:rsidRDefault="00A17716" w:rsidP="00A17716"/>
    <w:p w14:paraId="376640BB" w14:textId="77777777" w:rsidR="00A17716" w:rsidRPr="00034C3A" w:rsidRDefault="00A17716" w:rsidP="00A17716">
      <w:r w:rsidRPr="00034C3A">
        <w:t xml:space="preserve">If an error prevents the email from being sent successfully, the </w:t>
      </w:r>
      <w:proofErr w:type="gramStart"/>
      <w:r w:rsidRPr="00034C3A">
        <w:t>pop up</w:t>
      </w:r>
      <w:proofErr w:type="gramEnd"/>
      <w:r w:rsidRPr="00034C3A">
        <w:t xml:space="preserve"> text will change to:</w:t>
      </w:r>
    </w:p>
    <w:p w14:paraId="68CE271D" w14:textId="77777777" w:rsidR="00A17716" w:rsidRPr="00034C3A" w:rsidRDefault="00A17716" w:rsidP="00A17716">
      <w:pPr>
        <w:rPr>
          <w:b/>
        </w:rPr>
      </w:pPr>
      <w:r w:rsidRPr="00034C3A">
        <w:rPr>
          <w:b/>
        </w:rPr>
        <w:t>Email could not be sent.</w:t>
      </w:r>
    </w:p>
    <w:p w14:paraId="47BF73ED" w14:textId="77777777" w:rsidR="00A17716" w:rsidRPr="00034C3A" w:rsidRDefault="00A17716" w:rsidP="00A17716">
      <w:pPr>
        <w:rPr>
          <w:b/>
        </w:rPr>
      </w:pPr>
      <w:r w:rsidRPr="00034C3A">
        <w:rPr>
          <w:b/>
        </w:rPr>
        <w:t>Send email manually using your email client. Click ‘Copy to Clipboard’ below and paste message in the email you are going to send. Send message to:</w:t>
      </w:r>
    </w:p>
    <w:p w14:paraId="16CF369F" w14:textId="77777777" w:rsidR="00A17716" w:rsidRPr="00034C3A" w:rsidRDefault="00A17716" w:rsidP="00A17716">
      <w:pPr>
        <w:rPr>
          <w:b/>
        </w:rPr>
      </w:pPr>
    </w:p>
    <w:p w14:paraId="266F3E57" w14:textId="77777777" w:rsidR="00A17716" w:rsidRPr="00034C3A" w:rsidRDefault="00A17716" w:rsidP="00A17716">
      <w:pPr>
        <w:rPr>
          <w:b/>
        </w:rPr>
      </w:pPr>
      <w:r w:rsidRPr="00034C3A">
        <w:rPr>
          <w:b/>
        </w:rPr>
        <w:t xml:space="preserve">First Name Last Name, </w:t>
      </w:r>
      <w:hyperlink r:id="rId96" w:history="1">
        <w:r w:rsidRPr="00034C3A">
          <w:rPr>
            <w:rStyle w:val="Hyperlink"/>
          </w:rPr>
          <w:t>first.last@va.gov</w:t>
        </w:r>
      </w:hyperlink>
    </w:p>
    <w:p w14:paraId="14B75B83" w14:textId="50D376E9" w:rsidR="00A17716" w:rsidRPr="009C1A65" w:rsidRDefault="00A17716" w:rsidP="00A17716">
      <w:pPr>
        <w:pStyle w:val="Caption"/>
        <w:rPr>
          <w:rFonts w:ascii="Arial" w:hAnsi="Arial" w:cs="Arial"/>
        </w:rPr>
      </w:pPr>
      <w:bookmarkStart w:id="95" w:name="_Toc514659869"/>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26</w:t>
      </w:r>
      <w:r w:rsidRPr="009C1A65">
        <w:rPr>
          <w:rFonts w:ascii="Arial" w:hAnsi="Arial" w:cs="Arial"/>
          <w:noProof/>
        </w:rPr>
        <w:fldChar w:fldCharType="end"/>
      </w:r>
      <w:r w:rsidRPr="009C1A65">
        <w:rPr>
          <w:rFonts w:ascii="Arial" w:hAnsi="Arial" w:cs="Arial"/>
        </w:rPr>
        <w:t xml:space="preserve"> - MCCF TAS Error Email Notification</w:t>
      </w:r>
      <w:bookmarkEnd w:id="95"/>
    </w:p>
    <w:p w14:paraId="593E6424" w14:textId="77777777" w:rsidR="00A17716" w:rsidRPr="00034C3A" w:rsidRDefault="00A17716" w:rsidP="00A17716">
      <w:pPr>
        <w:rPr>
          <w:b/>
        </w:rPr>
      </w:pPr>
      <w:r w:rsidRPr="00034C3A">
        <w:rPr>
          <w:noProof/>
        </w:rPr>
        <w:drawing>
          <wp:inline distT="0" distB="0" distL="0" distR="0" wp14:anchorId="4DC3D3CB" wp14:editId="6CA0EA1C">
            <wp:extent cx="3672840" cy="3200400"/>
            <wp:effectExtent l="0" t="0" r="381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72840" cy="3200400"/>
                    </a:xfrm>
                    <a:prstGeom prst="rect">
                      <a:avLst/>
                    </a:prstGeom>
                    <a:noFill/>
                    <a:ln>
                      <a:noFill/>
                    </a:ln>
                  </pic:spPr>
                </pic:pic>
              </a:graphicData>
            </a:graphic>
          </wp:inline>
        </w:drawing>
      </w:r>
    </w:p>
    <w:p w14:paraId="499491B8" w14:textId="77777777" w:rsidR="00A17716" w:rsidRPr="00034C3A" w:rsidRDefault="00A17716" w:rsidP="00A17716">
      <w:r w:rsidRPr="00034C3A">
        <w:t>The pop up will contain a button ‘Copy to Clipboard’.</w:t>
      </w:r>
    </w:p>
    <w:p w14:paraId="63A7151C" w14:textId="77777777" w:rsidR="00A17716" w:rsidRPr="00034C3A" w:rsidRDefault="00A17716" w:rsidP="00A17716">
      <w:r w:rsidRPr="00034C3A">
        <w:t>Clicking the button will copy the relevant information to the clipboard (same information that would be provided via email – see above).</w:t>
      </w:r>
    </w:p>
    <w:p w14:paraId="1BE1C823" w14:textId="77777777" w:rsidR="00A17716" w:rsidRPr="00A96152" w:rsidRDefault="00A17716" w:rsidP="00A17716"/>
    <w:p w14:paraId="3FC7AEF2" w14:textId="77777777" w:rsidR="00A17716" w:rsidRDefault="00A17716" w:rsidP="00A17716">
      <w:pPr>
        <w:pStyle w:val="BodyText"/>
        <w:rPr>
          <w:b/>
        </w:rPr>
      </w:pPr>
      <w:r>
        <w:rPr>
          <w:b/>
        </w:rPr>
        <w:t>MCCF TAS Off-site notification</w:t>
      </w:r>
    </w:p>
    <w:p w14:paraId="6A8F57A6" w14:textId="44643845" w:rsidR="00A17716" w:rsidRDefault="00A17716" w:rsidP="00A17716">
      <w:pPr>
        <w:pStyle w:val="BodyText"/>
      </w:pPr>
      <w:r>
        <w:t>TAS users need to be notified when they click a link that takes them outside the TAS system. TAS users can click on links to navigate to websites outside of the TAS system.</w:t>
      </w:r>
      <w:r w:rsidR="0016396F">
        <w:t xml:space="preserve"> The standard styling and formatting for notifications and other UI elements is defined in the MCCF EDI TAS Style Guide.</w:t>
      </w:r>
    </w:p>
    <w:p w14:paraId="18225E10" w14:textId="77777777" w:rsidR="00A17716" w:rsidRDefault="00A17716" w:rsidP="00A17716">
      <w:pPr>
        <w:pStyle w:val="BodyText"/>
      </w:pPr>
      <w:r>
        <w:t xml:space="preserve">The Angular 2 Node.js framework provides a Routing service for handling user navigation using URL addresses. The Router service should catch clicks on URL addresses that are links leading to webpages outside the TAS system. The Router service should present </w:t>
      </w:r>
      <w:proofErr w:type="gramStart"/>
      <w:r>
        <w:t>a visual message notifying users</w:t>
      </w:r>
      <w:proofErr w:type="gramEnd"/>
      <w:r>
        <w:t xml:space="preserve"> that they are leaving the TAS website. See Angular 2 Router service. </w:t>
      </w:r>
      <w:hyperlink r:id="rId98" w:history="1">
        <w:r>
          <w:rPr>
            <w:rStyle w:val="Hyperlink"/>
          </w:rPr>
          <w:t>https://angular.io/docs/ts/latest/guide/router.html</w:t>
        </w:r>
      </w:hyperlink>
    </w:p>
    <w:p w14:paraId="797F4EB8" w14:textId="33A85ED6" w:rsidR="00A17716" w:rsidRPr="009C1A65" w:rsidRDefault="00A17716" w:rsidP="00A17716">
      <w:pPr>
        <w:pStyle w:val="Caption"/>
        <w:rPr>
          <w:rFonts w:ascii="Arial" w:hAnsi="Arial" w:cs="Arial"/>
        </w:rPr>
      </w:pPr>
      <w:bookmarkStart w:id="96" w:name="_Toc514659870"/>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27</w:t>
      </w:r>
      <w:r w:rsidRPr="009C1A65">
        <w:rPr>
          <w:rFonts w:ascii="Arial" w:hAnsi="Arial" w:cs="Arial"/>
          <w:noProof/>
        </w:rPr>
        <w:fldChar w:fldCharType="end"/>
      </w:r>
      <w:r w:rsidRPr="009C1A65">
        <w:rPr>
          <w:rFonts w:ascii="Arial" w:hAnsi="Arial" w:cs="Arial"/>
        </w:rPr>
        <w:t xml:space="preserve"> - MCCF TAS Off-site Notification Flow</w:t>
      </w:r>
      <w:bookmarkEnd w:id="96"/>
    </w:p>
    <w:p w14:paraId="23FBF0EA" w14:textId="77777777" w:rsidR="00A17716" w:rsidRDefault="00A17716" w:rsidP="00A17716">
      <w:pPr>
        <w:pStyle w:val="BodyText"/>
        <w:rPr>
          <w:rFonts w:eastAsia="Times New Roman"/>
          <w:szCs w:val="20"/>
        </w:rPr>
      </w:pPr>
      <w:r>
        <w:rPr>
          <w:noProof/>
        </w:rPr>
        <w:drawing>
          <wp:inline distT="0" distB="0" distL="0" distR="0" wp14:anchorId="74422C6E" wp14:editId="29AF6655">
            <wp:extent cx="5943600" cy="280416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13561574" w14:textId="77777777" w:rsidR="00A17716" w:rsidRDefault="00A17716" w:rsidP="00A17716">
      <w:pPr>
        <w:pStyle w:val="BodyText"/>
      </w:pPr>
    </w:p>
    <w:p w14:paraId="6881D1D0" w14:textId="77777777" w:rsidR="00A17716" w:rsidRDefault="00A17716" w:rsidP="00A17716">
      <w:pPr>
        <w:pStyle w:val="BodyText"/>
        <w:jc w:val="center"/>
        <w:rPr>
          <w:rFonts w:eastAsia="Times New Roman"/>
          <w:szCs w:val="20"/>
        </w:rPr>
      </w:pPr>
      <w:r>
        <w:t>Popup notice window.</w:t>
      </w:r>
    </w:p>
    <w:p w14:paraId="575B0E20" w14:textId="77777777" w:rsidR="00A17716" w:rsidRDefault="00A17716" w:rsidP="00A17716">
      <w:pPr>
        <w:pStyle w:val="InstructionalText1"/>
        <w:rPr>
          <w:rFonts w:eastAsia="Times New Roman"/>
        </w:rPr>
      </w:pPr>
      <w:r>
        <w:rPr>
          <w:noProof/>
        </w:rPr>
        <mc:AlternateContent>
          <mc:Choice Requires="wps">
            <w:drawing>
              <wp:anchor distT="0" distB="0" distL="114300" distR="114300" simplePos="0" relativeHeight="251832320" behindDoc="0" locked="0" layoutInCell="1" allowOverlap="1" wp14:anchorId="48F593C9" wp14:editId="103355BF">
                <wp:simplePos x="0" y="0"/>
                <wp:positionH relativeFrom="column">
                  <wp:posOffset>685800</wp:posOffset>
                </wp:positionH>
                <wp:positionV relativeFrom="paragraph">
                  <wp:posOffset>178435</wp:posOffset>
                </wp:positionV>
                <wp:extent cx="4543425" cy="2600325"/>
                <wp:effectExtent l="0" t="0" r="28575" b="28575"/>
                <wp:wrapNone/>
                <wp:docPr id="406" name="Rectangle 406"/>
                <wp:cNvGraphicFramePr/>
                <a:graphic xmlns:a="http://schemas.openxmlformats.org/drawingml/2006/main">
                  <a:graphicData uri="http://schemas.microsoft.com/office/word/2010/wordprocessingShape">
                    <wps:wsp>
                      <wps:cNvSpPr/>
                      <wps:spPr>
                        <a:xfrm>
                          <a:off x="0" y="0"/>
                          <a:ext cx="4543425" cy="2600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E7D1AE" id="Rectangle 406" o:spid="_x0000_s1026" style="position:absolute;margin-left:54pt;margin-top:14.05pt;width:357.75pt;height:204.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" fillcolor="white [3212]" strokecolor="black [3213]" strokeweight="2pt"/>
            </w:pict>
          </mc:Fallback>
        </mc:AlternateContent>
      </w:r>
    </w:p>
    <w:p w14:paraId="5B39BB3D" w14:textId="77777777" w:rsidR="00A17716" w:rsidRDefault="00A17716" w:rsidP="00A17716">
      <w:pPr>
        <w:pStyle w:val="InstructionalText1"/>
      </w:pPr>
      <w:r>
        <w:rPr>
          <w:noProof/>
        </w:rPr>
        <mc:AlternateContent>
          <mc:Choice Requires="wps">
            <w:drawing>
              <wp:anchor distT="45720" distB="45720" distL="114300" distR="114300" simplePos="0" relativeHeight="251836416" behindDoc="0" locked="0" layoutInCell="1" allowOverlap="1" wp14:anchorId="1C6D3E0E" wp14:editId="25F2655F">
                <wp:simplePos x="0" y="0"/>
                <wp:positionH relativeFrom="column">
                  <wp:posOffset>1783080</wp:posOffset>
                </wp:positionH>
                <wp:positionV relativeFrom="paragraph">
                  <wp:posOffset>242570</wp:posOffset>
                </wp:positionV>
                <wp:extent cx="2320290" cy="299085"/>
                <wp:effectExtent l="0" t="0" r="22860" b="19050"/>
                <wp:wrapSquare wrapText="bothSides"/>
                <wp:docPr id="407"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04800"/>
                        </a:xfrm>
                        <a:prstGeom prst="rect">
                          <a:avLst/>
                        </a:prstGeom>
                        <a:solidFill>
                          <a:srgbClr val="FFFFFF"/>
                        </a:solidFill>
                        <a:ln w="9525">
                          <a:solidFill>
                            <a:schemeClr val="bg1"/>
                          </a:solidFill>
                          <a:miter lim="800000"/>
                          <a:headEnd/>
                          <a:tailEnd/>
                        </a:ln>
                      </wps:spPr>
                      <wps:txbx>
                        <w:txbxContent>
                          <w:p w14:paraId="657B017A" w14:textId="77777777" w:rsidR="00761164" w:rsidRDefault="00761164" w:rsidP="00A17716">
                            <w:pPr>
                              <w:jc w:val="center"/>
                              <w:rPr>
                                <w:rFonts w:ascii="Arial" w:hAnsi="Arial" w:cs="Arial"/>
                                <w:b/>
                                <w:color w:val="C00000"/>
                                <w:sz w:val="28"/>
                              </w:rPr>
                            </w:pPr>
                            <w:r>
                              <w:rPr>
                                <w:rFonts w:ascii="Arial" w:hAnsi="Arial" w:cs="Arial"/>
                                <w:b/>
                                <w:color w:val="C00000"/>
                                <w:sz w:val="28"/>
                              </w:rPr>
                              <w:t>NOTICE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6D3E0E" id="Text Box 407" o:spid="_x0000_s1027" type="#_x0000_t202" style="position:absolute;margin-left:140.4pt;margin-top:19.1pt;width:182.7pt;height:23.55pt;z-index:251836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" strokecolor="white [3212]">
                <v:textbox style="mso-fit-shape-to-text:t">
                  <w:txbxContent>
                    <w:p w14:paraId="657B017A" w14:textId="77777777" w:rsidR="00761164" w:rsidRDefault="00761164" w:rsidP="00A17716">
                      <w:pPr>
                        <w:jc w:val="center"/>
                        <w:rPr>
                          <w:rFonts w:ascii="Arial" w:hAnsi="Arial" w:cs="Arial"/>
                          <w:b/>
                          <w:color w:val="C00000"/>
                          <w:sz w:val="28"/>
                        </w:rPr>
                      </w:pPr>
                      <w:r>
                        <w:rPr>
                          <w:rFonts w:ascii="Arial" w:hAnsi="Arial" w:cs="Arial"/>
                          <w:b/>
                          <w:color w:val="C00000"/>
                          <w:sz w:val="28"/>
                        </w:rPr>
                        <w:t>NOTICE</w:t>
                      </w:r>
                    </w:p>
                  </w:txbxContent>
                </v:textbox>
                <w10:wrap type="square"/>
              </v:shape>
            </w:pict>
          </mc:Fallback>
        </mc:AlternateContent>
      </w:r>
    </w:p>
    <w:p w14:paraId="50D0F64A" w14:textId="77777777" w:rsidR="00A17716" w:rsidRDefault="00A17716" w:rsidP="00A17716">
      <w:pPr>
        <w:pStyle w:val="InstructionalText1"/>
      </w:pPr>
    </w:p>
    <w:p w14:paraId="7B855AA2" w14:textId="77777777" w:rsidR="00A17716" w:rsidRDefault="00A17716" w:rsidP="00A17716">
      <w:pPr>
        <w:pStyle w:val="InstructionalText1"/>
      </w:pPr>
      <w:r>
        <w:rPr>
          <w:noProof/>
        </w:rPr>
        <mc:AlternateContent>
          <mc:Choice Requires="wps">
            <w:drawing>
              <wp:anchor distT="45720" distB="45720" distL="114300" distR="114300" simplePos="0" relativeHeight="251835392" behindDoc="0" locked="0" layoutInCell="1" allowOverlap="1" wp14:anchorId="5F27AF86" wp14:editId="1085827F">
                <wp:simplePos x="0" y="0"/>
                <wp:positionH relativeFrom="column">
                  <wp:posOffset>1133475</wp:posOffset>
                </wp:positionH>
                <wp:positionV relativeFrom="paragraph">
                  <wp:posOffset>142875</wp:posOffset>
                </wp:positionV>
                <wp:extent cx="3657600" cy="299085"/>
                <wp:effectExtent l="0" t="0" r="19050" b="19050"/>
                <wp:wrapSquare wrapText="bothSides"/>
                <wp:docPr id="408"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solidFill>
                            <a:schemeClr val="bg1"/>
                          </a:solidFill>
                          <a:miter lim="800000"/>
                          <a:headEnd/>
                          <a:tailEnd/>
                        </a:ln>
                      </wps:spPr>
                      <wps:txbx>
                        <w:txbxContent>
                          <w:p w14:paraId="5598E1B2" w14:textId="77777777" w:rsidR="00761164" w:rsidRDefault="00761164" w:rsidP="00A17716">
                            <w:pPr>
                              <w:jc w:val="center"/>
                              <w:rPr>
                                <w:rFonts w:ascii="Arial" w:hAnsi="Arial" w:cs="Arial"/>
                                <w:sz w:val="28"/>
                                <w:szCs w:val="28"/>
                              </w:rPr>
                            </w:pPr>
                            <w:r>
                              <w:rPr>
                                <w:rFonts w:ascii="Arial" w:hAnsi="Arial" w:cs="Arial"/>
                                <w:sz w:val="28"/>
                                <w:szCs w:val="28"/>
                              </w:rPr>
                              <w:t>You are about to leave the TAS website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27AF86" id="Text Box 408" o:spid="_x0000_s1028" type="#_x0000_t202" style="position:absolute;margin-left:89.25pt;margin-top:11.25pt;width:4in;height:23.55pt;z-index:251835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" strokecolor="white [3212]">
                <v:textbox style="mso-fit-shape-to-text:t">
                  <w:txbxContent>
                    <w:p w14:paraId="5598E1B2" w14:textId="77777777" w:rsidR="00761164" w:rsidRDefault="00761164" w:rsidP="00A17716">
                      <w:pPr>
                        <w:jc w:val="center"/>
                        <w:rPr>
                          <w:rFonts w:ascii="Arial" w:hAnsi="Arial" w:cs="Arial"/>
                          <w:sz w:val="28"/>
                          <w:szCs w:val="28"/>
                        </w:rPr>
                      </w:pPr>
                      <w:r>
                        <w:rPr>
                          <w:rFonts w:ascii="Arial" w:hAnsi="Arial" w:cs="Arial"/>
                          <w:sz w:val="28"/>
                          <w:szCs w:val="28"/>
                        </w:rPr>
                        <w:t>You are about to leave the TAS website</w:t>
                      </w:r>
                    </w:p>
                  </w:txbxContent>
                </v:textbox>
                <w10:wrap type="square"/>
              </v:shape>
            </w:pict>
          </mc:Fallback>
        </mc:AlternateContent>
      </w:r>
    </w:p>
    <w:p w14:paraId="45F2EC51" w14:textId="77777777" w:rsidR="00A17716" w:rsidRDefault="00A17716" w:rsidP="00A17716">
      <w:pPr>
        <w:pStyle w:val="InstructionalText1"/>
      </w:pPr>
    </w:p>
    <w:p w14:paraId="1360B5D2" w14:textId="77777777" w:rsidR="00A17716" w:rsidRDefault="00A17716" w:rsidP="00A17716">
      <w:pPr>
        <w:pStyle w:val="InstructionalText1"/>
      </w:pPr>
    </w:p>
    <w:p w14:paraId="002BFD54" w14:textId="77777777" w:rsidR="00A17716" w:rsidRDefault="00A17716" w:rsidP="00A17716">
      <w:pPr>
        <w:pStyle w:val="InstructionalText1"/>
      </w:pPr>
      <w:r>
        <w:rPr>
          <w:noProof/>
        </w:rPr>
        <mc:AlternateContent>
          <mc:Choice Requires="wps">
            <w:drawing>
              <wp:anchor distT="45720" distB="45720" distL="114300" distR="114300" simplePos="0" relativeHeight="251833344" behindDoc="0" locked="0" layoutInCell="1" allowOverlap="1" wp14:anchorId="6CEBFB4E" wp14:editId="3414CFE1">
                <wp:simplePos x="0" y="0"/>
                <wp:positionH relativeFrom="column">
                  <wp:posOffset>1562100</wp:posOffset>
                </wp:positionH>
                <wp:positionV relativeFrom="paragraph">
                  <wp:posOffset>205740</wp:posOffset>
                </wp:positionV>
                <wp:extent cx="1000125" cy="273685"/>
                <wp:effectExtent l="0" t="0" r="28575" b="12700"/>
                <wp:wrapSquare wrapText="bothSides"/>
                <wp:docPr id="409"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7495"/>
                        </a:xfrm>
                        <a:prstGeom prst="rect">
                          <a:avLst/>
                        </a:prstGeom>
                        <a:ln>
                          <a:solidFill>
                            <a:schemeClr val="tx1">
                              <a:lumMod val="50000"/>
                              <a:lumOff val="50000"/>
                            </a:schemeClr>
                          </a:solidFill>
                          <a:headEnd/>
                          <a:tailEnd/>
                        </a:ln>
                      </wps:spPr>
                      <wps:style>
                        <a:lnRef idx="2">
                          <a:schemeClr val="accent1"/>
                        </a:lnRef>
                        <a:fillRef idx="1">
                          <a:schemeClr val="lt1"/>
                        </a:fillRef>
                        <a:effectRef idx="0">
                          <a:schemeClr val="accent1"/>
                        </a:effectRef>
                        <a:fontRef idx="minor">
                          <a:schemeClr val="dk1"/>
                        </a:fontRef>
                      </wps:style>
                      <wps:txbx>
                        <w:txbxContent>
                          <w:p w14:paraId="4BDE16FF" w14:textId="77777777" w:rsidR="00761164" w:rsidRDefault="00761164" w:rsidP="00A17716">
                            <w:pPr>
                              <w:jc w:val="center"/>
                            </w:pPr>
                            <w:r>
                              <w:t>Cancel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EBFB4E" id="Text Box 409" o:spid="_x0000_s1029" type="#_x0000_t202" style="position:absolute;margin-left:123pt;margin-top:16.2pt;width:78.75pt;height:21.55pt;z-index:251833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" fillcolor="white [3201]" strokecolor="gray [1629]" strokeweight="2pt">
                <v:textbox style="mso-fit-shape-to-text:t">
                  <w:txbxContent>
                    <w:p w14:paraId="4BDE16FF" w14:textId="77777777" w:rsidR="00761164" w:rsidRDefault="00761164" w:rsidP="00A17716">
                      <w:pPr>
                        <w:jc w:val="center"/>
                      </w:pPr>
                      <w:r>
                        <w:t>Cancel</w:t>
                      </w:r>
                    </w:p>
                  </w:txbxContent>
                </v:textbox>
                <w10:wrap type="square"/>
              </v:shape>
            </w:pict>
          </mc:Fallback>
        </mc:AlternateContent>
      </w:r>
      <w:r>
        <w:rPr>
          <w:noProof/>
        </w:rPr>
        <mc:AlternateContent>
          <mc:Choice Requires="wps">
            <w:drawing>
              <wp:anchor distT="45720" distB="45720" distL="114300" distR="114300" simplePos="0" relativeHeight="251834368" behindDoc="0" locked="0" layoutInCell="1" allowOverlap="1" wp14:anchorId="1D77BDFC" wp14:editId="15C03ED2">
                <wp:simplePos x="0" y="0"/>
                <wp:positionH relativeFrom="column">
                  <wp:posOffset>3571875</wp:posOffset>
                </wp:positionH>
                <wp:positionV relativeFrom="paragraph">
                  <wp:posOffset>179070</wp:posOffset>
                </wp:positionV>
                <wp:extent cx="1000125" cy="273685"/>
                <wp:effectExtent l="0" t="0" r="28575" b="12700"/>
                <wp:wrapSquare wrapText="bothSides"/>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7495"/>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286B18C" w14:textId="77777777" w:rsidR="00761164" w:rsidRDefault="00761164" w:rsidP="00A17716">
                            <w:pPr>
                              <w:jc w:val="center"/>
                            </w:pPr>
                            <w: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77BDFC" id="Text Box 410" o:spid="_x0000_s1030" type="#_x0000_t202" style="position:absolute;margin-left:281.25pt;margin-top:14.1pt;width:78.75pt;height:21.55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" fillcolor="white [3201]" strokecolor="black [3213]" strokeweight="2pt">
                <v:textbox style="mso-fit-shape-to-text:t">
                  <w:txbxContent>
                    <w:p w14:paraId="0286B18C" w14:textId="77777777" w:rsidR="00761164" w:rsidRDefault="00761164" w:rsidP="00A17716">
                      <w:pPr>
                        <w:jc w:val="center"/>
                      </w:pPr>
                      <w:r>
                        <w:t>Continue</w:t>
                      </w:r>
                    </w:p>
                  </w:txbxContent>
                </v:textbox>
                <w10:wrap type="square"/>
              </v:shape>
            </w:pict>
          </mc:Fallback>
        </mc:AlternateContent>
      </w:r>
    </w:p>
    <w:p w14:paraId="32A2304C" w14:textId="77777777" w:rsidR="00A17716" w:rsidRDefault="00A17716" w:rsidP="00A17716">
      <w:pPr>
        <w:pStyle w:val="InstructionalText1"/>
      </w:pPr>
    </w:p>
    <w:p w14:paraId="1323909B" w14:textId="77777777" w:rsidR="00A17716" w:rsidRDefault="00A17716" w:rsidP="00A17716">
      <w:pPr>
        <w:pStyle w:val="BodyText"/>
      </w:pPr>
    </w:p>
    <w:p w14:paraId="566F46A0" w14:textId="77777777" w:rsidR="00A17716" w:rsidRDefault="00A17716" w:rsidP="00A17716">
      <w:pPr>
        <w:pStyle w:val="BodyText"/>
      </w:pPr>
    </w:p>
    <w:p w14:paraId="05F54A6F" w14:textId="77777777" w:rsidR="00A17716" w:rsidRDefault="00A17716" w:rsidP="00A17716">
      <w:pPr>
        <w:pStyle w:val="BodyText"/>
      </w:pPr>
    </w:p>
    <w:p w14:paraId="2E3543CA" w14:textId="77777777" w:rsidR="00A17716" w:rsidRDefault="00A17716" w:rsidP="00A17716">
      <w:pPr>
        <w:pStyle w:val="BodyText"/>
      </w:pPr>
    </w:p>
    <w:p w14:paraId="4C767074" w14:textId="77777777" w:rsidR="00A17716" w:rsidRDefault="00A17716" w:rsidP="00A17716">
      <w:pPr>
        <w:pStyle w:val="InstructionalText1"/>
      </w:pPr>
    </w:p>
    <w:p w14:paraId="76C4E455" w14:textId="77777777" w:rsidR="00A17716" w:rsidRDefault="00A17716" w:rsidP="00A17716">
      <w:pPr>
        <w:pStyle w:val="InstructionalText1"/>
      </w:pPr>
    </w:p>
    <w:p w14:paraId="7A789B0B" w14:textId="77777777" w:rsidR="00A17716" w:rsidRDefault="00A17716" w:rsidP="00A17716">
      <w:pPr>
        <w:pStyle w:val="BodyText"/>
        <w:rPr>
          <w:b/>
        </w:rPr>
      </w:pPr>
      <w:r>
        <w:rPr>
          <w:b/>
        </w:rPr>
        <w:t>MCCF TAS Log UI</w:t>
      </w:r>
    </w:p>
    <w:p w14:paraId="7FE0F319" w14:textId="77777777" w:rsidR="00A17716" w:rsidRDefault="00A17716" w:rsidP="00A17716">
      <w:pPr>
        <w:pStyle w:val="BodyText"/>
      </w:pPr>
      <w:r>
        <w:t>The Log UI is a user interface that will be used be the product owner to view and search for log files. The user will have to log in to the Log UI and authenticate themselves (Utilization of IAM will have to be researched during development).</w:t>
      </w:r>
    </w:p>
    <w:p w14:paraId="73DAFAE4" w14:textId="77777777" w:rsidR="00A17716" w:rsidRDefault="00A17716" w:rsidP="00A17716">
      <w:pPr>
        <w:pStyle w:val="BodyText"/>
      </w:pPr>
      <w:r>
        <w:t>The user will be able to search for messages using the following search criteria:</w:t>
      </w:r>
    </w:p>
    <w:p w14:paraId="32D803ED" w14:textId="77777777" w:rsidR="00A17716" w:rsidRDefault="00A17716" w:rsidP="00C82122">
      <w:pPr>
        <w:pStyle w:val="BodyText"/>
        <w:numPr>
          <w:ilvl w:val="0"/>
          <w:numId w:val="47"/>
        </w:numPr>
        <w:spacing w:before="120"/>
      </w:pPr>
      <w:r>
        <w:lastRenderedPageBreak/>
        <w:t>Date from (date/time picker)</w:t>
      </w:r>
    </w:p>
    <w:p w14:paraId="241B61C2" w14:textId="77777777" w:rsidR="00A17716" w:rsidRDefault="00A17716" w:rsidP="00C82122">
      <w:pPr>
        <w:pStyle w:val="BodyText"/>
        <w:numPr>
          <w:ilvl w:val="0"/>
          <w:numId w:val="47"/>
        </w:numPr>
        <w:spacing w:before="120"/>
      </w:pPr>
      <w:r>
        <w:t>Date to (date/time picker)</w:t>
      </w:r>
    </w:p>
    <w:p w14:paraId="49820DF7" w14:textId="77777777" w:rsidR="00A17716" w:rsidRDefault="00A17716" w:rsidP="00C82122">
      <w:pPr>
        <w:pStyle w:val="BodyText"/>
        <w:numPr>
          <w:ilvl w:val="0"/>
          <w:numId w:val="47"/>
        </w:numPr>
        <w:spacing w:before="120"/>
      </w:pPr>
      <w:r>
        <w:t>Log level (drop down menu, multiple selections possible)</w:t>
      </w:r>
    </w:p>
    <w:p w14:paraId="1D5EA94E" w14:textId="77777777" w:rsidR="00A17716" w:rsidRDefault="00A17716" w:rsidP="00C82122">
      <w:pPr>
        <w:pStyle w:val="BodyText"/>
        <w:numPr>
          <w:ilvl w:val="0"/>
          <w:numId w:val="47"/>
        </w:numPr>
        <w:spacing w:before="120"/>
      </w:pPr>
      <w:r>
        <w:t>Text search for message (input text)</w:t>
      </w:r>
    </w:p>
    <w:p w14:paraId="5391D061" w14:textId="77777777" w:rsidR="00A17716" w:rsidRDefault="00A17716" w:rsidP="00A17716">
      <w:pPr>
        <w:pStyle w:val="BodyText"/>
      </w:pPr>
      <w:r>
        <w:t>There is a search button that will retrieve log messages from the log files on the files share/log database that match the search criteria. Each log message is in the JSON format.</w:t>
      </w:r>
    </w:p>
    <w:p w14:paraId="1BF3F82D" w14:textId="77777777" w:rsidR="00A17716" w:rsidRDefault="00A17716" w:rsidP="00A17716">
      <w:pPr>
        <w:pStyle w:val="BodyText"/>
      </w:pPr>
      <w:r>
        <w:t xml:space="preserve">There will be a reset button that clears the search criteria. When no search criteria </w:t>
      </w:r>
      <w:proofErr w:type="gramStart"/>
      <w:r>
        <w:t>is</w:t>
      </w:r>
      <w:proofErr w:type="gramEnd"/>
      <w:r>
        <w:t xml:space="preserve"> selected, all log messages will be returned.</w:t>
      </w:r>
    </w:p>
    <w:p w14:paraId="79848F24" w14:textId="77777777" w:rsidR="00A17716" w:rsidRDefault="00A17716" w:rsidP="00A17716">
      <w:pPr>
        <w:pStyle w:val="BodyText"/>
      </w:pPr>
      <w:r>
        <w:t>There will be a log out button that logs out the current user.</w:t>
      </w:r>
    </w:p>
    <w:p w14:paraId="6D744C24" w14:textId="77777777" w:rsidR="00A17716" w:rsidRDefault="00A17716" w:rsidP="00A17716">
      <w:pPr>
        <w:pStyle w:val="BodyText"/>
      </w:pPr>
      <w:r>
        <w:t>The log messages will be displayed in a table that is filterable and sortable.</w:t>
      </w:r>
    </w:p>
    <w:p w14:paraId="2199E8DB" w14:textId="77777777" w:rsidR="00A17716" w:rsidRDefault="00A17716" w:rsidP="00A17716">
      <w:pPr>
        <w:pStyle w:val="BodyText"/>
      </w:pPr>
      <w:r>
        <w:t>The table that displays the log messages that are returned will have 3 columns:</w:t>
      </w:r>
    </w:p>
    <w:p w14:paraId="2886E311" w14:textId="77777777" w:rsidR="00A17716" w:rsidRDefault="00A17716" w:rsidP="00C82122">
      <w:pPr>
        <w:pStyle w:val="BodyText"/>
        <w:numPr>
          <w:ilvl w:val="0"/>
          <w:numId w:val="47"/>
        </w:numPr>
        <w:spacing w:before="120"/>
      </w:pPr>
      <w:r>
        <w:t>Timestamp</w:t>
      </w:r>
    </w:p>
    <w:p w14:paraId="59C1BDEB" w14:textId="77777777" w:rsidR="00A17716" w:rsidRDefault="00A17716" w:rsidP="00C82122">
      <w:pPr>
        <w:pStyle w:val="BodyText"/>
        <w:numPr>
          <w:ilvl w:val="0"/>
          <w:numId w:val="47"/>
        </w:numPr>
        <w:spacing w:before="120"/>
      </w:pPr>
      <w:r>
        <w:t xml:space="preserve">Log level </w:t>
      </w:r>
    </w:p>
    <w:p w14:paraId="789FC9CB" w14:textId="77777777" w:rsidR="00A17716" w:rsidRDefault="00A17716" w:rsidP="00C82122">
      <w:pPr>
        <w:pStyle w:val="BodyText"/>
        <w:numPr>
          <w:ilvl w:val="0"/>
          <w:numId w:val="47"/>
        </w:numPr>
        <w:spacing w:before="120"/>
      </w:pPr>
      <w:r>
        <w:t>Message</w:t>
      </w:r>
    </w:p>
    <w:p w14:paraId="250D6064" w14:textId="77777777" w:rsidR="00A17716" w:rsidRDefault="00A17716" w:rsidP="00A17716">
      <w:pPr>
        <w:pStyle w:val="BodyText"/>
      </w:pPr>
      <w:r>
        <w:t>The following mapping will be applied:</w:t>
      </w:r>
    </w:p>
    <w:p w14:paraId="5F339E7D" w14:textId="0D2FCD5A" w:rsidR="00727071" w:rsidRDefault="00727071" w:rsidP="00727071">
      <w:pPr>
        <w:pStyle w:val="Caption"/>
      </w:pPr>
      <w:bookmarkStart w:id="97" w:name="_Toc514659889"/>
      <w:r>
        <w:t xml:space="preserve">Table </w:t>
      </w:r>
      <w:r w:rsidR="00F3364E">
        <w:fldChar w:fldCharType="begin"/>
      </w:r>
      <w:r w:rsidR="00F3364E">
        <w:instrText xml:space="preserve"> SEQ Table \* ARABIC </w:instrText>
      </w:r>
      <w:r w:rsidR="00F3364E">
        <w:fldChar w:fldCharType="separate"/>
      </w:r>
      <w:r w:rsidR="006B661F">
        <w:rPr>
          <w:noProof/>
        </w:rPr>
        <w:t>5</w:t>
      </w:r>
      <w:r w:rsidR="00F3364E">
        <w:rPr>
          <w:noProof/>
        </w:rPr>
        <w:fldChar w:fldCharType="end"/>
      </w:r>
      <w:r>
        <w:t xml:space="preserve"> </w:t>
      </w:r>
      <w:r w:rsidR="00182923">
        <w:t>–</w:t>
      </w:r>
      <w:r>
        <w:t xml:space="preserve"> </w:t>
      </w:r>
      <w:r w:rsidR="00182923">
        <w:t xml:space="preserve">Event </w:t>
      </w:r>
      <w:r>
        <w:t>Logfile to Table Row Mapping</w:t>
      </w:r>
      <w:bookmarkEnd w:id="97"/>
    </w:p>
    <w:tbl>
      <w:tblPr>
        <w:tblpPr w:leftFromText="180" w:rightFromText="180" w:vertAnchor="text" w:tblpX="40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5"/>
      </w:tblGrid>
      <w:tr w:rsidR="00A17716" w14:paraId="0FA2DF52"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0D37A8AF" w14:textId="77777777" w:rsidR="00A17716" w:rsidRDefault="00A17716" w:rsidP="00A17716">
            <w:pPr>
              <w:pStyle w:val="BodyText"/>
              <w:rPr>
                <w:b/>
              </w:rPr>
            </w:pPr>
            <w:r>
              <w:rPr>
                <w:b/>
              </w:rPr>
              <w:t xml:space="preserve">Element in message from logfile </w:t>
            </w:r>
          </w:p>
        </w:tc>
        <w:tc>
          <w:tcPr>
            <w:tcW w:w="4395" w:type="dxa"/>
            <w:tcBorders>
              <w:top w:val="single" w:sz="4" w:space="0" w:color="auto"/>
              <w:left w:val="single" w:sz="4" w:space="0" w:color="auto"/>
              <w:bottom w:val="single" w:sz="4" w:space="0" w:color="auto"/>
              <w:right w:val="single" w:sz="4" w:space="0" w:color="auto"/>
            </w:tcBorders>
            <w:hideMark/>
          </w:tcPr>
          <w:p w14:paraId="2B4EF893" w14:textId="77777777" w:rsidR="00A17716" w:rsidRDefault="00A17716" w:rsidP="00A17716">
            <w:pPr>
              <w:pStyle w:val="BodyText"/>
              <w:rPr>
                <w:b/>
              </w:rPr>
            </w:pPr>
            <w:r>
              <w:rPr>
                <w:b/>
              </w:rPr>
              <w:t>Element in table row</w:t>
            </w:r>
          </w:p>
        </w:tc>
      </w:tr>
      <w:tr w:rsidR="00A17716" w14:paraId="580A23BA"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765DFDF0" w14:textId="77777777" w:rsidR="00A17716" w:rsidRDefault="00A17716" w:rsidP="00A17716">
            <w:pPr>
              <w:pStyle w:val="BodyText"/>
            </w:pPr>
            <w:r>
              <w:t>level</w:t>
            </w:r>
          </w:p>
        </w:tc>
        <w:tc>
          <w:tcPr>
            <w:tcW w:w="4395" w:type="dxa"/>
            <w:tcBorders>
              <w:top w:val="single" w:sz="4" w:space="0" w:color="auto"/>
              <w:left w:val="single" w:sz="4" w:space="0" w:color="auto"/>
              <w:bottom w:val="single" w:sz="4" w:space="0" w:color="auto"/>
              <w:right w:val="single" w:sz="4" w:space="0" w:color="auto"/>
            </w:tcBorders>
            <w:hideMark/>
          </w:tcPr>
          <w:p w14:paraId="0EE3E663" w14:textId="77777777" w:rsidR="00A17716" w:rsidRDefault="00A17716" w:rsidP="00A17716">
            <w:pPr>
              <w:pStyle w:val="BodyText"/>
            </w:pPr>
            <w:r>
              <w:t>Log level</w:t>
            </w:r>
          </w:p>
        </w:tc>
      </w:tr>
      <w:tr w:rsidR="00A17716" w14:paraId="2BB65A1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18098684" w14:textId="77777777" w:rsidR="00A17716" w:rsidRDefault="00A17716" w:rsidP="00A17716">
            <w:pPr>
              <w:pStyle w:val="BodyText"/>
            </w:pPr>
            <w:r>
              <w:t>timestamp</w:t>
            </w:r>
          </w:p>
        </w:tc>
        <w:tc>
          <w:tcPr>
            <w:tcW w:w="4395" w:type="dxa"/>
            <w:tcBorders>
              <w:top w:val="single" w:sz="4" w:space="0" w:color="auto"/>
              <w:left w:val="single" w:sz="4" w:space="0" w:color="auto"/>
              <w:bottom w:val="single" w:sz="4" w:space="0" w:color="auto"/>
              <w:right w:val="single" w:sz="4" w:space="0" w:color="auto"/>
            </w:tcBorders>
            <w:hideMark/>
          </w:tcPr>
          <w:p w14:paraId="407A37AA" w14:textId="77777777" w:rsidR="00A17716" w:rsidRDefault="00A17716" w:rsidP="00A17716">
            <w:pPr>
              <w:pStyle w:val="BodyText"/>
            </w:pPr>
            <w:r>
              <w:t>Timestamp</w:t>
            </w:r>
          </w:p>
        </w:tc>
      </w:tr>
      <w:tr w:rsidR="00A17716" w14:paraId="0ADB3B9E"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0DA9E178" w14:textId="77777777" w:rsidR="00A17716" w:rsidRDefault="00A17716" w:rsidP="00A17716">
            <w:pPr>
              <w:pStyle w:val="BodyText"/>
            </w:pPr>
            <w:r>
              <w:t>message</w:t>
            </w:r>
          </w:p>
        </w:tc>
        <w:tc>
          <w:tcPr>
            <w:tcW w:w="4395" w:type="dxa"/>
            <w:tcBorders>
              <w:top w:val="single" w:sz="4" w:space="0" w:color="auto"/>
              <w:left w:val="single" w:sz="4" w:space="0" w:color="auto"/>
              <w:bottom w:val="single" w:sz="4" w:space="0" w:color="auto"/>
              <w:right w:val="single" w:sz="4" w:space="0" w:color="auto"/>
            </w:tcBorders>
            <w:hideMark/>
          </w:tcPr>
          <w:p w14:paraId="493B8146" w14:textId="77777777" w:rsidR="00A17716" w:rsidRDefault="00A17716" w:rsidP="00A17716">
            <w:pPr>
              <w:pStyle w:val="BodyText"/>
            </w:pPr>
            <w:r>
              <w:t>Message</w:t>
            </w:r>
          </w:p>
        </w:tc>
      </w:tr>
    </w:tbl>
    <w:p w14:paraId="178AC011" w14:textId="77777777" w:rsidR="00A17716" w:rsidRDefault="00A17716" w:rsidP="00A17716">
      <w:pPr>
        <w:pStyle w:val="BodyText"/>
      </w:pPr>
    </w:p>
    <w:p w14:paraId="40F71156" w14:textId="77777777" w:rsidR="00A17716" w:rsidRDefault="00A17716" w:rsidP="00A17716">
      <w:pPr>
        <w:spacing w:after="160" w:line="256" w:lineRule="auto"/>
      </w:pPr>
      <w:r>
        <w:t>Exceptions in the exception log file will also be displayed when ‘error’ debug level is selected in the search criteria.</w:t>
      </w:r>
    </w:p>
    <w:p w14:paraId="6160DCD1" w14:textId="77777777" w:rsidR="00A17716" w:rsidRDefault="00A17716" w:rsidP="00A17716">
      <w:pPr>
        <w:spacing w:after="160" w:line="256" w:lineRule="auto"/>
      </w:pPr>
      <w:r>
        <w:t>The following mapping will be applied for exception messages:</w:t>
      </w:r>
    </w:p>
    <w:p w14:paraId="584D0E35" w14:textId="6632B609" w:rsidR="00182923" w:rsidRDefault="00182923" w:rsidP="00182923">
      <w:pPr>
        <w:pStyle w:val="Caption"/>
      </w:pPr>
      <w:bookmarkStart w:id="98" w:name="_Toc514659890"/>
      <w:r>
        <w:t xml:space="preserve">Table </w:t>
      </w:r>
      <w:r w:rsidR="00F3364E">
        <w:fldChar w:fldCharType="begin"/>
      </w:r>
      <w:r w:rsidR="00F3364E">
        <w:instrText xml:space="preserve"> SEQ Table \* ARABIC </w:instrText>
      </w:r>
      <w:r w:rsidR="00F3364E">
        <w:fldChar w:fldCharType="separate"/>
      </w:r>
      <w:r w:rsidR="006B661F">
        <w:rPr>
          <w:noProof/>
        </w:rPr>
        <w:t>6</w:t>
      </w:r>
      <w:r w:rsidR="00F3364E">
        <w:rPr>
          <w:noProof/>
        </w:rPr>
        <w:fldChar w:fldCharType="end"/>
      </w:r>
      <w:r>
        <w:t xml:space="preserve"> - Exception </w:t>
      </w:r>
      <w:r w:rsidRPr="002635E5">
        <w:t>Logfile to Table Row Mapping</w:t>
      </w:r>
      <w:bookmarkEnd w:id="98"/>
    </w:p>
    <w:tbl>
      <w:tblPr>
        <w:tblpPr w:leftFromText="180" w:rightFromText="180" w:vertAnchor="text" w:tblpX="40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5"/>
      </w:tblGrid>
      <w:tr w:rsidR="00A17716" w14:paraId="177DC22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5C043031" w14:textId="77777777" w:rsidR="00A17716" w:rsidRDefault="00A17716" w:rsidP="00A17716">
            <w:pPr>
              <w:pStyle w:val="BodyText"/>
              <w:rPr>
                <w:b/>
              </w:rPr>
            </w:pPr>
            <w:r>
              <w:rPr>
                <w:b/>
              </w:rPr>
              <w:t xml:space="preserve">Elements in message from logfile </w:t>
            </w:r>
          </w:p>
        </w:tc>
        <w:tc>
          <w:tcPr>
            <w:tcW w:w="4395" w:type="dxa"/>
            <w:tcBorders>
              <w:top w:val="single" w:sz="4" w:space="0" w:color="auto"/>
              <w:left w:val="single" w:sz="4" w:space="0" w:color="auto"/>
              <w:bottom w:val="single" w:sz="4" w:space="0" w:color="auto"/>
              <w:right w:val="single" w:sz="4" w:space="0" w:color="auto"/>
            </w:tcBorders>
            <w:hideMark/>
          </w:tcPr>
          <w:p w14:paraId="27B9A1B7" w14:textId="77777777" w:rsidR="00A17716" w:rsidRDefault="00A17716" w:rsidP="00A17716">
            <w:pPr>
              <w:pStyle w:val="BodyText"/>
              <w:rPr>
                <w:b/>
              </w:rPr>
            </w:pPr>
            <w:r>
              <w:rPr>
                <w:b/>
              </w:rPr>
              <w:t>Element in table row</w:t>
            </w:r>
          </w:p>
        </w:tc>
      </w:tr>
      <w:tr w:rsidR="00A17716" w14:paraId="2C0B18F5"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4E8CF488" w14:textId="77777777" w:rsidR="00A17716" w:rsidRDefault="00A17716" w:rsidP="00A17716">
            <w:pPr>
              <w:pStyle w:val="BodyText"/>
            </w:pPr>
            <w:r>
              <w:lastRenderedPageBreak/>
              <w:t>level</w:t>
            </w:r>
          </w:p>
        </w:tc>
        <w:tc>
          <w:tcPr>
            <w:tcW w:w="4395" w:type="dxa"/>
            <w:tcBorders>
              <w:top w:val="single" w:sz="4" w:space="0" w:color="auto"/>
              <w:left w:val="single" w:sz="4" w:space="0" w:color="auto"/>
              <w:bottom w:val="single" w:sz="4" w:space="0" w:color="auto"/>
              <w:right w:val="single" w:sz="4" w:space="0" w:color="auto"/>
            </w:tcBorders>
            <w:hideMark/>
          </w:tcPr>
          <w:p w14:paraId="108DD402" w14:textId="77777777" w:rsidR="00A17716" w:rsidRDefault="00A17716" w:rsidP="00A17716">
            <w:pPr>
              <w:pStyle w:val="BodyText"/>
            </w:pPr>
            <w:r>
              <w:t>Log level</w:t>
            </w:r>
          </w:p>
        </w:tc>
      </w:tr>
      <w:tr w:rsidR="00A17716" w14:paraId="461BB8C8"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40C94CBD" w14:textId="77777777" w:rsidR="00A17716" w:rsidRDefault="00A17716" w:rsidP="00A17716">
            <w:pPr>
              <w:pStyle w:val="BodyText"/>
            </w:pPr>
            <w:r>
              <w:t>timestamp</w:t>
            </w:r>
          </w:p>
        </w:tc>
        <w:tc>
          <w:tcPr>
            <w:tcW w:w="4395" w:type="dxa"/>
            <w:tcBorders>
              <w:top w:val="single" w:sz="4" w:space="0" w:color="auto"/>
              <w:left w:val="single" w:sz="4" w:space="0" w:color="auto"/>
              <w:bottom w:val="single" w:sz="4" w:space="0" w:color="auto"/>
              <w:right w:val="single" w:sz="4" w:space="0" w:color="auto"/>
            </w:tcBorders>
            <w:hideMark/>
          </w:tcPr>
          <w:p w14:paraId="0591D16B" w14:textId="77777777" w:rsidR="00A17716" w:rsidRDefault="00A17716" w:rsidP="00A17716">
            <w:pPr>
              <w:pStyle w:val="BodyText"/>
            </w:pPr>
            <w:r>
              <w:t>Timestamp</w:t>
            </w:r>
          </w:p>
        </w:tc>
      </w:tr>
      <w:tr w:rsidR="00A17716" w14:paraId="0319AD6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tcPr>
          <w:p w14:paraId="308CB25D" w14:textId="77777777" w:rsidR="00A17716" w:rsidRDefault="00A17716" w:rsidP="00A17716">
            <w:pPr>
              <w:spacing w:after="160" w:line="256" w:lineRule="auto"/>
            </w:pPr>
            <w:r>
              <w:t>process + os + trace + stack + message</w:t>
            </w:r>
          </w:p>
          <w:p w14:paraId="20A36E3B" w14:textId="77777777" w:rsidR="00A17716" w:rsidRDefault="00A17716" w:rsidP="00A17716">
            <w:pPr>
              <w:pStyle w:val="BodyText"/>
            </w:pPr>
          </w:p>
        </w:tc>
        <w:tc>
          <w:tcPr>
            <w:tcW w:w="4395" w:type="dxa"/>
            <w:tcBorders>
              <w:top w:val="single" w:sz="4" w:space="0" w:color="auto"/>
              <w:left w:val="single" w:sz="4" w:space="0" w:color="auto"/>
              <w:bottom w:val="single" w:sz="4" w:space="0" w:color="auto"/>
              <w:right w:val="single" w:sz="4" w:space="0" w:color="auto"/>
            </w:tcBorders>
            <w:hideMark/>
          </w:tcPr>
          <w:p w14:paraId="38C89C1C" w14:textId="77777777" w:rsidR="00A17716" w:rsidRDefault="00A17716" w:rsidP="00A17716">
            <w:pPr>
              <w:pStyle w:val="BodyText"/>
            </w:pPr>
            <w:r>
              <w:t>Message</w:t>
            </w:r>
          </w:p>
        </w:tc>
      </w:tr>
    </w:tbl>
    <w:p w14:paraId="0B1CEF21" w14:textId="77777777" w:rsidR="00A17716" w:rsidRDefault="00A17716" w:rsidP="00A17716">
      <w:pPr>
        <w:pStyle w:val="BodyText"/>
      </w:pPr>
    </w:p>
    <w:p w14:paraId="700E81C1" w14:textId="77777777" w:rsidR="00A17716" w:rsidRDefault="00A17716" w:rsidP="00A17716">
      <w:pPr>
        <w:pStyle w:val="BodyText"/>
      </w:pPr>
      <w:r>
        <w:t>The following diagram shows the design of the Log UI</w:t>
      </w:r>
    </w:p>
    <w:p w14:paraId="7794C5DB" w14:textId="12EA449D" w:rsidR="00A17716" w:rsidRPr="009C1A65" w:rsidRDefault="00A17716" w:rsidP="00A17716">
      <w:pPr>
        <w:pStyle w:val="Caption"/>
        <w:rPr>
          <w:rFonts w:ascii="Arial" w:hAnsi="Arial" w:cs="Arial"/>
        </w:rPr>
      </w:pPr>
      <w:bookmarkStart w:id="99" w:name="_Toc514659871"/>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28</w:t>
      </w:r>
      <w:r w:rsidRPr="009C1A65">
        <w:rPr>
          <w:rFonts w:ascii="Arial" w:hAnsi="Arial" w:cs="Arial"/>
          <w:noProof/>
        </w:rPr>
        <w:fldChar w:fldCharType="end"/>
      </w:r>
      <w:r w:rsidRPr="009C1A65">
        <w:rPr>
          <w:rFonts w:ascii="Arial" w:hAnsi="Arial" w:cs="Arial"/>
        </w:rPr>
        <w:t xml:space="preserve"> - MCCF TAS Log User Interface</w:t>
      </w:r>
      <w:bookmarkEnd w:id="99"/>
    </w:p>
    <w:p w14:paraId="2177641D" w14:textId="77777777" w:rsidR="00A17716" w:rsidRDefault="00A17716" w:rsidP="00A17716">
      <w:pPr>
        <w:pStyle w:val="BodyText"/>
      </w:pPr>
      <w:r>
        <w:rPr>
          <w:noProof/>
        </w:rPr>
        <w:drawing>
          <wp:inline distT="0" distB="0" distL="0" distR="0" wp14:anchorId="0B36C2B4" wp14:editId="4ED820A6">
            <wp:extent cx="5951220" cy="3101340"/>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1220" cy="3101340"/>
                    </a:xfrm>
                    <a:prstGeom prst="rect">
                      <a:avLst/>
                    </a:prstGeom>
                    <a:noFill/>
                    <a:ln>
                      <a:noFill/>
                    </a:ln>
                  </pic:spPr>
                </pic:pic>
              </a:graphicData>
            </a:graphic>
          </wp:inline>
        </w:drawing>
      </w:r>
    </w:p>
    <w:p w14:paraId="7C486241" w14:textId="77777777" w:rsidR="00A17716" w:rsidRDefault="00A17716" w:rsidP="00A17716">
      <w:pPr>
        <w:pStyle w:val="BodyText"/>
      </w:pPr>
    </w:p>
    <w:p w14:paraId="7FEE60E1" w14:textId="77777777" w:rsidR="00A17716" w:rsidRPr="00F458A0" w:rsidRDefault="00A17716" w:rsidP="00A17716">
      <w:pPr>
        <w:pStyle w:val="Heading5"/>
      </w:pPr>
      <w:r w:rsidRPr="00F458A0">
        <w:t xml:space="preserve"> </w:t>
      </w:r>
      <w:bookmarkStart w:id="100" w:name="_Toc514663720"/>
      <w:r w:rsidRPr="00F458A0">
        <w:t>Communications Interfaces</w:t>
      </w:r>
      <w:bookmarkEnd w:id="100"/>
    </w:p>
    <w:p w14:paraId="77078EF2" w14:textId="0515BF6F" w:rsidR="00A17716" w:rsidRPr="00F458A0" w:rsidRDefault="00A17716" w:rsidP="00A17716">
      <w:pPr>
        <w:pStyle w:val="BodyText"/>
      </w:pPr>
      <w:r w:rsidRPr="00F458A0">
        <w:t>MCCF EDI TAS will leverage the underlying communication interfaces for the V</w:t>
      </w:r>
      <w:r>
        <w:t>D</w:t>
      </w:r>
      <w:r w:rsidRPr="00F458A0">
        <w:t>A/</w:t>
      </w:r>
      <w:r>
        <w:t>VA ESB</w:t>
      </w:r>
      <w:r w:rsidRPr="00F458A0">
        <w:t xml:space="preserve"> enterprise service framework. </w:t>
      </w:r>
      <w:proofErr w:type="gramStart"/>
      <w:r w:rsidRPr="00F458A0">
        <w:t>These communication</w:t>
      </w:r>
      <w:proofErr w:type="gramEnd"/>
      <w:r w:rsidRPr="00F458A0">
        <w:t xml:space="preserve"> are dependent platform/stack components provisioned by Enterprise Operations. This effort will </w:t>
      </w:r>
      <w:r w:rsidR="0076777C">
        <w:t>use</w:t>
      </w:r>
      <w:r w:rsidRPr="00F458A0">
        <w:t xml:space="preserve"> standard HTTP/HTTPS over TCP/IP channels available for solutions to communicate over TCP/IP with external applications. The final solution implementation </w:t>
      </w:r>
      <w:r w:rsidR="0076777C">
        <w:t>will</w:t>
      </w:r>
      <w:r w:rsidR="0076777C" w:rsidRPr="00F458A0">
        <w:t xml:space="preserve"> </w:t>
      </w:r>
      <w:r w:rsidRPr="00F458A0">
        <w:t>require coordination with system administrators at data center for configuration setup of endpoints.</w:t>
      </w:r>
    </w:p>
    <w:p w14:paraId="7803D9D0" w14:textId="77777777" w:rsidR="00A17716" w:rsidRDefault="00A17716" w:rsidP="00A17716">
      <w:pPr>
        <w:pStyle w:val="Heading4"/>
      </w:pPr>
      <w:bookmarkStart w:id="101" w:name="_Toc514663721"/>
      <w:r>
        <w:t>Data Access Services Design</w:t>
      </w:r>
      <w:bookmarkEnd w:id="101"/>
    </w:p>
    <w:p w14:paraId="46C8032A" w14:textId="77777777" w:rsidR="00A17716" w:rsidRPr="00D71188" w:rsidRDefault="00A17716" w:rsidP="00A17716">
      <w:r>
        <w:t>MCCF EDI TAS includes VistA Data Access (VDA) Services that implement access to data in the VA VistA instances across the enterprise. The diagram and sections below describe the components and design of the TAS VDA services.</w:t>
      </w:r>
    </w:p>
    <w:p w14:paraId="022E2CD1" w14:textId="5E1F8FC7" w:rsidR="00A17716" w:rsidRPr="009C1A65" w:rsidRDefault="00A17716" w:rsidP="00A17716">
      <w:pPr>
        <w:pStyle w:val="Caption"/>
        <w:rPr>
          <w:rFonts w:ascii="Arial" w:hAnsi="Arial" w:cs="Arial"/>
        </w:rPr>
      </w:pPr>
      <w:bookmarkStart w:id="102" w:name="_Toc514659872"/>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29</w:t>
      </w:r>
      <w:r w:rsidRPr="009C1A65">
        <w:rPr>
          <w:rFonts w:ascii="Arial" w:hAnsi="Arial" w:cs="Arial"/>
          <w:noProof/>
        </w:rPr>
        <w:fldChar w:fldCharType="end"/>
      </w:r>
      <w:r w:rsidRPr="009C1A65">
        <w:rPr>
          <w:rFonts w:ascii="Arial" w:hAnsi="Arial" w:cs="Arial"/>
        </w:rPr>
        <w:t xml:space="preserve"> - MCCF EDI TAS VistA</w:t>
      </w:r>
      <w:r w:rsidRPr="009C1A65">
        <w:rPr>
          <w:rFonts w:ascii="Arial" w:hAnsi="Arial" w:cs="Arial"/>
          <w:noProof/>
        </w:rPr>
        <w:t xml:space="preserve"> Data Access Services Design</w:t>
      </w:r>
      <w:bookmarkEnd w:id="102"/>
    </w:p>
    <w:p w14:paraId="4079F723" w14:textId="77777777" w:rsidR="00A17716" w:rsidRDefault="00A17716" w:rsidP="00A17716">
      <w:r>
        <w:rPr>
          <w:noProof/>
        </w:rPr>
        <w:drawing>
          <wp:inline distT="0" distB="0" distL="0" distR="0" wp14:anchorId="54694F0E" wp14:editId="670AA240">
            <wp:extent cx="5943600" cy="4889500"/>
            <wp:effectExtent l="0" t="0" r="0"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889500"/>
                    </a:xfrm>
                    <a:prstGeom prst="rect">
                      <a:avLst/>
                    </a:prstGeom>
                  </pic:spPr>
                </pic:pic>
              </a:graphicData>
            </a:graphic>
          </wp:inline>
        </w:drawing>
      </w:r>
    </w:p>
    <w:p w14:paraId="220ACFD0" w14:textId="77777777" w:rsidR="00A17716" w:rsidRPr="002569FB" w:rsidRDefault="00A17716" w:rsidP="00A17716"/>
    <w:p w14:paraId="13D31DBB" w14:textId="77777777" w:rsidR="00A17716" w:rsidRDefault="00A17716" w:rsidP="00A17716">
      <w:pPr>
        <w:pStyle w:val="Heading5"/>
      </w:pPr>
      <w:bookmarkStart w:id="103" w:name="_Toc514663722"/>
      <w:r>
        <w:t>NGINX</w:t>
      </w:r>
      <w:bookmarkEnd w:id="103"/>
    </w:p>
    <w:p w14:paraId="25284722" w14:textId="4E5C2AAA" w:rsidR="00A17716" w:rsidRDefault="00A17716" w:rsidP="00A17716">
      <w:r>
        <w:t>NGINX is software that features general purpose web proxy and load balancing capability. It will be used for routing, proxying, and load balancing in the VDA design and will provide HTTP</w:t>
      </w:r>
      <w:r w:rsidR="00416F91">
        <w:t>S</w:t>
      </w:r>
      <w:r>
        <w:t xml:space="preserve"> endpoints for CREATE, READ, UPDATE, DELETE, and SEARCH operations for FHIR resources. It will pass through the requests to the ESB.</w:t>
      </w:r>
    </w:p>
    <w:p w14:paraId="153D9FAC" w14:textId="77777777" w:rsidR="00A17716" w:rsidRPr="006D6768" w:rsidRDefault="00A17716" w:rsidP="00A17716"/>
    <w:p w14:paraId="7823456D" w14:textId="77777777" w:rsidR="00A17716" w:rsidRDefault="00A17716" w:rsidP="00A17716">
      <w:pPr>
        <w:pStyle w:val="Heading5"/>
      </w:pPr>
      <w:bookmarkStart w:id="104" w:name="_Toc514663723"/>
      <w:r>
        <w:t>ESB: Message Flows and Service Management</w:t>
      </w:r>
      <w:bookmarkEnd w:id="104"/>
    </w:p>
    <w:p w14:paraId="7C2B4C6C" w14:textId="40DD8809" w:rsidR="00A17716" w:rsidRDefault="00A17716" w:rsidP="00A17716">
      <w:r>
        <w:t>There will be a message flow in the ESB that forwards incoming HTTP</w:t>
      </w:r>
      <w:r w:rsidR="00416F91">
        <w:t>S</w:t>
      </w:r>
      <w:r>
        <w:t xml:space="preserve"> calls from NGINX to the HAPI FHIR Server. The requests made to the HAPI FHIR Proxy Message Flow that are passed through to the HAPI FHIR Server are CREATE, READ, UPDATE, DELETE, and SEARCH for FHIR resources. It will also provide service management.</w:t>
      </w:r>
    </w:p>
    <w:p w14:paraId="241FC5BF" w14:textId="77777777" w:rsidR="00A17716" w:rsidRDefault="00A17716" w:rsidP="00A17716"/>
    <w:p w14:paraId="71F1E343" w14:textId="77777777" w:rsidR="00A17716" w:rsidRDefault="00A17716" w:rsidP="00A17716">
      <w:pPr>
        <w:pStyle w:val="Heading5"/>
      </w:pPr>
      <w:bookmarkStart w:id="105" w:name="_Toc514663724"/>
      <w:r>
        <w:lastRenderedPageBreak/>
        <w:t>HAPI FHIR Server</w:t>
      </w:r>
      <w:bookmarkEnd w:id="105"/>
    </w:p>
    <w:p w14:paraId="67A867FD" w14:textId="77777777" w:rsidR="00A17716" w:rsidRDefault="00A17716" w:rsidP="00A17716">
      <w:r>
        <w:t>The HAPI FHIR Server will provide a REST interface with the same operations. Once the HAPI FHIR Server receives a request from the ESB, it extracts the data from the request that is needed for the request to VistA.</w:t>
      </w:r>
    </w:p>
    <w:p w14:paraId="42AA4F6B" w14:textId="77777777" w:rsidR="00A17716" w:rsidRDefault="00A17716" w:rsidP="00A17716">
      <w:r>
        <w:t>It then determines the files and the records within the files in VistA that are going to be involved in the request. Depending on the request the HAPI FHIR Server creates, reads, updates, deletes, or searches these files and records.</w:t>
      </w:r>
    </w:p>
    <w:p w14:paraId="1AB5950A" w14:textId="77777777" w:rsidR="00A17716" w:rsidRDefault="00A17716" w:rsidP="00A17716">
      <w:r>
        <w:t>The last two steps in the HAPI FHIR Server are mapping the data from VistA to the FHIR resource(s) and returning them back to the ESB (HAPI FHIR Proxy Message Flow).</w:t>
      </w:r>
    </w:p>
    <w:p w14:paraId="432359F4" w14:textId="77777777" w:rsidR="00A17716" w:rsidRDefault="00A17716" w:rsidP="00A17716"/>
    <w:p w14:paraId="3E3EBDC2" w14:textId="77777777" w:rsidR="00A17716" w:rsidRDefault="00A17716" w:rsidP="00A17716">
      <w:pPr>
        <w:pStyle w:val="Heading5"/>
      </w:pPr>
      <w:bookmarkStart w:id="106" w:name="_Toc514663725"/>
      <w:r>
        <w:t>ESB: VistA Access and Routing Message Flows</w:t>
      </w:r>
      <w:bookmarkEnd w:id="106"/>
    </w:p>
    <w:p w14:paraId="08028655" w14:textId="77777777" w:rsidR="00A17716" w:rsidRDefault="00A17716" w:rsidP="00A17716">
      <w:r>
        <w:t>This flow provides a REST interface that includes CREATE, READ, UPDATE, DELETE, and SEARCH operations, as well. After receiving a request from the HAPI FHIR Server, the message flow determines which VistA instance it needs to route the request to. The criteria and logic for routing will have to be investigated and designed. It also provides VistA monitoring and logging of VistA requests/responses by utilizing the logging service.</w:t>
      </w:r>
    </w:p>
    <w:p w14:paraId="63E82FF6" w14:textId="77777777" w:rsidR="00A17716" w:rsidRDefault="00A17716" w:rsidP="00A17716"/>
    <w:p w14:paraId="5D84DC56" w14:textId="77777777" w:rsidR="00A17716" w:rsidRDefault="00A17716" w:rsidP="00A17716">
      <w:pPr>
        <w:pStyle w:val="Heading5"/>
      </w:pPr>
      <w:bookmarkStart w:id="107" w:name="_Toc514663726"/>
      <w:r>
        <w:t>VistA Instances</w:t>
      </w:r>
      <w:bookmarkEnd w:id="107"/>
    </w:p>
    <w:p w14:paraId="4D05C5A1" w14:textId="77777777" w:rsidR="00A17716" w:rsidRDefault="00A17716" w:rsidP="00A17716">
      <w:r>
        <w:t>Each VistA instance will have a HTTP Listener/REST API that will be called by the VistA Access and Routing Message Flow in the ESB. It calls Fileman and Fileman accesses the required file.</w:t>
      </w:r>
    </w:p>
    <w:p w14:paraId="717B8B06" w14:textId="77777777" w:rsidR="00A17716" w:rsidRDefault="00A17716" w:rsidP="00A17716">
      <w:r>
        <w:t>More information regarding the HTTP Listener/REST API can be found in the following documents:</w:t>
      </w:r>
    </w:p>
    <w:p w14:paraId="2B9167B5" w14:textId="77777777" w:rsidR="00A17716" w:rsidRDefault="00A17716" w:rsidP="00A17716">
      <w:r>
        <w:object w:dxaOrig="1540" w:dyaOrig="997" w14:anchorId="7C0B63F5">
          <v:shape id="_x0000_i1030" type="#_x0000_t75" style="width:77pt;height:50.25pt" o:ole="">
            <v:imagedata r:id="rId102" o:title=""/>
          </v:shape>
          <o:OLEObject Type="Embed" ProgID="Word.Document.12" ShapeID="_x0000_i1030" DrawAspect="Icon" ObjectID="_1588747468" r:id="rId103">
            <o:FieldCodes>\s</o:FieldCodes>
          </o:OLEObject>
        </w:object>
      </w:r>
      <w:r>
        <w:object w:dxaOrig="1540" w:dyaOrig="997" w14:anchorId="5C06AE6E">
          <v:shape id="_x0000_i1031" type="#_x0000_t75" style="width:77pt;height:50.25pt" o:ole="">
            <v:imagedata r:id="rId104" o:title=""/>
          </v:shape>
          <o:OLEObject Type="Embed" ProgID="Word.Document.12" ShapeID="_x0000_i1031" DrawAspect="Icon" ObjectID="_1588747469" r:id="rId105">
            <o:FieldCodes>\s</o:FieldCodes>
          </o:OLEObject>
        </w:object>
      </w:r>
      <w:r>
        <w:object w:dxaOrig="1540" w:dyaOrig="997" w14:anchorId="075E98B1">
          <v:shape id="_x0000_i1032" type="#_x0000_t75" style="width:77pt;height:50.25pt" o:ole="">
            <v:imagedata r:id="rId106" o:title=""/>
          </v:shape>
          <o:OLEObject Type="Embed" ProgID="Word.Document.12" ShapeID="_x0000_i1032" DrawAspect="Icon" ObjectID="_1588747470" r:id="rId107">
            <o:FieldCodes>\s</o:FieldCodes>
          </o:OLEObject>
        </w:object>
      </w:r>
    </w:p>
    <w:p w14:paraId="04444E6B" w14:textId="77777777" w:rsidR="00A17716" w:rsidRPr="002569FB" w:rsidRDefault="00A17716" w:rsidP="00A17716">
      <w:pPr>
        <w:pStyle w:val="BodyText"/>
      </w:pPr>
    </w:p>
    <w:p w14:paraId="4B81132C" w14:textId="77777777" w:rsidR="00A17716" w:rsidRDefault="00A17716" w:rsidP="00A17716">
      <w:pPr>
        <w:pStyle w:val="Heading4"/>
      </w:pPr>
      <w:bookmarkStart w:id="108" w:name="_Toc514663727"/>
      <w:r>
        <w:t>Data Storage Design</w:t>
      </w:r>
      <w:bookmarkEnd w:id="108"/>
    </w:p>
    <w:p w14:paraId="31C95095" w14:textId="77777777" w:rsidR="00A17716" w:rsidRDefault="00A17716" w:rsidP="00A17716">
      <w:pPr>
        <w:pStyle w:val="Heading5"/>
      </w:pPr>
      <w:bookmarkStart w:id="109" w:name="_Toc514663728"/>
      <w:r>
        <w:t>Azure Storage Mechanics</w:t>
      </w:r>
      <w:bookmarkEnd w:id="109"/>
    </w:p>
    <w:p w14:paraId="1325368E" w14:textId="77777777" w:rsidR="00A17716" w:rsidRDefault="00A17716" w:rsidP="00A17716">
      <w:pPr>
        <w:pStyle w:val="BodyText"/>
      </w:pPr>
      <w:r>
        <w:t>Azure Storage ("AS") is general storage that can be accessed in four ways: SMB mounts, blobs, tables, and queues. Virtual machines use AS for their disks. Even when VMs use managed disks, VM still uses AS for metadata and systems logging.</w:t>
      </w:r>
    </w:p>
    <w:p w14:paraId="15AA9192" w14:textId="77777777" w:rsidR="00A17716" w:rsidRDefault="00A17716" w:rsidP="00A17716">
      <w:pPr>
        <w:pStyle w:val="BodyText"/>
      </w:pPr>
      <w:r>
        <w:t>AS is redundant and highly available with encryption-at-rest built-it. AS data always replicated to another physical storage rack (LRS</w:t>
      </w:r>
      <w:proofErr w:type="gramStart"/>
      <w:r>
        <w:t>), but</w:t>
      </w:r>
      <w:proofErr w:type="gramEnd"/>
      <w:r>
        <w:t xml:space="preserve"> can also be replicated to a remote site for high availability by using ZRS, GRS, or redundancy RA-GRS modes.</w:t>
      </w:r>
    </w:p>
    <w:p w14:paraId="4B9F596B" w14:textId="77777777" w:rsidR="00A17716" w:rsidRDefault="00A17716" w:rsidP="00A17716">
      <w:pPr>
        <w:pStyle w:val="BodyText"/>
      </w:pPr>
      <w:r>
        <w:t xml:space="preserve">Accessing AS via blobs enables large-scale storage of files. Access via tables enables large-scale storage of flat record data. In either case, these entities (files/records) can be accessed by an API or, if access is granted, by users directly. Access can be open (browsable), limits to direct entity </w:t>
      </w:r>
      <w:r>
        <w:lastRenderedPageBreak/>
        <w:t>access (with a known URL, e.g. for CSS/JS asset loading), or private. When access is private, access can be granted by key or by shared access security ("SAS") token. The latter is the recommended model. SAS tokens limit access to entities by entity or set of entities by and restricts access to a time window.</w:t>
      </w:r>
    </w:p>
    <w:p w14:paraId="48A899B1" w14:textId="4CA85E55" w:rsidR="00182923" w:rsidRDefault="00182923" w:rsidP="00182923">
      <w:pPr>
        <w:pStyle w:val="Caption"/>
      </w:pPr>
      <w:bookmarkStart w:id="110" w:name="_Toc514659891"/>
      <w:r>
        <w:t xml:space="preserve">Table </w:t>
      </w:r>
      <w:r w:rsidR="00F3364E">
        <w:fldChar w:fldCharType="begin"/>
      </w:r>
      <w:r w:rsidR="00F3364E">
        <w:instrText xml:space="preserve"> SEQ Table \* ARABIC </w:instrText>
      </w:r>
      <w:r w:rsidR="00F3364E">
        <w:fldChar w:fldCharType="separate"/>
      </w:r>
      <w:r w:rsidR="006B661F">
        <w:rPr>
          <w:noProof/>
        </w:rPr>
        <w:t>7</w:t>
      </w:r>
      <w:r w:rsidR="00F3364E">
        <w:rPr>
          <w:noProof/>
        </w:rPr>
        <w:fldChar w:fldCharType="end"/>
      </w:r>
      <w:r>
        <w:t xml:space="preserve"> - Azure Storage Shared Access Signature</w:t>
      </w:r>
      <w:bookmarkEnd w:id="110"/>
    </w:p>
    <w:p w14:paraId="3B362D5F" w14:textId="77777777" w:rsidR="00A17716" w:rsidRDefault="00A17716" w:rsidP="00A17716">
      <w:pPr>
        <w:pStyle w:val="BodyText"/>
      </w:pPr>
      <w:r w:rsidRPr="004C0D62">
        <w:rPr>
          <w:noProof/>
        </w:rPr>
        <w:drawing>
          <wp:inline distT="0" distB="0" distL="0" distR="0" wp14:anchorId="1DFF6D1C" wp14:editId="6B098850">
            <wp:extent cx="4777740" cy="5966460"/>
            <wp:effectExtent l="0" t="0" r="381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77740" cy="5966460"/>
                    </a:xfrm>
                    <a:prstGeom prst="rect">
                      <a:avLst/>
                    </a:prstGeom>
                    <a:noFill/>
                    <a:ln>
                      <a:noFill/>
                    </a:ln>
                  </pic:spPr>
                </pic:pic>
              </a:graphicData>
            </a:graphic>
          </wp:inline>
        </w:drawing>
      </w:r>
    </w:p>
    <w:p w14:paraId="287764A3" w14:textId="77777777" w:rsidR="00A17716" w:rsidRDefault="00A17716" w:rsidP="00A17716">
      <w:pPr>
        <w:pStyle w:val="BodyText"/>
      </w:pPr>
      <w:r>
        <w:t>Blob storage is for any type of file. File content types are set via programmatic uploading. An account’s blob storage is split via containers. Containers contain files. Though there is no concept of a “folder” is AS, filenames can include a slash (“/”), thus creating the same effect.</w:t>
      </w:r>
    </w:p>
    <w:p w14:paraId="075C93DD" w14:textId="77777777" w:rsidR="00A17716" w:rsidRDefault="00A17716" w:rsidP="00A17716">
      <w:pPr>
        <w:pStyle w:val="BodyText"/>
      </w:pPr>
      <w:r>
        <w:t xml:space="preserve">Table storage is for flat data with a flexible table schema. All records have a PartitionKey, RowKey, and Timestamp. Each record can include up to another 252 fields. Because there is no </w:t>
      </w:r>
      <w:r>
        <w:lastRenderedPageBreak/>
        <w:t>schema these fields do not need to be the same in each record. Therefore, table storage is inherently sparse.</w:t>
      </w:r>
    </w:p>
    <w:p w14:paraId="05A1462D" w14:textId="77777777" w:rsidR="00A17716" w:rsidRDefault="00A17716" w:rsidP="00A17716">
      <w:pPr>
        <w:pStyle w:val="BodyText"/>
      </w:pPr>
      <w:r>
        <w:t xml:space="preserve">Field have the common data types: Binary, Boolean, DateTime, Double, Int32, Int64, and String. There is also a Guide data type. Each field has a size limit of 64KB. For data that is </w:t>
      </w:r>
      <w:proofErr w:type="gramStart"/>
      <w:r>
        <w:t>definitely defined</w:t>
      </w:r>
      <w:proofErr w:type="gramEnd"/>
      <w:r>
        <w:t xml:space="preserve"> to be larger, either a FatEntity pattern (splitting data across multiple columns) can be used or table storage can reference blob storage.</w:t>
      </w:r>
    </w:p>
    <w:p w14:paraId="170DEB5D" w14:textId="77777777" w:rsidR="00A17716" w:rsidRDefault="00A17716" w:rsidP="00A17716">
      <w:pPr>
        <w:pStyle w:val="BodyText"/>
      </w:pPr>
      <w:r>
        <w:t>The PartitionKey field gives scope to the data. This scope is user defined. For example, if log records are stores, the PartitionKey could indicate a year, year/month, or year/month/day combination.</w:t>
      </w:r>
    </w:p>
    <w:p w14:paraId="0C0B1F69" w14:textId="77777777" w:rsidR="00A17716" w:rsidRDefault="00A17716" w:rsidP="00A17716">
      <w:pPr>
        <w:pStyle w:val="BodyText"/>
      </w:pPr>
      <w:r>
        <w:t>A record can be accessed directly via a PartitionKey/RowKey combination. Entire partitions of records can be loaded at a time with the PartitionKey. Rows can also be queries using basic filtering mechanisms.</w:t>
      </w:r>
    </w:p>
    <w:p w14:paraId="21C0C3B5" w14:textId="77777777" w:rsidR="00A17716" w:rsidRDefault="00A17716" w:rsidP="00A17716">
      <w:pPr>
        <w:pStyle w:val="Heading5"/>
      </w:pPr>
      <w:bookmarkStart w:id="111" w:name="_Toc514663729"/>
      <w:r>
        <w:t>Elasticsearch HA Difficulty</w:t>
      </w:r>
      <w:bookmarkEnd w:id="111"/>
    </w:p>
    <w:p w14:paraId="7B20B1F2" w14:textId="77777777" w:rsidR="00A17716" w:rsidRDefault="00A17716" w:rsidP="00A17716">
      <w:pPr>
        <w:pStyle w:val="BodyText"/>
      </w:pPr>
      <w:r>
        <w:t>Whereas MongoDB has explicit directions relating to geographically redundant replicas (https://docs.mongodb.com/manual/tutorial/deploy-geographically-distributed-replica-set/), Elasticsearch (“ES”) has generally recommendations against doing this (https://www.elastic.co/blog/clustering_across_multiple_data_centers).</w:t>
      </w:r>
    </w:p>
    <w:p w14:paraId="30577DC9" w14:textId="77777777" w:rsidR="00A17716" w:rsidRDefault="00A17716" w:rsidP="00A17716">
      <w:pPr>
        <w:pStyle w:val="BodyText"/>
      </w:pPr>
      <w:r>
        <w:t>The reasons for this are unclear as Elastic does not provide many details surrounding their internals.</w:t>
      </w:r>
    </w:p>
    <w:p w14:paraId="27815F03" w14:textId="77777777" w:rsidR="00A17716" w:rsidRDefault="00A17716" w:rsidP="00A17716">
      <w:pPr>
        <w:pStyle w:val="BodyText"/>
      </w:pPr>
      <w:r>
        <w:t>HA can be implemented with ES, but only manually. This manual process would entail a custom solution of taking regular snapshots of ES clusters can restoring them to a remote site. This process may or may not be feasible for automated failover.</w:t>
      </w:r>
    </w:p>
    <w:p w14:paraId="2926CB83" w14:textId="77777777" w:rsidR="00A17716" w:rsidRDefault="00A17716" w:rsidP="00A17716">
      <w:pPr>
        <w:pStyle w:val="Heading5"/>
      </w:pPr>
      <w:bookmarkStart w:id="112" w:name="_Toc514663730"/>
      <w:r>
        <w:t>Summary</w:t>
      </w:r>
      <w:bookmarkEnd w:id="112"/>
    </w:p>
    <w:p w14:paraId="505A16C3" w14:textId="77777777" w:rsidR="00A17716" w:rsidRDefault="00A17716" w:rsidP="00A17716">
      <w:pPr>
        <w:pStyle w:val="BodyText"/>
      </w:pPr>
      <w:r>
        <w:t>Acknowledging a distinction core data storage and search functionality enables a situation where core data storage can be in an automatically encrypted and highly available environment and where search doesn’t necessarily require a geographically distributed architecture.</w:t>
      </w:r>
    </w:p>
    <w:p w14:paraId="2B281D32" w14:textId="77777777" w:rsidR="00A17716" w:rsidRDefault="00A17716" w:rsidP="00A17716">
      <w:pPr>
        <w:pStyle w:val="BodyText"/>
      </w:pPr>
      <w:r>
        <w:t>Moreover, data relating to search functionality can be considered derivative. Stated differently, core data storage can house the data as a source-of-truth with search being populated by with a derivative data set. Therefore, search can be repopulated if the entire infrastructure were to collapse.</w:t>
      </w:r>
    </w:p>
    <w:p w14:paraId="3CF4BF49" w14:textId="77777777" w:rsidR="00A17716" w:rsidRDefault="00A17716" w:rsidP="00A17716">
      <w:pPr>
        <w:pStyle w:val="BodyText"/>
      </w:pPr>
      <w:r>
        <w:t>Therefore, core data storage such as site configuration, logging/auditing data, and content management data can be stored safely and securely in Azure Storage while derivative search data can be stored in ES.</w:t>
      </w:r>
    </w:p>
    <w:p w14:paraId="145B2F3C" w14:textId="77777777" w:rsidR="00A17716" w:rsidRPr="00EF6F23" w:rsidRDefault="00A17716" w:rsidP="00A17716">
      <w:pPr>
        <w:pStyle w:val="BodyText"/>
      </w:pPr>
      <w:r>
        <w:t>This maximizes the core use cases of each system.</w:t>
      </w:r>
    </w:p>
    <w:p w14:paraId="092FD0DD" w14:textId="77777777" w:rsidR="00A17716" w:rsidRPr="00F458A0" w:rsidRDefault="00A17716" w:rsidP="00A17716">
      <w:pPr>
        <w:pStyle w:val="Heading4"/>
      </w:pPr>
      <w:bookmarkStart w:id="113" w:name="_Toc514663731"/>
      <w:r>
        <w:t>TAS Architecture Capabilities</w:t>
      </w:r>
      <w:bookmarkEnd w:id="113"/>
    </w:p>
    <w:p w14:paraId="0A6C6D61" w14:textId="77777777" w:rsidR="00A17716" w:rsidRDefault="00A17716" w:rsidP="00A17716">
      <w:pPr>
        <w:pStyle w:val="p1"/>
        <w:rPr>
          <w:rStyle w:val="s1"/>
        </w:rPr>
      </w:pPr>
      <w:r>
        <w:rPr>
          <w:rStyle w:val="s1"/>
        </w:rPr>
        <w:t>The following general capabilities will be applied across multiple layers in the TAS architecture</w:t>
      </w:r>
      <w:r w:rsidRPr="00F458A0">
        <w:rPr>
          <w:rStyle w:val="s1"/>
        </w:rPr>
        <w:t>.</w:t>
      </w:r>
    </w:p>
    <w:p w14:paraId="7CACD376" w14:textId="77777777" w:rsidR="00A17716" w:rsidRDefault="00A17716" w:rsidP="00A17716">
      <w:pPr>
        <w:pStyle w:val="Heading5"/>
      </w:pPr>
      <w:bookmarkStart w:id="114" w:name="_Toc514663732"/>
      <w:r>
        <w:lastRenderedPageBreak/>
        <w:t>TAS Reporting</w:t>
      </w:r>
      <w:bookmarkEnd w:id="114"/>
    </w:p>
    <w:p w14:paraId="0D396309" w14:textId="77777777" w:rsidR="00A17716" w:rsidRDefault="00A17716" w:rsidP="00A17716">
      <w:pPr>
        <w:pStyle w:val="Heading5"/>
      </w:pPr>
      <w:bookmarkStart w:id="115" w:name="_Toc514663733"/>
      <w:r>
        <w:t>Reporting Capability</w:t>
      </w:r>
      <w:bookmarkEnd w:id="115"/>
    </w:p>
    <w:p w14:paraId="6D990BD6" w14:textId="77777777" w:rsidR="00A17716" w:rsidRDefault="00A17716" w:rsidP="00A17716">
      <w:r>
        <w:t>Reporting will be needed for all product lines. One of the epics in the TAS backlog is for porting reports from VistA to TAS. This section describes the design for reporting within TAS.</w:t>
      </w:r>
    </w:p>
    <w:p w14:paraId="2367FA18" w14:textId="37AD7C66" w:rsidR="00A17716" w:rsidRPr="009C1A65" w:rsidRDefault="00A17716" w:rsidP="00A17716">
      <w:pPr>
        <w:pStyle w:val="Caption"/>
        <w:rPr>
          <w:rFonts w:ascii="Arial" w:hAnsi="Arial" w:cs="Arial"/>
        </w:rPr>
      </w:pPr>
      <w:bookmarkStart w:id="116" w:name="_Toc514659873"/>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30</w:t>
      </w:r>
      <w:r w:rsidRPr="009C1A65">
        <w:rPr>
          <w:rFonts w:ascii="Arial" w:hAnsi="Arial" w:cs="Arial"/>
          <w:noProof/>
        </w:rPr>
        <w:fldChar w:fldCharType="end"/>
      </w:r>
      <w:r w:rsidRPr="009C1A65">
        <w:rPr>
          <w:rFonts w:ascii="Arial" w:hAnsi="Arial" w:cs="Arial"/>
        </w:rPr>
        <w:t xml:space="preserve"> - TAS Reporting Design</w:t>
      </w:r>
      <w:bookmarkEnd w:id="116"/>
    </w:p>
    <w:p w14:paraId="66F22D2E" w14:textId="77777777" w:rsidR="00A17716" w:rsidRDefault="00A17716" w:rsidP="00A17716">
      <w:pPr>
        <w:jc w:val="center"/>
        <w:rPr>
          <w:rFonts w:eastAsia="Times New Roman"/>
          <w:b/>
          <w:bCs/>
          <w:kern w:val="36"/>
          <w:sz w:val="48"/>
          <w:szCs w:val="48"/>
        </w:rPr>
      </w:pPr>
      <w:r>
        <w:rPr>
          <w:noProof/>
        </w:rPr>
        <w:drawing>
          <wp:inline distT="0" distB="0" distL="0" distR="0" wp14:anchorId="67BF474B" wp14:editId="301EE72E">
            <wp:extent cx="5943600" cy="57226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722620"/>
                    </a:xfrm>
                    <a:prstGeom prst="rect">
                      <a:avLst/>
                    </a:prstGeom>
                    <a:noFill/>
                    <a:ln>
                      <a:noFill/>
                    </a:ln>
                  </pic:spPr>
                </pic:pic>
              </a:graphicData>
            </a:graphic>
          </wp:inline>
        </w:drawing>
      </w:r>
    </w:p>
    <w:p w14:paraId="73BC1BF8" w14:textId="77777777" w:rsidR="00A17716" w:rsidRDefault="00A17716" w:rsidP="00A17716">
      <w:pPr>
        <w:rPr>
          <w:rFonts w:asciiTheme="minorHAnsi" w:eastAsiaTheme="minorHAnsi" w:hAnsiTheme="minorHAnsi" w:cstheme="minorBidi"/>
          <w:sz w:val="22"/>
          <w:szCs w:val="22"/>
        </w:rPr>
      </w:pPr>
    </w:p>
    <w:p w14:paraId="1289E644" w14:textId="77777777" w:rsidR="00A17716" w:rsidRDefault="00A17716" w:rsidP="00A17716">
      <w:pPr>
        <w:pStyle w:val="Heading6"/>
      </w:pPr>
      <w:r>
        <w:t>Use Cases</w:t>
      </w:r>
    </w:p>
    <w:p w14:paraId="4F538B34" w14:textId="77777777" w:rsidR="00A17716" w:rsidRDefault="00A17716" w:rsidP="00A17716">
      <w:r>
        <w:t>There have been three use cases identified for the reporting capability</w:t>
      </w:r>
    </w:p>
    <w:p w14:paraId="53103530" w14:textId="77777777" w:rsidR="00A17716" w:rsidRDefault="00A17716" w:rsidP="00C82122">
      <w:pPr>
        <w:pStyle w:val="ListParagraph"/>
        <w:numPr>
          <w:ilvl w:val="0"/>
          <w:numId w:val="53"/>
        </w:numPr>
        <w:spacing w:before="0" w:after="160" w:line="256" w:lineRule="auto"/>
      </w:pPr>
      <w:r>
        <w:t>View Reports in Reporting Frontend</w:t>
      </w:r>
    </w:p>
    <w:p w14:paraId="2FD55079" w14:textId="77777777" w:rsidR="00A17716" w:rsidRDefault="00A17716" w:rsidP="00C82122">
      <w:pPr>
        <w:pStyle w:val="ListParagraph"/>
        <w:numPr>
          <w:ilvl w:val="0"/>
          <w:numId w:val="53"/>
        </w:numPr>
        <w:spacing w:before="0" w:after="160" w:line="256" w:lineRule="auto"/>
      </w:pPr>
      <w:r>
        <w:t>Nightly loading of VistA data into MCCF Reporting Database</w:t>
      </w:r>
    </w:p>
    <w:p w14:paraId="257D0A39" w14:textId="77777777" w:rsidR="00A17716" w:rsidRDefault="00A17716" w:rsidP="00C82122">
      <w:pPr>
        <w:pStyle w:val="ListParagraph"/>
        <w:numPr>
          <w:ilvl w:val="0"/>
          <w:numId w:val="53"/>
        </w:numPr>
        <w:spacing w:before="0" w:after="160" w:line="256" w:lineRule="auto"/>
      </w:pPr>
      <w:r>
        <w:lastRenderedPageBreak/>
        <w:t>Editing configuration for loading VistA data into MCCF Reporting Database script</w:t>
      </w:r>
    </w:p>
    <w:p w14:paraId="48FE057F" w14:textId="77777777" w:rsidR="00A17716" w:rsidRDefault="00A17716" w:rsidP="00A17716">
      <w:r>
        <w:t>For each use case, there is a sequence diagram in the following section</w:t>
      </w:r>
    </w:p>
    <w:p w14:paraId="5425BC57" w14:textId="77777777" w:rsidR="00A17716" w:rsidRDefault="00A17716" w:rsidP="00A17716">
      <w:pPr>
        <w:pStyle w:val="Heading6"/>
      </w:pPr>
      <w:r>
        <w:t>Sequence Diagrams</w:t>
      </w:r>
    </w:p>
    <w:p w14:paraId="46B74254" w14:textId="77777777" w:rsidR="00A17716" w:rsidRDefault="00A17716" w:rsidP="00A17716"/>
    <w:p w14:paraId="7F78597E" w14:textId="6EE5B380" w:rsidR="00A17716" w:rsidRPr="009C1A65" w:rsidRDefault="00A17716" w:rsidP="00A17716">
      <w:pPr>
        <w:pStyle w:val="Caption"/>
        <w:rPr>
          <w:rFonts w:ascii="Arial" w:hAnsi="Arial" w:cs="Arial"/>
        </w:rPr>
      </w:pPr>
      <w:bookmarkStart w:id="117" w:name="_Toc514659874"/>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31</w:t>
      </w:r>
      <w:r w:rsidRPr="009C1A65">
        <w:rPr>
          <w:rFonts w:ascii="Arial" w:hAnsi="Arial" w:cs="Arial"/>
          <w:noProof/>
        </w:rPr>
        <w:fldChar w:fldCharType="end"/>
      </w:r>
      <w:r w:rsidRPr="009C1A65">
        <w:rPr>
          <w:rFonts w:ascii="Arial" w:hAnsi="Arial" w:cs="Arial"/>
        </w:rPr>
        <w:t xml:space="preserve"> - Viewing Reports in Reporting Frontend</w:t>
      </w:r>
      <w:bookmarkEnd w:id="117"/>
    </w:p>
    <w:p w14:paraId="470E33D4" w14:textId="77777777" w:rsidR="00A17716" w:rsidRDefault="00A17716" w:rsidP="00A17716">
      <w:r>
        <w:t>Assuming user has been authenticated and authorized to view report</w:t>
      </w:r>
    </w:p>
    <w:p w14:paraId="06E72C01" w14:textId="77777777" w:rsidR="00A17716" w:rsidRDefault="00A17716" w:rsidP="00A17716">
      <w:pPr>
        <w:rPr>
          <w:noProof/>
        </w:rPr>
      </w:pPr>
    </w:p>
    <w:p w14:paraId="6D8FC9A0" w14:textId="77777777" w:rsidR="00A17716" w:rsidRDefault="00A17716" w:rsidP="00A17716">
      <w:pPr>
        <w:jc w:val="center"/>
      </w:pPr>
      <w:r>
        <w:rPr>
          <w:noProof/>
        </w:rPr>
        <w:drawing>
          <wp:inline distT="0" distB="0" distL="0" distR="0" wp14:anchorId="2C97AEDF" wp14:editId="521C6EB6">
            <wp:extent cx="4480560" cy="40462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80560" cy="4046220"/>
                    </a:xfrm>
                    <a:prstGeom prst="rect">
                      <a:avLst/>
                    </a:prstGeom>
                    <a:noFill/>
                    <a:ln>
                      <a:noFill/>
                    </a:ln>
                  </pic:spPr>
                </pic:pic>
              </a:graphicData>
            </a:graphic>
          </wp:inline>
        </w:drawing>
      </w:r>
    </w:p>
    <w:p w14:paraId="4036DFDC" w14:textId="77777777" w:rsidR="00A17716" w:rsidRDefault="00A17716" w:rsidP="00A17716">
      <w:r>
        <w:t>Assuming the user has been authenticated and authorized to view the report, the Reporting Frontend will provide the user with a link to the report. After selecting the link, the reporting frontend calls a Node.js script in the business layer (GetReport.js) (URL for report as parameter) that will call a method in the ESB. The ESB will call TIBCO Spotfire server to retrieve the desired report (using the URL that was sent from the frontend).</w:t>
      </w:r>
    </w:p>
    <w:p w14:paraId="1436C195" w14:textId="77777777" w:rsidR="00A17716" w:rsidRDefault="00A17716" w:rsidP="00A17716">
      <w:pPr>
        <w:pStyle w:val="Heading6"/>
      </w:pPr>
      <w:r>
        <w:t>Nightly loading of VistA data into MCCF Reporting Database</w:t>
      </w:r>
    </w:p>
    <w:p w14:paraId="13AD2F9F" w14:textId="77777777" w:rsidR="00A17716" w:rsidRDefault="00A17716" w:rsidP="00A17716">
      <w:r>
        <w:t>There will be a script that runs on a nightly basis that will access the HAPI FHIR server via the ESB to load the data required for the reporting purposes from VistA into the MCCF Reporting database.</w:t>
      </w:r>
    </w:p>
    <w:p w14:paraId="34624FD1" w14:textId="01AABA06" w:rsidR="00060955" w:rsidRDefault="00060955" w:rsidP="00060955">
      <w:pPr>
        <w:pStyle w:val="Caption"/>
      </w:pPr>
      <w:bookmarkStart w:id="118" w:name="_Toc514659892"/>
      <w:r>
        <w:lastRenderedPageBreak/>
        <w:t xml:space="preserve">Table </w:t>
      </w:r>
      <w:r w:rsidR="00F3364E">
        <w:fldChar w:fldCharType="begin"/>
      </w:r>
      <w:r w:rsidR="00F3364E">
        <w:instrText xml:space="preserve"> SEQ Table \* ARABIC </w:instrText>
      </w:r>
      <w:r w:rsidR="00F3364E">
        <w:fldChar w:fldCharType="separate"/>
      </w:r>
      <w:r w:rsidR="006B661F">
        <w:rPr>
          <w:noProof/>
        </w:rPr>
        <w:t>8</w:t>
      </w:r>
      <w:r w:rsidR="00F3364E">
        <w:rPr>
          <w:noProof/>
        </w:rPr>
        <w:fldChar w:fldCharType="end"/>
      </w:r>
      <w:r>
        <w:t xml:space="preserve"> - MCCF EDI TAS Reporting Sequence Flow Diagram</w:t>
      </w:r>
      <w:bookmarkEnd w:id="118"/>
    </w:p>
    <w:p w14:paraId="7608ACF7" w14:textId="77777777" w:rsidR="00A17716" w:rsidRDefault="00A17716" w:rsidP="00A17716">
      <w:pPr>
        <w:jc w:val="center"/>
      </w:pPr>
      <w:r>
        <w:rPr>
          <w:noProof/>
        </w:rPr>
        <w:drawing>
          <wp:inline distT="0" distB="0" distL="0" distR="0" wp14:anchorId="27D023D2" wp14:editId="76FAF1BF">
            <wp:extent cx="5943600" cy="42443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244340"/>
                    </a:xfrm>
                    <a:prstGeom prst="rect">
                      <a:avLst/>
                    </a:prstGeom>
                    <a:noFill/>
                    <a:ln>
                      <a:noFill/>
                    </a:ln>
                  </pic:spPr>
                </pic:pic>
              </a:graphicData>
            </a:graphic>
          </wp:inline>
        </w:drawing>
      </w:r>
    </w:p>
    <w:p w14:paraId="45E08780" w14:textId="77777777" w:rsidR="00A17716" w:rsidRDefault="00A17716" w:rsidP="00A17716">
      <w:r>
        <w:t>Before the script does its actual job of copying reporting data from VistA to the MCCF Reporting Database, it first checks its configuration (i.e. which data to copy, etc.).</w:t>
      </w:r>
    </w:p>
    <w:p w14:paraId="51BB186F" w14:textId="77777777" w:rsidR="00A17716" w:rsidRDefault="00A17716" w:rsidP="00A17716">
      <w:r>
        <w:t>The script then accesses the HAPI FHIR server (using the ESB in the messaging layer and NGINX as a proxy). The HAPI FHIR server calls VistA (via ESB) to retrieve the files that are needed to set up the requested FHIR resource(s). VistA returns the required files and HAPI FHIR returns the FHIR resource(s) to the script in the business layer via the ESB.</w:t>
      </w:r>
    </w:p>
    <w:p w14:paraId="11A5397C" w14:textId="77777777" w:rsidR="00A17716" w:rsidRDefault="00A17716" w:rsidP="00A17716">
      <w:r>
        <w:t>The script then stores the data from the FHIR resource(s) (it has yet to be defined in which format) to the MCCF Reporting Database.</w:t>
      </w:r>
    </w:p>
    <w:p w14:paraId="0A9B17C0" w14:textId="71D98460" w:rsidR="00A17716" w:rsidRPr="009C1A65" w:rsidRDefault="00A17716" w:rsidP="00A17716">
      <w:pPr>
        <w:pStyle w:val="Caption"/>
        <w:rPr>
          <w:rFonts w:ascii="Arial" w:hAnsi="Arial" w:cs="Arial"/>
        </w:rPr>
      </w:pPr>
      <w:bookmarkStart w:id="119" w:name="_Toc514659875"/>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32</w:t>
      </w:r>
      <w:r w:rsidRPr="009C1A65">
        <w:rPr>
          <w:rFonts w:ascii="Arial" w:hAnsi="Arial" w:cs="Arial"/>
          <w:noProof/>
        </w:rPr>
        <w:fldChar w:fldCharType="end"/>
      </w:r>
      <w:r w:rsidRPr="009C1A65">
        <w:rPr>
          <w:rFonts w:ascii="Arial" w:hAnsi="Arial" w:cs="Arial"/>
        </w:rPr>
        <w:t xml:space="preserve"> - Editing configuration for loading VistA data into MCCF Reporting Database</w:t>
      </w:r>
      <w:bookmarkEnd w:id="119"/>
    </w:p>
    <w:p w14:paraId="7AEAE216" w14:textId="77777777" w:rsidR="00A17716" w:rsidRDefault="00A17716" w:rsidP="00A17716">
      <w:r>
        <w:t>Assuming user has been authenticated and authorized to edit configuration</w:t>
      </w:r>
    </w:p>
    <w:p w14:paraId="1FF04ED2" w14:textId="77777777" w:rsidR="00A17716" w:rsidRDefault="00A17716" w:rsidP="00A17716"/>
    <w:p w14:paraId="610C8642" w14:textId="77777777" w:rsidR="00A17716" w:rsidRDefault="00A17716" w:rsidP="00A17716">
      <w:pPr>
        <w:jc w:val="center"/>
      </w:pPr>
      <w:r>
        <w:rPr>
          <w:noProof/>
        </w:rPr>
        <w:lastRenderedPageBreak/>
        <w:drawing>
          <wp:inline distT="0" distB="0" distL="0" distR="0" wp14:anchorId="14193103" wp14:editId="257A070D">
            <wp:extent cx="4899660" cy="4107180"/>
            <wp:effectExtent l="0" t="0" r="0" b="762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99660" cy="4107180"/>
                    </a:xfrm>
                    <a:prstGeom prst="rect">
                      <a:avLst/>
                    </a:prstGeom>
                    <a:noFill/>
                    <a:ln>
                      <a:noFill/>
                    </a:ln>
                  </pic:spPr>
                </pic:pic>
              </a:graphicData>
            </a:graphic>
          </wp:inline>
        </w:drawing>
      </w:r>
    </w:p>
    <w:p w14:paraId="3887861E" w14:textId="77777777" w:rsidR="00A17716" w:rsidRDefault="00A17716" w:rsidP="00A17716">
      <w:r>
        <w:t>Assuming the user has been authenticated and authorized to edit the configuration, the user loads the configuration file into the frontend. The business layer implements a module that retrieves the configuration from the MCCF Database.</w:t>
      </w:r>
    </w:p>
    <w:p w14:paraId="4230F534" w14:textId="77777777" w:rsidR="00A17716" w:rsidRPr="00D472C7" w:rsidRDefault="00A17716" w:rsidP="00A17716">
      <w:r>
        <w:t>After editing the configuration in the frontend, the user saves the configuration into the MCCF Database via accessing a module in the business layer which then accesses MCCF Database and saves the data edited in the frontend.</w:t>
      </w:r>
    </w:p>
    <w:p w14:paraId="6B3BB098" w14:textId="77777777" w:rsidR="00A17716" w:rsidRDefault="00A17716" w:rsidP="00A17716">
      <w:pPr>
        <w:pStyle w:val="Heading5"/>
      </w:pPr>
      <w:bookmarkStart w:id="120" w:name="_Toc514663734"/>
      <w:r>
        <w:t>TAS Proxying</w:t>
      </w:r>
      <w:bookmarkEnd w:id="120"/>
    </w:p>
    <w:p w14:paraId="6BF295DA" w14:textId="59F6E738" w:rsidR="00A17716" w:rsidRDefault="00A17716" w:rsidP="00A17716">
      <w:pPr>
        <w:pStyle w:val="NormalWeb"/>
      </w:pPr>
      <w:r>
        <w:t>Since TAS will implement web services that expose HTTP</w:t>
      </w:r>
      <w:r w:rsidR="00C55B55">
        <w:t>S</w:t>
      </w:r>
      <w:r>
        <w:t xml:space="preserve"> endpoints, Service Proxying will follow the same design patterns as proxying for web sites. Proxying will be implemented for </w:t>
      </w:r>
      <w:proofErr w:type="gramStart"/>
      <w:r>
        <w:t>all of</w:t>
      </w:r>
      <w:proofErr w:type="gramEnd"/>
      <w:r>
        <w:t xml:space="preserve"> the service implementations at the business layer as well as for the TAS FHIR API endpoint. The content below describes how service proxying will occur at each layer.</w:t>
      </w:r>
    </w:p>
    <w:p w14:paraId="546BB5EB" w14:textId="77777777" w:rsidR="00A17716" w:rsidRDefault="00A17716" w:rsidP="00A17716">
      <w:pPr>
        <w:pStyle w:val="Heading6"/>
      </w:pPr>
      <w:r>
        <w:lastRenderedPageBreak/>
        <w:t>Business Service Proxying</w:t>
      </w:r>
    </w:p>
    <w:p w14:paraId="17846C0C" w14:textId="7568210A" w:rsidR="00DE7119" w:rsidRDefault="00DE7119" w:rsidP="00DE7119">
      <w:pPr>
        <w:pStyle w:val="Caption"/>
      </w:pPr>
      <w:bookmarkStart w:id="121" w:name="_Toc514659893"/>
      <w:r>
        <w:t xml:space="preserve">Table </w:t>
      </w:r>
      <w:r w:rsidR="00F3364E">
        <w:fldChar w:fldCharType="begin"/>
      </w:r>
      <w:r w:rsidR="00F3364E">
        <w:instrText xml:space="preserve"> SEQ Table \* ARABIC </w:instrText>
      </w:r>
      <w:r w:rsidR="00F3364E">
        <w:fldChar w:fldCharType="separate"/>
      </w:r>
      <w:r w:rsidR="006B661F">
        <w:rPr>
          <w:noProof/>
        </w:rPr>
        <w:t>9</w:t>
      </w:r>
      <w:r w:rsidR="00F3364E">
        <w:rPr>
          <w:noProof/>
        </w:rPr>
        <w:fldChar w:fldCharType="end"/>
      </w:r>
      <w:r>
        <w:t xml:space="preserve"> - MCCF EDI </w:t>
      </w:r>
      <w:r w:rsidRPr="0031663B">
        <w:t>TAS Business Service Proxying</w:t>
      </w:r>
      <w:bookmarkEnd w:id="121"/>
    </w:p>
    <w:p w14:paraId="432EDD99" w14:textId="77777777" w:rsidR="00A17716" w:rsidRPr="000B2748" w:rsidRDefault="00A17716" w:rsidP="00A17716">
      <w:r w:rsidRPr="000B2748">
        <w:rPr>
          <w:noProof/>
        </w:rPr>
        <w:drawing>
          <wp:inline distT="0" distB="0" distL="0" distR="0" wp14:anchorId="556D31B9" wp14:editId="5919624B">
            <wp:extent cx="4404360" cy="5307254"/>
            <wp:effectExtent l="0" t="0" r="0" b="825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06861" cy="5310267"/>
                    </a:xfrm>
                    <a:prstGeom prst="rect">
                      <a:avLst/>
                    </a:prstGeom>
                    <a:noFill/>
                    <a:ln>
                      <a:noFill/>
                    </a:ln>
                  </pic:spPr>
                </pic:pic>
              </a:graphicData>
            </a:graphic>
          </wp:inline>
        </w:drawing>
      </w:r>
    </w:p>
    <w:p w14:paraId="04E256A8" w14:textId="51B2FA92" w:rsidR="00A17716" w:rsidRDefault="00A17716" w:rsidP="00A17716">
      <w:pPr>
        <w:pStyle w:val="NormalWeb"/>
      </w:pPr>
      <w:r>
        <w:t>Business services in TAS will be the primary means of executing business rules, processes and logic as well as being the primary way that data is accessed from the data access layer and then delivered to the presentation layer and the UI. Proxying will be implemented above and below the Business layer. Proxying will occur through proxy servers and/or load balancers. The TAS architecture includes NGINX, which is a proxy server and load balancer. It will be deployed to implement proxying and load balancing for requests coming into the business layer and to the TAS FHIR API servers.</w:t>
      </w:r>
    </w:p>
    <w:p w14:paraId="7A23258C" w14:textId="77777777" w:rsidR="00A17716" w:rsidRDefault="00A17716" w:rsidP="00A17716">
      <w:pPr>
        <w:pStyle w:val="Heading6"/>
      </w:pPr>
      <w:r>
        <w:t>Client to Presentation Layer Proxying</w:t>
      </w:r>
    </w:p>
    <w:p w14:paraId="316466BE" w14:textId="0827D7F9" w:rsidR="00A17716" w:rsidRDefault="00A17716" w:rsidP="00A17716">
      <w:pPr>
        <w:pStyle w:val="NormalWeb"/>
      </w:pPr>
      <w:r>
        <w:t xml:space="preserve">Proxying of a client browser request will occur from the VA locations where the TAS web application is being used to the TAS application hosted on the MCCF MAG servers. This </w:t>
      </w:r>
      <w:r>
        <w:lastRenderedPageBreak/>
        <w:t>HTTP</w:t>
      </w:r>
      <w:r w:rsidR="00C55B55">
        <w:t>S</w:t>
      </w:r>
      <w:r>
        <w:t xml:space="preserve"> request will be made within the internal VA network and after being routed using the VA network infrastructure, it will be received by the NGINX server. The NGINX server will provide URL proxying for the TAS web application, mapping the published URL on the VA network to the URLs for specific servers in the MCCF MAG environments hosting the TAS application. The NGINX server will also load balance between servers and will cache requests if needed.</w:t>
      </w:r>
    </w:p>
    <w:p w14:paraId="73C65CAA" w14:textId="77777777" w:rsidR="00A17716" w:rsidRDefault="00A17716" w:rsidP="00A17716">
      <w:pPr>
        <w:pStyle w:val="Heading6"/>
      </w:pPr>
      <w:r>
        <w:t>Presentation Layer to Business Layer Proxying</w:t>
      </w:r>
    </w:p>
    <w:p w14:paraId="1BDDD734" w14:textId="7029A18F" w:rsidR="00A17716" w:rsidRDefault="00A17716" w:rsidP="00A17716">
      <w:pPr>
        <w:pStyle w:val="NormalWeb"/>
      </w:pPr>
      <w:r>
        <w:t>Proxying of a service request for a business service from the presentation layer will occur from the VA locations where the TAS web application is being used to the business service HTTP</w:t>
      </w:r>
      <w:r w:rsidR="00C55B55">
        <w:t>S</w:t>
      </w:r>
      <w:r>
        <w:t xml:space="preserve"> endpoints hosted on the MCCF MAG servers. This HTTP</w:t>
      </w:r>
      <w:r w:rsidR="00C55B55">
        <w:t>S</w:t>
      </w:r>
      <w:r>
        <w:t xml:space="preserve"> request will be made within the internal VA network and after being routed using the VA network infrastructure, it will be received by the NGINX server. The NGINX server will provide URL proxying for the service endpoints, mapping the published URL on the VA network to the URLs for specific servers in the MCCF MAG environments. The NGINX server will also load balance between servers and will cache requests if needed.</w:t>
      </w:r>
    </w:p>
    <w:p w14:paraId="289599AB" w14:textId="77777777" w:rsidR="00A17716" w:rsidRDefault="00A17716" w:rsidP="00A17716">
      <w:pPr>
        <w:pStyle w:val="Heading6"/>
      </w:pPr>
      <w:r>
        <w:t>Business Layer to FHIR API Proxying</w:t>
      </w:r>
    </w:p>
    <w:p w14:paraId="0E34FC4E" w14:textId="256981AF" w:rsidR="00A17716" w:rsidRDefault="00A17716" w:rsidP="00A17716">
      <w:pPr>
        <w:pStyle w:val="p1"/>
        <w:rPr>
          <w:ins w:id="122" w:author="Author"/>
        </w:rPr>
      </w:pPr>
      <w:r>
        <w:t xml:space="preserve">The service requests made from the business layer services to the TAS FHIR API endpoint will occur entirely within the TAS system boundary. These requests may get routed to any one of the servers running the FHIR services within the MCCF MAG environment. The decision of which server to route the request to will be made by the load balancer implemented within the TAS infrastructure. The FHIR API endpoint will also be proxied to allow a single endpoint to represent </w:t>
      </w:r>
      <w:proofErr w:type="gramStart"/>
      <w:r>
        <w:t>all of</w:t>
      </w:r>
      <w:proofErr w:type="gramEnd"/>
      <w:r>
        <w:t xml:space="preserve"> the servers hosting the TAS FHIR services. Proxying and load balancing </w:t>
      </w:r>
      <w:r w:rsidR="00C55B55">
        <w:t xml:space="preserve">will </w:t>
      </w:r>
      <w:r>
        <w:t xml:space="preserve">be implemented using NGINX </w:t>
      </w:r>
      <w:r w:rsidR="00C55B55">
        <w:t xml:space="preserve">initially. </w:t>
      </w:r>
      <w:r>
        <w:t xml:space="preserve">Microsoft Azure </w:t>
      </w:r>
      <w:proofErr w:type="gramStart"/>
      <w:r>
        <w:t>proxying</w:t>
      </w:r>
      <w:proofErr w:type="gramEnd"/>
      <w:r>
        <w:t xml:space="preserve"> and load balancing services</w:t>
      </w:r>
      <w:r w:rsidR="00C55B55">
        <w:t xml:space="preserve"> may also be used in the future</w:t>
      </w:r>
      <w:r>
        <w:t>.</w:t>
      </w:r>
    </w:p>
    <w:p w14:paraId="5BA0DF2E" w14:textId="189A9D8E" w:rsidR="008A5B98" w:rsidRDefault="008A5B98" w:rsidP="008A5B98">
      <w:pPr>
        <w:pStyle w:val="Heading5"/>
        <w:rPr>
          <w:ins w:id="123" w:author="Author"/>
        </w:rPr>
      </w:pPr>
      <w:ins w:id="124" w:author="Author">
        <w:r>
          <w:lastRenderedPageBreak/>
          <w:t>Rules Management Capability</w:t>
        </w:r>
      </w:ins>
    </w:p>
    <w:p w14:paraId="7E9B155E" w14:textId="27018995" w:rsidR="008A5B98" w:rsidRPr="008A5B98" w:rsidRDefault="008A5B98" w:rsidP="008A5B98">
      <w:ins w:id="125" w:author="Author">
        <w:r w:rsidRPr="008A5B98">
          <w:drawing>
            <wp:inline distT="0" distB="0" distL="0" distR="0" wp14:anchorId="746F327A" wp14:editId="705DDC93">
              <wp:extent cx="5943600" cy="334327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r w:rsidRPr="008A5B98">
          <w:rPr>
            <w:noProof/>
          </w:rPr>
          <w:t xml:space="preserve"> </w:t>
        </w:r>
        <w:r w:rsidRPr="008A5B98">
          <w:drawing>
            <wp:inline distT="0" distB="0" distL="0" distR="0" wp14:anchorId="0FE917B0" wp14:editId="5308D333">
              <wp:extent cx="5943600" cy="334327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lastRenderedPageBreak/>
          <w:drawing>
            <wp:inline distT="0" distB="0" distL="0" distR="0" wp14:anchorId="4D722C98" wp14:editId="310AACDE">
              <wp:extent cx="5943600" cy="3343275"/>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drawing>
            <wp:inline distT="0" distB="0" distL="0" distR="0" wp14:anchorId="31DF6C09" wp14:editId="1CDDACDB">
              <wp:extent cx="5943600" cy="3343275"/>
              <wp:effectExtent l="0" t="0" r="0"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lastRenderedPageBreak/>
          <w:drawing>
            <wp:inline distT="0" distB="0" distL="0" distR="0" wp14:anchorId="0A67C82A" wp14:editId="61A57C1E">
              <wp:extent cx="5943600" cy="334327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drawing>
            <wp:inline distT="0" distB="0" distL="0" distR="0" wp14:anchorId="379D758D" wp14:editId="1CBB30A4">
              <wp:extent cx="5943600" cy="3343275"/>
              <wp:effectExtent l="0" t="0" r="0"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lastRenderedPageBreak/>
          <w:drawing>
            <wp:inline distT="0" distB="0" distL="0" distR="0" wp14:anchorId="170BE86A" wp14:editId="7EFB7F81">
              <wp:extent cx="5943600" cy="3343275"/>
              <wp:effectExtent l="0" t="0" r="0"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drawing>
            <wp:inline distT="0" distB="0" distL="0" distR="0" wp14:anchorId="7179E1F9" wp14:editId="70418F2B">
              <wp:extent cx="5943600" cy="334327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lastRenderedPageBreak/>
          <w:drawing>
            <wp:inline distT="0" distB="0" distL="0" distR="0" wp14:anchorId="3928CD2A" wp14:editId="0A952E44">
              <wp:extent cx="5943600" cy="3343275"/>
              <wp:effectExtent l="0" t="0" r="0"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drawing>
            <wp:inline distT="0" distB="0" distL="0" distR="0" wp14:anchorId="77E2251E" wp14:editId="10B01747">
              <wp:extent cx="5943600" cy="3343275"/>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lastRenderedPageBreak/>
          <w:drawing>
            <wp:inline distT="0" distB="0" distL="0" distR="0" wp14:anchorId="3450AF30" wp14:editId="1CCF78E2">
              <wp:extent cx="5943600" cy="3343275"/>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drawing>
            <wp:inline distT="0" distB="0" distL="0" distR="0" wp14:anchorId="3C0C8FBB" wp14:editId="6B247909">
              <wp:extent cx="5943600" cy="334327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lastRenderedPageBreak/>
          <w:drawing>
            <wp:inline distT="0" distB="0" distL="0" distR="0" wp14:anchorId="7E2A2DB0" wp14:editId="6C3B5DF4">
              <wp:extent cx="5943600" cy="3343275"/>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drawing>
            <wp:inline distT="0" distB="0" distL="0" distR="0" wp14:anchorId="279AEB6A" wp14:editId="2A3AB035">
              <wp:extent cx="5943600" cy="3343275"/>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lastRenderedPageBreak/>
          <w:drawing>
            <wp:inline distT="0" distB="0" distL="0" distR="0" wp14:anchorId="22C7BF87" wp14:editId="13AB9D57">
              <wp:extent cx="5943600" cy="334327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drawing>
            <wp:inline distT="0" distB="0" distL="0" distR="0" wp14:anchorId="5D84E483" wp14:editId="4027F89B">
              <wp:extent cx="5943600" cy="3343275"/>
              <wp:effectExtent l="0" t="0" r="0"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lastRenderedPageBreak/>
          <w:drawing>
            <wp:inline distT="0" distB="0" distL="0" distR="0" wp14:anchorId="2218D55B" wp14:editId="74E5CBA3">
              <wp:extent cx="5943600" cy="3343275"/>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drawing>
            <wp:inline distT="0" distB="0" distL="0" distR="0" wp14:anchorId="411AB7A9" wp14:editId="5E4123B7">
              <wp:extent cx="5943600" cy="3343275"/>
              <wp:effectExtent l="0" t="0" r="0" b="952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lastRenderedPageBreak/>
          <w:drawing>
            <wp:inline distT="0" distB="0" distL="0" distR="0" wp14:anchorId="233A0C20" wp14:editId="32C9085D">
              <wp:extent cx="5943600" cy="3343275"/>
              <wp:effectExtent l="0" t="0" r="0" b="95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drawing>
            <wp:inline distT="0" distB="0" distL="0" distR="0" wp14:anchorId="2B66DDFA" wp14:editId="58D155BF">
              <wp:extent cx="5943600" cy="3343275"/>
              <wp:effectExtent l="0" t="0" r="0"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lastRenderedPageBreak/>
          <w:drawing>
            <wp:inline distT="0" distB="0" distL="0" distR="0" wp14:anchorId="7F754B7C" wp14:editId="58FF0064">
              <wp:extent cx="5943600" cy="3343275"/>
              <wp:effectExtent l="0" t="0" r="0"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drawing>
            <wp:inline distT="0" distB="0" distL="0" distR="0" wp14:anchorId="244C375B" wp14:editId="6C620FBC">
              <wp:extent cx="5943600" cy="3343275"/>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lastRenderedPageBreak/>
          <w:drawing>
            <wp:inline distT="0" distB="0" distL="0" distR="0" wp14:anchorId="1A94DAFF" wp14:editId="7B5FDD33">
              <wp:extent cx="5943600" cy="334327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drawing>
            <wp:inline distT="0" distB="0" distL="0" distR="0" wp14:anchorId="313FFCBA" wp14:editId="1CD0BF80">
              <wp:extent cx="5943600" cy="3343275"/>
              <wp:effectExtent l="0" t="0" r="0"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lastRenderedPageBreak/>
          <w:drawing>
            <wp:inline distT="0" distB="0" distL="0" distR="0" wp14:anchorId="5D656A79" wp14:editId="101833A7">
              <wp:extent cx="5943600" cy="3343275"/>
              <wp:effectExtent l="0" t="0" r="0"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drawing>
            <wp:inline distT="0" distB="0" distL="0" distR="0" wp14:anchorId="65584726" wp14:editId="2BB8C1EB">
              <wp:extent cx="5943600" cy="3343275"/>
              <wp:effectExtent l="0" t="0" r="0"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3275"/>
                      </a:xfrm>
                      <a:prstGeom prst="rect">
                        <a:avLst/>
                      </a:prstGeom>
                    </pic:spPr>
                  </pic:pic>
                </a:graphicData>
              </a:graphic>
            </wp:inline>
          </w:drawing>
        </w:r>
        <w:r w:rsidRPr="008A5B98">
          <w:rPr>
            <w:noProof/>
          </w:rPr>
          <w:t xml:space="preserve"> </w:t>
        </w:r>
        <w:r w:rsidRPr="008A5B98">
          <w:rPr>
            <w:noProof/>
          </w:rPr>
          <w:lastRenderedPageBreak/>
          <w:drawing>
            <wp:inline distT="0" distB="0" distL="0" distR="0" wp14:anchorId="0A38A4B8" wp14:editId="7179C6B6">
              <wp:extent cx="5943600" cy="334327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3275"/>
                      </a:xfrm>
                      <a:prstGeom prst="rect">
                        <a:avLst/>
                      </a:prstGeom>
                    </pic:spPr>
                  </pic:pic>
                </a:graphicData>
              </a:graphic>
            </wp:inline>
          </w:drawing>
        </w:r>
      </w:ins>
      <w:bookmarkStart w:id="126" w:name="_GoBack"/>
      <w:bookmarkEnd w:id="126"/>
    </w:p>
    <w:p w14:paraId="21C0053E" w14:textId="77777777" w:rsidR="00A17716" w:rsidRDefault="00A17716" w:rsidP="00A17716">
      <w:pPr>
        <w:pStyle w:val="Heading5"/>
      </w:pPr>
      <w:bookmarkStart w:id="127" w:name="_Toc514663735"/>
      <w:r>
        <w:t>TAS CORE Caching Strategy</w:t>
      </w:r>
      <w:bookmarkEnd w:id="127"/>
    </w:p>
    <w:p w14:paraId="5E95EB3F" w14:textId="77777777" w:rsidR="00A17716" w:rsidRDefault="00A17716" w:rsidP="00A17716"/>
    <w:p w14:paraId="386EB3EB" w14:textId="77777777" w:rsidR="00A17716" w:rsidRDefault="00A17716" w:rsidP="00A17716">
      <w:pPr>
        <w:pStyle w:val="Heading6"/>
      </w:pPr>
      <w:r>
        <w:t>Introduction</w:t>
      </w:r>
    </w:p>
    <w:p w14:paraId="09F904A8" w14:textId="77777777" w:rsidR="00A17716" w:rsidRDefault="00A17716" w:rsidP="00A17716">
      <w:r>
        <w:t xml:space="preserve">Caching is the reuse of previously executed computations and/or enablement of faster hardware alternatives. In the MCCF TAS CORE application, caching will be used improve application performance and application reliability. The MCCF TAS CORE application will implement industry standard best practices at all layers of the To Be architecture </w:t>
      </w:r>
      <w:proofErr w:type="gramStart"/>
      <w:r>
        <w:t>in order to</w:t>
      </w:r>
      <w:proofErr w:type="gramEnd"/>
      <w:r>
        <w:t xml:space="preserve"> achieve the best performance and user experience possible. This section describes the caching in the following components: web browser, web application, business logic REST API implementation, data store, Corporate Data Warehouse (CDW), HAPI FHIR and the interface to VistA – InterSystems Cache product. These components include caching at all layers – Presentation, Business, Messaging – Enterprise Service Bus – ESB, Services, Data Access and Data Storage.</w:t>
      </w:r>
    </w:p>
    <w:p w14:paraId="3134630B" w14:textId="77777777" w:rsidR="00A17716" w:rsidRDefault="00A17716" w:rsidP="00A17716">
      <w:r>
        <w:t>Caching will not address delivery of content when the origin server is down, this will need to be addressed by failover or other high availability architectural design strategy. Caching will not support the web application in an offline mode. Hardware load balancing will be addressed in a different section.</w:t>
      </w:r>
    </w:p>
    <w:p w14:paraId="41C877CF" w14:textId="77777777" w:rsidR="00A17716" w:rsidRDefault="00A17716" w:rsidP="00A17716">
      <w:r>
        <w:t>The caching strategy shall adopt the Just in Time (JIT) or lean approach. A common pitfall is to over-caching early and thereby misappropriate both memory resources and engineering implementation resources where they are not required.</w:t>
      </w:r>
    </w:p>
    <w:p w14:paraId="42A91FBC" w14:textId="77777777" w:rsidR="00A17716" w:rsidRDefault="00A17716" w:rsidP="00A17716"/>
    <w:p w14:paraId="6D333979" w14:textId="77777777" w:rsidR="00A17716" w:rsidRDefault="00A17716" w:rsidP="00A17716">
      <w:pPr>
        <w:pStyle w:val="Heading6"/>
      </w:pPr>
      <w:r>
        <w:t>Use cases at a glance</w:t>
      </w:r>
    </w:p>
    <w:p w14:paraId="6130D06A" w14:textId="77777777" w:rsidR="00A17716" w:rsidRDefault="00A17716" w:rsidP="00A17716">
      <w:r>
        <w:t>Use case 0) TAS Web application Data access - Data is in VistA – data is accessed via a FHIR API for use in business services or to display in Angular UI.</w:t>
      </w:r>
    </w:p>
    <w:p w14:paraId="28B85D48" w14:textId="77777777" w:rsidR="00A17716" w:rsidRDefault="00A17716" w:rsidP="00A17716">
      <w:r>
        <w:lastRenderedPageBreak/>
        <w:t>Use case 1) Logging – Internet of Things (IOT) pattern – Primarily write only.</w:t>
      </w:r>
    </w:p>
    <w:p w14:paraId="43DF66C7" w14:textId="77777777" w:rsidR="00A17716" w:rsidRDefault="00A17716" w:rsidP="00A17716">
      <w:r>
        <w:t>Use case 2) Content Management Service (CMS) – Essentially Create, Read, Update and Delete (CRUD).</w:t>
      </w:r>
    </w:p>
    <w:p w14:paraId="6C76AF0A" w14:textId="77777777" w:rsidR="00A17716" w:rsidRDefault="00A17716" w:rsidP="00A17716">
      <w:r>
        <w:t>Use case 3) Web application state - User settings and menu management – Essentially Create, Read, Update and Delete (CRUD).</w:t>
      </w:r>
    </w:p>
    <w:p w14:paraId="20260F2A" w14:textId="77777777" w:rsidR="00A17716" w:rsidRDefault="00A17716" w:rsidP="00A17716">
      <w:r>
        <w:t>Use Case 4) Data warehousing – Data is in VistA – reports are done in TIBCO Spotfire. – Essentially Create, Read, Update and Delete (CRUD).</w:t>
      </w:r>
    </w:p>
    <w:p w14:paraId="6F2093E6" w14:textId="77777777" w:rsidR="00A17716" w:rsidRPr="00BE7B9A" w:rsidRDefault="00A17716" w:rsidP="00A17716"/>
    <w:p w14:paraId="4FD6CFFF" w14:textId="77777777" w:rsidR="00A17716" w:rsidRDefault="00A17716" w:rsidP="00A17716">
      <w:pPr>
        <w:pStyle w:val="Heading6"/>
      </w:pPr>
      <w:r>
        <w:t>Caching Basics</w:t>
      </w:r>
    </w:p>
    <w:p w14:paraId="7EF643C6" w14:textId="77777777" w:rsidR="00A17716" w:rsidRDefault="00A17716" w:rsidP="00A17716">
      <w:pPr>
        <w:pStyle w:val="Heading7"/>
      </w:pPr>
      <w:r>
        <w:t>Read cache</w:t>
      </w:r>
    </w:p>
    <w:p w14:paraId="4892F07A" w14:textId="77777777" w:rsidR="00A17716" w:rsidRPr="00BE7B9A" w:rsidRDefault="00A17716" w:rsidP="00A17716">
      <w:r>
        <w:t>In read only cache the client component uses higher performance in memory cache in lieu of using the backing data store. It turns out that higher performance in memory is a limited resource and that caching strategies implemented use these resources.</w:t>
      </w:r>
    </w:p>
    <w:p w14:paraId="48204160" w14:textId="77777777" w:rsidR="00A17716" w:rsidRDefault="00A17716" w:rsidP="00A17716">
      <w:pPr>
        <w:pStyle w:val="Heading7"/>
      </w:pPr>
      <w:r>
        <w:t>Write cache</w:t>
      </w:r>
    </w:p>
    <w:p w14:paraId="1878DD8A" w14:textId="77777777" w:rsidR="00A17716" w:rsidRDefault="00A17716" w:rsidP="00A17716">
      <w:r>
        <w:t>Where possible the component layers will use non-blocking writes. One option is to write to cache and write to persistent store when the persistent store is available or less loaded. More research is required to understand the load cases and then address this issue. For now, the recommendation is not to support write cache.</w:t>
      </w:r>
    </w:p>
    <w:p w14:paraId="6FD7AC8E" w14:textId="77777777" w:rsidR="00A17716" w:rsidRDefault="00A17716" w:rsidP="00A17716">
      <w:pPr>
        <w:pStyle w:val="Heading7"/>
      </w:pPr>
      <w:r>
        <w:t>Cache warming</w:t>
      </w:r>
    </w:p>
    <w:p w14:paraId="4003B0FB" w14:textId="77777777" w:rsidR="00A17716" w:rsidRPr="004B3404" w:rsidRDefault="00A17716" w:rsidP="00A17716">
      <w:r>
        <w:t>Cache warming is a technique for preloading the cache to improve performance after a server had been restarted.</w:t>
      </w:r>
    </w:p>
    <w:p w14:paraId="68A96E83" w14:textId="77777777" w:rsidR="00A17716" w:rsidRDefault="00A17716" w:rsidP="00A17716">
      <w:pPr>
        <w:pStyle w:val="Heading6"/>
      </w:pPr>
      <w:r>
        <w:t>Caching at Each Layer</w:t>
      </w:r>
    </w:p>
    <w:p w14:paraId="470195EB" w14:textId="77777777" w:rsidR="00A17716" w:rsidRDefault="00A17716" w:rsidP="00A17716">
      <w:pPr>
        <w:pStyle w:val="Heading6"/>
      </w:pPr>
      <w:r>
        <w:t>Presentation</w:t>
      </w:r>
    </w:p>
    <w:p w14:paraId="22E13BA7" w14:textId="77777777" w:rsidR="00A17716" w:rsidRDefault="00A17716" w:rsidP="00A17716">
      <w:pPr>
        <w:pStyle w:val="Heading7"/>
      </w:pPr>
      <w:r>
        <w:t>Angular 4.0.x</w:t>
      </w:r>
    </w:p>
    <w:p w14:paraId="35BA42FF" w14:textId="77777777" w:rsidR="00A17716" w:rsidRDefault="00A17716" w:rsidP="00A17716">
      <w:r>
        <w:t>Angular offers ahead of time (aot) compilation of html templates, a form of caching. As well the TAS CORE web application utilizes lazy loading of modules to improve performance and user experience.</w:t>
      </w:r>
    </w:p>
    <w:p w14:paraId="45A8F57F" w14:textId="77777777" w:rsidR="00A17716" w:rsidRPr="00F14115" w:rsidRDefault="00A17716" w:rsidP="00A17716">
      <w:pPr>
        <w:pStyle w:val="Heading7"/>
      </w:pPr>
      <w:r>
        <w:t>Caching with RxJs Observables</w:t>
      </w:r>
    </w:p>
    <w:p w14:paraId="7DDEE033" w14:textId="77777777" w:rsidR="00A17716" w:rsidRPr="00F36E6C" w:rsidRDefault="00A17716" w:rsidP="00A17716">
      <w:r>
        <w:t xml:space="preserve">Utilize Angular caching strategy via react architectural pattern and Observables. In this technique the Observable implementation provides </w:t>
      </w:r>
      <w:proofErr w:type="gramStart"/>
      <w:r>
        <w:t xml:space="preserve">for </w:t>
      </w:r>
      <w:r>
        <w:rPr>
          <w:rStyle w:val="HTMLCode"/>
          <w:rFonts w:ascii="Consolas" w:eastAsiaTheme="majorEastAsia" w:hAnsi="Consolas"/>
          <w:color w:val="242729"/>
          <w:bdr w:val="none" w:sz="0" w:space="0" w:color="auto" w:frame="1"/>
          <w:shd w:val="clear" w:color="auto" w:fill="EFF0F1"/>
        </w:rPr>
        <w:t>.publishReplay</w:t>
      </w:r>
      <w:proofErr w:type="gramEnd"/>
      <w:r>
        <w:rPr>
          <w:rStyle w:val="HTMLCode"/>
          <w:rFonts w:ascii="Consolas" w:eastAsiaTheme="majorEastAsia" w:hAnsi="Consolas"/>
          <w:color w:val="242729"/>
          <w:bdr w:val="none" w:sz="0" w:space="0" w:color="auto" w:frame="1"/>
          <w:shd w:val="clear" w:color="auto" w:fill="EFF0F1"/>
        </w:rPr>
        <w:t>(1).refCount</w:t>
      </w:r>
      <w:r w:rsidRPr="00F36E6C">
        <w:t xml:space="preserve">() pair of operators which re-use previously retrieved $http.get() results from the </w:t>
      </w:r>
      <w:r>
        <w:t>react</w:t>
      </w:r>
      <w:r w:rsidRPr="00F36E6C">
        <w:t xml:space="preserve"> store.</w:t>
      </w:r>
      <w:r>
        <w:t xml:space="preserve"> No additional setter or getter is needed.</w:t>
      </w:r>
    </w:p>
    <w:p w14:paraId="6A4C0746" w14:textId="77777777" w:rsidR="00A17716" w:rsidRDefault="00A17716" w:rsidP="00A17716">
      <w:pPr>
        <w:pStyle w:val="Heading7"/>
        <w:rPr>
          <w:shd w:val="clear" w:color="auto" w:fill="FFFFFF"/>
        </w:rPr>
      </w:pPr>
      <w:r>
        <w:rPr>
          <w:shd w:val="clear" w:color="auto" w:fill="FFFFFF"/>
        </w:rPr>
        <w:t>Browser Local Storage</w:t>
      </w:r>
    </w:p>
    <w:p w14:paraId="01C0074A" w14:textId="77777777" w:rsidR="00A17716" w:rsidRDefault="00A17716" w:rsidP="00A17716">
      <w:r>
        <w:t>(Need to check browser support)</w:t>
      </w:r>
    </w:p>
    <w:p w14:paraId="3EE442DA" w14:textId="77777777" w:rsidR="00A17716" w:rsidRDefault="00A17716" w:rsidP="00A17716">
      <w:pPr>
        <w:rPr>
          <w:rFonts w:ascii="Consolas" w:hAnsi="Consolas"/>
          <w:color w:val="24292E"/>
          <w:sz w:val="18"/>
          <w:szCs w:val="18"/>
          <w:shd w:val="clear" w:color="auto" w:fill="FFFFFF"/>
        </w:rPr>
      </w:pPr>
      <w:r>
        <w:t xml:space="preserve">Store session, user and other commonly used application data to local storage where possible. For example – use </w:t>
      </w:r>
      <w:r>
        <w:rPr>
          <w:rStyle w:val="pl-smi"/>
          <w:rFonts w:ascii="Consolas" w:hAnsi="Consolas"/>
          <w:color w:val="24292E"/>
          <w:sz w:val="18"/>
          <w:szCs w:val="18"/>
          <w:shd w:val="clear" w:color="auto" w:fill="FFFFFF"/>
        </w:rPr>
        <w:t>localStorage</w:t>
      </w:r>
      <w:r>
        <w:rPr>
          <w:rFonts w:ascii="Consolas" w:hAnsi="Consolas"/>
          <w:color w:val="24292E"/>
          <w:sz w:val="18"/>
          <w:szCs w:val="18"/>
          <w:shd w:val="clear" w:color="auto" w:fill="FFFFFF"/>
        </w:rPr>
        <w:t>.</w:t>
      </w:r>
      <w:r>
        <w:rPr>
          <w:rStyle w:val="pl-c1"/>
          <w:rFonts w:ascii="Consolas" w:hAnsi="Consolas"/>
          <w:color w:val="005CC5"/>
          <w:sz w:val="18"/>
          <w:szCs w:val="18"/>
          <w:shd w:val="clear" w:color="auto" w:fill="FFFFFF"/>
        </w:rPr>
        <w:t>getItem</w:t>
      </w:r>
      <w:r>
        <w:rPr>
          <w:rFonts w:ascii="Consolas" w:hAnsi="Consolas"/>
          <w:color w:val="24292E"/>
          <w:sz w:val="18"/>
          <w:szCs w:val="18"/>
          <w:shd w:val="clear" w:color="auto" w:fill="FFFFFF"/>
        </w:rPr>
        <w:t>(</w:t>
      </w:r>
      <w:r>
        <w:rPr>
          <w:rStyle w:val="pl-pds"/>
          <w:rFonts w:ascii="Consolas" w:hAnsi="Consolas"/>
          <w:color w:val="032F62"/>
          <w:sz w:val="18"/>
          <w:szCs w:val="18"/>
          <w:shd w:val="clear" w:color="auto" w:fill="FFFFFF"/>
        </w:rPr>
        <w:t>'</w:t>
      </w:r>
      <w:r>
        <w:rPr>
          <w:rStyle w:val="pl-s"/>
          <w:rFonts w:ascii="Consolas" w:hAnsi="Consolas"/>
          <w:color w:val="032F62"/>
          <w:sz w:val="18"/>
          <w:szCs w:val="18"/>
          <w:shd w:val="clear" w:color="auto" w:fill="FFFFFF"/>
        </w:rPr>
        <w:t>token</w:t>
      </w:r>
      <w:r>
        <w:rPr>
          <w:rStyle w:val="pl-pds"/>
          <w:rFonts w:ascii="Consolas" w:hAnsi="Consolas"/>
          <w:color w:val="032F62"/>
          <w:sz w:val="18"/>
          <w:szCs w:val="18"/>
          <w:shd w:val="clear" w:color="auto" w:fill="FFFFFF"/>
        </w:rPr>
        <w:t>'</w:t>
      </w:r>
      <w:r>
        <w:rPr>
          <w:rFonts w:ascii="Consolas" w:hAnsi="Consolas"/>
          <w:color w:val="24292E"/>
          <w:sz w:val="18"/>
          <w:szCs w:val="18"/>
          <w:shd w:val="clear" w:color="auto" w:fill="FFFFFF"/>
        </w:rPr>
        <w:t xml:space="preserve">) </w:t>
      </w:r>
      <w:r w:rsidRPr="00200E93">
        <w:t>to store and retrieve</w:t>
      </w:r>
      <w:r>
        <w:t xml:space="preserve"> application json web tokens</w:t>
      </w:r>
      <w:r>
        <w:rPr>
          <w:rFonts w:ascii="Consolas" w:hAnsi="Consolas"/>
          <w:color w:val="24292E"/>
          <w:sz w:val="18"/>
          <w:szCs w:val="18"/>
          <w:shd w:val="clear" w:color="auto" w:fill="FFFFFF"/>
        </w:rPr>
        <w:t xml:space="preserve"> (jwt)</w:t>
      </w:r>
    </w:p>
    <w:p w14:paraId="55E57C0A" w14:textId="77777777" w:rsidR="00A17716" w:rsidRDefault="00A17716" w:rsidP="00A17716">
      <w:pPr>
        <w:pStyle w:val="Heading7"/>
      </w:pPr>
      <w:r>
        <w:lastRenderedPageBreak/>
        <w:t>Cache Control Headers</w:t>
      </w:r>
    </w:p>
    <w:p w14:paraId="5FD46A1E" w14:textId="77777777" w:rsidR="00A17716" w:rsidRPr="00CC13BD" w:rsidRDefault="00A17716" w:rsidP="00A17716">
      <w:r>
        <w:t>Angular will not set cache control headers for REST API calls.</w:t>
      </w:r>
    </w:p>
    <w:p w14:paraId="72F7DC9C" w14:textId="77777777" w:rsidR="00A17716" w:rsidRDefault="00A17716" w:rsidP="00A17716">
      <w:pPr>
        <w:pStyle w:val="Heading6"/>
      </w:pPr>
      <w:r>
        <w:t>Business</w:t>
      </w:r>
    </w:p>
    <w:p w14:paraId="29D7331A" w14:textId="77777777" w:rsidR="00A17716" w:rsidRDefault="00A17716" w:rsidP="00A17716">
      <w:pPr>
        <w:pStyle w:val="Heading7"/>
      </w:pPr>
      <w:r>
        <w:t>express.js</w:t>
      </w:r>
    </w:p>
    <w:p w14:paraId="3FD02B9C" w14:textId="77777777" w:rsidR="00A17716" w:rsidRDefault="00A17716" w:rsidP="00A17716">
      <w:pPr>
        <w:pStyle w:val="Heading7"/>
      </w:pPr>
      <w:r>
        <w:t>Best practices for express performance</w:t>
      </w:r>
    </w:p>
    <w:p w14:paraId="3025DE3C" w14:textId="77777777" w:rsidR="00A17716" w:rsidRPr="001955BA" w:rsidRDefault="00A17716" w:rsidP="00A17716">
      <w:r>
        <w:t>Per the express.js documentation, the best option to cache the results of requests is using a caching server like nginx.</w:t>
      </w:r>
    </w:p>
    <w:p w14:paraId="37CB601D" w14:textId="77777777" w:rsidR="00A17716" w:rsidRDefault="00761164" w:rsidP="00A17716">
      <w:hyperlink r:id="rId138" w:history="1">
        <w:r w:rsidR="00A17716" w:rsidRPr="00B52D0F">
          <w:rPr>
            <w:rStyle w:val="Hyperlink"/>
          </w:rPr>
          <w:t>https://expressjs.com/en/advanced/best-practice-performance.html</w:t>
        </w:r>
      </w:hyperlink>
    </w:p>
    <w:p w14:paraId="10331AD8" w14:textId="77777777" w:rsidR="00A17716" w:rsidRDefault="00A17716" w:rsidP="00A17716">
      <w:pPr>
        <w:pStyle w:val="Heading7"/>
      </w:pPr>
      <w:r>
        <w:t>Memcached</w:t>
      </w:r>
    </w:p>
    <w:p w14:paraId="13998FF0" w14:textId="77777777" w:rsidR="00A17716" w:rsidRDefault="00A17716" w:rsidP="00A17716">
      <w:r>
        <w:t>In memory cache utilizing memory-cache or memcached is another option.</w:t>
      </w:r>
    </w:p>
    <w:p w14:paraId="053397E6" w14:textId="77777777" w:rsidR="00A17716" w:rsidRDefault="00A17716" w:rsidP="00A17716">
      <w:r>
        <w:t xml:space="preserve">Approved: </w:t>
      </w:r>
      <w:hyperlink r:id="rId139" w:history="1">
        <w:r w:rsidRPr="00B52D0F">
          <w:rPr>
            <w:rStyle w:val="Hyperlink"/>
          </w:rPr>
          <w:t>https://www.va.gov/TRM/ToolPage.aspx?tid=9511</w:t>
        </w:r>
      </w:hyperlink>
    </w:p>
    <w:p w14:paraId="2756FE64" w14:textId="77777777" w:rsidR="00A17716" w:rsidRDefault="00A17716" w:rsidP="00A17716">
      <w:r>
        <w:t>Potential technique: memcached storage express module is a potentially useful option but would require additional One-VA Technical Reference Module (TRM) approval.</w:t>
      </w:r>
    </w:p>
    <w:p w14:paraId="4F69FFC5" w14:textId="77777777" w:rsidR="00A17716" w:rsidRPr="00CC13BD" w:rsidRDefault="00A17716" w:rsidP="00A17716"/>
    <w:p w14:paraId="3086004F" w14:textId="77777777" w:rsidR="00A17716" w:rsidRDefault="00A17716" w:rsidP="00A17716">
      <w:pPr>
        <w:pStyle w:val="Heading6"/>
      </w:pPr>
      <w:r>
        <w:t>Messaging – Enterprise Service Bus (ESB)</w:t>
      </w:r>
    </w:p>
    <w:p w14:paraId="1FC6A514" w14:textId="77777777" w:rsidR="00A17716" w:rsidRDefault="00A17716" w:rsidP="00A17716">
      <w:pPr>
        <w:pStyle w:val="Heading7"/>
      </w:pPr>
      <w:r>
        <w:t>MuleSoft</w:t>
      </w:r>
    </w:p>
    <w:p w14:paraId="22B7A398" w14:textId="77777777" w:rsidR="00A17716" w:rsidRDefault="00A17716" w:rsidP="00A17716">
      <w:r>
        <w:t xml:space="preserve">Mulesoft Enterprise, Cloudhub supports the “Cache Scope”. This is caching built into specific message flows. Business analysts, strakeholders and subject matter experts would need to be consulted prior to implementing a per </w:t>
      </w:r>
      <w:proofErr w:type="gramStart"/>
      <w:r>
        <w:t>workflow based</w:t>
      </w:r>
      <w:proofErr w:type="gramEnd"/>
      <w:r>
        <w:t xml:space="preserve"> caching strategy. A performance caching optimization at the ESB layer is not recommended at this time.</w:t>
      </w:r>
    </w:p>
    <w:p w14:paraId="7A0BC1F3" w14:textId="77777777" w:rsidR="00A17716" w:rsidRDefault="00761164" w:rsidP="00A17716">
      <w:hyperlink r:id="rId140" w:history="1">
        <w:r w:rsidR="00A17716" w:rsidRPr="00731EC0">
          <w:rPr>
            <w:rStyle w:val="Hyperlink"/>
          </w:rPr>
          <w:t>https://docs.mulesoft.com/mule-user-guide/v/3.7/cache-scope</w:t>
        </w:r>
      </w:hyperlink>
    </w:p>
    <w:p w14:paraId="301C8F46" w14:textId="77777777" w:rsidR="00A17716" w:rsidRPr="00CC13BD" w:rsidRDefault="00A17716" w:rsidP="00A17716"/>
    <w:p w14:paraId="52B13DFB" w14:textId="77777777" w:rsidR="00A17716" w:rsidRDefault="00A17716" w:rsidP="00A17716">
      <w:pPr>
        <w:pStyle w:val="Heading6"/>
      </w:pPr>
      <w:r>
        <w:t>Services</w:t>
      </w:r>
    </w:p>
    <w:p w14:paraId="74A39FF2" w14:textId="77777777" w:rsidR="00A17716" w:rsidRDefault="00A17716" w:rsidP="00A17716">
      <w:pPr>
        <w:pStyle w:val="Heading7"/>
      </w:pPr>
      <w:r>
        <w:t>HAPI FIHR</w:t>
      </w:r>
    </w:p>
    <w:p w14:paraId="443BF7FB" w14:textId="77777777" w:rsidR="00A17716" w:rsidRDefault="00A17716" w:rsidP="00A17716">
      <w:r>
        <w:t xml:space="preserve">HAPI FHIR 2.5 supports default </w:t>
      </w:r>
      <w:proofErr w:type="gramStart"/>
      <w:r>
        <w:t>1 minute</w:t>
      </w:r>
      <w:proofErr w:type="gramEnd"/>
      <w:r>
        <w:t xml:space="preserve"> caching of search results. It will need to be determined by stakeholders and business analysts if this caching is desired or a hindrance to the source of truth.</w:t>
      </w:r>
    </w:p>
    <w:p w14:paraId="4BA535C5" w14:textId="77777777" w:rsidR="00A17716" w:rsidRDefault="00761164" w:rsidP="00A17716">
      <w:hyperlink r:id="rId141" w:history="1">
        <w:r w:rsidR="00A17716" w:rsidRPr="00B52D0F">
          <w:rPr>
            <w:rStyle w:val="Hyperlink"/>
          </w:rPr>
          <w:t>http://hapifhir.io/</w:t>
        </w:r>
      </w:hyperlink>
    </w:p>
    <w:p w14:paraId="1C0C9B63" w14:textId="77777777" w:rsidR="00A17716" w:rsidRPr="00CC13BD" w:rsidRDefault="00A17716" w:rsidP="00A17716">
      <w:r>
        <w:t>It is the recommendation at this time that caching not be implemented at this layer.</w:t>
      </w:r>
    </w:p>
    <w:p w14:paraId="59E0F684" w14:textId="1215B99F" w:rsidR="000859CF" w:rsidRPr="000859CF" w:rsidRDefault="00A17716" w:rsidP="000859CF">
      <w:r>
        <w:t>Data Access</w:t>
      </w:r>
    </w:p>
    <w:p w14:paraId="07558FDC" w14:textId="77777777" w:rsidR="00A17716" w:rsidRPr="00CC13BD" w:rsidRDefault="00A17716" w:rsidP="00A17716">
      <w:pPr>
        <w:pStyle w:val="Heading7"/>
      </w:pPr>
      <w:r>
        <w:t>Inter Systems Cache/Mumps and REST API</w:t>
      </w:r>
    </w:p>
    <w:p w14:paraId="787CA00B" w14:textId="77777777" w:rsidR="00A17716" w:rsidRDefault="00A17716" w:rsidP="00A17716">
      <w:r>
        <w:t>Since VistA is the source of truth, VistA policy, stakeholders and business analysts will need to determine the need for caching. Performance concerns at the Cache level will be addressed by load balancing and other scaling techiniques.</w:t>
      </w:r>
    </w:p>
    <w:p w14:paraId="6014BDE1" w14:textId="77777777" w:rsidR="00A17716" w:rsidRDefault="00A17716" w:rsidP="00A17716">
      <w:r>
        <w:t>It is the recommendation at this time that caching not be implemented at this layer.</w:t>
      </w:r>
    </w:p>
    <w:p w14:paraId="16C5528F" w14:textId="77777777" w:rsidR="00A17716" w:rsidRDefault="00A17716" w:rsidP="00A17716">
      <w:pPr>
        <w:pStyle w:val="Heading6"/>
      </w:pPr>
      <w:r>
        <w:lastRenderedPageBreak/>
        <w:t>Data Storage</w:t>
      </w:r>
    </w:p>
    <w:p w14:paraId="2AFCE80E" w14:textId="77777777" w:rsidR="00A17716" w:rsidRDefault="00A17716" w:rsidP="00A17716">
      <w:pPr>
        <w:pStyle w:val="Heading7"/>
      </w:pPr>
      <w:r>
        <w:t>Azure storage – block blobs</w:t>
      </w:r>
    </w:p>
    <w:p w14:paraId="435F2C17" w14:textId="77777777" w:rsidR="00A17716" w:rsidRDefault="00761164" w:rsidP="00A17716">
      <w:hyperlink r:id="rId142" w:anchor="about-block-blobs" w:history="1">
        <w:r w:rsidR="00A17716" w:rsidRPr="003C2CAF">
          <w:rPr>
            <w:rStyle w:val="Hyperlink"/>
          </w:rPr>
          <w:t>https://docs.microsoft.com/en-us/rest/api/storageservices/understanding-block-blobs--append-blobs--and-page-blobs#about-block-blobs</w:t>
        </w:r>
      </w:hyperlink>
    </w:p>
    <w:p w14:paraId="352B4161" w14:textId="77777777" w:rsidR="00A17716" w:rsidRDefault="00A17716" w:rsidP="00A17716">
      <w:pPr>
        <w:pStyle w:val="Heading7"/>
      </w:pPr>
      <w:r>
        <w:t>Elasticsearch</w:t>
      </w:r>
    </w:p>
    <w:p w14:paraId="5777E39A" w14:textId="77777777" w:rsidR="00A17716" w:rsidRDefault="00A17716" w:rsidP="00A17716">
      <w:r>
        <w:t>There are three types of Elasticsearch caches</w:t>
      </w:r>
    </w:p>
    <w:p w14:paraId="2D638215" w14:textId="77777777" w:rsidR="00A17716" w:rsidRPr="00443A2B" w:rsidRDefault="00A17716" w:rsidP="00C82122">
      <w:pPr>
        <w:pStyle w:val="ListParagraph"/>
        <w:numPr>
          <w:ilvl w:val="0"/>
          <w:numId w:val="52"/>
        </w:numPr>
        <w:spacing w:before="0" w:after="160" w:line="259" w:lineRule="auto"/>
        <w:rPr>
          <w:rStyle w:val="Hyperlink"/>
          <w:color w:val="auto"/>
        </w:rPr>
      </w:pPr>
      <w:r>
        <w:t xml:space="preserve">Node query cache - queries being used in a filter context </w:t>
      </w:r>
      <w:hyperlink r:id="rId143" w:history="1">
        <w:r w:rsidRPr="00B52D0F">
          <w:rPr>
            <w:rStyle w:val="Hyperlink"/>
          </w:rPr>
          <w:t>https://www.elastic.co/guide/en/elasticsearch/guide/current/filter-caching.html</w:t>
        </w:r>
      </w:hyperlink>
    </w:p>
    <w:p w14:paraId="5D823220" w14:textId="77777777" w:rsidR="00A17716" w:rsidRDefault="00A17716" w:rsidP="00C82122">
      <w:pPr>
        <w:pStyle w:val="ListParagraph"/>
        <w:numPr>
          <w:ilvl w:val="0"/>
          <w:numId w:val="52"/>
        </w:numPr>
        <w:spacing w:before="0" w:after="160" w:line="259" w:lineRule="auto"/>
      </w:pPr>
      <w:r>
        <w:t>Shard request caches – caches query results independently for each shard</w:t>
      </w:r>
    </w:p>
    <w:p w14:paraId="66C9CEF0" w14:textId="77777777" w:rsidR="00A17716" w:rsidRDefault="00761164" w:rsidP="00A17716">
      <w:pPr>
        <w:pStyle w:val="ListParagraph"/>
      </w:pPr>
      <w:hyperlink r:id="rId144" w:history="1">
        <w:r w:rsidR="00A17716" w:rsidRPr="00B52D0F">
          <w:rPr>
            <w:rStyle w:val="Hyperlink"/>
          </w:rPr>
          <w:t>https://www.elastic.co/guide/en/elasticsearch/reference/current/shard-request-cache.html</w:t>
        </w:r>
      </w:hyperlink>
    </w:p>
    <w:p w14:paraId="6714BACE" w14:textId="77777777" w:rsidR="00A17716" w:rsidRDefault="00A17716" w:rsidP="00A17716">
      <w:pPr>
        <w:pStyle w:val="ListParagraph"/>
      </w:pPr>
    </w:p>
    <w:p w14:paraId="214F6713" w14:textId="77777777" w:rsidR="00A17716" w:rsidRDefault="00A17716" w:rsidP="00C82122">
      <w:pPr>
        <w:pStyle w:val="ListParagraph"/>
        <w:numPr>
          <w:ilvl w:val="0"/>
          <w:numId w:val="52"/>
        </w:numPr>
        <w:spacing w:before="0" w:after="160" w:line="259" w:lineRule="auto"/>
      </w:pPr>
      <w:r>
        <w:t xml:space="preserve">Field data cache – aggregation field values are loaded in to memory </w:t>
      </w:r>
      <w:hyperlink r:id="rId145" w:history="1">
        <w:r w:rsidRPr="00B52D0F">
          <w:rPr>
            <w:rStyle w:val="Hyperlink"/>
          </w:rPr>
          <w:t>https://www.elastic.co/guide/en/elasticsearch/reference/current/caching-heavy-aggregations.html</w:t>
        </w:r>
      </w:hyperlink>
    </w:p>
    <w:p w14:paraId="7E320F80" w14:textId="77777777" w:rsidR="00A17716" w:rsidRDefault="00A17716" w:rsidP="00A17716">
      <w:r>
        <w:t xml:space="preserve">More research is required </w:t>
      </w:r>
      <w:proofErr w:type="gramStart"/>
      <w:r>
        <w:t>in order to</w:t>
      </w:r>
      <w:proofErr w:type="gramEnd"/>
      <w:r>
        <w:t xml:space="preserve"> understand what the performance gains and other tradeoffs are for this Elasticsearch caching capabilities.</w:t>
      </w:r>
    </w:p>
    <w:p w14:paraId="6189AC44" w14:textId="77777777" w:rsidR="00A17716" w:rsidRPr="00CC13BD" w:rsidRDefault="00A17716" w:rsidP="00A17716"/>
    <w:p w14:paraId="79A295D3" w14:textId="77777777" w:rsidR="00A17716" w:rsidRPr="003C2FB5" w:rsidRDefault="00A17716" w:rsidP="00A17716">
      <w:pPr>
        <w:pStyle w:val="Heading6"/>
      </w:pPr>
      <w:r w:rsidRPr="003C2FB5">
        <w:t>MCCF Database</w:t>
      </w:r>
    </w:p>
    <w:p w14:paraId="6D5AB9C8" w14:textId="77777777" w:rsidR="00A17716" w:rsidRDefault="00A17716" w:rsidP="00A17716">
      <w:pPr>
        <w:pStyle w:val="Heading7"/>
      </w:pPr>
      <w:r>
        <w:t>REDIS</w:t>
      </w:r>
    </w:p>
    <w:p w14:paraId="4C9630DB" w14:textId="77777777" w:rsidR="00A17716" w:rsidRPr="0030427A" w:rsidRDefault="00A17716" w:rsidP="00A17716">
      <w:r>
        <w:t xml:space="preserve">Redis is a key value store which is often mentioned in caching discussions. Microsoft Azure support Redis cache </w:t>
      </w:r>
      <w:r w:rsidRPr="0030427A">
        <w:t>https://azure.microsoft.com/en-us/services/cache/</w:t>
      </w:r>
    </w:p>
    <w:p w14:paraId="38DD1D7F" w14:textId="77777777" w:rsidR="00A17716" w:rsidRDefault="00761164" w:rsidP="00A17716">
      <w:hyperlink r:id="rId146" w:history="1">
        <w:r w:rsidR="00A17716" w:rsidRPr="00731EC0">
          <w:rPr>
            <w:rStyle w:val="Hyperlink"/>
          </w:rPr>
          <w:t>https://www.va.gov/TRM/ToolPage.aspx?tid=7113</w:t>
        </w:r>
      </w:hyperlink>
    </w:p>
    <w:p w14:paraId="15C1661C" w14:textId="77777777" w:rsidR="00A17716" w:rsidRDefault="00A17716" w:rsidP="00A17716"/>
    <w:p w14:paraId="3776F2E6" w14:textId="77777777" w:rsidR="00A17716" w:rsidRDefault="00A17716" w:rsidP="00A17716">
      <w:pPr>
        <w:pStyle w:val="Heading6"/>
      </w:pPr>
      <w:r>
        <w:t>Additional Layers</w:t>
      </w:r>
    </w:p>
    <w:p w14:paraId="69513A45" w14:textId="77777777" w:rsidR="00A17716" w:rsidRDefault="00A17716" w:rsidP="00A17716">
      <w:pPr>
        <w:pStyle w:val="Heading7"/>
      </w:pPr>
      <w:r>
        <w:t>CDN</w:t>
      </w:r>
    </w:p>
    <w:p w14:paraId="6C35454D" w14:textId="77777777" w:rsidR="00A17716" w:rsidRDefault="00A17716" w:rsidP="00A17716">
      <w:r>
        <w:t>Content Delivery Network (CDN) for fast access across geographies to large and commonly accessed static media such as images, video and in some cases static html.</w:t>
      </w:r>
    </w:p>
    <w:p w14:paraId="52B08BD0" w14:textId="77777777" w:rsidR="00A17716" w:rsidRDefault="00A17716" w:rsidP="00A17716">
      <w:pPr>
        <w:pStyle w:val="Heading7"/>
      </w:pPr>
      <w:r>
        <w:t>Web cache</w:t>
      </w:r>
    </w:p>
    <w:p w14:paraId="59F099AE" w14:textId="77777777" w:rsidR="00A17716" w:rsidRPr="00EE1D21" w:rsidRDefault="00A17716" w:rsidP="00A17716">
      <w:r>
        <w:t xml:space="preserve">A web cache is a software service layer between the bowser client and the server. Web cache caches content. Any content saved in the cache can then be served without regenerating the pages. Nginx is commonly used to reverse proxy an application state. Nginx has full set of caching features. Nginx utilizes Cache-Control headers from the origin server so. Since the web application uses the single page application (SPA) design pattern opportunities for utilizing the web cache will be relegated to static html. </w:t>
      </w:r>
      <w:proofErr w:type="gramStart"/>
      <w:r>
        <w:t>That is to say, the</w:t>
      </w:r>
      <w:proofErr w:type="gramEnd"/>
      <w:r>
        <w:t xml:space="preserve"> TAS_CORE web application is highly dynamic and Cache-Control headers are unlikely to be set – see details in the Presentation layer above.</w:t>
      </w:r>
    </w:p>
    <w:p w14:paraId="7E44905C" w14:textId="77777777" w:rsidR="00A17716" w:rsidRDefault="00A17716" w:rsidP="00A17716">
      <w:pPr>
        <w:pStyle w:val="Heading7"/>
      </w:pPr>
      <w:r>
        <w:t>nginx caching</w:t>
      </w:r>
    </w:p>
    <w:p w14:paraId="276305B2" w14:textId="77777777" w:rsidR="00A17716" w:rsidRDefault="00A17716" w:rsidP="00A17716">
      <w:r>
        <w:t>nginx is part of the MCCF TAS CORE load balancing strategy and is TRM approved</w:t>
      </w:r>
    </w:p>
    <w:p w14:paraId="1CDE4346" w14:textId="77777777" w:rsidR="00A17716" w:rsidRDefault="00A17716" w:rsidP="00A17716">
      <w:r w:rsidRPr="00B20A85">
        <w:lastRenderedPageBreak/>
        <w:t>https://www.va.gov/TRM/ToolPage.aspx?tid=6605</w:t>
      </w:r>
      <w:r>
        <w:tab/>
      </w:r>
    </w:p>
    <w:p w14:paraId="15C7A475" w14:textId="77777777" w:rsidR="00A17716" w:rsidRPr="00036546" w:rsidRDefault="00761164" w:rsidP="00A17716">
      <w:hyperlink r:id="rId147" w:history="1">
        <w:r w:rsidR="00A17716" w:rsidRPr="00B52D0F">
          <w:rPr>
            <w:rStyle w:val="Hyperlink"/>
          </w:rPr>
          <w:t>https://www.nginx.com/blog/nginx-caching-guide/</w:t>
        </w:r>
      </w:hyperlink>
    </w:p>
    <w:p w14:paraId="26FCCFAF" w14:textId="16826473" w:rsidR="00A17716" w:rsidRDefault="001826A8" w:rsidP="00A17716">
      <w:pPr>
        <w:pStyle w:val="Heading6"/>
      </w:pPr>
      <w:r>
        <w:t xml:space="preserve"> </w:t>
      </w:r>
      <w:r w:rsidR="00A17716">
        <w:t xml:space="preserve">Summary </w:t>
      </w:r>
    </w:p>
    <w:p w14:paraId="4BB8225F" w14:textId="77777777" w:rsidR="00A17716" w:rsidRDefault="00A17716" w:rsidP="00A17716">
      <w:r>
        <w:t>The MCCF TAS CORE caching strategy can be summarized as follows –</w:t>
      </w:r>
    </w:p>
    <w:p w14:paraId="720B8062" w14:textId="77777777" w:rsidR="00A17716" w:rsidRDefault="00A17716" w:rsidP="00C82122">
      <w:pPr>
        <w:pStyle w:val="ListParagraph"/>
        <w:numPr>
          <w:ilvl w:val="0"/>
          <w:numId w:val="51"/>
        </w:numPr>
        <w:spacing w:before="0" w:after="160" w:line="259" w:lineRule="auto"/>
      </w:pPr>
      <w:r>
        <w:t>Cache media and static web content</w:t>
      </w:r>
    </w:p>
    <w:p w14:paraId="3E4922B1" w14:textId="77777777" w:rsidR="00A17716" w:rsidRDefault="00A17716" w:rsidP="00C82122">
      <w:pPr>
        <w:pStyle w:val="ListParagraph"/>
        <w:numPr>
          <w:ilvl w:val="0"/>
          <w:numId w:val="51"/>
        </w:numPr>
        <w:spacing w:before="0" w:after="160" w:line="259" w:lineRule="auto"/>
      </w:pPr>
      <w:r>
        <w:t>Use memory where possible</w:t>
      </w:r>
    </w:p>
    <w:p w14:paraId="16C4BA25" w14:textId="77777777" w:rsidR="00A17716" w:rsidRDefault="00A17716" w:rsidP="00C82122">
      <w:pPr>
        <w:pStyle w:val="ListParagraph"/>
        <w:numPr>
          <w:ilvl w:val="0"/>
          <w:numId w:val="51"/>
        </w:numPr>
        <w:spacing w:before="0" w:after="160" w:line="259" w:lineRule="auto"/>
      </w:pPr>
      <w:r>
        <w:t xml:space="preserve">Utilize data storage </w:t>
      </w:r>
      <w:proofErr w:type="gramStart"/>
      <w:r>
        <w:t>component’s</w:t>
      </w:r>
      <w:proofErr w:type="gramEnd"/>
      <w:r>
        <w:t xml:space="preserve"> built in query cache capability</w:t>
      </w:r>
    </w:p>
    <w:p w14:paraId="1425C8C1" w14:textId="77777777" w:rsidR="00A17716" w:rsidRDefault="00A17716" w:rsidP="00A17716">
      <w:r>
        <w:t>The table below summarizes the caching strategy at the per layer level.</w:t>
      </w:r>
    </w:p>
    <w:p w14:paraId="08934725" w14:textId="2319921B" w:rsidR="00A17716" w:rsidRDefault="004D0F47" w:rsidP="004D0F47">
      <w:pPr>
        <w:pStyle w:val="Caption"/>
      </w:pPr>
      <w:bookmarkStart w:id="128" w:name="_Toc514659894"/>
      <w:r>
        <w:t xml:space="preserve">Table </w:t>
      </w:r>
      <w:r w:rsidR="00F3364E">
        <w:fldChar w:fldCharType="begin"/>
      </w:r>
      <w:r w:rsidR="00F3364E">
        <w:instrText xml:space="preserve"> SEQ Table \* ARABIC </w:instrText>
      </w:r>
      <w:r w:rsidR="00F3364E">
        <w:fldChar w:fldCharType="separate"/>
      </w:r>
      <w:r w:rsidR="006B661F">
        <w:rPr>
          <w:noProof/>
        </w:rPr>
        <w:t>10</w:t>
      </w:r>
      <w:r w:rsidR="00F3364E">
        <w:rPr>
          <w:noProof/>
        </w:rPr>
        <w:fldChar w:fldCharType="end"/>
      </w:r>
      <w:r>
        <w:t xml:space="preserve"> - MCCF EDI TAS Caching by Layer</w:t>
      </w:r>
      <w:bookmarkEnd w:id="128"/>
    </w:p>
    <w:tbl>
      <w:tblPr>
        <w:tblW w:w="10278" w:type="dxa"/>
        <w:tblInd w:w="-648" w:type="dxa"/>
        <w:tblLook w:val="04A0" w:firstRow="1" w:lastRow="0" w:firstColumn="1" w:lastColumn="0" w:noHBand="0" w:noVBand="1"/>
      </w:tblPr>
      <w:tblGrid>
        <w:gridCol w:w="1612"/>
        <w:gridCol w:w="1988"/>
        <w:gridCol w:w="1070"/>
        <w:gridCol w:w="1736"/>
        <w:gridCol w:w="3872"/>
      </w:tblGrid>
      <w:tr w:rsidR="00A17716" w:rsidRPr="00FC4C8E" w14:paraId="4F563510" w14:textId="77777777" w:rsidTr="00A17716">
        <w:trPr>
          <w:cantSplit/>
          <w:trHeight w:val="300"/>
          <w:tblHeader/>
        </w:trPr>
        <w:tc>
          <w:tcPr>
            <w:tcW w:w="1618" w:type="dxa"/>
            <w:tcBorders>
              <w:top w:val="single" w:sz="8" w:space="0" w:color="000000"/>
              <w:left w:val="nil"/>
              <w:bottom w:val="single" w:sz="8" w:space="0" w:color="000000"/>
              <w:right w:val="nil"/>
            </w:tcBorders>
            <w:shd w:val="clear" w:color="5B9BD5" w:fill="5B9BD5"/>
            <w:vAlign w:val="bottom"/>
            <w:hideMark/>
          </w:tcPr>
          <w:p w14:paraId="151CFE4E" w14:textId="77777777" w:rsidR="00A17716" w:rsidRPr="00FC4C8E" w:rsidRDefault="00A17716" w:rsidP="00A17716">
            <w:pPr>
              <w:pStyle w:val="TableHeading"/>
            </w:pPr>
            <w:r w:rsidRPr="00FC4C8E">
              <w:t>Layer</w:t>
            </w:r>
          </w:p>
        </w:tc>
        <w:tc>
          <w:tcPr>
            <w:tcW w:w="2000" w:type="dxa"/>
            <w:tcBorders>
              <w:top w:val="single" w:sz="8" w:space="0" w:color="000000"/>
              <w:left w:val="nil"/>
              <w:bottom w:val="single" w:sz="8" w:space="0" w:color="000000"/>
              <w:right w:val="nil"/>
            </w:tcBorders>
            <w:shd w:val="clear" w:color="5B9BD5" w:fill="5B9BD5"/>
            <w:vAlign w:val="bottom"/>
            <w:hideMark/>
          </w:tcPr>
          <w:p w14:paraId="1454C217" w14:textId="77777777" w:rsidR="00A17716" w:rsidRPr="00FC4C8E" w:rsidRDefault="00A17716" w:rsidP="00A17716">
            <w:pPr>
              <w:pStyle w:val="TableHeading"/>
            </w:pPr>
            <w:r w:rsidRPr="00FC4C8E">
              <w:t>Technology</w:t>
            </w:r>
          </w:p>
        </w:tc>
        <w:tc>
          <w:tcPr>
            <w:tcW w:w="1018" w:type="dxa"/>
            <w:tcBorders>
              <w:top w:val="single" w:sz="8" w:space="0" w:color="000000"/>
              <w:left w:val="nil"/>
              <w:bottom w:val="single" w:sz="8" w:space="0" w:color="000000"/>
              <w:right w:val="nil"/>
            </w:tcBorders>
            <w:shd w:val="clear" w:color="5B9BD5" w:fill="5B9BD5"/>
            <w:vAlign w:val="bottom"/>
            <w:hideMark/>
          </w:tcPr>
          <w:p w14:paraId="12A6B856" w14:textId="77777777" w:rsidR="00A17716" w:rsidRPr="00FC4C8E" w:rsidRDefault="00A17716" w:rsidP="00A17716">
            <w:pPr>
              <w:pStyle w:val="TableHeading"/>
            </w:pPr>
            <w:r w:rsidRPr="00FC4C8E">
              <w:t>Capable</w:t>
            </w:r>
          </w:p>
        </w:tc>
        <w:tc>
          <w:tcPr>
            <w:tcW w:w="1720" w:type="dxa"/>
            <w:tcBorders>
              <w:top w:val="single" w:sz="8" w:space="0" w:color="000000"/>
              <w:left w:val="nil"/>
              <w:bottom w:val="single" w:sz="8" w:space="0" w:color="000000"/>
              <w:right w:val="nil"/>
            </w:tcBorders>
            <w:shd w:val="clear" w:color="5B9BD5" w:fill="5B9BD5"/>
            <w:vAlign w:val="bottom"/>
            <w:hideMark/>
          </w:tcPr>
          <w:p w14:paraId="20FA75C3" w14:textId="77777777" w:rsidR="00A17716" w:rsidRPr="00FC4C8E" w:rsidRDefault="00A17716" w:rsidP="00A17716">
            <w:pPr>
              <w:pStyle w:val="TableHeading"/>
            </w:pPr>
            <w:r w:rsidRPr="00FC4C8E">
              <w:t>Recommended</w:t>
            </w:r>
          </w:p>
        </w:tc>
        <w:tc>
          <w:tcPr>
            <w:tcW w:w="3922" w:type="dxa"/>
            <w:tcBorders>
              <w:top w:val="single" w:sz="8" w:space="0" w:color="000000"/>
              <w:left w:val="nil"/>
              <w:bottom w:val="single" w:sz="8" w:space="0" w:color="000000"/>
              <w:right w:val="nil"/>
            </w:tcBorders>
            <w:shd w:val="clear" w:color="5B9BD5" w:fill="5B9BD5"/>
            <w:vAlign w:val="bottom"/>
            <w:hideMark/>
          </w:tcPr>
          <w:p w14:paraId="43848E5C" w14:textId="77777777" w:rsidR="00A17716" w:rsidRPr="00FC4C8E" w:rsidRDefault="00A17716" w:rsidP="00A17716">
            <w:pPr>
              <w:pStyle w:val="TableHeading"/>
            </w:pPr>
            <w:r w:rsidRPr="00FC4C8E">
              <w:t>Discussion</w:t>
            </w:r>
          </w:p>
        </w:tc>
      </w:tr>
      <w:tr w:rsidR="00A17716" w:rsidRPr="00FC4C8E" w14:paraId="310A0724" w14:textId="77777777" w:rsidTr="00A17716">
        <w:trPr>
          <w:trHeight w:val="900"/>
        </w:trPr>
        <w:tc>
          <w:tcPr>
            <w:tcW w:w="1618" w:type="dxa"/>
            <w:tcBorders>
              <w:top w:val="nil"/>
              <w:left w:val="nil"/>
              <w:bottom w:val="nil"/>
              <w:right w:val="nil"/>
            </w:tcBorders>
            <w:shd w:val="clear" w:color="D9D9D9" w:fill="D9D9D9"/>
            <w:vAlign w:val="bottom"/>
            <w:hideMark/>
          </w:tcPr>
          <w:p w14:paraId="393E9841" w14:textId="77777777" w:rsidR="00A17716" w:rsidRPr="00FC4C8E" w:rsidRDefault="00A17716" w:rsidP="00A17716">
            <w:pPr>
              <w:pStyle w:val="TableText"/>
            </w:pPr>
            <w:r w:rsidRPr="00FC4C8E">
              <w:t>Presentation</w:t>
            </w:r>
          </w:p>
        </w:tc>
        <w:tc>
          <w:tcPr>
            <w:tcW w:w="2000" w:type="dxa"/>
            <w:tcBorders>
              <w:top w:val="nil"/>
              <w:left w:val="nil"/>
              <w:bottom w:val="nil"/>
              <w:right w:val="nil"/>
            </w:tcBorders>
            <w:shd w:val="clear" w:color="D9D9D9" w:fill="D9D9D9"/>
            <w:vAlign w:val="bottom"/>
            <w:hideMark/>
          </w:tcPr>
          <w:p w14:paraId="3163CF9A" w14:textId="77777777" w:rsidR="00A17716" w:rsidRPr="00FC4C8E" w:rsidRDefault="00A17716" w:rsidP="00A17716">
            <w:pPr>
              <w:pStyle w:val="TableText"/>
            </w:pPr>
            <w:r w:rsidRPr="00FC4C8E">
              <w:t>Web browser; javascipt: Angular</w:t>
            </w:r>
          </w:p>
        </w:tc>
        <w:tc>
          <w:tcPr>
            <w:tcW w:w="1018" w:type="dxa"/>
            <w:tcBorders>
              <w:top w:val="nil"/>
              <w:left w:val="nil"/>
              <w:bottom w:val="nil"/>
              <w:right w:val="nil"/>
            </w:tcBorders>
            <w:shd w:val="clear" w:color="D9D9D9" w:fill="D9D9D9"/>
            <w:vAlign w:val="bottom"/>
            <w:hideMark/>
          </w:tcPr>
          <w:p w14:paraId="5D20268D"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3573E6BC"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D9D9D9" w:fill="D9D9D9"/>
            <w:vAlign w:val="bottom"/>
            <w:hideMark/>
          </w:tcPr>
          <w:p w14:paraId="3A678946" w14:textId="77777777" w:rsidR="00A17716" w:rsidRPr="00FC4C8E" w:rsidRDefault="00A17716" w:rsidP="00A17716">
            <w:pPr>
              <w:pStyle w:val="TableText"/>
            </w:pPr>
            <w:r w:rsidRPr="00FC4C8E">
              <w:t>Use localstorage and best practice javascript techniques for non-blocking</w:t>
            </w:r>
            <w:r>
              <w:t xml:space="preserve"> and non-repeating</w:t>
            </w:r>
            <w:r w:rsidRPr="00FC4C8E">
              <w:t xml:space="preserve"> </w:t>
            </w:r>
            <w:r>
              <w:t xml:space="preserve">service </w:t>
            </w:r>
            <w:r w:rsidRPr="00FC4C8E">
              <w:t>calls within a single page application (SPA)</w:t>
            </w:r>
          </w:p>
        </w:tc>
      </w:tr>
      <w:tr w:rsidR="00A17716" w:rsidRPr="00FC4C8E" w14:paraId="43C52F6D" w14:textId="77777777" w:rsidTr="00A17716">
        <w:trPr>
          <w:trHeight w:val="300"/>
        </w:trPr>
        <w:tc>
          <w:tcPr>
            <w:tcW w:w="1618" w:type="dxa"/>
            <w:tcBorders>
              <w:top w:val="nil"/>
              <w:left w:val="nil"/>
              <w:bottom w:val="nil"/>
              <w:right w:val="nil"/>
            </w:tcBorders>
            <w:shd w:val="clear" w:color="auto" w:fill="auto"/>
            <w:vAlign w:val="bottom"/>
            <w:hideMark/>
          </w:tcPr>
          <w:p w14:paraId="68C0B935" w14:textId="77777777" w:rsidR="00A17716" w:rsidRPr="00FC4C8E" w:rsidRDefault="00A17716" w:rsidP="00A17716">
            <w:pPr>
              <w:pStyle w:val="TableText"/>
            </w:pPr>
            <w:r w:rsidRPr="00FC4C8E">
              <w:t>Business</w:t>
            </w:r>
          </w:p>
        </w:tc>
        <w:tc>
          <w:tcPr>
            <w:tcW w:w="2000" w:type="dxa"/>
            <w:tcBorders>
              <w:top w:val="nil"/>
              <w:left w:val="nil"/>
              <w:bottom w:val="nil"/>
              <w:right w:val="nil"/>
            </w:tcBorders>
            <w:shd w:val="clear" w:color="auto" w:fill="auto"/>
            <w:vAlign w:val="bottom"/>
            <w:hideMark/>
          </w:tcPr>
          <w:p w14:paraId="448E0AE2" w14:textId="77777777" w:rsidR="00A17716" w:rsidRPr="00FC4C8E" w:rsidRDefault="00A17716" w:rsidP="00A17716">
            <w:pPr>
              <w:pStyle w:val="TableText"/>
            </w:pPr>
            <w:r w:rsidRPr="00FC4C8E">
              <w:t>express.js</w:t>
            </w:r>
          </w:p>
        </w:tc>
        <w:tc>
          <w:tcPr>
            <w:tcW w:w="1018" w:type="dxa"/>
            <w:tcBorders>
              <w:top w:val="nil"/>
              <w:left w:val="nil"/>
              <w:bottom w:val="nil"/>
              <w:right w:val="nil"/>
            </w:tcBorders>
            <w:shd w:val="clear" w:color="auto" w:fill="auto"/>
            <w:vAlign w:val="bottom"/>
            <w:hideMark/>
          </w:tcPr>
          <w:p w14:paraId="184457C5"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10E7E7FA"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2BBB1945" w14:textId="77777777" w:rsidR="00A17716" w:rsidRPr="00FC4C8E" w:rsidRDefault="00A17716" w:rsidP="00A17716">
            <w:pPr>
              <w:pStyle w:val="TableText"/>
            </w:pPr>
            <w:r w:rsidRPr="00FC4C8E">
              <w:t>Use mem</w:t>
            </w:r>
            <w:r>
              <w:t>c</w:t>
            </w:r>
            <w:r w:rsidRPr="00FC4C8E">
              <w:t>ached if possible.</w:t>
            </w:r>
          </w:p>
        </w:tc>
      </w:tr>
      <w:tr w:rsidR="00A17716" w:rsidRPr="00FC4C8E" w14:paraId="0B667DC6" w14:textId="77777777" w:rsidTr="00A17716">
        <w:trPr>
          <w:trHeight w:val="300"/>
        </w:trPr>
        <w:tc>
          <w:tcPr>
            <w:tcW w:w="1618" w:type="dxa"/>
            <w:tcBorders>
              <w:top w:val="nil"/>
              <w:left w:val="nil"/>
              <w:bottom w:val="nil"/>
              <w:right w:val="nil"/>
            </w:tcBorders>
            <w:shd w:val="clear" w:color="D9D9D9" w:fill="D9D9D9"/>
            <w:vAlign w:val="bottom"/>
            <w:hideMark/>
          </w:tcPr>
          <w:p w14:paraId="7EB94DBF" w14:textId="77777777" w:rsidR="00A17716" w:rsidRPr="00FC4C8E" w:rsidRDefault="00A17716" w:rsidP="00A17716">
            <w:pPr>
              <w:pStyle w:val="TableText"/>
            </w:pPr>
            <w:r w:rsidRPr="00FC4C8E">
              <w:t>Messaging (ESB)</w:t>
            </w:r>
          </w:p>
        </w:tc>
        <w:tc>
          <w:tcPr>
            <w:tcW w:w="2000" w:type="dxa"/>
            <w:tcBorders>
              <w:top w:val="nil"/>
              <w:left w:val="nil"/>
              <w:bottom w:val="nil"/>
              <w:right w:val="nil"/>
            </w:tcBorders>
            <w:shd w:val="clear" w:color="D9D9D9" w:fill="D9D9D9"/>
            <w:vAlign w:val="bottom"/>
            <w:hideMark/>
          </w:tcPr>
          <w:p w14:paraId="25E8A0D5" w14:textId="77777777" w:rsidR="00A17716" w:rsidRPr="00FC4C8E" w:rsidRDefault="00A17716" w:rsidP="00A17716">
            <w:pPr>
              <w:pStyle w:val="TableText"/>
            </w:pPr>
            <w:r w:rsidRPr="00FC4C8E">
              <w:t>MuleSoft</w:t>
            </w:r>
          </w:p>
        </w:tc>
        <w:tc>
          <w:tcPr>
            <w:tcW w:w="1018" w:type="dxa"/>
            <w:tcBorders>
              <w:top w:val="nil"/>
              <w:left w:val="nil"/>
              <w:bottom w:val="nil"/>
              <w:right w:val="nil"/>
            </w:tcBorders>
            <w:shd w:val="clear" w:color="D9D9D9" w:fill="D9D9D9"/>
            <w:vAlign w:val="bottom"/>
            <w:hideMark/>
          </w:tcPr>
          <w:p w14:paraId="686EDC60"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00093648"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D9D9D9" w:fill="D9D9D9"/>
            <w:vAlign w:val="bottom"/>
            <w:hideMark/>
          </w:tcPr>
          <w:p w14:paraId="7C740EBE" w14:textId="77777777" w:rsidR="00A17716" w:rsidRPr="00FC4C8E" w:rsidRDefault="00A17716" w:rsidP="00A17716">
            <w:pPr>
              <w:pStyle w:val="TableText"/>
            </w:pPr>
            <w:r>
              <w:t>Not recommended</w:t>
            </w:r>
            <w:r w:rsidRPr="00FC4C8E">
              <w:t xml:space="preserve"> at this time.</w:t>
            </w:r>
          </w:p>
        </w:tc>
      </w:tr>
      <w:tr w:rsidR="00A17716" w:rsidRPr="00FC4C8E" w14:paraId="41F557C8" w14:textId="77777777" w:rsidTr="00A17716">
        <w:trPr>
          <w:trHeight w:val="300"/>
        </w:trPr>
        <w:tc>
          <w:tcPr>
            <w:tcW w:w="1618" w:type="dxa"/>
            <w:tcBorders>
              <w:top w:val="nil"/>
              <w:left w:val="nil"/>
              <w:bottom w:val="nil"/>
              <w:right w:val="nil"/>
            </w:tcBorders>
            <w:shd w:val="clear" w:color="auto" w:fill="auto"/>
            <w:vAlign w:val="bottom"/>
            <w:hideMark/>
          </w:tcPr>
          <w:p w14:paraId="75F3C1A9" w14:textId="77777777" w:rsidR="00A17716" w:rsidRPr="00FC4C8E" w:rsidRDefault="00A17716" w:rsidP="00A17716">
            <w:pPr>
              <w:pStyle w:val="TableText"/>
            </w:pPr>
            <w:r w:rsidRPr="00FC4C8E">
              <w:t>Services</w:t>
            </w:r>
          </w:p>
        </w:tc>
        <w:tc>
          <w:tcPr>
            <w:tcW w:w="2000" w:type="dxa"/>
            <w:tcBorders>
              <w:top w:val="nil"/>
              <w:left w:val="nil"/>
              <w:bottom w:val="nil"/>
              <w:right w:val="nil"/>
            </w:tcBorders>
            <w:shd w:val="clear" w:color="auto" w:fill="auto"/>
            <w:vAlign w:val="bottom"/>
            <w:hideMark/>
          </w:tcPr>
          <w:p w14:paraId="23595B18" w14:textId="77777777" w:rsidR="00A17716" w:rsidRPr="00FC4C8E" w:rsidRDefault="00A17716" w:rsidP="00A17716">
            <w:pPr>
              <w:pStyle w:val="TableText"/>
            </w:pPr>
            <w:r w:rsidRPr="00FC4C8E">
              <w:t>HAPI FHIR</w:t>
            </w:r>
          </w:p>
        </w:tc>
        <w:tc>
          <w:tcPr>
            <w:tcW w:w="1018" w:type="dxa"/>
            <w:tcBorders>
              <w:top w:val="nil"/>
              <w:left w:val="nil"/>
              <w:bottom w:val="nil"/>
              <w:right w:val="nil"/>
            </w:tcBorders>
            <w:shd w:val="clear" w:color="auto" w:fill="auto"/>
            <w:vAlign w:val="bottom"/>
            <w:hideMark/>
          </w:tcPr>
          <w:p w14:paraId="3608745F"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7D653361"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auto" w:fill="auto"/>
            <w:vAlign w:val="bottom"/>
            <w:hideMark/>
          </w:tcPr>
          <w:p w14:paraId="2E710C65" w14:textId="77777777" w:rsidR="00A17716" w:rsidRPr="00FC4C8E" w:rsidRDefault="00A17716" w:rsidP="00A17716">
            <w:pPr>
              <w:pStyle w:val="TableText"/>
            </w:pPr>
            <w:r>
              <w:t>Not recommended</w:t>
            </w:r>
            <w:r w:rsidRPr="00FC4C8E">
              <w:t xml:space="preserve"> at this time.</w:t>
            </w:r>
          </w:p>
        </w:tc>
      </w:tr>
      <w:tr w:rsidR="00A17716" w:rsidRPr="00FC4C8E" w14:paraId="07DBFC31" w14:textId="77777777" w:rsidTr="00A17716">
        <w:trPr>
          <w:trHeight w:val="300"/>
        </w:trPr>
        <w:tc>
          <w:tcPr>
            <w:tcW w:w="1618" w:type="dxa"/>
            <w:tcBorders>
              <w:top w:val="nil"/>
              <w:left w:val="nil"/>
              <w:bottom w:val="nil"/>
              <w:right w:val="nil"/>
            </w:tcBorders>
            <w:shd w:val="clear" w:color="D9D9D9" w:fill="D9D9D9"/>
            <w:vAlign w:val="bottom"/>
            <w:hideMark/>
          </w:tcPr>
          <w:p w14:paraId="7C356C5E" w14:textId="77777777" w:rsidR="00A17716" w:rsidRPr="00FC4C8E" w:rsidRDefault="00A17716" w:rsidP="00A17716">
            <w:pPr>
              <w:pStyle w:val="TableText"/>
            </w:pPr>
            <w:r w:rsidRPr="00FC4C8E">
              <w:t>Data Access</w:t>
            </w:r>
          </w:p>
        </w:tc>
        <w:tc>
          <w:tcPr>
            <w:tcW w:w="2000" w:type="dxa"/>
            <w:tcBorders>
              <w:top w:val="nil"/>
              <w:left w:val="nil"/>
              <w:bottom w:val="nil"/>
              <w:right w:val="nil"/>
            </w:tcBorders>
            <w:shd w:val="clear" w:color="D9D9D9" w:fill="D9D9D9"/>
            <w:vAlign w:val="bottom"/>
            <w:hideMark/>
          </w:tcPr>
          <w:p w14:paraId="288B54C0" w14:textId="77777777" w:rsidR="00A17716" w:rsidRPr="00FC4C8E" w:rsidRDefault="00A17716" w:rsidP="00A17716">
            <w:pPr>
              <w:pStyle w:val="TableText"/>
            </w:pPr>
            <w:r>
              <w:t>Inter</w:t>
            </w:r>
            <w:r w:rsidRPr="00FC4C8E">
              <w:t>Systems Cache</w:t>
            </w:r>
          </w:p>
        </w:tc>
        <w:tc>
          <w:tcPr>
            <w:tcW w:w="1018" w:type="dxa"/>
            <w:tcBorders>
              <w:top w:val="nil"/>
              <w:left w:val="nil"/>
              <w:bottom w:val="nil"/>
              <w:right w:val="nil"/>
            </w:tcBorders>
            <w:shd w:val="clear" w:color="D9D9D9" w:fill="D9D9D9"/>
            <w:vAlign w:val="bottom"/>
            <w:hideMark/>
          </w:tcPr>
          <w:p w14:paraId="043F144F"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02FAC3EA"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D9D9D9" w:fill="D9D9D9"/>
            <w:vAlign w:val="bottom"/>
            <w:hideMark/>
          </w:tcPr>
          <w:p w14:paraId="693A97BC" w14:textId="77777777" w:rsidR="00A17716" w:rsidRPr="00FC4C8E" w:rsidRDefault="00A17716" w:rsidP="00A17716">
            <w:pPr>
              <w:pStyle w:val="TableText"/>
            </w:pPr>
            <w:r>
              <w:t>Not recommended</w:t>
            </w:r>
            <w:r w:rsidRPr="00FC4C8E">
              <w:t xml:space="preserve"> at this time.</w:t>
            </w:r>
          </w:p>
        </w:tc>
      </w:tr>
      <w:tr w:rsidR="00A17716" w:rsidRPr="00FC4C8E" w14:paraId="554CA8B3" w14:textId="77777777" w:rsidTr="00A17716">
        <w:trPr>
          <w:trHeight w:val="600"/>
        </w:trPr>
        <w:tc>
          <w:tcPr>
            <w:tcW w:w="1618" w:type="dxa"/>
            <w:tcBorders>
              <w:top w:val="nil"/>
              <w:left w:val="nil"/>
              <w:bottom w:val="nil"/>
              <w:right w:val="nil"/>
            </w:tcBorders>
            <w:shd w:val="clear" w:color="auto" w:fill="auto"/>
            <w:vAlign w:val="bottom"/>
            <w:hideMark/>
          </w:tcPr>
          <w:p w14:paraId="1D6695B5" w14:textId="77777777" w:rsidR="00A17716" w:rsidRPr="00FC4C8E" w:rsidRDefault="00A17716" w:rsidP="00A17716">
            <w:pPr>
              <w:pStyle w:val="TableText"/>
            </w:pPr>
            <w:r w:rsidRPr="00FC4C8E">
              <w:t>Data Storage</w:t>
            </w:r>
          </w:p>
        </w:tc>
        <w:tc>
          <w:tcPr>
            <w:tcW w:w="2000" w:type="dxa"/>
            <w:tcBorders>
              <w:top w:val="nil"/>
              <w:left w:val="nil"/>
              <w:bottom w:val="nil"/>
              <w:right w:val="nil"/>
            </w:tcBorders>
            <w:shd w:val="clear" w:color="auto" w:fill="auto"/>
            <w:vAlign w:val="bottom"/>
            <w:hideMark/>
          </w:tcPr>
          <w:p w14:paraId="0389F32F" w14:textId="55A8694E" w:rsidR="00A17716" w:rsidRPr="00FC4C8E" w:rsidRDefault="002326EB" w:rsidP="002326EB">
            <w:pPr>
              <w:pStyle w:val="TableText"/>
            </w:pPr>
            <w:r>
              <w:t>Azure Storage</w:t>
            </w:r>
            <w:r w:rsidR="00A17716" w:rsidRPr="00FC4C8E">
              <w:t>, Elastic Search</w:t>
            </w:r>
          </w:p>
        </w:tc>
        <w:tc>
          <w:tcPr>
            <w:tcW w:w="1018" w:type="dxa"/>
            <w:tcBorders>
              <w:top w:val="nil"/>
              <w:left w:val="nil"/>
              <w:bottom w:val="nil"/>
              <w:right w:val="nil"/>
            </w:tcBorders>
            <w:shd w:val="clear" w:color="auto" w:fill="auto"/>
            <w:vAlign w:val="bottom"/>
            <w:hideMark/>
          </w:tcPr>
          <w:p w14:paraId="5E430EEA"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4DA013BA"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1121B5EB" w14:textId="77777777" w:rsidR="00A17716" w:rsidRPr="00FC4C8E" w:rsidRDefault="00A17716" w:rsidP="00A17716">
            <w:pPr>
              <w:pStyle w:val="TableText"/>
            </w:pPr>
            <w:r w:rsidRPr="00FC4C8E">
              <w:t xml:space="preserve">Use the component equivalent of query cache where </w:t>
            </w:r>
            <w:r>
              <w:t>possible</w:t>
            </w:r>
            <w:r w:rsidRPr="00FC4C8E">
              <w:t>.</w:t>
            </w:r>
          </w:p>
        </w:tc>
      </w:tr>
      <w:tr w:rsidR="00A17716" w:rsidRPr="00FC4C8E" w14:paraId="5191EA27" w14:textId="77777777" w:rsidTr="00A17716">
        <w:trPr>
          <w:trHeight w:val="600"/>
        </w:trPr>
        <w:tc>
          <w:tcPr>
            <w:tcW w:w="1618" w:type="dxa"/>
            <w:tcBorders>
              <w:top w:val="nil"/>
              <w:left w:val="nil"/>
              <w:bottom w:val="nil"/>
              <w:right w:val="nil"/>
            </w:tcBorders>
            <w:shd w:val="clear" w:color="D9D9D9" w:fill="D9D9D9"/>
            <w:vAlign w:val="bottom"/>
            <w:hideMark/>
          </w:tcPr>
          <w:p w14:paraId="78F0BAEF" w14:textId="77777777" w:rsidR="00A17716" w:rsidRPr="00FC4C8E" w:rsidRDefault="00A17716" w:rsidP="00A17716">
            <w:pPr>
              <w:pStyle w:val="TableText"/>
            </w:pPr>
            <w:r w:rsidRPr="00FC4C8E">
              <w:t>Additional</w:t>
            </w:r>
          </w:p>
        </w:tc>
        <w:tc>
          <w:tcPr>
            <w:tcW w:w="2000" w:type="dxa"/>
            <w:tcBorders>
              <w:top w:val="nil"/>
              <w:left w:val="nil"/>
              <w:bottom w:val="nil"/>
              <w:right w:val="nil"/>
            </w:tcBorders>
            <w:shd w:val="clear" w:color="D9D9D9" w:fill="D9D9D9"/>
            <w:vAlign w:val="bottom"/>
            <w:hideMark/>
          </w:tcPr>
          <w:p w14:paraId="46404FD8" w14:textId="77777777" w:rsidR="00A17716" w:rsidRPr="00FC4C8E" w:rsidRDefault="00A17716" w:rsidP="00A17716">
            <w:pPr>
              <w:pStyle w:val="TableText"/>
            </w:pPr>
            <w:r w:rsidRPr="00FC4C8E">
              <w:t>Content Delivery Network (CDN</w:t>
            </w:r>
            <w:proofErr w:type="gramStart"/>
            <w:r w:rsidRPr="00FC4C8E">
              <w:t>):Azure</w:t>
            </w:r>
            <w:proofErr w:type="gramEnd"/>
            <w:r w:rsidRPr="00FC4C8E">
              <w:t xml:space="preserve"> block blobs</w:t>
            </w:r>
          </w:p>
        </w:tc>
        <w:tc>
          <w:tcPr>
            <w:tcW w:w="1018" w:type="dxa"/>
            <w:tcBorders>
              <w:top w:val="nil"/>
              <w:left w:val="nil"/>
              <w:bottom w:val="nil"/>
              <w:right w:val="nil"/>
            </w:tcBorders>
            <w:shd w:val="clear" w:color="D9D9D9" w:fill="D9D9D9"/>
            <w:vAlign w:val="bottom"/>
            <w:hideMark/>
          </w:tcPr>
          <w:p w14:paraId="2C43F666"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4650743B"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D9D9D9" w:fill="D9D9D9"/>
            <w:vAlign w:val="bottom"/>
            <w:hideMark/>
          </w:tcPr>
          <w:p w14:paraId="1787D8B9" w14:textId="77777777" w:rsidR="00A17716" w:rsidRPr="00FC4C8E" w:rsidRDefault="00A17716" w:rsidP="00A17716">
            <w:pPr>
              <w:pStyle w:val="TableText"/>
            </w:pPr>
            <w:r w:rsidRPr="00FC4C8E">
              <w:t xml:space="preserve">Use a CDN for media and other static </w:t>
            </w:r>
            <w:r>
              <w:t>content</w:t>
            </w:r>
            <w:r w:rsidRPr="00FC4C8E">
              <w:t>.</w:t>
            </w:r>
          </w:p>
        </w:tc>
      </w:tr>
      <w:tr w:rsidR="00A17716" w:rsidRPr="00FC4C8E" w14:paraId="08B6589D" w14:textId="77777777" w:rsidTr="00A17716">
        <w:trPr>
          <w:trHeight w:val="300"/>
        </w:trPr>
        <w:tc>
          <w:tcPr>
            <w:tcW w:w="1618" w:type="dxa"/>
            <w:tcBorders>
              <w:top w:val="nil"/>
              <w:left w:val="nil"/>
              <w:bottom w:val="nil"/>
              <w:right w:val="nil"/>
            </w:tcBorders>
            <w:shd w:val="clear" w:color="auto" w:fill="auto"/>
            <w:vAlign w:val="bottom"/>
            <w:hideMark/>
          </w:tcPr>
          <w:p w14:paraId="65D0B5CE" w14:textId="77777777" w:rsidR="00A17716" w:rsidRPr="00FC4C8E" w:rsidRDefault="00A17716" w:rsidP="00A17716">
            <w:pPr>
              <w:pStyle w:val="TableText"/>
            </w:pPr>
          </w:p>
        </w:tc>
        <w:tc>
          <w:tcPr>
            <w:tcW w:w="2000" w:type="dxa"/>
            <w:tcBorders>
              <w:top w:val="nil"/>
              <w:left w:val="nil"/>
              <w:bottom w:val="nil"/>
              <w:right w:val="nil"/>
            </w:tcBorders>
            <w:shd w:val="clear" w:color="auto" w:fill="auto"/>
            <w:vAlign w:val="bottom"/>
            <w:hideMark/>
          </w:tcPr>
          <w:p w14:paraId="12DB7F4C" w14:textId="77777777" w:rsidR="00A17716" w:rsidRPr="00FC4C8E" w:rsidRDefault="00A17716" w:rsidP="00A17716">
            <w:pPr>
              <w:pStyle w:val="TableText"/>
            </w:pPr>
            <w:r w:rsidRPr="00FC4C8E">
              <w:t>Web Cache: nginx</w:t>
            </w:r>
          </w:p>
        </w:tc>
        <w:tc>
          <w:tcPr>
            <w:tcW w:w="1018" w:type="dxa"/>
            <w:tcBorders>
              <w:top w:val="nil"/>
              <w:left w:val="nil"/>
              <w:bottom w:val="nil"/>
              <w:right w:val="nil"/>
            </w:tcBorders>
            <w:shd w:val="clear" w:color="auto" w:fill="auto"/>
            <w:vAlign w:val="bottom"/>
            <w:hideMark/>
          </w:tcPr>
          <w:p w14:paraId="09AF49D3"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24AFD482"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08784331" w14:textId="77777777" w:rsidR="00A17716" w:rsidRPr="00FC4C8E" w:rsidRDefault="00A17716" w:rsidP="00A17716">
            <w:pPr>
              <w:pStyle w:val="TableText"/>
            </w:pPr>
            <w:r w:rsidRPr="00FC4C8E">
              <w:t>Use Cache-Control headers for static content.</w:t>
            </w:r>
          </w:p>
        </w:tc>
      </w:tr>
    </w:tbl>
    <w:p w14:paraId="56724026" w14:textId="77777777" w:rsidR="00A17716" w:rsidRDefault="00A17716" w:rsidP="00A17716"/>
    <w:p w14:paraId="7813C5B9" w14:textId="77777777" w:rsidR="00A17716" w:rsidRPr="00F458A0" w:rsidRDefault="00A17716" w:rsidP="00A17716">
      <w:pPr>
        <w:pStyle w:val="p1"/>
        <w:rPr>
          <w:rStyle w:val="s1"/>
        </w:rPr>
      </w:pPr>
    </w:p>
    <w:p w14:paraId="299534D5" w14:textId="77777777" w:rsidR="00A17716" w:rsidRPr="00F458A0" w:rsidRDefault="00A17716" w:rsidP="00A17716">
      <w:pPr>
        <w:pStyle w:val="Heading4"/>
      </w:pPr>
      <w:bookmarkStart w:id="129" w:name="_Toc514663736"/>
      <w:r w:rsidRPr="00F458A0">
        <w:t>Dependencies and Constraints</w:t>
      </w:r>
      <w:bookmarkEnd w:id="129"/>
    </w:p>
    <w:p w14:paraId="5C189523" w14:textId="77777777" w:rsidR="00A17716" w:rsidRPr="00F458A0" w:rsidRDefault="00A17716" w:rsidP="00A17716">
      <w:pPr>
        <w:pStyle w:val="TableHeading"/>
      </w:pPr>
      <w:r w:rsidRPr="00F458A0">
        <w:t>IAM</w:t>
      </w:r>
    </w:p>
    <w:p w14:paraId="361E3DAD" w14:textId="38DCAC8E" w:rsidR="00A17716" w:rsidRPr="00F458A0" w:rsidRDefault="00A17716" w:rsidP="00A17716">
      <w:pPr>
        <w:pStyle w:val="BodyText"/>
        <w:rPr>
          <w:rFonts w:eastAsiaTheme="minorEastAsia"/>
        </w:rPr>
      </w:pPr>
      <w:r w:rsidRPr="00F458A0">
        <w:t>The authoritative authentication service for the VA is IAM. Several IAM services are available for use in the authentication process, including a Single Sign-On service. IAM also provides the Master Veterans Index (MVI) service for obtaining authoritative identifiers for Veterans. MCCF EDI TAS must use IAM services for authentication and identification when the request for access is made and when the request is received. This requires integration with IAM at the presentation layer for making access requests</w:t>
      </w:r>
      <w:r w:rsidR="002326EB">
        <w:t>, and will be implemented using the IAM Single Sign-On Internal (SSOi) and Security Token Service (STS) services</w:t>
      </w:r>
    </w:p>
    <w:p w14:paraId="4130E725" w14:textId="77777777" w:rsidR="00A17716" w:rsidRPr="00F458A0" w:rsidRDefault="00A17716" w:rsidP="00A17716">
      <w:pPr>
        <w:pStyle w:val="BodyText"/>
        <w:rPr>
          <w:rStyle w:val="Strong"/>
        </w:rPr>
      </w:pPr>
      <w:r w:rsidRPr="00F458A0">
        <w:rPr>
          <w:rStyle w:val="Strong"/>
        </w:rPr>
        <w:t>VA Enterprise Architecture</w:t>
      </w:r>
    </w:p>
    <w:p w14:paraId="0C20535B" w14:textId="77777777" w:rsidR="00A17716" w:rsidRPr="00F458A0" w:rsidRDefault="00A17716" w:rsidP="00A17716">
      <w:pPr>
        <w:pStyle w:val="BodyText"/>
        <w:rPr>
          <w:rFonts w:eastAsiaTheme="minorEastAsia"/>
        </w:rPr>
      </w:pPr>
      <w:r w:rsidRPr="00F458A0">
        <w:lastRenderedPageBreak/>
        <w:t>Adherence to the VA approved architecture and design patterns is enforced through the Compliance Epics defined in the MCCF EDI TAS Product Backlog, Compliance Epics. These Compliance Epics have been mapped to specific MCCF EDI TAS Architecture Epics and Architecture layers to ensure that the MCCF Architecture adheres to VA EA. MCCF EDI TAS needs input from ASD regarding the architecture and compliance to the VA EA.</w:t>
      </w:r>
    </w:p>
    <w:p w14:paraId="4F2A8686" w14:textId="77777777" w:rsidR="00A17716" w:rsidRPr="00F458A0" w:rsidRDefault="00A17716" w:rsidP="00A17716">
      <w:pPr>
        <w:pStyle w:val="BodyText"/>
        <w:rPr>
          <w:rStyle w:val="Strong"/>
        </w:rPr>
      </w:pPr>
      <w:r w:rsidRPr="00F458A0">
        <w:rPr>
          <w:rStyle w:val="Strong"/>
        </w:rPr>
        <w:t>VA Standard Data Models</w:t>
      </w:r>
    </w:p>
    <w:p w14:paraId="2D77B2EC" w14:textId="77777777" w:rsidR="00A17716" w:rsidRPr="00F458A0" w:rsidRDefault="00A17716" w:rsidP="00A17716">
      <w:pPr>
        <w:pStyle w:val="BodyText"/>
        <w:rPr>
          <w:rFonts w:eastAsiaTheme="minorEastAsia"/>
        </w:rPr>
      </w:pPr>
      <w:r w:rsidRPr="00F458A0">
        <w:t xml:space="preserve">The MCCF EDI TAS needs to find out what data extensions and profiles will be required for VA </w:t>
      </w:r>
      <w:proofErr w:type="gramStart"/>
      <w:r w:rsidRPr="00F458A0">
        <w:t>implementations</w:t>
      </w:r>
      <w:proofErr w:type="gramEnd"/>
      <w:r w:rsidRPr="00F458A0">
        <w:t xml:space="preserve"> so these can be incorporated into the design of the MCCF services. The MCCF team will continue to monitor any new adopted profiles and extensions to ensure that the MCCF services adhere to VA standards.</w:t>
      </w:r>
    </w:p>
    <w:p w14:paraId="6417E551" w14:textId="77777777" w:rsidR="00A17716" w:rsidRDefault="00A17716" w:rsidP="00A17716">
      <w:pPr>
        <w:pStyle w:val="Bullet3"/>
        <w:numPr>
          <w:ilvl w:val="0"/>
          <w:numId w:val="0"/>
        </w:numPr>
        <w:ind w:left="1915"/>
      </w:pPr>
    </w:p>
    <w:p w14:paraId="03C54F9D" w14:textId="77777777" w:rsidR="00A17716" w:rsidRPr="00F458A0" w:rsidRDefault="00A17716" w:rsidP="00A17716">
      <w:pPr>
        <w:pStyle w:val="Heading3"/>
      </w:pPr>
      <w:bookmarkStart w:id="130" w:name="_Toc514663737"/>
      <w:r w:rsidRPr="00F458A0">
        <w:t>Specific Requirements</w:t>
      </w:r>
      <w:bookmarkEnd w:id="130"/>
    </w:p>
    <w:p w14:paraId="438BDED3" w14:textId="77777777" w:rsidR="00A17716" w:rsidRPr="00F458A0" w:rsidRDefault="00A17716" w:rsidP="00A17716">
      <w:pPr>
        <w:pStyle w:val="Heading4"/>
      </w:pPr>
      <w:bookmarkStart w:id="131" w:name="_Toc514663738"/>
      <w:r w:rsidRPr="00F458A0">
        <w:t>Database Repository</w:t>
      </w:r>
      <w:bookmarkEnd w:id="131"/>
    </w:p>
    <w:p w14:paraId="67F0259C" w14:textId="77777777" w:rsidR="00A17716" w:rsidRPr="00F458A0" w:rsidRDefault="00A17716" w:rsidP="00A17716">
      <w:pPr>
        <w:pStyle w:val="BodyText"/>
      </w:pPr>
      <w:r w:rsidRPr="00F458A0">
        <w:t xml:space="preserve">MCCF EDI TAS will follow the FHIR specification as the logical data model for the TAS. </w:t>
      </w:r>
      <w:r>
        <w:t>The MCCF EDI TAS team</w:t>
      </w:r>
      <w:r w:rsidRPr="00F458A0">
        <w:t xml:space="preserve"> is identifying </w:t>
      </w:r>
      <w:r>
        <w:t xml:space="preserve">needed </w:t>
      </w:r>
      <w:r w:rsidRPr="00F458A0">
        <w:t>extensions and profiles that will be used to modify or constrain the base FHIR resources</w:t>
      </w:r>
      <w:r>
        <w:t xml:space="preserve"> used by the TAS application</w:t>
      </w:r>
      <w:r w:rsidRPr="00F458A0">
        <w:t>. MCCF EDI TAS will conform to any FHIR extensions or profiles.</w:t>
      </w:r>
    </w:p>
    <w:p w14:paraId="02DFAD2A" w14:textId="77777777" w:rsidR="00A17716" w:rsidRPr="00F458A0" w:rsidRDefault="00A17716" w:rsidP="00A17716">
      <w:pPr>
        <w:pStyle w:val="Heading4"/>
      </w:pPr>
      <w:bookmarkStart w:id="132" w:name="_Toc514663739"/>
      <w:r w:rsidRPr="00F458A0">
        <w:t>System Features</w:t>
      </w:r>
      <w:bookmarkEnd w:id="132"/>
    </w:p>
    <w:p w14:paraId="5A02CF6A" w14:textId="533835E7" w:rsidR="00A17716" w:rsidRDefault="00A17716" w:rsidP="00A17716">
      <w:pPr>
        <w:pStyle w:val="Bullet1"/>
        <w:numPr>
          <w:ilvl w:val="0"/>
          <w:numId w:val="0"/>
        </w:numPr>
        <w:rPr>
          <w:rFonts w:eastAsiaTheme="minorHAnsi"/>
        </w:rPr>
      </w:pPr>
      <w:r>
        <w:t>Major TAS system features that are identified in product team functional user stories will require shared services and components as well as specific functionality. The mapping of shared services and features to specific system features is detailed in a Capability to Build Matrix. This matrix defines which technical components and services are needed for each feature and when they will be needed. The Capability to Build Matrix is available at</w:t>
      </w:r>
      <w:r w:rsidR="00DA026C">
        <w:t xml:space="preserve"> </w:t>
      </w:r>
      <w:r w:rsidR="00DA026C" w:rsidRPr="00DA026C">
        <w:t>http://vaww.oed.portal.va.gov/pm/hape/ipt_5010/EDI_Portfolio/TASCore/TASCore%20Capability%20to%20Build%20Matrix%2020171006.xlsx</w:t>
      </w:r>
    </w:p>
    <w:p w14:paraId="38DC0754" w14:textId="77777777" w:rsidR="00A17716" w:rsidRPr="00F458A0" w:rsidRDefault="00A17716" w:rsidP="00A17716"/>
    <w:p w14:paraId="6C11E89F" w14:textId="77777777" w:rsidR="00A17716" w:rsidRPr="00F458A0" w:rsidRDefault="00A17716" w:rsidP="00A17716">
      <w:pPr>
        <w:pStyle w:val="Heading2"/>
      </w:pPr>
      <w:bookmarkStart w:id="133" w:name="_Toc514663740"/>
      <w:r w:rsidRPr="00F458A0">
        <w:t>Network Detailed Design</w:t>
      </w:r>
      <w:bookmarkEnd w:id="133"/>
    </w:p>
    <w:p w14:paraId="06160411" w14:textId="487CA922" w:rsidR="00A17716" w:rsidRDefault="00BC5835" w:rsidP="00A17716">
      <w:pPr>
        <w:pStyle w:val="InstructionalBullet1"/>
        <w:numPr>
          <w:ilvl w:val="0"/>
          <w:numId w:val="0"/>
        </w:numPr>
        <w:rPr>
          <w:i w:val="0"/>
        </w:rPr>
      </w:pPr>
      <w:r>
        <w:rPr>
          <w:i w:val="0"/>
        </w:rPr>
        <w:t>The figure below depicts an overview of the physical architecture of the MCCF EDI TAS application. it includes the following:</w:t>
      </w:r>
    </w:p>
    <w:p w14:paraId="6354D502" w14:textId="0B92ABEA" w:rsidR="00BC5835" w:rsidRDefault="00BC5835" w:rsidP="00C82122">
      <w:pPr>
        <w:pStyle w:val="InstructionalBullet1"/>
        <w:numPr>
          <w:ilvl w:val="0"/>
          <w:numId w:val="57"/>
        </w:numPr>
        <w:rPr>
          <w:i w:val="0"/>
        </w:rPr>
      </w:pPr>
      <w:r>
        <w:rPr>
          <w:i w:val="0"/>
        </w:rPr>
        <w:t>The Development Team AWS development environment.</w:t>
      </w:r>
    </w:p>
    <w:p w14:paraId="14D9F46C" w14:textId="32B1AFA9" w:rsidR="00BC5835" w:rsidRDefault="00BC5835" w:rsidP="00C82122">
      <w:pPr>
        <w:pStyle w:val="InstructionalBullet1"/>
        <w:numPr>
          <w:ilvl w:val="0"/>
          <w:numId w:val="57"/>
        </w:numPr>
        <w:rPr>
          <w:i w:val="0"/>
        </w:rPr>
      </w:pPr>
      <w:r>
        <w:rPr>
          <w:i w:val="0"/>
        </w:rPr>
        <w:t xml:space="preserve">The VA MAG environments. </w:t>
      </w:r>
    </w:p>
    <w:p w14:paraId="62F28BAA" w14:textId="7D443C04" w:rsidR="00BC5835" w:rsidRDefault="00BC5835" w:rsidP="00C82122">
      <w:pPr>
        <w:pStyle w:val="InstructionalBullet1"/>
        <w:numPr>
          <w:ilvl w:val="0"/>
          <w:numId w:val="57"/>
        </w:numPr>
        <w:rPr>
          <w:i w:val="0"/>
        </w:rPr>
      </w:pPr>
      <w:r>
        <w:rPr>
          <w:i w:val="0"/>
        </w:rPr>
        <w:t>The VA VistA environments.</w:t>
      </w:r>
    </w:p>
    <w:p w14:paraId="3DBF61E9" w14:textId="09075631" w:rsidR="00BC5835" w:rsidRDefault="00BC5835" w:rsidP="00C82122">
      <w:pPr>
        <w:pStyle w:val="InstructionalBullet1"/>
        <w:numPr>
          <w:ilvl w:val="0"/>
          <w:numId w:val="57"/>
        </w:numPr>
        <w:rPr>
          <w:i w:val="0"/>
        </w:rPr>
      </w:pPr>
      <w:r>
        <w:rPr>
          <w:i w:val="0"/>
        </w:rPr>
        <w:t>Connections external to the TAS application, including IAM and the production VistA instances.</w:t>
      </w:r>
    </w:p>
    <w:p w14:paraId="2103B699" w14:textId="2680C25B" w:rsidR="00BC5835" w:rsidRDefault="00BC5835" w:rsidP="00C82122">
      <w:pPr>
        <w:pStyle w:val="InstructionalBullet1"/>
        <w:numPr>
          <w:ilvl w:val="0"/>
          <w:numId w:val="57"/>
        </w:numPr>
        <w:rPr>
          <w:i w:val="0"/>
        </w:rPr>
      </w:pPr>
      <w:r>
        <w:rPr>
          <w:i w:val="0"/>
        </w:rPr>
        <w:t>Network connectivity between the environments.</w:t>
      </w:r>
    </w:p>
    <w:p w14:paraId="24BD30D6" w14:textId="77777777" w:rsidR="00BC5835" w:rsidRDefault="00BC5835" w:rsidP="00BC5835">
      <w:pPr>
        <w:pStyle w:val="InstructionalBullet1"/>
        <w:numPr>
          <w:ilvl w:val="0"/>
          <w:numId w:val="0"/>
        </w:numPr>
        <w:ind w:left="907" w:hanging="360"/>
        <w:rPr>
          <w:i w:val="0"/>
        </w:rPr>
      </w:pPr>
    </w:p>
    <w:p w14:paraId="79823E1C" w14:textId="6A6F77D0" w:rsidR="00BC5835" w:rsidRDefault="00BC5835" w:rsidP="00BC5835">
      <w:pPr>
        <w:pStyle w:val="InstructionalBullet1"/>
        <w:numPr>
          <w:ilvl w:val="0"/>
          <w:numId w:val="0"/>
        </w:numPr>
        <w:rPr>
          <w:i w:val="0"/>
        </w:rPr>
      </w:pPr>
      <w:r>
        <w:rPr>
          <w:i w:val="0"/>
        </w:rPr>
        <w:t>More detailed diagrams for each of the environments are also included later in this section.</w:t>
      </w:r>
    </w:p>
    <w:p w14:paraId="3C8EA8BB" w14:textId="77777777" w:rsidR="005D0A74" w:rsidRDefault="005D0A74" w:rsidP="00BC5835">
      <w:pPr>
        <w:pStyle w:val="InstructionalBullet1"/>
        <w:numPr>
          <w:ilvl w:val="0"/>
          <w:numId w:val="0"/>
        </w:numPr>
        <w:rPr>
          <w:i w:val="0"/>
        </w:rPr>
      </w:pPr>
    </w:p>
    <w:p w14:paraId="47EBEB25" w14:textId="06E93040" w:rsidR="005D0A74" w:rsidRPr="00BC5835" w:rsidRDefault="005D0A74" w:rsidP="005D0A74">
      <w:pPr>
        <w:pStyle w:val="Caption"/>
      </w:pPr>
      <w:bookmarkStart w:id="134" w:name="_Toc514659876"/>
      <w:r>
        <w:lastRenderedPageBreak/>
        <w:t xml:space="preserve">Figure </w:t>
      </w:r>
      <w:r w:rsidR="00F3364E">
        <w:fldChar w:fldCharType="begin"/>
      </w:r>
      <w:r w:rsidR="00F3364E">
        <w:instrText xml:space="preserve"> SEQ Figure \* ARABIC </w:instrText>
      </w:r>
      <w:r w:rsidR="00F3364E">
        <w:fldChar w:fldCharType="separate"/>
      </w:r>
      <w:r w:rsidR="006B661F">
        <w:rPr>
          <w:noProof/>
        </w:rPr>
        <w:t>33</w:t>
      </w:r>
      <w:r w:rsidR="00F3364E">
        <w:rPr>
          <w:noProof/>
        </w:rPr>
        <w:fldChar w:fldCharType="end"/>
      </w:r>
      <w:r>
        <w:t xml:space="preserve"> - MCCF EDI TAS Physical Architecture Overview</w:t>
      </w:r>
      <w:bookmarkEnd w:id="134"/>
    </w:p>
    <w:p w14:paraId="4FA29393" w14:textId="7F2B5E33" w:rsidR="00763F2C" w:rsidRDefault="00763F2C" w:rsidP="00A17716">
      <w:pPr>
        <w:rPr>
          <w:ins w:id="135" w:author="Author"/>
        </w:rPr>
      </w:pPr>
      <w:r>
        <w:rPr>
          <w:noProof/>
        </w:rPr>
        <w:drawing>
          <wp:inline distT="0" distB="0" distL="0" distR="0" wp14:anchorId="0C998DD1" wp14:editId="79890FAE">
            <wp:extent cx="5943600" cy="3963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F Physical Architecture.0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3963035"/>
                    </a:xfrm>
                    <a:prstGeom prst="rect">
                      <a:avLst/>
                    </a:prstGeom>
                  </pic:spPr>
                </pic:pic>
              </a:graphicData>
            </a:graphic>
          </wp:inline>
        </w:drawing>
      </w:r>
    </w:p>
    <w:p w14:paraId="3DC9D79E" w14:textId="332D9605" w:rsidR="00675D75" w:rsidRDefault="00675D75" w:rsidP="00A17716">
      <w:pPr>
        <w:rPr>
          <w:ins w:id="136" w:author="Author"/>
        </w:rPr>
      </w:pPr>
    </w:p>
    <w:p w14:paraId="76E11208" w14:textId="6B62C427" w:rsidR="00675D75" w:rsidRDefault="00675D75" w:rsidP="00A17716">
      <w:ins w:id="137" w:author="Author">
        <w:r w:rsidRPr="00675D75">
          <w:drawing>
            <wp:inline distT="0" distB="0" distL="0" distR="0" wp14:anchorId="470C0C4C" wp14:editId="1D7C6A4C">
              <wp:extent cx="5943600" cy="334327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43275"/>
                      </a:xfrm>
                      <a:prstGeom prst="rect">
                        <a:avLst/>
                      </a:prstGeom>
                    </pic:spPr>
                  </pic:pic>
                </a:graphicData>
              </a:graphic>
            </wp:inline>
          </w:drawing>
        </w:r>
      </w:ins>
    </w:p>
    <w:p w14:paraId="15A6ADA9" w14:textId="4DF4DAC7" w:rsidR="00A17716" w:rsidDel="00675D75" w:rsidRDefault="00A17716" w:rsidP="00A17716">
      <w:pPr>
        <w:rPr>
          <w:del w:id="138" w:author="Author"/>
        </w:rPr>
      </w:pPr>
      <w:del w:id="139" w:author="Author">
        <w:r w:rsidRPr="003D4337" w:rsidDel="00675D75">
          <w:lastRenderedPageBreak/>
          <w:delText>The</w:delText>
        </w:r>
        <w:r w:rsidDel="00675D75">
          <w:delText xml:space="preserve"> following diagrams show the detailed network design for the MCCF VA </w:delText>
        </w:r>
        <w:r w:rsidR="001C0EC0" w:rsidDel="00675D75">
          <w:delText xml:space="preserve">MAG </w:delText>
        </w:r>
        <w:r w:rsidDel="00675D75">
          <w:delText>environments</w:delText>
        </w:r>
        <w:r w:rsidRPr="003D4337" w:rsidDel="00675D75">
          <w:delText>.</w:delText>
        </w:r>
      </w:del>
    </w:p>
    <w:p w14:paraId="3660E9B0" w14:textId="712D7F29" w:rsidR="00A17716" w:rsidRPr="00A236D6" w:rsidDel="00675D75" w:rsidRDefault="00A17716" w:rsidP="00A17716">
      <w:pPr>
        <w:pStyle w:val="Caption"/>
        <w:rPr>
          <w:del w:id="140" w:author="Author"/>
          <w:rFonts w:ascii="Arial" w:hAnsi="Arial" w:cs="Arial"/>
          <w:szCs w:val="22"/>
        </w:rPr>
      </w:pPr>
      <w:bookmarkStart w:id="141" w:name="_Toc514659877"/>
      <w:del w:id="142" w:author="Author">
        <w:r w:rsidRPr="00A236D6" w:rsidDel="00675D75">
          <w:rPr>
            <w:rFonts w:ascii="Arial" w:hAnsi="Arial" w:cs="Arial"/>
            <w:szCs w:val="22"/>
          </w:rPr>
          <w:delText xml:space="preserve">Figure </w:delText>
        </w:r>
        <w:r w:rsidRPr="00A236D6" w:rsidDel="00675D75">
          <w:rPr>
            <w:rFonts w:ascii="Arial" w:hAnsi="Arial" w:cs="Arial"/>
            <w:szCs w:val="22"/>
          </w:rPr>
          <w:fldChar w:fldCharType="begin"/>
        </w:r>
        <w:r w:rsidRPr="00A236D6" w:rsidDel="00675D75">
          <w:rPr>
            <w:rFonts w:ascii="Arial" w:hAnsi="Arial" w:cs="Arial"/>
            <w:szCs w:val="22"/>
          </w:rPr>
          <w:delInstrText xml:space="preserve"> SEQ Figure \* ARABIC </w:delInstrText>
        </w:r>
        <w:r w:rsidRPr="00A236D6" w:rsidDel="00675D75">
          <w:rPr>
            <w:rFonts w:ascii="Arial" w:hAnsi="Arial" w:cs="Arial"/>
            <w:szCs w:val="22"/>
          </w:rPr>
          <w:fldChar w:fldCharType="separate"/>
        </w:r>
        <w:r w:rsidR="006B661F" w:rsidDel="00675D75">
          <w:rPr>
            <w:rFonts w:ascii="Arial" w:hAnsi="Arial" w:cs="Arial"/>
            <w:noProof/>
            <w:szCs w:val="22"/>
          </w:rPr>
          <w:delText>34</w:delText>
        </w:r>
        <w:r w:rsidRPr="00A236D6" w:rsidDel="00675D75">
          <w:rPr>
            <w:rFonts w:ascii="Arial" w:hAnsi="Arial" w:cs="Arial"/>
            <w:noProof/>
            <w:szCs w:val="22"/>
          </w:rPr>
          <w:fldChar w:fldCharType="end"/>
        </w:r>
        <w:r w:rsidRPr="00A236D6" w:rsidDel="00675D75">
          <w:rPr>
            <w:rFonts w:ascii="Arial" w:hAnsi="Arial" w:cs="Arial"/>
            <w:szCs w:val="22"/>
          </w:rPr>
          <w:delText xml:space="preserve">: DEV </w:delText>
        </w:r>
        <w:r w:rsidR="006B77F7" w:rsidDel="00675D75">
          <w:rPr>
            <w:rFonts w:ascii="Arial" w:hAnsi="Arial" w:cs="Arial"/>
            <w:szCs w:val="22"/>
          </w:rPr>
          <w:delText>MAG</w:delText>
        </w:r>
        <w:r w:rsidR="006B77F7" w:rsidRPr="00A236D6" w:rsidDel="00675D75">
          <w:rPr>
            <w:rFonts w:ascii="Arial" w:hAnsi="Arial" w:cs="Arial"/>
            <w:szCs w:val="22"/>
          </w:rPr>
          <w:delText xml:space="preserve"> </w:delText>
        </w:r>
        <w:r w:rsidRPr="00A236D6" w:rsidDel="00675D75">
          <w:rPr>
            <w:rFonts w:ascii="Arial" w:hAnsi="Arial" w:cs="Arial"/>
            <w:szCs w:val="22"/>
          </w:rPr>
          <w:delText>Environment</w:delText>
        </w:r>
        <w:bookmarkEnd w:id="141"/>
      </w:del>
    </w:p>
    <w:p w14:paraId="3EF1CEBE" w14:textId="0ACEED88" w:rsidR="00A17716" w:rsidDel="00675D75" w:rsidRDefault="003A7D35" w:rsidP="00A17716">
      <w:pPr>
        <w:pStyle w:val="InstructionalBullet1"/>
        <w:numPr>
          <w:ilvl w:val="0"/>
          <w:numId w:val="0"/>
        </w:numPr>
        <w:rPr>
          <w:del w:id="143" w:author="Author"/>
        </w:rPr>
      </w:pPr>
      <w:del w:id="144" w:author="Author">
        <w:r w:rsidDel="00675D75">
          <w:rPr>
            <w:noProof/>
          </w:rPr>
          <w:drawing>
            <wp:inline distT="0" distB="0" distL="0" distR="0" wp14:anchorId="5B95F0BE" wp14:editId="4606ECCD">
              <wp:extent cx="5364945" cy="419898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 MAG.png"/>
                      <pic:cNvPicPr/>
                    </pic:nvPicPr>
                    <pic:blipFill>
                      <a:blip r:embed="rId150">
                        <a:extLst>
                          <a:ext uri="{28A0092B-C50C-407E-A947-70E740481C1C}">
                            <a14:useLocalDpi xmlns:a14="http://schemas.microsoft.com/office/drawing/2010/main" val="0"/>
                          </a:ext>
                        </a:extLst>
                      </a:blip>
                      <a:stretch>
                        <a:fillRect/>
                      </a:stretch>
                    </pic:blipFill>
                    <pic:spPr>
                      <a:xfrm>
                        <a:off x="0" y="0"/>
                        <a:ext cx="5364945" cy="4198984"/>
                      </a:xfrm>
                      <a:prstGeom prst="rect">
                        <a:avLst/>
                      </a:prstGeom>
                    </pic:spPr>
                  </pic:pic>
                </a:graphicData>
              </a:graphic>
            </wp:inline>
          </w:drawing>
        </w:r>
      </w:del>
    </w:p>
    <w:p w14:paraId="5D9525A4" w14:textId="3F7B3CCB" w:rsidR="00A17716" w:rsidDel="00675D75" w:rsidRDefault="00A17716" w:rsidP="00A17716">
      <w:pPr>
        <w:pStyle w:val="InstructionalBullet1"/>
        <w:numPr>
          <w:ilvl w:val="0"/>
          <w:numId w:val="0"/>
        </w:numPr>
        <w:rPr>
          <w:del w:id="145" w:author="Author"/>
        </w:rPr>
      </w:pPr>
    </w:p>
    <w:p w14:paraId="3DD1DD85" w14:textId="75D80F09" w:rsidR="00A17716" w:rsidDel="00675D75" w:rsidRDefault="00A17716" w:rsidP="00A17716">
      <w:pPr>
        <w:pStyle w:val="InstructionalBullet1"/>
        <w:numPr>
          <w:ilvl w:val="0"/>
          <w:numId w:val="0"/>
        </w:numPr>
        <w:rPr>
          <w:del w:id="146" w:author="Author"/>
          <w:i w:val="0"/>
          <w:color w:val="auto"/>
        </w:rPr>
      </w:pPr>
    </w:p>
    <w:p w14:paraId="372C0219" w14:textId="7CC5BD8F" w:rsidR="00A17716" w:rsidDel="00675D75" w:rsidRDefault="00A17716" w:rsidP="00A17716">
      <w:pPr>
        <w:pStyle w:val="InstructionalBullet1"/>
        <w:numPr>
          <w:ilvl w:val="0"/>
          <w:numId w:val="0"/>
        </w:numPr>
        <w:rPr>
          <w:del w:id="147" w:author="Author"/>
          <w:i w:val="0"/>
          <w:color w:val="auto"/>
        </w:rPr>
      </w:pPr>
    </w:p>
    <w:p w14:paraId="2E593733" w14:textId="4906095D" w:rsidR="00A17716" w:rsidDel="00675D75" w:rsidRDefault="00A17716" w:rsidP="00A17716">
      <w:pPr>
        <w:pStyle w:val="InstructionalBullet1"/>
        <w:numPr>
          <w:ilvl w:val="0"/>
          <w:numId w:val="0"/>
        </w:numPr>
        <w:rPr>
          <w:del w:id="148" w:author="Author"/>
          <w:i w:val="0"/>
          <w:color w:val="auto"/>
        </w:rPr>
      </w:pPr>
    </w:p>
    <w:p w14:paraId="2FA76942" w14:textId="07A21CB7" w:rsidR="00A17716" w:rsidDel="00675D75" w:rsidRDefault="00A17716" w:rsidP="00A17716">
      <w:pPr>
        <w:pStyle w:val="InstructionalBullet1"/>
        <w:numPr>
          <w:ilvl w:val="0"/>
          <w:numId w:val="0"/>
        </w:numPr>
        <w:rPr>
          <w:del w:id="149" w:author="Author"/>
          <w:i w:val="0"/>
          <w:color w:val="auto"/>
        </w:rPr>
      </w:pPr>
    </w:p>
    <w:p w14:paraId="447DD8A0" w14:textId="7134497B" w:rsidR="00A17716" w:rsidDel="00675D75" w:rsidRDefault="00A17716" w:rsidP="00A17716">
      <w:pPr>
        <w:pStyle w:val="InstructionalBullet1"/>
        <w:numPr>
          <w:ilvl w:val="0"/>
          <w:numId w:val="0"/>
        </w:numPr>
        <w:rPr>
          <w:del w:id="150" w:author="Author"/>
          <w:i w:val="0"/>
          <w:color w:val="auto"/>
        </w:rPr>
      </w:pPr>
    </w:p>
    <w:p w14:paraId="2AEC4F30" w14:textId="7DF3EBF1" w:rsidR="00A17716" w:rsidDel="00675D75" w:rsidRDefault="00A17716" w:rsidP="00A17716">
      <w:pPr>
        <w:pStyle w:val="InstructionalBullet1"/>
        <w:numPr>
          <w:ilvl w:val="0"/>
          <w:numId w:val="0"/>
        </w:numPr>
        <w:rPr>
          <w:del w:id="151" w:author="Author"/>
          <w:i w:val="0"/>
          <w:color w:val="auto"/>
        </w:rPr>
      </w:pPr>
    </w:p>
    <w:p w14:paraId="46A6AED7" w14:textId="11AF6AEC" w:rsidR="00A17716" w:rsidDel="00675D75" w:rsidRDefault="00A17716" w:rsidP="00A17716">
      <w:pPr>
        <w:pStyle w:val="InstructionalBullet1"/>
        <w:numPr>
          <w:ilvl w:val="0"/>
          <w:numId w:val="0"/>
        </w:numPr>
        <w:rPr>
          <w:del w:id="152" w:author="Author"/>
          <w:i w:val="0"/>
          <w:color w:val="auto"/>
        </w:rPr>
      </w:pPr>
    </w:p>
    <w:p w14:paraId="038E561C" w14:textId="11A5A8A5" w:rsidR="00A17716" w:rsidDel="00675D75" w:rsidRDefault="00A17716" w:rsidP="00A17716">
      <w:pPr>
        <w:pStyle w:val="InstructionalBullet1"/>
        <w:numPr>
          <w:ilvl w:val="0"/>
          <w:numId w:val="0"/>
        </w:numPr>
        <w:rPr>
          <w:del w:id="153" w:author="Author"/>
          <w:i w:val="0"/>
          <w:color w:val="auto"/>
        </w:rPr>
      </w:pPr>
    </w:p>
    <w:p w14:paraId="068A2826" w14:textId="04784D02" w:rsidR="00A17716" w:rsidRPr="00003B2D" w:rsidDel="00675D75" w:rsidRDefault="00A17716" w:rsidP="00A17716">
      <w:pPr>
        <w:pStyle w:val="InstructionalBullet1"/>
        <w:numPr>
          <w:ilvl w:val="0"/>
          <w:numId w:val="0"/>
        </w:numPr>
        <w:rPr>
          <w:del w:id="154" w:author="Author"/>
          <w:b/>
          <w:bCs/>
          <w:i w:val="0"/>
          <w:color w:val="auto"/>
          <w:sz w:val="28"/>
          <w:szCs w:val="28"/>
        </w:rPr>
      </w:pPr>
      <w:del w:id="155" w:author="Author">
        <w:r w:rsidRPr="00003B2D" w:rsidDel="00675D75">
          <w:rPr>
            <w:i w:val="0"/>
            <w:color w:val="auto"/>
            <w:sz w:val="28"/>
            <w:szCs w:val="28"/>
          </w:rPr>
          <w:delText>CI EDE</w:delText>
        </w:r>
      </w:del>
    </w:p>
    <w:p w14:paraId="7D32E137" w14:textId="42143818" w:rsidR="00A17716" w:rsidRPr="00A236D6" w:rsidDel="00675D75" w:rsidRDefault="00A17716" w:rsidP="00A17716">
      <w:pPr>
        <w:pStyle w:val="Caption"/>
        <w:rPr>
          <w:del w:id="156" w:author="Author"/>
          <w:rFonts w:ascii="Arial" w:hAnsi="Arial" w:cs="Arial"/>
          <w:szCs w:val="22"/>
        </w:rPr>
      </w:pPr>
      <w:bookmarkStart w:id="157" w:name="_Toc514659878"/>
      <w:del w:id="158" w:author="Author">
        <w:r w:rsidRPr="00A236D6" w:rsidDel="00675D75">
          <w:rPr>
            <w:rFonts w:ascii="Arial" w:hAnsi="Arial" w:cs="Arial"/>
            <w:szCs w:val="22"/>
          </w:rPr>
          <w:lastRenderedPageBreak/>
          <w:delText xml:space="preserve">Figure </w:delText>
        </w:r>
        <w:r w:rsidRPr="00A236D6" w:rsidDel="00675D75">
          <w:rPr>
            <w:rFonts w:ascii="Arial" w:hAnsi="Arial" w:cs="Arial"/>
            <w:szCs w:val="22"/>
          </w:rPr>
          <w:fldChar w:fldCharType="begin"/>
        </w:r>
        <w:r w:rsidRPr="00A236D6" w:rsidDel="00675D75">
          <w:rPr>
            <w:rFonts w:ascii="Arial" w:hAnsi="Arial" w:cs="Arial"/>
            <w:szCs w:val="22"/>
          </w:rPr>
          <w:delInstrText xml:space="preserve"> SEQ Figure \* ARABIC </w:delInstrText>
        </w:r>
        <w:r w:rsidRPr="00A236D6" w:rsidDel="00675D75">
          <w:rPr>
            <w:rFonts w:ascii="Arial" w:hAnsi="Arial" w:cs="Arial"/>
            <w:szCs w:val="22"/>
          </w:rPr>
          <w:fldChar w:fldCharType="separate"/>
        </w:r>
        <w:r w:rsidR="006B661F" w:rsidDel="00675D75">
          <w:rPr>
            <w:rFonts w:ascii="Arial" w:hAnsi="Arial" w:cs="Arial"/>
            <w:noProof/>
            <w:szCs w:val="22"/>
          </w:rPr>
          <w:delText>35</w:delText>
        </w:r>
        <w:r w:rsidRPr="00A236D6" w:rsidDel="00675D75">
          <w:rPr>
            <w:rFonts w:ascii="Arial" w:hAnsi="Arial" w:cs="Arial"/>
            <w:noProof/>
            <w:szCs w:val="22"/>
          </w:rPr>
          <w:fldChar w:fldCharType="end"/>
        </w:r>
        <w:r w:rsidRPr="00A236D6" w:rsidDel="00675D75">
          <w:rPr>
            <w:rFonts w:ascii="Arial" w:hAnsi="Arial" w:cs="Arial"/>
            <w:szCs w:val="22"/>
          </w:rPr>
          <w:delText xml:space="preserve">: CI </w:delText>
        </w:r>
        <w:r w:rsidR="006B77F7" w:rsidDel="00675D75">
          <w:rPr>
            <w:rFonts w:ascii="Arial" w:hAnsi="Arial" w:cs="Arial"/>
            <w:szCs w:val="22"/>
          </w:rPr>
          <w:delText>MAG</w:delText>
        </w:r>
        <w:r w:rsidR="006B77F7" w:rsidRPr="00A236D6" w:rsidDel="00675D75">
          <w:rPr>
            <w:rFonts w:ascii="Arial" w:hAnsi="Arial" w:cs="Arial"/>
            <w:szCs w:val="22"/>
          </w:rPr>
          <w:delText xml:space="preserve"> </w:delText>
        </w:r>
        <w:r w:rsidRPr="00A236D6" w:rsidDel="00675D75">
          <w:rPr>
            <w:rFonts w:ascii="Arial" w:hAnsi="Arial" w:cs="Arial"/>
            <w:szCs w:val="22"/>
          </w:rPr>
          <w:delText>Environment</w:delText>
        </w:r>
        <w:bookmarkEnd w:id="157"/>
      </w:del>
    </w:p>
    <w:p w14:paraId="23F6E9A7" w14:textId="069D99BA" w:rsidR="00A17716" w:rsidDel="00675D75" w:rsidRDefault="003A7D35" w:rsidP="00A17716">
      <w:pPr>
        <w:pStyle w:val="InstructionalBullet1"/>
        <w:numPr>
          <w:ilvl w:val="0"/>
          <w:numId w:val="0"/>
        </w:numPr>
        <w:rPr>
          <w:del w:id="159" w:author="Author"/>
          <w:b/>
          <w:bCs/>
          <w:i w:val="0"/>
          <w:color w:val="auto"/>
          <w:sz w:val="32"/>
          <w:szCs w:val="26"/>
        </w:rPr>
      </w:pPr>
      <w:del w:id="160" w:author="Author">
        <w:r w:rsidDel="00675D75">
          <w:rPr>
            <w:b/>
            <w:bCs/>
            <w:i w:val="0"/>
            <w:noProof/>
            <w:color w:val="auto"/>
            <w:sz w:val="32"/>
            <w:szCs w:val="26"/>
          </w:rPr>
          <w:drawing>
            <wp:inline distT="0" distB="0" distL="0" distR="0" wp14:anchorId="08EFCBA9" wp14:editId="2503EDDD">
              <wp:extent cx="5943600" cy="4792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 MAG.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4792345"/>
                      </a:xfrm>
                      <a:prstGeom prst="rect">
                        <a:avLst/>
                      </a:prstGeom>
                    </pic:spPr>
                  </pic:pic>
                </a:graphicData>
              </a:graphic>
            </wp:inline>
          </w:drawing>
        </w:r>
      </w:del>
    </w:p>
    <w:p w14:paraId="526E6A15" w14:textId="671F377B" w:rsidR="00A17716" w:rsidDel="00675D75" w:rsidRDefault="00A17716" w:rsidP="00A17716">
      <w:pPr>
        <w:pStyle w:val="InstructionalBullet1"/>
        <w:numPr>
          <w:ilvl w:val="0"/>
          <w:numId w:val="0"/>
        </w:numPr>
        <w:rPr>
          <w:del w:id="161" w:author="Author"/>
          <w:b/>
          <w:bCs/>
          <w:i w:val="0"/>
          <w:color w:val="auto"/>
          <w:sz w:val="32"/>
          <w:szCs w:val="26"/>
        </w:rPr>
      </w:pPr>
    </w:p>
    <w:p w14:paraId="70E88D3B" w14:textId="33A04B64" w:rsidR="00A17716" w:rsidDel="00675D75" w:rsidRDefault="00A17716" w:rsidP="00A17716">
      <w:pPr>
        <w:pStyle w:val="InstructionalBullet1"/>
        <w:numPr>
          <w:ilvl w:val="0"/>
          <w:numId w:val="0"/>
        </w:numPr>
        <w:rPr>
          <w:del w:id="162" w:author="Author"/>
          <w:b/>
          <w:bCs/>
          <w:i w:val="0"/>
          <w:color w:val="auto"/>
          <w:sz w:val="32"/>
          <w:szCs w:val="26"/>
        </w:rPr>
      </w:pPr>
    </w:p>
    <w:p w14:paraId="247EF5F7" w14:textId="27790FC6" w:rsidR="00A17716" w:rsidDel="00675D75" w:rsidRDefault="00A17716" w:rsidP="00A17716">
      <w:pPr>
        <w:pStyle w:val="InstructionalBullet1"/>
        <w:numPr>
          <w:ilvl w:val="0"/>
          <w:numId w:val="0"/>
        </w:numPr>
        <w:rPr>
          <w:del w:id="163" w:author="Author"/>
          <w:b/>
          <w:bCs/>
          <w:i w:val="0"/>
          <w:color w:val="auto"/>
          <w:sz w:val="32"/>
          <w:szCs w:val="26"/>
        </w:rPr>
      </w:pPr>
    </w:p>
    <w:p w14:paraId="35AEBD01" w14:textId="6A5EED9A" w:rsidR="00A17716" w:rsidDel="00675D75" w:rsidRDefault="00A17716" w:rsidP="00A17716">
      <w:pPr>
        <w:pStyle w:val="InstructionalBullet1"/>
        <w:numPr>
          <w:ilvl w:val="0"/>
          <w:numId w:val="0"/>
        </w:numPr>
        <w:rPr>
          <w:del w:id="164" w:author="Author"/>
          <w:b/>
          <w:bCs/>
          <w:i w:val="0"/>
          <w:color w:val="auto"/>
          <w:sz w:val="32"/>
          <w:szCs w:val="26"/>
        </w:rPr>
      </w:pPr>
    </w:p>
    <w:p w14:paraId="0B9592A7" w14:textId="56CE2282" w:rsidR="00A17716" w:rsidDel="00675D75" w:rsidRDefault="00A17716" w:rsidP="00A17716">
      <w:pPr>
        <w:pStyle w:val="InstructionalBullet1"/>
        <w:numPr>
          <w:ilvl w:val="0"/>
          <w:numId w:val="0"/>
        </w:numPr>
        <w:rPr>
          <w:del w:id="165" w:author="Author"/>
          <w:b/>
          <w:bCs/>
          <w:i w:val="0"/>
          <w:color w:val="auto"/>
          <w:sz w:val="32"/>
          <w:szCs w:val="26"/>
        </w:rPr>
      </w:pPr>
    </w:p>
    <w:p w14:paraId="0427C87E" w14:textId="3D0EAED7" w:rsidR="00A17716" w:rsidDel="00675D75" w:rsidRDefault="00A17716" w:rsidP="00A17716">
      <w:pPr>
        <w:pStyle w:val="InstructionalBullet1"/>
        <w:numPr>
          <w:ilvl w:val="0"/>
          <w:numId w:val="0"/>
        </w:numPr>
        <w:rPr>
          <w:del w:id="166" w:author="Author"/>
          <w:b/>
          <w:bCs/>
          <w:i w:val="0"/>
          <w:color w:val="auto"/>
          <w:sz w:val="32"/>
          <w:szCs w:val="26"/>
        </w:rPr>
      </w:pPr>
    </w:p>
    <w:p w14:paraId="0543499E" w14:textId="7756513C" w:rsidR="00A17716" w:rsidRPr="00003B2D" w:rsidDel="00675D75" w:rsidRDefault="00A17716" w:rsidP="00A17716">
      <w:pPr>
        <w:pStyle w:val="InstructionalBullet1"/>
        <w:numPr>
          <w:ilvl w:val="0"/>
          <w:numId w:val="0"/>
        </w:numPr>
        <w:rPr>
          <w:del w:id="167" w:author="Author"/>
          <w:bCs/>
          <w:i w:val="0"/>
          <w:color w:val="auto"/>
          <w:sz w:val="28"/>
          <w:szCs w:val="28"/>
        </w:rPr>
      </w:pPr>
      <w:del w:id="168" w:author="Author">
        <w:r w:rsidRPr="00003B2D" w:rsidDel="00675D75">
          <w:rPr>
            <w:bCs/>
            <w:i w:val="0"/>
            <w:color w:val="auto"/>
            <w:sz w:val="28"/>
            <w:szCs w:val="28"/>
          </w:rPr>
          <w:delText>CIT EDE</w:delText>
        </w:r>
      </w:del>
    </w:p>
    <w:p w14:paraId="016BDC96" w14:textId="4577508D" w:rsidR="00A17716" w:rsidDel="00675D75" w:rsidRDefault="00A17716" w:rsidP="00A17716">
      <w:pPr>
        <w:pStyle w:val="InstructionalBullet1"/>
        <w:numPr>
          <w:ilvl w:val="0"/>
          <w:numId w:val="0"/>
        </w:numPr>
        <w:rPr>
          <w:del w:id="169" w:author="Author"/>
        </w:rPr>
      </w:pPr>
    </w:p>
    <w:p w14:paraId="21FA2416" w14:textId="72305C8D" w:rsidR="00A17716" w:rsidRPr="00A236D6" w:rsidDel="00675D75" w:rsidRDefault="00A17716" w:rsidP="00A17716">
      <w:pPr>
        <w:pStyle w:val="Caption"/>
        <w:rPr>
          <w:del w:id="170" w:author="Author"/>
          <w:rFonts w:ascii="Arial" w:hAnsi="Arial" w:cs="Arial"/>
        </w:rPr>
      </w:pPr>
      <w:bookmarkStart w:id="171" w:name="_Toc514659879"/>
      <w:del w:id="172" w:author="Author">
        <w:r w:rsidRPr="00A236D6" w:rsidDel="00675D75">
          <w:rPr>
            <w:rFonts w:ascii="Arial" w:hAnsi="Arial" w:cs="Arial"/>
          </w:rPr>
          <w:lastRenderedPageBreak/>
          <w:delText xml:space="preserve">Figure </w:delText>
        </w:r>
        <w:r w:rsidRPr="00A236D6" w:rsidDel="00675D75">
          <w:rPr>
            <w:rFonts w:ascii="Arial" w:hAnsi="Arial" w:cs="Arial"/>
          </w:rPr>
          <w:fldChar w:fldCharType="begin"/>
        </w:r>
        <w:r w:rsidRPr="00A236D6" w:rsidDel="00675D75">
          <w:rPr>
            <w:rFonts w:ascii="Arial" w:hAnsi="Arial" w:cs="Arial"/>
          </w:rPr>
          <w:delInstrText xml:space="preserve"> SEQ Figure \* ARABIC </w:delInstrText>
        </w:r>
        <w:r w:rsidRPr="00A236D6" w:rsidDel="00675D75">
          <w:rPr>
            <w:rFonts w:ascii="Arial" w:hAnsi="Arial" w:cs="Arial"/>
          </w:rPr>
          <w:fldChar w:fldCharType="separate"/>
        </w:r>
        <w:r w:rsidR="006B661F" w:rsidDel="00675D75">
          <w:rPr>
            <w:rFonts w:ascii="Arial" w:hAnsi="Arial" w:cs="Arial"/>
            <w:noProof/>
          </w:rPr>
          <w:delText>36</w:delText>
        </w:r>
        <w:r w:rsidRPr="00A236D6" w:rsidDel="00675D75">
          <w:rPr>
            <w:rFonts w:ascii="Arial" w:hAnsi="Arial" w:cs="Arial"/>
            <w:noProof/>
          </w:rPr>
          <w:fldChar w:fldCharType="end"/>
        </w:r>
        <w:r w:rsidRPr="00A236D6" w:rsidDel="00675D75">
          <w:rPr>
            <w:rFonts w:ascii="Arial" w:hAnsi="Arial" w:cs="Arial"/>
          </w:rPr>
          <w:delText xml:space="preserve">: CIT </w:delText>
        </w:r>
        <w:r w:rsidR="006B77F7" w:rsidDel="00675D75">
          <w:rPr>
            <w:rFonts w:ascii="Arial" w:hAnsi="Arial" w:cs="Arial"/>
          </w:rPr>
          <w:delText>MAG</w:delText>
        </w:r>
        <w:r w:rsidR="006B77F7" w:rsidRPr="00A236D6" w:rsidDel="00675D75">
          <w:rPr>
            <w:rFonts w:ascii="Arial" w:hAnsi="Arial" w:cs="Arial"/>
          </w:rPr>
          <w:delText xml:space="preserve"> </w:delText>
        </w:r>
        <w:r w:rsidRPr="00A236D6" w:rsidDel="00675D75">
          <w:rPr>
            <w:rFonts w:ascii="Arial" w:hAnsi="Arial" w:cs="Arial"/>
          </w:rPr>
          <w:delText>Environment</w:delText>
        </w:r>
        <w:bookmarkEnd w:id="171"/>
      </w:del>
    </w:p>
    <w:p w14:paraId="14471F50" w14:textId="70D25255" w:rsidR="00A17716" w:rsidDel="00675D75" w:rsidRDefault="003A7D35" w:rsidP="00A17716">
      <w:pPr>
        <w:pStyle w:val="InstructionalBullet1"/>
        <w:numPr>
          <w:ilvl w:val="0"/>
          <w:numId w:val="0"/>
        </w:numPr>
        <w:rPr>
          <w:del w:id="173" w:author="Author"/>
          <w:bCs/>
          <w:i w:val="0"/>
          <w:color w:val="auto"/>
          <w:sz w:val="28"/>
          <w:szCs w:val="28"/>
        </w:rPr>
      </w:pPr>
      <w:del w:id="174" w:author="Author">
        <w:r w:rsidDel="00675D75">
          <w:rPr>
            <w:bCs/>
            <w:i w:val="0"/>
            <w:noProof/>
            <w:color w:val="auto"/>
            <w:sz w:val="28"/>
            <w:szCs w:val="28"/>
          </w:rPr>
          <w:drawing>
            <wp:inline distT="0" distB="0" distL="0" distR="0" wp14:anchorId="351FA620" wp14:editId="7AFFDE53">
              <wp:extent cx="5943600" cy="4707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T MAG.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4707255"/>
                      </a:xfrm>
                      <a:prstGeom prst="rect">
                        <a:avLst/>
                      </a:prstGeom>
                    </pic:spPr>
                  </pic:pic>
                </a:graphicData>
              </a:graphic>
            </wp:inline>
          </w:drawing>
        </w:r>
      </w:del>
    </w:p>
    <w:p w14:paraId="0788EB56" w14:textId="4FAD7D7D" w:rsidR="00A17716" w:rsidDel="00675D75" w:rsidRDefault="00A17716" w:rsidP="00A17716">
      <w:pPr>
        <w:pStyle w:val="InstructionalBullet1"/>
        <w:numPr>
          <w:ilvl w:val="0"/>
          <w:numId w:val="0"/>
        </w:numPr>
        <w:rPr>
          <w:del w:id="175" w:author="Author"/>
          <w:bCs/>
          <w:i w:val="0"/>
          <w:color w:val="auto"/>
          <w:sz w:val="28"/>
          <w:szCs w:val="28"/>
        </w:rPr>
      </w:pPr>
    </w:p>
    <w:p w14:paraId="2AB904F8" w14:textId="4DB412EE" w:rsidR="00A17716" w:rsidDel="00675D75" w:rsidRDefault="00A17716" w:rsidP="00A17716">
      <w:pPr>
        <w:pStyle w:val="InstructionalBullet1"/>
        <w:numPr>
          <w:ilvl w:val="0"/>
          <w:numId w:val="0"/>
        </w:numPr>
        <w:rPr>
          <w:del w:id="176" w:author="Author"/>
          <w:bCs/>
          <w:i w:val="0"/>
          <w:color w:val="auto"/>
          <w:sz w:val="28"/>
          <w:szCs w:val="28"/>
        </w:rPr>
      </w:pPr>
    </w:p>
    <w:p w14:paraId="17005B33" w14:textId="10470B3B" w:rsidR="00A17716" w:rsidDel="00675D75" w:rsidRDefault="00A17716" w:rsidP="00A17716">
      <w:pPr>
        <w:pStyle w:val="InstructionalBullet1"/>
        <w:numPr>
          <w:ilvl w:val="0"/>
          <w:numId w:val="0"/>
        </w:numPr>
        <w:rPr>
          <w:del w:id="177" w:author="Author"/>
          <w:bCs/>
          <w:i w:val="0"/>
          <w:color w:val="auto"/>
          <w:sz w:val="28"/>
          <w:szCs w:val="28"/>
        </w:rPr>
      </w:pPr>
    </w:p>
    <w:p w14:paraId="03B77F19" w14:textId="108696F3" w:rsidR="00A17716" w:rsidDel="00675D75" w:rsidRDefault="00A17716" w:rsidP="00A17716">
      <w:pPr>
        <w:pStyle w:val="InstructionalBullet1"/>
        <w:numPr>
          <w:ilvl w:val="0"/>
          <w:numId w:val="0"/>
        </w:numPr>
        <w:rPr>
          <w:del w:id="178" w:author="Author"/>
          <w:bCs/>
          <w:i w:val="0"/>
          <w:color w:val="auto"/>
          <w:sz w:val="28"/>
          <w:szCs w:val="28"/>
        </w:rPr>
      </w:pPr>
    </w:p>
    <w:p w14:paraId="31938975" w14:textId="1659AAD1" w:rsidR="00A17716" w:rsidDel="00675D75" w:rsidRDefault="00A17716" w:rsidP="00A17716">
      <w:pPr>
        <w:pStyle w:val="InstructionalBullet1"/>
        <w:numPr>
          <w:ilvl w:val="0"/>
          <w:numId w:val="0"/>
        </w:numPr>
        <w:rPr>
          <w:del w:id="179" w:author="Author"/>
          <w:bCs/>
          <w:i w:val="0"/>
          <w:color w:val="auto"/>
          <w:sz w:val="28"/>
          <w:szCs w:val="28"/>
        </w:rPr>
      </w:pPr>
    </w:p>
    <w:p w14:paraId="040D2583" w14:textId="08FAD2CB" w:rsidR="00A17716" w:rsidDel="00675D75" w:rsidRDefault="00A17716" w:rsidP="00A17716">
      <w:pPr>
        <w:pStyle w:val="InstructionalBullet1"/>
        <w:numPr>
          <w:ilvl w:val="0"/>
          <w:numId w:val="0"/>
        </w:numPr>
        <w:rPr>
          <w:del w:id="180" w:author="Author"/>
          <w:bCs/>
          <w:i w:val="0"/>
          <w:color w:val="auto"/>
          <w:sz w:val="28"/>
          <w:szCs w:val="28"/>
        </w:rPr>
      </w:pPr>
      <w:del w:id="181" w:author="Author">
        <w:r w:rsidDel="00675D75">
          <w:rPr>
            <w:bCs/>
            <w:i w:val="0"/>
            <w:color w:val="auto"/>
            <w:sz w:val="28"/>
            <w:szCs w:val="28"/>
          </w:rPr>
          <w:delText>SQA EDE</w:delText>
        </w:r>
      </w:del>
    </w:p>
    <w:p w14:paraId="0764BFD0" w14:textId="1975786F" w:rsidR="00A17716" w:rsidDel="00675D75" w:rsidRDefault="00A17716" w:rsidP="00A17716">
      <w:pPr>
        <w:pStyle w:val="InstructionalBullet1"/>
        <w:numPr>
          <w:ilvl w:val="0"/>
          <w:numId w:val="0"/>
        </w:numPr>
        <w:rPr>
          <w:del w:id="182" w:author="Author"/>
          <w:bCs/>
          <w:i w:val="0"/>
          <w:color w:val="auto"/>
          <w:sz w:val="28"/>
          <w:szCs w:val="28"/>
        </w:rPr>
      </w:pPr>
    </w:p>
    <w:p w14:paraId="3F1F46A6" w14:textId="0B39B04C" w:rsidR="00A17716" w:rsidRPr="00A236D6" w:rsidDel="00675D75" w:rsidRDefault="00A17716" w:rsidP="00A17716">
      <w:pPr>
        <w:pStyle w:val="Caption"/>
        <w:rPr>
          <w:del w:id="183" w:author="Author"/>
          <w:rFonts w:ascii="Arial" w:hAnsi="Arial" w:cs="Arial"/>
        </w:rPr>
      </w:pPr>
      <w:bookmarkStart w:id="184" w:name="_Toc514659880"/>
      <w:del w:id="185" w:author="Author">
        <w:r w:rsidRPr="00A236D6" w:rsidDel="00675D75">
          <w:rPr>
            <w:rFonts w:ascii="Arial" w:hAnsi="Arial" w:cs="Arial"/>
          </w:rPr>
          <w:lastRenderedPageBreak/>
          <w:delText xml:space="preserve">Figure </w:delText>
        </w:r>
        <w:r w:rsidRPr="00A236D6" w:rsidDel="00675D75">
          <w:rPr>
            <w:rFonts w:ascii="Arial" w:hAnsi="Arial" w:cs="Arial"/>
          </w:rPr>
          <w:fldChar w:fldCharType="begin"/>
        </w:r>
        <w:r w:rsidRPr="00A236D6" w:rsidDel="00675D75">
          <w:rPr>
            <w:rFonts w:ascii="Arial" w:hAnsi="Arial" w:cs="Arial"/>
          </w:rPr>
          <w:delInstrText xml:space="preserve"> SEQ Figure \* ARABIC </w:delInstrText>
        </w:r>
        <w:r w:rsidRPr="00A236D6" w:rsidDel="00675D75">
          <w:rPr>
            <w:rFonts w:ascii="Arial" w:hAnsi="Arial" w:cs="Arial"/>
          </w:rPr>
          <w:fldChar w:fldCharType="separate"/>
        </w:r>
        <w:r w:rsidR="006B661F" w:rsidDel="00675D75">
          <w:rPr>
            <w:rFonts w:ascii="Arial" w:hAnsi="Arial" w:cs="Arial"/>
            <w:noProof/>
          </w:rPr>
          <w:delText>37</w:delText>
        </w:r>
        <w:r w:rsidRPr="00A236D6" w:rsidDel="00675D75">
          <w:rPr>
            <w:rFonts w:ascii="Arial" w:hAnsi="Arial" w:cs="Arial"/>
            <w:noProof/>
          </w:rPr>
          <w:fldChar w:fldCharType="end"/>
        </w:r>
        <w:r w:rsidRPr="00A236D6" w:rsidDel="00675D75">
          <w:rPr>
            <w:rFonts w:ascii="Arial" w:hAnsi="Arial" w:cs="Arial"/>
          </w:rPr>
          <w:delText xml:space="preserve">: SQA </w:delText>
        </w:r>
        <w:r w:rsidR="006B77F7" w:rsidDel="00675D75">
          <w:rPr>
            <w:rFonts w:ascii="Arial" w:hAnsi="Arial" w:cs="Arial"/>
          </w:rPr>
          <w:delText>MAG</w:delText>
        </w:r>
        <w:r w:rsidR="006B77F7" w:rsidRPr="00A236D6" w:rsidDel="00675D75">
          <w:rPr>
            <w:rFonts w:ascii="Arial" w:hAnsi="Arial" w:cs="Arial"/>
          </w:rPr>
          <w:delText xml:space="preserve"> </w:delText>
        </w:r>
        <w:r w:rsidRPr="00A236D6" w:rsidDel="00675D75">
          <w:rPr>
            <w:rFonts w:ascii="Arial" w:hAnsi="Arial" w:cs="Arial"/>
          </w:rPr>
          <w:delText>Environment</w:delText>
        </w:r>
        <w:bookmarkEnd w:id="184"/>
      </w:del>
    </w:p>
    <w:p w14:paraId="2DE6135A" w14:textId="37E70FC6" w:rsidR="00A17716" w:rsidDel="00675D75" w:rsidRDefault="006B77F7" w:rsidP="00A17716">
      <w:pPr>
        <w:pStyle w:val="InstructionalBullet1"/>
        <w:numPr>
          <w:ilvl w:val="0"/>
          <w:numId w:val="0"/>
        </w:numPr>
        <w:rPr>
          <w:del w:id="186" w:author="Author"/>
          <w:bCs/>
          <w:i w:val="0"/>
          <w:color w:val="auto"/>
          <w:sz w:val="28"/>
          <w:szCs w:val="28"/>
        </w:rPr>
      </w:pPr>
      <w:del w:id="187" w:author="Author">
        <w:r w:rsidDel="00675D75">
          <w:rPr>
            <w:bCs/>
            <w:i w:val="0"/>
            <w:noProof/>
            <w:color w:val="auto"/>
            <w:sz w:val="28"/>
            <w:szCs w:val="28"/>
          </w:rPr>
          <w:drawing>
            <wp:inline distT="0" distB="0" distL="0" distR="0" wp14:anchorId="30122F66" wp14:editId="5E3F3A6C">
              <wp:extent cx="5943600" cy="4732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A MAG.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4732655"/>
                      </a:xfrm>
                      <a:prstGeom prst="rect">
                        <a:avLst/>
                      </a:prstGeom>
                    </pic:spPr>
                  </pic:pic>
                </a:graphicData>
              </a:graphic>
            </wp:inline>
          </w:drawing>
        </w:r>
      </w:del>
    </w:p>
    <w:p w14:paraId="6E8138F6" w14:textId="3654FCAA" w:rsidR="00A17716" w:rsidDel="00675D75" w:rsidRDefault="00A17716" w:rsidP="00A17716">
      <w:pPr>
        <w:pStyle w:val="InstructionalBullet1"/>
        <w:numPr>
          <w:ilvl w:val="0"/>
          <w:numId w:val="0"/>
        </w:numPr>
        <w:rPr>
          <w:del w:id="188" w:author="Author"/>
          <w:bCs/>
          <w:i w:val="0"/>
          <w:color w:val="auto"/>
          <w:sz w:val="28"/>
          <w:szCs w:val="28"/>
        </w:rPr>
      </w:pPr>
    </w:p>
    <w:p w14:paraId="6E732A54" w14:textId="756DE883" w:rsidR="00A17716" w:rsidDel="00675D75" w:rsidRDefault="00A17716" w:rsidP="00A17716">
      <w:pPr>
        <w:pStyle w:val="InstructionalBullet1"/>
        <w:numPr>
          <w:ilvl w:val="0"/>
          <w:numId w:val="0"/>
        </w:numPr>
        <w:rPr>
          <w:del w:id="189" w:author="Author"/>
          <w:bCs/>
          <w:i w:val="0"/>
          <w:color w:val="auto"/>
          <w:sz w:val="28"/>
          <w:szCs w:val="28"/>
        </w:rPr>
      </w:pPr>
    </w:p>
    <w:p w14:paraId="532BC72F" w14:textId="147DD2DE" w:rsidR="00A17716" w:rsidDel="00675D75" w:rsidRDefault="00A17716" w:rsidP="00A17716">
      <w:pPr>
        <w:pStyle w:val="InstructionalBullet1"/>
        <w:numPr>
          <w:ilvl w:val="0"/>
          <w:numId w:val="0"/>
        </w:numPr>
        <w:rPr>
          <w:del w:id="190" w:author="Author"/>
          <w:bCs/>
          <w:i w:val="0"/>
          <w:color w:val="auto"/>
          <w:sz w:val="28"/>
          <w:szCs w:val="28"/>
        </w:rPr>
      </w:pPr>
      <w:del w:id="191" w:author="Author">
        <w:r w:rsidDel="00675D75">
          <w:rPr>
            <w:bCs/>
            <w:i w:val="0"/>
            <w:color w:val="auto"/>
            <w:sz w:val="28"/>
            <w:szCs w:val="28"/>
          </w:rPr>
          <w:delText>UAT EDE</w:delText>
        </w:r>
      </w:del>
    </w:p>
    <w:p w14:paraId="51853ADA" w14:textId="3A0F4A11" w:rsidR="00A17716" w:rsidDel="00675D75" w:rsidRDefault="00A17716" w:rsidP="00A17716">
      <w:pPr>
        <w:pStyle w:val="InstructionalBullet1"/>
        <w:numPr>
          <w:ilvl w:val="0"/>
          <w:numId w:val="0"/>
        </w:numPr>
        <w:rPr>
          <w:del w:id="192" w:author="Author"/>
          <w:bCs/>
          <w:i w:val="0"/>
          <w:color w:val="auto"/>
          <w:sz w:val="28"/>
          <w:szCs w:val="28"/>
        </w:rPr>
      </w:pPr>
    </w:p>
    <w:p w14:paraId="7F2FA2CB" w14:textId="3EA3A32D" w:rsidR="00A17716" w:rsidRPr="00A236D6" w:rsidDel="00675D75" w:rsidRDefault="00A17716" w:rsidP="00A17716">
      <w:pPr>
        <w:pStyle w:val="Caption"/>
        <w:rPr>
          <w:del w:id="193" w:author="Author"/>
          <w:rFonts w:ascii="Arial" w:hAnsi="Arial" w:cs="Arial"/>
        </w:rPr>
      </w:pPr>
      <w:bookmarkStart w:id="194" w:name="_Toc514659881"/>
      <w:del w:id="195" w:author="Author">
        <w:r w:rsidRPr="00A236D6" w:rsidDel="00675D75">
          <w:rPr>
            <w:rFonts w:ascii="Arial" w:hAnsi="Arial" w:cs="Arial"/>
          </w:rPr>
          <w:lastRenderedPageBreak/>
          <w:delText xml:space="preserve">Figure </w:delText>
        </w:r>
        <w:r w:rsidRPr="00A236D6" w:rsidDel="00675D75">
          <w:rPr>
            <w:rFonts w:ascii="Arial" w:hAnsi="Arial" w:cs="Arial"/>
          </w:rPr>
          <w:fldChar w:fldCharType="begin"/>
        </w:r>
        <w:r w:rsidRPr="00A236D6" w:rsidDel="00675D75">
          <w:rPr>
            <w:rFonts w:ascii="Arial" w:hAnsi="Arial" w:cs="Arial"/>
          </w:rPr>
          <w:delInstrText xml:space="preserve"> SEQ Figure \* ARABIC </w:delInstrText>
        </w:r>
        <w:r w:rsidRPr="00A236D6" w:rsidDel="00675D75">
          <w:rPr>
            <w:rFonts w:ascii="Arial" w:hAnsi="Arial" w:cs="Arial"/>
          </w:rPr>
          <w:fldChar w:fldCharType="separate"/>
        </w:r>
        <w:r w:rsidR="006B661F" w:rsidDel="00675D75">
          <w:rPr>
            <w:rFonts w:ascii="Arial" w:hAnsi="Arial" w:cs="Arial"/>
            <w:noProof/>
          </w:rPr>
          <w:delText>38</w:delText>
        </w:r>
        <w:r w:rsidRPr="00A236D6" w:rsidDel="00675D75">
          <w:rPr>
            <w:rFonts w:ascii="Arial" w:hAnsi="Arial" w:cs="Arial"/>
            <w:noProof/>
          </w:rPr>
          <w:fldChar w:fldCharType="end"/>
        </w:r>
        <w:r w:rsidRPr="00A236D6" w:rsidDel="00675D75">
          <w:rPr>
            <w:rFonts w:ascii="Arial" w:hAnsi="Arial" w:cs="Arial"/>
          </w:rPr>
          <w:delText xml:space="preserve">: UAT </w:delText>
        </w:r>
        <w:r w:rsidR="006B77F7" w:rsidDel="00675D75">
          <w:rPr>
            <w:rFonts w:ascii="Arial" w:hAnsi="Arial" w:cs="Arial"/>
          </w:rPr>
          <w:delText>MAG</w:delText>
        </w:r>
        <w:r w:rsidR="006B77F7" w:rsidRPr="00A236D6" w:rsidDel="00675D75">
          <w:rPr>
            <w:rFonts w:ascii="Arial" w:hAnsi="Arial" w:cs="Arial"/>
          </w:rPr>
          <w:delText xml:space="preserve"> </w:delText>
        </w:r>
        <w:r w:rsidRPr="00A236D6" w:rsidDel="00675D75">
          <w:rPr>
            <w:rFonts w:ascii="Arial" w:hAnsi="Arial" w:cs="Arial"/>
          </w:rPr>
          <w:delText>Environment</w:delText>
        </w:r>
        <w:bookmarkEnd w:id="194"/>
      </w:del>
    </w:p>
    <w:p w14:paraId="618551A3" w14:textId="4AC39321" w:rsidR="00A17716" w:rsidDel="00675D75" w:rsidRDefault="006B77F7" w:rsidP="00A17716">
      <w:pPr>
        <w:pStyle w:val="InstructionalBullet1"/>
        <w:numPr>
          <w:ilvl w:val="0"/>
          <w:numId w:val="0"/>
        </w:numPr>
        <w:rPr>
          <w:del w:id="196" w:author="Author"/>
          <w:bCs/>
          <w:i w:val="0"/>
          <w:color w:val="auto"/>
          <w:sz w:val="28"/>
          <w:szCs w:val="28"/>
        </w:rPr>
      </w:pPr>
      <w:del w:id="197" w:author="Author">
        <w:r w:rsidDel="00675D75">
          <w:rPr>
            <w:bCs/>
            <w:i w:val="0"/>
            <w:noProof/>
            <w:color w:val="auto"/>
            <w:sz w:val="28"/>
            <w:szCs w:val="28"/>
          </w:rPr>
          <w:drawing>
            <wp:inline distT="0" distB="0" distL="0" distR="0" wp14:anchorId="53FFACD9" wp14:editId="4135BFCF">
              <wp:extent cx="5943600" cy="4745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T MAG.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4745355"/>
                      </a:xfrm>
                      <a:prstGeom prst="rect">
                        <a:avLst/>
                      </a:prstGeom>
                    </pic:spPr>
                  </pic:pic>
                </a:graphicData>
              </a:graphic>
            </wp:inline>
          </w:drawing>
        </w:r>
      </w:del>
    </w:p>
    <w:p w14:paraId="5299B8D9" w14:textId="4BF036A6" w:rsidR="00A17716" w:rsidRPr="00821B6D" w:rsidDel="00675D75" w:rsidRDefault="00A17716" w:rsidP="00A17716">
      <w:pPr>
        <w:pStyle w:val="InstructionalBullet1"/>
        <w:numPr>
          <w:ilvl w:val="0"/>
          <w:numId w:val="0"/>
        </w:numPr>
        <w:rPr>
          <w:del w:id="198" w:author="Author"/>
          <w:bCs/>
          <w:i w:val="0"/>
          <w:color w:val="auto"/>
          <w:sz w:val="28"/>
          <w:szCs w:val="28"/>
        </w:rPr>
      </w:pPr>
    </w:p>
    <w:p w14:paraId="6E55467A" w14:textId="77777777" w:rsidR="00A17716" w:rsidRPr="00F458A0" w:rsidRDefault="00A17716" w:rsidP="00A17716"/>
    <w:p w14:paraId="587DBADE" w14:textId="77777777" w:rsidR="00A17716" w:rsidRPr="00F458A0" w:rsidRDefault="00A17716" w:rsidP="00A17716">
      <w:pPr>
        <w:pStyle w:val="Heading2"/>
      </w:pPr>
      <w:bookmarkStart w:id="199" w:name="_Toc514663741"/>
      <w:r w:rsidRPr="00F458A0">
        <w:t>Security and Privacy</w:t>
      </w:r>
      <w:bookmarkEnd w:id="199"/>
    </w:p>
    <w:p w14:paraId="6A76BCEC" w14:textId="77777777" w:rsidR="00A17716" w:rsidRPr="00F458A0" w:rsidRDefault="00A17716" w:rsidP="00A17716">
      <w:pPr>
        <w:pStyle w:val="Heading3"/>
      </w:pPr>
      <w:bookmarkStart w:id="200" w:name="_Toc514663742"/>
      <w:r w:rsidRPr="00F458A0">
        <w:t>Security</w:t>
      </w:r>
      <w:bookmarkEnd w:id="200"/>
    </w:p>
    <w:p w14:paraId="683AA79D" w14:textId="77777777" w:rsidR="00A17716" w:rsidRPr="00F458A0" w:rsidRDefault="00A17716" w:rsidP="00A17716">
      <w:pPr>
        <w:pStyle w:val="BodyText"/>
      </w:pPr>
      <w:r w:rsidRPr="00F458A0">
        <w:t>MCCF EDI TAS will leverage internal authentication and authorization mechanisms, but the expectation is that prior to national deployment, access services will be provided by the IAM program, including SSO. The components that run on VistA servers will leverage VistA access management controls.</w:t>
      </w:r>
    </w:p>
    <w:p w14:paraId="2D3D11DF" w14:textId="77777777" w:rsidR="00A17716" w:rsidRPr="00F458A0" w:rsidRDefault="00A17716" w:rsidP="00A17716">
      <w:pPr>
        <w:pStyle w:val="BodyText"/>
      </w:pPr>
      <w:proofErr w:type="gramStart"/>
      <w:r w:rsidRPr="00F458A0">
        <w:t>A majority of</w:t>
      </w:r>
      <w:proofErr w:type="gramEnd"/>
      <w:r w:rsidRPr="00F458A0">
        <w:t xml:space="preserve"> the controls for MCCF EDI TAS will be inherited either nationally or by the Enterprise Operations and Field Operations common controls from the service lines.</w:t>
      </w:r>
    </w:p>
    <w:p w14:paraId="1AE357B4" w14:textId="77777777" w:rsidR="00A17716" w:rsidRPr="00F458A0" w:rsidRDefault="00A17716" w:rsidP="00A17716">
      <w:pPr>
        <w:pStyle w:val="BodyText"/>
      </w:pPr>
      <w:r w:rsidRPr="00F458A0">
        <w:t>These controls also apply to MCCF EDI TAS components running within the EO cloud within the Regional Data Centers.</w:t>
      </w:r>
    </w:p>
    <w:p w14:paraId="1EA85701" w14:textId="3E6D5F78" w:rsidR="00A17716" w:rsidRDefault="00A17716" w:rsidP="00A17716">
      <w:pPr>
        <w:pStyle w:val="BodyText"/>
      </w:pPr>
      <w:r w:rsidRPr="00F458A0">
        <w:lastRenderedPageBreak/>
        <w:t>Most of the audit and logging controls will be provided at the OS level with the use of the Enterprise Operations Security Information and Event Management (SIEM). The application shall be designed to leverage the OS-logging abilities for security-relevant events.</w:t>
      </w:r>
    </w:p>
    <w:p w14:paraId="04F456CA" w14:textId="77777777" w:rsidR="0029406C" w:rsidRPr="00F458A0" w:rsidRDefault="0029406C" w:rsidP="00A17716">
      <w:pPr>
        <w:pStyle w:val="BodyText"/>
      </w:pPr>
    </w:p>
    <w:p w14:paraId="3B1E8732" w14:textId="77777777" w:rsidR="00A17716" w:rsidRPr="00F458A0" w:rsidRDefault="00A17716" w:rsidP="00A17716">
      <w:pPr>
        <w:pStyle w:val="Heading3"/>
      </w:pPr>
      <w:bookmarkStart w:id="201" w:name="_Toc514663743"/>
      <w:r w:rsidRPr="00F458A0">
        <w:t>Privacy</w:t>
      </w:r>
      <w:bookmarkEnd w:id="201"/>
    </w:p>
    <w:p w14:paraId="1D356E18" w14:textId="77777777" w:rsidR="00A17716" w:rsidRPr="00F458A0" w:rsidRDefault="00A17716" w:rsidP="00A17716">
      <w:pPr>
        <w:pStyle w:val="BodyText"/>
      </w:pPr>
      <w:r w:rsidRPr="00F458A0">
        <w:t xml:space="preserve">Connections to and from VistA via REST Resources will all be bound by Hypertext Transfer Protocol Secure (HTTPS) connections. Access to PHI and PII is only allowed in production environments. VistA REST Resources can only be deployed to those environments after Authorization </w:t>
      </w:r>
      <w:proofErr w:type="gramStart"/>
      <w:r w:rsidRPr="00F458A0">
        <w:t>To</w:t>
      </w:r>
      <w:proofErr w:type="gramEnd"/>
      <w:r w:rsidRPr="00F458A0">
        <w:t xml:space="preserve"> Operate (ATO) compliant testing has been completed. No PHI or PII is allowed in development environments.</w:t>
      </w:r>
    </w:p>
    <w:p w14:paraId="25CD5BE6" w14:textId="77777777" w:rsidR="00A17716" w:rsidRPr="00F458A0" w:rsidRDefault="00A17716" w:rsidP="00A17716">
      <w:pPr>
        <w:pStyle w:val="BodyText"/>
      </w:pPr>
      <w:r w:rsidRPr="00F458A0">
        <w:t>Since MCCF EDI TAS will use VistA as the data store for PHI and PII, privacy considerations are very dependent on VistA privacy controls. Data will be encrypted in transmission to protect confidentiality of data, using TLS over HTTPS.</w:t>
      </w:r>
    </w:p>
    <w:p w14:paraId="524B3D7A" w14:textId="51AD5212" w:rsidR="00A17716" w:rsidRDefault="00A17716" w:rsidP="00A17716">
      <w:pPr>
        <w:pStyle w:val="BodyText"/>
      </w:pPr>
      <w:r w:rsidRPr="00F458A0">
        <w:t>More detailed security and privacy control and design considerations will be included in this section as they are developed.</w:t>
      </w:r>
    </w:p>
    <w:p w14:paraId="01326C43" w14:textId="04D246FA" w:rsidR="0029406C" w:rsidRDefault="0029406C" w:rsidP="0029406C">
      <w:pPr>
        <w:pStyle w:val="Heading3"/>
      </w:pPr>
      <w:r>
        <w:t>Security</w:t>
      </w:r>
    </w:p>
    <w:p w14:paraId="3B9C6BD0" w14:textId="77777777" w:rsidR="0029406C" w:rsidRPr="00F458A0" w:rsidRDefault="0029406C" w:rsidP="0029406C">
      <w:pPr>
        <w:pStyle w:val="BodyText"/>
      </w:pPr>
      <w:r w:rsidRPr="00F458A0">
        <w:t xml:space="preserve">MCCF EDI TAS will leverage </w:t>
      </w:r>
      <w:r>
        <w:t>enterprise</w:t>
      </w:r>
      <w:r w:rsidRPr="00F458A0">
        <w:t xml:space="preserve"> authentication and authorization mechanisms</w:t>
      </w:r>
      <w:r>
        <w:t xml:space="preserve"> for </w:t>
      </w:r>
      <w:r w:rsidRPr="00F458A0">
        <w:t xml:space="preserve">national deployment, </w:t>
      </w:r>
      <w:r>
        <w:t xml:space="preserve">where </w:t>
      </w:r>
      <w:r w:rsidRPr="00F458A0">
        <w:t>access services will be provided by the IAM program</w:t>
      </w:r>
      <w:r>
        <w:t xml:space="preserve"> and services</w:t>
      </w:r>
      <w:r w:rsidRPr="00F458A0">
        <w:t>, including SSO</w:t>
      </w:r>
      <w:r>
        <w:t>i (Single Sign-on Internal), STS (Secure Token Service, and Provisioning</w:t>
      </w:r>
      <w:r w:rsidRPr="00F458A0">
        <w:t xml:space="preserve">. The components that run on VistA servers will leverage </w:t>
      </w:r>
      <w:r>
        <w:t>IAM-</w:t>
      </w:r>
      <w:r w:rsidRPr="00F458A0">
        <w:t xml:space="preserve">VistA </w:t>
      </w:r>
      <w:r>
        <w:t xml:space="preserve">integration for </w:t>
      </w:r>
      <w:r w:rsidRPr="00F458A0">
        <w:t>access management controls.</w:t>
      </w:r>
    </w:p>
    <w:p w14:paraId="43E468D7" w14:textId="2C96D90C" w:rsidR="0029406C" w:rsidRDefault="0029406C" w:rsidP="0029406C">
      <w:pPr>
        <w:pStyle w:val="BodyText"/>
      </w:pPr>
      <w:proofErr w:type="gramStart"/>
      <w:r w:rsidRPr="00F458A0">
        <w:t>A majority of</w:t>
      </w:r>
      <w:proofErr w:type="gramEnd"/>
      <w:r w:rsidRPr="00F458A0">
        <w:t xml:space="preserve"> </w:t>
      </w:r>
      <w:r>
        <w:t>o</w:t>
      </w:r>
      <w:r w:rsidRPr="00F458A0">
        <w:t>the</w:t>
      </w:r>
      <w:r>
        <w:t>r</w:t>
      </w:r>
      <w:r w:rsidRPr="00F458A0">
        <w:t xml:space="preserve"> </w:t>
      </w:r>
      <w:r>
        <w:t xml:space="preserve">security </w:t>
      </w:r>
      <w:r w:rsidRPr="00F458A0">
        <w:t xml:space="preserve">controls for MCCF EDI TAS will be inherited either nationally or by the </w:t>
      </w:r>
      <w:r>
        <w:t>VA Enterprise Cloud</w:t>
      </w:r>
      <w:r w:rsidRPr="00F458A0">
        <w:t xml:space="preserve"> common c</w:t>
      </w:r>
      <w:r>
        <w:t>ontrols.</w:t>
      </w:r>
    </w:p>
    <w:p w14:paraId="3CE8053F" w14:textId="16858980" w:rsidR="0029406C" w:rsidRDefault="0029406C" w:rsidP="0029406C">
      <w:pPr>
        <w:pStyle w:val="Heading4"/>
      </w:pPr>
      <w:r>
        <w:lastRenderedPageBreak/>
        <w:t>Authentication and Authorization with IAM</w:t>
      </w:r>
    </w:p>
    <w:p w14:paraId="11F9A69C" w14:textId="3C035551" w:rsidR="0029406C" w:rsidRDefault="007A4E80" w:rsidP="0029406C">
      <w:pPr>
        <w:pStyle w:val="BodyText"/>
      </w:pPr>
      <w:r>
        <w:rPr>
          <w:noProof/>
        </w:rPr>
        <w:drawing>
          <wp:inline distT="0" distB="0" distL="0" distR="0" wp14:anchorId="3E8EA455" wp14:editId="4B6FB3C5">
            <wp:extent cx="5944235" cy="3474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4235" cy="3474720"/>
                    </a:xfrm>
                    <a:prstGeom prst="rect">
                      <a:avLst/>
                    </a:prstGeom>
                    <a:noFill/>
                  </pic:spPr>
                </pic:pic>
              </a:graphicData>
            </a:graphic>
          </wp:inline>
        </w:drawing>
      </w:r>
    </w:p>
    <w:p w14:paraId="5D8998F0" w14:textId="77777777" w:rsidR="007A4E80" w:rsidRDefault="007A4E80" w:rsidP="007A4E80">
      <w:pPr>
        <w:pStyle w:val="BodyText"/>
      </w:pPr>
      <w:r>
        <w:t>The TAS application will integrate with the IAM service as follows:</w:t>
      </w:r>
    </w:p>
    <w:p w14:paraId="02BD22CE" w14:textId="77777777" w:rsidR="007A4E80" w:rsidRDefault="007A4E80" w:rsidP="00B03212">
      <w:pPr>
        <w:pStyle w:val="BodyText"/>
        <w:numPr>
          <w:ilvl w:val="0"/>
          <w:numId w:val="58"/>
        </w:numPr>
        <w:spacing w:before="120"/>
      </w:pPr>
      <w:r>
        <w:t>The User has already successfully logged in (User Authentication) and has been using their SSO token to access the application ((App/API Proxy Protection).  The User's actions in the application requires access to other backend services or applications.</w:t>
      </w:r>
    </w:p>
    <w:p w14:paraId="2CECF6BA" w14:textId="77777777" w:rsidR="007A4E80" w:rsidRDefault="007A4E80" w:rsidP="00B03212">
      <w:pPr>
        <w:pStyle w:val="BodyText"/>
        <w:numPr>
          <w:ilvl w:val="0"/>
          <w:numId w:val="58"/>
        </w:numPr>
        <w:spacing w:before="120"/>
      </w:pPr>
      <w:r>
        <w:t>The Application, using the User's SSO cookie, makes a WS-Trust request to the SSOi STS service.</w:t>
      </w:r>
    </w:p>
    <w:p w14:paraId="19C218C3" w14:textId="77777777" w:rsidR="007A4E80" w:rsidRDefault="007A4E80" w:rsidP="00B03212">
      <w:pPr>
        <w:pStyle w:val="BodyText"/>
        <w:numPr>
          <w:ilvl w:val="0"/>
          <w:numId w:val="58"/>
        </w:numPr>
        <w:spacing w:before="120"/>
      </w:pPr>
      <w:r>
        <w:t>The SSOi STS service authenticates and authorizes the Application to act on behalf of user, validates the SSO token and retrieves the required data and finally generates, signs and returns the SAML token.</w:t>
      </w:r>
    </w:p>
    <w:p w14:paraId="463CBD7E" w14:textId="77777777" w:rsidR="007A4E80" w:rsidRDefault="007A4E80" w:rsidP="007A4E80">
      <w:pPr>
        <w:pStyle w:val="BodyText"/>
      </w:pPr>
      <w:r>
        <w:t xml:space="preserve">To restate: When a user accesses the entry point for the application (e.g. that which loads Angular), an Apache module called “Web Agent” which is part of the SSOi service, will intercept the call and check for an access token. If it’s not there, there’s a redirect to a PIV login screen. Upon login, there’s a redirect back and this time Apache will see the access token and let the TAS app load. Upon receipt of the proprietary token from the Web Agent, there’s a call to </w:t>
      </w:r>
      <w:proofErr w:type="gramStart"/>
      <w:r>
        <w:t>a</w:t>
      </w:r>
      <w:proofErr w:type="gramEnd"/>
      <w:r>
        <w:t xml:space="preserve"> STS server which swaps this out for a SAML token. This is the token to be passed throughout the entire system.</w:t>
      </w:r>
    </w:p>
    <w:p w14:paraId="233E5DA5" w14:textId="77777777" w:rsidR="007A4E80" w:rsidRDefault="007A4E80" w:rsidP="007A4E80">
      <w:pPr>
        <w:pStyle w:val="BodyText"/>
      </w:pPr>
      <w:r>
        <w:t>Because Angular is a purely static application run entirely in the web browser, there is no concept of cookies or session without an additional server-side component. Therefore, an additional layer must handle storage of session state. Angular will call this intermediate TAS service layer with cookie information. The intermediate layer will handle API calls.</w:t>
      </w:r>
    </w:p>
    <w:p w14:paraId="66ECD62C" w14:textId="3392AA8D" w:rsidR="007A4E80" w:rsidRDefault="007A4E80" w:rsidP="007A4E80">
      <w:pPr>
        <w:pStyle w:val="BodyText"/>
      </w:pPr>
      <w:r>
        <w:t xml:space="preserve">When the intermediate layer calls an API, it will pass security headers (e.g. ACCESSROLES) in addition to passing the SAML token. These security headers, plus the SAML header information </w:t>
      </w:r>
      <w:r>
        <w:lastRenderedPageBreak/>
        <w:t>will be carried between API calls. Because the API calls are JSON, not SOAP, this SAML header information will not be used in an officially SAML manner; rather, SAML token information will be read on-demand. The SAML information will be passed from API to API so each API has access to appropriate SAML information.</w:t>
      </w:r>
    </w:p>
    <w:p w14:paraId="0F10B6A1" w14:textId="3044A043" w:rsidR="007A4E80" w:rsidRDefault="007A4E80" w:rsidP="007A4E80">
      <w:pPr>
        <w:pStyle w:val="Heading5"/>
      </w:pPr>
      <w:r>
        <w:t>Authorization</w:t>
      </w:r>
    </w:p>
    <w:p w14:paraId="79FC5E2D" w14:textId="77777777" w:rsidR="007A4E80" w:rsidRDefault="007A4E80" w:rsidP="007A4E80">
      <w:pPr>
        <w:pStyle w:val="BodyText"/>
      </w:pPr>
      <w:r>
        <w:t>IAM handles authentication, but authorization is custom. Requests contain the HTTP_ACCESSROLES header with the format "ROLE1^ROLE2^ROLE3". The TAS API handles the internal mechanics of parsing these roles.</w:t>
      </w:r>
    </w:p>
    <w:p w14:paraId="61B5D9C2" w14:textId="77777777" w:rsidR="007A4E80" w:rsidRDefault="007A4E80" w:rsidP="007A4E80">
      <w:pPr>
        <w:pStyle w:val="BodyText"/>
      </w:pPr>
      <w:r>
        <w:t xml:space="preserve">Operations can be locked down to group by passing the required group to </w:t>
      </w:r>
      <w:proofErr w:type="gramStart"/>
      <w:r>
        <w:t>req.authorize</w:t>
      </w:r>
      <w:proofErr w:type="gramEnd"/>
      <w:r>
        <w:t>.</w:t>
      </w:r>
    </w:p>
    <w:p w14:paraId="186FD998" w14:textId="77777777" w:rsidR="007A4E80" w:rsidRDefault="007A4E80" w:rsidP="007A4E80">
      <w:pPr>
        <w:pStyle w:val="BodyText"/>
      </w:pPr>
      <w:r>
        <w:t>This lock down happens in the TAS endpoint versions.</w:t>
      </w:r>
    </w:p>
    <w:p w14:paraId="15FB6833" w14:textId="77777777" w:rsidR="007A4E80" w:rsidRDefault="007A4E80" w:rsidP="007A4E80">
      <w:pPr>
        <w:pStyle w:val="BodyText"/>
      </w:pPr>
    </w:p>
    <w:p w14:paraId="68D9270B" w14:textId="77777777" w:rsidR="007A4E80" w:rsidRDefault="007A4E80" w:rsidP="007A4E80">
      <w:pPr>
        <w:pStyle w:val="BodyText"/>
      </w:pPr>
      <w:r>
        <w:t>Example:</w:t>
      </w:r>
    </w:p>
    <w:p w14:paraId="6DBBCBE0" w14:textId="77777777" w:rsidR="007A4E80" w:rsidRDefault="007A4E80" w:rsidP="007A4E80">
      <w:pPr>
        <w:pStyle w:val="BodyText"/>
      </w:pPr>
      <w:proofErr w:type="gramStart"/>
      <w:r>
        <w:t>module.exports</w:t>
      </w:r>
      <w:proofErr w:type="gramEnd"/>
      <w:r>
        <w:t>.delete = async (req, res) =&gt; {</w:t>
      </w:r>
    </w:p>
    <w:p w14:paraId="58894C61" w14:textId="77777777" w:rsidR="007A4E80" w:rsidRDefault="007A4E80" w:rsidP="007A4E80">
      <w:pPr>
        <w:pStyle w:val="BodyText"/>
      </w:pPr>
      <w:r>
        <w:t xml:space="preserve">    //+ authorize accepts array or value</w:t>
      </w:r>
    </w:p>
    <w:p w14:paraId="264416C2" w14:textId="77777777" w:rsidR="007A4E80" w:rsidRDefault="007A4E80" w:rsidP="007A4E80">
      <w:pPr>
        <w:pStyle w:val="BodyText"/>
      </w:pPr>
      <w:r>
        <w:t xml:space="preserve">    </w:t>
      </w:r>
      <w:proofErr w:type="gramStart"/>
      <w:r>
        <w:t>req.authorize</w:t>
      </w:r>
      <w:proofErr w:type="gramEnd"/>
      <w:r>
        <w:t>('SBTEST_ADMIN')</w:t>
      </w:r>
    </w:p>
    <w:p w14:paraId="1D29CB13" w14:textId="77777777" w:rsidR="007A4E80" w:rsidRDefault="007A4E80" w:rsidP="007A4E80">
      <w:pPr>
        <w:pStyle w:val="BodyText"/>
      </w:pPr>
      <w:r>
        <w:t xml:space="preserve">    const user_id = req.</w:t>
      </w:r>
      <w:proofErr w:type="gramStart"/>
      <w:r>
        <w:t>user._</w:t>
      </w:r>
      <w:proofErr w:type="gramEnd"/>
      <w:r>
        <w:t>id</w:t>
      </w:r>
    </w:p>
    <w:p w14:paraId="67604D06" w14:textId="77777777" w:rsidR="007A4E80" w:rsidRDefault="007A4E80" w:rsidP="007A4E80">
      <w:pPr>
        <w:pStyle w:val="BodyText"/>
      </w:pPr>
      <w:r>
        <w:t xml:space="preserve">    const id = req.params.id</w:t>
      </w:r>
    </w:p>
    <w:p w14:paraId="7477D710" w14:textId="77777777" w:rsidR="007A4E80" w:rsidRDefault="007A4E80" w:rsidP="007A4E80">
      <w:pPr>
        <w:pStyle w:val="BodyText"/>
      </w:pPr>
      <w:r>
        <w:t xml:space="preserve">    await </w:t>
      </w:r>
      <w:proofErr w:type="gramStart"/>
      <w:r>
        <w:t>sbtest.delete</w:t>
      </w:r>
      <w:proofErr w:type="gramEnd"/>
      <w:r>
        <w:t>(user_id, id)</w:t>
      </w:r>
    </w:p>
    <w:p w14:paraId="348272A1" w14:textId="77777777" w:rsidR="007A4E80" w:rsidRDefault="007A4E80" w:rsidP="007A4E80">
      <w:pPr>
        <w:pStyle w:val="BodyText"/>
      </w:pPr>
      <w:r>
        <w:t xml:space="preserve">    return </w:t>
      </w:r>
      <w:proofErr w:type="gramStart"/>
      <w:r>
        <w:t>response.sendJson</w:t>
      </w:r>
      <w:proofErr w:type="gramEnd"/>
      <w:r>
        <w:t>(res, 204, {})</w:t>
      </w:r>
    </w:p>
    <w:p w14:paraId="0B746109" w14:textId="77777777" w:rsidR="007A4E80" w:rsidRDefault="007A4E80" w:rsidP="007A4E80">
      <w:pPr>
        <w:pStyle w:val="BodyText"/>
      </w:pPr>
      <w:r>
        <w:t>}</w:t>
      </w:r>
    </w:p>
    <w:p w14:paraId="0ABB41E2" w14:textId="77777777" w:rsidR="007A4E80" w:rsidRDefault="007A4E80" w:rsidP="007A4E80">
      <w:pPr>
        <w:pStyle w:val="BodyText"/>
      </w:pPr>
      <w:r>
        <w:t>To allow more than one group, use the array form:</w:t>
      </w:r>
    </w:p>
    <w:p w14:paraId="4CDB23A3" w14:textId="77777777" w:rsidR="007A4E80" w:rsidRDefault="007A4E80" w:rsidP="007A4E80">
      <w:pPr>
        <w:pStyle w:val="BodyText"/>
      </w:pPr>
    </w:p>
    <w:p w14:paraId="0DF30853" w14:textId="77777777" w:rsidR="007A4E80" w:rsidRDefault="007A4E80" w:rsidP="007A4E80">
      <w:pPr>
        <w:pStyle w:val="BodyText"/>
      </w:pPr>
      <w:proofErr w:type="gramStart"/>
      <w:r>
        <w:t>req.authorize</w:t>
      </w:r>
      <w:proofErr w:type="gramEnd"/>
      <w:r>
        <w:t>(['SBTEST_WRITER', 'SBTEST_ADMIN'])</w:t>
      </w:r>
    </w:p>
    <w:p w14:paraId="3F92FF0A" w14:textId="77777777" w:rsidR="007A4E80" w:rsidRDefault="007A4E80" w:rsidP="007A4E80">
      <w:pPr>
        <w:pStyle w:val="BodyText"/>
      </w:pPr>
      <w:r>
        <w:t xml:space="preserve">Authorization is based on the ACCESSROLES header. IAM will supply the HTTP_ACCESSROLES header. </w:t>
      </w:r>
    </w:p>
    <w:p w14:paraId="054F06E4" w14:textId="77777777" w:rsidR="007A4E80" w:rsidRDefault="007A4E80" w:rsidP="007A4E80">
      <w:pPr>
        <w:pStyle w:val="BodyText"/>
      </w:pPr>
      <w:r>
        <w:t xml:space="preserve">API calls check this header against requires roles in a manner </w:t>
      </w:r>
      <w:proofErr w:type="gramStart"/>
      <w:r>
        <w:t>similar to</w:t>
      </w:r>
      <w:proofErr w:type="gramEnd"/>
      <w:r>
        <w:t xml:space="preserve"> the following pseudocode:</w:t>
      </w:r>
    </w:p>
    <w:p w14:paraId="43C80DA7" w14:textId="77777777" w:rsidR="007A4E80" w:rsidRDefault="007A4E80" w:rsidP="007A4E80">
      <w:pPr>
        <w:pStyle w:val="BodyText"/>
      </w:pPr>
    </w:p>
    <w:p w14:paraId="6CC09BAD" w14:textId="77777777" w:rsidR="007A4E80" w:rsidRDefault="007A4E80" w:rsidP="007A4E80">
      <w:pPr>
        <w:pStyle w:val="BodyText"/>
      </w:pPr>
      <w:r>
        <w:t>IF required_group in users_iam_group_list:</w:t>
      </w:r>
    </w:p>
    <w:p w14:paraId="34213E26" w14:textId="77777777" w:rsidR="007A4E80" w:rsidRDefault="007A4E80" w:rsidP="007A4E80">
      <w:pPr>
        <w:pStyle w:val="BodyText"/>
      </w:pPr>
      <w:r>
        <w:t xml:space="preserve">   ALLOW;</w:t>
      </w:r>
    </w:p>
    <w:p w14:paraId="7A5A0CD8" w14:textId="77777777" w:rsidR="007A4E80" w:rsidRDefault="007A4E80" w:rsidP="007A4E80">
      <w:pPr>
        <w:pStyle w:val="BodyText"/>
      </w:pPr>
      <w:r>
        <w:t>ELSE</w:t>
      </w:r>
    </w:p>
    <w:p w14:paraId="6BABC0E3" w14:textId="77777777" w:rsidR="007A4E80" w:rsidRDefault="007A4E80" w:rsidP="007A4E80">
      <w:pPr>
        <w:pStyle w:val="BodyText"/>
      </w:pPr>
      <w:r>
        <w:t xml:space="preserve">   DENY;</w:t>
      </w:r>
    </w:p>
    <w:p w14:paraId="3713BF93" w14:textId="77777777" w:rsidR="007A4E80" w:rsidRDefault="007A4E80" w:rsidP="007A4E80">
      <w:pPr>
        <w:pStyle w:val="BodyText"/>
      </w:pPr>
      <w:r>
        <w:t xml:space="preserve">   </w:t>
      </w:r>
    </w:p>
    <w:p w14:paraId="0BA92EAA" w14:textId="77777777" w:rsidR="007A4E80" w:rsidRDefault="007A4E80" w:rsidP="007A4E80">
      <w:pPr>
        <w:pStyle w:val="BodyText"/>
      </w:pPr>
      <w:r>
        <w:t>This creates a role-based access control model.</w:t>
      </w:r>
    </w:p>
    <w:p w14:paraId="746FF570" w14:textId="77777777" w:rsidR="007A4E80" w:rsidRDefault="007A4E80" w:rsidP="007A4E80">
      <w:pPr>
        <w:pStyle w:val="BodyText"/>
      </w:pPr>
      <w:r>
        <w:lastRenderedPageBreak/>
        <w:t xml:space="preserve">This is checked per API call. Each TAS API endpoint operation (e.g. GET, POST) will check the roles with a check following a model </w:t>
      </w:r>
      <w:proofErr w:type="gramStart"/>
      <w:r>
        <w:t>similar to</w:t>
      </w:r>
      <w:proofErr w:type="gramEnd"/>
      <w:r>
        <w:t xml:space="preserve"> aspect-oriented programming as seen in the following pseudocode:</w:t>
      </w:r>
    </w:p>
    <w:p w14:paraId="0627C70C" w14:textId="77777777" w:rsidR="007A4E80" w:rsidRDefault="007A4E80" w:rsidP="007A4E80">
      <w:pPr>
        <w:pStyle w:val="BodyText"/>
      </w:pPr>
    </w:p>
    <w:p w14:paraId="3F0BC67D" w14:textId="77777777" w:rsidR="007A4E80" w:rsidRDefault="007A4E80" w:rsidP="007A4E80">
      <w:pPr>
        <w:pStyle w:val="BodyText"/>
      </w:pPr>
      <w:r>
        <w:t>FUNCTION abc:</w:t>
      </w:r>
    </w:p>
    <w:p w14:paraId="41CA8CEA" w14:textId="77777777" w:rsidR="007A4E80" w:rsidRDefault="007A4E80" w:rsidP="007A4E80">
      <w:pPr>
        <w:pStyle w:val="BodyText"/>
      </w:pPr>
      <w:r>
        <w:t xml:space="preserve">  authorize('SBTEST_ADMIN')</w:t>
      </w:r>
    </w:p>
    <w:p w14:paraId="128CCF3E" w14:textId="77777777" w:rsidR="007A4E80" w:rsidRDefault="007A4E80" w:rsidP="007A4E80">
      <w:pPr>
        <w:pStyle w:val="BodyText"/>
      </w:pPr>
      <w:r>
        <w:t xml:space="preserve">  ...</w:t>
      </w:r>
    </w:p>
    <w:p w14:paraId="3EF73605" w14:textId="77777777" w:rsidR="007A4E80" w:rsidRDefault="007A4E80" w:rsidP="007A4E80">
      <w:pPr>
        <w:pStyle w:val="BodyText"/>
      </w:pPr>
      <w:r>
        <w:t xml:space="preserve">  ...</w:t>
      </w:r>
    </w:p>
    <w:p w14:paraId="2CE03602" w14:textId="77777777" w:rsidR="007A4E80" w:rsidRDefault="007A4E80" w:rsidP="007A4E80">
      <w:pPr>
        <w:pStyle w:val="BodyText"/>
      </w:pPr>
      <w:r>
        <w:t xml:space="preserve">  RETURN result</w:t>
      </w:r>
    </w:p>
    <w:p w14:paraId="3084BC8D" w14:textId="77777777" w:rsidR="007A4E80" w:rsidRDefault="007A4E80" w:rsidP="007A4E80">
      <w:pPr>
        <w:pStyle w:val="BodyText"/>
      </w:pPr>
      <w:r>
        <w:t xml:space="preserve">  </w:t>
      </w:r>
    </w:p>
    <w:p w14:paraId="6F422E2F" w14:textId="77777777" w:rsidR="007A4E80" w:rsidRDefault="007A4E80" w:rsidP="007A4E80">
      <w:pPr>
        <w:pStyle w:val="BodyText"/>
      </w:pPr>
      <w:r>
        <w:t>This example locks function "abc" down to the SBTEST_ADMIN role. Unauthorized access will result in an HTTP 401 response.</w:t>
      </w:r>
    </w:p>
    <w:p w14:paraId="58F2AD6B" w14:textId="77777777" w:rsidR="007A4E80" w:rsidRDefault="007A4E80" w:rsidP="007A4E80">
      <w:pPr>
        <w:pStyle w:val="BodyText"/>
      </w:pPr>
      <w:r>
        <w:t>There is no permission model. Instead, granularity is at the role-level.</w:t>
      </w:r>
    </w:p>
    <w:p w14:paraId="70F3D4E2" w14:textId="77777777" w:rsidR="007A4E80" w:rsidRPr="00D76F9E" w:rsidRDefault="007A4E80" w:rsidP="007A4E80">
      <w:pPr>
        <w:pStyle w:val="BodyText"/>
      </w:pPr>
      <w:r>
        <w:t>The UI will also use data structures based on the HTTP_ACCESSROLES data. The UI will load the roles information from the API via an API call. This call will abstract some of the details of the HTTP_ACCESSROLES header to ease development for UI developers.</w:t>
      </w:r>
    </w:p>
    <w:p w14:paraId="53C500A8" w14:textId="77777777" w:rsidR="007A4E80" w:rsidRPr="007A4E80" w:rsidRDefault="007A4E80" w:rsidP="007A4E80">
      <w:pPr>
        <w:pStyle w:val="BodyText"/>
      </w:pPr>
    </w:p>
    <w:p w14:paraId="1CA5BABE" w14:textId="77777777" w:rsidR="007A4E80" w:rsidRPr="0029406C" w:rsidRDefault="007A4E80" w:rsidP="007A4E80">
      <w:pPr>
        <w:pStyle w:val="BodyText"/>
      </w:pPr>
    </w:p>
    <w:p w14:paraId="2B8250A1" w14:textId="77777777" w:rsidR="00A17716" w:rsidRDefault="00A17716" w:rsidP="00A17716">
      <w:pPr>
        <w:pStyle w:val="Heading2"/>
      </w:pPr>
      <w:bookmarkStart w:id="202" w:name="_Toc514663744"/>
      <w:r w:rsidRPr="00F458A0">
        <w:t>Service Oriented Architecture / ESS Detailed Design</w:t>
      </w:r>
      <w:bookmarkEnd w:id="202"/>
    </w:p>
    <w:p w14:paraId="1D41A93F" w14:textId="31F8020D" w:rsidR="002A00B4" w:rsidRPr="002A00B4" w:rsidRDefault="002A00B4" w:rsidP="002A00B4">
      <w:pPr>
        <w:pStyle w:val="BodyText"/>
      </w:pPr>
      <w:r>
        <w:t>Enterprise Design Patterns (EDPs), which include a Microservices architecture. The details regarding which EDPs are included in section 4.5 Enterprise Architecture, and the details of services that will be implemented are included in section 6.2.1.2 Services Layer Design and section 6.2.1.3 Data Access Services Design.</w:t>
      </w:r>
    </w:p>
    <w:p w14:paraId="415C0C20" w14:textId="77777777" w:rsidR="00A17716" w:rsidRPr="00F458A0" w:rsidRDefault="00A17716" w:rsidP="00A17716">
      <w:pPr>
        <w:pStyle w:val="Heading3"/>
      </w:pPr>
      <w:bookmarkStart w:id="203" w:name="_Toc514663745"/>
      <w:r w:rsidRPr="00F458A0">
        <w:t>Service Integration Flow</w:t>
      </w:r>
      <w:bookmarkEnd w:id="203"/>
    </w:p>
    <w:p w14:paraId="034A0716" w14:textId="004A7D5C" w:rsidR="00A17716" w:rsidRPr="00F458A0" w:rsidRDefault="00A17716" w:rsidP="00A17716">
      <w:pPr>
        <w:pStyle w:val="BodyText"/>
      </w:pPr>
      <w:r w:rsidRPr="00F458A0">
        <w:fldChar w:fldCharType="begin"/>
      </w:r>
      <w:r w:rsidRPr="00F458A0">
        <w:instrText xml:space="preserve"> REF _Ref474445842 \h </w:instrText>
      </w:r>
      <w:r>
        <w:instrText xml:space="preserve"> \* MERGEFORMAT </w:instrText>
      </w:r>
      <w:r w:rsidRPr="00F458A0">
        <w:fldChar w:fldCharType="separate"/>
      </w:r>
      <w:r w:rsidR="006B661F">
        <w:rPr>
          <w:b/>
          <w:bCs/>
        </w:rPr>
        <w:t>Error! Reference source not found.</w:t>
      </w:r>
      <w:r w:rsidRPr="00F458A0">
        <w:fldChar w:fldCharType="end"/>
      </w:r>
      <w:r w:rsidRPr="00F458A0">
        <w:t xml:space="preserve"> shows a data flow diagram that follows the layers in the Conceptual Architecture and adds details of the data flowing between the components in each layer. For example, it identifies the FHIR resources that will flow from the FHIR API in the Services layer to the ESB in the Messaging layer.</w:t>
      </w:r>
    </w:p>
    <w:p w14:paraId="49FE9A34" w14:textId="6C11DB3B" w:rsidR="00A17716" w:rsidRPr="00A236D6" w:rsidRDefault="00A17716" w:rsidP="00A17716">
      <w:pPr>
        <w:pStyle w:val="Caption"/>
        <w:rPr>
          <w:rFonts w:ascii="Arial" w:hAnsi="Arial" w:cs="Arial"/>
        </w:rPr>
      </w:pPr>
      <w:bookmarkStart w:id="204" w:name="_Toc514659882"/>
      <w:r w:rsidRPr="00A236D6">
        <w:rPr>
          <w:rFonts w:ascii="Arial" w:hAnsi="Arial" w:cs="Arial"/>
        </w:rPr>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39</w:t>
      </w:r>
      <w:r w:rsidRPr="00A236D6">
        <w:rPr>
          <w:rFonts w:ascii="Arial" w:hAnsi="Arial" w:cs="Arial"/>
          <w:noProof/>
        </w:rPr>
        <w:fldChar w:fldCharType="end"/>
      </w:r>
      <w:r w:rsidRPr="00A236D6">
        <w:rPr>
          <w:rFonts w:ascii="Arial" w:hAnsi="Arial" w:cs="Arial"/>
        </w:rPr>
        <w:t>: Service Integration Flow Diagram</w:t>
      </w:r>
      <w:bookmarkEnd w:id="204"/>
    </w:p>
    <w:p w14:paraId="476E941C" w14:textId="77777777" w:rsidR="00A17716" w:rsidRPr="00F458A0" w:rsidRDefault="00A17716" w:rsidP="00A17716">
      <w:r w:rsidRPr="00F458A0">
        <w:rPr>
          <w:noProof/>
        </w:rPr>
        <mc:AlternateContent>
          <mc:Choice Requires="wps">
            <w:drawing>
              <wp:anchor distT="0" distB="0" distL="114300" distR="114300" simplePos="0" relativeHeight="251813888" behindDoc="0" locked="0" layoutInCell="1" allowOverlap="1" wp14:anchorId="117726E3" wp14:editId="231B9933">
                <wp:simplePos x="0" y="0"/>
                <wp:positionH relativeFrom="column">
                  <wp:posOffset>3285067</wp:posOffset>
                </wp:positionH>
                <wp:positionV relativeFrom="paragraph">
                  <wp:posOffset>249766</wp:posOffset>
                </wp:positionV>
                <wp:extent cx="1201420" cy="329988"/>
                <wp:effectExtent l="38100" t="57150" r="17780" b="32385"/>
                <wp:wrapNone/>
                <wp:docPr id="411" name="Straight Arrow Connector 411"/>
                <wp:cNvGraphicFramePr/>
                <a:graphic xmlns:a="http://schemas.openxmlformats.org/drawingml/2006/main">
                  <a:graphicData uri="http://schemas.microsoft.com/office/word/2010/wordprocessingShape">
                    <wps:wsp>
                      <wps:cNvCnPr/>
                      <wps:spPr>
                        <a:xfrm flipH="1" flipV="1">
                          <a:off x="0" y="0"/>
                          <a:ext cx="1201420" cy="3299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D786FB" id="_x0000_t32" coordsize="21600,21600" o:spt="32" o:oned="t" path="m,l21600,21600e" filled="f">
                <v:path arrowok="t" fillok="f" o:connecttype="none"/>
                <o:lock v:ext="edit" shapetype="t"/>
              </v:shapetype>
              <v:shape id="Straight Arrow Connector 411" o:spid="_x0000_s1026" type="#_x0000_t32" style="position:absolute;margin-left:258.65pt;margin-top:19.65pt;width:94.6pt;height:26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" strokecolor="black [3213]">
                <v:stroke endarrow="block"/>
              </v:shape>
            </w:pict>
          </mc:Fallback>
        </mc:AlternateContent>
      </w:r>
      <w:r w:rsidRPr="00F458A0">
        <w:rPr>
          <w:noProof/>
        </w:rPr>
        <mc:AlternateContent>
          <mc:Choice Requires="wps">
            <w:drawing>
              <wp:anchor distT="0" distB="0" distL="114300" distR="114300" simplePos="0" relativeHeight="251821056" behindDoc="0" locked="0" layoutInCell="1" allowOverlap="1" wp14:anchorId="74D0FEFC" wp14:editId="10D2F200">
                <wp:simplePos x="0" y="0"/>
                <wp:positionH relativeFrom="column">
                  <wp:posOffset>80857</wp:posOffset>
                </wp:positionH>
                <wp:positionV relativeFrom="paragraph">
                  <wp:posOffset>203200</wp:posOffset>
                </wp:positionV>
                <wp:extent cx="719666" cy="249766"/>
                <wp:effectExtent l="0" t="0" r="4445" b="0"/>
                <wp:wrapNone/>
                <wp:docPr id="412" name="Text Box 412"/>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7330118D" w14:textId="77777777" w:rsidR="00761164" w:rsidRPr="006E361B" w:rsidRDefault="00761164" w:rsidP="00A17716">
                            <w:pPr>
                              <w:rPr>
                                <w:sz w:val="16"/>
                                <w:szCs w:val="16"/>
                              </w:rPr>
                            </w:pPr>
                            <w:r w:rsidRPr="006E361B">
                              <w:rPr>
                                <w:sz w:val="16"/>
                                <w:szCs w:val="16"/>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0FEFC" id="Text Box 412" o:spid="_x0000_s1031" type="#_x0000_t202" style="position:absolute;margin-left:6.35pt;margin-top:16pt;width:56.65pt;height:19.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" fillcolor="white [3201]" stroked="f" strokeweight=".5pt">
                <v:textbox>
                  <w:txbxContent>
                    <w:p w14:paraId="7330118D" w14:textId="77777777" w:rsidR="00761164" w:rsidRPr="006E361B" w:rsidRDefault="00761164" w:rsidP="00A17716">
                      <w:pPr>
                        <w:rPr>
                          <w:sz w:val="16"/>
                          <w:szCs w:val="16"/>
                        </w:rPr>
                      </w:pPr>
                      <w:r w:rsidRPr="006E361B">
                        <w:rPr>
                          <w:sz w:val="16"/>
                          <w:szCs w:val="16"/>
                        </w:rPr>
                        <w:t>Presentation</w:t>
                      </w:r>
                    </w:p>
                  </w:txbxContent>
                </v:textbox>
              </v:shape>
            </w:pict>
          </mc:Fallback>
        </mc:AlternateContent>
      </w:r>
      <w:r w:rsidRPr="00F458A0">
        <w:rPr>
          <w:noProof/>
        </w:rPr>
        <mc:AlternateContent>
          <mc:Choice Requires="wps">
            <w:drawing>
              <wp:anchor distT="0" distB="0" distL="114300" distR="114300" simplePos="0" relativeHeight="251819008" behindDoc="0" locked="0" layoutInCell="1" allowOverlap="1" wp14:anchorId="079AA592" wp14:editId="52CE9506">
                <wp:simplePos x="0" y="0"/>
                <wp:positionH relativeFrom="column">
                  <wp:posOffset>825500</wp:posOffset>
                </wp:positionH>
                <wp:positionV relativeFrom="paragraph">
                  <wp:posOffset>38100</wp:posOffset>
                </wp:positionV>
                <wp:extent cx="181726" cy="541867"/>
                <wp:effectExtent l="38100" t="0" r="27940" b="10795"/>
                <wp:wrapNone/>
                <wp:docPr id="413" name="Left Brace 413"/>
                <wp:cNvGraphicFramePr/>
                <a:graphic xmlns:a="http://schemas.openxmlformats.org/drawingml/2006/main">
                  <a:graphicData uri="http://schemas.microsoft.com/office/word/2010/wordprocessingShape">
                    <wps:wsp>
                      <wps:cNvSpPr/>
                      <wps:spPr>
                        <a:xfrm>
                          <a:off x="0" y="0"/>
                          <a:ext cx="181726" cy="541867"/>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4B1D8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13" o:spid="_x0000_s1026" type="#_x0000_t87" style="position:absolute;margin-left:65pt;margin-top:3pt;width:14.3pt;height:42.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" adj="604,10987" strokecolor="black [3213]"/>
            </w:pict>
          </mc:Fallback>
        </mc:AlternateContent>
      </w:r>
      <w:r w:rsidRPr="00F458A0">
        <w:rPr>
          <w:noProof/>
        </w:rPr>
        <mc:AlternateContent>
          <mc:Choice Requires="wps">
            <w:drawing>
              <wp:anchor distT="0" distB="0" distL="114300" distR="114300" simplePos="0" relativeHeight="251808768" behindDoc="0" locked="0" layoutInCell="1" allowOverlap="1" wp14:anchorId="5A37EFDA" wp14:editId="2EF974E2">
                <wp:simplePos x="0" y="0"/>
                <wp:positionH relativeFrom="column">
                  <wp:posOffset>3103605</wp:posOffset>
                </wp:positionH>
                <wp:positionV relativeFrom="paragraph">
                  <wp:posOffset>211187</wp:posOffset>
                </wp:positionV>
                <wp:extent cx="412750" cy="190500"/>
                <wp:effectExtent l="0" t="22225" r="41275" b="41275"/>
                <wp:wrapNone/>
                <wp:docPr id="414" name="Arrow: Left-Right 414"/>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2B14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414" o:spid="_x0000_s1026" type="#_x0000_t69" style="position:absolute;margin-left:244.4pt;margin-top:16.65pt;width:32.5pt;height:1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" adj="4985" fillcolor="#4f81bd [3204]" strokecolor="white [3212]" strokeweight="2pt"/>
            </w:pict>
          </mc:Fallback>
        </mc:AlternateContent>
      </w:r>
      <w:r w:rsidRPr="00F458A0">
        <w:rPr>
          <w:noProof/>
        </w:rPr>
        <mc:AlternateContent>
          <mc:Choice Requires="wps">
            <w:drawing>
              <wp:anchor distT="0" distB="0" distL="114300" distR="114300" simplePos="0" relativeHeight="251796480" behindDoc="0" locked="0" layoutInCell="1" allowOverlap="1" wp14:anchorId="3305D127" wp14:editId="013590DA">
                <wp:simplePos x="0" y="0"/>
                <wp:positionH relativeFrom="column">
                  <wp:posOffset>1040765</wp:posOffset>
                </wp:positionH>
                <wp:positionV relativeFrom="paragraph">
                  <wp:posOffset>853997</wp:posOffset>
                </wp:positionV>
                <wp:extent cx="2933065" cy="272415"/>
                <wp:effectExtent l="0" t="0" r="19685" b="13335"/>
                <wp:wrapNone/>
                <wp:docPr id="415" name="Text Box 415"/>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75000"/>
                          </a:schemeClr>
                        </a:solidFill>
                        <a:ln w="6350">
                          <a:solidFill>
                            <a:prstClr val="black"/>
                          </a:solidFill>
                        </a:ln>
                      </wps:spPr>
                      <wps:txbx>
                        <w:txbxContent>
                          <w:p w14:paraId="1FDEED83" w14:textId="77777777" w:rsidR="00761164" w:rsidRPr="009D12EA" w:rsidRDefault="00761164" w:rsidP="00A17716">
                            <w:pPr>
                              <w:jc w:val="center"/>
                              <w:rPr>
                                <w:color w:val="EAF1DD" w:themeColor="accent3" w:themeTint="33"/>
                              </w:rPr>
                            </w:pPr>
                            <w:r w:rsidRPr="009D12EA">
                              <w:rPr>
                                <w:color w:val="EAF1DD" w:themeColor="accent3" w:themeTint="33"/>
                              </w:rPr>
                              <w:t>Business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D127" id="Text Box 415" o:spid="_x0000_s1032" type="#_x0000_t202" style="position:absolute;margin-left:81.95pt;margin-top:67.25pt;width:230.95pt;height:21.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" fillcolor="#365f91 [2404]" strokeweight=".5pt">
                <v:textbox>
                  <w:txbxContent>
                    <w:p w14:paraId="1FDEED83" w14:textId="77777777" w:rsidR="00761164" w:rsidRPr="009D12EA" w:rsidRDefault="00761164" w:rsidP="00A17716">
                      <w:pPr>
                        <w:jc w:val="center"/>
                        <w:rPr>
                          <w:color w:val="EAF1DD" w:themeColor="accent3" w:themeTint="33"/>
                        </w:rPr>
                      </w:pPr>
                      <w:r w:rsidRPr="009D12EA">
                        <w:rPr>
                          <w:color w:val="EAF1DD" w:themeColor="accent3" w:themeTint="33"/>
                        </w:rPr>
                        <w:t>Business Services</w:t>
                      </w:r>
                    </w:p>
                  </w:txbxContent>
                </v:textbox>
              </v:shape>
            </w:pict>
          </mc:Fallback>
        </mc:AlternateContent>
      </w:r>
      <w:r w:rsidRPr="00F458A0">
        <w:rPr>
          <w:noProof/>
        </w:rPr>
        <mc:AlternateContent>
          <mc:Choice Requires="wps">
            <w:drawing>
              <wp:anchor distT="0" distB="0" distL="114300" distR="114300" simplePos="0" relativeHeight="251795456" behindDoc="0" locked="0" layoutInCell="1" allowOverlap="1" wp14:anchorId="7F0299D6" wp14:editId="21D4B21D">
                <wp:simplePos x="0" y="0"/>
                <wp:positionH relativeFrom="column">
                  <wp:posOffset>1040765</wp:posOffset>
                </wp:positionH>
                <wp:positionV relativeFrom="paragraph">
                  <wp:posOffset>581738</wp:posOffset>
                </wp:positionV>
                <wp:extent cx="2933065" cy="272415"/>
                <wp:effectExtent l="0" t="0" r="19685" b="13335"/>
                <wp:wrapNone/>
                <wp:docPr id="416" name="Text Box 416"/>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60000"/>
                            <a:lumOff val="40000"/>
                          </a:schemeClr>
                        </a:solidFill>
                        <a:ln w="6350">
                          <a:solidFill>
                            <a:prstClr val="black"/>
                          </a:solidFill>
                        </a:ln>
                      </wps:spPr>
                      <wps:txbx>
                        <w:txbxContent>
                          <w:p w14:paraId="3002F8A2" w14:textId="77777777" w:rsidR="00761164" w:rsidRPr="009D12EA" w:rsidRDefault="00761164" w:rsidP="00A17716">
                            <w:pPr>
                              <w:jc w:val="center"/>
                              <w:rPr>
                                <w:color w:val="EAF1DD" w:themeColor="accent3" w:themeTint="33"/>
                              </w:rPr>
                            </w:pPr>
                            <w:r w:rsidRPr="005B432A">
                              <w:rPr>
                                <w:color w:val="FFFFFF" w:themeColor="background1"/>
                              </w:rPr>
                              <w:t>Rules 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299D6" id="Text Box 416" o:spid="_x0000_s1033" type="#_x0000_t202" style="position:absolute;margin-left:81.95pt;margin-top:45.8pt;width:230.95pt;height:21.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" fillcolor="#95b3d7 [1940]" strokeweight=".5pt">
                <v:textbox>
                  <w:txbxContent>
                    <w:p w14:paraId="3002F8A2" w14:textId="77777777" w:rsidR="00761164" w:rsidRPr="009D12EA" w:rsidRDefault="00761164" w:rsidP="00A17716">
                      <w:pPr>
                        <w:jc w:val="center"/>
                        <w:rPr>
                          <w:color w:val="EAF1DD" w:themeColor="accent3" w:themeTint="33"/>
                        </w:rPr>
                      </w:pPr>
                      <w:r w:rsidRPr="005B432A">
                        <w:rPr>
                          <w:color w:val="FFFFFF" w:themeColor="background1"/>
                        </w:rPr>
                        <w:t>Rules Engine</w:t>
                      </w:r>
                    </w:p>
                  </w:txbxContent>
                </v:textbox>
              </v:shape>
            </w:pict>
          </mc:Fallback>
        </mc:AlternateContent>
      </w:r>
      <w:r w:rsidRPr="00F458A0">
        <w:rPr>
          <w:noProof/>
        </w:rPr>
        <mc:AlternateContent>
          <mc:Choice Requires="wps">
            <w:drawing>
              <wp:anchor distT="0" distB="0" distL="114300" distR="114300" simplePos="0" relativeHeight="251794432" behindDoc="0" locked="0" layoutInCell="1" allowOverlap="1" wp14:anchorId="77C1BBDA" wp14:editId="5E5098AC">
                <wp:simplePos x="0" y="0"/>
                <wp:positionH relativeFrom="column">
                  <wp:posOffset>1040130</wp:posOffset>
                </wp:positionH>
                <wp:positionV relativeFrom="paragraph">
                  <wp:posOffset>309245</wp:posOffset>
                </wp:positionV>
                <wp:extent cx="2933065" cy="272415"/>
                <wp:effectExtent l="0" t="0" r="19685" b="13335"/>
                <wp:wrapNone/>
                <wp:docPr id="417" name="Text Box 417"/>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40000"/>
                            <a:lumOff val="60000"/>
                          </a:schemeClr>
                        </a:solidFill>
                        <a:ln w="6350">
                          <a:solidFill>
                            <a:prstClr val="black"/>
                          </a:solidFill>
                        </a:ln>
                      </wps:spPr>
                      <wps:txbx>
                        <w:txbxContent>
                          <w:p w14:paraId="659A126E" w14:textId="77777777" w:rsidR="00761164" w:rsidRDefault="00761164" w:rsidP="00A17716">
                            <w:pPr>
                              <w:jc w:val="center"/>
                            </w:pPr>
                            <w:r>
                              <w:t>Service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1BBDA" id="Text Box 417" o:spid="_x0000_s1034" type="#_x0000_t202" style="position:absolute;margin-left:81.9pt;margin-top:24.35pt;width:230.95pt;height:21.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" fillcolor="#b8cce4 [1300]" strokeweight=".5pt">
                <v:textbox>
                  <w:txbxContent>
                    <w:p w14:paraId="659A126E" w14:textId="77777777" w:rsidR="00761164" w:rsidRDefault="00761164" w:rsidP="00A17716">
                      <w:pPr>
                        <w:jc w:val="center"/>
                      </w:pPr>
                      <w:r>
                        <w:t>Service Interface</w:t>
                      </w:r>
                    </w:p>
                  </w:txbxContent>
                </v:textbox>
              </v:shape>
            </w:pict>
          </mc:Fallback>
        </mc:AlternateContent>
      </w:r>
      <w:r w:rsidRPr="00F458A0">
        <w:rPr>
          <w:noProof/>
        </w:rPr>
        <mc:AlternateContent>
          <mc:Choice Requires="wps">
            <w:drawing>
              <wp:anchor distT="0" distB="0" distL="114300" distR="114300" simplePos="0" relativeHeight="251793408" behindDoc="0" locked="0" layoutInCell="1" allowOverlap="1" wp14:anchorId="54FDEFB3" wp14:editId="2CE1917A">
                <wp:simplePos x="0" y="0"/>
                <wp:positionH relativeFrom="column">
                  <wp:posOffset>1040622</wp:posOffset>
                </wp:positionH>
                <wp:positionV relativeFrom="paragraph">
                  <wp:posOffset>36830</wp:posOffset>
                </wp:positionV>
                <wp:extent cx="2933065" cy="272415"/>
                <wp:effectExtent l="0" t="0" r="19685" b="13335"/>
                <wp:wrapNone/>
                <wp:docPr id="418" name="Text Box 418"/>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20000"/>
                            <a:lumOff val="80000"/>
                          </a:schemeClr>
                        </a:solidFill>
                        <a:ln w="6350">
                          <a:solidFill>
                            <a:prstClr val="black"/>
                          </a:solidFill>
                        </a:ln>
                      </wps:spPr>
                      <wps:txbx>
                        <w:txbxContent>
                          <w:p w14:paraId="42E18B13" w14:textId="77777777" w:rsidR="00761164" w:rsidRPr="009D12EA" w:rsidRDefault="00761164" w:rsidP="00A17716">
                            <w:pPr>
                              <w:jc w:val="center"/>
                            </w:pPr>
                            <w:r w:rsidRPr="009D12EA">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DEFB3" id="Text Box 418" o:spid="_x0000_s1035" type="#_x0000_t202" style="position:absolute;margin-left:81.95pt;margin-top:2.9pt;width:230.95pt;height:21.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" fillcolor="#dbe5f1 [660]" strokeweight=".5pt">
                <v:textbox>
                  <w:txbxContent>
                    <w:p w14:paraId="42E18B13" w14:textId="77777777" w:rsidR="00761164" w:rsidRPr="009D12EA" w:rsidRDefault="00761164" w:rsidP="00A17716">
                      <w:pPr>
                        <w:jc w:val="center"/>
                      </w:pPr>
                      <w:r w:rsidRPr="009D12EA">
                        <w:t>User Interface</w:t>
                      </w:r>
                    </w:p>
                  </w:txbxContent>
                </v:textbox>
              </v:shape>
            </w:pict>
          </mc:Fallback>
        </mc:AlternateContent>
      </w:r>
      <w:r w:rsidRPr="00F458A0">
        <w:t xml:space="preserve"> </w:t>
      </w:r>
    </w:p>
    <w:p w14:paraId="7834D122" w14:textId="77777777" w:rsidR="00A17716" w:rsidRPr="00F458A0" w:rsidRDefault="00A17716" w:rsidP="00A17716">
      <w:r w:rsidRPr="00F458A0">
        <w:rPr>
          <w:noProof/>
        </w:rPr>
        <mc:AlternateContent>
          <mc:Choice Requires="wps">
            <w:drawing>
              <wp:anchor distT="0" distB="0" distL="114300" distR="114300" simplePos="0" relativeHeight="251812864" behindDoc="0" locked="0" layoutInCell="1" allowOverlap="1" wp14:anchorId="6496BAED" wp14:editId="058E0C7D">
                <wp:simplePos x="0" y="0"/>
                <wp:positionH relativeFrom="column">
                  <wp:posOffset>4389967</wp:posOffset>
                </wp:positionH>
                <wp:positionV relativeFrom="paragraph">
                  <wp:posOffset>154518</wp:posOffset>
                </wp:positionV>
                <wp:extent cx="211666" cy="275166"/>
                <wp:effectExtent l="38100" t="0" r="17145" b="10795"/>
                <wp:wrapNone/>
                <wp:docPr id="419" name="Left Brace 419"/>
                <wp:cNvGraphicFramePr/>
                <a:graphic xmlns:a="http://schemas.openxmlformats.org/drawingml/2006/main">
                  <a:graphicData uri="http://schemas.microsoft.com/office/word/2010/wordprocessingShape">
                    <wps:wsp>
                      <wps:cNvSpPr/>
                      <wps:spPr>
                        <a:xfrm>
                          <a:off x="0" y="0"/>
                          <a:ext cx="211666" cy="275166"/>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B64C3" id="Left Brace 419" o:spid="_x0000_s1026" type="#_x0000_t87" style="position:absolute;margin-left:345.65pt;margin-top:12.15pt;width:16.65pt;height:21.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" adj="1385,10987" strokecolor="black [3213]"/>
            </w:pict>
          </mc:Fallback>
        </mc:AlternateContent>
      </w:r>
      <w:r w:rsidRPr="00F458A0">
        <w:rPr>
          <w:noProof/>
        </w:rPr>
        <mc:AlternateContent>
          <mc:Choice Requires="wps">
            <w:drawing>
              <wp:anchor distT="0" distB="0" distL="114300" distR="114300" simplePos="0" relativeHeight="251810816" behindDoc="0" locked="0" layoutInCell="1" allowOverlap="1" wp14:anchorId="3581CA96" wp14:editId="4F45B8A7">
                <wp:simplePos x="0" y="0"/>
                <wp:positionH relativeFrom="column">
                  <wp:posOffset>4529455</wp:posOffset>
                </wp:positionH>
                <wp:positionV relativeFrom="paragraph">
                  <wp:posOffset>42968</wp:posOffset>
                </wp:positionV>
                <wp:extent cx="2242185" cy="417830"/>
                <wp:effectExtent l="0" t="0" r="5715" b="1270"/>
                <wp:wrapNone/>
                <wp:docPr id="420" name="Text Box 420"/>
                <wp:cNvGraphicFramePr/>
                <a:graphic xmlns:a="http://schemas.openxmlformats.org/drawingml/2006/main">
                  <a:graphicData uri="http://schemas.microsoft.com/office/word/2010/wordprocessingShape">
                    <wps:wsp>
                      <wps:cNvSpPr txBox="1"/>
                      <wps:spPr>
                        <a:xfrm>
                          <a:off x="0" y="0"/>
                          <a:ext cx="2242185" cy="417830"/>
                        </a:xfrm>
                        <a:prstGeom prst="rect">
                          <a:avLst/>
                        </a:prstGeom>
                        <a:solidFill>
                          <a:schemeClr val="lt1"/>
                        </a:solidFill>
                        <a:ln w="6350">
                          <a:noFill/>
                        </a:ln>
                      </wps:spPr>
                      <wps:txbx>
                        <w:txbxContent>
                          <w:p w14:paraId="018AC5DA" w14:textId="77777777" w:rsidR="00761164" w:rsidRPr="006B7422" w:rsidRDefault="00761164"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43D4F5F7" w14:textId="77777777" w:rsidR="00761164" w:rsidRPr="006B7422" w:rsidRDefault="00761164"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1CA96" id="Text Box 420" o:spid="_x0000_s1036" type="#_x0000_t202" style="position:absolute;margin-left:356.65pt;margin-top:3.4pt;width:176.55pt;height:32.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" fillcolor="white [3201]" stroked="f" strokeweight=".5pt">
                <v:textbox>
                  <w:txbxContent>
                    <w:p w14:paraId="018AC5DA" w14:textId="77777777" w:rsidR="00761164" w:rsidRPr="006B7422" w:rsidRDefault="00761164"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43D4F5F7" w14:textId="77777777" w:rsidR="00761164" w:rsidRPr="006B7422" w:rsidRDefault="00761164"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6176" behindDoc="0" locked="0" layoutInCell="1" allowOverlap="1" wp14:anchorId="40C9C88B" wp14:editId="181F493A">
                <wp:simplePos x="0" y="0"/>
                <wp:positionH relativeFrom="column">
                  <wp:posOffset>73872</wp:posOffset>
                </wp:positionH>
                <wp:positionV relativeFrom="paragraph">
                  <wp:posOffset>198755</wp:posOffset>
                </wp:positionV>
                <wp:extent cx="719455" cy="194310"/>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719455" cy="194310"/>
                        </a:xfrm>
                        <a:prstGeom prst="rect">
                          <a:avLst/>
                        </a:prstGeom>
                        <a:noFill/>
                        <a:ln w="6350">
                          <a:noFill/>
                        </a:ln>
                      </wps:spPr>
                      <wps:txbx>
                        <w:txbxContent>
                          <w:p w14:paraId="29658134" w14:textId="77777777" w:rsidR="00761164" w:rsidRPr="007D4732" w:rsidRDefault="00761164" w:rsidP="00A17716">
                            <w:pPr>
                              <w:rPr>
                                <w:sz w:val="10"/>
                                <w:szCs w:val="10"/>
                              </w:rPr>
                            </w:pPr>
                            <w:r>
                              <w:rPr>
                                <w:sz w:val="10"/>
                                <w:szCs w:val="10"/>
                              </w:rPr>
                              <w:t>HTTPS REST API</w:t>
                            </w:r>
                          </w:p>
                          <w:p w14:paraId="361A6735" w14:textId="77777777" w:rsidR="00761164" w:rsidRPr="007D4732" w:rsidRDefault="00761164"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9C88B" id="Text Box 421" o:spid="_x0000_s1037" type="#_x0000_t202" style="position:absolute;margin-left:5.8pt;margin-top:15.65pt;width:56.65pt;height:15.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" filled="f" stroked="f" strokeweight=".5pt">
                <v:textbox>
                  <w:txbxContent>
                    <w:p w14:paraId="29658134" w14:textId="77777777" w:rsidR="00761164" w:rsidRPr="007D4732" w:rsidRDefault="00761164" w:rsidP="00A17716">
                      <w:pPr>
                        <w:rPr>
                          <w:sz w:val="10"/>
                          <w:szCs w:val="10"/>
                        </w:rPr>
                      </w:pPr>
                      <w:r>
                        <w:rPr>
                          <w:sz w:val="10"/>
                          <w:szCs w:val="10"/>
                        </w:rPr>
                        <w:t>HTTPS REST API</w:t>
                      </w:r>
                    </w:p>
                    <w:p w14:paraId="361A6735" w14:textId="77777777" w:rsidR="00761164" w:rsidRPr="007D4732" w:rsidRDefault="00761164"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5152" behindDoc="0" locked="0" layoutInCell="1" allowOverlap="1" wp14:anchorId="0348E98D" wp14:editId="1F347189">
                <wp:simplePos x="0" y="0"/>
                <wp:positionH relativeFrom="column">
                  <wp:posOffset>160443</wp:posOffset>
                </wp:positionH>
                <wp:positionV relativeFrom="paragraph">
                  <wp:posOffset>265006</wp:posOffset>
                </wp:positionV>
                <wp:extent cx="359833" cy="45719"/>
                <wp:effectExtent l="4762" t="0" r="7303" b="7302"/>
                <wp:wrapNone/>
                <wp:docPr id="422" name="Arrow: Left-Right 422"/>
                <wp:cNvGraphicFramePr/>
                <a:graphic xmlns:a="http://schemas.openxmlformats.org/drawingml/2006/main">
                  <a:graphicData uri="http://schemas.microsoft.com/office/word/2010/wordprocessingShape">
                    <wps:wsp>
                      <wps:cNvSpPr/>
                      <wps:spPr>
                        <a:xfrm rot="16200000">
                          <a:off x="0" y="0"/>
                          <a:ext cx="359833"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901AD" id="Arrow: Left-Right 422" o:spid="_x0000_s1026" type="#_x0000_t69" style="position:absolute;margin-left:12.65pt;margin-top:20.85pt;width:28.35pt;height:3.6pt;rotation:-9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" adj="1372" fillcolor="#fabf8f [1945]" stroked="f" strokeweight="2pt"/>
            </w:pict>
          </mc:Fallback>
        </mc:AlternateContent>
      </w:r>
      <w:r w:rsidRPr="00F458A0">
        <w:rPr>
          <w:noProof/>
        </w:rPr>
        <mc:AlternateContent>
          <mc:Choice Requires="wps">
            <w:drawing>
              <wp:anchor distT="0" distB="0" distL="114300" distR="114300" simplePos="0" relativeHeight="251807744" behindDoc="0" locked="0" layoutInCell="1" allowOverlap="1" wp14:anchorId="39F447CC" wp14:editId="6B734256">
                <wp:simplePos x="0" y="0"/>
                <wp:positionH relativeFrom="column">
                  <wp:posOffset>1623060</wp:posOffset>
                </wp:positionH>
                <wp:positionV relativeFrom="paragraph">
                  <wp:posOffset>218852</wp:posOffset>
                </wp:positionV>
                <wp:extent cx="412750" cy="190500"/>
                <wp:effectExtent l="0" t="22225" r="41275" b="41275"/>
                <wp:wrapNone/>
                <wp:docPr id="423" name="Arrow: Left-Right 423"/>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D916D" id="Arrow: Left-Right 423" o:spid="_x0000_s1026" type="#_x0000_t69" style="position:absolute;margin-left:127.8pt;margin-top:17.25pt;width:32.5pt;height:15pt;rotation:-9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" adj="4985" fillcolor="#4f81bd [3204]" strokecolor="white [3212]" strokeweight="2pt"/>
            </w:pict>
          </mc:Fallback>
        </mc:AlternateContent>
      </w:r>
    </w:p>
    <w:p w14:paraId="1D47F2D3" w14:textId="77777777" w:rsidR="00A17716" w:rsidRPr="00F458A0" w:rsidRDefault="00A17716" w:rsidP="00A17716">
      <w:r w:rsidRPr="00F458A0">
        <w:rPr>
          <w:noProof/>
        </w:rPr>
        <mc:AlternateContent>
          <mc:Choice Requires="wps">
            <w:drawing>
              <wp:anchor distT="0" distB="0" distL="114300" distR="114300" simplePos="0" relativeHeight="251815936" behindDoc="0" locked="0" layoutInCell="1" allowOverlap="1" wp14:anchorId="3FC4C64B" wp14:editId="7AF7F832">
                <wp:simplePos x="0" y="0"/>
                <wp:positionH relativeFrom="column">
                  <wp:posOffset>1532467</wp:posOffset>
                </wp:positionH>
                <wp:positionV relativeFrom="paragraph">
                  <wp:posOffset>84667</wp:posOffset>
                </wp:positionV>
                <wp:extent cx="2953385" cy="215265"/>
                <wp:effectExtent l="38100" t="0" r="18415" b="89535"/>
                <wp:wrapNone/>
                <wp:docPr id="424" name="Straight Arrow Connector 424"/>
                <wp:cNvGraphicFramePr/>
                <a:graphic xmlns:a="http://schemas.openxmlformats.org/drawingml/2006/main">
                  <a:graphicData uri="http://schemas.microsoft.com/office/word/2010/wordprocessingShape">
                    <wps:wsp>
                      <wps:cNvCnPr/>
                      <wps:spPr>
                        <a:xfrm flipH="1">
                          <a:off x="0" y="0"/>
                          <a:ext cx="2953385" cy="215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FA418" id="Straight Arrow Connector 424" o:spid="_x0000_s1026" type="#_x0000_t32" style="position:absolute;margin-left:120.65pt;margin-top:6.65pt;width:232.55pt;height:16.95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" strokecolor="black [3213]">
                <v:stroke endarrow="block"/>
              </v:shape>
            </w:pict>
          </mc:Fallback>
        </mc:AlternateContent>
      </w:r>
      <w:r w:rsidRPr="00F458A0">
        <w:rPr>
          <w:noProof/>
        </w:rPr>
        <mc:AlternateContent>
          <mc:Choice Requires="wps">
            <w:drawing>
              <wp:anchor distT="0" distB="0" distL="114300" distR="114300" simplePos="0" relativeHeight="251817984" behindDoc="0" locked="0" layoutInCell="1" allowOverlap="1" wp14:anchorId="15F984E9" wp14:editId="206CA41B">
                <wp:simplePos x="0" y="0"/>
                <wp:positionH relativeFrom="column">
                  <wp:posOffset>1278466</wp:posOffset>
                </wp:positionH>
                <wp:positionV relativeFrom="paragraph">
                  <wp:posOffset>85725</wp:posOffset>
                </wp:positionV>
                <wp:extent cx="3207385" cy="670138"/>
                <wp:effectExtent l="38100" t="0" r="12065" b="73025"/>
                <wp:wrapNone/>
                <wp:docPr id="425" name="Straight Arrow Connector 425"/>
                <wp:cNvGraphicFramePr/>
                <a:graphic xmlns:a="http://schemas.openxmlformats.org/drawingml/2006/main">
                  <a:graphicData uri="http://schemas.microsoft.com/office/word/2010/wordprocessingShape">
                    <wps:wsp>
                      <wps:cNvCnPr/>
                      <wps:spPr>
                        <a:xfrm flipH="1">
                          <a:off x="0" y="0"/>
                          <a:ext cx="3207385" cy="6701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814E3" id="Straight Arrow Connector 425" o:spid="_x0000_s1026" type="#_x0000_t32" style="position:absolute;margin-left:100.65pt;margin-top:6.75pt;width:252.55pt;height:52.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" strokecolor="black [3213]">
                <v:stroke endarrow="block"/>
              </v:shape>
            </w:pict>
          </mc:Fallback>
        </mc:AlternateContent>
      </w:r>
      <w:r w:rsidRPr="00F458A0">
        <w:rPr>
          <w:noProof/>
        </w:rPr>
        <mc:AlternateContent>
          <mc:Choice Requires="wps">
            <w:drawing>
              <wp:anchor distT="0" distB="0" distL="114300" distR="114300" simplePos="0" relativeHeight="251814912" behindDoc="0" locked="0" layoutInCell="1" allowOverlap="1" wp14:anchorId="02E061E6" wp14:editId="75186FF8">
                <wp:simplePos x="0" y="0"/>
                <wp:positionH relativeFrom="column">
                  <wp:posOffset>1786467</wp:posOffset>
                </wp:positionH>
                <wp:positionV relativeFrom="paragraph">
                  <wp:posOffset>36618</wp:posOffset>
                </wp:positionV>
                <wp:extent cx="2699385" cy="45719"/>
                <wp:effectExtent l="19050" t="76200" r="24765" b="50165"/>
                <wp:wrapNone/>
                <wp:docPr id="426" name="Straight Arrow Connector 426"/>
                <wp:cNvGraphicFramePr/>
                <a:graphic xmlns:a="http://schemas.openxmlformats.org/drawingml/2006/main">
                  <a:graphicData uri="http://schemas.microsoft.com/office/word/2010/wordprocessingShape">
                    <wps:wsp>
                      <wps:cNvCnPr/>
                      <wps:spPr>
                        <a:xfrm flipH="1" flipV="1">
                          <a:off x="0" y="0"/>
                          <a:ext cx="269938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8D291" id="Straight Arrow Connector 426" o:spid="_x0000_s1026" type="#_x0000_t32" style="position:absolute;margin-left:140.65pt;margin-top:2.9pt;width:212.55pt;height:3.6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" strokecolor="black [3213]">
                <v:stroke endarrow="block"/>
              </v:shape>
            </w:pict>
          </mc:Fallback>
        </mc:AlternateContent>
      </w:r>
      <w:r w:rsidRPr="00F458A0">
        <w:rPr>
          <w:noProof/>
        </w:rPr>
        <mc:AlternateContent>
          <mc:Choice Requires="wps">
            <w:drawing>
              <wp:anchor distT="0" distB="0" distL="114300" distR="114300" simplePos="0" relativeHeight="251822080" behindDoc="0" locked="0" layoutInCell="1" allowOverlap="1" wp14:anchorId="458C7EDF" wp14:editId="39EC12A5">
                <wp:simplePos x="0" y="0"/>
                <wp:positionH relativeFrom="column">
                  <wp:posOffset>81280</wp:posOffset>
                </wp:positionH>
                <wp:positionV relativeFrom="paragraph">
                  <wp:posOffset>144145</wp:posOffset>
                </wp:positionV>
                <wp:extent cx="719666" cy="249766"/>
                <wp:effectExtent l="0" t="0" r="4445" b="0"/>
                <wp:wrapNone/>
                <wp:docPr id="427" name="Text Box 427"/>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56920A67" w14:textId="77777777" w:rsidR="00761164" w:rsidRPr="006E361B" w:rsidRDefault="00761164" w:rsidP="00A17716">
                            <w:pPr>
                              <w:rPr>
                                <w:sz w:val="16"/>
                                <w:szCs w:val="16"/>
                              </w:rPr>
                            </w:pPr>
                            <w:r>
                              <w:rPr>
                                <w:sz w:val="16"/>
                                <w:szCs w:val="16"/>
                              </w:rPr>
                              <w:t>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7EDF" id="Text Box 427" o:spid="_x0000_s1038" type="#_x0000_t202" style="position:absolute;margin-left:6.4pt;margin-top:11.35pt;width:56.65pt;height:19.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" fillcolor="white [3201]" stroked="f" strokeweight=".5pt">
                <v:textbox>
                  <w:txbxContent>
                    <w:p w14:paraId="56920A67" w14:textId="77777777" w:rsidR="00761164" w:rsidRPr="006E361B" w:rsidRDefault="00761164" w:rsidP="00A17716">
                      <w:pPr>
                        <w:rPr>
                          <w:sz w:val="16"/>
                          <w:szCs w:val="16"/>
                        </w:rPr>
                      </w:pPr>
                      <w:r>
                        <w:rPr>
                          <w:sz w:val="16"/>
                          <w:szCs w:val="16"/>
                        </w:rPr>
                        <w:t>Business</w:t>
                      </w:r>
                    </w:p>
                  </w:txbxContent>
                </v:textbox>
              </v:shape>
            </w:pict>
          </mc:Fallback>
        </mc:AlternateContent>
      </w:r>
      <w:r w:rsidRPr="00F458A0">
        <w:rPr>
          <w:noProof/>
        </w:rPr>
        <mc:AlternateContent>
          <mc:Choice Requires="wps">
            <w:drawing>
              <wp:anchor distT="0" distB="0" distL="114300" distR="114300" simplePos="0" relativeHeight="251820032" behindDoc="0" locked="0" layoutInCell="1" allowOverlap="1" wp14:anchorId="3094116B" wp14:editId="3B6D08AB">
                <wp:simplePos x="0" y="0"/>
                <wp:positionH relativeFrom="column">
                  <wp:posOffset>825500</wp:posOffset>
                </wp:positionH>
                <wp:positionV relativeFrom="paragraph">
                  <wp:posOffset>9737</wp:posOffset>
                </wp:positionV>
                <wp:extent cx="181726" cy="541867"/>
                <wp:effectExtent l="38100" t="0" r="27940" b="10795"/>
                <wp:wrapNone/>
                <wp:docPr id="428" name="Left Brace 428"/>
                <wp:cNvGraphicFramePr/>
                <a:graphic xmlns:a="http://schemas.openxmlformats.org/drawingml/2006/main">
                  <a:graphicData uri="http://schemas.microsoft.com/office/word/2010/wordprocessingShape">
                    <wps:wsp>
                      <wps:cNvSpPr/>
                      <wps:spPr>
                        <a:xfrm>
                          <a:off x="0" y="0"/>
                          <a:ext cx="181726" cy="541867"/>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49929" id="Left Brace 428" o:spid="_x0000_s1026" type="#_x0000_t87" style="position:absolute;margin-left:65pt;margin-top:.75pt;width:14.3pt;height:42.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" adj="604,10987" strokecolor="black [3213]"/>
            </w:pict>
          </mc:Fallback>
        </mc:AlternateContent>
      </w:r>
      <w:r w:rsidRPr="00F458A0">
        <w:rPr>
          <w:noProof/>
        </w:rPr>
        <mc:AlternateContent>
          <mc:Choice Requires="wps">
            <w:drawing>
              <wp:anchor distT="0" distB="0" distL="114300" distR="114300" simplePos="0" relativeHeight="251806720" behindDoc="0" locked="0" layoutInCell="1" allowOverlap="1" wp14:anchorId="60F256F2" wp14:editId="4BFE5F0D">
                <wp:simplePos x="0" y="0"/>
                <wp:positionH relativeFrom="column">
                  <wp:posOffset>1348295</wp:posOffset>
                </wp:positionH>
                <wp:positionV relativeFrom="paragraph">
                  <wp:posOffset>195580</wp:posOffset>
                </wp:positionV>
                <wp:extent cx="412750" cy="190500"/>
                <wp:effectExtent l="0" t="22225" r="41275" b="41275"/>
                <wp:wrapNone/>
                <wp:docPr id="429" name="Arrow: Left-Right 429"/>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E72D" id="Arrow: Left-Right 429" o:spid="_x0000_s1026" type="#_x0000_t69" style="position:absolute;margin-left:106.15pt;margin-top:15.4pt;width:32.5pt;height:15pt;rotation:-9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" adj="4985" fillcolor="#4f81bd [3204]" strokecolor="white [3212]" strokeweight="2pt"/>
            </w:pict>
          </mc:Fallback>
        </mc:AlternateContent>
      </w:r>
    </w:p>
    <w:p w14:paraId="6C3B4AA9" w14:textId="77777777" w:rsidR="00A17716" w:rsidRPr="00F458A0" w:rsidRDefault="00A17716" w:rsidP="00A17716">
      <w:r w:rsidRPr="00F458A0">
        <w:rPr>
          <w:noProof/>
        </w:rPr>
        <mc:AlternateContent>
          <mc:Choice Requires="wps">
            <w:drawing>
              <wp:anchor distT="0" distB="0" distL="114300" distR="114300" simplePos="0" relativeHeight="251827200" behindDoc="0" locked="0" layoutInCell="1" allowOverlap="1" wp14:anchorId="78914717" wp14:editId="78614798">
                <wp:simplePos x="0" y="0"/>
                <wp:positionH relativeFrom="column">
                  <wp:posOffset>-65828</wp:posOffset>
                </wp:positionH>
                <wp:positionV relativeFrom="paragraph">
                  <wp:posOffset>235585</wp:posOffset>
                </wp:positionV>
                <wp:extent cx="791633" cy="194310"/>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791633" cy="194310"/>
                        </a:xfrm>
                        <a:prstGeom prst="rect">
                          <a:avLst/>
                        </a:prstGeom>
                        <a:noFill/>
                        <a:ln w="6350">
                          <a:noFill/>
                        </a:ln>
                      </wps:spPr>
                      <wps:txbx>
                        <w:txbxContent>
                          <w:p w14:paraId="68A0A4BD" w14:textId="77777777" w:rsidR="00761164" w:rsidRPr="007D4732" w:rsidRDefault="00761164" w:rsidP="00A17716">
                            <w:pPr>
                              <w:rPr>
                                <w:sz w:val="10"/>
                                <w:szCs w:val="10"/>
                              </w:rPr>
                            </w:pPr>
                            <w:r>
                              <w:rPr>
                                <w:sz w:val="10"/>
                                <w:szCs w:val="10"/>
                              </w:rPr>
                              <w:t>HTTPS FHIR REST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14717" id="Text Box 430" o:spid="_x0000_s1039" type="#_x0000_t202" style="position:absolute;margin-left:-5.2pt;margin-top:18.55pt;width:62.35pt;height:15.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" filled="f" stroked="f" strokeweight=".5pt">
                <v:textbox>
                  <w:txbxContent>
                    <w:p w14:paraId="68A0A4BD" w14:textId="77777777" w:rsidR="00761164" w:rsidRPr="007D4732" w:rsidRDefault="00761164" w:rsidP="00A17716">
                      <w:pPr>
                        <w:rPr>
                          <w:sz w:val="10"/>
                          <w:szCs w:val="10"/>
                        </w:rPr>
                      </w:pPr>
                      <w:r>
                        <w:rPr>
                          <w:sz w:val="10"/>
                          <w:szCs w:val="10"/>
                        </w:rPr>
                        <w:t>HTTPS FHIR REST API</w:t>
                      </w:r>
                    </w:p>
                  </w:txbxContent>
                </v:textbox>
              </v:shape>
            </w:pict>
          </mc:Fallback>
        </mc:AlternateContent>
      </w:r>
    </w:p>
    <w:p w14:paraId="39AC3692" w14:textId="77777777" w:rsidR="00A17716" w:rsidRPr="00F458A0" w:rsidRDefault="00A17716" w:rsidP="00A17716">
      <w:r w:rsidRPr="00F458A0">
        <w:rPr>
          <w:noProof/>
        </w:rPr>
        <mc:AlternateContent>
          <mc:Choice Requires="wps">
            <w:drawing>
              <wp:anchor distT="0" distB="0" distL="114300" distR="114300" simplePos="0" relativeHeight="251831296" behindDoc="0" locked="0" layoutInCell="1" allowOverlap="1" wp14:anchorId="4704975E" wp14:editId="162FC273">
                <wp:simplePos x="0" y="0"/>
                <wp:positionH relativeFrom="column">
                  <wp:posOffset>4017433</wp:posOffset>
                </wp:positionH>
                <wp:positionV relativeFrom="paragraph">
                  <wp:posOffset>280035</wp:posOffset>
                </wp:positionV>
                <wp:extent cx="952077" cy="194310"/>
                <wp:effectExtent l="0" t="0" r="0" b="0"/>
                <wp:wrapNone/>
                <wp:docPr id="431" name="Text Box 431"/>
                <wp:cNvGraphicFramePr/>
                <a:graphic xmlns:a="http://schemas.openxmlformats.org/drawingml/2006/main">
                  <a:graphicData uri="http://schemas.microsoft.com/office/word/2010/wordprocessingShape">
                    <wps:wsp>
                      <wps:cNvSpPr txBox="1"/>
                      <wps:spPr>
                        <a:xfrm>
                          <a:off x="0" y="0"/>
                          <a:ext cx="952077" cy="194310"/>
                        </a:xfrm>
                        <a:prstGeom prst="rect">
                          <a:avLst/>
                        </a:prstGeom>
                        <a:noFill/>
                        <a:ln w="6350">
                          <a:noFill/>
                        </a:ln>
                      </wps:spPr>
                      <wps:txbx>
                        <w:txbxContent>
                          <w:p w14:paraId="3546ECD5" w14:textId="77777777" w:rsidR="00761164" w:rsidRPr="007D4732" w:rsidRDefault="00761164" w:rsidP="00A17716">
                            <w:pPr>
                              <w:rPr>
                                <w:sz w:val="10"/>
                                <w:szCs w:val="10"/>
                              </w:rPr>
                            </w:pPr>
                            <w:r>
                              <w:rPr>
                                <w:sz w:val="10"/>
                                <w:szCs w:val="10"/>
                              </w:rPr>
                              <w:t>HTTPS REST API / MFT / FTP?</w:t>
                            </w:r>
                          </w:p>
                          <w:p w14:paraId="7CF8680A" w14:textId="77777777" w:rsidR="00761164" w:rsidRPr="007D4732" w:rsidRDefault="00761164"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4975E" id="Text Box 431" o:spid="_x0000_s1040" type="#_x0000_t202" style="position:absolute;margin-left:316.35pt;margin-top:22.05pt;width:74.95pt;height:15.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" filled="f" stroked="f" strokeweight=".5pt">
                <v:textbox>
                  <w:txbxContent>
                    <w:p w14:paraId="3546ECD5" w14:textId="77777777" w:rsidR="00761164" w:rsidRPr="007D4732" w:rsidRDefault="00761164" w:rsidP="00A17716">
                      <w:pPr>
                        <w:rPr>
                          <w:sz w:val="10"/>
                          <w:szCs w:val="10"/>
                        </w:rPr>
                      </w:pPr>
                      <w:r>
                        <w:rPr>
                          <w:sz w:val="10"/>
                          <w:szCs w:val="10"/>
                        </w:rPr>
                        <w:t>HTTPS REST API / MFT / FTP?</w:t>
                      </w:r>
                    </w:p>
                    <w:p w14:paraId="7CF8680A" w14:textId="77777777" w:rsidR="00761164" w:rsidRPr="007D4732" w:rsidRDefault="00761164"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8224" behindDoc="0" locked="0" layoutInCell="1" allowOverlap="1" wp14:anchorId="41436C53" wp14:editId="529F8EFB">
                <wp:simplePos x="0" y="0"/>
                <wp:positionH relativeFrom="column">
                  <wp:posOffset>84933</wp:posOffset>
                </wp:positionH>
                <wp:positionV relativeFrom="paragraph">
                  <wp:posOffset>50535</wp:posOffset>
                </wp:positionV>
                <wp:extent cx="497945" cy="45719"/>
                <wp:effectExtent l="0" t="2223" r="0" b="0"/>
                <wp:wrapNone/>
                <wp:docPr id="432" name="Arrow: Left-Right 432"/>
                <wp:cNvGraphicFramePr/>
                <a:graphic xmlns:a="http://schemas.openxmlformats.org/drawingml/2006/main">
                  <a:graphicData uri="http://schemas.microsoft.com/office/word/2010/wordprocessingShape">
                    <wps:wsp>
                      <wps:cNvSpPr/>
                      <wps:spPr>
                        <a:xfrm rot="16200000">
                          <a:off x="0" y="0"/>
                          <a:ext cx="497945"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274D" id="Arrow: Left-Right 432" o:spid="_x0000_s1026" type="#_x0000_t69" style="position:absolute;margin-left:6.7pt;margin-top:4pt;width:39.2pt;height:3.6pt;rotation:-9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" adj="992" fillcolor="#fabf8f [1945]" stroked="f" strokeweight="2pt"/>
            </w:pict>
          </mc:Fallback>
        </mc:AlternateContent>
      </w:r>
      <w:r w:rsidRPr="00F458A0">
        <w:rPr>
          <w:noProof/>
        </w:rPr>
        <mc:AlternateContent>
          <mc:Choice Requires="wps">
            <w:drawing>
              <wp:anchor distT="0" distB="0" distL="114300" distR="114300" simplePos="0" relativeHeight="251804672" behindDoc="0" locked="0" layoutInCell="1" allowOverlap="1" wp14:anchorId="4E3D236D" wp14:editId="1A84EA30">
                <wp:simplePos x="0" y="0"/>
                <wp:positionH relativeFrom="column">
                  <wp:posOffset>906587</wp:posOffset>
                </wp:positionH>
                <wp:positionV relativeFrom="paragraph">
                  <wp:posOffset>70803</wp:posOffset>
                </wp:positionV>
                <wp:extent cx="770554" cy="190500"/>
                <wp:effectExtent l="4128" t="14922" r="14922" b="33973"/>
                <wp:wrapNone/>
                <wp:docPr id="433" name="Arrow: Left-Right 433"/>
                <wp:cNvGraphicFramePr/>
                <a:graphic xmlns:a="http://schemas.openxmlformats.org/drawingml/2006/main">
                  <a:graphicData uri="http://schemas.microsoft.com/office/word/2010/wordprocessingShape">
                    <wps:wsp>
                      <wps:cNvSpPr/>
                      <wps:spPr>
                        <a:xfrm rot="16200000">
                          <a:off x="0" y="0"/>
                          <a:ext cx="770554"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F475C" id="Arrow: Left-Right 433" o:spid="_x0000_s1026" type="#_x0000_t69" style="position:absolute;margin-left:71.4pt;margin-top:5.6pt;width:60.65pt;height:15pt;rotation:-90;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" adj="2670" fillcolor="#4f81bd [3204]" strokecolor="white [3212]" strokeweight="2pt"/>
            </w:pict>
          </mc:Fallback>
        </mc:AlternateContent>
      </w:r>
    </w:p>
    <w:p w14:paraId="1EB65E93" w14:textId="77777777" w:rsidR="00A17716" w:rsidRPr="00F458A0" w:rsidRDefault="00A17716" w:rsidP="00A17716">
      <w:r w:rsidRPr="00F458A0">
        <w:rPr>
          <w:noProof/>
        </w:rPr>
        <mc:AlternateContent>
          <mc:Choice Requires="wps">
            <w:drawing>
              <wp:anchor distT="0" distB="0" distL="114300" distR="114300" simplePos="0" relativeHeight="251803648" behindDoc="0" locked="0" layoutInCell="1" allowOverlap="1" wp14:anchorId="7818E1E4" wp14:editId="6D9ED958">
                <wp:simplePos x="0" y="0"/>
                <wp:positionH relativeFrom="column">
                  <wp:posOffset>4356100</wp:posOffset>
                </wp:positionH>
                <wp:positionV relativeFrom="paragraph">
                  <wp:posOffset>189018</wp:posOffset>
                </wp:positionV>
                <wp:extent cx="448522" cy="439420"/>
                <wp:effectExtent l="38100" t="38100" r="27940" b="17780"/>
                <wp:wrapNone/>
                <wp:docPr id="434" name="Straight Arrow Connector 434"/>
                <wp:cNvGraphicFramePr/>
                <a:graphic xmlns:a="http://schemas.openxmlformats.org/drawingml/2006/main">
                  <a:graphicData uri="http://schemas.microsoft.com/office/word/2010/wordprocessingShape">
                    <wps:wsp>
                      <wps:cNvCnPr/>
                      <wps:spPr>
                        <a:xfrm flipH="1" flipV="1">
                          <a:off x="0" y="0"/>
                          <a:ext cx="448522" cy="4394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13B9C" id="Straight Arrow Connector 434" o:spid="_x0000_s1026" type="#_x0000_t32" style="position:absolute;margin-left:343pt;margin-top:14.9pt;width:35.3pt;height:34.6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" strokecolor="black [3213]">
                <v:stroke endarrow="block"/>
              </v:shape>
            </w:pict>
          </mc:Fallback>
        </mc:AlternateContent>
      </w:r>
      <w:r w:rsidRPr="00F458A0">
        <w:rPr>
          <w:noProof/>
        </w:rPr>
        <mc:AlternateContent>
          <mc:Choice Requires="wps">
            <w:drawing>
              <wp:anchor distT="0" distB="0" distL="114300" distR="114300" simplePos="0" relativeHeight="251829248" behindDoc="0" locked="0" layoutInCell="1" allowOverlap="1" wp14:anchorId="0204E601" wp14:editId="10F87089">
                <wp:simplePos x="0" y="0"/>
                <wp:positionH relativeFrom="column">
                  <wp:posOffset>-67732</wp:posOffset>
                </wp:positionH>
                <wp:positionV relativeFrom="paragraph">
                  <wp:posOffset>307868</wp:posOffset>
                </wp:positionV>
                <wp:extent cx="791633" cy="194310"/>
                <wp:effectExtent l="0" t="0" r="0" b="0"/>
                <wp:wrapNone/>
                <wp:docPr id="435" name="Text Box 435"/>
                <wp:cNvGraphicFramePr/>
                <a:graphic xmlns:a="http://schemas.openxmlformats.org/drawingml/2006/main">
                  <a:graphicData uri="http://schemas.microsoft.com/office/word/2010/wordprocessingShape">
                    <wps:wsp>
                      <wps:cNvSpPr txBox="1"/>
                      <wps:spPr>
                        <a:xfrm>
                          <a:off x="0" y="0"/>
                          <a:ext cx="791633" cy="194310"/>
                        </a:xfrm>
                        <a:prstGeom prst="rect">
                          <a:avLst/>
                        </a:prstGeom>
                        <a:noFill/>
                        <a:ln w="6350">
                          <a:noFill/>
                        </a:ln>
                      </wps:spPr>
                      <wps:txbx>
                        <w:txbxContent>
                          <w:p w14:paraId="30B55EBB" w14:textId="77777777" w:rsidR="00761164" w:rsidRPr="007D4732" w:rsidRDefault="00761164" w:rsidP="00A17716">
                            <w:pPr>
                              <w:rPr>
                                <w:sz w:val="10"/>
                                <w:szCs w:val="10"/>
                              </w:rPr>
                            </w:pPr>
                            <w:r>
                              <w:rPr>
                                <w:sz w:val="10"/>
                                <w:szCs w:val="10"/>
                              </w:rPr>
                              <w:t>HTTPS FHIR REST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4E601" id="Text Box 435" o:spid="_x0000_s1041" type="#_x0000_t202" style="position:absolute;margin-left:-5.35pt;margin-top:24.25pt;width:62.35pt;height:15.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" filled="f" stroked="f" strokeweight=".5pt">
                <v:textbox>
                  <w:txbxContent>
                    <w:p w14:paraId="30B55EBB" w14:textId="77777777" w:rsidR="00761164" w:rsidRPr="007D4732" w:rsidRDefault="00761164" w:rsidP="00A17716">
                      <w:pPr>
                        <w:rPr>
                          <w:sz w:val="10"/>
                          <w:szCs w:val="10"/>
                        </w:rPr>
                      </w:pPr>
                      <w:r>
                        <w:rPr>
                          <w:sz w:val="10"/>
                          <w:szCs w:val="10"/>
                        </w:rPr>
                        <w:t>HTTPS FHIR REST API</w:t>
                      </w:r>
                    </w:p>
                  </w:txbxContent>
                </v:textbox>
              </v:shape>
            </w:pict>
          </mc:Fallback>
        </mc:AlternateContent>
      </w:r>
      <w:r w:rsidRPr="00F458A0">
        <w:rPr>
          <w:noProof/>
        </w:rPr>
        <mc:AlternateContent>
          <mc:Choice Requires="wps">
            <w:drawing>
              <wp:anchor distT="0" distB="0" distL="114300" distR="114300" simplePos="0" relativeHeight="251823104" behindDoc="0" locked="0" layoutInCell="1" allowOverlap="1" wp14:anchorId="2601E5C8" wp14:editId="31D8E201">
                <wp:simplePos x="0" y="0"/>
                <wp:positionH relativeFrom="column">
                  <wp:posOffset>79163</wp:posOffset>
                </wp:positionH>
                <wp:positionV relativeFrom="paragraph">
                  <wp:posOffset>31750</wp:posOffset>
                </wp:positionV>
                <wp:extent cx="719666" cy="249766"/>
                <wp:effectExtent l="0" t="0" r="4445" b="0"/>
                <wp:wrapNone/>
                <wp:docPr id="436" name="Text Box 436"/>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4FA57D37" w14:textId="77777777" w:rsidR="00761164" w:rsidRPr="006E361B" w:rsidRDefault="00761164" w:rsidP="00A17716">
                            <w:pPr>
                              <w:rPr>
                                <w:sz w:val="16"/>
                                <w:szCs w:val="16"/>
                              </w:rPr>
                            </w:pPr>
                            <w:r>
                              <w:rPr>
                                <w:sz w:val="16"/>
                                <w:szCs w:val="16"/>
                              </w:rPr>
                              <w:t>Messaging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1E5C8" id="Text Box 436" o:spid="_x0000_s1042" type="#_x0000_t202" style="position:absolute;margin-left:6.25pt;margin-top:2.5pt;width:56.65pt;height:19.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" fillcolor="white [3201]" stroked="f" strokeweight=".5pt">
                <v:textbox>
                  <w:txbxContent>
                    <w:p w14:paraId="4FA57D37" w14:textId="77777777" w:rsidR="00761164" w:rsidRPr="006E361B" w:rsidRDefault="00761164" w:rsidP="00A17716">
                      <w:pPr>
                        <w:rPr>
                          <w:sz w:val="16"/>
                          <w:szCs w:val="16"/>
                        </w:rPr>
                      </w:pPr>
                      <w:r>
                        <w:rPr>
                          <w:sz w:val="16"/>
                          <w:szCs w:val="16"/>
                        </w:rPr>
                        <w:t>Messaging</w:t>
                      </w:r>
                    </w:p>
                  </w:txbxContent>
                </v:textbox>
              </v:shape>
            </w:pict>
          </mc:Fallback>
        </mc:AlternateContent>
      </w:r>
      <w:r w:rsidRPr="00F458A0">
        <w:rPr>
          <w:noProof/>
        </w:rPr>
        <mc:AlternateContent>
          <mc:Choice Requires="wps">
            <w:drawing>
              <wp:anchor distT="0" distB="0" distL="114300" distR="114300" simplePos="0" relativeHeight="251805696" behindDoc="0" locked="0" layoutInCell="1" allowOverlap="1" wp14:anchorId="68630A9D" wp14:editId="3A9B2977">
                <wp:simplePos x="0" y="0"/>
                <wp:positionH relativeFrom="column">
                  <wp:posOffset>1038448</wp:posOffset>
                </wp:positionH>
                <wp:positionV relativeFrom="paragraph">
                  <wp:posOffset>190500</wp:posOffset>
                </wp:positionV>
                <wp:extent cx="159993" cy="488538"/>
                <wp:effectExtent l="19050" t="19050" r="12065" b="26035"/>
                <wp:wrapNone/>
                <wp:docPr id="437" name="Arrow: Down 437"/>
                <wp:cNvGraphicFramePr/>
                <a:graphic xmlns:a="http://schemas.openxmlformats.org/drawingml/2006/main">
                  <a:graphicData uri="http://schemas.microsoft.com/office/word/2010/wordprocessingShape">
                    <wps:wsp>
                      <wps:cNvSpPr/>
                      <wps:spPr>
                        <a:xfrm rot="10800000">
                          <a:off x="0" y="0"/>
                          <a:ext cx="159993" cy="488538"/>
                        </a:xfrm>
                        <a:prstGeom prst="down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10B6F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37" o:spid="_x0000_s1026" type="#_x0000_t67" style="position:absolute;margin-left:81.75pt;margin-top:15pt;width:12.6pt;height:38.45pt;rotation:18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" adj="18063" fillcolor="#4f81bd [3204]" strokecolor="white [3212]" strokeweight="2pt"/>
            </w:pict>
          </mc:Fallback>
        </mc:AlternateContent>
      </w:r>
      <w:r w:rsidRPr="00F458A0">
        <w:rPr>
          <w:noProof/>
        </w:rPr>
        <mc:AlternateContent>
          <mc:Choice Requires="wps">
            <w:drawing>
              <wp:anchor distT="0" distB="0" distL="114300" distR="114300" simplePos="0" relativeHeight="251800576" behindDoc="0" locked="0" layoutInCell="1" allowOverlap="1" wp14:anchorId="6D927A71" wp14:editId="27703471">
                <wp:simplePos x="0" y="0"/>
                <wp:positionH relativeFrom="column">
                  <wp:posOffset>3831640</wp:posOffset>
                </wp:positionH>
                <wp:positionV relativeFrom="paragraph">
                  <wp:posOffset>74706</wp:posOffset>
                </wp:positionV>
                <wp:extent cx="1353643" cy="190500"/>
                <wp:effectExtent l="19050" t="19050" r="18415" b="38100"/>
                <wp:wrapNone/>
                <wp:docPr id="438" name="Arrow: Left-Right 438"/>
                <wp:cNvGraphicFramePr/>
                <a:graphic xmlns:a="http://schemas.openxmlformats.org/drawingml/2006/main">
                  <a:graphicData uri="http://schemas.microsoft.com/office/word/2010/wordprocessingShape">
                    <wps:wsp>
                      <wps:cNvSpPr/>
                      <wps:spPr>
                        <a:xfrm>
                          <a:off x="0" y="0"/>
                          <a:ext cx="1353643"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97C13" id="Arrow: Left-Right 438" o:spid="_x0000_s1026" type="#_x0000_t69" style="position:absolute;margin-left:301.7pt;margin-top:5.9pt;width:106.6pt;height: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" adj="1520" fillcolor="#4f81bd [3204]" strokecolor="white [3212]" strokeweight="2pt"/>
            </w:pict>
          </mc:Fallback>
        </mc:AlternateContent>
      </w:r>
      <w:r w:rsidRPr="00F458A0">
        <w:rPr>
          <w:noProof/>
        </w:rPr>
        <mc:AlternateContent>
          <mc:Choice Requires="wps">
            <w:drawing>
              <wp:anchor distT="0" distB="0" distL="114300" distR="114300" simplePos="0" relativeHeight="251799552" behindDoc="0" locked="0" layoutInCell="1" allowOverlap="1" wp14:anchorId="1698A267" wp14:editId="789B0A9A">
                <wp:simplePos x="0" y="0"/>
                <wp:positionH relativeFrom="column">
                  <wp:posOffset>5032882</wp:posOffset>
                </wp:positionH>
                <wp:positionV relativeFrom="paragraph">
                  <wp:posOffset>34925</wp:posOffset>
                </wp:positionV>
                <wp:extent cx="1384399" cy="272415"/>
                <wp:effectExtent l="0" t="0" r="25400" b="13335"/>
                <wp:wrapNone/>
                <wp:docPr id="439" name="Text Box 439"/>
                <wp:cNvGraphicFramePr/>
                <a:graphic xmlns:a="http://schemas.openxmlformats.org/drawingml/2006/main">
                  <a:graphicData uri="http://schemas.microsoft.com/office/word/2010/wordprocessingShape">
                    <wps:wsp>
                      <wps:cNvSpPr txBox="1"/>
                      <wps:spPr>
                        <a:xfrm>
                          <a:off x="0" y="0"/>
                          <a:ext cx="1384399" cy="272415"/>
                        </a:xfrm>
                        <a:prstGeom prst="rect">
                          <a:avLst/>
                        </a:prstGeom>
                        <a:solidFill>
                          <a:schemeClr val="accent6">
                            <a:lumMod val="40000"/>
                            <a:lumOff val="60000"/>
                          </a:schemeClr>
                        </a:solidFill>
                        <a:ln w="6350">
                          <a:solidFill>
                            <a:prstClr val="black"/>
                          </a:solidFill>
                        </a:ln>
                      </wps:spPr>
                      <wps:txbx>
                        <w:txbxContent>
                          <w:p w14:paraId="0D32A18F" w14:textId="77777777" w:rsidR="00761164" w:rsidRPr="008C64C2" w:rsidRDefault="00761164" w:rsidP="00A17716">
                            <w:pPr>
                              <w:jc w:val="center"/>
                            </w:pPr>
                            <w:r w:rsidRPr="008C64C2">
                              <w:t>FSC</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8A267" id="Text Box 439" o:spid="_x0000_s1043" type="#_x0000_t202" style="position:absolute;margin-left:396.3pt;margin-top:2.75pt;width:109pt;height:21.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" fillcolor="#fbd4b4 [1305]" strokeweight=".5pt">
                <v:textbox>
                  <w:txbxContent>
                    <w:p w14:paraId="0D32A18F" w14:textId="77777777" w:rsidR="00761164" w:rsidRPr="008C64C2" w:rsidRDefault="00761164" w:rsidP="00A17716">
                      <w:pPr>
                        <w:jc w:val="center"/>
                      </w:pPr>
                      <w:r w:rsidRPr="008C64C2">
                        <w:t>FSC</w:t>
                      </w:r>
                      <w:r>
                        <w:t xml:space="preserve"> *</w:t>
                      </w:r>
                    </w:p>
                  </w:txbxContent>
                </v:textbox>
              </v:shape>
            </w:pict>
          </mc:Fallback>
        </mc:AlternateContent>
      </w:r>
      <w:r w:rsidRPr="00F458A0">
        <w:rPr>
          <w:noProof/>
        </w:rPr>
        <mc:AlternateContent>
          <mc:Choice Requires="wps">
            <w:drawing>
              <wp:anchor distT="0" distB="0" distL="114300" distR="114300" simplePos="0" relativeHeight="251797504" behindDoc="0" locked="0" layoutInCell="1" allowOverlap="1" wp14:anchorId="6EF2B732" wp14:editId="706ADFBD">
                <wp:simplePos x="0" y="0"/>
                <wp:positionH relativeFrom="column">
                  <wp:posOffset>1040765</wp:posOffset>
                </wp:positionH>
                <wp:positionV relativeFrom="paragraph">
                  <wp:posOffset>33733</wp:posOffset>
                </wp:positionV>
                <wp:extent cx="2933065" cy="272415"/>
                <wp:effectExtent l="0" t="0" r="19685" b="13335"/>
                <wp:wrapNone/>
                <wp:docPr id="440" name="Text Box 440"/>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3">
                            <a:lumMod val="20000"/>
                            <a:lumOff val="80000"/>
                          </a:schemeClr>
                        </a:solidFill>
                        <a:ln w="6350">
                          <a:solidFill>
                            <a:prstClr val="black"/>
                          </a:solidFill>
                        </a:ln>
                      </wps:spPr>
                      <wps:txbx>
                        <w:txbxContent>
                          <w:p w14:paraId="640F2CE1" w14:textId="77777777" w:rsidR="00761164" w:rsidRPr="009D12EA" w:rsidRDefault="00761164" w:rsidP="00A17716">
                            <w:pPr>
                              <w:jc w:val="center"/>
                            </w:pPr>
                            <w:r>
                              <w:t>Enterprise Service 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2B732" id="Text Box 440" o:spid="_x0000_s1044" type="#_x0000_t202" style="position:absolute;margin-left:81.95pt;margin-top:2.65pt;width:230.95pt;height:21.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" fillcolor="#eaf1dd [662]" strokeweight=".5pt">
                <v:textbox>
                  <w:txbxContent>
                    <w:p w14:paraId="640F2CE1" w14:textId="77777777" w:rsidR="00761164" w:rsidRPr="009D12EA" w:rsidRDefault="00761164" w:rsidP="00A17716">
                      <w:pPr>
                        <w:jc w:val="center"/>
                      </w:pPr>
                      <w:r>
                        <w:t>Enterprise Service Bus</w:t>
                      </w:r>
                    </w:p>
                  </w:txbxContent>
                </v:textbox>
              </v:shape>
            </w:pict>
          </mc:Fallback>
        </mc:AlternateContent>
      </w:r>
    </w:p>
    <w:p w14:paraId="5556F795" w14:textId="77777777" w:rsidR="00A17716" w:rsidRPr="00F458A0" w:rsidRDefault="00A17716" w:rsidP="00A17716">
      <w:r w:rsidRPr="00F458A0">
        <w:rPr>
          <w:noProof/>
        </w:rPr>
        <w:lastRenderedPageBreak/>
        <mc:AlternateContent>
          <mc:Choice Requires="wps">
            <w:drawing>
              <wp:anchor distT="0" distB="0" distL="114300" distR="114300" simplePos="0" relativeHeight="251816960" behindDoc="0" locked="0" layoutInCell="1" allowOverlap="1" wp14:anchorId="4F164920" wp14:editId="25002705">
                <wp:simplePos x="0" y="0"/>
                <wp:positionH relativeFrom="column">
                  <wp:posOffset>1100667</wp:posOffset>
                </wp:positionH>
                <wp:positionV relativeFrom="paragraph">
                  <wp:posOffset>165734</wp:posOffset>
                </wp:positionV>
                <wp:extent cx="3704166" cy="313267"/>
                <wp:effectExtent l="0" t="57150" r="10795" b="29845"/>
                <wp:wrapNone/>
                <wp:docPr id="441" name="Straight Arrow Connector 441"/>
                <wp:cNvGraphicFramePr/>
                <a:graphic xmlns:a="http://schemas.openxmlformats.org/drawingml/2006/main">
                  <a:graphicData uri="http://schemas.microsoft.com/office/word/2010/wordprocessingShape">
                    <wps:wsp>
                      <wps:cNvCnPr/>
                      <wps:spPr>
                        <a:xfrm flipH="1" flipV="1">
                          <a:off x="0" y="0"/>
                          <a:ext cx="3704166" cy="3132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D9988" id="Straight Arrow Connector 441" o:spid="_x0000_s1026" type="#_x0000_t32" style="position:absolute;margin-left:86.65pt;margin-top:13.05pt;width:291.65pt;height:24.65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" strokecolor="black [3213]">
                <v:stroke endarrow="block"/>
              </v:shape>
            </w:pict>
          </mc:Fallback>
        </mc:AlternateContent>
      </w:r>
      <w:r w:rsidRPr="00F458A0">
        <w:rPr>
          <w:noProof/>
        </w:rPr>
        <mc:AlternateContent>
          <mc:Choice Requires="wps">
            <w:drawing>
              <wp:anchor distT="0" distB="0" distL="114300" distR="114300" simplePos="0" relativeHeight="251802624" behindDoc="0" locked="0" layoutInCell="1" allowOverlap="1" wp14:anchorId="11E5AEDB" wp14:editId="3371B857">
                <wp:simplePos x="0" y="0"/>
                <wp:positionH relativeFrom="column">
                  <wp:posOffset>4725882</wp:posOffset>
                </wp:positionH>
                <wp:positionV relativeFrom="paragraph">
                  <wp:posOffset>258445</wp:posOffset>
                </wp:positionV>
                <wp:extent cx="181610" cy="327449"/>
                <wp:effectExtent l="38100" t="0" r="27940" b="15875"/>
                <wp:wrapNone/>
                <wp:docPr id="442" name="Left Brace 442"/>
                <wp:cNvGraphicFramePr/>
                <a:graphic xmlns:a="http://schemas.openxmlformats.org/drawingml/2006/main">
                  <a:graphicData uri="http://schemas.microsoft.com/office/word/2010/wordprocessingShape">
                    <wps:wsp>
                      <wps:cNvSpPr/>
                      <wps:spPr>
                        <a:xfrm>
                          <a:off x="0" y="0"/>
                          <a:ext cx="181610" cy="327449"/>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8128" id="Left Brace 442" o:spid="_x0000_s1026" type="#_x0000_t87" style="position:absolute;margin-left:372.1pt;margin-top:20.35pt;width:14.3pt;height:25.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" adj="998,10987" strokecolor="black [3213]"/>
            </w:pict>
          </mc:Fallback>
        </mc:AlternateContent>
      </w:r>
      <w:r w:rsidRPr="00F458A0">
        <w:rPr>
          <w:noProof/>
        </w:rPr>
        <mc:AlternateContent>
          <mc:Choice Requires="wps">
            <w:drawing>
              <wp:anchor distT="0" distB="0" distL="114300" distR="114300" simplePos="0" relativeHeight="251801600" behindDoc="0" locked="0" layoutInCell="1" allowOverlap="1" wp14:anchorId="2CB99E99" wp14:editId="680627E0">
                <wp:simplePos x="0" y="0"/>
                <wp:positionH relativeFrom="column">
                  <wp:posOffset>4834467</wp:posOffset>
                </wp:positionH>
                <wp:positionV relativeFrom="paragraph">
                  <wp:posOffset>136103</wp:posOffset>
                </wp:positionV>
                <wp:extent cx="1875366" cy="567266"/>
                <wp:effectExtent l="0" t="0" r="0" b="4445"/>
                <wp:wrapNone/>
                <wp:docPr id="443" name="Text Box 443"/>
                <wp:cNvGraphicFramePr/>
                <a:graphic xmlns:a="http://schemas.openxmlformats.org/drawingml/2006/main">
                  <a:graphicData uri="http://schemas.microsoft.com/office/word/2010/wordprocessingShape">
                    <wps:wsp>
                      <wps:cNvSpPr txBox="1"/>
                      <wps:spPr>
                        <a:xfrm>
                          <a:off x="0" y="0"/>
                          <a:ext cx="1875366" cy="567266"/>
                        </a:xfrm>
                        <a:prstGeom prst="rect">
                          <a:avLst/>
                        </a:prstGeom>
                        <a:solidFill>
                          <a:schemeClr val="lt1"/>
                        </a:solidFill>
                        <a:ln w="6350">
                          <a:noFill/>
                        </a:ln>
                      </wps:spPr>
                      <wps:txbx>
                        <w:txbxContent>
                          <w:p w14:paraId="7FCD6C55" w14:textId="77777777" w:rsidR="00761164" w:rsidRPr="006B7422" w:rsidRDefault="00761164"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06C206CC" w14:textId="77777777" w:rsidR="00761164" w:rsidRPr="006B7422" w:rsidRDefault="00761164"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99E99" id="Text Box 443" o:spid="_x0000_s1045" type="#_x0000_t202" style="position:absolute;margin-left:380.65pt;margin-top:10.7pt;width:147.65pt;height:44.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" fillcolor="white [3201]" stroked="f" strokeweight=".5pt">
                <v:textbox>
                  <w:txbxContent>
                    <w:p w14:paraId="7FCD6C55" w14:textId="77777777" w:rsidR="00761164" w:rsidRPr="006B7422" w:rsidRDefault="00761164"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06C206CC" w14:textId="77777777" w:rsidR="00761164" w:rsidRPr="006B7422" w:rsidRDefault="00761164"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30272" behindDoc="0" locked="0" layoutInCell="1" allowOverlap="1" wp14:anchorId="4F34A37A" wp14:editId="317056C3">
                <wp:simplePos x="0" y="0"/>
                <wp:positionH relativeFrom="column">
                  <wp:posOffset>120015</wp:posOffset>
                </wp:positionH>
                <wp:positionV relativeFrom="paragraph">
                  <wp:posOffset>112818</wp:posOffset>
                </wp:positionV>
                <wp:extent cx="414761" cy="45719"/>
                <wp:effectExtent l="0" t="5715" r="0" b="0"/>
                <wp:wrapNone/>
                <wp:docPr id="444" name="Arrow: Left-Right 444"/>
                <wp:cNvGraphicFramePr/>
                <a:graphic xmlns:a="http://schemas.openxmlformats.org/drawingml/2006/main">
                  <a:graphicData uri="http://schemas.microsoft.com/office/word/2010/wordprocessingShape">
                    <wps:wsp>
                      <wps:cNvSpPr/>
                      <wps:spPr>
                        <a:xfrm rot="16200000">
                          <a:off x="0" y="0"/>
                          <a:ext cx="414761"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5A89C" id="Arrow: Left-Right 444" o:spid="_x0000_s1026" type="#_x0000_t69" style="position:absolute;margin-left:9.45pt;margin-top:8.9pt;width:32.65pt;height:3.6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" adj="1190" fillcolor="#fabf8f [1945]" stroked="f" strokeweight="2pt"/>
            </w:pict>
          </mc:Fallback>
        </mc:AlternateContent>
      </w:r>
      <w:r w:rsidRPr="00F458A0">
        <w:rPr>
          <w:noProof/>
        </w:rPr>
        <mc:AlternateContent>
          <mc:Choice Requires="wps">
            <w:drawing>
              <wp:anchor distT="0" distB="0" distL="114300" distR="114300" simplePos="0" relativeHeight="251824128" behindDoc="0" locked="0" layoutInCell="1" allowOverlap="1" wp14:anchorId="3DBD4FB5" wp14:editId="22A79691">
                <wp:simplePos x="0" y="0"/>
                <wp:positionH relativeFrom="column">
                  <wp:posOffset>79375</wp:posOffset>
                </wp:positionH>
                <wp:positionV relativeFrom="paragraph">
                  <wp:posOffset>285115</wp:posOffset>
                </wp:positionV>
                <wp:extent cx="719455" cy="249555"/>
                <wp:effectExtent l="0" t="0" r="4445" b="0"/>
                <wp:wrapNone/>
                <wp:docPr id="445" name="Text Box 445"/>
                <wp:cNvGraphicFramePr/>
                <a:graphic xmlns:a="http://schemas.openxmlformats.org/drawingml/2006/main">
                  <a:graphicData uri="http://schemas.microsoft.com/office/word/2010/wordprocessingShape">
                    <wps:wsp>
                      <wps:cNvSpPr txBox="1"/>
                      <wps:spPr>
                        <a:xfrm>
                          <a:off x="0" y="0"/>
                          <a:ext cx="719455" cy="249555"/>
                        </a:xfrm>
                        <a:prstGeom prst="rect">
                          <a:avLst/>
                        </a:prstGeom>
                        <a:solidFill>
                          <a:schemeClr val="lt1"/>
                        </a:solidFill>
                        <a:ln w="6350">
                          <a:noFill/>
                        </a:ln>
                      </wps:spPr>
                      <wps:txbx>
                        <w:txbxContent>
                          <w:p w14:paraId="6D0C1118" w14:textId="77777777" w:rsidR="00761164" w:rsidRPr="006E361B" w:rsidRDefault="00761164" w:rsidP="00A17716">
                            <w:pPr>
                              <w:rPr>
                                <w:sz w:val="16"/>
                                <w:szCs w:val="16"/>
                              </w:rPr>
                            </w:pPr>
                            <w:r>
                              <w:rPr>
                                <w:sz w:val="16"/>
                                <w:szCs w:val="16"/>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D4FB5" id="Text Box 445" o:spid="_x0000_s1046" type="#_x0000_t202" style="position:absolute;margin-left:6.25pt;margin-top:22.45pt;width:56.65pt;height:19.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" fillcolor="white [3201]" stroked="f" strokeweight=".5pt">
                <v:textbox>
                  <w:txbxContent>
                    <w:p w14:paraId="6D0C1118" w14:textId="77777777" w:rsidR="00761164" w:rsidRPr="006E361B" w:rsidRDefault="00761164" w:rsidP="00A17716">
                      <w:pPr>
                        <w:rPr>
                          <w:sz w:val="16"/>
                          <w:szCs w:val="16"/>
                        </w:rPr>
                      </w:pPr>
                      <w:r>
                        <w:rPr>
                          <w:sz w:val="16"/>
                          <w:szCs w:val="16"/>
                        </w:rPr>
                        <w:t>Services</w:t>
                      </w:r>
                    </w:p>
                  </w:txbxContent>
                </v:textbox>
              </v:shape>
            </w:pict>
          </mc:Fallback>
        </mc:AlternateContent>
      </w:r>
      <w:r w:rsidRPr="00F458A0">
        <w:rPr>
          <w:noProof/>
        </w:rPr>
        <mc:AlternateContent>
          <mc:Choice Requires="wps">
            <w:drawing>
              <wp:anchor distT="0" distB="0" distL="114300" distR="114300" simplePos="0" relativeHeight="251809792" behindDoc="0" locked="0" layoutInCell="1" allowOverlap="1" wp14:anchorId="1247FAEA" wp14:editId="6E71AC5C">
                <wp:simplePos x="0" y="0"/>
                <wp:positionH relativeFrom="column">
                  <wp:posOffset>5814731</wp:posOffset>
                </wp:positionH>
                <wp:positionV relativeFrom="paragraph">
                  <wp:posOffset>37035</wp:posOffset>
                </wp:positionV>
                <wp:extent cx="955838" cy="198902"/>
                <wp:effectExtent l="0" t="0" r="0" b="0"/>
                <wp:wrapNone/>
                <wp:docPr id="446" name="Text Box 446"/>
                <wp:cNvGraphicFramePr/>
                <a:graphic xmlns:a="http://schemas.openxmlformats.org/drawingml/2006/main">
                  <a:graphicData uri="http://schemas.microsoft.com/office/word/2010/wordprocessingShape">
                    <wps:wsp>
                      <wps:cNvSpPr txBox="1"/>
                      <wps:spPr>
                        <a:xfrm>
                          <a:off x="0" y="0"/>
                          <a:ext cx="955838" cy="198902"/>
                        </a:xfrm>
                        <a:prstGeom prst="rect">
                          <a:avLst/>
                        </a:prstGeom>
                        <a:solidFill>
                          <a:schemeClr val="lt1"/>
                        </a:solidFill>
                        <a:ln w="6350">
                          <a:noFill/>
                        </a:ln>
                      </wps:spPr>
                      <wps:txbx>
                        <w:txbxContent>
                          <w:p w14:paraId="189AB0DA" w14:textId="77777777" w:rsidR="00761164" w:rsidRPr="00F255F0" w:rsidRDefault="00761164" w:rsidP="00A17716">
                            <w:pPr>
                              <w:rPr>
                                <w:sz w:val="10"/>
                                <w:szCs w:val="10"/>
                              </w:rPr>
                            </w:pPr>
                            <w:r w:rsidRPr="00F255F0">
                              <w:rPr>
                                <w:sz w:val="10"/>
                                <w:szCs w:val="10"/>
                              </w:rPr>
                              <w:t xml:space="preserve">* </w:t>
                            </w:r>
                            <w:r>
                              <w:rPr>
                                <w:sz w:val="10"/>
                                <w:szCs w:val="10"/>
                              </w:rPr>
                              <w:t xml:space="preserve">will </w:t>
                            </w:r>
                            <w:r w:rsidRPr="00F255F0">
                              <w:rPr>
                                <w:sz w:val="10"/>
                                <w:szCs w:val="10"/>
                              </w:rPr>
                              <w:t>FSC also</w:t>
                            </w:r>
                            <w:r>
                              <w:rPr>
                                <w:sz w:val="10"/>
                                <w:szCs w:val="10"/>
                              </w:rPr>
                              <w:t xml:space="preserve"> use</w:t>
                            </w:r>
                            <w:r w:rsidRPr="00F255F0">
                              <w:rPr>
                                <w:sz w:val="10"/>
                                <w:szCs w:val="10"/>
                              </w:rPr>
                              <w:t xml:space="preserve"> FHIR?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7FAEA" id="Text Box 446" o:spid="_x0000_s1047" type="#_x0000_t202" style="position:absolute;margin-left:457.85pt;margin-top:2.9pt;width:75.2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" fillcolor="white [3201]" stroked="f" strokeweight=".5pt">
                <v:textbox>
                  <w:txbxContent>
                    <w:p w14:paraId="189AB0DA" w14:textId="77777777" w:rsidR="00761164" w:rsidRPr="00F255F0" w:rsidRDefault="00761164" w:rsidP="00A17716">
                      <w:pPr>
                        <w:rPr>
                          <w:sz w:val="10"/>
                          <w:szCs w:val="10"/>
                        </w:rPr>
                      </w:pPr>
                      <w:r w:rsidRPr="00F255F0">
                        <w:rPr>
                          <w:sz w:val="10"/>
                          <w:szCs w:val="10"/>
                        </w:rPr>
                        <w:t xml:space="preserve">* </w:t>
                      </w:r>
                      <w:r>
                        <w:rPr>
                          <w:sz w:val="10"/>
                          <w:szCs w:val="10"/>
                        </w:rPr>
                        <w:t xml:space="preserve">will </w:t>
                      </w:r>
                      <w:r w:rsidRPr="00F255F0">
                        <w:rPr>
                          <w:sz w:val="10"/>
                          <w:szCs w:val="10"/>
                        </w:rPr>
                        <w:t>FSC also</w:t>
                      </w:r>
                      <w:r>
                        <w:rPr>
                          <w:sz w:val="10"/>
                          <w:szCs w:val="10"/>
                        </w:rPr>
                        <w:t xml:space="preserve"> use</w:t>
                      </w:r>
                      <w:r w:rsidRPr="00F255F0">
                        <w:rPr>
                          <w:sz w:val="10"/>
                          <w:szCs w:val="10"/>
                        </w:rPr>
                        <w:t xml:space="preserve"> FHIR?</w:t>
                      </w:r>
                    </w:p>
                  </w:txbxContent>
                </v:textbox>
              </v:shape>
            </w:pict>
          </mc:Fallback>
        </mc:AlternateContent>
      </w:r>
    </w:p>
    <w:p w14:paraId="0464E23A" w14:textId="77777777" w:rsidR="00A17716" w:rsidRPr="00F458A0" w:rsidRDefault="00A17716" w:rsidP="00A17716">
      <w:r w:rsidRPr="00F458A0">
        <w:rPr>
          <w:noProof/>
        </w:rPr>
        <mc:AlternateContent>
          <mc:Choice Requires="wps">
            <w:drawing>
              <wp:anchor distT="0" distB="0" distL="114300" distR="114300" simplePos="0" relativeHeight="251798528" behindDoc="0" locked="0" layoutInCell="1" allowOverlap="1" wp14:anchorId="19EE3EF5" wp14:editId="63F20874">
                <wp:simplePos x="0" y="0"/>
                <wp:positionH relativeFrom="column">
                  <wp:posOffset>1040130</wp:posOffset>
                </wp:positionH>
                <wp:positionV relativeFrom="paragraph">
                  <wp:posOffset>27227</wp:posOffset>
                </wp:positionV>
                <wp:extent cx="2933065" cy="272415"/>
                <wp:effectExtent l="0" t="0" r="19685" b="13335"/>
                <wp:wrapNone/>
                <wp:docPr id="447" name="Text Box 447"/>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3">
                            <a:lumMod val="60000"/>
                            <a:lumOff val="40000"/>
                          </a:schemeClr>
                        </a:solidFill>
                        <a:ln w="6350">
                          <a:solidFill>
                            <a:prstClr val="black"/>
                          </a:solidFill>
                        </a:ln>
                      </wps:spPr>
                      <wps:txbx>
                        <w:txbxContent>
                          <w:p w14:paraId="0DF6CE46" w14:textId="77777777" w:rsidR="00761164" w:rsidRPr="009D12EA" w:rsidRDefault="00761164" w:rsidP="00A17716">
                            <w:pPr>
                              <w:jc w:val="center"/>
                            </w:pPr>
                            <w:r>
                              <w:t>FHIR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E3EF5" id="Text Box 447" o:spid="_x0000_s1048" type="#_x0000_t202" style="position:absolute;margin-left:81.9pt;margin-top:2.15pt;width:230.95pt;height:21.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" fillcolor="#c2d69b [1942]" strokeweight=".5pt">
                <v:textbox>
                  <w:txbxContent>
                    <w:p w14:paraId="0DF6CE46" w14:textId="77777777" w:rsidR="00761164" w:rsidRPr="009D12EA" w:rsidRDefault="00761164" w:rsidP="00A17716">
                      <w:pPr>
                        <w:jc w:val="center"/>
                      </w:pPr>
                      <w:r>
                        <w:t>FHIR API</w:t>
                      </w:r>
                    </w:p>
                  </w:txbxContent>
                </v:textbox>
              </v:shape>
            </w:pict>
          </mc:Fallback>
        </mc:AlternateContent>
      </w:r>
    </w:p>
    <w:p w14:paraId="2D478F68" w14:textId="77777777" w:rsidR="00A17716" w:rsidRPr="00F458A0" w:rsidRDefault="00A17716" w:rsidP="00A17716"/>
    <w:p w14:paraId="2D55556F" w14:textId="77777777" w:rsidR="00A17716" w:rsidRPr="00F458A0" w:rsidRDefault="00A17716" w:rsidP="00A17716">
      <w:pPr>
        <w:pStyle w:val="BodyText"/>
      </w:pPr>
    </w:p>
    <w:p w14:paraId="3DBB5632" w14:textId="77777777" w:rsidR="00A17716" w:rsidRPr="00F458A0" w:rsidRDefault="00A17716" w:rsidP="00A17716"/>
    <w:p w14:paraId="56E691F5" w14:textId="77777777" w:rsidR="00A17716" w:rsidRPr="00F458A0" w:rsidRDefault="00A17716" w:rsidP="00A17716">
      <w:pPr>
        <w:pStyle w:val="Heading1"/>
      </w:pPr>
      <w:r w:rsidRPr="00F458A0">
        <w:t xml:space="preserve"> </w:t>
      </w:r>
      <w:bookmarkStart w:id="205" w:name="_Toc514663746"/>
      <w:r w:rsidRPr="00F458A0">
        <w:t>External System Interface Design</w:t>
      </w:r>
      <w:bookmarkEnd w:id="205"/>
    </w:p>
    <w:p w14:paraId="667A3D04" w14:textId="77777777" w:rsidR="00A17716" w:rsidRPr="00F458A0" w:rsidRDefault="00A17716" w:rsidP="00A17716">
      <w:pPr>
        <w:pStyle w:val="Heading2"/>
      </w:pPr>
      <w:bookmarkStart w:id="206" w:name="_Toc514663747"/>
      <w:r w:rsidRPr="00F458A0">
        <w:t>Interface Architecture</w:t>
      </w:r>
      <w:bookmarkEnd w:id="206"/>
    </w:p>
    <w:p w14:paraId="22E9C9C9" w14:textId="66879F3A" w:rsidR="00A17716" w:rsidRDefault="00A17716" w:rsidP="00A17716">
      <w:pPr>
        <w:pStyle w:val="NormalWeb"/>
        <w:rPr>
          <w:rFonts w:eastAsiaTheme="minorEastAsia"/>
        </w:rPr>
      </w:pPr>
      <w:r>
        <w:t xml:space="preserve">The diagram below shows </w:t>
      </w:r>
      <w:r w:rsidR="003A6891">
        <w:t xml:space="preserve">details regarding </w:t>
      </w:r>
      <w:r>
        <w:t>how the MCCF EDI TAS Architecture</w:t>
      </w:r>
      <w:r w:rsidRPr="00CB4AED">
        <w:t xml:space="preserve"> </w:t>
      </w:r>
      <w:r w:rsidRPr="00F458A0">
        <w:t>data flow</w:t>
      </w:r>
      <w:r w:rsidR="003A6891">
        <w:t>s</w:t>
      </w:r>
      <w:r w:rsidRPr="00F458A0">
        <w:t xml:space="preserve"> between the components in each layer for MCCF EDI TAS as well as the interfaces with external systems. For example, the diagram identifies the FHIR resources that will flow from the FHIR API in the Services layer to the ESB in the Messaging </w:t>
      </w:r>
      <w:proofErr w:type="gramStart"/>
      <w:r w:rsidRPr="00F458A0">
        <w:t>layer.</w:t>
      </w:r>
      <w:r>
        <w:t>.</w:t>
      </w:r>
      <w:proofErr w:type="gramEnd"/>
      <w:r>
        <w:t xml:space="preserve"> HealthShare provides Cache Classes for custom FHIR resources that could implement a VA FHIR Profile. Federation could be accomplished using the MVI identifiers as well as the ability to connect to all the VistA instances.</w:t>
      </w:r>
    </w:p>
    <w:p w14:paraId="7DEEF10B" w14:textId="77777777" w:rsidR="00A17716" w:rsidRPr="00F458A0" w:rsidRDefault="00A17716" w:rsidP="00A17716"/>
    <w:p w14:paraId="52A228B5" w14:textId="66DC2FA0" w:rsidR="00A17716" w:rsidRPr="00A236D6" w:rsidRDefault="00A17716" w:rsidP="00A17716">
      <w:pPr>
        <w:pStyle w:val="Caption"/>
        <w:rPr>
          <w:rFonts w:ascii="Arial" w:hAnsi="Arial" w:cs="Arial"/>
        </w:rPr>
      </w:pPr>
      <w:bookmarkStart w:id="207" w:name="_Toc514659883"/>
      <w:r w:rsidRPr="00A236D6">
        <w:rPr>
          <w:rFonts w:ascii="Arial" w:hAnsi="Arial" w:cs="Arial"/>
        </w:rPr>
        <w:lastRenderedPageBreak/>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40</w:t>
      </w:r>
      <w:r w:rsidRPr="00A236D6">
        <w:rPr>
          <w:rFonts w:ascii="Arial" w:hAnsi="Arial" w:cs="Arial"/>
          <w:noProof/>
        </w:rPr>
        <w:fldChar w:fldCharType="end"/>
      </w:r>
      <w:r w:rsidRPr="00A236D6">
        <w:rPr>
          <w:rFonts w:ascii="Arial" w:hAnsi="Arial" w:cs="Arial"/>
        </w:rPr>
        <w:t>: High-level Application Design</w:t>
      </w:r>
      <w:bookmarkEnd w:id="207"/>
    </w:p>
    <w:p w14:paraId="32008F62" w14:textId="77777777" w:rsidR="00A17716" w:rsidRPr="00F458A0" w:rsidRDefault="00A17716" w:rsidP="00A17716">
      <w:r>
        <w:rPr>
          <w:noProof/>
        </w:rPr>
        <w:drawing>
          <wp:inline distT="0" distB="0" distL="0" distR="0" wp14:anchorId="573B46F8" wp14:editId="181E8977">
            <wp:extent cx="5943600" cy="69761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CCF EDI TAS with HealthShare.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6976110"/>
                    </a:xfrm>
                    <a:prstGeom prst="rect">
                      <a:avLst/>
                    </a:prstGeom>
                  </pic:spPr>
                </pic:pic>
              </a:graphicData>
            </a:graphic>
          </wp:inline>
        </w:drawing>
      </w:r>
    </w:p>
    <w:p w14:paraId="5A895E18" w14:textId="52F99212" w:rsidR="00A17716" w:rsidRDefault="00A17716" w:rsidP="00A17716">
      <w:pPr>
        <w:pStyle w:val="Caption"/>
      </w:pPr>
      <w:bookmarkStart w:id="208" w:name="_Toc514659884"/>
      <w:r w:rsidRPr="00F458A0">
        <w:t xml:space="preserve">Figure </w:t>
      </w:r>
      <w:r w:rsidR="00F3364E">
        <w:fldChar w:fldCharType="begin"/>
      </w:r>
      <w:r w:rsidR="00F3364E">
        <w:instrText xml:space="preserve"> SEQ Figure \* ARABIC </w:instrText>
      </w:r>
      <w:r w:rsidR="00F3364E">
        <w:fldChar w:fldCharType="separate"/>
      </w:r>
      <w:r w:rsidR="006B661F">
        <w:rPr>
          <w:noProof/>
        </w:rPr>
        <w:t>41</w:t>
      </w:r>
      <w:r w:rsidR="00F3364E">
        <w:rPr>
          <w:noProof/>
        </w:rPr>
        <w:fldChar w:fldCharType="end"/>
      </w:r>
      <w:r w:rsidRPr="00F458A0">
        <w:t>: MCCF EDI TAS Interface Architecture</w:t>
      </w:r>
      <w:bookmarkEnd w:id="208"/>
    </w:p>
    <w:p w14:paraId="62EBA119" w14:textId="77777777" w:rsidR="00A17716" w:rsidRPr="00946B62" w:rsidRDefault="00A17716" w:rsidP="00A17716"/>
    <w:p w14:paraId="049028E2" w14:textId="77777777" w:rsidR="00A17716" w:rsidRPr="00946B62" w:rsidRDefault="00A17716" w:rsidP="00A17716">
      <w:pPr>
        <w:pStyle w:val="Heading3"/>
      </w:pPr>
      <w:bookmarkStart w:id="209" w:name="_Toc514663748"/>
      <w:r>
        <w:lastRenderedPageBreak/>
        <w:t>TAS Web Development Ports</w:t>
      </w:r>
      <w:bookmarkEnd w:id="209"/>
    </w:p>
    <w:p w14:paraId="297D0FB0" w14:textId="44B7D14B" w:rsidR="00A17716" w:rsidRPr="00A236D6" w:rsidRDefault="00A17716" w:rsidP="00A17716">
      <w:pPr>
        <w:pStyle w:val="Caption"/>
        <w:rPr>
          <w:rFonts w:ascii="Arial" w:hAnsi="Arial" w:cs="Arial"/>
        </w:rPr>
      </w:pPr>
      <w:bookmarkStart w:id="210" w:name="_Toc514659895"/>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11</w:t>
      </w:r>
      <w:r w:rsidRPr="00A236D6">
        <w:rPr>
          <w:rFonts w:ascii="Arial" w:hAnsi="Arial" w:cs="Arial"/>
          <w:noProof/>
        </w:rPr>
        <w:fldChar w:fldCharType="end"/>
      </w:r>
      <w:r w:rsidRPr="00A236D6">
        <w:rPr>
          <w:rFonts w:ascii="Arial" w:hAnsi="Arial" w:cs="Arial"/>
        </w:rPr>
        <w:t xml:space="preserve">: DEV </w:t>
      </w:r>
      <w:r w:rsidR="001411F9">
        <w:rPr>
          <w:rFonts w:ascii="Arial" w:hAnsi="Arial" w:cs="Arial"/>
        </w:rPr>
        <w:t>MAG</w:t>
      </w:r>
      <w:r w:rsidR="001411F9" w:rsidRPr="00A236D6">
        <w:rPr>
          <w:rFonts w:ascii="Arial" w:hAnsi="Arial" w:cs="Arial"/>
        </w:rPr>
        <w:t xml:space="preserve"> </w:t>
      </w:r>
      <w:r w:rsidRPr="00A236D6">
        <w:rPr>
          <w:rFonts w:ascii="Arial" w:hAnsi="Arial" w:cs="Arial"/>
        </w:rPr>
        <w:t>Servers</w:t>
      </w:r>
      <w:bookmarkEnd w:id="210"/>
    </w:p>
    <w:tbl>
      <w:tblPr>
        <w:tblW w:w="0" w:type="auto"/>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982"/>
        <w:gridCol w:w="1170"/>
        <w:gridCol w:w="900"/>
        <w:gridCol w:w="653"/>
        <w:gridCol w:w="1057"/>
        <w:gridCol w:w="1080"/>
        <w:gridCol w:w="900"/>
        <w:gridCol w:w="659"/>
        <w:gridCol w:w="900"/>
        <w:gridCol w:w="1043"/>
      </w:tblGrid>
      <w:tr w:rsidR="00A17716" w14:paraId="548553F0" w14:textId="77777777" w:rsidTr="00A17716">
        <w:trPr>
          <w:cantSplit/>
          <w:tblHeader/>
        </w:trPr>
        <w:tc>
          <w:tcPr>
            <w:tcW w:w="982"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DCFA582" w14:textId="77777777" w:rsidR="00A17716" w:rsidRPr="00946B62" w:rsidRDefault="00A17716" w:rsidP="00A17716">
            <w:pPr>
              <w:jc w:val="center"/>
              <w:rPr>
                <w:rFonts w:eastAsia="Times New Roman"/>
                <w:b/>
                <w:bCs/>
                <w:color w:val="000000" w:themeColor="text1"/>
              </w:rPr>
            </w:pPr>
            <w:r w:rsidRPr="00946B62">
              <w:rPr>
                <w:rFonts w:eastAsia="Times New Roman"/>
                <w:b/>
                <w:bCs/>
                <w:color w:val="000000" w:themeColor="text1"/>
              </w:rPr>
              <w:t>Source Domain Name</w:t>
            </w:r>
          </w:p>
        </w:tc>
        <w:tc>
          <w:tcPr>
            <w:tcW w:w="117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20D4C82" w14:textId="77777777" w:rsidR="00A17716" w:rsidRPr="00946B62" w:rsidRDefault="00A17716" w:rsidP="00A17716">
            <w:pPr>
              <w:jc w:val="center"/>
              <w:rPr>
                <w:rFonts w:eastAsia="Times New Roman"/>
                <w:b/>
                <w:bCs/>
                <w:color w:val="000000" w:themeColor="text1"/>
              </w:rPr>
            </w:pPr>
            <w:r w:rsidRPr="00946B62">
              <w:rPr>
                <w:rFonts w:eastAsia="Times New Roman"/>
                <w:b/>
                <w:bCs/>
                <w:color w:val="000000" w:themeColor="text1"/>
              </w:rPr>
              <w:t>Source IP Address</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3D00BA" w14:textId="77777777" w:rsidR="00A17716" w:rsidRPr="00946B62" w:rsidRDefault="00A17716" w:rsidP="00A17716">
            <w:pPr>
              <w:jc w:val="center"/>
              <w:rPr>
                <w:rFonts w:eastAsia="Times New Roman"/>
                <w:b/>
                <w:bCs/>
                <w:color w:val="000000" w:themeColor="text1"/>
              </w:rPr>
            </w:pPr>
            <w:r w:rsidRPr="00946B62">
              <w:rPr>
                <w:rFonts w:eastAsia="Times New Roman"/>
                <w:b/>
                <w:bCs/>
                <w:color w:val="000000" w:themeColor="text1"/>
              </w:rPr>
              <w:t>Source Description</w:t>
            </w:r>
          </w:p>
        </w:tc>
        <w:tc>
          <w:tcPr>
            <w:tcW w:w="653"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51AFD2" w14:textId="77777777" w:rsidR="00A17716" w:rsidRPr="00946B62" w:rsidRDefault="00A17716" w:rsidP="00A17716">
            <w:pPr>
              <w:jc w:val="center"/>
              <w:rPr>
                <w:rFonts w:eastAsia="Times New Roman"/>
                <w:b/>
                <w:bCs/>
                <w:color w:val="000000" w:themeColor="text1"/>
              </w:rPr>
            </w:pPr>
            <w:r w:rsidRPr="00946B62">
              <w:rPr>
                <w:rFonts w:eastAsia="Times New Roman"/>
                <w:b/>
                <w:bCs/>
                <w:color w:val="000000" w:themeColor="text1"/>
              </w:rPr>
              <w:t>Source Port</w:t>
            </w:r>
          </w:p>
        </w:tc>
        <w:tc>
          <w:tcPr>
            <w:tcW w:w="1057"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D2D35F" w14:textId="77777777" w:rsidR="00A17716" w:rsidRPr="00946B62" w:rsidRDefault="00A17716" w:rsidP="00A17716">
            <w:pPr>
              <w:jc w:val="center"/>
              <w:rPr>
                <w:rFonts w:eastAsia="Times New Roman"/>
                <w:b/>
                <w:bCs/>
                <w:color w:val="000000" w:themeColor="text1"/>
              </w:rPr>
            </w:pPr>
            <w:r w:rsidRPr="00946B62">
              <w:rPr>
                <w:rFonts w:eastAsia="Times New Roman"/>
                <w:b/>
                <w:bCs/>
                <w:color w:val="000000" w:themeColor="text1"/>
              </w:rPr>
              <w:t>Target Domain Name</w:t>
            </w:r>
          </w:p>
        </w:tc>
        <w:tc>
          <w:tcPr>
            <w:tcW w:w="108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103B350" w14:textId="77777777" w:rsidR="00A17716" w:rsidRPr="00946B62" w:rsidRDefault="00A17716" w:rsidP="00A17716">
            <w:pPr>
              <w:jc w:val="center"/>
              <w:rPr>
                <w:rFonts w:eastAsia="Times New Roman"/>
                <w:b/>
                <w:bCs/>
                <w:color w:val="000000" w:themeColor="text1"/>
              </w:rPr>
            </w:pPr>
            <w:r w:rsidRPr="00946B62">
              <w:rPr>
                <w:rFonts w:eastAsia="Times New Roman"/>
                <w:b/>
                <w:bCs/>
                <w:color w:val="000000" w:themeColor="text1"/>
              </w:rPr>
              <w:t>Target IP Address</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602C8B3" w14:textId="77777777" w:rsidR="00A17716" w:rsidRPr="00946B62" w:rsidRDefault="00A17716" w:rsidP="00A17716">
            <w:pPr>
              <w:jc w:val="center"/>
              <w:rPr>
                <w:rFonts w:eastAsia="Times New Roman"/>
                <w:b/>
                <w:bCs/>
                <w:color w:val="000000" w:themeColor="text1"/>
              </w:rPr>
            </w:pPr>
            <w:r w:rsidRPr="00946B62">
              <w:rPr>
                <w:rFonts w:eastAsia="Times New Roman"/>
                <w:b/>
                <w:bCs/>
                <w:color w:val="000000" w:themeColor="text1"/>
              </w:rPr>
              <w:t>Target Description</w:t>
            </w:r>
          </w:p>
        </w:tc>
        <w:tc>
          <w:tcPr>
            <w:tcW w:w="659"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DA3D30" w14:textId="77777777" w:rsidR="00A17716" w:rsidRPr="00946B62" w:rsidRDefault="00A17716" w:rsidP="00A17716">
            <w:pPr>
              <w:jc w:val="center"/>
              <w:rPr>
                <w:rFonts w:eastAsia="Times New Roman"/>
                <w:b/>
                <w:bCs/>
                <w:color w:val="000000" w:themeColor="text1"/>
              </w:rPr>
            </w:pPr>
            <w:r w:rsidRPr="00946B62">
              <w:rPr>
                <w:rFonts w:eastAsia="Times New Roman"/>
                <w:b/>
                <w:bCs/>
                <w:color w:val="000000" w:themeColor="text1"/>
              </w:rPr>
              <w:t>Target Port</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66A432F" w14:textId="77777777" w:rsidR="00A17716" w:rsidRPr="00946B62" w:rsidRDefault="00A17716" w:rsidP="00A17716">
            <w:pPr>
              <w:jc w:val="center"/>
              <w:rPr>
                <w:rFonts w:eastAsia="Times New Roman"/>
                <w:b/>
                <w:bCs/>
                <w:color w:val="000000" w:themeColor="text1"/>
              </w:rPr>
            </w:pPr>
            <w:r w:rsidRPr="00946B62">
              <w:rPr>
                <w:rFonts w:eastAsia="Times New Roman"/>
                <w:b/>
                <w:bCs/>
                <w:color w:val="000000" w:themeColor="text1"/>
              </w:rPr>
              <w:t>Functional Description</w:t>
            </w:r>
          </w:p>
        </w:tc>
        <w:tc>
          <w:tcPr>
            <w:tcW w:w="1043"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5A05FBA" w14:textId="77777777" w:rsidR="00A17716" w:rsidRPr="00946B62" w:rsidRDefault="00A17716" w:rsidP="00A17716">
            <w:pPr>
              <w:jc w:val="center"/>
              <w:rPr>
                <w:rFonts w:eastAsia="Times New Roman"/>
                <w:b/>
                <w:bCs/>
                <w:color w:val="000000" w:themeColor="text1"/>
              </w:rPr>
            </w:pPr>
            <w:r w:rsidRPr="00946B62">
              <w:rPr>
                <w:rFonts w:eastAsia="Times New Roman"/>
                <w:b/>
                <w:bCs/>
                <w:color w:val="000000" w:themeColor="text1"/>
              </w:rPr>
              <w:t>Directionality</w:t>
            </w:r>
          </w:p>
        </w:tc>
      </w:tr>
      <w:tr w:rsidR="00A17716" w14:paraId="32C4BE2E"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F1F136" w14:textId="77777777" w:rsidR="00A17716" w:rsidRPr="00946B62" w:rsidRDefault="00A17716" w:rsidP="00A17716">
            <w:pPr>
              <w:rPr>
                <w:rFonts w:eastAsia="Times New Roman"/>
                <w:color w:val="000000" w:themeColor="text1"/>
              </w:rPr>
            </w:pP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F61FB" w14:textId="77777777" w:rsidR="00A17716" w:rsidRPr="00946B62" w:rsidRDefault="00A17716" w:rsidP="00A17716">
            <w:pPr>
              <w:rPr>
                <w:rFonts w:eastAsia="Times New Roman"/>
                <w:color w:val="000000" w:themeColor="text1"/>
              </w:rPr>
            </w:pP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1ED152" w14:textId="77777777" w:rsidR="00A17716" w:rsidRPr="00946B62" w:rsidRDefault="00A17716" w:rsidP="00A17716">
            <w:pPr>
              <w:rPr>
                <w:rFonts w:eastAsia="Times New Roman"/>
                <w:color w:val="000000" w:themeColor="text1"/>
              </w:rPr>
            </w:pPr>
            <w:r w:rsidRPr="00946B62">
              <w:rPr>
                <w:rFonts w:eastAsia="Times New Roman"/>
                <w:color w:val="000000" w:themeColor="text1"/>
              </w:rPr>
              <w:t>*</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51096F" w14:textId="77777777" w:rsidR="00A17716" w:rsidRPr="00946B62" w:rsidRDefault="00A17716" w:rsidP="00A17716">
            <w:pPr>
              <w:rPr>
                <w:rFonts w:eastAsia="Times New Roman"/>
                <w:color w:val="000000" w:themeColor="text1"/>
              </w:rPr>
            </w:pPr>
            <w:r w:rsidRPr="00946B62">
              <w:rPr>
                <w:rFonts w:eastAsia="Times New Roman"/>
                <w:color w:val="000000" w:themeColor="text1"/>
              </w:rPr>
              <w:t>80</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E3CE92" w14:textId="77777777" w:rsidR="00A17716" w:rsidRPr="00946B62" w:rsidRDefault="00A17716" w:rsidP="00A17716">
            <w:pPr>
              <w:rPr>
                <w:rFonts w:eastAsia="Times New Roman"/>
                <w:color w:val="000000" w:themeColor="text1"/>
              </w:rPr>
            </w:pPr>
            <w:r w:rsidRPr="00946B62">
              <w:rPr>
                <w:rFonts w:eastAsia="Times New Roman"/>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78C2EF" w14:textId="77777777" w:rsidR="00A17716" w:rsidRPr="00946B62" w:rsidRDefault="00A17716" w:rsidP="00A17716">
            <w:pPr>
              <w:rPr>
                <w:rFonts w:eastAsia="Times New Roman"/>
                <w:color w:val="000000" w:themeColor="text1"/>
              </w:rPr>
            </w:pPr>
            <w:r>
              <w:rPr>
                <w:rFonts w:eastAsia="Times New Roman"/>
                <w:color w:val="000000" w:themeColor="text1"/>
              </w:rPr>
              <w:t>xxx.xxx.xxx</w:t>
            </w:r>
            <w:r w:rsidRPr="00946B62">
              <w:rPr>
                <w:rFonts w:eastAsia="Times New Roman"/>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DB0319" w14:textId="77777777" w:rsidR="00A17716" w:rsidRPr="00946B62" w:rsidRDefault="00A17716" w:rsidP="00A17716">
            <w:pPr>
              <w:rPr>
                <w:rFonts w:eastAsia="Times New Roman"/>
                <w:color w:val="000000" w:themeColor="text1"/>
              </w:rPr>
            </w:pPr>
            <w:r w:rsidRPr="00946B62">
              <w:rPr>
                <w:rFonts w:eastAsia="Times New Roman"/>
                <w:color w:val="000000" w:themeColor="text1"/>
              </w:rPr>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12995F" w14:textId="77777777" w:rsidR="00A17716" w:rsidRPr="00946B62" w:rsidRDefault="00A17716" w:rsidP="00A17716">
            <w:pPr>
              <w:rPr>
                <w:rFonts w:eastAsia="Times New Roman"/>
                <w:color w:val="000000" w:themeColor="text1"/>
              </w:rPr>
            </w:pPr>
            <w:r w:rsidRPr="00946B62">
              <w:rPr>
                <w:rFonts w:eastAsia="Times New Roman"/>
                <w:color w:val="000000" w:themeColor="text1"/>
              </w:rPr>
              <w:t>80</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928955" w14:textId="77777777" w:rsidR="00A17716" w:rsidRPr="00946B62" w:rsidRDefault="00A17716" w:rsidP="00A17716">
            <w:pPr>
              <w:rPr>
                <w:rFonts w:eastAsia="Times New Roman"/>
                <w:color w:val="000000" w:themeColor="text1"/>
              </w:rPr>
            </w:pPr>
            <w:r w:rsidRPr="00946B62">
              <w:rPr>
                <w:rFonts w:eastAsia="Times New Roman"/>
                <w:color w:val="000000" w:themeColor="text1"/>
              </w:rPr>
              <w:t>Allow access to the web server port from the jump server for testing</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B6816" w14:textId="77777777" w:rsidR="00A17716" w:rsidRPr="00946B62" w:rsidRDefault="00A17716" w:rsidP="00A17716">
            <w:pPr>
              <w:rPr>
                <w:rFonts w:eastAsia="Times New Roman"/>
                <w:color w:val="000000" w:themeColor="text1"/>
              </w:rPr>
            </w:pPr>
            <w:r w:rsidRPr="00946B62">
              <w:rPr>
                <w:rFonts w:eastAsia="Times New Roman"/>
                <w:color w:val="000000" w:themeColor="text1"/>
              </w:rPr>
              <w:t>bi-directional</w:t>
            </w:r>
          </w:p>
        </w:tc>
      </w:tr>
      <w:tr w:rsidR="00A17716" w14:paraId="6DDAAF69"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0A84D" w14:textId="77777777" w:rsidR="00A17716" w:rsidRPr="00946B62" w:rsidRDefault="00A17716" w:rsidP="00A17716">
            <w:pPr>
              <w:rPr>
                <w:rFonts w:eastAsia="Times New Roman"/>
                <w:color w:val="000000" w:themeColor="text1"/>
              </w:rPr>
            </w:pP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577A7" w14:textId="77777777" w:rsidR="00A17716" w:rsidRPr="00946B62" w:rsidRDefault="00A17716" w:rsidP="00A17716">
            <w:pPr>
              <w:rPr>
                <w:rFonts w:eastAsia="Times New Roman"/>
                <w:color w:val="000000" w:themeColor="text1"/>
              </w:rPr>
            </w:pP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CC07CC" w14:textId="77777777" w:rsidR="00A17716" w:rsidRPr="00946B62" w:rsidRDefault="00A17716" w:rsidP="00A17716">
            <w:pPr>
              <w:rPr>
                <w:rFonts w:eastAsia="Times New Roman"/>
                <w:color w:val="000000" w:themeColor="text1"/>
              </w:rPr>
            </w:pPr>
            <w:r w:rsidRPr="00946B62">
              <w:rPr>
                <w:rFonts w:eastAsia="Times New Roman"/>
                <w:color w:val="000000" w:themeColor="text1"/>
              </w:rPr>
              <w:t>*</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41DE9" w14:textId="77777777" w:rsidR="00A17716" w:rsidRPr="00946B62" w:rsidRDefault="00A17716" w:rsidP="00A17716">
            <w:pPr>
              <w:rPr>
                <w:rFonts w:eastAsia="Times New Roman"/>
                <w:color w:val="000000" w:themeColor="text1"/>
              </w:rPr>
            </w:pPr>
            <w:r w:rsidRPr="00946B62">
              <w:rPr>
                <w:rFonts w:eastAsia="Times New Roman"/>
                <w:color w:val="000000" w:themeColor="text1"/>
              </w:rPr>
              <w:t>443</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C56C6" w14:textId="77777777" w:rsidR="00A17716" w:rsidRPr="00946B62" w:rsidRDefault="00A17716" w:rsidP="00A17716">
            <w:pPr>
              <w:rPr>
                <w:rFonts w:eastAsia="Times New Roman"/>
                <w:color w:val="000000" w:themeColor="text1"/>
              </w:rPr>
            </w:pPr>
            <w:r w:rsidRPr="00946B62">
              <w:rPr>
                <w:rFonts w:eastAsia="Times New Roman"/>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69CFC2" w14:textId="77777777" w:rsidR="00A17716" w:rsidRPr="00946B62" w:rsidRDefault="00A17716" w:rsidP="00A17716">
            <w:pPr>
              <w:rPr>
                <w:rFonts w:eastAsia="Times New Roman"/>
                <w:color w:val="000000" w:themeColor="text1"/>
              </w:rPr>
            </w:pPr>
            <w:r>
              <w:rPr>
                <w:rFonts w:eastAsia="Times New Roman"/>
                <w:color w:val="000000" w:themeColor="text1"/>
              </w:rPr>
              <w:t>xxx.xxx.xxx</w:t>
            </w:r>
            <w:r w:rsidRPr="00946B62">
              <w:rPr>
                <w:rFonts w:eastAsia="Times New Roman"/>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54198C" w14:textId="77777777" w:rsidR="00A17716" w:rsidRPr="00946B62" w:rsidRDefault="00A17716" w:rsidP="00A17716">
            <w:pPr>
              <w:rPr>
                <w:rFonts w:eastAsia="Times New Roman"/>
                <w:color w:val="000000" w:themeColor="text1"/>
              </w:rPr>
            </w:pPr>
            <w:r w:rsidRPr="00946B62">
              <w:rPr>
                <w:rFonts w:eastAsia="Times New Roman"/>
                <w:color w:val="000000" w:themeColor="text1"/>
              </w:rPr>
              <w:t>webserver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64E20E" w14:textId="77777777" w:rsidR="00A17716" w:rsidRPr="00946B62" w:rsidRDefault="00A17716" w:rsidP="00A17716">
            <w:pPr>
              <w:rPr>
                <w:rFonts w:eastAsia="Times New Roman"/>
                <w:color w:val="000000" w:themeColor="text1"/>
              </w:rPr>
            </w:pPr>
            <w:r w:rsidRPr="00946B62">
              <w:rPr>
                <w:rFonts w:eastAsia="Times New Roman"/>
                <w:color w:val="000000" w:themeColor="text1"/>
              </w:rPr>
              <w:t>443</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116E4" w14:textId="77777777" w:rsidR="00A17716" w:rsidRPr="00946B62" w:rsidRDefault="00A17716" w:rsidP="00A17716">
            <w:pPr>
              <w:rPr>
                <w:rFonts w:eastAsia="Times New Roman"/>
                <w:color w:val="000000" w:themeColor="text1"/>
              </w:rPr>
            </w:pPr>
            <w:r w:rsidRPr="00946B62">
              <w:rPr>
                <w:rFonts w:eastAsia="Times New Roman"/>
                <w:color w:val="000000" w:themeColor="text1"/>
              </w:rPr>
              <w:t>Allow access to the web server port from the jump server for testing</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80093" w14:textId="77777777" w:rsidR="00A17716" w:rsidRPr="00946B62" w:rsidRDefault="00A17716" w:rsidP="00A17716">
            <w:pPr>
              <w:rPr>
                <w:rFonts w:eastAsia="Times New Roman"/>
                <w:color w:val="000000" w:themeColor="text1"/>
              </w:rPr>
            </w:pPr>
            <w:r w:rsidRPr="00946B62">
              <w:rPr>
                <w:rFonts w:eastAsia="Times New Roman"/>
                <w:color w:val="000000" w:themeColor="text1"/>
              </w:rPr>
              <w:t>bi-directional</w:t>
            </w:r>
          </w:p>
        </w:tc>
      </w:tr>
      <w:tr w:rsidR="00A17716" w14:paraId="346D426E"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884F32" w14:textId="77777777" w:rsidR="00A17716" w:rsidRPr="00946B62" w:rsidRDefault="00A17716" w:rsidP="00A17716">
            <w:pPr>
              <w:pStyle w:val="p1"/>
              <w:rPr>
                <w:color w:val="000000" w:themeColor="text1"/>
              </w:rPr>
            </w:pPr>
            <w:r w:rsidRPr="00946B62">
              <w:rPr>
                <w:color w:val="000000" w:themeColor="text1"/>
              </w:rPr>
              <w:t>vaausapptas805</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33243" w14:textId="77777777" w:rsidR="00A17716" w:rsidRPr="00946B62" w:rsidRDefault="00A17716" w:rsidP="00A17716">
            <w:pPr>
              <w:rPr>
                <w:rFonts w:eastAsia="Times New Roman"/>
                <w:color w:val="000000" w:themeColor="text1"/>
              </w:rPr>
            </w:pPr>
            <w:r>
              <w:rPr>
                <w:rFonts w:eastAsia="Times New Roman"/>
                <w:color w:val="000000" w:themeColor="text1"/>
              </w:rPr>
              <w:t>xxx.xxx.xxx</w:t>
            </w:r>
            <w:r w:rsidRPr="00946B62">
              <w:rPr>
                <w:rFonts w:eastAsia="Times New Roman"/>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BC3357" w14:textId="77777777" w:rsidR="00A17716" w:rsidRPr="00946B62" w:rsidRDefault="00A17716" w:rsidP="00A17716">
            <w:pPr>
              <w:rPr>
                <w:rFonts w:eastAsia="Times New Roman"/>
                <w:color w:val="000000" w:themeColor="text1"/>
              </w:rPr>
            </w:pPr>
            <w:r w:rsidRPr="00946B62">
              <w:rPr>
                <w:rFonts w:eastAsia="Times New Roman"/>
                <w:color w:val="000000" w:themeColor="text1"/>
              </w:rPr>
              <w:t>web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0A8C4F" w14:textId="77777777" w:rsidR="00A17716" w:rsidRPr="00946B62" w:rsidRDefault="00A17716" w:rsidP="00A17716">
            <w:pPr>
              <w:rPr>
                <w:rFonts w:eastAsia="Times New Roman"/>
                <w:color w:val="000000" w:themeColor="text1"/>
              </w:rPr>
            </w:pPr>
            <w:r w:rsidRPr="00946B62">
              <w:rPr>
                <w:rFonts w:eastAsia="Times New Roman"/>
                <w:color w:val="000000" w:themeColor="text1"/>
              </w:rPr>
              <w:t>x</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B5AEB4" w14:textId="77777777" w:rsidR="00A17716" w:rsidRPr="00946B62" w:rsidRDefault="00A17716" w:rsidP="00A17716">
            <w:pPr>
              <w:pStyle w:val="p1"/>
              <w:rPr>
                <w:color w:val="000000" w:themeColor="text1"/>
              </w:rPr>
            </w:pPr>
            <w:r w:rsidRPr="00946B62">
              <w:rPr>
                <w:rStyle w:val="s1"/>
                <w:color w:val="000000" w:themeColor="text1"/>
              </w:rPr>
              <w:t>vaausdbstas800</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FC20E8" w14:textId="77777777" w:rsidR="00A17716" w:rsidRPr="00946B62" w:rsidRDefault="00A17716" w:rsidP="00A17716">
            <w:pPr>
              <w:pStyle w:val="p1"/>
              <w:rPr>
                <w:color w:val="000000" w:themeColor="text1"/>
              </w:rPr>
            </w:pPr>
            <w:r>
              <w:rPr>
                <w:rFonts w:eastAsia="Times New Roman"/>
                <w:color w:val="000000" w:themeColor="text1"/>
              </w:rPr>
              <w:t>xxx.xxx.xxx</w:t>
            </w:r>
            <w:r w:rsidRPr="00946B62">
              <w:rPr>
                <w:rStyle w:val="s1"/>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74550" w14:textId="77777777" w:rsidR="00A17716" w:rsidRPr="00946B62" w:rsidRDefault="00A17716" w:rsidP="00A17716">
            <w:pPr>
              <w:rPr>
                <w:rFonts w:eastAsia="Times New Roman"/>
                <w:color w:val="000000" w:themeColor="text1"/>
              </w:rPr>
            </w:pPr>
            <w:r w:rsidRPr="00946B62">
              <w:rPr>
                <w:rFonts w:eastAsia="Times New Roman"/>
                <w:color w:val="000000" w:themeColor="text1"/>
              </w:rPr>
              <w:t>database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AF085" w14:textId="77777777" w:rsidR="00A17716" w:rsidRPr="00946B62" w:rsidRDefault="00A17716" w:rsidP="00A17716">
            <w:pPr>
              <w:rPr>
                <w:rFonts w:eastAsia="Times New Roman"/>
                <w:color w:val="000000" w:themeColor="text1"/>
              </w:rPr>
            </w:pPr>
            <w:r w:rsidRPr="00946B62">
              <w:rPr>
                <w:rFonts w:eastAsia="Times New Roman"/>
                <w:color w:val="000000" w:themeColor="text1"/>
              </w:rPr>
              <w:t>27017, 27018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69EBB8" w14:textId="77777777" w:rsidR="00A17716" w:rsidRPr="00946B62" w:rsidRDefault="00A17716" w:rsidP="00A17716">
            <w:pPr>
              <w:rPr>
                <w:rFonts w:eastAsia="Times New Roman"/>
                <w:color w:val="000000" w:themeColor="text1"/>
              </w:rPr>
            </w:pPr>
            <w:r w:rsidRPr="00946B62">
              <w:rPr>
                <w:rFonts w:eastAsia="Times New Roman"/>
                <w:color w:val="000000" w:themeColor="text1"/>
              </w:rPr>
              <w:t>Allow access to the database cluster from the webserver</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4BDAC" w14:textId="77777777" w:rsidR="00A17716" w:rsidRPr="00946B62" w:rsidRDefault="00A17716" w:rsidP="00A17716">
            <w:pPr>
              <w:rPr>
                <w:rFonts w:eastAsia="Times New Roman"/>
                <w:color w:val="000000" w:themeColor="text1"/>
              </w:rPr>
            </w:pPr>
            <w:r w:rsidRPr="00946B62">
              <w:rPr>
                <w:rFonts w:eastAsia="Times New Roman"/>
                <w:color w:val="000000" w:themeColor="text1"/>
              </w:rPr>
              <w:t>bi-directional</w:t>
            </w:r>
          </w:p>
        </w:tc>
      </w:tr>
      <w:tr w:rsidR="00A17716" w14:paraId="09382C29"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A52B8" w14:textId="77777777" w:rsidR="00A17716" w:rsidRPr="00946B62" w:rsidRDefault="00A17716" w:rsidP="00A17716">
            <w:pPr>
              <w:rPr>
                <w:rFonts w:eastAsia="Times New Roman"/>
                <w:color w:val="000000" w:themeColor="text1"/>
              </w:rPr>
            </w:pPr>
            <w:r w:rsidRPr="00946B62">
              <w:rPr>
                <w:rFonts w:eastAsia="Times New Roman"/>
                <w:color w:val="000000" w:themeColor="text1"/>
              </w:rPr>
              <w:lastRenderedPageBreak/>
              <w:t>vaausdbstas800</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645819" w14:textId="77777777" w:rsidR="00A17716" w:rsidRPr="00946B62" w:rsidRDefault="00A17716" w:rsidP="00A17716">
            <w:pPr>
              <w:rPr>
                <w:rFonts w:eastAsia="Times New Roman"/>
                <w:color w:val="000000" w:themeColor="text1"/>
              </w:rPr>
            </w:pPr>
            <w:r>
              <w:rPr>
                <w:rFonts w:eastAsia="Times New Roman"/>
                <w:color w:val="000000" w:themeColor="text1"/>
              </w:rPr>
              <w:t>xxx.xxx.xxx</w:t>
            </w:r>
            <w:r w:rsidRPr="00946B62">
              <w:rPr>
                <w:rFonts w:eastAsia="Times New Roman"/>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94AF91" w14:textId="77777777" w:rsidR="00A17716" w:rsidRPr="00946B62" w:rsidRDefault="00A17716" w:rsidP="00A17716">
            <w:pPr>
              <w:rPr>
                <w:rFonts w:eastAsia="Times New Roman"/>
                <w:color w:val="000000" w:themeColor="text1"/>
              </w:rPr>
            </w:pPr>
            <w:r w:rsidRPr="00946B62">
              <w:rPr>
                <w:rFonts w:eastAsia="Times New Roman"/>
                <w:color w:val="000000" w:themeColor="text1"/>
              </w:rPr>
              <w:t>database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202A84" w14:textId="77777777" w:rsidR="00A17716" w:rsidRPr="00946B62" w:rsidRDefault="00A17716" w:rsidP="00A17716">
            <w:pPr>
              <w:rPr>
                <w:rFonts w:eastAsia="Times New Roman"/>
                <w:color w:val="000000" w:themeColor="text1"/>
              </w:rPr>
            </w:pPr>
            <w:r w:rsidRPr="00946B62">
              <w:rPr>
                <w:rFonts w:eastAsia="Times New Roman"/>
                <w:color w:val="000000" w:themeColor="text1"/>
              </w:rPr>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0BBF75" w14:textId="77777777" w:rsidR="00A17716" w:rsidRPr="00946B62" w:rsidRDefault="00A17716" w:rsidP="00A17716">
            <w:pPr>
              <w:pStyle w:val="p1"/>
              <w:rPr>
                <w:color w:val="000000" w:themeColor="text1"/>
              </w:rPr>
            </w:pPr>
            <w:r w:rsidRPr="00946B62">
              <w:rPr>
                <w:rStyle w:val="s1"/>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BC9325" w14:textId="77777777" w:rsidR="00A17716" w:rsidRPr="00946B62" w:rsidRDefault="00A17716" w:rsidP="00A17716">
            <w:pPr>
              <w:pStyle w:val="p1"/>
              <w:rPr>
                <w:color w:val="000000" w:themeColor="text1"/>
              </w:rPr>
            </w:pPr>
            <w:r>
              <w:rPr>
                <w:rFonts w:eastAsia="Times New Roman"/>
                <w:color w:val="000000" w:themeColor="text1"/>
              </w:rPr>
              <w:t>xxx.xxx.xxx</w:t>
            </w:r>
            <w:r w:rsidRPr="00946B62">
              <w:rPr>
                <w:rStyle w:val="s1"/>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65A94A" w14:textId="77777777" w:rsidR="00A17716" w:rsidRPr="00946B62" w:rsidRDefault="00A17716" w:rsidP="00A17716">
            <w:pPr>
              <w:rPr>
                <w:rFonts w:eastAsia="Times New Roman"/>
                <w:color w:val="000000" w:themeColor="text1"/>
              </w:rPr>
            </w:pPr>
            <w:r w:rsidRPr="00946B62">
              <w:rPr>
                <w:rFonts w:eastAsia="Times New Roman"/>
                <w:color w:val="000000" w:themeColor="text1"/>
              </w:rPr>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1C5439" w14:textId="77777777" w:rsidR="00A17716" w:rsidRPr="00946B62" w:rsidRDefault="00A17716" w:rsidP="00A17716">
            <w:pPr>
              <w:rPr>
                <w:rFonts w:eastAsia="Times New Roman"/>
                <w:color w:val="000000" w:themeColor="text1"/>
              </w:rPr>
            </w:pPr>
            <w:r w:rsidRPr="00946B62">
              <w:rPr>
                <w:rFonts w:eastAsia="Times New Roman"/>
                <w:color w:val="000000" w:themeColor="text1"/>
              </w:rPr>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D7EE77" w14:textId="77777777" w:rsidR="00A17716" w:rsidRPr="00946B62" w:rsidRDefault="00A17716" w:rsidP="00A17716">
            <w:pPr>
              <w:rPr>
                <w:rFonts w:eastAsia="Times New Roman"/>
                <w:color w:val="000000" w:themeColor="text1"/>
              </w:rPr>
            </w:pPr>
            <w:r w:rsidRPr="00946B62">
              <w:rPr>
                <w:rFonts w:eastAsia="Times New Roman"/>
                <w:color w:val="000000" w:themeColor="text1"/>
              </w:rPr>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42A50" w14:textId="77777777" w:rsidR="00A17716" w:rsidRPr="00946B62" w:rsidRDefault="00A17716" w:rsidP="00A17716">
            <w:pPr>
              <w:rPr>
                <w:rFonts w:eastAsia="Times New Roman"/>
                <w:color w:val="000000" w:themeColor="text1"/>
              </w:rPr>
            </w:pPr>
            <w:r w:rsidRPr="00946B62">
              <w:rPr>
                <w:rFonts w:eastAsia="Times New Roman"/>
                <w:color w:val="000000" w:themeColor="text1"/>
              </w:rPr>
              <w:t>bi-directional</w:t>
            </w:r>
          </w:p>
        </w:tc>
      </w:tr>
      <w:tr w:rsidR="00A17716" w14:paraId="6490408D"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02E65A" w14:textId="77777777" w:rsidR="00A17716" w:rsidRPr="00946B62" w:rsidRDefault="00A17716" w:rsidP="00A17716">
            <w:pPr>
              <w:rPr>
                <w:rFonts w:eastAsia="Times New Roman"/>
                <w:color w:val="000000" w:themeColor="text1"/>
              </w:rPr>
            </w:pPr>
            <w:r w:rsidRPr="00946B62">
              <w:rPr>
                <w:rFonts w:eastAsia="Times New Roman"/>
                <w:color w:val="000000" w:themeColor="text1"/>
              </w:rPr>
              <w:t>vaausfpctas801</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BF325" w14:textId="77777777" w:rsidR="00A17716" w:rsidRPr="00946B62" w:rsidRDefault="00A17716" w:rsidP="00A17716">
            <w:pPr>
              <w:rPr>
                <w:rFonts w:eastAsia="Times New Roman"/>
                <w:color w:val="000000" w:themeColor="text1"/>
              </w:rPr>
            </w:pPr>
            <w:r>
              <w:rPr>
                <w:rFonts w:eastAsia="Times New Roman"/>
                <w:color w:val="000000" w:themeColor="text1"/>
              </w:rPr>
              <w:t>xxx.xxx.xxx</w:t>
            </w:r>
            <w:r w:rsidRPr="00946B62">
              <w:rPr>
                <w:rFonts w:eastAsia="Times New Roman"/>
                <w:color w:val="000000" w:themeColor="text1"/>
              </w:rPr>
              <w:t>.158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BB43A" w14:textId="77777777" w:rsidR="00A17716" w:rsidRPr="00946B62" w:rsidRDefault="00A17716" w:rsidP="00A17716">
            <w:pPr>
              <w:rPr>
                <w:rFonts w:eastAsia="Times New Roman"/>
                <w:color w:val="000000" w:themeColor="text1"/>
              </w:rPr>
            </w:pPr>
            <w:r w:rsidRPr="00946B62">
              <w:rPr>
                <w:rFonts w:eastAsia="Times New Roman"/>
                <w:color w:val="000000" w:themeColor="text1"/>
              </w:rPr>
              <w:t>dns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FDCA1F" w14:textId="77777777" w:rsidR="00A17716" w:rsidRPr="00946B62" w:rsidRDefault="00A17716" w:rsidP="00A17716">
            <w:pPr>
              <w:rPr>
                <w:rFonts w:eastAsia="Times New Roman"/>
                <w:color w:val="000000" w:themeColor="text1"/>
              </w:rPr>
            </w:pPr>
            <w:r w:rsidRPr="00946B62">
              <w:rPr>
                <w:rFonts w:eastAsia="Times New Roman"/>
                <w:color w:val="000000" w:themeColor="text1"/>
              </w:rPr>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3FD1D1" w14:textId="77777777" w:rsidR="00A17716" w:rsidRPr="00946B62" w:rsidRDefault="00A17716" w:rsidP="00A17716">
            <w:pPr>
              <w:pStyle w:val="p1"/>
              <w:rPr>
                <w:color w:val="000000" w:themeColor="text1"/>
              </w:rPr>
            </w:pPr>
            <w:r w:rsidRPr="00946B62">
              <w:rPr>
                <w:rStyle w:val="s1"/>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12581" w14:textId="77777777" w:rsidR="00A17716" w:rsidRPr="00946B62" w:rsidRDefault="00A17716" w:rsidP="00A17716">
            <w:pPr>
              <w:pStyle w:val="p1"/>
              <w:rPr>
                <w:color w:val="000000" w:themeColor="text1"/>
              </w:rPr>
            </w:pPr>
            <w:r>
              <w:rPr>
                <w:rFonts w:eastAsia="Times New Roman"/>
                <w:color w:val="000000" w:themeColor="text1"/>
              </w:rPr>
              <w:t>xxx.xxx.xxx</w:t>
            </w:r>
            <w:r w:rsidRPr="00946B62">
              <w:rPr>
                <w:rStyle w:val="s1"/>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892E4" w14:textId="77777777" w:rsidR="00A17716" w:rsidRPr="00946B62" w:rsidRDefault="00A17716" w:rsidP="00A17716">
            <w:pPr>
              <w:rPr>
                <w:rFonts w:eastAsia="Times New Roman"/>
                <w:color w:val="000000" w:themeColor="text1"/>
              </w:rPr>
            </w:pPr>
            <w:r w:rsidRPr="00946B62">
              <w:rPr>
                <w:rFonts w:eastAsia="Times New Roman"/>
                <w:color w:val="000000" w:themeColor="text1"/>
              </w:rPr>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8042D" w14:textId="77777777" w:rsidR="00A17716" w:rsidRPr="00946B62" w:rsidRDefault="00A17716" w:rsidP="00A17716">
            <w:pPr>
              <w:rPr>
                <w:rFonts w:eastAsia="Times New Roman"/>
                <w:color w:val="000000" w:themeColor="text1"/>
              </w:rPr>
            </w:pPr>
            <w:r w:rsidRPr="00946B62">
              <w:rPr>
                <w:rFonts w:eastAsia="Times New Roman"/>
                <w:color w:val="000000" w:themeColor="text1"/>
              </w:rPr>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A519E7" w14:textId="77777777" w:rsidR="00A17716" w:rsidRPr="00946B62" w:rsidRDefault="00A17716" w:rsidP="00A17716">
            <w:pPr>
              <w:rPr>
                <w:rFonts w:eastAsia="Times New Roman"/>
                <w:color w:val="000000" w:themeColor="text1"/>
              </w:rPr>
            </w:pPr>
            <w:r w:rsidRPr="00946B62">
              <w:rPr>
                <w:rFonts w:eastAsia="Times New Roman"/>
                <w:color w:val="000000" w:themeColor="text1"/>
              </w:rPr>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DF6772" w14:textId="77777777" w:rsidR="00A17716" w:rsidRPr="00946B62" w:rsidRDefault="00A17716" w:rsidP="00A17716">
            <w:pPr>
              <w:rPr>
                <w:rFonts w:eastAsia="Times New Roman"/>
                <w:color w:val="000000" w:themeColor="text1"/>
              </w:rPr>
            </w:pPr>
            <w:r w:rsidRPr="00946B62">
              <w:rPr>
                <w:rFonts w:eastAsia="Times New Roman"/>
                <w:color w:val="000000" w:themeColor="text1"/>
              </w:rPr>
              <w:t>bi-directional</w:t>
            </w:r>
          </w:p>
        </w:tc>
      </w:tr>
      <w:tr w:rsidR="00A17716" w14:paraId="3C2147D4"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094DA6" w14:textId="77777777" w:rsidR="00A17716" w:rsidRPr="00946B62" w:rsidRDefault="00A17716" w:rsidP="00A17716">
            <w:pPr>
              <w:rPr>
                <w:rFonts w:eastAsia="Times New Roman"/>
                <w:color w:val="000000" w:themeColor="text1"/>
              </w:rPr>
            </w:pPr>
            <w:r w:rsidRPr="00946B62">
              <w:rPr>
                <w:rFonts w:eastAsia="Times New Roman"/>
                <w:color w:val="000000" w:themeColor="text1"/>
              </w:rPr>
              <w:t>vaausfpctas801</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F4866A" w14:textId="77777777" w:rsidR="00A17716" w:rsidRPr="00946B62" w:rsidRDefault="00A17716" w:rsidP="00A17716">
            <w:pPr>
              <w:rPr>
                <w:rFonts w:eastAsia="Times New Roman"/>
                <w:color w:val="000000" w:themeColor="text1"/>
              </w:rPr>
            </w:pPr>
            <w:r>
              <w:rPr>
                <w:rFonts w:eastAsia="Times New Roman"/>
                <w:color w:val="000000" w:themeColor="text1"/>
              </w:rPr>
              <w:t>xxx.xxx.xxx</w:t>
            </w:r>
            <w:r w:rsidRPr="00946B62">
              <w:rPr>
                <w:rFonts w:eastAsia="Times New Roman"/>
                <w:color w:val="000000" w:themeColor="text1"/>
              </w:rPr>
              <w:t>.158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55153" w14:textId="77777777" w:rsidR="00A17716" w:rsidRPr="00946B62" w:rsidRDefault="00A17716" w:rsidP="00A17716">
            <w:pPr>
              <w:rPr>
                <w:rFonts w:eastAsia="Times New Roman"/>
                <w:color w:val="000000" w:themeColor="text1"/>
              </w:rPr>
            </w:pPr>
            <w:r w:rsidRPr="00946B62">
              <w:rPr>
                <w:rFonts w:eastAsia="Times New Roman"/>
                <w:color w:val="000000" w:themeColor="text1"/>
              </w:rPr>
              <w:t>dns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D9532" w14:textId="77777777" w:rsidR="00A17716" w:rsidRPr="00946B62" w:rsidRDefault="00A17716" w:rsidP="00A17716">
            <w:pPr>
              <w:rPr>
                <w:rFonts w:eastAsia="Times New Roman"/>
                <w:color w:val="000000" w:themeColor="text1"/>
              </w:rPr>
            </w:pPr>
            <w:r w:rsidRPr="00946B62">
              <w:rPr>
                <w:rFonts w:eastAsia="Times New Roman"/>
                <w:color w:val="000000" w:themeColor="text1"/>
              </w:rPr>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719A45" w14:textId="77777777" w:rsidR="00A17716" w:rsidRPr="00946B62" w:rsidRDefault="00A17716" w:rsidP="00A17716">
            <w:pPr>
              <w:pStyle w:val="p1"/>
              <w:rPr>
                <w:color w:val="000000" w:themeColor="text1"/>
              </w:rPr>
            </w:pPr>
            <w:r w:rsidRPr="00946B62">
              <w:rPr>
                <w:rStyle w:val="s1"/>
                <w:color w:val="000000" w:themeColor="text1"/>
              </w:rPr>
              <w:t>vaausdbstas800</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833B1" w14:textId="77777777" w:rsidR="00A17716" w:rsidRPr="00946B62" w:rsidRDefault="00A17716" w:rsidP="00A17716">
            <w:pPr>
              <w:pStyle w:val="p1"/>
              <w:rPr>
                <w:color w:val="000000" w:themeColor="text1"/>
              </w:rPr>
            </w:pPr>
            <w:r>
              <w:rPr>
                <w:rFonts w:eastAsia="Times New Roman"/>
                <w:color w:val="000000" w:themeColor="text1"/>
              </w:rPr>
              <w:t>xxx.xxx.xxx</w:t>
            </w:r>
            <w:r w:rsidRPr="00946B62">
              <w:rPr>
                <w:rStyle w:val="s1"/>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3D2FD" w14:textId="77777777" w:rsidR="00A17716" w:rsidRPr="00946B62" w:rsidRDefault="00A17716" w:rsidP="00A17716">
            <w:pPr>
              <w:rPr>
                <w:rFonts w:eastAsia="Times New Roman"/>
                <w:color w:val="000000" w:themeColor="text1"/>
              </w:rPr>
            </w:pPr>
            <w:r w:rsidRPr="00946B62">
              <w:rPr>
                <w:rFonts w:eastAsia="Times New Roman"/>
                <w:color w:val="000000" w:themeColor="text1"/>
              </w:rPr>
              <w:t>database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61E48B" w14:textId="77777777" w:rsidR="00A17716" w:rsidRPr="00946B62" w:rsidRDefault="00A17716" w:rsidP="00A17716">
            <w:pPr>
              <w:rPr>
                <w:rFonts w:eastAsia="Times New Roman"/>
                <w:color w:val="000000" w:themeColor="text1"/>
              </w:rPr>
            </w:pPr>
            <w:r w:rsidRPr="00946B62">
              <w:rPr>
                <w:rFonts w:eastAsia="Times New Roman"/>
                <w:color w:val="000000" w:themeColor="text1"/>
              </w:rPr>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89578E" w14:textId="77777777" w:rsidR="00A17716" w:rsidRPr="00946B62" w:rsidRDefault="00A17716" w:rsidP="00A17716">
            <w:pPr>
              <w:rPr>
                <w:rFonts w:eastAsia="Times New Roman"/>
                <w:color w:val="000000" w:themeColor="text1"/>
              </w:rPr>
            </w:pPr>
            <w:r w:rsidRPr="00946B62">
              <w:rPr>
                <w:rFonts w:eastAsia="Times New Roman"/>
                <w:color w:val="000000" w:themeColor="text1"/>
              </w:rPr>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F098C3" w14:textId="77777777" w:rsidR="00A17716" w:rsidRPr="00946B62" w:rsidRDefault="00A17716" w:rsidP="00A17716">
            <w:pPr>
              <w:rPr>
                <w:rFonts w:eastAsia="Times New Roman"/>
                <w:color w:val="000000" w:themeColor="text1"/>
              </w:rPr>
            </w:pPr>
            <w:r w:rsidRPr="00946B62">
              <w:rPr>
                <w:rFonts w:eastAsia="Times New Roman"/>
                <w:color w:val="000000" w:themeColor="text1"/>
              </w:rPr>
              <w:t>bi-directional</w:t>
            </w:r>
          </w:p>
        </w:tc>
      </w:tr>
    </w:tbl>
    <w:p w14:paraId="63CD524A" w14:textId="77777777" w:rsidR="00A17716" w:rsidRDefault="00A17716" w:rsidP="00A17716">
      <w:pPr>
        <w:pStyle w:val="BodyText"/>
      </w:pPr>
    </w:p>
    <w:p w14:paraId="56DAC0F1" w14:textId="77777777" w:rsidR="00A17716" w:rsidRDefault="00A17716" w:rsidP="00A17716">
      <w:pPr>
        <w:pStyle w:val="BodyText"/>
      </w:pPr>
      <w:r>
        <w:t>The following format is all that is required for a firewall request</w:t>
      </w:r>
    </w:p>
    <w:p w14:paraId="2128B226" w14:textId="798B755C" w:rsidR="00A17716" w:rsidRPr="00A236D6" w:rsidRDefault="00A17716" w:rsidP="00A17716">
      <w:pPr>
        <w:pStyle w:val="Caption"/>
        <w:rPr>
          <w:rFonts w:ascii="Arial" w:hAnsi="Arial" w:cs="Arial"/>
        </w:rPr>
      </w:pPr>
      <w:bookmarkStart w:id="211" w:name="_Toc514659896"/>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12</w:t>
      </w:r>
      <w:r w:rsidRPr="00A236D6">
        <w:rPr>
          <w:rFonts w:ascii="Arial" w:hAnsi="Arial" w:cs="Arial"/>
          <w:noProof/>
        </w:rPr>
        <w:fldChar w:fldCharType="end"/>
      </w:r>
      <w:r w:rsidRPr="00A236D6">
        <w:rPr>
          <w:rFonts w:ascii="Arial" w:hAnsi="Arial" w:cs="Arial"/>
        </w:rPr>
        <w:t xml:space="preserve">: DEV </w:t>
      </w:r>
      <w:r w:rsidR="001411F9">
        <w:rPr>
          <w:rFonts w:ascii="Arial" w:hAnsi="Arial" w:cs="Arial"/>
        </w:rPr>
        <w:t>MAG</w:t>
      </w:r>
      <w:r w:rsidR="001411F9" w:rsidRPr="00A236D6">
        <w:rPr>
          <w:rFonts w:ascii="Arial" w:hAnsi="Arial" w:cs="Arial"/>
        </w:rPr>
        <w:t xml:space="preserve"> </w:t>
      </w:r>
      <w:r w:rsidRPr="00A236D6">
        <w:rPr>
          <w:rFonts w:ascii="Arial" w:hAnsi="Arial" w:cs="Arial"/>
        </w:rPr>
        <w:t>Connections</w:t>
      </w:r>
      <w:bookmarkEnd w:id="211"/>
    </w:p>
    <w:p w14:paraId="3147120E" w14:textId="77777777" w:rsidR="00A17716" w:rsidRDefault="00A17716" w:rsidP="00A17716">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009"/>
        <w:gridCol w:w="789"/>
        <w:gridCol w:w="1183"/>
        <w:gridCol w:w="928"/>
        <w:gridCol w:w="1951"/>
        <w:gridCol w:w="2484"/>
      </w:tblGrid>
      <w:tr w:rsidR="00A17716" w14:paraId="4D15A633"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E8C6A0C" w14:textId="77777777" w:rsidR="00A17716" w:rsidRPr="005F01D3" w:rsidRDefault="00A17716" w:rsidP="00A17716">
            <w:pPr>
              <w:pStyle w:val="NormalWeb"/>
              <w:jc w:val="center"/>
              <w:rPr>
                <w:color w:val="000000" w:themeColor="text1"/>
              </w:rPr>
            </w:pPr>
            <w:r w:rsidRPr="005F01D3">
              <w:rPr>
                <w:rStyle w:val="Strong"/>
                <w:color w:val="000000" w:themeColor="text1"/>
                <w:u w:val="single"/>
              </w:rPr>
              <w:t>SOURCE IP</w:t>
            </w:r>
          </w:p>
        </w:tc>
        <w:tc>
          <w:tcPr>
            <w:tcW w:w="0" w:type="auto"/>
            <w:gridSpan w:val="3"/>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BCD025C" w14:textId="77777777" w:rsidR="00A17716" w:rsidRPr="005F01D3" w:rsidRDefault="00A17716" w:rsidP="00A17716">
            <w:pPr>
              <w:pStyle w:val="NormalWeb"/>
              <w:jc w:val="center"/>
              <w:rPr>
                <w:color w:val="000000" w:themeColor="text1"/>
              </w:rPr>
            </w:pPr>
            <w:r w:rsidRPr="005F01D3">
              <w:rPr>
                <w:rStyle w:val="Strong"/>
                <w:color w:val="000000" w:themeColor="text1"/>
                <w:u w:val="single"/>
              </w:rPr>
              <w:t>DESTINATION IP</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2E05F82" w14:textId="77777777" w:rsidR="00A17716" w:rsidRPr="005F01D3" w:rsidRDefault="00A17716" w:rsidP="00A17716">
            <w:pPr>
              <w:pStyle w:val="NormalWeb"/>
              <w:jc w:val="center"/>
              <w:rPr>
                <w:color w:val="000000" w:themeColor="text1"/>
              </w:rPr>
            </w:pPr>
            <w:r w:rsidRPr="005F01D3">
              <w:rPr>
                <w:rStyle w:val="Strong"/>
                <w:color w:val="000000" w:themeColor="text1"/>
                <w:u w:val="single"/>
              </w:rPr>
              <w:t>SERVICE/PORT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4BCE122" w14:textId="77777777" w:rsidR="00A17716" w:rsidRPr="005F01D3" w:rsidRDefault="00A17716" w:rsidP="00A17716">
            <w:pPr>
              <w:pStyle w:val="NormalWeb"/>
              <w:jc w:val="center"/>
              <w:rPr>
                <w:color w:val="000000" w:themeColor="text1"/>
              </w:rPr>
            </w:pPr>
            <w:r w:rsidRPr="005F01D3">
              <w:rPr>
                <w:rStyle w:val="Strong"/>
                <w:color w:val="000000" w:themeColor="text1"/>
                <w:u w:val="single"/>
              </w:rPr>
              <w:t>Business Case/Justification, Comments</w:t>
            </w:r>
          </w:p>
        </w:tc>
      </w:tr>
      <w:tr w:rsidR="00A17716" w14:paraId="3B75C4A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95CBFE" w14:textId="77777777" w:rsidR="00A17716" w:rsidRPr="005F01D3" w:rsidRDefault="00A17716" w:rsidP="00A17716">
            <w:pPr>
              <w:pStyle w:val="NormalWeb"/>
              <w:rPr>
                <w:color w:val="000000" w:themeColor="text1"/>
              </w:rPr>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gridSpan w:val="3"/>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BFA477" w14:textId="77777777" w:rsidR="00A17716" w:rsidRPr="005F01D3" w:rsidRDefault="00A17716" w:rsidP="00A17716">
            <w:pPr>
              <w:pStyle w:val="NormalWeb"/>
              <w:rPr>
                <w:color w:val="000000" w:themeColor="text1"/>
              </w:rPr>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155739" w14:textId="77777777" w:rsidR="00A17716" w:rsidRPr="005F01D3" w:rsidRDefault="00A17716" w:rsidP="00A17716">
            <w:pPr>
              <w:pStyle w:val="NormalWeb"/>
              <w:rPr>
                <w:color w:val="000000" w:themeColor="text1"/>
              </w:rPr>
            </w:pPr>
            <w:r w:rsidRPr="005F01D3">
              <w:rPr>
                <w:rStyle w:val="Strong"/>
                <w:color w:val="000000" w:themeColor="text1"/>
              </w:rPr>
              <w:t>TAS Port - 27017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C0186C" w14:textId="77777777" w:rsidR="00A17716" w:rsidRPr="005F01D3" w:rsidRDefault="00A17716" w:rsidP="00A17716">
            <w:pPr>
              <w:pStyle w:val="NormalWeb"/>
              <w:rPr>
                <w:color w:val="000000" w:themeColor="text1"/>
              </w:rPr>
            </w:pPr>
            <w:r w:rsidRPr="005F01D3">
              <w:rPr>
                <w:rStyle w:val="Strong"/>
                <w:color w:val="000000" w:themeColor="text1"/>
              </w:rPr>
              <w:t>TAS Application Writes to the TAS Database</w:t>
            </w:r>
          </w:p>
        </w:tc>
      </w:tr>
      <w:tr w:rsidR="00A17716" w14:paraId="0440331C"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6C15E" w14:textId="77777777" w:rsidR="00A17716" w:rsidRPr="005F01D3" w:rsidRDefault="00A17716" w:rsidP="00A17716">
            <w:pPr>
              <w:pStyle w:val="NormalWeb"/>
              <w:rPr>
                <w:color w:val="000000" w:themeColor="text1"/>
              </w:rPr>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5068C" w14:textId="77777777" w:rsidR="00A17716" w:rsidRPr="005F01D3" w:rsidRDefault="00A17716" w:rsidP="00A17716">
            <w:pPr>
              <w:pStyle w:val="NormalWeb"/>
              <w:rPr>
                <w:color w:val="000000" w:themeColor="text1"/>
              </w:rPr>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48E2B5" w14:textId="77777777" w:rsidR="00A17716" w:rsidRPr="005F01D3" w:rsidRDefault="00A17716" w:rsidP="00A17716">
            <w:pPr>
              <w:pStyle w:val="NormalWeb"/>
              <w:rPr>
                <w:color w:val="000000" w:themeColor="text1"/>
              </w:rPr>
            </w:pPr>
            <w:r w:rsidRPr="005F01D3">
              <w:rPr>
                <w:rStyle w:val="Strong"/>
                <w:color w:val="000000" w:themeColor="text1"/>
              </w:rPr>
              <w:t>TAS Port - 27017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2DF5EC" w14:textId="77777777" w:rsidR="00A17716" w:rsidRPr="005F01D3" w:rsidRDefault="00A17716" w:rsidP="00A17716">
            <w:pPr>
              <w:pStyle w:val="NormalWeb"/>
              <w:rPr>
                <w:color w:val="000000" w:themeColor="text1"/>
              </w:rPr>
            </w:pPr>
            <w:r w:rsidRPr="005F01D3">
              <w:rPr>
                <w:rStyle w:val="Strong"/>
                <w:color w:val="000000" w:themeColor="text1"/>
              </w:rPr>
              <w:t>TAS Application Reads from the TAS Database</w:t>
            </w:r>
          </w:p>
        </w:tc>
      </w:tr>
      <w:tr w:rsidR="00A17716" w14:paraId="181D34ED"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F55A84" w14:textId="77777777" w:rsidR="00A17716" w:rsidRPr="005F01D3" w:rsidRDefault="00A17716" w:rsidP="00A17716">
            <w:pPr>
              <w:pStyle w:val="NormalWeb"/>
              <w:rPr>
                <w:color w:val="000000" w:themeColor="text1"/>
              </w:rPr>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E4D46" w14:textId="77777777" w:rsidR="00A17716" w:rsidRPr="005F01D3" w:rsidRDefault="00A17716" w:rsidP="00A17716">
            <w:pPr>
              <w:pStyle w:val="NormalWeb"/>
              <w:rPr>
                <w:color w:val="000000" w:themeColor="text1"/>
              </w:rPr>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74FAC" w14:textId="77777777" w:rsidR="00A17716" w:rsidRPr="005F01D3" w:rsidRDefault="00A17716" w:rsidP="00A17716">
            <w:pPr>
              <w:pStyle w:val="NormalWeb"/>
              <w:rPr>
                <w:color w:val="000000" w:themeColor="text1"/>
              </w:rPr>
            </w:pPr>
            <w:r w:rsidRPr="005F01D3">
              <w:rPr>
                <w:rStyle w:val="Strong"/>
                <w:color w:val="000000" w:themeColor="text1"/>
              </w:rPr>
              <w:t>TAS Port - 27018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8839C6" w14:textId="77777777" w:rsidR="00A17716" w:rsidRPr="005F01D3" w:rsidRDefault="00A17716" w:rsidP="00A17716">
            <w:pPr>
              <w:pStyle w:val="NormalWeb"/>
              <w:rPr>
                <w:color w:val="000000" w:themeColor="text1"/>
              </w:rPr>
            </w:pPr>
            <w:r w:rsidRPr="005F01D3">
              <w:rPr>
                <w:rStyle w:val="Strong"/>
                <w:color w:val="000000" w:themeColor="text1"/>
              </w:rPr>
              <w:t>TAS Application Writes to the TAS Database</w:t>
            </w:r>
          </w:p>
        </w:tc>
      </w:tr>
      <w:tr w:rsidR="00A17716" w14:paraId="0F57666D"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843354" w14:textId="77777777" w:rsidR="00A17716" w:rsidRPr="005F01D3" w:rsidRDefault="00A17716" w:rsidP="00A17716">
            <w:pPr>
              <w:pStyle w:val="NormalWeb"/>
              <w:rPr>
                <w:color w:val="000000" w:themeColor="text1"/>
              </w:rPr>
            </w:pPr>
            <w:r w:rsidRPr="005F01D3">
              <w:rPr>
                <w:rStyle w:val="Strong"/>
                <w:color w:val="000000" w:themeColor="text1"/>
              </w:rPr>
              <w:lastRenderedPageBreak/>
              <w:t xml:space="preserve">TAS Host - </w:t>
            </w:r>
            <w:r>
              <w:rPr>
                <w:rStyle w:val="Strong"/>
                <w:color w:val="000000" w:themeColor="text1"/>
              </w:rPr>
              <w:t>xxx.xxx.xxx</w:t>
            </w:r>
            <w:r w:rsidRPr="005F01D3">
              <w:rPr>
                <w:rStyle w:val="Strong"/>
                <w:color w:val="000000" w:themeColor="text1"/>
              </w:rPr>
              <w:t>.157 (DB)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1DF13" w14:textId="77777777" w:rsidR="00A17716" w:rsidRPr="005F01D3" w:rsidRDefault="00A17716" w:rsidP="00A17716">
            <w:pPr>
              <w:pStyle w:val="NormalWeb"/>
              <w:rPr>
                <w:color w:val="000000" w:themeColor="text1"/>
              </w:rPr>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C7D9A2" w14:textId="77777777" w:rsidR="00A17716" w:rsidRPr="005F01D3" w:rsidRDefault="00A17716" w:rsidP="00A17716">
            <w:pPr>
              <w:pStyle w:val="NormalWeb"/>
              <w:rPr>
                <w:color w:val="000000" w:themeColor="text1"/>
              </w:rPr>
            </w:pPr>
            <w:r w:rsidRPr="005F01D3">
              <w:rPr>
                <w:rStyle w:val="Strong"/>
                <w:color w:val="000000" w:themeColor="text1"/>
              </w:rPr>
              <w:t>TAS Port - 27018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4EDE6" w14:textId="77777777" w:rsidR="00A17716" w:rsidRPr="005F01D3" w:rsidRDefault="00A17716" w:rsidP="00A17716">
            <w:pPr>
              <w:pStyle w:val="NormalWeb"/>
              <w:rPr>
                <w:color w:val="000000" w:themeColor="text1"/>
              </w:rPr>
            </w:pPr>
            <w:r w:rsidRPr="005F01D3">
              <w:rPr>
                <w:rStyle w:val="Strong"/>
                <w:color w:val="000000" w:themeColor="text1"/>
              </w:rPr>
              <w:t>TAS Application Reads from the TAS Database</w:t>
            </w:r>
          </w:p>
        </w:tc>
      </w:tr>
      <w:tr w:rsidR="00A17716" w14:paraId="3BE8A657"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011D38" w14:textId="77777777" w:rsidR="00A17716" w:rsidRPr="005F01D3" w:rsidRDefault="00A17716" w:rsidP="00A17716">
            <w:pPr>
              <w:pStyle w:val="NormalWeb"/>
              <w:rPr>
                <w:color w:val="000000" w:themeColor="text1"/>
              </w:rPr>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ABAF8" w14:textId="77777777" w:rsidR="00A17716" w:rsidRPr="005F01D3" w:rsidRDefault="00A17716" w:rsidP="00A17716">
            <w:pPr>
              <w:pStyle w:val="NormalWeb"/>
              <w:rPr>
                <w:color w:val="000000" w:themeColor="text1"/>
              </w:rPr>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739CD4" w14:textId="77777777" w:rsidR="00A17716" w:rsidRPr="005F01D3" w:rsidRDefault="00A17716" w:rsidP="00A17716">
            <w:pPr>
              <w:pStyle w:val="NormalWeb"/>
              <w:rPr>
                <w:color w:val="000000" w:themeColor="text1"/>
              </w:rPr>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5437AC" w14:textId="77777777" w:rsidR="00A17716" w:rsidRPr="005F01D3" w:rsidRDefault="00A17716" w:rsidP="00A17716">
            <w:pPr>
              <w:pStyle w:val="NormalWeb"/>
              <w:rPr>
                <w:color w:val="000000" w:themeColor="text1"/>
              </w:rPr>
            </w:pPr>
            <w:r w:rsidRPr="005F01D3">
              <w:rPr>
                <w:rStyle w:val="Strong"/>
                <w:color w:val="000000" w:themeColor="text1"/>
              </w:rPr>
              <w:t>Access TAS Application</w:t>
            </w:r>
          </w:p>
        </w:tc>
      </w:tr>
      <w:tr w:rsidR="00A17716" w14:paraId="5DE9FFF6"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21DD0" w14:textId="77777777" w:rsidR="00A17716" w:rsidRPr="005F01D3" w:rsidRDefault="00A17716" w:rsidP="00A17716">
            <w:pPr>
              <w:pStyle w:val="NormalWeb"/>
              <w:rPr>
                <w:color w:val="000000" w:themeColor="text1"/>
              </w:rPr>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E95F7" w14:textId="77777777" w:rsidR="00A17716" w:rsidRPr="005F01D3" w:rsidRDefault="00A17716" w:rsidP="00A17716">
            <w:pPr>
              <w:pStyle w:val="NormalWeb"/>
              <w:rPr>
                <w:color w:val="000000" w:themeColor="text1"/>
              </w:rPr>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4C2A08" w14:textId="77777777" w:rsidR="00A17716" w:rsidRPr="005F01D3" w:rsidRDefault="00A17716" w:rsidP="00A17716">
            <w:pPr>
              <w:pStyle w:val="NormalWeb"/>
              <w:rPr>
                <w:color w:val="000000" w:themeColor="text1"/>
              </w:rPr>
            </w:pPr>
            <w:r w:rsidRPr="005F01D3">
              <w:rPr>
                <w:rStyle w:val="Strong"/>
                <w:color w:val="000000" w:themeColor="text1"/>
              </w:rPr>
              <w:t>TAS Port - 8080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F52DC7" w14:textId="77777777" w:rsidR="00A17716" w:rsidRPr="005F01D3" w:rsidRDefault="00A17716" w:rsidP="00A17716">
            <w:pPr>
              <w:pStyle w:val="NormalWeb"/>
              <w:rPr>
                <w:color w:val="000000" w:themeColor="text1"/>
              </w:rPr>
            </w:pPr>
            <w:r w:rsidRPr="005F01D3">
              <w:rPr>
                <w:rStyle w:val="Strong"/>
                <w:color w:val="000000" w:themeColor="text1"/>
              </w:rPr>
              <w:t>Leverage Jenkins CI Service to Create Application Build</w:t>
            </w:r>
          </w:p>
        </w:tc>
      </w:tr>
      <w:tr w:rsidR="00A17716" w14:paraId="4653A516"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0D63F2" w14:textId="77777777" w:rsidR="00A17716" w:rsidRPr="005F01D3" w:rsidRDefault="00A17716" w:rsidP="00A17716">
            <w:pPr>
              <w:pStyle w:val="NormalWeb"/>
              <w:rPr>
                <w:color w:val="000000" w:themeColor="text1"/>
              </w:rPr>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C0241E" w14:textId="77777777" w:rsidR="00A17716" w:rsidRPr="005F01D3" w:rsidRDefault="00A17716" w:rsidP="00A17716">
            <w:pPr>
              <w:pStyle w:val="NormalWeb"/>
              <w:rPr>
                <w:color w:val="000000" w:themeColor="text1"/>
              </w:rPr>
            </w:pPr>
            <w:r w:rsidRPr="005F01D3">
              <w:rPr>
                <w:rStyle w:val="Strong"/>
                <w:color w:val="000000" w:themeColor="text1"/>
              </w:rPr>
              <w:t>https://</w:t>
            </w:r>
            <w:r>
              <w:rPr>
                <w:rStyle w:val="Strong"/>
                <w:color w:val="000000" w:themeColor="text1"/>
              </w:rPr>
              <w:t xml:space="preserve"> xxx.xxx.xxx</w:t>
            </w:r>
            <w:r w:rsidRPr="005F01D3">
              <w:rPr>
                <w:rStyle w:val="Strong"/>
                <w:color w:val="000000" w:themeColor="text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64745" w14:textId="77777777" w:rsidR="00A17716" w:rsidRPr="005F01D3" w:rsidRDefault="00A17716" w:rsidP="00A17716">
            <w:pPr>
              <w:pStyle w:val="NormalWeb"/>
              <w:rPr>
                <w:color w:val="000000" w:themeColor="text1"/>
              </w:rPr>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592100" w14:textId="77777777" w:rsidR="00A17716" w:rsidRPr="005F01D3" w:rsidRDefault="00A17716" w:rsidP="00A17716">
            <w:pPr>
              <w:pStyle w:val="NormalWeb"/>
              <w:rPr>
                <w:color w:val="000000" w:themeColor="text1"/>
              </w:rPr>
            </w:pPr>
            <w:r w:rsidRPr="005F01D3">
              <w:rPr>
                <w:rStyle w:val="Strong"/>
                <w:color w:val="000000" w:themeColor="text1"/>
              </w:rPr>
              <w:t xml:space="preserve">Populate TAS Bit Repository from Hosting at </w:t>
            </w:r>
            <w:hyperlink r:id="rId157" w:history="1">
              <w:r w:rsidRPr="005F01D3">
                <w:rPr>
                  <w:rStyle w:val="Hyperlink"/>
                  <w:b/>
                  <w:bCs/>
                  <w:color w:val="000000" w:themeColor="text1"/>
                </w:rPr>
                <w:t>Bitbucket.org</w:t>
              </w:r>
            </w:hyperlink>
          </w:p>
        </w:tc>
      </w:tr>
      <w:tr w:rsidR="00A17716" w14:paraId="5EA4342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11DA7" w14:textId="77777777" w:rsidR="00A17716" w:rsidRPr="005F01D3" w:rsidRDefault="00A17716" w:rsidP="00A17716">
            <w:pPr>
              <w:pStyle w:val="NormalWeb"/>
              <w:rPr>
                <w:color w:val="000000" w:themeColor="text1"/>
              </w:rPr>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B4F48" w14:textId="77777777" w:rsidR="00A17716" w:rsidRPr="005F01D3" w:rsidRDefault="00A17716" w:rsidP="00A17716">
            <w:pPr>
              <w:pStyle w:val="NormalWeb"/>
              <w:rPr>
                <w:color w:val="000000" w:themeColor="text1"/>
              </w:rPr>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ED5F29" w14:textId="77777777" w:rsidR="00A17716" w:rsidRPr="005F01D3" w:rsidRDefault="00A17716" w:rsidP="00A17716">
            <w:pPr>
              <w:pStyle w:val="NormalWeb"/>
              <w:rPr>
                <w:color w:val="000000" w:themeColor="text1"/>
              </w:rPr>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689837" w14:textId="77777777" w:rsidR="00A17716" w:rsidRPr="005F01D3" w:rsidRDefault="00A17716" w:rsidP="00A17716">
            <w:pPr>
              <w:pStyle w:val="NormalWeb"/>
              <w:rPr>
                <w:color w:val="000000" w:themeColor="text1"/>
              </w:rPr>
            </w:pPr>
            <w:r w:rsidRPr="005F01D3">
              <w:rPr>
                <w:rStyle w:val="Strong"/>
                <w:color w:val="000000" w:themeColor="text1"/>
              </w:rPr>
              <w:t>Retrieve source code from TAS repository</w:t>
            </w:r>
          </w:p>
        </w:tc>
      </w:tr>
    </w:tbl>
    <w:p w14:paraId="5C724CAE" w14:textId="77777777" w:rsidR="00A17716" w:rsidRDefault="00A17716" w:rsidP="00A17716">
      <w:pPr>
        <w:pStyle w:val="BodyText"/>
      </w:pPr>
    </w:p>
    <w:p w14:paraId="27F4A11B" w14:textId="52E6EF08" w:rsidR="00A17716" w:rsidRPr="00184EB2" w:rsidRDefault="00A17716" w:rsidP="00184EB2">
      <w:pPr>
        <w:pStyle w:val="Caption"/>
        <w:rPr>
          <w:rFonts w:ascii="Arial" w:hAnsi="Arial" w:cs="Arial"/>
        </w:rPr>
      </w:pPr>
      <w:r>
        <w:rPr>
          <w:sz w:val="36"/>
          <w:szCs w:val="36"/>
        </w:rPr>
        <w:br/>
      </w:r>
      <w:bookmarkStart w:id="212" w:name="_Toc514659897"/>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13</w:t>
      </w:r>
      <w:r w:rsidRPr="00184EB2">
        <w:rPr>
          <w:rFonts w:ascii="Arial" w:hAnsi="Arial" w:cs="Arial"/>
          <w:noProof/>
        </w:rPr>
        <w:fldChar w:fldCharType="end"/>
      </w:r>
      <w:r w:rsidRPr="00184EB2">
        <w:rPr>
          <w:rFonts w:ascii="Arial" w:hAnsi="Arial" w:cs="Arial"/>
        </w:rPr>
        <w:t xml:space="preserve">: CI </w:t>
      </w:r>
      <w:r w:rsidR="001411F9" w:rsidRPr="00184EB2">
        <w:rPr>
          <w:rFonts w:ascii="Arial" w:hAnsi="Arial" w:cs="Arial"/>
        </w:rPr>
        <w:t xml:space="preserve">MAG </w:t>
      </w:r>
      <w:r w:rsidRPr="00184EB2">
        <w:rPr>
          <w:rFonts w:ascii="Arial" w:hAnsi="Arial" w:cs="Arial"/>
        </w:rPr>
        <w:t>Servers</w:t>
      </w:r>
      <w:bookmarkEnd w:id="212"/>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3F04CBAB" w14:textId="77777777" w:rsidTr="00A17716">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ED53FE1"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60087FD"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D6DA217"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1F03A80"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8011ACB"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D6D8C81"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EB3F186"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8459884"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0F8DCF0"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40CCFC"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Directionality</w:t>
            </w:r>
          </w:p>
        </w:tc>
      </w:tr>
      <w:tr w:rsidR="00A17716" w14:paraId="1626CEE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063D1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621FE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FA402"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3C38E"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A20ED4"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1FB8C1"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F8082"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1BE24"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8266D"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86D1AD"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7E842C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BC0B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7E108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4D5DF8"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AB2C8"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498BA2"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7E8BC4"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C47D60"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0A94EF"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04C1F"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751D0C"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16482D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5C77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13861"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CC485"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BBEFA4" w14:textId="77777777" w:rsidR="00A17716" w:rsidRPr="005F01D3" w:rsidRDefault="00A17716" w:rsidP="00A17716">
            <w:pPr>
              <w:rPr>
                <w:rFonts w:eastAsia="Times New Roman"/>
                <w:color w:val="000000" w:themeColor="text1"/>
              </w:rPr>
            </w:pPr>
            <w:r w:rsidRPr="005F01D3">
              <w:rPr>
                <w:rFonts w:eastAsia="Times New Roman"/>
                <w:color w:val="000000" w:themeColor="text1"/>
              </w:rPr>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E551C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FFC8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081686"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54C4BC" w14:textId="77777777" w:rsidR="00A17716" w:rsidRPr="005F01D3" w:rsidRDefault="00A17716" w:rsidP="00A17716">
            <w:pPr>
              <w:rPr>
                <w:rFonts w:eastAsia="Times New Roman"/>
                <w:color w:val="000000" w:themeColor="text1"/>
              </w:rPr>
            </w:pPr>
            <w:r w:rsidRPr="005F01D3">
              <w:rPr>
                <w:rFonts w:eastAsia="Times New Roman"/>
                <w:color w:val="000000" w:themeColor="text1"/>
              </w:rPr>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0C20A9"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4DE55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1954425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FB4C9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60D5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2A2C80" w14:textId="77777777" w:rsidR="00A17716" w:rsidRPr="005F01D3" w:rsidRDefault="00A17716" w:rsidP="00A17716">
            <w:pPr>
              <w:rPr>
                <w:rFonts w:eastAsia="Times New Roman"/>
                <w:color w:val="000000" w:themeColor="text1"/>
              </w:rPr>
            </w:pPr>
            <w:r w:rsidRPr="005F01D3">
              <w:rPr>
                <w:rFonts w:eastAsia="Times New Roman"/>
                <w:color w:val="000000" w:themeColor="text1"/>
              </w:rPr>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FA144C"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E993B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D54AE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A7047C"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640C53"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9889E"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3B05A4"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116B75B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0D9D1"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311032"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47563C" w14:textId="77777777" w:rsidR="00A17716" w:rsidRPr="005F01D3" w:rsidRDefault="00A17716" w:rsidP="00A17716">
            <w:pPr>
              <w:rPr>
                <w:rFonts w:eastAsia="Times New Roman"/>
                <w:color w:val="000000" w:themeColor="text1"/>
              </w:rPr>
            </w:pPr>
            <w:r w:rsidRPr="005F01D3">
              <w:rPr>
                <w:rFonts w:eastAsia="Times New Roman"/>
                <w:color w:val="000000" w:themeColor="text1"/>
              </w:rPr>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4103E"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AFE932"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218BA"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B7143" w14:textId="77777777" w:rsidR="00A17716" w:rsidRPr="005F01D3" w:rsidRDefault="00A17716" w:rsidP="00A17716">
            <w:pPr>
              <w:rPr>
                <w:rFonts w:eastAsia="Times New Roman"/>
                <w:color w:val="000000" w:themeColor="text1"/>
              </w:rPr>
            </w:pPr>
            <w:r w:rsidRPr="005F01D3">
              <w:rPr>
                <w:rFonts w:eastAsia="Times New Roman"/>
                <w:color w:val="000000" w:themeColor="text1"/>
              </w:rPr>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C4DB14"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54989"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B2DA3F"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A14405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E896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39EB32"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0882C" w14:textId="77777777" w:rsidR="00A17716" w:rsidRPr="005F01D3" w:rsidRDefault="00A17716" w:rsidP="00A17716">
            <w:pPr>
              <w:rPr>
                <w:rFonts w:eastAsia="Times New Roman"/>
                <w:color w:val="000000" w:themeColor="text1"/>
              </w:rPr>
            </w:pPr>
            <w:r w:rsidRPr="005F01D3">
              <w:rPr>
                <w:rFonts w:eastAsia="Times New Roman"/>
                <w:color w:val="000000" w:themeColor="text1"/>
              </w:rPr>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4E3DE"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567411"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AFA7C4"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C3B9C8"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BB149D"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126E54"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1F5532"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bl>
    <w:p w14:paraId="55F5606F" w14:textId="77777777" w:rsidR="00A17716" w:rsidRDefault="00A17716" w:rsidP="00A17716">
      <w:pPr>
        <w:pStyle w:val="BodyText"/>
        <w:rPr>
          <w:rStyle w:val="s1"/>
        </w:rPr>
      </w:pPr>
    </w:p>
    <w:p w14:paraId="418174D1" w14:textId="4C9ADE7A" w:rsidR="00A17716" w:rsidRPr="00B313B8" w:rsidRDefault="00A17716" w:rsidP="00A17716">
      <w:pPr>
        <w:pStyle w:val="Heading3"/>
        <w:rPr>
          <w:rStyle w:val="s1"/>
        </w:rPr>
      </w:pPr>
      <w:bookmarkStart w:id="213" w:name="_Toc514663749"/>
      <w:r w:rsidRPr="00B313B8">
        <w:rPr>
          <w:rStyle w:val="s1"/>
        </w:rPr>
        <w:t xml:space="preserve">CIT </w:t>
      </w:r>
      <w:r w:rsidR="00F411AA">
        <w:rPr>
          <w:rStyle w:val="s1"/>
        </w:rPr>
        <w:t>MAG</w:t>
      </w:r>
      <w:r w:rsidR="00F411AA" w:rsidRPr="00B313B8">
        <w:rPr>
          <w:rStyle w:val="s1"/>
        </w:rPr>
        <w:t xml:space="preserve"> </w:t>
      </w:r>
      <w:r w:rsidRPr="00B313B8">
        <w:rPr>
          <w:rStyle w:val="s1"/>
        </w:rPr>
        <w:t>Servers</w:t>
      </w:r>
      <w:bookmarkEnd w:id="213"/>
    </w:p>
    <w:p w14:paraId="1E6B3E62" w14:textId="3944F258" w:rsidR="00A17716" w:rsidRPr="00184EB2" w:rsidRDefault="00A17716" w:rsidP="00184EB2">
      <w:pPr>
        <w:pStyle w:val="Caption"/>
        <w:rPr>
          <w:rFonts w:ascii="Arial" w:hAnsi="Arial" w:cs="Arial"/>
        </w:rPr>
      </w:pPr>
      <w:bookmarkStart w:id="214" w:name="_Toc514659898"/>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14</w:t>
      </w:r>
      <w:r w:rsidRPr="00184EB2">
        <w:rPr>
          <w:rFonts w:ascii="Arial" w:hAnsi="Arial" w:cs="Arial"/>
          <w:noProof/>
        </w:rPr>
        <w:fldChar w:fldCharType="end"/>
      </w:r>
      <w:r w:rsidRPr="00184EB2">
        <w:rPr>
          <w:rFonts w:ascii="Arial" w:hAnsi="Arial" w:cs="Arial"/>
        </w:rPr>
        <w:t xml:space="preserve">: CI </w:t>
      </w:r>
      <w:r w:rsidR="00BC067E" w:rsidRPr="00184EB2">
        <w:rPr>
          <w:rFonts w:ascii="Arial" w:hAnsi="Arial" w:cs="Arial"/>
        </w:rPr>
        <w:t xml:space="preserve">MAG </w:t>
      </w:r>
      <w:r w:rsidRPr="00184EB2">
        <w:rPr>
          <w:rFonts w:ascii="Arial" w:hAnsi="Arial" w:cs="Arial"/>
        </w:rPr>
        <w:t>Servers</w:t>
      </w:r>
      <w:bookmarkEnd w:id="214"/>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C6EB4D1" w14:textId="77777777" w:rsidTr="00A17716">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134501E2"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Doma</w:t>
            </w:r>
            <w:r w:rsidRPr="005F01D3">
              <w:rPr>
                <w:rFonts w:eastAsia="Times New Roman"/>
                <w:b/>
                <w:bCs/>
                <w:color w:val="000000" w:themeColor="text1"/>
              </w:rPr>
              <w:lastRenderedPageBreak/>
              <w:t>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965EB21"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lastRenderedPageBreak/>
              <w:t xml:space="preserve">Source IP </w:t>
            </w:r>
            <w:r w:rsidRPr="005F01D3">
              <w:rPr>
                <w:rFonts w:eastAsia="Times New Roman"/>
                <w:b/>
                <w:bCs/>
                <w:color w:val="000000" w:themeColor="text1"/>
              </w:rPr>
              <w:lastRenderedPageBreak/>
              <w:t>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5FA3B63"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lastRenderedPageBreak/>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BC51C1B"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D41B2A"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Doma</w:t>
            </w:r>
            <w:r w:rsidRPr="005F01D3">
              <w:rPr>
                <w:rFonts w:eastAsia="Times New Roman"/>
                <w:b/>
                <w:bCs/>
                <w:color w:val="000000" w:themeColor="text1"/>
              </w:rPr>
              <w:lastRenderedPageBreak/>
              <w:t>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B22EE8D"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lastRenderedPageBreak/>
              <w:t xml:space="preserve">Target IP </w:t>
            </w:r>
            <w:r w:rsidRPr="005F01D3">
              <w:rPr>
                <w:rFonts w:eastAsia="Times New Roman"/>
                <w:b/>
                <w:bCs/>
                <w:color w:val="000000" w:themeColor="text1"/>
              </w:rPr>
              <w:lastRenderedPageBreak/>
              <w:t>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6267E53"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lastRenderedPageBreak/>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DC90D97"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51B5916"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 xml:space="preserve">Functional </w:t>
            </w:r>
            <w:r w:rsidRPr="005F01D3">
              <w:rPr>
                <w:rFonts w:eastAsia="Times New Roman"/>
                <w:b/>
                <w:bCs/>
                <w:color w:val="000000" w:themeColor="text1"/>
              </w:rPr>
              <w:lastRenderedPageBreak/>
              <w:t>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53564F4"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lastRenderedPageBreak/>
              <w:t>Directionality</w:t>
            </w:r>
          </w:p>
        </w:tc>
      </w:tr>
      <w:tr w:rsidR="00A17716" w14:paraId="3F97923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B770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B28E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13A1D9"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34C785"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D6E9F1"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D9BE5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79F6B"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B8BDD"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15568"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6527E"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D83575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093F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9DBC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121BC"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77E4DE"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3DBA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5DBE8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63115F"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E1233"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2CFA35"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878844"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738CA30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A9F1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6F4B4"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656B7"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95C3C" w14:textId="77777777" w:rsidR="00A17716" w:rsidRPr="005F01D3" w:rsidRDefault="00A17716" w:rsidP="00A17716">
            <w:pPr>
              <w:rPr>
                <w:rFonts w:eastAsia="Times New Roman"/>
                <w:color w:val="000000" w:themeColor="text1"/>
              </w:rPr>
            </w:pPr>
            <w:r w:rsidRPr="005F01D3">
              <w:rPr>
                <w:rFonts w:eastAsia="Times New Roman"/>
                <w:color w:val="000000" w:themeColor="text1"/>
              </w:rPr>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434A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84AFC0"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5744DF"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9FCF9" w14:textId="77777777" w:rsidR="00A17716" w:rsidRPr="005F01D3" w:rsidRDefault="00A17716" w:rsidP="00A17716">
            <w:pPr>
              <w:rPr>
                <w:rFonts w:eastAsia="Times New Roman"/>
                <w:color w:val="000000" w:themeColor="text1"/>
              </w:rPr>
            </w:pPr>
            <w:r w:rsidRPr="005F01D3">
              <w:rPr>
                <w:rFonts w:eastAsia="Times New Roman"/>
                <w:color w:val="000000" w:themeColor="text1"/>
              </w:rPr>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6AADC1"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98A206"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952121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5673F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BCED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2A7DD9" w14:textId="77777777" w:rsidR="00A17716" w:rsidRPr="005F01D3" w:rsidRDefault="00A17716" w:rsidP="00A17716">
            <w:pPr>
              <w:rPr>
                <w:rFonts w:eastAsia="Times New Roman"/>
                <w:color w:val="000000" w:themeColor="text1"/>
              </w:rPr>
            </w:pPr>
            <w:r>
              <w:rPr>
                <w:rFonts w:eastAsia="Times New Roman"/>
                <w:color w:val="000000" w:themeColor="text1"/>
              </w:rPr>
              <w:t>CIT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AB7B6"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69EB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3343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6C6C5"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44549A"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6E540A"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9AD10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CBEE7F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D1C0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79154F"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33263B" w14:textId="77777777" w:rsidR="00A17716" w:rsidRPr="005F01D3" w:rsidRDefault="00A17716" w:rsidP="00A17716">
            <w:pPr>
              <w:rPr>
                <w:rFonts w:eastAsia="Times New Roman"/>
                <w:color w:val="000000" w:themeColor="text1"/>
              </w:rPr>
            </w:pPr>
            <w:r w:rsidRPr="005F01D3">
              <w:rPr>
                <w:rFonts w:eastAsia="Times New Roman"/>
                <w:color w:val="000000" w:themeColor="text1"/>
              </w:rPr>
              <w:t>CI</w:t>
            </w:r>
            <w:r>
              <w:rPr>
                <w:rFonts w:eastAsia="Times New Roman"/>
                <w:color w:val="000000" w:themeColor="text1"/>
              </w:rPr>
              <w:t>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4E778D"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D5F6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528E2C"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502F4" w14:textId="77777777" w:rsidR="00A17716" w:rsidRPr="005F01D3" w:rsidRDefault="00A17716" w:rsidP="00A17716">
            <w:pPr>
              <w:rPr>
                <w:rFonts w:eastAsia="Times New Roman"/>
                <w:color w:val="000000" w:themeColor="text1"/>
              </w:rPr>
            </w:pPr>
            <w:r w:rsidRPr="005F01D3">
              <w:rPr>
                <w:rFonts w:eastAsia="Times New Roman"/>
                <w:color w:val="000000" w:themeColor="text1"/>
              </w:rPr>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EF23BC"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3A95A7"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8BDD8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DCF95A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62A9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2C31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5DA7F" w14:textId="77777777" w:rsidR="00A17716" w:rsidRPr="005F01D3" w:rsidRDefault="00A17716" w:rsidP="00A17716">
            <w:pPr>
              <w:rPr>
                <w:rFonts w:eastAsia="Times New Roman"/>
                <w:color w:val="000000" w:themeColor="text1"/>
              </w:rPr>
            </w:pPr>
            <w:r w:rsidRPr="005F01D3">
              <w:rPr>
                <w:rFonts w:eastAsia="Times New Roman"/>
                <w:color w:val="000000" w:themeColor="text1"/>
              </w:rPr>
              <w:t>CI</w:t>
            </w:r>
            <w:r>
              <w:rPr>
                <w:rFonts w:eastAsia="Times New Roman"/>
                <w:color w:val="000000" w:themeColor="text1"/>
              </w:rPr>
              <w:t>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4BFFBE"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9F126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21FAF"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D658BC"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170E2B"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77AB7"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7B71F5"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bl>
    <w:p w14:paraId="2FADE73D" w14:textId="77777777" w:rsidR="00A17716" w:rsidRDefault="00A17716" w:rsidP="00A17716">
      <w:pPr>
        <w:pStyle w:val="BodyText"/>
        <w:rPr>
          <w:rStyle w:val="s1"/>
        </w:rPr>
      </w:pPr>
    </w:p>
    <w:p w14:paraId="3D8CDD63" w14:textId="2C15DF02" w:rsidR="00A17716" w:rsidRDefault="00A17716" w:rsidP="00A17716">
      <w:pPr>
        <w:pStyle w:val="Heading3"/>
      </w:pPr>
      <w:bookmarkStart w:id="215" w:name="_Toc514663750"/>
      <w:r>
        <w:t xml:space="preserve">SQA </w:t>
      </w:r>
      <w:r w:rsidR="00F411AA">
        <w:t xml:space="preserve">MAG </w:t>
      </w:r>
      <w:r>
        <w:t>Servers</w:t>
      </w:r>
      <w:bookmarkEnd w:id="215"/>
    </w:p>
    <w:p w14:paraId="6015EAB7" w14:textId="61FE82F8" w:rsidR="00A17716" w:rsidRPr="00184EB2" w:rsidRDefault="00A17716" w:rsidP="00184EB2">
      <w:pPr>
        <w:pStyle w:val="Caption"/>
        <w:rPr>
          <w:rFonts w:ascii="Arial" w:hAnsi="Arial" w:cs="Arial"/>
        </w:rPr>
      </w:pPr>
      <w:bookmarkStart w:id="216" w:name="_Toc514659899"/>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15</w:t>
      </w:r>
      <w:r w:rsidRPr="00184EB2">
        <w:rPr>
          <w:rFonts w:ascii="Arial" w:hAnsi="Arial" w:cs="Arial"/>
          <w:noProof/>
        </w:rPr>
        <w:fldChar w:fldCharType="end"/>
      </w:r>
      <w:r w:rsidRPr="00184EB2">
        <w:rPr>
          <w:rFonts w:ascii="Arial" w:hAnsi="Arial" w:cs="Arial"/>
        </w:rPr>
        <w:t xml:space="preserve">: CI </w:t>
      </w:r>
      <w:r w:rsidR="00F411AA" w:rsidRPr="00184EB2">
        <w:rPr>
          <w:rFonts w:ascii="Arial" w:hAnsi="Arial" w:cs="Arial"/>
        </w:rPr>
        <w:t xml:space="preserve">MAG </w:t>
      </w:r>
      <w:r w:rsidRPr="00184EB2">
        <w:rPr>
          <w:rFonts w:ascii="Arial" w:hAnsi="Arial" w:cs="Arial"/>
        </w:rPr>
        <w:t>Servers</w:t>
      </w:r>
      <w:bookmarkEnd w:id="216"/>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51D3B4C" w14:textId="77777777" w:rsidTr="00A17716">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3DA60D2"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BC1392C"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EBB2181"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C012781"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55714E"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FE89752"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9022AC3"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32F4BFC"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882F7E2"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6C8453"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Directionality</w:t>
            </w:r>
          </w:p>
        </w:tc>
      </w:tr>
      <w:tr w:rsidR="00A17716" w14:paraId="53E253A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788F9A"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9DB3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CC9A43"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46D3C8"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37788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7707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35402"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FAC072"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5A896"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114DCC"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7D6A23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8DD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E0A9EC"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E3AD81"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8427D9"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F97E9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79F04C"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4691A"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40EDF3"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F56582"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40B15"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0BF134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D493F8"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3D7F7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4FC123"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B12B71" w14:textId="77777777" w:rsidR="00A17716" w:rsidRPr="005F01D3" w:rsidRDefault="00A17716" w:rsidP="00A17716">
            <w:pPr>
              <w:rPr>
                <w:rFonts w:eastAsia="Times New Roman"/>
                <w:color w:val="000000" w:themeColor="text1"/>
              </w:rPr>
            </w:pPr>
            <w:r w:rsidRPr="005F01D3">
              <w:rPr>
                <w:rFonts w:eastAsia="Times New Roman"/>
                <w:color w:val="000000" w:themeColor="text1"/>
              </w:rPr>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DC4BB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519820"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45EC00"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7B96D0" w14:textId="77777777" w:rsidR="00A17716" w:rsidRPr="005F01D3" w:rsidRDefault="00A17716" w:rsidP="00A17716">
            <w:pPr>
              <w:rPr>
                <w:rFonts w:eastAsia="Times New Roman"/>
                <w:color w:val="000000" w:themeColor="text1"/>
              </w:rPr>
            </w:pPr>
            <w:r w:rsidRPr="005F01D3">
              <w:rPr>
                <w:rFonts w:eastAsia="Times New Roman"/>
                <w:color w:val="000000" w:themeColor="text1"/>
              </w:rPr>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558918"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794E56"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184885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47DE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F470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4F39F" w14:textId="77777777" w:rsidR="00A17716" w:rsidRPr="005F01D3" w:rsidRDefault="00A17716" w:rsidP="00A17716">
            <w:pPr>
              <w:rPr>
                <w:rFonts w:eastAsia="Times New Roman"/>
                <w:color w:val="000000" w:themeColor="text1"/>
              </w:rPr>
            </w:pPr>
            <w:r>
              <w:rPr>
                <w:rFonts w:eastAsia="Times New Roman"/>
                <w:color w:val="000000" w:themeColor="text1"/>
              </w:rPr>
              <w:t>SQA</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02DBF3"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BCD42A"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2435C2"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2F3FE5"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B32E06"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F9835A"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311879"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29E561B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F35CA"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6F6B7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7A68FA" w14:textId="77777777" w:rsidR="00A17716" w:rsidRPr="005F01D3" w:rsidRDefault="00A17716" w:rsidP="00A17716">
            <w:pPr>
              <w:rPr>
                <w:rFonts w:eastAsia="Times New Roman"/>
                <w:color w:val="000000" w:themeColor="text1"/>
              </w:rPr>
            </w:pPr>
            <w:r>
              <w:rPr>
                <w:rFonts w:eastAsia="Times New Roman"/>
                <w:color w:val="000000" w:themeColor="text1"/>
              </w:rPr>
              <w:t>SQA</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1A3A3B"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8A321"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6FD9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B19BD" w14:textId="77777777" w:rsidR="00A17716" w:rsidRPr="005F01D3" w:rsidRDefault="00A17716" w:rsidP="00A17716">
            <w:pPr>
              <w:rPr>
                <w:rFonts w:eastAsia="Times New Roman"/>
                <w:color w:val="000000" w:themeColor="text1"/>
              </w:rPr>
            </w:pPr>
            <w:r w:rsidRPr="005F01D3">
              <w:rPr>
                <w:rFonts w:eastAsia="Times New Roman"/>
                <w:color w:val="000000" w:themeColor="text1"/>
              </w:rPr>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754FB"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3FBA0"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8E5D2"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71EFE9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E2545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CA63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9D8CF" w14:textId="77777777" w:rsidR="00A17716" w:rsidRPr="005F01D3" w:rsidRDefault="00A17716" w:rsidP="00A17716">
            <w:pPr>
              <w:rPr>
                <w:rFonts w:eastAsia="Times New Roman"/>
                <w:color w:val="000000" w:themeColor="text1"/>
              </w:rPr>
            </w:pPr>
            <w:r>
              <w:rPr>
                <w:rFonts w:eastAsia="Times New Roman"/>
                <w:color w:val="000000" w:themeColor="text1"/>
              </w:rPr>
              <w:t>SQA</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DF6D12"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8064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5E19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BDA69"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6BA5A"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47B7C2"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6155A3"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bl>
    <w:p w14:paraId="0B1ADA47" w14:textId="77777777" w:rsidR="00A17716" w:rsidRDefault="00A17716" w:rsidP="00A17716">
      <w:pPr>
        <w:pStyle w:val="BodyText"/>
        <w:rPr>
          <w:rStyle w:val="s1"/>
        </w:rPr>
      </w:pPr>
    </w:p>
    <w:p w14:paraId="20349855" w14:textId="6CA198AD" w:rsidR="00A17716" w:rsidRDefault="00A17716" w:rsidP="00A17716">
      <w:pPr>
        <w:pStyle w:val="Heading3"/>
      </w:pPr>
      <w:bookmarkStart w:id="217" w:name="_Toc514663751"/>
      <w:r>
        <w:t xml:space="preserve">UAT </w:t>
      </w:r>
      <w:r w:rsidR="00F411AA">
        <w:t xml:space="preserve">MAG </w:t>
      </w:r>
      <w:r>
        <w:t>Servers</w:t>
      </w:r>
      <w:bookmarkEnd w:id="217"/>
    </w:p>
    <w:p w14:paraId="1CC4B3BF" w14:textId="49DEA5BE" w:rsidR="00A17716" w:rsidRPr="00184EB2" w:rsidRDefault="00A17716" w:rsidP="00184EB2">
      <w:pPr>
        <w:pStyle w:val="Caption"/>
        <w:rPr>
          <w:rFonts w:ascii="Arial" w:hAnsi="Arial" w:cs="Arial"/>
        </w:rPr>
      </w:pPr>
      <w:bookmarkStart w:id="218" w:name="_Toc514659900"/>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16</w:t>
      </w:r>
      <w:r w:rsidRPr="00184EB2">
        <w:rPr>
          <w:rFonts w:ascii="Arial" w:hAnsi="Arial" w:cs="Arial"/>
          <w:noProof/>
        </w:rPr>
        <w:fldChar w:fldCharType="end"/>
      </w:r>
      <w:r w:rsidRPr="00184EB2">
        <w:rPr>
          <w:rFonts w:ascii="Arial" w:hAnsi="Arial" w:cs="Arial"/>
        </w:rPr>
        <w:t xml:space="preserve">: CI </w:t>
      </w:r>
      <w:r w:rsidR="00F411AA" w:rsidRPr="00184EB2">
        <w:rPr>
          <w:rFonts w:ascii="Arial" w:hAnsi="Arial" w:cs="Arial"/>
        </w:rPr>
        <w:t xml:space="preserve">MAG </w:t>
      </w:r>
      <w:r w:rsidRPr="00184EB2">
        <w:rPr>
          <w:rFonts w:ascii="Arial" w:hAnsi="Arial" w:cs="Arial"/>
        </w:rPr>
        <w:t>Servers</w:t>
      </w:r>
      <w:bookmarkEnd w:id="218"/>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221DEEA" w14:textId="77777777" w:rsidTr="00A17716">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1306913"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93BCAB3"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5DC3C34"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CFE3E13"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0A05F07"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6A80C2"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7DA7E00"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4209293"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0A403AC"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F2D9109"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Directionality</w:t>
            </w:r>
          </w:p>
        </w:tc>
      </w:tr>
      <w:tr w:rsidR="00A17716" w14:paraId="0E2275C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71716A"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18CCC2"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740E16"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4D3325"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AFBB0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7CCCC"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68773E"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343CB"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3C740E"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CDE21"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BA595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0E13D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1BD4D4"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C0ABEC"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04D95"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FD269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BE6A6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052C24"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B2D6E"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AB253"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E7DA12"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6B253F1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C872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890968"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3A9D64"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B4F187" w14:textId="77777777" w:rsidR="00A17716" w:rsidRPr="005F01D3" w:rsidRDefault="00A17716" w:rsidP="00A17716">
            <w:pPr>
              <w:rPr>
                <w:rFonts w:eastAsia="Times New Roman"/>
                <w:color w:val="000000" w:themeColor="text1"/>
              </w:rPr>
            </w:pPr>
            <w:r w:rsidRPr="005F01D3">
              <w:rPr>
                <w:rFonts w:eastAsia="Times New Roman"/>
                <w:color w:val="000000" w:themeColor="text1"/>
              </w:rPr>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A2869C"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12DBD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88F11E"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96EB36" w14:textId="77777777" w:rsidR="00A17716" w:rsidRPr="005F01D3" w:rsidRDefault="00A17716" w:rsidP="00A17716">
            <w:pPr>
              <w:rPr>
                <w:rFonts w:eastAsia="Times New Roman"/>
                <w:color w:val="000000" w:themeColor="text1"/>
              </w:rPr>
            </w:pPr>
            <w:r w:rsidRPr="005F01D3">
              <w:rPr>
                <w:rFonts w:eastAsia="Times New Roman"/>
                <w:color w:val="000000" w:themeColor="text1"/>
              </w:rPr>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A2BE5"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02A949"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7FC171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F2530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67651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E1CBC" w14:textId="77777777" w:rsidR="00A17716" w:rsidRPr="005F01D3" w:rsidRDefault="00A17716" w:rsidP="00A17716">
            <w:pPr>
              <w:rPr>
                <w:rFonts w:eastAsia="Times New Roman"/>
                <w:color w:val="000000" w:themeColor="text1"/>
              </w:rPr>
            </w:pPr>
            <w:r>
              <w:rPr>
                <w:rFonts w:eastAsia="Times New Roman"/>
                <w:color w:val="000000" w:themeColor="text1"/>
              </w:rPr>
              <w:t>UAT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16264"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E872B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85AEE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936DEC"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ECAB56"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5C959"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A43A2"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3C64628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339D52"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71CB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868993" w14:textId="77777777" w:rsidR="00A17716" w:rsidRPr="005F01D3" w:rsidRDefault="00A17716" w:rsidP="00A17716">
            <w:pPr>
              <w:rPr>
                <w:rFonts w:eastAsia="Times New Roman"/>
                <w:color w:val="000000" w:themeColor="text1"/>
              </w:rPr>
            </w:pPr>
            <w:r>
              <w:rPr>
                <w:rFonts w:eastAsia="Times New Roman"/>
                <w:color w:val="000000" w:themeColor="text1"/>
              </w:rPr>
              <w:t>UAT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58C376"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4F77C2"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22AEA"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2519E4" w14:textId="77777777" w:rsidR="00A17716" w:rsidRPr="005F01D3" w:rsidRDefault="00A17716" w:rsidP="00A17716">
            <w:pPr>
              <w:rPr>
                <w:rFonts w:eastAsia="Times New Roman"/>
                <w:color w:val="000000" w:themeColor="text1"/>
              </w:rPr>
            </w:pPr>
            <w:r w:rsidRPr="005F01D3">
              <w:rPr>
                <w:rFonts w:eastAsia="Times New Roman"/>
                <w:color w:val="000000" w:themeColor="text1"/>
              </w:rPr>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F1339"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7151EB"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06089"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6C49D2C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23B6B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5921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2C098" w14:textId="77777777" w:rsidR="00A17716" w:rsidRPr="005F01D3" w:rsidRDefault="00A17716" w:rsidP="00A17716">
            <w:pPr>
              <w:rPr>
                <w:rFonts w:eastAsia="Times New Roman"/>
                <w:color w:val="000000" w:themeColor="text1"/>
              </w:rPr>
            </w:pPr>
            <w:r>
              <w:rPr>
                <w:rFonts w:eastAsia="Times New Roman"/>
                <w:color w:val="000000" w:themeColor="text1"/>
              </w:rPr>
              <w:t>UAT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835631"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8E80E0"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F2DA82"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B56B7E"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E99871"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89EE76"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8DDC50"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bl>
    <w:p w14:paraId="67284E2C" w14:textId="77777777" w:rsidR="00A17716" w:rsidRPr="00F458A0" w:rsidRDefault="00A17716" w:rsidP="00A17716"/>
    <w:p w14:paraId="104BD038" w14:textId="77777777" w:rsidR="00A17716" w:rsidRPr="00F458A0" w:rsidRDefault="00A17716" w:rsidP="00A17716">
      <w:pPr>
        <w:pStyle w:val="Heading2"/>
      </w:pPr>
      <w:bookmarkStart w:id="219" w:name="_Toc514663752"/>
      <w:r w:rsidRPr="00F458A0">
        <w:t>Interface Detailed Design</w:t>
      </w:r>
      <w:bookmarkEnd w:id="219"/>
    </w:p>
    <w:p w14:paraId="477FACD7" w14:textId="6DAD1FEE" w:rsidR="00A17716" w:rsidRDefault="00A17716" w:rsidP="00A17716">
      <w:r w:rsidRPr="00F458A0">
        <w:t>Below are the interfaces currently identified for MCCF EDI TAS. Many of the details are not known at this time. These details will be provided as they become available.</w:t>
      </w:r>
    </w:p>
    <w:p w14:paraId="25AECD5F" w14:textId="09E7A888" w:rsidR="00591DC2" w:rsidRDefault="00591DC2" w:rsidP="00A17716">
      <w:pPr>
        <w:rPr>
          <w:rStyle w:val="Heading2Char"/>
          <w:b w:val="0"/>
          <w:bCs w:val="0"/>
          <w:iCs/>
          <w:sz w:val="24"/>
          <w:szCs w:val="24"/>
        </w:rPr>
      </w:pPr>
    </w:p>
    <w:p w14:paraId="1C3D007F" w14:textId="77777777" w:rsidR="00591DC2" w:rsidRDefault="00591DC2" w:rsidP="00591DC2">
      <w:pPr>
        <w:pStyle w:val="Heading3"/>
      </w:pPr>
      <w:r>
        <w:lastRenderedPageBreak/>
        <w:t>eBilling ICD</w:t>
      </w:r>
    </w:p>
    <w:p w14:paraId="6B48C979" w14:textId="77777777" w:rsidR="00591DC2" w:rsidRPr="00591DC2" w:rsidRDefault="00591DC2" w:rsidP="00591DC2">
      <w:pPr>
        <w:pStyle w:val="BodyTextBullet1"/>
        <w:numPr>
          <w:ilvl w:val="0"/>
          <w:numId w:val="0"/>
        </w:numPr>
      </w:pPr>
      <w:r>
        <w:t xml:space="preserve">The eBilling ICD will reside at the </w:t>
      </w:r>
      <w:r w:rsidRPr="00591DC2">
        <w:t xml:space="preserve">VA Sharepoint Design Document section on the </w:t>
      </w:r>
      <w:proofErr w:type="gramStart"/>
      <w:r w:rsidRPr="00591DC2">
        <w:t>eBillingpagelocatedat</w:t>
      </w:r>
      <w:r w:rsidRPr="00591DC2">
        <w:rPr>
          <w:szCs w:val="24"/>
        </w:rPr>
        <w:t>:.</w:t>
      </w:r>
      <w:proofErr w:type="gramEnd"/>
      <w:r w:rsidRPr="0042177B">
        <w:rPr>
          <w:szCs w:val="24"/>
        </w:rPr>
        <w:t>https://vaww.oed.portal.va.gov/pm/hape/ipt_5010/EDI_Portfolio/eBilling/Forms/AllItems.aspx</w:t>
      </w:r>
    </w:p>
    <w:p w14:paraId="62660FC8" w14:textId="77777777" w:rsidR="00591DC2" w:rsidRPr="0042177B" w:rsidRDefault="00591DC2" w:rsidP="00591DC2">
      <w:pPr>
        <w:pStyle w:val="BodyTextBullet1"/>
      </w:pPr>
    </w:p>
    <w:p w14:paraId="17392474" w14:textId="77777777" w:rsidR="00591DC2" w:rsidRPr="00F458A0" w:rsidRDefault="00591DC2" w:rsidP="00A17716">
      <w:pPr>
        <w:rPr>
          <w:rStyle w:val="Heading2Char"/>
          <w:b w:val="0"/>
          <w:bCs w:val="0"/>
          <w:iCs/>
          <w:sz w:val="24"/>
          <w:szCs w:val="24"/>
        </w:rPr>
      </w:pPr>
    </w:p>
    <w:p w14:paraId="08168C4D" w14:textId="285A995D" w:rsidR="00A17716" w:rsidRPr="00A236D6" w:rsidRDefault="00A17716" w:rsidP="00A17716">
      <w:pPr>
        <w:pStyle w:val="Caption"/>
        <w:rPr>
          <w:rFonts w:ascii="Arial" w:hAnsi="Arial" w:cs="Arial"/>
        </w:rPr>
      </w:pPr>
      <w:bookmarkStart w:id="220" w:name="_Toc514659901"/>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17</w:t>
      </w:r>
      <w:r w:rsidRPr="00A236D6">
        <w:rPr>
          <w:rFonts w:ascii="Arial" w:hAnsi="Arial" w:cs="Arial"/>
          <w:noProof/>
        </w:rPr>
        <w:fldChar w:fldCharType="end"/>
      </w:r>
      <w:r w:rsidRPr="00A236D6">
        <w:rPr>
          <w:rFonts w:ascii="Arial" w:hAnsi="Arial" w:cs="Arial"/>
        </w:rPr>
        <w:t>: FSC Interface Design</w:t>
      </w:r>
      <w:bookmarkEnd w:id="2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3"/>
        <w:gridCol w:w="5707"/>
      </w:tblGrid>
      <w:tr w:rsidR="00A17716" w:rsidRPr="00F458A0" w14:paraId="2B6A2CDE"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6411116E" w14:textId="77777777" w:rsidR="00A17716" w:rsidRPr="00F458A0" w:rsidRDefault="00A17716" w:rsidP="00A17716">
            <w:pPr>
              <w:spacing w:before="100" w:beforeAutospacing="1" w:after="100" w:afterAutospacing="1"/>
              <w:rPr>
                <w:rFonts w:asciiTheme="majorHAnsi" w:hAnsiTheme="majorHAnsi"/>
                <w:b/>
                <w:bCs/>
                <w:color w:val="FFFFFF" w:themeColor="background1"/>
                <w:sz w:val="22"/>
                <w:szCs w:val="22"/>
              </w:rPr>
            </w:pPr>
            <w:r w:rsidRPr="00F458A0">
              <w:rPr>
                <w:rFonts w:asciiTheme="majorHAnsi" w:hAnsiTheme="majorHAnsi"/>
                <w:b/>
                <w:bCs/>
                <w:color w:val="FFFFFF" w:themeColor="background1"/>
                <w:sz w:val="22"/>
                <w:szCs w:val="22"/>
              </w:rPr>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7DD69049" w14:textId="77777777" w:rsidR="00A17716" w:rsidRPr="00F458A0" w:rsidRDefault="00A17716" w:rsidP="00A17716">
            <w:pPr>
              <w:spacing w:before="100" w:beforeAutospacing="1" w:after="100" w:afterAutospacing="1"/>
              <w:rPr>
                <w:rFonts w:asciiTheme="majorHAnsi" w:hAnsiTheme="majorHAnsi"/>
                <w:b/>
                <w:bCs/>
                <w:color w:val="FFFFFF" w:themeColor="background1"/>
                <w:sz w:val="22"/>
                <w:szCs w:val="22"/>
              </w:rPr>
            </w:pPr>
            <w:r w:rsidRPr="00F458A0">
              <w:rPr>
                <w:rFonts w:asciiTheme="majorHAnsi" w:hAnsiTheme="majorHAnsi"/>
                <w:b/>
                <w:bCs/>
                <w:color w:val="FFFFFF" w:themeColor="background1"/>
                <w:sz w:val="22"/>
                <w:szCs w:val="22"/>
              </w:rPr>
              <w:t>Financial Service Center</w:t>
            </w:r>
          </w:p>
        </w:tc>
      </w:tr>
      <w:tr w:rsidR="00A17716" w:rsidRPr="00F458A0" w14:paraId="28D9D543"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3480D4D" w14:textId="77777777" w:rsidR="00A17716" w:rsidRPr="00F458A0" w:rsidRDefault="00A17716" w:rsidP="00A17716">
            <w:pPr>
              <w:spacing w:before="100" w:beforeAutospacing="1" w:after="100" w:afterAutospacing="1"/>
              <w:rPr>
                <w:rFonts w:ascii="Calibri" w:hAnsi="Calibri"/>
                <w:color w:val="1F497D"/>
                <w:sz w:val="22"/>
                <w:szCs w:val="22"/>
              </w:rPr>
            </w:pPr>
            <w:r w:rsidRPr="00F458A0">
              <w:rPr>
                <w:rFonts w:asciiTheme="majorHAnsi" w:hAnsiTheme="majorHAnsi"/>
                <w:b/>
                <w:bCs/>
                <w:color w:val="000000"/>
                <w:sz w:val="22"/>
                <w:szCs w:val="22"/>
              </w:rPr>
              <w:t>Port(s)</w:t>
            </w:r>
          </w:p>
        </w:tc>
        <w:tc>
          <w:tcPr>
            <w:tcW w:w="5840" w:type="dxa"/>
            <w:shd w:val="clear" w:color="auto" w:fill="auto"/>
            <w:tcMar>
              <w:top w:w="0" w:type="dxa"/>
              <w:left w:w="108" w:type="dxa"/>
              <w:bottom w:w="0" w:type="dxa"/>
              <w:right w:w="108" w:type="dxa"/>
            </w:tcMar>
          </w:tcPr>
          <w:p w14:paraId="1E3315D9" w14:textId="77777777" w:rsidR="00A17716" w:rsidRPr="00F458A0" w:rsidRDefault="00A17716" w:rsidP="00A17716">
            <w:pPr>
              <w:spacing w:before="100" w:beforeAutospacing="1" w:after="100" w:afterAutospacing="1"/>
              <w:rPr>
                <w:rFonts w:ascii="Calibri" w:hAnsi="Calibri"/>
                <w:color w:val="1F497D"/>
                <w:sz w:val="22"/>
                <w:szCs w:val="22"/>
              </w:rPr>
            </w:pPr>
            <w:r w:rsidRPr="00F458A0">
              <w:rPr>
                <w:rFonts w:ascii="Calibri" w:hAnsi="Calibri"/>
                <w:color w:val="1F497D"/>
                <w:sz w:val="22"/>
                <w:szCs w:val="22"/>
              </w:rPr>
              <w:t>Unsure</w:t>
            </w:r>
          </w:p>
        </w:tc>
      </w:tr>
      <w:tr w:rsidR="00A17716" w:rsidRPr="00F458A0" w14:paraId="72384731"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47D7445B" w14:textId="77777777" w:rsidR="00A17716" w:rsidRPr="00F458A0" w:rsidRDefault="00A17716" w:rsidP="00A17716">
            <w:pPr>
              <w:spacing w:before="100" w:beforeAutospacing="1" w:after="100" w:afterAutospacing="1"/>
              <w:rPr>
                <w:rFonts w:asciiTheme="majorHAnsi" w:hAnsiTheme="majorHAnsi"/>
                <w:b/>
                <w:bCs/>
                <w:color w:val="000000"/>
                <w:sz w:val="22"/>
                <w:szCs w:val="22"/>
              </w:rPr>
            </w:pPr>
            <w:r w:rsidRPr="00F458A0">
              <w:rPr>
                <w:rFonts w:asciiTheme="majorHAnsi" w:hAnsiTheme="majorHAnsi"/>
                <w:b/>
                <w:bCs/>
                <w:color w:val="000000"/>
                <w:sz w:val="22"/>
                <w:szCs w:val="22"/>
              </w:rPr>
              <w:t>Source</w:t>
            </w:r>
          </w:p>
        </w:tc>
        <w:tc>
          <w:tcPr>
            <w:tcW w:w="5840" w:type="dxa"/>
            <w:shd w:val="clear" w:color="auto" w:fill="auto"/>
            <w:tcMar>
              <w:top w:w="0" w:type="dxa"/>
              <w:left w:w="108" w:type="dxa"/>
              <w:bottom w:w="0" w:type="dxa"/>
              <w:right w:w="108" w:type="dxa"/>
            </w:tcMar>
          </w:tcPr>
          <w:p w14:paraId="286628CF" w14:textId="77777777" w:rsidR="00A17716" w:rsidRPr="00F458A0" w:rsidRDefault="00A17716" w:rsidP="00A17716">
            <w:pPr>
              <w:spacing w:before="100" w:beforeAutospacing="1" w:after="100" w:afterAutospacing="1"/>
              <w:rPr>
                <w:rFonts w:ascii="Calibri" w:hAnsi="Calibri"/>
                <w:color w:val="1F497D"/>
                <w:sz w:val="22"/>
                <w:szCs w:val="22"/>
              </w:rPr>
            </w:pPr>
          </w:p>
        </w:tc>
      </w:tr>
      <w:tr w:rsidR="00A17716" w:rsidRPr="00F458A0" w14:paraId="0D56C892"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74101344" w14:textId="77777777" w:rsidR="00A17716" w:rsidRPr="00F458A0" w:rsidRDefault="00A17716" w:rsidP="00A17716">
            <w:pPr>
              <w:spacing w:before="100" w:beforeAutospacing="1" w:after="100" w:afterAutospacing="1"/>
              <w:rPr>
                <w:rFonts w:asciiTheme="majorHAnsi" w:hAnsiTheme="majorHAnsi"/>
                <w:b/>
                <w:bCs/>
                <w:color w:val="000000"/>
                <w:sz w:val="22"/>
                <w:szCs w:val="22"/>
              </w:rPr>
            </w:pPr>
            <w:r w:rsidRPr="00F458A0">
              <w:rPr>
                <w:rFonts w:asciiTheme="majorHAnsi" w:hAnsiTheme="majorHAnsi"/>
                <w:b/>
                <w:bCs/>
                <w:color w:val="000000"/>
                <w:sz w:val="22"/>
                <w:szCs w:val="22"/>
              </w:rPr>
              <w:t>Destination</w:t>
            </w:r>
          </w:p>
        </w:tc>
        <w:tc>
          <w:tcPr>
            <w:tcW w:w="5840" w:type="dxa"/>
            <w:shd w:val="clear" w:color="auto" w:fill="auto"/>
            <w:tcMar>
              <w:top w:w="0" w:type="dxa"/>
              <w:left w:w="108" w:type="dxa"/>
              <w:bottom w:w="0" w:type="dxa"/>
              <w:right w:w="108" w:type="dxa"/>
            </w:tcMar>
          </w:tcPr>
          <w:p w14:paraId="27C00A45" w14:textId="77777777" w:rsidR="00A17716" w:rsidRPr="00F458A0" w:rsidRDefault="00A17716" w:rsidP="00A17716">
            <w:pPr>
              <w:spacing w:before="100" w:beforeAutospacing="1" w:after="100" w:afterAutospacing="1"/>
              <w:rPr>
                <w:rFonts w:ascii="Calibri" w:hAnsi="Calibri"/>
                <w:color w:val="1F497D"/>
                <w:sz w:val="22"/>
                <w:szCs w:val="22"/>
              </w:rPr>
            </w:pPr>
            <w:r w:rsidRPr="00F458A0">
              <w:rPr>
                <w:rFonts w:ascii="Calibri" w:hAnsi="Calibri"/>
                <w:color w:val="1F497D"/>
                <w:sz w:val="22"/>
                <w:szCs w:val="22"/>
              </w:rPr>
              <w:t>2-way traffic</w:t>
            </w:r>
          </w:p>
        </w:tc>
      </w:tr>
    </w:tbl>
    <w:p w14:paraId="555931CD" w14:textId="5FB13BD6" w:rsidR="00A17716" w:rsidRDefault="00A17716" w:rsidP="00A17716"/>
    <w:p w14:paraId="59D8581E" w14:textId="65D49829" w:rsidR="00A17716" w:rsidRPr="00A236D6" w:rsidRDefault="00A17716" w:rsidP="00A17716">
      <w:pPr>
        <w:pStyle w:val="Caption"/>
        <w:rPr>
          <w:rStyle w:val="Heading2Char"/>
          <w:rFonts w:ascii="Arial" w:hAnsi="Arial" w:cs="Arial"/>
          <w:b/>
          <w:bCs/>
          <w:sz w:val="28"/>
        </w:rPr>
      </w:pPr>
      <w:bookmarkStart w:id="221" w:name="_Toc514659902"/>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18</w:t>
      </w:r>
      <w:r w:rsidRPr="00A236D6">
        <w:rPr>
          <w:rFonts w:ascii="Arial" w:hAnsi="Arial" w:cs="Arial"/>
          <w:noProof/>
        </w:rPr>
        <w:fldChar w:fldCharType="end"/>
      </w:r>
      <w:r w:rsidRPr="00A236D6">
        <w:rPr>
          <w:rFonts w:ascii="Arial" w:hAnsi="Arial" w:cs="Arial"/>
        </w:rPr>
        <w:t>: Planned Nuance Claim Scrubber Interface Design</w:t>
      </w:r>
      <w:bookmarkEnd w:id="2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4"/>
        <w:gridCol w:w="5706"/>
      </w:tblGrid>
      <w:tr w:rsidR="00A17716" w:rsidRPr="00F458A0" w14:paraId="342F84B3"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5BB95E26" w14:textId="77777777" w:rsidR="00A17716" w:rsidRPr="00F458A0" w:rsidRDefault="00A17716" w:rsidP="00A17716">
            <w:pPr>
              <w:spacing w:before="100" w:beforeAutospacing="1" w:after="100" w:afterAutospacing="1"/>
              <w:rPr>
                <w:rFonts w:asciiTheme="majorHAnsi" w:hAnsiTheme="majorHAnsi"/>
                <w:b/>
                <w:bCs/>
                <w:color w:val="FFFFFF" w:themeColor="background1"/>
              </w:rPr>
            </w:pPr>
            <w:r w:rsidRPr="00F458A0">
              <w:rPr>
                <w:rFonts w:asciiTheme="majorHAnsi" w:hAnsiTheme="majorHAnsi"/>
                <w:b/>
                <w:bCs/>
                <w:color w:val="FFFFFF" w:themeColor="background1"/>
              </w:rPr>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715DBD2E" w14:textId="77777777" w:rsidR="00A17716" w:rsidRPr="00F458A0" w:rsidRDefault="00A17716" w:rsidP="00A17716">
            <w:pPr>
              <w:spacing w:before="100" w:beforeAutospacing="1" w:after="100" w:afterAutospacing="1"/>
              <w:rPr>
                <w:rFonts w:asciiTheme="majorHAnsi" w:hAnsiTheme="majorHAnsi"/>
                <w:b/>
                <w:bCs/>
                <w:color w:val="FFFFFF" w:themeColor="background1"/>
              </w:rPr>
            </w:pPr>
            <w:r w:rsidRPr="00F458A0">
              <w:rPr>
                <w:rFonts w:asciiTheme="majorHAnsi" w:hAnsiTheme="majorHAnsi"/>
                <w:b/>
                <w:bCs/>
                <w:color w:val="FFFFFF" w:themeColor="background1"/>
              </w:rPr>
              <w:t>Nuance Claim Scrubber</w:t>
            </w:r>
          </w:p>
        </w:tc>
      </w:tr>
      <w:tr w:rsidR="00A17716" w:rsidRPr="00F458A0" w14:paraId="5C2D483B"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1E028B97" w14:textId="77777777" w:rsidR="00A17716" w:rsidRPr="00F458A0" w:rsidRDefault="00A17716" w:rsidP="00A17716">
            <w:pPr>
              <w:spacing w:before="100" w:beforeAutospacing="1" w:after="100" w:afterAutospacing="1"/>
              <w:rPr>
                <w:rFonts w:ascii="Calibri" w:hAnsi="Calibri"/>
                <w:color w:val="1F497D"/>
                <w:sz w:val="22"/>
                <w:szCs w:val="22"/>
              </w:rPr>
            </w:pPr>
            <w:r w:rsidRPr="00F458A0">
              <w:rPr>
                <w:rFonts w:asciiTheme="majorHAnsi" w:hAnsiTheme="majorHAnsi"/>
                <w:b/>
                <w:bCs/>
                <w:color w:val="000000"/>
                <w:sz w:val="22"/>
                <w:szCs w:val="22"/>
              </w:rPr>
              <w:t>Port(s)</w:t>
            </w:r>
          </w:p>
        </w:tc>
        <w:tc>
          <w:tcPr>
            <w:tcW w:w="5840" w:type="dxa"/>
            <w:shd w:val="clear" w:color="auto" w:fill="auto"/>
            <w:tcMar>
              <w:top w:w="0" w:type="dxa"/>
              <w:left w:w="108" w:type="dxa"/>
              <w:bottom w:w="0" w:type="dxa"/>
              <w:right w:w="108" w:type="dxa"/>
            </w:tcMar>
          </w:tcPr>
          <w:p w14:paraId="62B1DB0C" w14:textId="77777777" w:rsidR="00A17716" w:rsidRPr="00F458A0" w:rsidRDefault="00A17716" w:rsidP="00A17716">
            <w:pPr>
              <w:spacing w:before="100" w:beforeAutospacing="1" w:after="100" w:afterAutospacing="1"/>
              <w:rPr>
                <w:rFonts w:ascii="Calibri" w:hAnsi="Calibri"/>
                <w:color w:val="1F497D"/>
                <w:sz w:val="22"/>
                <w:szCs w:val="22"/>
              </w:rPr>
            </w:pPr>
            <w:r w:rsidRPr="00F458A0">
              <w:rPr>
                <w:rFonts w:ascii="Calibri" w:hAnsi="Calibri"/>
                <w:color w:val="1F497D"/>
                <w:sz w:val="22"/>
                <w:szCs w:val="22"/>
              </w:rPr>
              <w:t>Unsure</w:t>
            </w:r>
          </w:p>
        </w:tc>
      </w:tr>
      <w:tr w:rsidR="00A17716" w:rsidRPr="00F458A0" w14:paraId="775FB119"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038D65A" w14:textId="77777777" w:rsidR="00A17716" w:rsidRPr="00F458A0" w:rsidRDefault="00A17716" w:rsidP="00A17716">
            <w:pPr>
              <w:spacing w:before="100" w:beforeAutospacing="1" w:after="100" w:afterAutospacing="1"/>
              <w:rPr>
                <w:rFonts w:asciiTheme="majorHAnsi" w:hAnsiTheme="majorHAnsi"/>
                <w:b/>
                <w:bCs/>
                <w:color w:val="000000"/>
                <w:sz w:val="22"/>
                <w:szCs w:val="22"/>
              </w:rPr>
            </w:pPr>
            <w:r w:rsidRPr="00F458A0">
              <w:rPr>
                <w:rFonts w:asciiTheme="majorHAnsi" w:hAnsiTheme="majorHAnsi"/>
                <w:b/>
                <w:bCs/>
                <w:color w:val="000000"/>
                <w:sz w:val="22"/>
                <w:szCs w:val="22"/>
              </w:rPr>
              <w:t>Source</w:t>
            </w:r>
          </w:p>
        </w:tc>
        <w:tc>
          <w:tcPr>
            <w:tcW w:w="5840" w:type="dxa"/>
            <w:shd w:val="clear" w:color="auto" w:fill="auto"/>
            <w:tcMar>
              <w:top w:w="0" w:type="dxa"/>
              <w:left w:w="108" w:type="dxa"/>
              <w:bottom w:w="0" w:type="dxa"/>
              <w:right w:w="108" w:type="dxa"/>
            </w:tcMar>
          </w:tcPr>
          <w:p w14:paraId="2F840926" w14:textId="77777777" w:rsidR="00A17716" w:rsidRPr="00F458A0" w:rsidRDefault="00A17716" w:rsidP="00A17716">
            <w:pPr>
              <w:spacing w:before="100" w:beforeAutospacing="1" w:after="100" w:afterAutospacing="1"/>
              <w:rPr>
                <w:rFonts w:ascii="Calibri" w:hAnsi="Calibri"/>
                <w:color w:val="1F497D"/>
                <w:sz w:val="22"/>
                <w:szCs w:val="22"/>
              </w:rPr>
            </w:pPr>
          </w:p>
        </w:tc>
      </w:tr>
      <w:tr w:rsidR="00A17716" w:rsidRPr="00F458A0" w14:paraId="4D8F3154"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D19F210" w14:textId="77777777" w:rsidR="00A17716" w:rsidRPr="00F458A0" w:rsidRDefault="00A17716" w:rsidP="00A17716">
            <w:pPr>
              <w:spacing w:before="100" w:beforeAutospacing="1" w:after="100" w:afterAutospacing="1"/>
              <w:rPr>
                <w:rFonts w:asciiTheme="majorHAnsi" w:hAnsiTheme="majorHAnsi"/>
                <w:b/>
                <w:bCs/>
                <w:color w:val="000000"/>
                <w:sz w:val="22"/>
                <w:szCs w:val="22"/>
              </w:rPr>
            </w:pPr>
            <w:r w:rsidRPr="00F458A0">
              <w:rPr>
                <w:rFonts w:asciiTheme="majorHAnsi" w:hAnsiTheme="majorHAnsi"/>
                <w:b/>
                <w:bCs/>
                <w:color w:val="000000"/>
                <w:sz w:val="22"/>
                <w:szCs w:val="22"/>
              </w:rPr>
              <w:t>Destination</w:t>
            </w:r>
          </w:p>
        </w:tc>
        <w:tc>
          <w:tcPr>
            <w:tcW w:w="5840" w:type="dxa"/>
            <w:shd w:val="clear" w:color="auto" w:fill="auto"/>
            <w:tcMar>
              <w:top w:w="0" w:type="dxa"/>
              <w:left w:w="108" w:type="dxa"/>
              <w:bottom w:w="0" w:type="dxa"/>
              <w:right w:w="108" w:type="dxa"/>
            </w:tcMar>
          </w:tcPr>
          <w:p w14:paraId="57680B87" w14:textId="77777777" w:rsidR="00A17716" w:rsidRPr="00F458A0" w:rsidRDefault="00A17716" w:rsidP="00A17716">
            <w:pPr>
              <w:spacing w:before="100" w:beforeAutospacing="1" w:after="100" w:afterAutospacing="1"/>
              <w:rPr>
                <w:rFonts w:ascii="Calibri" w:hAnsi="Calibri"/>
                <w:color w:val="1F497D"/>
                <w:sz w:val="22"/>
                <w:szCs w:val="22"/>
              </w:rPr>
            </w:pPr>
            <w:r w:rsidRPr="00F458A0">
              <w:rPr>
                <w:rFonts w:ascii="Calibri" w:hAnsi="Calibri"/>
                <w:color w:val="1F497D"/>
                <w:sz w:val="22"/>
                <w:szCs w:val="22"/>
              </w:rPr>
              <w:t>2-way traffic</w:t>
            </w:r>
          </w:p>
        </w:tc>
      </w:tr>
    </w:tbl>
    <w:p w14:paraId="096443F4" w14:textId="77777777" w:rsidR="00A17716" w:rsidRPr="00F458A0" w:rsidRDefault="00A17716" w:rsidP="00A17716"/>
    <w:p w14:paraId="668F9259" w14:textId="4A1B0DB5" w:rsidR="00A17716" w:rsidRPr="00A236D6" w:rsidRDefault="00A17716" w:rsidP="00A17716">
      <w:pPr>
        <w:pStyle w:val="Caption"/>
        <w:rPr>
          <w:rFonts w:ascii="Arial" w:hAnsi="Arial" w:cs="Arial"/>
        </w:rPr>
      </w:pPr>
      <w:bookmarkStart w:id="222" w:name="_Toc514659903"/>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19</w:t>
      </w:r>
      <w:r w:rsidRPr="00A236D6">
        <w:rPr>
          <w:rFonts w:ascii="Arial" w:hAnsi="Arial" w:cs="Arial"/>
          <w:noProof/>
        </w:rPr>
        <w:fldChar w:fldCharType="end"/>
      </w:r>
      <w:r w:rsidRPr="00A236D6">
        <w:rPr>
          <w:rFonts w:ascii="Arial" w:hAnsi="Arial" w:cs="Arial"/>
        </w:rPr>
        <w:t>: IAM Interface Design</w:t>
      </w:r>
      <w:bookmarkEnd w:id="2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38"/>
        <w:gridCol w:w="5712"/>
      </w:tblGrid>
      <w:tr w:rsidR="00A17716" w:rsidRPr="00F458A0" w14:paraId="48040B76"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2CEE4EB4" w14:textId="77777777" w:rsidR="00A17716" w:rsidRPr="00F458A0" w:rsidRDefault="00A17716" w:rsidP="00A17716">
            <w:pPr>
              <w:spacing w:before="100" w:beforeAutospacing="1" w:after="100" w:afterAutospacing="1"/>
              <w:rPr>
                <w:rFonts w:asciiTheme="majorHAnsi" w:hAnsiTheme="majorHAnsi"/>
                <w:b/>
                <w:bCs/>
                <w:color w:val="FFFFFF" w:themeColor="background1"/>
                <w:sz w:val="22"/>
                <w:szCs w:val="22"/>
              </w:rPr>
            </w:pPr>
            <w:r w:rsidRPr="00F458A0">
              <w:rPr>
                <w:rFonts w:asciiTheme="majorHAnsi" w:hAnsiTheme="majorHAnsi"/>
                <w:b/>
                <w:bCs/>
                <w:color w:val="FFFFFF" w:themeColor="background1"/>
                <w:sz w:val="22"/>
                <w:szCs w:val="22"/>
              </w:rPr>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4D4E1838" w14:textId="77777777" w:rsidR="00A17716" w:rsidRPr="00F458A0" w:rsidRDefault="00A17716" w:rsidP="00A17716">
            <w:pPr>
              <w:spacing w:before="100" w:beforeAutospacing="1" w:after="100" w:afterAutospacing="1"/>
              <w:rPr>
                <w:rFonts w:asciiTheme="majorHAnsi" w:hAnsiTheme="majorHAnsi"/>
                <w:b/>
                <w:bCs/>
                <w:color w:val="FFFFFF" w:themeColor="background1"/>
                <w:sz w:val="22"/>
                <w:szCs w:val="22"/>
              </w:rPr>
            </w:pPr>
            <w:r w:rsidRPr="00F458A0">
              <w:rPr>
                <w:rFonts w:asciiTheme="majorHAnsi" w:hAnsiTheme="majorHAnsi"/>
                <w:b/>
                <w:bCs/>
                <w:color w:val="FFFFFF" w:themeColor="background1"/>
                <w:sz w:val="22"/>
                <w:szCs w:val="22"/>
              </w:rPr>
              <w:t>IAM</w:t>
            </w:r>
          </w:p>
        </w:tc>
      </w:tr>
      <w:tr w:rsidR="00A17716" w:rsidRPr="00F458A0" w14:paraId="1BFBBC1B"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E389604" w14:textId="77777777" w:rsidR="00A17716" w:rsidRPr="00F458A0" w:rsidRDefault="00A17716" w:rsidP="00A17716">
            <w:pPr>
              <w:spacing w:before="100" w:beforeAutospacing="1" w:after="100" w:afterAutospacing="1"/>
              <w:rPr>
                <w:rFonts w:ascii="Calibri" w:hAnsi="Calibri"/>
                <w:color w:val="1F497D"/>
              </w:rPr>
            </w:pPr>
            <w:r w:rsidRPr="00F458A0">
              <w:rPr>
                <w:rFonts w:asciiTheme="majorHAnsi" w:hAnsiTheme="majorHAnsi"/>
                <w:b/>
                <w:bCs/>
                <w:color w:val="000000"/>
              </w:rPr>
              <w:t>Port(s)</w:t>
            </w:r>
          </w:p>
        </w:tc>
        <w:tc>
          <w:tcPr>
            <w:tcW w:w="5840" w:type="dxa"/>
            <w:shd w:val="clear" w:color="auto" w:fill="auto"/>
            <w:tcMar>
              <w:top w:w="0" w:type="dxa"/>
              <w:left w:w="108" w:type="dxa"/>
              <w:bottom w:w="0" w:type="dxa"/>
              <w:right w:w="108" w:type="dxa"/>
            </w:tcMar>
          </w:tcPr>
          <w:p w14:paraId="1207F08C" w14:textId="2BEB631B" w:rsidR="00A17716" w:rsidRDefault="00DC492A" w:rsidP="00DC492A">
            <w:pPr>
              <w:spacing w:before="100" w:beforeAutospacing="1" w:after="100" w:afterAutospacing="1"/>
              <w:rPr>
                <w:rFonts w:ascii="Calibri" w:hAnsi="Calibri"/>
                <w:color w:val="1F497D"/>
              </w:rPr>
            </w:pPr>
            <w:r>
              <w:rPr>
                <w:rFonts w:ascii="Calibri" w:hAnsi="Calibri"/>
                <w:color w:val="1F497D"/>
              </w:rPr>
              <w:t xml:space="preserve"> IAM SSOi the ports are 44441 (Accounting) 44442 (Authentication) and 44443 </w:t>
            </w:r>
            <w:r w:rsidRPr="00DC492A">
              <w:rPr>
                <w:rFonts w:ascii="Calibri" w:hAnsi="Calibri"/>
                <w:color w:val="1F497D"/>
              </w:rPr>
              <w:t>(Authorization)</w:t>
            </w:r>
          </w:p>
          <w:p w14:paraId="3BE003BA" w14:textId="0C6FA594" w:rsidR="00DC492A" w:rsidRPr="00F458A0" w:rsidRDefault="00DC492A" w:rsidP="00DC492A">
            <w:pPr>
              <w:spacing w:before="100" w:beforeAutospacing="1" w:after="100" w:afterAutospacing="1"/>
              <w:rPr>
                <w:rFonts w:ascii="Calibri" w:hAnsi="Calibri"/>
                <w:color w:val="1F497D"/>
              </w:rPr>
            </w:pPr>
            <w:r>
              <w:rPr>
                <w:rFonts w:ascii="Calibri" w:hAnsi="Calibri"/>
                <w:color w:val="1F497D"/>
              </w:rPr>
              <w:t>IAM STS uses port 443 for SSL/TLS</w:t>
            </w:r>
          </w:p>
        </w:tc>
      </w:tr>
      <w:tr w:rsidR="00A17716" w:rsidRPr="00F458A0" w14:paraId="51AC6EB3"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36C20DE" w14:textId="77777777" w:rsidR="00A17716" w:rsidRPr="00F458A0" w:rsidRDefault="00A17716" w:rsidP="00A17716">
            <w:pPr>
              <w:spacing w:before="100" w:beforeAutospacing="1" w:after="100" w:afterAutospacing="1"/>
              <w:rPr>
                <w:rFonts w:asciiTheme="majorHAnsi" w:hAnsiTheme="majorHAnsi"/>
                <w:b/>
                <w:bCs/>
                <w:color w:val="000000"/>
              </w:rPr>
            </w:pPr>
            <w:r w:rsidRPr="00F458A0">
              <w:rPr>
                <w:rFonts w:asciiTheme="majorHAnsi" w:hAnsiTheme="majorHAnsi"/>
                <w:b/>
                <w:bCs/>
                <w:color w:val="000000"/>
              </w:rPr>
              <w:t>Source</w:t>
            </w:r>
          </w:p>
        </w:tc>
        <w:tc>
          <w:tcPr>
            <w:tcW w:w="5840" w:type="dxa"/>
            <w:shd w:val="clear" w:color="auto" w:fill="auto"/>
            <w:tcMar>
              <w:top w:w="0" w:type="dxa"/>
              <w:left w:w="108" w:type="dxa"/>
              <w:bottom w:w="0" w:type="dxa"/>
              <w:right w:w="108" w:type="dxa"/>
            </w:tcMar>
          </w:tcPr>
          <w:p w14:paraId="06359BF3" w14:textId="712574BC" w:rsidR="00A17716" w:rsidRPr="00F458A0" w:rsidRDefault="00DC492A" w:rsidP="00A17716">
            <w:pPr>
              <w:spacing w:before="100" w:beforeAutospacing="1" w:after="100" w:afterAutospacing="1"/>
              <w:rPr>
                <w:rFonts w:ascii="Calibri" w:hAnsi="Calibri"/>
                <w:color w:val="1F497D"/>
              </w:rPr>
            </w:pPr>
            <w:r w:rsidRPr="00F458A0">
              <w:rPr>
                <w:rFonts w:ascii="Calibri" w:hAnsi="Calibri"/>
                <w:color w:val="1F497D"/>
              </w:rPr>
              <w:t>2-way traffic</w:t>
            </w:r>
          </w:p>
        </w:tc>
      </w:tr>
      <w:tr w:rsidR="00A17716" w:rsidRPr="00F458A0" w14:paraId="285548A5"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F1FB66C" w14:textId="77777777" w:rsidR="00A17716" w:rsidRPr="00F458A0" w:rsidRDefault="00A17716" w:rsidP="00A17716">
            <w:pPr>
              <w:spacing w:before="100" w:beforeAutospacing="1" w:after="100" w:afterAutospacing="1"/>
              <w:rPr>
                <w:rFonts w:asciiTheme="majorHAnsi" w:hAnsiTheme="majorHAnsi"/>
                <w:b/>
                <w:bCs/>
                <w:color w:val="000000"/>
              </w:rPr>
            </w:pPr>
            <w:r w:rsidRPr="00F458A0">
              <w:rPr>
                <w:rFonts w:asciiTheme="majorHAnsi" w:hAnsiTheme="majorHAnsi"/>
                <w:b/>
                <w:bCs/>
                <w:color w:val="000000"/>
              </w:rPr>
              <w:t>Destination</w:t>
            </w:r>
          </w:p>
        </w:tc>
        <w:tc>
          <w:tcPr>
            <w:tcW w:w="5840" w:type="dxa"/>
            <w:shd w:val="clear" w:color="auto" w:fill="auto"/>
            <w:tcMar>
              <w:top w:w="0" w:type="dxa"/>
              <w:left w:w="108" w:type="dxa"/>
              <w:bottom w:w="0" w:type="dxa"/>
              <w:right w:w="108" w:type="dxa"/>
            </w:tcMar>
          </w:tcPr>
          <w:p w14:paraId="5EA62E91" w14:textId="77777777" w:rsidR="00A17716" w:rsidRPr="00F458A0" w:rsidRDefault="00A17716" w:rsidP="00A17716">
            <w:pPr>
              <w:spacing w:before="100" w:beforeAutospacing="1" w:after="100" w:afterAutospacing="1"/>
              <w:rPr>
                <w:rFonts w:ascii="Calibri" w:hAnsi="Calibri"/>
                <w:color w:val="1F497D"/>
              </w:rPr>
            </w:pPr>
            <w:r w:rsidRPr="00F458A0">
              <w:rPr>
                <w:rFonts w:ascii="Calibri" w:hAnsi="Calibri"/>
                <w:color w:val="1F497D"/>
              </w:rPr>
              <w:t>2-way traffic</w:t>
            </w:r>
          </w:p>
        </w:tc>
      </w:tr>
    </w:tbl>
    <w:p w14:paraId="6AD09EDB" w14:textId="77777777" w:rsidR="00A17716" w:rsidRPr="00F458A0" w:rsidRDefault="00A17716" w:rsidP="00A17716">
      <w:pPr>
        <w:pStyle w:val="Caption"/>
      </w:pPr>
    </w:p>
    <w:p w14:paraId="606B2B3F" w14:textId="77777777" w:rsidR="00A17716" w:rsidRPr="00F458A0" w:rsidRDefault="00A17716" w:rsidP="00A17716">
      <w:pPr>
        <w:pStyle w:val="Heading1"/>
      </w:pPr>
      <w:bookmarkStart w:id="223" w:name="_Toc514663753"/>
      <w:r w:rsidRPr="00F458A0">
        <w:t>Human-Machine Interface</w:t>
      </w:r>
      <w:bookmarkEnd w:id="223"/>
    </w:p>
    <w:p w14:paraId="0A66FB1D" w14:textId="77777777" w:rsidR="00A17716" w:rsidRPr="00F458A0" w:rsidRDefault="00A17716" w:rsidP="00A17716">
      <w:pPr>
        <w:pStyle w:val="Heading2"/>
      </w:pPr>
      <w:bookmarkStart w:id="224" w:name="_Toc514663754"/>
      <w:r w:rsidRPr="00F458A0">
        <w:t>Interface Design Rules</w:t>
      </w:r>
      <w:bookmarkEnd w:id="224"/>
    </w:p>
    <w:p w14:paraId="2BBC383D" w14:textId="77777777" w:rsidR="00A17716" w:rsidRPr="00F458A0" w:rsidRDefault="00A17716" w:rsidP="00A17716">
      <w:r w:rsidRPr="00F458A0">
        <w:t xml:space="preserve">U.S. Web Design Standards will be followed for the design, layout and styling of the MCCF EDI TAS user interface. More information is available at </w:t>
      </w:r>
      <w:hyperlink r:id="rId158" w:history="1">
        <w:r w:rsidRPr="00F458A0">
          <w:rPr>
            <w:rStyle w:val="Hyperlink"/>
          </w:rPr>
          <w:t>https://standards.usa.gov/</w:t>
        </w:r>
      </w:hyperlink>
      <w:r w:rsidRPr="00F458A0">
        <w:t>.</w:t>
      </w:r>
    </w:p>
    <w:p w14:paraId="6EC6588B" w14:textId="77777777" w:rsidR="00A17716" w:rsidRPr="00F458A0" w:rsidRDefault="00A17716" w:rsidP="00A17716">
      <w:pPr>
        <w:pStyle w:val="Heading2"/>
      </w:pPr>
      <w:bookmarkStart w:id="225" w:name="_Toc514663755"/>
      <w:r w:rsidRPr="00F458A0">
        <w:lastRenderedPageBreak/>
        <w:t>Inputs</w:t>
      </w:r>
      <w:bookmarkEnd w:id="225"/>
    </w:p>
    <w:p w14:paraId="4A3FCB46" w14:textId="77777777" w:rsidR="00A17716" w:rsidRPr="00F458A0" w:rsidRDefault="00A17716" w:rsidP="00A17716">
      <w:r w:rsidRPr="00F458A0">
        <w:t>MCCF EDI TAS will employ a Web-based user interface for the application. It will be developed to allow access through mobile platforms as well.</w:t>
      </w:r>
    </w:p>
    <w:p w14:paraId="0C662329" w14:textId="77777777" w:rsidR="00A17716" w:rsidRPr="00F458A0" w:rsidRDefault="00A17716" w:rsidP="00A17716">
      <w:pPr>
        <w:pStyle w:val="Heading2"/>
      </w:pPr>
      <w:bookmarkStart w:id="226" w:name="_Toc514663756"/>
      <w:r w:rsidRPr="00F458A0">
        <w:t>Outputs</w:t>
      </w:r>
      <w:bookmarkEnd w:id="226"/>
    </w:p>
    <w:p w14:paraId="455F907F" w14:textId="77777777" w:rsidR="00A17716" w:rsidRPr="00F458A0" w:rsidRDefault="00A17716" w:rsidP="00A17716">
      <w:r w:rsidRPr="00F458A0">
        <w:t>Initially the MCCF EDI TAS will provide the same reports that are available currently in the existing applications used for EDI transaction processing. These are described below.</w:t>
      </w:r>
    </w:p>
    <w:p w14:paraId="7E371F3D" w14:textId="77777777" w:rsidR="00A17716" w:rsidRPr="00F458A0" w:rsidRDefault="00A17716" w:rsidP="00A17716">
      <w:pPr>
        <w:pStyle w:val="StepIntro"/>
      </w:pPr>
      <w:r w:rsidRPr="00F458A0">
        <w:t>eIV REPORTS</w:t>
      </w:r>
    </w:p>
    <w:p w14:paraId="23B675D3" w14:textId="77777777" w:rsidR="00A17716" w:rsidRPr="00F458A0" w:rsidRDefault="00A17716" w:rsidP="00A17716">
      <w:pPr>
        <w:pStyle w:val="StepIntro"/>
      </w:pPr>
      <w:r w:rsidRPr="00F458A0">
        <w:t>HL7 Response Report</w:t>
      </w:r>
    </w:p>
    <w:p w14:paraId="29D2F380" w14:textId="44E18EA9" w:rsidR="00A17716" w:rsidRPr="00F458A0" w:rsidRDefault="00A17716" w:rsidP="00A17716">
      <w:pPr>
        <w:pStyle w:val="NormalWeb"/>
        <w:spacing w:before="0"/>
        <w:rPr>
          <w:rFonts w:eastAsiaTheme="minorEastAsia"/>
        </w:rPr>
      </w:pPr>
      <w:r w:rsidRPr="00F458A0">
        <w:rPr>
          <w:color w:val="000000"/>
        </w:rPr>
        <w:t>This report (</w:t>
      </w:r>
      <w:r w:rsidRPr="00F458A0">
        <w:rPr>
          <w:color w:val="000000"/>
        </w:rPr>
        <w:fldChar w:fldCharType="begin"/>
      </w:r>
      <w:r w:rsidRPr="00F458A0">
        <w:rPr>
          <w:color w:val="000000"/>
        </w:rPr>
        <w:instrText xml:space="preserve"> REF _Ref474454520 \h  \* MERGEFORMAT </w:instrText>
      </w:r>
      <w:r w:rsidRPr="00F458A0">
        <w:rPr>
          <w:color w:val="000000"/>
        </w:rPr>
      </w:r>
      <w:r w:rsidRPr="00F458A0">
        <w:rPr>
          <w:color w:val="000000"/>
        </w:rPr>
        <w:fldChar w:fldCharType="separate"/>
      </w:r>
      <w:r w:rsidR="006B661F">
        <w:rPr>
          <w:b/>
          <w:bCs/>
          <w:color w:val="000000"/>
        </w:rPr>
        <w:t>Error! Reference source not found.</w:t>
      </w:r>
      <w:r w:rsidRPr="00F458A0">
        <w:rPr>
          <w:color w:val="000000"/>
        </w:rPr>
        <w:fldChar w:fldCharType="end"/>
      </w:r>
      <w:r w:rsidRPr="00F458A0">
        <w:rPr>
          <w:color w:val="000000"/>
        </w:rPr>
        <w:t xml:space="preserve"> and </w:t>
      </w:r>
      <w:r w:rsidRPr="00F458A0">
        <w:rPr>
          <w:color w:val="000000"/>
        </w:rPr>
        <w:fldChar w:fldCharType="begin"/>
      </w:r>
      <w:r w:rsidRPr="00F458A0">
        <w:rPr>
          <w:color w:val="000000"/>
        </w:rPr>
        <w:instrText xml:space="preserve"> REF _Ref474454681 \h </w:instrText>
      </w:r>
      <w:r>
        <w:rPr>
          <w:color w:val="000000"/>
        </w:rPr>
        <w:instrText xml:space="preserve"> \* MERGEFORMAT </w:instrText>
      </w:r>
      <w:r w:rsidRPr="00F458A0">
        <w:rPr>
          <w:color w:val="000000"/>
        </w:rPr>
      </w:r>
      <w:r w:rsidRPr="00F458A0">
        <w:rPr>
          <w:color w:val="000000"/>
        </w:rPr>
        <w:fldChar w:fldCharType="separate"/>
      </w:r>
      <w:r w:rsidR="006B661F">
        <w:rPr>
          <w:b/>
          <w:bCs/>
          <w:color w:val="000000"/>
        </w:rPr>
        <w:t>Error! Reference source not found.</w:t>
      </w:r>
      <w:r w:rsidRPr="00F458A0">
        <w:rPr>
          <w:color w:val="000000"/>
        </w:rPr>
        <w:fldChar w:fldCharType="end"/>
      </w:r>
      <w:r w:rsidRPr="00F458A0">
        <w:rPr>
          <w:color w:val="000000"/>
        </w:rPr>
        <w:t>) is used to capture incoming and outgoing HL7 messages transmitted from a VistA database to the FSC.</w:t>
      </w:r>
    </w:p>
    <w:p w14:paraId="1CD432CB" w14:textId="1C2AB407" w:rsidR="00A17716" w:rsidRPr="00A236D6" w:rsidRDefault="00A17716" w:rsidP="00A17716">
      <w:pPr>
        <w:pStyle w:val="Caption"/>
        <w:rPr>
          <w:rFonts w:ascii="Arial" w:hAnsi="Arial" w:cs="Arial"/>
        </w:rPr>
      </w:pPr>
      <w:bookmarkStart w:id="227" w:name="_Toc514659904"/>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20</w:t>
      </w:r>
      <w:r w:rsidRPr="00A236D6">
        <w:rPr>
          <w:rFonts w:ascii="Arial" w:hAnsi="Arial" w:cs="Arial"/>
          <w:noProof/>
        </w:rPr>
        <w:fldChar w:fldCharType="end"/>
      </w:r>
      <w:r w:rsidRPr="00A236D6">
        <w:rPr>
          <w:rFonts w:ascii="Arial" w:hAnsi="Arial" w:cs="Arial"/>
        </w:rPr>
        <w:t>: HL7 Messages Capture report</w:t>
      </w:r>
      <w:bookmarkEnd w:id="227"/>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6"/>
        <w:gridCol w:w="1342"/>
        <w:gridCol w:w="1757"/>
        <w:gridCol w:w="1350"/>
      </w:tblGrid>
      <w:tr w:rsidR="00A17716" w:rsidRPr="00F458A0" w14:paraId="3C209911"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3AD5F8E"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D377AD6"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470630B"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6948E36" w14:textId="77777777" w:rsidR="00A17716" w:rsidRPr="00F458A0" w:rsidRDefault="00A17716" w:rsidP="00A17716">
            <w:pPr>
              <w:pStyle w:val="TableHeading"/>
            </w:pPr>
            <w:r w:rsidRPr="00F458A0">
              <w:t>Read/Write</w:t>
            </w:r>
          </w:p>
        </w:tc>
      </w:tr>
      <w:tr w:rsidR="00A17716" w:rsidRPr="00F458A0" w14:paraId="349A621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CE6EF" w14:textId="77777777" w:rsidR="00A17716" w:rsidRPr="00F458A0" w:rsidRDefault="00A17716" w:rsidP="00A17716">
            <w:pPr>
              <w:pStyle w:val="TableText"/>
            </w:pPr>
            <w:r w:rsidRPr="00F458A0">
              <w:t>HL7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543CC9" w14:textId="77777777" w:rsidR="00A17716" w:rsidRPr="00F458A0" w:rsidRDefault="00A17716" w:rsidP="00A17716">
            <w:pPr>
              <w:pStyle w:val="TableText"/>
            </w:pPr>
            <w:r w:rsidRPr="00F458A0">
              <w:t>Payer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ACBC50"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C14C57" w14:textId="77777777" w:rsidR="00A17716" w:rsidRPr="00F458A0" w:rsidRDefault="00A17716" w:rsidP="00A17716">
            <w:pPr>
              <w:pStyle w:val="TableText"/>
            </w:pPr>
            <w:r w:rsidRPr="00F458A0">
              <w:t>R</w:t>
            </w:r>
          </w:p>
        </w:tc>
      </w:tr>
      <w:tr w:rsidR="00A17716" w:rsidRPr="00F458A0" w14:paraId="3AE1363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B13CC9" w14:textId="77777777" w:rsidR="00A17716" w:rsidRPr="00F458A0" w:rsidRDefault="00A17716" w:rsidP="00A17716">
            <w:pPr>
              <w:pStyle w:val="TableText"/>
            </w:pPr>
            <w:r w:rsidRPr="00F458A0">
              <w:t>HL7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5A23E" w14:textId="77777777" w:rsidR="00A17716" w:rsidRPr="00F458A0" w:rsidRDefault="00A17716" w:rsidP="00A17716">
            <w:pPr>
              <w:pStyle w:val="TableText"/>
            </w:pPr>
            <w:r w:rsidRPr="00F458A0">
              <w:t>Patient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DDF957" w14:textId="77777777" w:rsidR="00A17716" w:rsidRPr="00F458A0" w:rsidRDefault="00A17716" w:rsidP="00A17716">
            <w:pPr>
              <w:pStyle w:val="TableText"/>
            </w:pPr>
            <w:r w:rsidRPr="00F458A0">
              <w:t xml:space="preserve">Patient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B3701F" w14:textId="77777777" w:rsidR="00A17716" w:rsidRPr="00F458A0" w:rsidRDefault="00A17716" w:rsidP="00A17716">
            <w:pPr>
              <w:pStyle w:val="TableText"/>
            </w:pPr>
            <w:r w:rsidRPr="00F458A0">
              <w:t>R</w:t>
            </w:r>
          </w:p>
        </w:tc>
      </w:tr>
      <w:tr w:rsidR="00A17716" w:rsidRPr="00F458A0" w14:paraId="23D8FEB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E9DDFB" w14:textId="77777777" w:rsidR="00A17716" w:rsidRPr="00F458A0" w:rsidRDefault="00A17716" w:rsidP="00A17716">
            <w:pPr>
              <w:pStyle w:val="TableText"/>
            </w:pPr>
            <w:r w:rsidRPr="00F458A0">
              <w:t>HL7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5C5A4" w14:textId="77777777" w:rsidR="00A17716" w:rsidRPr="00F458A0" w:rsidRDefault="00A17716" w:rsidP="00A17716">
            <w:pPr>
              <w:pStyle w:val="TableText"/>
            </w:pPr>
            <w:r w:rsidRPr="00F458A0">
              <w:t xml:space="preserve">SSN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AC0E4E" w14:textId="77777777" w:rsidR="00A17716" w:rsidRPr="00F458A0" w:rsidRDefault="00A17716" w:rsidP="00A17716">
            <w:pPr>
              <w:pStyle w:val="TableText"/>
            </w:pPr>
            <w:r w:rsidRPr="00F458A0">
              <w:t xml:space="preserve">Patient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AD8521" w14:textId="77777777" w:rsidR="00A17716" w:rsidRPr="00F458A0" w:rsidRDefault="00A17716" w:rsidP="00A17716">
            <w:pPr>
              <w:pStyle w:val="TableText"/>
            </w:pPr>
            <w:r w:rsidRPr="00F458A0">
              <w:t>R</w:t>
            </w:r>
          </w:p>
        </w:tc>
      </w:tr>
      <w:tr w:rsidR="00A17716" w:rsidRPr="00F458A0" w14:paraId="3A0A44E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B036AD" w14:textId="77777777" w:rsidR="00A17716" w:rsidRPr="00F458A0" w:rsidRDefault="00A17716" w:rsidP="00A17716">
            <w:pPr>
              <w:pStyle w:val="TableText"/>
            </w:pPr>
            <w:r w:rsidRPr="00F458A0">
              <w:t>HL7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2E6B48" w14:textId="77777777" w:rsidR="00A17716" w:rsidRPr="00F458A0" w:rsidRDefault="00A17716" w:rsidP="00A17716">
            <w:pPr>
              <w:pStyle w:val="TableText"/>
            </w:pPr>
            <w:r w:rsidRPr="00F458A0">
              <w:t>Dt Sent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D67A3B"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1BF171" w14:textId="77777777" w:rsidR="00A17716" w:rsidRPr="00F458A0" w:rsidRDefault="00A17716" w:rsidP="00A17716">
            <w:pPr>
              <w:pStyle w:val="TableText"/>
            </w:pPr>
            <w:r w:rsidRPr="00F458A0">
              <w:t>R</w:t>
            </w:r>
          </w:p>
        </w:tc>
      </w:tr>
      <w:tr w:rsidR="00A17716" w:rsidRPr="00F458A0" w14:paraId="424B955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015ADC" w14:textId="77777777" w:rsidR="00A17716" w:rsidRPr="00F458A0" w:rsidRDefault="00A17716" w:rsidP="00A17716">
            <w:pPr>
              <w:pStyle w:val="TableText"/>
            </w:pPr>
            <w:r w:rsidRPr="00F458A0">
              <w:t>HL7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076BB5" w14:textId="77777777" w:rsidR="00A17716" w:rsidRPr="00F458A0" w:rsidRDefault="00A17716" w:rsidP="00A17716">
            <w:pPr>
              <w:pStyle w:val="TableText"/>
            </w:pPr>
            <w:r w:rsidRPr="00F458A0">
              <w:t>Dt Rec'd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BBEB07"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43113" w14:textId="77777777" w:rsidR="00A17716" w:rsidRPr="00F458A0" w:rsidRDefault="00A17716" w:rsidP="00A17716">
            <w:pPr>
              <w:pStyle w:val="TableText"/>
            </w:pPr>
            <w:r w:rsidRPr="00F458A0">
              <w:t>R</w:t>
            </w:r>
          </w:p>
        </w:tc>
      </w:tr>
      <w:tr w:rsidR="00A17716" w:rsidRPr="00F458A0" w14:paraId="334004F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AC4873" w14:textId="77777777" w:rsidR="00A17716" w:rsidRPr="00F458A0" w:rsidRDefault="00A17716" w:rsidP="00A17716">
            <w:pPr>
              <w:pStyle w:val="TableText"/>
            </w:pPr>
            <w:r w:rsidRPr="00F458A0">
              <w:t>HL7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643F91" w14:textId="77777777" w:rsidR="00A17716" w:rsidRPr="00F458A0" w:rsidRDefault="00A17716" w:rsidP="00A17716">
            <w:pPr>
              <w:pStyle w:val="TableText"/>
            </w:pPr>
            <w:r w:rsidRPr="00F458A0">
              <w:t>Trace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E764B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F5516" w14:textId="77777777" w:rsidR="00A17716" w:rsidRPr="00F458A0" w:rsidRDefault="00A17716" w:rsidP="00A17716">
            <w:pPr>
              <w:pStyle w:val="TableText"/>
            </w:pPr>
            <w:r w:rsidRPr="00F458A0">
              <w:t>R</w:t>
            </w:r>
          </w:p>
        </w:tc>
      </w:tr>
      <w:tr w:rsidR="00A17716" w:rsidRPr="00F458A0" w14:paraId="7C702B8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B0E49" w14:textId="77777777" w:rsidR="00A17716" w:rsidRPr="00F458A0" w:rsidRDefault="00A17716" w:rsidP="00A17716">
            <w:pPr>
              <w:pStyle w:val="TableText"/>
            </w:pPr>
            <w:r w:rsidRPr="00F458A0">
              <w:t>HL7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2FD3D8" w14:textId="77777777" w:rsidR="00A17716" w:rsidRPr="00F458A0" w:rsidRDefault="00A17716" w:rsidP="00A17716">
            <w:pPr>
              <w:pStyle w:val="TableText"/>
            </w:pPr>
            <w:r w:rsidRPr="00F458A0">
              <w:t>Buffer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DEF0B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C48D5E" w14:textId="77777777" w:rsidR="00A17716" w:rsidRPr="00F458A0" w:rsidRDefault="00A17716" w:rsidP="00A17716">
            <w:pPr>
              <w:pStyle w:val="TableText"/>
            </w:pPr>
            <w:r w:rsidRPr="00F458A0">
              <w:t>R</w:t>
            </w:r>
          </w:p>
        </w:tc>
      </w:tr>
    </w:tbl>
    <w:p w14:paraId="790D5782" w14:textId="77777777" w:rsidR="00A17716" w:rsidRPr="00F458A0" w:rsidRDefault="00A17716" w:rsidP="00A17716">
      <w:pPr>
        <w:pStyle w:val="StepIntro"/>
      </w:pPr>
      <w:r w:rsidRPr="00F458A0">
        <w:t>eIV Auto Update Report</w:t>
      </w:r>
    </w:p>
    <w:p w14:paraId="0FE30AAC" w14:textId="30587E13" w:rsidR="00A17716" w:rsidRPr="00F458A0" w:rsidRDefault="00A17716" w:rsidP="00A17716">
      <w:pPr>
        <w:pStyle w:val="NormalWeb"/>
        <w:rPr>
          <w:rFonts w:eastAsiaTheme="minorEastAsia"/>
        </w:rPr>
      </w:pPr>
      <w:r w:rsidRPr="00F458A0">
        <w:t>This report is used to view the list of patients whose Patient Insurance Information (</w:t>
      </w:r>
      <w:r w:rsidRPr="00F458A0">
        <w:fldChar w:fldCharType="begin"/>
      </w:r>
      <w:r w:rsidRPr="00F458A0">
        <w:instrText xml:space="preserve"> REF _Ref474454738 \h </w:instrText>
      </w:r>
      <w:r>
        <w:instrText xml:space="preserve"> \* MERGEFORMAT </w:instrText>
      </w:r>
      <w:r w:rsidRPr="00F458A0">
        <w:fldChar w:fldCharType="separate"/>
      </w:r>
      <w:r w:rsidR="006B661F">
        <w:rPr>
          <w:b/>
          <w:bCs/>
        </w:rPr>
        <w:t>Error! Reference source not found.</w:t>
      </w:r>
      <w:r w:rsidRPr="00F458A0">
        <w:fldChar w:fldCharType="end"/>
      </w:r>
      <w:r w:rsidRPr="00F458A0">
        <w:t>) has been updated automatically based on a 271 Response message (</w:t>
      </w:r>
      <w:r w:rsidRPr="00F458A0">
        <w:fldChar w:fldCharType="begin"/>
      </w:r>
      <w:r w:rsidRPr="00F458A0">
        <w:instrText xml:space="preserve"> REF _Ref474454835 \h </w:instrText>
      </w:r>
      <w:r>
        <w:instrText xml:space="preserve"> \* MERGEFORMAT </w:instrText>
      </w:r>
      <w:r w:rsidRPr="00F458A0">
        <w:fldChar w:fldCharType="separate"/>
      </w:r>
      <w:r w:rsidR="006B661F">
        <w:rPr>
          <w:b/>
          <w:bCs/>
        </w:rPr>
        <w:t>Error! Reference source not found.</w:t>
      </w:r>
      <w:r w:rsidRPr="00F458A0">
        <w:fldChar w:fldCharType="end"/>
      </w:r>
      <w:r w:rsidRPr="00F458A0">
        <w:t>).</w:t>
      </w:r>
    </w:p>
    <w:p w14:paraId="141D1705" w14:textId="4DE96110" w:rsidR="00A17716" w:rsidRPr="00A236D6" w:rsidRDefault="00A17716" w:rsidP="00A17716">
      <w:pPr>
        <w:pStyle w:val="Caption"/>
        <w:rPr>
          <w:rFonts w:ascii="Arial" w:hAnsi="Arial" w:cs="Arial"/>
        </w:rPr>
      </w:pPr>
      <w:bookmarkStart w:id="228" w:name="_Toc514659905"/>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21</w:t>
      </w:r>
      <w:r w:rsidRPr="00A236D6">
        <w:rPr>
          <w:rFonts w:ascii="Arial" w:hAnsi="Arial" w:cs="Arial"/>
          <w:noProof/>
        </w:rPr>
        <w:fldChar w:fldCharType="end"/>
      </w:r>
      <w:r w:rsidRPr="00A236D6">
        <w:rPr>
          <w:rFonts w:ascii="Arial" w:hAnsi="Arial" w:cs="Arial"/>
        </w:rPr>
        <w:t>: Updated Patient Insurance Information</w:t>
      </w:r>
      <w:bookmarkEnd w:id="228"/>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19"/>
        <w:gridCol w:w="1867"/>
        <w:gridCol w:w="1623"/>
        <w:gridCol w:w="1250"/>
      </w:tblGrid>
      <w:tr w:rsidR="00A17716" w:rsidRPr="00F458A0" w14:paraId="29AE3FEC"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B08C693"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AB6D23D"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2AC4A06"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6A0962F"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Read/Write</w:t>
            </w:r>
          </w:p>
        </w:tc>
      </w:tr>
      <w:tr w:rsidR="00A17716" w:rsidRPr="00F458A0" w14:paraId="16F1695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D71914" w14:textId="77777777" w:rsidR="00A17716" w:rsidRPr="00F458A0" w:rsidRDefault="00A17716" w:rsidP="00A17716">
            <w:pPr>
              <w:pStyle w:val="TableBody"/>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E9CDAA" w14:textId="77777777" w:rsidR="00A17716" w:rsidRPr="00F458A0" w:rsidRDefault="00A17716" w:rsidP="00A17716">
            <w:pPr>
              <w:pStyle w:val="TableBody"/>
            </w:pPr>
            <w:r w:rsidRPr="00F458A0">
              <w:t>Response Received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3AB7A" w14:textId="77777777" w:rsidR="00A17716" w:rsidRPr="00F458A0" w:rsidRDefault="00A17716" w:rsidP="00A17716">
            <w:pPr>
              <w:pStyle w:val="TableBody"/>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6546A" w14:textId="77777777" w:rsidR="00A17716" w:rsidRPr="00F458A0" w:rsidRDefault="00A17716" w:rsidP="00A17716">
            <w:pPr>
              <w:pStyle w:val="TableBody"/>
            </w:pPr>
            <w:r w:rsidRPr="00F458A0">
              <w:t>R</w:t>
            </w:r>
          </w:p>
        </w:tc>
      </w:tr>
      <w:tr w:rsidR="00A17716" w:rsidRPr="00F458A0" w14:paraId="5B3687F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62C16A" w14:textId="77777777" w:rsidR="00A17716" w:rsidRPr="00F458A0" w:rsidRDefault="00A17716" w:rsidP="00A17716">
            <w:pPr>
              <w:pStyle w:val="TableBody"/>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A2C9B0" w14:textId="77777777" w:rsidR="00A17716" w:rsidRPr="00F458A0" w:rsidRDefault="00A17716" w:rsidP="00A17716">
            <w:pPr>
              <w:pStyle w:val="TableBody"/>
            </w:pPr>
            <w:r w:rsidRPr="00F458A0">
              <w:t>Payer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203808" w14:textId="77777777" w:rsidR="00A17716" w:rsidRPr="00F458A0" w:rsidRDefault="00A17716" w:rsidP="00A17716">
            <w:pPr>
              <w:pStyle w:val="TableBody"/>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12759B" w14:textId="77777777" w:rsidR="00A17716" w:rsidRPr="00F458A0" w:rsidRDefault="00A17716" w:rsidP="00A17716">
            <w:pPr>
              <w:pStyle w:val="TableBody"/>
            </w:pPr>
            <w:r w:rsidRPr="00F458A0">
              <w:t>R</w:t>
            </w:r>
          </w:p>
        </w:tc>
      </w:tr>
      <w:tr w:rsidR="00A17716" w:rsidRPr="00F458A0" w14:paraId="23F1F1A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0ABB3D" w14:textId="77777777" w:rsidR="00A17716" w:rsidRPr="00F458A0" w:rsidRDefault="00A17716" w:rsidP="00A17716">
            <w:pPr>
              <w:pStyle w:val="TableBody"/>
            </w:pPr>
            <w:r w:rsidRPr="00F458A0">
              <w:lastRenderedPageBreak/>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BDE8F3" w14:textId="77777777" w:rsidR="00A17716" w:rsidRPr="00F458A0" w:rsidRDefault="00A17716" w:rsidP="00A17716">
            <w:pPr>
              <w:pStyle w:val="TableBody"/>
            </w:pPr>
            <w:r w:rsidRPr="00F458A0">
              <w:t>Insurance Co</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9EB1A8" w14:textId="77777777" w:rsidR="00A17716" w:rsidRPr="00F458A0" w:rsidRDefault="00A17716" w:rsidP="00A17716">
            <w:pPr>
              <w:pStyle w:val="TableBody"/>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24BC7" w14:textId="77777777" w:rsidR="00A17716" w:rsidRPr="00F458A0" w:rsidRDefault="00A17716" w:rsidP="00A17716">
            <w:pPr>
              <w:pStyle w:val="TableBody"/>
            </w:pPr>
            <w:r w:rsidRPr="00F458A0">
              <w:t>R</w:t>
            </w:r>
          </w:p>
        </w:tc>
      </w:tr>
      <w:tr w:rsidR="00A17716" w:rsidRPr="00F458A0" w14:paraId="5ADC585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D05DC6" w14:textId="77777777" w:rsidR="00A17716" w:rsidRPr="00F458A0" w:rsidRDefault="00A17716" w:rsidP="00A17716">
            <w:pPr>
              <w:pStyle w:val="TableBody"/>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A410F" w14:textId="77777777" w:rsidR="00A17716" w:rsidRPr="00F458A0" w:rsidRDefault="00A17716" w:rsidP="00A17716">
            <w:pPr>
              <w:pStyle w:val="TableBody"/>
            </w:pPr>
            <w:r w:rsidRPr="00F458A0">
              <w:t>Patient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8EA4E9" w14:textId="77777777" w:rsidR="00A17716" w:rsidRPr="00F458A0" w:rsidRDefault="00A17716" w:rsidP="00A17716">
            <w:pPr>
              <w:pStyle w:val="TableBody"/>
            </w:pPr>
            <w:r w:rsidRPr="00F458A0">
              <w:t xml:space="preserve">Patient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9248F" w14:textId="77777777" w:rsidR="00A17716" w:rsidRPr="00F458A0" w:rsidRDefault="00A17716" w:rsidP="00A17716">
            <w:pPr>
              <w:pStyle w:val="TableBody"/>
            </w:pPr>
            <w:r w:rsidRPr="00F458A0">
              <w:t>R</w:t>
            </w:r>
          </w:p>
        </w:tc>
      </w:tr>
      <w:tr w:rsidR="00A17716" w:rsidRPr="00F458A0" w14:paraId="79B7010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35EC01" w14:textId="77777777" w:rsidR="00A17716" w:rsidRPr="00F458A0" w:rsidRDefault="00A17716" w:rsidP="00A17716">
            <w:pPr>
              <w:pStyle w:val="TableBody"/>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ABB980" w14:textId="77777777" w:rsidR="00A17716" w:rsidRPr="00F458A0" w:rsidRDefault="00A17716" w:rsidP="00A17716">
            <w:pPr>
              <w:pStyle w:val="TableBody"/>
            </w:pPr>
            <w:r w:rsidRPr="00F458A0">
              <w:t xml:space="preserve">SSN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F86D38" w14:textId="77777777" w:rsidR="00A17716" w:rsidRPr="00F458A0" w:rsidRDefault="00A17716" w:rsidP="00A17716">
            <w:pPr>
              <w:pStyle w:val="TableBody"/>
            </w:pPr>
            <w:r w:rsidRPr="00F458A0">
              <w:t xml:space="preserve">Patient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2D1CA" w14:textId="77777777" w:rsidR="00A17716" w:rsidRPr="00F458A0" w:rsidRDefault="00A17716" w:rsidP="00A17716">
            <w:pPr>
              <w:pStyle w:val="TableBody"/>
            </w:pPr>
            <w:r w:rsidRPr="00F458A0">
              <w:t>R</w:t>
            </w:r>
          </w:p>
        </w:tc>
      </w:tr>
      <w:tr w:rsidR="00A17716" w:rsidRPr="00F458A0" w14:paraId="0E97EAD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06BA5" w14:textId="77777777" w:rsidR="00A17716" w:rsidRPr="00F458A0" w:rsidRDefault="00A17716" w:rsidP="00A17716">
            <w:pPr>
              <w:pStyle w:val="TableBody"/>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1E98FF" w14:textId="77777777" w:rsidR="00A17716" w:rsidRPr="00F458A0" w:rsidRDefault="00A17716" w:rsidP="00A17716">
            <w:pPr>
              <w:pStyle w:val="TableBody"/>
            </w:pPr>
            <w:r w:rsidRPr="00F458A0">
              <w:t xml:space="preserve">Dt Sent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E03273" w14:textId="77777777" w:rsidR="00A17716" w:rsidRPr="00F458A0" w:rsidRDefault="00A17716" w:rsidP="00A17716">
            <w:pPr>
              <w:pStyle w:val="TableBody"/>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FC2804" w14:textId="77777777" w:rsidR="00A17716" w:rsidRPr="00F458A0" w:rsidRDefault="00A17716" w:rsidP="00A17716">
            <w:pPr>
              <w:pStyle w:val="TableBody"/>
            </w:pPr>
            <w:r w:rsidRPr="00F458A0">
              <w:t>R</w:t>
            </w:r>
          </w:p>
        </w:tc>
      </w:tr>
      <w:tr w:rsidR="00A17716" w:rsidRPr="00F458A0" w14:paraId="0AF997E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17DA5E" w14:textId="77777777" w:rsidR="00A17716" w:rsidRPr="00F458A0" w:rsidRDefault="00A17716" w:rsidP="00A17716">
            <w:pPr>
              <w:pStyle w:val="TableBody"/>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2139D1" w14:textId="77777777" w:rsidR="00A17716" w:rsidRPr="00F458A0" w:rsidRDefault="00A17716" w:rsidP="00A17716">
            <w:pPr>
              <w:pStyle w:val="TableBody"/>
            </w:pPr>
            <w:r w:rsidRPr="00F458A0">
              <w:t xml:space="preserve">Auto Dt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3CF88" w14:textId="77777777" w:rsidR="00A17716" w:rsidRPr="00F458A0" w:rsidRDefault="00A17716" w:rsidP="00A17716">
            <w:pPr>
              <w:pStyle w:val="TableBody"/>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D6E9F" w14:textId="77777777" w:rsidR="00A17716" w:rsidRPr="00F458A0" w:rsidRDefault="00A17716" w:rsidP="00A17716">
            <w:pPr>
              <w:pStyle w:val="TableBody"/>
            </w:pPr>
            <w:r w:rsidRPr="00F458A0">
              <w:t>R</w:t>
            </w:r>
          </w:p>
        </w:tc>
      </w:tr>
      <w:tr w:rsidR="00A17716" w:rsidRPr="00F458A0" w14:paraId="08F8BD2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5B0CB" w14:textId="77777777" w:rsidR="00A17716" w:rsidRPr="00F458A0" w:rsidRDefault="00A17716" w:rsidP="00A17716">
            <w:pPr>
              <w:pStyle w:val="TableBody"/>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9C2BD9" w14:textId="77777777" w:rsidR="00A17716" w:rsidRPr="00F458A0" w:rsidRDefault="00A17716" w:rsidP="00A17716">
            <w:pPr>
              <w:pStyle w:val="TableBody"/>
            </w:pPr>
            <w:r w:rsidRPr="00F458A0">
              <w:t>Days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4ADDFB" w14:textId="77777777" w:rsidR="00A17716" w:rsidRPr="00F458A0" w:rsidRDefault="00A17716" w:rsidP="00A17716">
            <w:pPr>
              <w:pStyle w:val="TableBody"/>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3297DD" w14:textId="77777777" w:rsidR="00A17716" w:rsidRPr="00F458A0" w:rsidRDefault="00A17716" w:rsidP="00A17716">
            <w:pPr>
              <w:pStyle w:val="TableBody"/>
            </w:pPr>
            <w:r w:rsidRPr="00F458A0">
              <w:t>R</w:t>
            </w:r>
          </w:p>
        </w:tc>
      </w:tr>
      <w:tr w:rsidR="00A17716" w:rsidRPr="00F458A0" w14:paraId="2978560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7E0A30" w14:textId="77777777" w:rsidR="00A17716" w:rsidRPr="00F458A0" w:rsidRDefault="00A17716" w:rsidP="00A17716">
            <w:pPr>
              <w:pStyle w:val="TableBody"/>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59BF0A" w14:textId="77777777" w:rsidR="00A17716" w:rsidRPr="00F458A0" w:rsidRDefault="00A17716" w:rsidP="00A17716">
            <w:pPr>
              <w:pStyle w:val="TableBody"/>
            </w:pPr>
            <w:r w:rsidRPr="00F458A0">
              <w:t>eIV Trace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028FD1" w14:textId="77777777" w:rsidR="00A17716" w:rsidRPr="00F458A0" w:rsidRDefault="00A17716" w:rsidP="00A17716">
            <w:pPr>
              <w:pStyle w:val="TableBody"/>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540CB4" w14:textId="77777777" w:rsidR="00A17716" w:rsidRPr="00F458A0" w:rsidRDefault="00A17716" w:rsidP="00A17716">
            <w:pPr>
              <w:pStyle w:val="TableBody"/>
            </w:pPr>
            <w:r w:rsidRPr="00F458A0">
              <w:t>R</w:t>
            </w:r>
          </w:p>
        </w:tc>
      </w:tr>
    </w:tbl>
    <w:p w14:paraId="56BDF2AD" w14:textId="273D5E73" w:rsidR="00A17716" w:rsidRPr="00F458A0" w:rsidRDefault="00A17716" w:rsidP="00A17716">
      <w:pPr>
        <w:pStyle w:val="NormalWeb"/>
        <w:rPr>
          <w:rFonts w:eastAsiaTheme="minorEastAsia"/>
        </w:rPr>
      </w:pPr>
      <w:r w:rsidRPr="00F458A0">
        <w:rPr>
          <w:color w:val="000000"/>
        </w:rPr>
        <w:t>This report is used to view the data that was received through the eIV process (</w:t>
      </w:r>
      <w:r w:rsidRPr="00F458A0">
        <w:rPr>
          <w:color w:val="000000"/>
        </w:rPr>
        <w:fldChar w:fldCharType="begin"/>
      </w:r>
      <w:r w:rsidRPr="00F458A0">
        <w:rPr>
          <w:color w:val="000000"/>
        </w:rPr>
        <w:instrText xml:space="preserve"> REF _Ref474455014 \h </w:instrText>
      </w:r>
      <w:r>
        <w:rPr>
          <w:color w:val="000000"/>
        </w:rPr>
        <w:instrText xml:space="preserve"> \* MERGEFORMAT </w:instrText>
      </w:r>
      <w:r w:rsidRPr="00F458A0">
        <w:rPr>
          <w:color w:val="000000"/>
        </w:rPr>
      </w:r>
      <w:r w:rsidRPr="00F458A0">
        <w:rPr>
          <w:color w:val="000000"/>
        </w:rPr>
        <w:fldChar w:fldCharType="separate"/>
      </w:r>
      <w:r w:rsidR="006B661F">
        <w:rPr>
          <w:b/>
          <w:bCs/>
          <w:color w:val="000000"/>
        </w:rPr>
        <w:t>Error! Reference source not found.</w:t>
      </w:r>
      <w:r w:rsidRPr="00F458A0">
        <w:rPr>
          <w:color w:val="000000"/>
        </w:rPr>
        <w:fldChar w:fldCharType="end"/>
      </w:r>
      <w:r w:rsidRPr="00F458A0">
        <w:rPr>
          <w:color w:val="000000"/>
        </w:rPr>
        <w:t>) – receipt of 271 Health Care Eligibility Benefits (</w:t>
      </w:r>
      <w:r w:rsidRPr="00F458A0">
        <w:rPr>
          <w:color w:val="000000"/>
        </w:rPr>
        <w:fldChar w:fldCharType="begin"/>
      </w:r>
      <w:r w:rsidRPr="00F458A0">
        <w:rPr>
          <w:color w:val="000000"/>
        </w:rPr>
        <w:instrText xml:space="preserve"> REF _Ref474454912 \h </w:instrText>
      </w:r>
      <w:r>
        <w:rPr>
          <w:color w:val="000000"/>
        </w:rPr>
        <w:instrText xml:space="preserve"> \* MERGEFORMAT </w:instrText>
      </w:r>
      <w:r w:rsidRPr="00F458A0">
        <w:rPr>
          <w:color w:val="000000"/>
        </w:rPr>
      </w:r>
      <w:r w:rsidRPr="00F458A0">
        <w:rPr>
          <w:color w:val="000000"/>
        </w:rPr>
        <w:fldChar w:fldCharType="separate"/>
      </w:r>
      <w:r w:rsidR="006B661F">
        <w:rPr>
          <w:b/>
          <w:bCs/>
          <w:color w:val="000000"/>
        </w:rPr>
        <w:t>Error! Reference source not found.</w:t>
      </w:r>
      <w:r w:rsidRPr="00F458A0">
        <w:rPr>
          <w:color w:val="000000"/>
        </w:rPr>
        <w:fldChar w:fldCharType="end"/>
      </w:r>
      <w:r w:rsidRPr="00F458A0">
        <w:rPr>
          <w:color w:val="000000"/>
        </w:rPr>
        <w:t>) Response messages.</w:t>
      </w:r>
    </w:p>
    <w:p w14:paraId="5013B435" w14:textId="785D2762" w:rsidR="00A17716" w:rsidRPr="00A236D6" w:rsidRDefault="00A17716" w:rsidP="00A17716">
      <w:pPr>
        <w:pStyle w:val="Caption"/>
        <w:rPr>
          <w:rFonts w:ascii="Arial" w:hAnsi="Arial" w:cs="Arial"/>
        </w:rPr>
      </w:pPr>
      <w:bookmarkStart w:id="229" w:name="_Toc514659906"/>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22</w:t>
      </w:r>
      <w:r w:rsidRPr="00A236D6">
        <w:rPr>
          <w:rFonts w:ascii="Arial" w:hAnsi="Arial" w:cs="Arial"/>
          <w:noProof/>
        </w:rPr>
        <w:fldChar w:fldCharType="end"/>
      </w:r>
      <w:r w:rsidRPr="00A236D6">
        <w:rPr>
          <w:rFonts w:ascii="Arial" w:hAnsi="Arial" w:cs="Arial"/>
        </w:rPr>
        <w:t>: 271 Health Care Eligibility Benefits</w:t>
      </w:r>
      <w:bookmarkEnd w:id="229"/>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2"/>
        <w:gridCol w:w="3511"/>
        <w:gridCol w:w="1757"/>
        <w:gridCol w:w="1350"/>
      </w:tblGrid>
      <w:tr w:rsidR="00A17716" w:rsidRPr="00F458A0" w14:paraId="07BE108C"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EF53B89"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0F9A7EC"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4ABE891"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205E8BB" w14:textId="77777777" w:rsidR="00A17716" w:rsidRPr="00F458A0" w:rsidRDefault="00A17716" w:rsidP="00A17716">
            <w:pPr>
              <w:pStyle w:val="TableHeading"/>
            </w:pPr>
            <w:r w:rsidRPr="00F458A0">
              <w:t>Read/Write</w:t>
            </w:r>
          </w:p>
        </w:tc>
      </w:tr>
      <w:tr w:rsidR="00A17716" w:rsidRPr="00F458A0" w14:paraId="505B2A5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8D90B2"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F4BB3B" w14:textId="77777777" w:rsidR="00A17716" w:rsidRPr="00F458A0" w:rsidRDefault="00A17716" w:rsidP="00A17716">
            <w:pPr>
              <w:pStyle w:val="TableText"/>
            </w:pPr>
            <w:r w:rsidRPr="00F458A0">
              <w:t>Start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BF939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8EA4F5" w14:textId="77777777" w:rsidR="00A17716" w:rsidRPr="00F458A0" w:rsidRDefault="00A17716" w:rsidP="00A17716">
            <w:pPr>
              <w:pStyle w:val="TableText"/>
            </w:pPr>
            <w:r w:rsidRPr="00F458A0">
              <w:t>W</w:t>
            </w:r>
          </w:p>
        </w:tc>
      </w:tr>
      <w:tr w:rsidR="00A17716" w:rsidRPr="00F458A0" w14:paraId="38C4C52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731AB3"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D4247C" w14:textId="77777777" w:rsidR="00A17716" w:rsidRPr="00F458A0" w:rsidRDefault="00A17716" w:rsidP="00A17716">
            <w:pPr>
              <w:pStyle w:val="TableText"/>
            </w:pPr>
            <w:r w:rsidRPr="00F458A0">
              <w:t>End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8892A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DB4FB" w14:textId="77777777" w:rsidR="00A17716" w:rsidRPr="00F458A0" w:rsidRDefault="00A17716" w:rsidP="00A17716">
            <w:pPr>
              <w:pStyle w:val="TableText"/>
            </w:pPr>
            <w:r w:rsidRPr="00F458A0">
              <w:t>W</w:t>
            </w:r>
          </w:p>
        </w:tc>
      </w:tr>
      <w:tr w:rsidR="00A17716" w:rsidRPr="00F458A0" w14:paraId="3A2C1AA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CBEC9D"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12A82" w14:textId="77777777" w:rsidR="00A17716" w:rsidRPr="00F458A0" w:rsidRDefault="00A17716" w:rsidP="00A17716">
            <w:pPr>
              <w:pStyle w:val="TableText"/>
            </w:pPr>
            <w:r w:rsidRPr="00F458A0">
              <w:t>Payer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08B796"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77C0CC" w14:textId="77777777" w:rsidR="00A17716" w:rsidRPr="00F458A0" w:rsidRDefault="00A17716" w:rsidP="00A17716">
            <w:pPr>
              <w:pStyle w:val="TableText"/>
            </w:pPr>
            <w:r w:rsidRPr="00F458A0">
              <w:t>W</w:t>
            </w:r>
          </w:p>
        </w:tc>
      </w:tr>
      <w:tr w:rsidR="00A17716" w:rsidRPr="00F458A0" w14:paraId="666AB99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6D8D3"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B8E8ED"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C9082"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09ED9" w14:textId="77777777" w:rsidR="00A17716" w:rsidRPr="00F458A0" w:rsidRDefault="00A17716" w:rsidP="00A17716">
            <w:pPr>
              <w:pStyle w:val="TableText"/>
            </w:pPr>
            <w:r w:rsidRPr="00F458A0">
              <w:t>W</w:t>
            </w:r>
          </w:p>
        </w:tc>
      </w:tr>
      <w:tr w:rsidR="00A17716" w:rsidRPr="00F458A0" w14:paraId="146BAA1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5E5F4C"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ABC1A" w14:textId="77777777" w:rsidR="00A17716" w:rsidRPr="00F458A0" w:rsidRDefault="00A17716" w:rsidP="00A17716">
            <w:pPr>
              <w:pStyle w:val="TableText"/>
            </w:pPr>
            <w:r w:rsidRPr="00F458A0">
              <w:t>Select the type of responses to display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8F14F4"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239082" w14:textId="77777777" w:rsidR="00A17716" w:rsidRPr="00F458A0" w:rsidRDefault="00A17716" w:rsidP="00A17716">
            <w:pPr>
              <w:pStyle w:val="TableText"/>
            </w:pPr>
            <w:r w:rsidRPr="00F458A0">
              <w:t>W</w:t>
            </w:r>
          </w:p>
        </w:tc>
      </w:tr>
      <w:tr w:rsidR="00A17716" w:rsidRPr="00F458A0" w14:paraId="3F67B83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68F1A7"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0B371C" w14:textId="77777777" w:rsidR="00A17716" w:rsidRPr="00F458A0" w:rsidRDefault="00A17716" w:rsidP="00A17716">
            <w:pPr>
              <w:pStyle w:val="TableText"/>
            </w:pPr>
            <w:r w:rsidRPr="00F458A0">
              <w:t>Select the primary sort 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4E03C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F440D4" w14:textId="77777777" w:rsidR="00A17716" w:rsidRPr="00F458A0" w:rsidRDefault="00A17716" w:rsidP="00A17716">
            <w:pPr>
              <w:pStyle w:val="TableText"/>
            </w:pPr>
            <w:r w:rsidRPr="00F458A0">
              <w:t>W</w:t>
            </w:r>
          </w:p>
        </w:tc>
      </w:tr>
      <w:tr w:rsidR="00A17716" w:rsidRPr="00F458A0" w14:paraId="7DE93E0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20BF7"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61C63E" w14:textId="77777777" w:rsidR="00A17716" w:rsidRPr="00F458A0" w:rsidRDefault="00A17716" w:rsidP="00A17716">
            <w:pPr>
              <w:pStyle w:val="TableText"/>
            </w:pPr>
            <w:r w:rsidRPr="00F458A0">
              <w:t>DEVICE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FF054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94217" w14:textId="77777777" w:rsidR="00A17716" w:rsidRPr="00F458A0" w:rsidRDefault="00A17716" w:rsidP="00A17716">
            <w:pPr>
              <w:pStyle w:val="TableText"/>
            </w:pPr>
            <w:r w:rsidRPr="00F458A0">
              <w:t>W</w:t>
            </w:r>
          </w:p>
        </w:tc>
      </w:tr>
      <w:tr w:rsidR="00A17716" w:rsidRPr="00F458A0" w14:paraId="43E2E69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D6BEE"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227E20" w14:textId="77777777" w:rsidR="00A17716" w:rsidRPr="00F458A0" w:rsidRDefault="00A17716" w:rsidP="00A17716">
            <w:pPr>
              <w:pStyle w:val="TableText"/>
            </w:pPr>
            <w:r w:rsidRPr="00F458A0">
              <w:t>SSN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4D646B"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12520E" w14:textId="77777777" w:rsidR="00A17716" w:rsidRPr="00F458A0" w:rsidRDefault="00A17716" w:rsidP="00A17716">
            <w:pPr>
              <w:pStyle w:val="TableText"/>
            </w:pPr>
            <w:r w:rsidRPr="00F458A0">
              <w:t>R</w:t>
            </w:r>
          </w:p>
        </w:tc>
      </w:tr>
      <w:tr w:rsidR="00A17716" w:rsidRPr="00F458A0" w14:paraId="705FE38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B4D9F0"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19B70A" w14:textId="77777777" w:rsidR="00A17716" w:rsidRPr="00F458A0" w:rsidRDefault="00A17716" w:rsidP="00A17716">
            <w:pPr>
              <w:pStyle w:val="TableText"/>
            </w:pPr>
            <w:r w:rsidRPr="00F458A0">
              <w:t>DOB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8FAF02"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39B84A" w14:textId="77777777" w:rsidR="00A17716" w:rsidRPr="00F458A0" w:rsidRDefault="00A17716" w:rsidP="00A17716">
            <w:pPr>
              <w:pStyle w:val="TableText"/>
            </w:pPr>
            <w:r w:rsidRPr="00F458A0">
              <w:t>R</w:t>
            </w:r>
          </w:p>
        </w:tc>
      </w:tr>
      <w:tr w:rsidR="00A17716" w:rsidRPr="00F458A0" w14:paraId="6D1D5C5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A944A8"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BAFEE" w14:textId="77777777" w:rsidR="00A17716" w:rsidRPr="00F458A0" w:rsidRDefault="00A17716" w:rsidP="00A17716">
            <w:pPr>
              <w:pStyle w:val="TableText"/>
            </w:pPr>
            <w:r w:rsidRPr="00F458A0">
              <w:t>Subscriber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92192"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6984ED" w14:textId="77777777" w:rsidR="00A17716" w:rsidRPr="00F458A0" w:rsidRDefault="00A17716" w:rsidP="00A17716">
            <w:pPr>
              <w:pStyle w:val="TableText"/>
            </w:pPr>
            <w:r w:rsidRPr="00F458A0">
              <w:t>R</w:t>
            </w:r>
          </w:p>
        </w:tc>
      </w:tr>
      <w:tr w:rsidR="00A17716" w:rsidRPr="00F458A0" w14:paraId="5D9FB47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CC3E3"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A39130" w14:textId="77777777" w:rsidR="00A17716" w:rsidRPr="00F458A0" w:rsidRDefault="00A17716" w:rsidP="00A17716">
            <w:pPr>
              <w:pStyle w:val="TableText"/>
            </w:pPr>
            <w:r w:rsidRPr="00F458A0">
              <w:t>Subscriber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05C157"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71DD1" w14:textId="77777777" w:rsidR="00A17716" w:rsidRPr="00F458A0" w:rsidRDefault="00A17716" w:rsidP="00A17716">
            <w:pPr>
              <w:pStyle w:val="TableText"/>
            </w:pPr>
            <w:r w:rsidRPr="00F458A0">
              <w:t>R</w:t>
            </w:r>
          </w:p>
        </w:tc>
      </w:tr>
      <w:tr w:rsidR="00A17716" w:rsidRPr="00F458A0" w14:paraId="529532D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B1564"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D08734" w14:textId="77777777" w:rsidR="00A17716" w:rsidRPr="00F458A0" w:rsidRDefault="00A17716" w:rsidP="00A17716">
            <w:pPr>
              <w:pStyle w:val="TableText"/>
            </w:pPr>
            <w:r w:rsidRPr="00F458A0">
              <w:t>Subscriber DOB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DFA29F"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E613E" w14:textId="77777777" w:rsidR="00A17716" w:rsidRPr="00F458A0" w:rsidRDefault="00A17716" w:rsidP="00A17716">
            <w:pPr>
              <w:pStyle w:val="TableText"/>
            </w:pPr>
            <w:r w:rsidRPr="00F458A0">
              <w:t>R</w:t>
            </w:r>
          </w:p>
        </w:tc>
      </w:tr>
      <w:tr w:rsidR="00A17716" w:rsidRPr="00F458A0" w14:paraId="2F4D173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BEEC5"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93C9CA" w14:textId="77777777" w:rsidR="00A17716" w:rsidRPr="00F458A0" w:rsidRDefault="00A17716" w:rsidP="00A17716">
            <w:pPr>
              <w:pStyle w:val="TableText"/>
            </w:pPr>
            <w:r w:rsidRPr="00F458A0">
              <w:t>Subscriber SSN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B13C80"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6AC67B" w14:textId="77777777" w:rsidR="00A17716" w:rsidRPr="00F458A0" w:rsidRDefault="00A17716" w:rsidP="00A17716">
            <w:pPr>
              <w:pStyle w:val="TableText"/>
            </w:pPr>
            <w:r w:rsidRPr="00F458A0">
              <w:t>R</w:t>
            </w:r>
          </w:p>
        </w:tc>
      </w:tr>
      <w:tr w:rsidR="00A17716" w:rsidRPr="00F458A0" w14:paraId="39FC983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FFA69"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663CA" w14:textId="77777777" w:rsidR="00A17716" w:rsidRPr="00F458A0" w:rsidRDefault="00A17716" w:rsidP="00A17716">
            <w:pPr>
              <w:pStyle w:val="TableText"/>
            </w:pPr>
            <w:r w:rsidRPr="00F458A0">
              <w:t>Group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1F0775"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6E13DC" w14:textId="77777777" w:rsidR="00A17716" w:rsidRPr="00F458A0" w:rsidRDefault="00A17716" w:rsidP="00A17716">
            <w:pPr>
              <w:pStyle w:val="TableText"/>
            </w:pPr>
            <w:r w:rsidRPr="00F458A0">
              <w:t>R</w:t>
            </w:r>
          </w:p>
        </w:tc>
      </w:tr>
      <w:tr w:rsidR="00A17716" w:rsidRPr="00F458A0" w14:paraId="7E2EC82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95AA4"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7106F" w14:textId="77777777" w:rsidR="00A17716" w:rsidRPr="00F458A0" w:rsidRDefault="00A17716" w:rsidP="00A17716">
            <w:pPr>
              <w:pStyle w:val="TableText"/>
            </w:pPr>
            <w:r w:rsidRPr="00F458A0">
              <w:t>Group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CE3769"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307CC1" w14:textId="77777777" w:rsidR="00A17716" w:rsidRPr="00F458A0" w:rsidRDefault="00A17716" w:rsidP="00A17716">
            <w:pPr>
              <w:pStyle w:val="TableText"/>
            </w:pPr>
            <w:r w:rsidRPr="00F458A0">
              <w:t>R</w:t>
            </w:r>
          </w:p>
        </w:tc>
      </w:tr>
      <w:tr w:rsidR="00A17716" w:rsidRPr="00F458A0" w14:paraId="2FB9571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C0C041" w14:textId="77777777" w:rsidR="00A17716" w:rsidRPr="00F458A0" w:rsidRDefault="00A17716" w:rsidP="00A17716">
            <w:pPr>
              <w:pStyle w:val="TableText"/>
            </w:pPr>
            <w:r w:rsidRPr="00F458A0">
              <w:lastRenderedPageBreak/>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C59D9" w14:textId="77777777" w:rsidR="00A17716" w:rsidRPr="00F458A0" w:rsidRDefault="00A17716" w:rsidP="00A17716">
            <w:pPr>
              <w:pStyle w:val="TableText"/>
            </w:pPr>
            <w:r w:rsidRPr="00F458A0">
              <w:t>Whose 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2FCAA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7F179B" w14:textId="77777777" w:rsidR="00A17716" w:rsidRPr="00F458A0" w:rsidRDefault="00A17716" w:rsidP="00A17716">
            <w:pPr>
              <w:pStyle w:val="TableText"/>
            </w:pPr>
            <w:r w:rsidRPr="00F458A0">
              <w:t>R</w:t>
            </w:r>
          </w:p>
        </w:tc>
      </w:tr>
      <w:tr w:rsidR="00A17716" w:rsidRPr="00F458A0" w14:paraId="2341DE3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4F1FFD"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8B18CF" w14:textId="77777777" w:rsidR="00A17716" w:rsidRPr="00F458A0" w:rsidRDefault="00A17716" w:rsidP="00A17716">
            <w:pPr>
              <w:pStyle w:val="TableText"/>
            </w:pPr>
            <w:r w:rsidRPr="00F458A0">
              <w:t>Member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438641"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824945" w14:textId="77777777" w:rsidR="00A17716" w:rsidRPr="00F458A0" w:rsidRDefault="00A17716" w:rsidP="00A17716">
            <w:pPr>
              <w:pStyle w:val="TableText"/>
            </w:pPr>
            <w:r w:rsidRPr="00F458A0">
              <w:t>R</w:t>
            </w:r>
          </w:p>
        </w:tc>
      </w:tr>
      <w:tr w:rsidR="00A17716" w:rsidRPr="00F458A0" w14:paraId="7560587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F6D161"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B3136" w14:textId="77777777" w:rsidR="00A17716" w:rsidRPr="00F458A0" w:rsidRDefault="00A17716" w:rsidP="00A17716">
            <w:pPr>
              <w:pStyle w:val="TableText"/>
            </w:pPr>
            <w:r w:rsidRPr="00F458A0">
              <w:t>Service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B9639"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2EC5A0" w14:textId="77777777" w:rsidR="00A17716" w:rsidRPr="00F458A0" w:rsidRDefault="00A17716" w:rsidP="00A17716">
            <w:pPr>
              <w:pStyle w:val="TableText"/>
            </w:pPr>
            <w:r w:rsidRPr="00F458A0">
              <w:t>R</w:t>
            </w:r>
          </w:p>
        </w:tc>
      </w:tr>
      <w:tr w:rsidR="00A17716" w:rsidRPr="00F458A0" w14:paraId="71377C7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2E1F01"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81A24" w14:textId="77777777" w:rsidR="00A17716" w:rsidRPr="00F458A0" w:rsidRDefault="00A17716" w:rsidP="00A17716">
            <w:pPr>
              <w:pStyle w:val="TableText"/>
            </w:pPr>
            <w:r w:rsidRPr="00F458A0">
              <w:t>Effective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BFBA70"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0089F" w14:textId="77777777" w:rsidR="00A17716" w:rsidRPr="00F458A0" w:rsidRDefault="00A17716" w:rsidP="00A17716">
            <w:pPr>
              <w:pStyle w:val="TableText"/>
            </w:pPr>
            <w:r w:rsidRPr="00F458A0">
              <w:t>R</w:t>
            </w:r>
          </w:p>
        </w:tc>
      </w:tr>
      <w:tr w:rsidR="00A17716" w:rsidRPr="00F458A0" w14:paraId="7C1BB90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B011F0"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D237E" w14:textId="77777777" w:rsidR="00A17716" w:rsidRPr="00F458A0" w:rsidRDefault="00A17716" w:rsidP="00A17716">
            <w:pPr>
              <w:pStyle w:val="TableText"/>
            </w:pPr>
            <w:r w:rsidRPr="00F458A0">
              <w:t>Expiration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3763A1"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5DC93" w14:textId="77777777" w:rsidR="00A17716" w:rsidRPr="00F458A0" w:rsidRDefault="00A17716" w:rsidP="00A17716">
            <w:pPr>
              <w:pStyle w:val="TableText"/>
            </w:pPr>
            <w:r w:rsidRPr="00F458A0">
              <w:t>R</w:t>
            </w:r>
          </w:p>
        </w:tc>
      </w:tr>
      <w:tr w:rsidR="00A17716" w:rsidRPr="00F458A0" w14:paraId="101BEEA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95781D"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2DCA13" w14:textId="77777777" w:rsidR="00A17716" w:rsidRPr="00F458A0" w:rsidRDefault="00A17716" w:rsidP="00A17716">
            <w:pPr>
              <w:pStyle w:val="TableText"/>
            </w:pPr>
            <w:r w:rsidRPr="00F458A0">
              <w:t>COB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AE1711"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B7AAB0" w14:textId="77777777" w:rsidR="00A17716" w:rsidRPr="00F458A0" w:rsidRDefault="00A17716" w:rsidP="00A17716">
            <w:pPr>
              <w:pStyle w:val="TableText"/>
            </w:pPr>
            <w:r w:rsidRPr="00F458A0">
              <w:t>R</w:t>
            </w:r>
          </w:p>
        </w:tc>
      </w:tr>
      <w:tr w:rsidR="00A17716" w:rsidRPr="00F458A0" w14:paraId="7E87537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FC999"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05C440" w14:textId="77777777" w:rsidR="00A17716" w:rsidRPr="00F458A0" w:rsidRDefault="00A17716" w:rsidP="00A17716">
            <w:pPr>
              <w:pStyle w:val="TableText"/>
            </w:pPr>
            <w:r w:rsidRPr="00F458A0">
              <w:t>Date of Death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46CB01"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E6B3AB" w14:textId="77777777" w:rsidR="00A17716" w:rsidRPr="00F458A0" w:rsidRDefault="00A17716" w:rsidP="00A17716">
            <w:pPr>
              <w:pStyle w:val="TableText"/>
            </w:pPr>
            <w:r w:rsidRPr="00F458A0">
              <w:t>R</w:t>
            </w:r>
          </w:p>
        </w:tc>
      </w:tr>
      <w:tr w:rsidR="00A17716" w:rsidRPr="00F458A0" w14:paraId="798AACB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A5D8B"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035877" w14:textId="77777777" w:rsidR="00A17716" w:rsidRPr="00F458A0" w:rsidRDefault="00A17716" w:rsidP="00A17716">
            <w:pPr>
              <w:pStyle w:val="TableText"/>
            </w:pPr>
            <w:r w:rsidRPr="00F458A0">
              <w:t>Certification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65A53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7F5271" w14:textId="77777777" w:rsidR="00A17716" w:rsidRPr="00F458A0" w:rsidRDefault="00A17716" w:rsidP="00A17716">
            <w:pPr>
              <w:pStyle w:val="TableText"/>
            </w:pPr>
            <w:r w:rsidRPr="00F458A0">
              <w:t>R</w:t>
            </w:r>
          </w:p>
        </w:tc>
      </w:tr>
      <w:tr w:rsidR="00A17716" w:rsidRPr="00F458A0" w14:paraId="7699DD0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11B9E2"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14EA3E" w14:textId="77777777" w:rsidR="00A17716" w:rsidRPr="00F458A0" w:rsidRDefault="00A17716" w:rsidP="00A17716">
            <w:pPr>
              <w:pStyle w:val="TableText"/>
            </w:pPr>
            <w:r w:rsidRPr="00F458A0">
              <w:t>Payer Updated Policy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6B2FE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189F09" w14:textId="77777777" w:rsidR="00A17716" w:rsidRPr="00F458A0" w:rsidRDefault="00A17716" w:rsidP="00A17716">
            <w:pPr>
              <w:pStyle w:val="TableText"/>
            </w:pPr>
            <w:r w:rsidRPr="00F458A0">
              <w:t>R</w:t>
            </w:r>
          </w:p>
        </w:tc>
      </w:tr>
      <w:tr w:rsidR="00A17716" w:rsidRPr="00F458A0" w14:paraId="6329DF3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06D2C"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28E38F" w14:textId="77777777" w:rsidR="00A17716" w:rsidRPr="00F458A0" w:rsidRDefault="00A17716" w:rsidP="00A17716">
            <w:pPr>
              <w:pStyle w:val="TableText"/>
            </w:pPr>
            <w:r w:rsidRPr="00F458A0">
              <w:t>Response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AED617"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814FD" w14:textId="77777777" w:rsidR="00A17716" w:rsidRPr="00F458A0" w:rsidRDefault="00A17716" w:rsidP="00A17716">
            <w:pPr>
              <w:pStyle w:val="TableText"/>
            </w:pPr>
            <w:r w:rsidRPr="00F458A0">
              <w:t>R</w:t>
            </w:r>
          </w:p>
        </w:tc>
      </w:tr>
      <w:tr w:rsidR="00A17716" w:rsidRPr="00F458A0" w14:paraId="0D5ABD6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650863"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F9BC7" w14:textId="77777777" w:rsidR="00A17716" w:rsidRPr="00F458A0" w:rsidRDefault="00A17716" w:rsidP="00A17716">
            <w:pPr>
              <w:pStyle w:val="TableText"/>
            </w:pPr>
            <w:r w:rsidRPr="00F458A0">
              <w:t>Trace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07E4A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DBBFD2" w14:textId="77777777" w:rsidR="00A17716" w:rsidRPr="00F458A0" w:rsidRDefault="00A17716" w:rsidP="00A17716">
            <w:pPr>
              <w:pStyle w:val="TableText"/>
            </w:pPr>
            <w:r w:rsidRPr="00F458A0">
              <w:t>R</w:t>
            </w:r>
          </w:p>
        </w:tc>
      </w:tr>
      <w:tr w:rsidR="00A17716" w:rsidRPr="00F458A0" w14:paraId="5F01EA0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1FB66F"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6A0C1" w14:textId="77777777" w:rsidR="00A17716" w:rsidRPr="00F458A0" w:rsidRDefault="00A17716" w:rsidP="00A17716">
            <w:pPr>
              <w:pStyle w:val="TableText"/>
            </w:pPr>
            <w:r w:rsidRPr="00F458A0">
              <w:t>Policy Number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7203A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1E02D" w14:textId="77777777" w:rsidR="00A17716" w:rsidRPr="00F458A0" w:rsidRDefault="00A17716" w:rsidP="00A17716">
            <w:pPr>
              <w:pStyle w:val="TableText"/>
            </w:pPr>
            <w:r w:rsidRPr="00F458A0">
              <w:t>R</w:t>
            </w:r>
          </w:p>
        </w:tc>
      </w:tr>
      <w:tr w:rsidR="00A17716" w:rsidRPr="00F458A0" w14:paraId="3192942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7BD38D"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6FAD3B" w14:textId="77777777" w:rsidR="00A17716" w:rsidRPr="00F458A0" w:rsidRDefault="00A17716" w:rsidP="00A17716">
            <w:pPr>
              <w:pStyle w:val="TableText"/>
            </w:pPr>
            <w:r w:rsidRPr="00F458A0">
              <w:t>Discharge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55E3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0C3D25" w14:textId="77777777" w:rsidR="00A17716" w:rsidRPr="00F458A0" w:rsidRDefault="00A17716" w:rsidP="00A17716">
            <w:pPr>
              <w:pStyle w:val="TableText"/>
            </w:pPr>
            <w:r w:rsidRPr="00F458A0">
              <w:t>R</w:t>
            </w:r>
          </w:p>
        </w:tc>
      </w:tr>
      <w:tr w:rsidR="00A17716" w:rsidRPr="00F458A0" w14:paraId="6E9EF07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4967BD"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1DAEE1" w14:textId="77777777" w:rsidR="00A17716" w:rsidRPr="00F458A0" w:rsidRDefault="00A17716" w:rsidP="00A17716">
            <w:pPr>
              <w:pStyle w:val="TableText"/>
            </w:pPr>
            <w:r w:rsidRPr="00F458A0">
              <w:t>Issue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CAB2D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B0E43" w14:textId="77777777" w:rsidR="00A17716" w:rsidRPr="00F458A0" w:rsidRDefault="00A17716" w:rsidP="00A17716">
            <w:pPr>
              <w:pStyle w:val="TableText"/>
            </w:pPr>
            <w:r w:rsidRPr="00F458A0">
              <w:t>R</w:t>
            </w:r>
          </w:p>
        </w:tc>
      </w:tr>
      <w:tr w:rsidR="00A17716" w:rsidRPr="00F458A0" w14:paraId="7B995FC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7AD932"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EB2B35" w14:textId="77777777" w:rsidR="00A17716" w:rsidRPr="00F458A0" w:rsidRDefault="00A17716" w:rsidP="00A17716">
            <w:pPr>
              <w:pStyle w:val="TableText"/>
            </w:pPr>
            <w:r w:rsidRPr="00F458A0">
              <w:t>COBRA Begin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5542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9B249" w14:textId="77777777" w:rsidR="00A17716" w:rsidRPr="00F458A0" w:rsidRDefault="00A17716" w:rsidP="00A17716">
            <w:pPr>
              <w:pStyle w:val="TableText"/>
            </w:pPr>
            <w:r w:rsidRPr="00F458A0">
              <w:t>R</w:t>
            </w:r>
          </w:p>
        </w:tc>
      </w:tr>
      <w:tr w:rsidR="00A17716" w:rsidRPr="00F458A0" w14:paraId="2BDAAF1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FB42A9"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391540" w14:textId="77777777" w:rsidR="00A17716" w:rsidRPr="00F458A0" w:rsidRDefault="00A17716" w:rsidP="00A17716">
            <w:pPr>
              <w:pStyle w:val="TableText"/>
            </w:pPr>
            <w:r w:rsidRPr="00F458A0">
              <w:t>COBRA End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F1198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C6139" w14:textId="77777777" w:rsidR="00A17716" w:rsidRPr="00F458A0" w:rsidRDefault="00A17716" w:rsidP="00A17716">
            <w:pPr>
              <w:pStyle w:val="TableText"/>
            </w:pPr>
            <w:r w:rsidRPr="00F458A0">
              <w:t>R</w:t>
            </w:r>
          </w:p>
        </w:tc>
      </w:tr>
      <w:tr w:rsidR="00A17716" w:rsidRPr="00F458A0" w14:paraId="6B68757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7C921F"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9E01" w14:textId="77777777" w:rsidR="00A17716" w:rsidRPr="00F458A0" w:rsidRDefault="00A17716" w:rsidP="00A17716">
            <w:pPr>
              <w:pStyle w:val="TableText"/>
            </w:pPr>
            <w:r w:rsidRPr="00F458A0">
              <w:t>Plan Begin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007830"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F8B87" w14:textId="77777777" w:rsidR="00A17716" w:rsidRPr="00F458A0" w:rsidRDefault="00A17716" w:rsidP="00A17716">
            <w:pPr>
              <w:pStyle w:val="TableText"/>
            </w:pPr>
            <w:r w:rsidRPr="00F458A0">
              <w:t>R</w:t>
            </w:r>
          </w:p>
        </w:tc>
      </w:tr>
      <w:tr w:rsidR="00A17716" w:rsidRPr="00F458A0" w14:paraId="2D34B93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F0B48"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093B6" w14:textId="77777777" w:rsidR="00A17716" w:rsidRPr="00F458A0" w:rsidRDefault="00A17716" w:rsidP="00A17716">
            <w:pPr>
              <w:pStyle w:val="TableText"/>
            </w:pPr>
            <w:r w:rsidRPr="00F458A0">
              <w:t>Reject Reason 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F7CB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F6864" w14:textId="77777777" w:rsidR="00A17716" w:rsidRPr="00F458A0" w:rsidRDefault="00A17716" w:rsidP="00A17716">
            <w:pPr>
              <w:pStyle w:val="TableText"/>
            </w:pPr>
            <w:r w:rsidRPr="00F458A0">
              <w:t>R</w:t>
            </w:r>
          </w:p>
        </w:tc>
      </w:tr>
      <w:tr w:rsidR="00A17716" w:rsidRPr="00F458A0" w14:paraId="5FA8500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25A9B"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4ACE2B" w14:textId="77777777" w:rsidR="00A17716" w:rsidRPr="00F458A0" w:rsidRDefault="00A17716" w:rsidP="00A17716">
            <w:pPr>
              <w:pStyle w:val="TableText"/>
            </w:pPr>
            <w:r w:rsidRPr="00F458A0">
              <w:t>Reject Reason Text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D403A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9C7102" w14:textId="77777777" w:rsidR="00A17716" w:rsidRPr="00F458A0" w:rsidRDefault="00A17716" w:rsidP="00A17716">
            <w:pPr>
              <w:pStyle w:val="TableText"/>
            </w:pPr>
            <w:r w:rsidRPr="00F458A0">
              <w:t>R</w:t>
            </w:r>
          </w:p>
        </w:tc>
      </w:tr>
      <w:tr w:rsidR="00A17716" w:rsidRPr="00F458A0" w14:paraId="4DEC560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136247"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AE250C" w14:textId="77777777" w:rsidR="00A17716" w:rsidRPr="00F458A0" w:rsidRDefault="00A17716" w:rsidP="00A17716">
            <w:pPr>
              <w:pStyle w:val="TableText"/>
            </w:pPr>
            <w:r w:rsidRPr="00F458A0">
              <w:t>Action 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CFFC60" w14:textId="77777777" w:rsidR="00A17716" w:rsidRPr="00F458A0" w:rsidRDefault="00A17716" w:rsidP="00A17716">
            <w:pPr>
              <w:pStyle w:val="TableText"/>
            </w:pPr>
            <w:r w:rsidRPr="00F458A0">
              <w:t>MessageHeader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11BF80" w14:textId="77777777" w:rsidR="00A17716" w:rsidRPr="00F458A0" w:rsidRDefault="00A17716" w:rsidP="00A17716">
            <w:pPr>
              <w:pStyle w:val="TableText"/>
            </w:pPr>
            <w:r w:rsidRPr="00F458A0">
              <w:t>R</w:t>
            </w:r>
          </w:p>
        </w:tc>
      </w:tr>
      <w:tr w:rsidR="00A17716" w:rsidRPr="00F458A0" w14:paraId="4905801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E5F01"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F963D" w14:textId="77777777" w:rsidR="00A17716" w:rsidRPr="00F458A0" w:rsidRDefault="00A17716" w:rsidP="00A17716">
            <w:pPr>
              <w:pStyle w:val="TableText"/>
            </w:pPr>
            <w:r w:rsidRPr="00F458A0">
              <w:t>HIPAA Loop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B352C9"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7BE4CE" w14:textId="77777777" w:rsidR="00A17716" w:rsidRPr="00F458A0" w:rsidRDefault="00A17716" w:rsidP="00A17716">
            <w:pPr>
              <w:pStyle w:val="TableText"/>
            </w:pPr>
            <w:r w:rsidRPr="00F458A0">
              <w:t>R</w:t>
            </w:r>
          </w:p>
        </w:tc>
      </w:tr>
      <w:tr w:rsidR="00A17716" w:rsidRPr="00F458A0" w14:paraId="008EBEC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0FB03E"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93C13" w14:textId="77777777" w:rsidR="00A17716" w:rsidRPr="00F458A0" w:rsidRDefault="00A17716" w:rsidP="00A17716">
            <w:pPr>
              <w:pStyle w:val="TableText"/>
            </w:pPr>
            <w:r w:rsidRPr="00F458A0">
              <w:t>HL7 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B280FC"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0B4CD1" w14:textId="77777777" w:rsidR="00A17716" w:rsidRPr="00F458A0" w:rsidRDefault="00A17716" w:rsidP="00A17716">
            <w:pPr>
              <w:pStyle w:val="TableText"/>
            </w:pPr>
            <w:r w:rsidRPr="00F458A0">
              <w:t>R</w:t>
            </w:r>
          </w:p>
        </w:tc>
      </w:tr>
      <w:tr w:rsidR="00A17716" w:rsidRPr="00F458A0" w14:paraId="1C2995B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398B64"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576E2" w14:textId="77777777" w:rsidR="00A17716" w:rsidRPr="00F458A0" w:rsidRDefault="00A17716" w:rsidP="00A17716">
            <w:pPr>
              <w:pStyle w:val="TableText"/>
            </w:pPr>
            <w:r w:rsidRPr="00F458A0">
              <w:t>Error Source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CEB5B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1DD964" w14:textId="77777777" w:rsidR="00A17716" w:rsidRPr="00F458A0" w:rsidRDefault="00A17716" w:rsidP="00A17716">
            <w:pPr>
              <w:pStyle w:val="TableText"/>
            </w:pPr>
            <w:r w:rsidRPr="00F458A0">
              <w:t>R</w:t>
            </w:r>
          </w:p>
        </w:tc>
      </w:tr>
    </w:tbl>
    <w:p w14:paraId="59E69173" w14:textId="77777777" w:rsidR="00A17716" w:rsidRPr="00F458A0" w:rsidRDefault="00A17716" w:rsidP="00A17716">
      <w:pPr>
        <w:pStyle w:val="StepIntro"/>
      </w:pPr>
      <w:r w:rsidRPr="00F458A0">
        <w:t>eIV Payer Report</w:t>
      </w:r>
    </w:p>
    <w:p w14:paraId="7D66D545" w14:textId="285F75E1" w:rsidR="00A17716" w:rsidRPr="00F458A0" w:rsidRDefault="00A17716" w:rsidP="00A17716">
      <w:pPr>
        <w:pStyle w:val="NormalWeb"/>
        <w:rPr>
          <w:rFonts w:eastAsiaTheme="minorEastAsia"/>
        </w:rPr>
      </w:pPr>
      <w:r w:rsidRPr="00F458A0">
        <w:rPr>
          <w:color w:val="000000"/>
        </w:rPr>
        <w:t>This report is used to monitor the communication between VistA and the payers (</w:t>
      </w:r>
      <w:r w:rsidRPr="00F458A0">
        <w:rPr>
          <w:color w:val="000000"/>
        </w:rPr>
        <w:fldChar w:fldCharType="begin"/>
      </w:r>
      <w:r w:rsidRPr="00F458A0">
        <w:rPr>
          <w:color w:val="000000"/>
        </w:rPr>
        <w:instrText xml:space="preserve"> REF _Ref474455292 \h </w:instrText>
      </w:r>
      <w:r>
        <w:rPr>
          <w:color w:val="000000"/>
        </w:rPr>
        <w:instrText xml:space="preserve"> \* MERGEFORMAT </w:instrText>
      </w:r>
      <w:r w:rsidRPr="00F458A0">
        <w:rPr>
          <w:color w:val="000000"/>
        </w:rPr>
      </w:r>
      <w:r w:rsidRPr="00F458A0">
        <w:rPr>
          <w:color w:val="000000"/>
        </w:rPr>
        <w:fldChar w:fldCharType="separate"/>
      </w:r>
      <w:r w:rsidR="006B661F">
        <w:rPr>
          <w:b/>
          <w:bCs/>
          <w:color w:val="000000"/>
        </w:rPr>
        <w:t>Error! Reference source not found.</w:t>
      </w:r>
      <w:r w:rsidRPr="00F458A0">
        <w:rPr>
          <w:color w:val="000000"/>
        </w:rPr>
        <w:fldChar w:fldCharType="end"/>
      </w:r>
      <w:r w:rsidRPr="00F458A0">
        <w:rPr>
          <w:color w:val="000000"/>
        </w:rPr>
        <w:t>), including the types of error and warning messages that are received by VistA from the different payers (</w:t>
      </w:r>
      <w:r w:rsidRPr="00F458A0">
        <w:rPr>
          <w:color w:val="000000"/>
        </w:rPr>
        <w:fldChar w:fldCharType="begin"/>
      </w:r>
      <w:r w:rsidRPr="00F458A0">
        <w:rPr>
          <w:color w:val="000000"/>
        </w:rPr>
        <w:instrText xml:space="preserve"> REF _Ref474455193 \h </w:instrText>
      </w:r>
      <w:r>
        <w:rPr>
          <w:color w:val="000000"/>
        </w:rPr>
        <w:instrText xml:space="preserve"> \* MERGEFORMAT </w:instrText>
      </w:r>
      <w:r w:rsidRPr="00F458A0">
        <w:rPr>
          <w:color w:val="000000"/>
        </w:rPr>
      </w:r>
      <w:r w:rsidRPr="00F458A0">
        <w:rPr>
          <w:color w:val="000000"/>
        </w:rPr>
        <w:fldChar w:fldCharType="separate"/>
      </w:r>
      <w:r w:rsidR="006B661F">
        <w:rPr>
          <w:b/>
          <w:bCs/>
          <w:color w:val="000000"/>
        </w:rPr>
        <w:t>Error! Reference source not found.</w:t>
      </w:r>
      <w:r w:rsidRPr="00F458A0">
        <w:rPr>
          <w:color w:val="000000"/>
        </w:rPr>
        <w:fldChar w:fldCharType="end"/>
      </w:r>
      <w:r w:rsidRPr="00F458A0">
        <w:rPr>
          <w:color w:val="000000"/>
        </w:rPr>
        <w:t>).</w:t>
      </w:r>
    </w:p>
    <w:p w14:paraId="6D10B8DE" w14:textId="713A0FA7" w:rsidR="00A17716" w:rsidRPr="00A236D6" w:rsidRDefault="00A17716" w:rsidP="00A17716">
      <w:pPr>
        <w:pStyle w:val="Caption"/>
        <w:rPr>
          <w:rFonts w:ascii="Arial" w:hAnsi="Arial" w:cs="Arial"/>
        </w:rPr>
      </w:pPr>
      <w:bookmarkStart w:id="230" w:name="_Toc514659907"/>
      <w:r w:rsidRPr="00A236D6">
        <w:rPr>
          <w:rFonts w:ascii="Arial" w:hAnsi="Arial" w:cs="Arial"/>
        </w:rPr>
        <w:lastRenderedPageBreak/>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23</w:t>
      </w:r>
      <w:r w:rsidRPr="00A236D6">
        <w:rPr>
          <w:rFonts w:ascii="Arial" w:hAnsi="Arial" w:cs="Arial"/>
          <w:noProof/>
        </w:rPr>
        <w:fldChar w:fldCharType="end"/>
      </w:r>
      <w:r w:rsidRPr="00A236D6">
        <w:rPr>
          <w:rFonts w:ascii="Arial" w:hAnsi="Arial" w:cs="Arial"/>
        </w:rPr>
        <w:t>: Different Types of Payers in Vista</w:t>
      </w:r>
      <w:bookmarkEnd w:id="230"/>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90"/>
        <w:gridCol w:w="2032"/>
        <w:gridCol w:w="1757"/>
        <w:gridCol w:w="1350"/>
      </w:tblGrid>
      <w:tr w:rsidR="00A17716" w:rsidRPr="00F458A0" w14:paraId="2E2E77B5"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590FFC8"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6B15B20"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D018855"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ED7F714" w14:textId="77777777" w:rsidR="00A17716" w:rsidRPr="00F458A0" w:rsidRDefault="00A17716" w:rsidP="00A17716">
            <w:pPr>
              <w:pStyle w:val="TableHeading"/>
            </w:pPr>
            <w:r w:rsidRPr="00F458A0">
              <w:t>Read/Write</w:t>
            </w:r>
          </w:p>
        </w:tc>
      </w:tr>
      <w:tr w:rsidR="00A17716" w:rsidRPr="00F458A0" w14:paraId="2933D87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B3327F"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A50083" w14:textId="77777777" w:rsidR="00A17716" w:rsidRPr="00F458A0" w:rsidRDefault="00A17716" w:rsidP="00A17716">
            <w:pPr>
              <w:pStyle w:val="TableText"/>
            </w:pPr>
            <w:r w:rsidRPr="00F458A0">
              <w:t>Payer [Inactive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117B48"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33CE4" w14:textId="77777777" w:rsidR="00A17716" w:rsidRPr="00F458A0" w:rsidRDefault="00A17716" w:rsidP="00A17716">
            <w:pPr>
              <w:pStyle w:val="TableText"/>
            </w:pPr>
            <w:r w:rsidRPr="00F458A0">
              <w:t>R</w:t>
            </w:r>
          </w:p>
        </w:tc>
      </w:tr>
      <w:tr w:rsidR="00A17716" w:rsidRPr="00F458A0" w14:paraId="3856E5A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03F458"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C1A6C4" w14:textId="77777777" w:rsidR="00A17716" w:rsidRPr="00F458A0" w:rsidRDefault="00A17716" w:rsidP="00A17716">
            <w:pPr>
              <w:pStyle w:val="TableText"/>
            </w:pPr>
            <w:r w:rsidRPr="00F458A0">
              <w:t>Created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277C0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DF5AE" w14:textId="77777777" w:rsidR="00A17716" w:rsidRPr="00F458A0" w:rsidRDefault="00A17716" w:rsidP="00A17716">
            <w:pPr>
              <w:pStyle w:val="TableText"/>
            </w:pPr>
            <w:r w:rsidRPr="00F458A0">
              <w:t>R</w:t>
            </w:r>
          </w:p>
        </w:tc>
      </w:tr>
      <w:tr w:rsidR="00A17716" w:rsidRPr="00F458A0" w14:paraId="3807076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B548E0"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9BA53" w14:textId="77777777" w:rsidR="00A17716" w:rsidRPr="00F458A0" w:rsidRDefault="00A17716" w:rsidP="00A17716">
            <w:pPr>
              <w:pStyle w:val="TableText"/>
            </w:pPr>
            <w:r w:rsidRPr="00F458A0">
              <w:t xml:space="preserve">Cancel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2DF33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D888DB" w14:textId="77777777" w:rsidR="00A17716" w:rsidRPr="00F458A0" w:rsidRDefault="00A17716" w:rsidP="00A17716">
            <w:pPr>
              <w:pStyle w:val="TableText"/>
            </w:pPr>
            <w:r w:rsidRPr="00F458A0">
              <w:t>R</w:t>
            </w:r>
          </w:p>
        </w:tc>
      </w:tr>
      <w:tr w:rsidR="00A17716" w:rsidRPr="00F458A0" w14:paraId="454B3D8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B4166C"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CCE775" w14:textId="77777777" w:rsidR="00A17716" w:rsidRPr="00F458A0" w:rsidRDefault="00A17716" w:rsidP="00A17716">
            <w:pPr>
              <w:pStyle w:val="TableText"/>
            </w:pPr>
            <w:r w:rsidRPr="00F458A0">
              <w:t xml:space="preserve">Queued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D82C27"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229F6F" w14:textId="77777777" w:rsidR="00A17716" w:rsidRPr="00F458A0" w:rsidRDefault="00A17716" w:rsidP="00A17716">
            <w:pPr>
              <w:pStyle w:val="TableText"/>
            </w:pPr>
            <w:r w:rsidRPr="00F458A0">
              <w:t>R</w:t>
            </w:r>
          </w:p>
        </w:tc>
      </w:tr>
      <w:tr w:rsidR="00A17716" w:rsidRPr="00F458A0" w14:paraId="3556867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8532AC"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F5D243" w14:textId="77777777" w:rsidR="00A17716" w:rsidRPr="00F458A0" w:rsidRDefault="00A17716" w:rsidP="00A17716">
            <w:pPr>
              <w:pStyle w:val="TableText"/>
            </w:pPr>
            <w:r w:rsidRPr="00F458A0">
              <w:t>1st Att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90563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76767" w14:textId="77777777" w:rsidR="00A17716" w:rsidRPr="00F458A0" w:rsidRDefault="00A17716" w:rsidP="00A17716">
            <w:pPr>
              <w:pStyle w:val="TableText"/>
            </w:pPr>
            <w:r w:rsidRPr="00F458A0">
              <w:t>R</w:t>
            </w:r>
          </w:p>
        </w:tc>
      </w:tr>
      <w:tr w:rsidR="00A17716" w:rsidRPr="00F458A0" w14:paraId="65CB9E4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71C8AA"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C1380" w14:textId="77777777" w:rsidR="00A17716" w:rsidRPr="00F458A0" w:rsidRDefault="00A17716" w:rsidP="00A17716">
            <w:pPr>
              <w:pStyle w:val="TableText"/>
            </w:pPr>
            <w:r w:rsidRPr="00F458A0">
              <w:t xml:space="preserve">Retry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4E4F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020021" w14:textId="77777777" w:rsidR="00A17716" w:rsidRPr="00F458A0" w:rsidRDefault="00A17716" w:rsidP="00A17716">
            <w:pPr>
              <w:pStyle w:val="TableText"/>
            </w:pPr>
            <w:r w:rsidRPr="00F458A0">
              <w:t>R</w:t>
            </w:r>
          </w:p>
        </w:tc>
      </w:tr>
      <w:tr w:rsidR="00A17716" w:rsidRPr="00F458A0" w14:paraId="2FF0712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83A451"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439CCF" w14:textId="77777777" w:rsidR="00A17716" w:rsidRPr="00F458A0" w:rsidRDefault="00A17716" w:rsidP="00A17716">
            <w:pPr>
              <w:pStyle w:val="TableText"/>
            </w:pPr>
            <w:r w:rsidRPr="00F458A0">
              <w:t xml:space="preserve">Good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E35B7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8826D" w14:textId="77777777" w:rsidR="00A17716" w:rsidRPr="00F458A0" w:rsidRDefault="00A17716" w:rsidP="00A17716">
            <w:pPr>
              <w:pStyle w:val="TableText"/>
            </w:pPr>
            <w:r w:rsidRPr="00F458A0">
              <w:t>R</w:t>
            </w:r>
          </w:p>
        </w:tc>
      </w:tr>
      <w:tr w:rsidR="00A17716" w:rsidRPr="00F458A0" w14:paraId="07A0BD0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1D20A"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53A08D" w14:textId="77777777" w:rsidR="00A17716" w:rsidRPr="00F458A0" w:rsidRDefault="00A17716" w:rsidP="00A17716">
            <w:pPr>
              <w:pStyle w:val="TableText"/>
            </w:pPr>
            <w:r w:rsidRPr="00F458A0">
              <w:t xml:space="preserve">Error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30FA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D1A25" w14:textId="77777777" w:rsidR="00A17716" w:rsidRPr="00F458A0" w:rsidRDefault="00A17716" w:rsidP="00A17716">
            <w:pPr>
              <w:pStyle w:val="TableText"/>
            </w:pPr>
            <w:r w:rsidRPr="00F458A0">
              <w:t>R</w:t>
            </w:r>
          </w:p>
        </w:tc>
      </w:tr>
      <w:tr w:rsidR="00A17716" w:rsidRPr="00F458A0" w14:paraId="2A7CA97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1A418"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80F6AC" w14:textId="77777777" w:rsidR="00A17716" w:rsidRPr="00F458A0" w:rsidRDefault="00A17716" w:rsidP="00A17716">
            <w:pPr>
              <w:pStyle w:val="TableText"/>
            </w:pPr>
            <w:r w:rsidRPr="00F458A0">
              <w:t>(Days)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840909"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5B9554" w14:textId="77777777" w:rsidR="00A17716" w:rsidRPr="00F458A0" w:rsidRDefault="00A17716" w:rsidP="00A17716">
            <w:pPr>
              <w:pStyle w:val="TableText"/>
            </w:pPr>
            <w:r w:rsidRPr="00F458A0">
              <w:t>R</w:t>
            </w:r>
          </w:p>
        </w:tc>
      </w:tr>
      <w:tr w:rsidR="00A17716" w:rsidRPr="00F458A0" w14:paraId="24E7822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7EB817"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690D1F" w14:textId="77777777" w:rsidR="00A17716" w:rsidRPr="00F458A0" w:rsidRDefault="00A17716" w:rsidP="00A17716">
            <w:pPr>
              <w:pStyle w:val="TableText"/>
            </w:pPr>
            <w:r w:rsidRPr="00F458A0">
              <w:t xml:space="preserve">Timeout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290BAB"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B17BCF" w14:textId="77777777" w:rsidR="00A17716" w:rsidRPr="00F458A0" w:rsidRDefault="00A17716" w:rsidP="00A17716">
            <w:pPr>
              <w:pStyle w:val="TableText"/>
            </w:pPr>
            <w:r w:rsidRPr="00F458A0">
              <w:t>R</w:t>
            </w:r>
          </w:p>
        </w:tc>
      </w:tr>
      <w:tr w:rsidR="00A17716" w:rsidRPr="00F458A0" w14:paraId="31551E1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77DBDE"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3AB01B" w14:textId="77777777" w:rsidR="00A17716" w:rsidRPr="00F458A0" w:rsidRDefault="00A17716" w:rsidP="00A17716">
            <w:pPr>
              <w:pStyle w:val="TableText"/>
            </w:pPr>
            <w:r w:rsidRPr="00F458A0">
              <w:t>Pending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83018E"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DF8745" w14:textId="77777777" w:rsidR="00A17716" w:rsidRPr="00F458A0" w:rsidRDefault="00A17716" w:rsidP="00A17716">
            <w:pPr>
              <w:pStyle w:val="TableText"/>
            </w:pPr>
            <w:r w:rsidRPr="00F458A0">
              <w:t>R</w:t>
            </w:r>
          </w:p>
        </w:tc>
      </w:tr>
    </w:tbl>
    <w:p w14:paraId="0337F66F" w14:textId="77777777" w:rsidR="00A17716" w:rsidRPr="00F458A0" w:rsidRDefault="00A17716" w:rsidP="00A17716">
      <w:pPr>
        <w:pStyle w:val="TableHeading"/>
      </w:pPr>
      <w:r w:rsidRPr="00F458A0">
        <w:t>Medicare Potential Insurance Worklist - Potential COB Worklist/Report </w:t>
      </w:r>
    </w:p>
    <w:p w14:paraId="14F5BA3F" w14:textId="46A190CD" w:rsidR="00A17716" w:rsidRPr="00F458A0" w:rsidRDefault="00A17716" w:rsidP="00A17716">
      <w:pPr>
        <w:pStyle w:val="NormalWeb"/>
        <w:rPr>
          <w:rFonts w:eastAsiaTheme="minorEastAsia"/>
        </w:rPr>
      </w:pPr>
      <w:r w:rsidRPr="00F458A0">
        <w:rPr>
          <w:color w:val="000000"/>
        </w:rPr>
        <w:t xml:space="preserve">This report is used to create a list of those patients whom Medicare has identified in a 271 HL7 response message as having insurance </w:t>
      </w:r>
      <w:proofErr w:type="gramStart"/>
      <w:r w:rsidRPr="00F458A0">
        <w:rPr>
          <w:color w:val="000000"/>
        </w:rPr>
        <w:t>subsequent to</w:t>
      </w:r>
      <w:proofErr w:type="gramEnd"/>
      <w:r w:rsidRPr="00F458A0">
        <w:rPr>
          <w:color w:val="000000"/>
        </w:rPr>
        <w:t xml:space="preserve"> their Medicare (</w:t>
      </w:r>
      <w:r w:rsidRPr="00F458A0">
        <w:rPr>
          <w:color w:val="000000"/>
        </w:rPr>
        <w:fldChar w:fldCharType="begin"/>
      </w:r>
      <w:r w:rsidRPr="00F458A0">
        <w:rPr>
          <w:color w:val="000000"/>
        </w:rPr>
        <w:instrText xml:space="preserve"> REF _Ref474455475 \h </w:instrText>
      </w:r>
      <w:r>
        <w:rPr>
          <w:color w:val="000000"/>
        </w:rPr>
        <w:instrText xml:space="preserve"> \* MERGEFORMAT </w:instrText>
      </w:r>
      <w:r w:rsidRPr="00F458A0">
        <w:rPr>
          <w:color w:val="000000"/>
        </w:rPr>
      </w:r>
      <w:r w:rsidRPr="00F458A0">
        <w:rPr>
          <w:color w:val="000000"/>
        </w:rPr>
        <w:fldChar w:fldCharType="separate"/>
      </w:r>
      <w:r w:rsidR="006B661F">
        <w:rPr>
          <w:b/>
          <w:bCs/>
          <w:color w:val="000000"/>
        </w:rPr>
        <w:t>Error! Reference source not found.</w:t>
      </w:r>
      <w:r w:rsidRPr="00F458A0">
        <w:rPr>
          <w:color w:val="000000"/>
        </w:rPr>
        <w:fldChar w:fldCharType="end"/>
      </w:r>
      <w:r w:rsidRPr="00F458A0">
        <w:rPr>
          <w:color w:val="000000"/>
        </w:rPr>
        <w:t xml:space="preserve"> and </w:t>
      </w:r>
      <w:r w:rsidRPr="00F458A0">
        <w:rPr>
          <w:color w:val="000000"/>
        </w:rPr>
        <w:fldChar w:fldCharType="begin"/>
      </w:r>
      <w:r w:rsidRPr="00F458A0">
        <w:rPr>
          <w:color w:val="000000"/>
        </w:rPr>
        <w:instrText xml:space="preserve"> REF _Ref474455484 \h </w:instrText>
      </w:r>
      <w:r>
        <w:rPr>
          <w:color w:val="000000"/>
        </w:rPr>
        <w:instrText xml:space="preserve"> \* MERGEFORMAT </w:instrText>
      </w:r>
      <w:r w:rsidRPr="00F458A0">
        <w:rPr>
          <w:color w:val="000000"/>
        </w:rPr>
      </w:r>
      <w:r w:rsidRPr="00F458A0">
        <w:rPr>
          <w:color w:val="000000"/>
        </w:rPr>
        <w:fldChar w:fldCharType="separate"/>
      </w:r>
      <w:r w:rsidR="006B661F">
        <w:rPr>
          <w:b/>
          <w:bCs/>
          <w:color w:val="000000"/>
        </w:rPr>
        <w:t>Error! Reference source not found.</w:t>
      </w:r>
      <w:r w:rsidRPr="00F458A0">
        <w:rPr>
          <w:color w:val="000000"/>
        </w:rPr>
        <w:fldChar w:fldCharType="end"/>
      </w:r>
      <w:r w:rsidRPr="00F458A0">
        <w:rPr>
          <w:color w:val="000000"/>
        </w:rPr>
        <w:t>)</w:t>
      </w:r>
    </w:p>
    <w:p w14:paraId="31F6C607" w14:textId="3F3CD952" w:rsidR="00A17716" w:rsidRPr="00A236D6" w:rsidRDefault="00A17716" w:rsidP="00A17716">
      <w:pPr>
        <w:pStyle w:val="Caption"/>
        <w:rPr>
          <w:rFonts w:ascii="Arial" w:hAnsi="Arial" w:cs="Arial"/>
        </w:rPr>
      </w:pPr>
      <w:bookmarkStart w:id="231" w:name="_Toc514659908"/>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24</w:t>
      </w:r>
      <w:r w:rsidRPr="00A236D6">
        <w:rPr>
          <w:rFonts w:ascii="Arial" w:hAnsi="Arial" w:cs="Arial"/>
          <w:noProof/>
        </w:rPr>
        <w:fldChar w:fldCharType="end"/>
      </w:r>
      <w:r w:rsidRPr="00A236D6">
        <w:rPr>
          <w:rFonts w:ascii="Arial" w:hAnsi="Arial" w:cs="Arial"/>
        </w:rPr>
        <w:t>: Patients with Secondary Insurance to Medicare</w:t>
      </w:r>
      <w:bookmarkEnd w:id="231"/>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36"/>
        <w:gridCol w:w="3297"/>
        <w:gridCol w:w="1757"/>
        <w:gridCol w:w="1350"/>
      </w:tblGrid>
      <w:tr w:rsidR="00A17716" w:rsidRPr="00F458A0" w14:paraId="6B43FAD4"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317BB6E"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07E5057"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8DCEA3B"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E129DFE" w14:textId="77777777" w:rsidR="00A17716" w:rsidRPr="00F458A0" w:rsidRDefault="00A17716" w:rsidP="00A17716">
            <w:pPr>
              <w:pStyle w:val="TableHeading"/>
            </w:pPr>
            <w:r w:rsidRPr="00F458A0">
              <w:t>Read/Write</w:t>
            </w:r>
          </w:p>
        </w:tc>
      </w:tr>
      <w:tr w:rsidR="00A17716" w:rsidRPr="00F458A0" w14:paraId="50F48E6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FA83E3"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A27276" w14:textId="77777777" w:rsidR="00A17716" w:rsidRPr="00F458A0" w:rsidRDefault="00A17716" w:rsidP="00A17716">
            <w:pPr>
              <w:pStyle w:val="TableText"/>
            </w:pPr>
            <w:r w:rsidRPr="00F458A0">
              <w:t>Patient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0DC7ED"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BB8545" w14:textId="77777777" w:rsidR="00A17716" w:rsidRPr="00F458A0" w:rsidRDefault="00A17716" w:rsidP="00A17716">
            <w:pPr>
              <w:pStyle w:val="TableText"/>
            </w:pPr>
            <w:r w:rsidRPr="00F458A0">
              <w:t>R</w:t>
            </w:r>
          </w:p>
        </w:tc>
      </w:tr>
      <w:tr w:rsidR="00A17716" w:rsidRPr="00F458A0" w14:paraId="4D843E2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087D5B"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DE7C5" w14:textId="77777777" w:rsidR="00A17716" w:rsidRPr="00F458A0" w:rsidRDefault="00A17716" w:rsidP="00A17716">
            <w:pPr>
              <w:pStyle w:val="TableText"/>
            </w:pPr>
            <w:r w:rsidRPr="00F458A0">
              <w:t>DOB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156FF"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2333BA" w14:textId="77777777" w:rsidR="00A17716" w:rsidRPr="00F458A0" w:rsidRDefault="00A17716" w:rsidP="00A17716">
            <w:pPr>
              <w:pStyle w:val="TableText"/>
            </w:pPr>
            <w:r w:rsidRPr="00F458A0">
              <w:t>R</w:t>
            </w:r>
          </w:p>
        </w:tc>
      </w:tr>
      <w:tr w:rsidR="00A17716" w:rsidRPr="00F458A0" w14:paraId="347ADB0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5191B2"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4F3B99" w14:textId="77777777" w:rsidR="00A17716" w:rsidRPr="00F458A0" w:rsidRDefault="00A17716" w:rsidP="00A17716">
            <w:pPr>
              <w:pStyle w:val="TableText"/>
            </w:pPr>
            <w:r w:rsidRPr="00F458A0">
              <w:t>Payer 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AE1F9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FDE659" w14:textId="77777777" w:rsidR="00A17716" w:rsidRPr="00F458A0" w:rsidRDefault="00A17716" w:rsidP="00A17716">
            <w:pPr>
              <w:pStyle w:val="TableText"/>
            </w:pPr>
            <w:r w:rsidRPr="00F458A0">
              <w:t>R</w:t>
            </w:r>
          </w:p>
        </w:tc>
      </w:tr>
      <w:tr w:rsidR="00A17716" w:rsidRPr="00F458A0" w14:paraId="6658F2B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311DDD"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39954" w14:textId="77777777" w:rsidR="00A17716" w:rsidRPr="00F458A0" w:rsidRDefault="00A17716" w:rsidP="00A17716">
            <w:pPr>
              <w:pStyle w:val="TableText"/>
            </w:pPr>
            <w:r w:rsidRPr="00F458A0">
              <w:t>Name of Insurance Company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2DF087"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7129AF" w14:textId="77777777" w:rsidR="00A17716" w:rsidRPr="00F458A0" w:rsidRDefault="00A17716" w:rsidP="00A17716">
            <w:pPr>
              <w:pStyle w:val="TableText"/>
            </w:pPr>
            <w:r w:rsidRPr="00F458A0">
              <w:t>R</w:t>
            </w:r>
          </w:p>
        </w:tc>
      </w:tr>
      <w:tr w:rsidR="00A17716" w:rsidRPr="00F458A0" w14:paraId="261E542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645601"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46A6A" w14:textId="77777777" w:rsidR="00A17716" w:rsidRPr="00F458A0" w:rsidRDefault="00A17716" w:rsidP="00A17716">
            <w:pPr>
              <w:pStyle w:val="TableText"/>
            </w:pPr>
            <w:r w:rsidRPr="00F458A0">
              <w:t>Insurance Company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B31657"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CB311" w14:textId="77777777" w:rsidR="00A17716" w:rsidRPr="00F458A0" w:rsidRDefault="00A17716" w:rsidP="00A17716">
            <w:pPr>
              <w:pStyle w:val="TableText"/>
            </w:pPr>
            <w:r w:rsidRPr="00F458A0">
              <w:t>R</w:t>
            </w:r>
          </w:p>
        </w:tc>
      </w:tr>
      <w:tr w:rsidR="00A17716" w:rsidRPr="00F458A0" w14:paraId="25F576A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8EAF0F"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DEC551" w14:textId="77777777" w:rsidR="00A17716" w:rsidRPr="00F458A0" w:rsidRDefault="00A17716" w:rsidP="00A17716">
            <w:pPr>
              <w:pStyle w:val="TableText"/>
            </w:pPr>
            <w:r w:rsidRPr="00F458A0">
              <w:t>Review Status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44797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F37C53" w14:textId="77777777" w:rsidR="00A17716" w:rsidRPr="00F458A0" w:rsidRDefault="00A17716" w:rsidP="00A17716">
            <w:pPr>
              <w:pStyle w:val="TableText"/>
            </w:pPr>
            <w:r w:rsidRPr="00F458A0">
              <w:t>R</w:t>
            </w:r>
          </w:p>
        </w:tc>
      </w:tr>
      <w:tr w:rsidR="00A17716" w:rsidRPr="00F458A0" w14:paraId="6B710C5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D60A8F"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FEFA2" w14:textId="77777777" w:rsidR="00A17716" w:rsidRPr="00F458A0" w:rsidRDefault="00A17716" w:rsidP="00A17716">
            <w:pPr>
              <w:pStyle w:val="TableText"/>
            </w:pPr>
            <w:r w:rsidRPr="00F458A0">
              <w:t>Insurance Company Address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8F1F8"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781F3" w14:textId="77777777" w:rsidR="00A17716" w:rsidRPr="00F458A0" w:rsidRDefault="00A17716" w:rsidP="00A17716">
            <w:pPr>
              <w:pStyle w:val="TableText"/>
            </w:pPr>
            <w:r w:rsidRPr="00F458A0">
              <w:t>R</w:t>
            </w:r>
          </w:p>
        </w:tc>
      </w:tr>
      <w:tr w:rsidR="00A17716" w:rsidRPr="00F458A0" w14:paraId="24B9FAC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F41164"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C1FCB" w14:textId="77777777" w:rsidR="00A17716" w:rsidRPr="00F458A0" w:rsidRDefault="00A17716" w:rsidP="00A17716">
            <w:pPr>
              <w:pStyle w:val="TableText"/>
            </w:pPr>
            <w:r w:rsidRPr="00F458A0">
              <w:t>Insurance Company Phone Number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6C68F6"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3AABE" w14:textId="77777777" w:rsidR="00A17716" w:rsidRPr="00F458A0" w:rsidRDefault="00A17716" w:rsidP="00A17716">
            <w:pPr>
              <w:pStyle w:val="TableText"/>
            </w:pPr>
            <w:r w:rsidRPr="00F458A0">
              <w:t>R</w:t>
            </w:r>
          </w:p>
        </w:tc>
      </w:tr>
      <w:tr w:rsidR="00A17716" w:rsidRPr="00F458A0" w14:paraId="65269E2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D6E0F7"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12572" w14:textId="77777777" w:rsidR="00A17716" w:rsidRPr="00F458A0" w:rsidRDefault="00A17716" w:rsidP="00A17716">
            <w:pPr>
              <w:pStyle w:val="TableText"/>
            </w:pPr>
            <w:r w:rsidRPr="00F458A0">
              <w:t>Insurance Company Web Address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86455C"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1F7DB7" w14:textId="77777777" w:rsidR="00A17716" w:rsidRPr="00F458A0" w:rsidRDefault="00A17716" w:rsidP="00A17716">
            <w:pPr>
              <w:pStyle w:val="TableText"/>
            </w:pPr>
            <w:r w:rsidRPr="00F458A0">
              <w:t>R</w:t>
            </w:r>
          </w:p>
        </w:tc>
      </w:tr>
    </w:tbl>
    <w:p w14:paraId="158CD183" w14:textId="2AB79D15" w:rsidR="00A17716" w:rsidRPr="00F458A0" w:rsidRDefault="00A17716" w:rsidP="00BF3476">
      <w:pPr>
        <w:pStyle w:val="Caption"/>
        <w:rPr>
          <w:rFonts w:eastAsiaTheme="minorEastAsia"/>
        </w:rPr>
      </w:pPr>
      <w:r w:rsidRPr="00F458A0">
        <w:lastRenderedPageBreak/>
        <w:br/>
      </w:r>
    </w:p>
    <w:p w14:paraId="564E430A" w14:textId="77777777" w:rsidR="00A17716" w:rsidRPr="00F458A0" w:rsidRDefault="00A17716" w:rsidP="00A17716">
      <w:pPr>
        <w:pStyle w:val="StepIntro"/>
      </w:pPr>
      <w:r w:rsidRPr="00F458A0">
        <w:t>eIV Statistical Report</w:t>
      </w:r>
    </w:p>
    <w:p w14:paraId="136EB62B" w14:textId="3A199FB8" w:rsidR="00A17716" w:rsidRPr="00F458A0" w:rsidRDefault="00A17716" w:rsidP="00A17716">
      <w:pPr>
        <w:pStyle w:val="NormalWeb"/>
        <w:rPr>
          <w:color w:val="000000"/>
        </w:rPr>
      </w:pPr>
      <w:r w:rsidRPr="00F458A0">
        <w:rPr>
          <w:color w:val="000000"/>
        </w:rPr>
        <w:t>This report is used to monitor the eIV process including statistics (</w:t>
      </w:r>
      <w:r w:rsidRPr="00F458A0">
        <w:rPr>
          <w:color w:val="000000"/>
        </w:rPr>
        <w:fldChar w:fldCharType="begin"/>
      </w:r>
      <w:r w:rsidRPr="00F458A0">
        <w:rPr>
          <w:color w:val="000000"/>
        </w:rPr>
        <w:instrText xml:space="preserve"> REF _Ref474455714 \h </w:instrText>
      </w:r>
      <w:r>
        <w:rPr>
          <w:color w:val="000000"/>
        </w:rPr>
        <w:instrText xml:space="preserve"> \* MERGEFORMAT </w:instrText>
      </w:r>
      <w:r w:rsidRPr="00F458A0">
        <w:rPr>
          <w:color w:val="000000"/>
        </w:rPr>
      </w:r>
      <w:r w:rsidRPr="00F458A0">
        <w:rPr>
          <w:color w:val="000000"/>
        </w:rPr>
        <w:fldChar w:fldCharType="separate"/>
      </w:r>
      <w:r w:rsidR="006B661F">
        <w:rPr>
          <w:b/>
          <w:bCs/>
          <w:color w:val="000000"/>
        </w:rPr>
        <w:t>Error! Reference source not found.</w:t>
      </w:r>
      <w:r w:rsidRPr="00F458A0">
        <w:rPr>
          <w:color w:val="000000"/>
        </w:rPr>
        <w:fldChar w:fldCharType="end"/>
      </w:r>
      <w:r w:rsidRPr="00F458A0">
        <w:rPr>
          <w:color w:val="000000"/>
        </w:rPr>
        <w:t xml:space="preserve"> and </w:t>
      </w:r>
      <w:r w:rsidRPr="00F458A0">
        <w:rPr>
          <w:color w:val="000000"/>
        </w:rPr>
        <w:fldChar w:fldCharType="begin"/>
      </w:r>
      <w:r w:rsidRPr="00F458A0">
        <w:rPr>
          <w:color w:val="000000"/>
        </w:rPr>
        <w:instrText xml:space="preserve"> REF _Ref474455735 \h </w:instrText>
      </w:r>
      <w:r>
        <w:rPr>
          <w:color w:val="000000"/>
        </w:rPr>
        <w:instrText xml:space="preserve"> \* MERGEFORMAT </w:instrText>
      </w:r>
      <w:r w:rsidRPr="00F458A0">
        <w:rPr>
          <w:color w:val="000000"/>
        </w:rPr>
      </w:r>
      <w:r w:rsidRPr="00F458A0">
        <w:rPr>
          <w:color w:val="000000"/>
        </w:rPr>
        <w:fldChar w:fldCharType="separate"/>
      </w:r>
      <w:r w:rsidR="006B661F">
        <w:rPr>
          <w:b/>
          <w:bCs/>
          <w:color w:val="000000"/>
        </w:rPr>
        <w:t>Error! Reference source not found.</w:t>
      </w:r>
      <w:r w:rsidRPr="00F458A0">
        <w:rPr>
          <w:color w:val="000000"/>
        </w:rPr>
        <w:fldChar w:fldCharType="end"/>
      </w:r>
      <w:r w:rsidRPr="00F458A0">
        <w:rPr>
          <w:color w:val="000000"/>
        </w:rPr>
        <w:t>) based on outgoing inquiries, incoming responses, pending responses and queued inquiries, etc.</w:t>
      </w:r>
    </w:p>
    <w:p w14:paraId="194F59CE" w14:textId="04112B57" w:rsidR="00A17716" w:rsidRPr="00A236D6" w:rsidRDefault="00A17716" w:rsidP="00A17716">
      <w:pPr>
        <w:pStyle w:val="Caption"/>
        <w:rPr>
          <w:rFonts w:ascii="Arial" w:eastAsiaTheme="minorEastAsia" w:hAnsi="Arial" w:cs="Arial"/>
        </w:rPr>
      </w:pPr>
      <w:bookmarkStart w:id="232" w:name="_Toc514659909"/>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25</w:t>
      </w:r>
      <w:r w:rsidRPr="00A236D6">
        <w:rPr>
          <w:rFonts w:ascii="Arial" w:hAnsi="Arial" w:cs="Arial"/>
          <w:noProof/>
        </w:rPr>
        <w:fldChar w:fldCharType="end"/>
      </w:r>
      <w:r w:rsidRPr="00A236D6">
        <w:rPr>
          <w:rFonts w:ascii="Arial" w:hAnsi="Arial" w:cs="Arial"/>
        </w:rPr>
        <w:t>: Statistics based on inquiries and queried responses</w:t>
      </w:r>
      <w:bookmarkEnd w:id="232"/>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958"/>
        <w:gridCol w:w="4323"/>
        <w:gridCol w:w="1713"/>
        <w:gridCol w:w="1350"/>
      </w:tblGrid>
      <w:tr w:rsidR="00A17716" w:rsidRPr="00F458A0" w14:paraId="260A9FCD"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434E092"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B980560"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2130087"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E080DEA" w14:textId="77777777" w:rsidR="00A17716" w:rsidRPr="00F458A0" w:rsidRDefault="00A17716" w:rsidP="00A17716">
            <w:pPr>
              <w:pStyle w:val="TableHeading"/>
            </w:pPr>
            <w:r w:rsidRPr="00F458A0">
              <w:t>Read/Write</w:t>
            </w:r>
          </w:p>
        </w:tc>
      </w:tr>
      <w:tr w:rsidR="00A17716" w:rsidRPr="00F458A0" w14:paraId="182CB02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A1547E"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331128" w14:textId="77777777" w:rsidR="00A17716" w:rsidRPr="00F458A0" w:rsidRDefault="00A17716" w:rsidP="00A17716">
            <w:pPr>
              <w:pStyle w:val="TableText"/>
            </w:pPr>
            <w:r w:rsidRPr="00F458A0">
              <w:t>Inquiries Sent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260BE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A2FF65" w14:textId="77777777" w:rsidR="00A17716" w:rsidRPr="00F458A0" w:rsidRDefault="00A17716" w:rsidP="00A17716">
            <w:pPr>
              <w:pStyle w:val="TableText"/>
            </w:pPr>
            <w:r w:rsidRPr="00F458A0">
              <w:t>R</w:t>
            </w:r>
          </w:p>
        </w:tc>
      </w:tr>
      <w:tr w:rsidR="00A17716" w:rsidRPr="00F458A0" w14:paraId="42F18B2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6F195F"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2D0A63" w14:textId="77777777" w:rsidR="00A17716" w:rsidRPr="00F458A0" w:rsidRDefault="00A17716" w:rsidP="00A17716">
            <w:pPr>
              <w:pStyle w:val="TableText"/>
            </w:pPr>
            <w:r w:rsidRPr="00F458A0">
              <w:t>Insurance Buffer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F42645"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6D08A6" w14:textId="77777777" w:rsidR="00A17716" w:rsidRPr="00F458A0" w:rsidRDefault="00A17716" w:rsidP="00A17716">
            <w:pPr>
              <w:pStyle w:val="TableText"/>
            </w:pPr>
            <w:r w:rsidRPr="00F458A0">
              <w:t>R</w:t>
            </w:r>
          </w:p>
        </w:tc>
      </w:tr>
      <w:tr w:rsidR="00A17716" w:rsidRPr="00F458A0" w14:paraId="11A600F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73BED1"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6C307E" w14:textId="77777777" w:rsidR="00A17716" w:rsidRPr="00F458A0" w:rsidRDefault="00A17716" w:rsidP="00A17716">
            <w:pPr>
              <w:pStyle w:val="TableText"/>
            </w:pPr>
            <w:r w:rsidRPr="00F458A0">
              <w:t xml:space="preserve">Appointment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8D201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144B9F" w14:textId="77777777" w:rsidR="00A17716" w:rsidRPr="00F458A0" w:rsidRDefault="00A17716" w:rsidP="00A17716">
            <w:pPr>
              <w:pStyle w:val="TableText"/>
            </w:pPr>
            <w:r w:rsidRPr="00F458A0">
              <w:t>R</w:t>
            </w:r>
          </w:p>
        </w:tc>
      </w:tr>
      <w:tr w:rsidR="00A17716" w:rsidRPr="00F458A0" w14:paraId="650C2E2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807E71"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7F860C" w14:textId="77777777" w:rsidR="00A17716" w:rsidRPr="00F458A0" w:rsidRDefault="00A17716" w:rsidP="00A17716">
            <w:pPr>
              <w:pStyle w:val="TableText"/>
            </w:pPr>
            <w:r w:rsidRPr="00F458A0">
              <w:t>Non-verified 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4661C4"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2142CB" w14:textId="77777777" w:rsidR="00A17716" w:rsidRPr="00F458A0" w:rsidRDefault="00A17716" w:rsidP="00A17716">
            <w:pPr>
              <w:pStyle w:val="TableText"/>
            </w:pPr>
            <w:r w:rsidRPr="00F458A0">
              <w:t>R</w:t>
            </w:r>
          </w:p>
        </w:tc>
      </w:tr>
      <w:tr w:rsidR="00A17716" w:rsidRPr="00F458A0" w14:paraId="514615A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26D4D"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37D720" w14:textId="77777777" w:rsidR="00A17716" w:rsidRPr="00F458A0" w:rsidRDefault="00A17716" w:rsidP="00A17716">
            <w:pPr>
              <w:pStyle w:val="TableText"/>
            </w:pPr>
            <w:r w:rsidRPr="00F458A0">
              <w:t>Responses Received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44AA49"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458D2F" w14:textId="77777777" w:rsidR="00A17716" w:rsidRPr="00F458A0" w:rsidRDefault="00A17716" w:rsidP="00A17716">
            <w:pPr>
              <w:pStyle w:val="TableText"/>
            </w:pPr>
            <w:r w:rsidRPr="00F458A0">
              <w:t>R</w:t>
            </w:r>
          </w:p>
        </w:tc>
      </w:tr>
      <w:tr w:rsidR="00A17716" w:rsidRPr="00F458A0" w14:paraId="3C5E7EA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BA39E9" w14:textId="77777777" w:rsidR="00A17716" w:rsidRPr="00F458A0" w:rsidRDefault="00A17716" w:rsidP="00A17716">
            <w:pPr>
              <w:pStyle w:val="TableText"/>
              <w:rPr>
                <w:rFonts w:eastAsiaTheme="minorEastAsia"/>
              </w:rPr>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4C4BA0" w14:textId="77777777" w:rsidR="00A17716" w:rsidRPr="00F458A0" w:rsidRDefault="00A17716" w:rsidP="00A17716">
            <w:pPr>
              <w:pStyle w:val="TableText"/>
            </w:pPr>
            <w:r w:rsidRPr="00F458A0">
              <w:t>Responses Pending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2AD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BF564B" w14:textId="77777777" w:rsidR="00A17716" w:rsidRPr="00F458A0" w:rsidRDefault="00A17716" w:rsidP="00A17716">
            <w:pPr>
              <w:pStyle w:val="TableText"/>
            </w:pPr>
            <w:r w:rsidRPr="00F458A0">
              <w:t>R</w:t>
            </w:r>
          </w:p>
        </w:tc>
      </w:tr>
      <w:tr w:rsidR="00A17716" w:rsidRPr="00F458A0" w14:paraId="75159E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2E570B"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CDEA35" w14:textId="77777777" w:rsidR="00A17716" w:rsidRPr="00F458A0" w:rsidRDefault="00A17716" w:rsidP="00A17716">
            <w:pPr>
              <w:pStyle w:val="TableText"/>
            </w:pPr>
            <w:r w:rsidRPr="00F458A0">
              <w:t>Queued Inquiries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EC95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9F29DC" w14:textId="77777777" w:rsidR="00A17716" w:rsidRPr="00F458A0" w:rsidRDefault="00A17716" w:rsidP="00A17716">
            <w:pPr>
              <w:pStyle w:val="TableText"/>
            </w:pPr>
            <w:r w:rsidRPr="00F458A0">
              <w:t>R</w:t>
            </w:r>
          </w:p>
        </w:tc>
      </w:tr>
      <w:tr w:rsidR="00A17716" w:rsidRPr="00F458A0" w14:paraId="2919E17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6252EE"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146262" w14:textId="77777777" w:rsidR="00A17716" w:rsidRPr="00F458A0" w:rsidRDefault="00A17716" w:rsidP="00A17716">
            <w:pPr>
              <w:pStyle w:val="TableText"/>
            </w:pPr>
            <w:r w:rsidRPr="00F458A0">
              <w:t>Deferred Inquiries: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0F0EF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EBB07" w14:textId="77777777" w:rsidR="00A17716" w:rsidRPr="00F458A0" w:rsidRDefault="00A17716" w:rsidP="00A17716">
            <w:pPr>
              <w:pStyle w:val="TableText"/>
            </w:pPr>
            <w:r w:rsidRPr="00F458A0">
              <w:t>R</w:t>
            </w:r>
          </w:p>
        </w:tc>
      </w:tr>
      <w:tr w:rsidR="00A17716" w:rsidRPr="00F458A0" w14:paraId="55E68CA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EAAD73"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0D0938" w14:textId="77777777" w:rsidR="00A17716" w:rsidRPr="00F458A0" w:rsidRDefault="00A17716" w:rsidP="00A17716">
            <w:pPr>
              <w:pStyle w:val="TableText"/>
            </w:pPr>
            <w:r w:rsidRPr="00F458A0">
              <w:t>Insurance Companies w/o National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27672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AD641D" w14:textId="77777777" w:rsidR="00A17716" w:rsidRPr="00F458A0" w:rsidRDefault="00A17716" w:rsidP="00A17716">
            <w:pPr>
              <w:pStyle w:val="TableText"/>
            </w:pPr>
            <w:r w:rsidRPr="00F458A0">
              <w:t>R</w:t>
            </w:r>
          </w:p>
        </w:tc>
      </w:tr>
      <w:tr w:rsidR="00A17716" w:rsidRPr="00F458A0" w14:paraId="2542D01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F57B0"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C3AD10" w14:textId="77777777" w:rsidR="00A17716" w:rsidRPr="00F458A0" w:rsidRDefault="00A17716" w:rsidP="00A17716">
            <w:pPr>
              <w:pStyle w:val="TableText"/>
            </w:pPr>
            <w:r w:rsidRPr="00F458A0">
              <w:t>eIV Payers Disabled Locally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D32C8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F4E12" w14:textId="77777777" w:rsidR="00A17716" w:rsidRPr="00F458A0" w:rsidRDefault="00A17716" w:rsidP="00A17716">
            <w:pPr>
              <w:pStyle w:val="TableText"/>
            </w:pPr>
            <w:r w:rsidRPr="00F458A0">
              <w:t>R</w:t>
            </w:r>
          </w:p>
        </w:tc>
      </w:tr>
      <w:tr w:rsidR="00A17716" w:rsidRPr="00F458A0" w14:paraId="77FCFFA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361478"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BFAB7" w14:textId="77777777" w:rsidR="00A17716" w:rsidRPr="00F458A0" w:rsidRDefault="00A17716" w:rsidP="00A17716">
            <w:pPr>
              <w:pStyle w:val="TableText"/>
            </w:pPr>
            <w:r w:rsidRPr="00F458A0">
              <w:t>Insurance Buffer Entries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8DFE05"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56E0DB" w14:textId="77777777" w:rsidR="00A17716" w:rsidRPr="00F458A0" w:rsidRDefault="00A17716" w:rsidP="00A17716">
            <w:pPr>
              <w:pStyle w:val="TableText"/>
            </w:pPr>
            <w:r w:rsidRPr="00F458A0">
              <w:t>R</w:t>
            </w:r>
          </w:p>
        </w:tc>
      </w:tr>
      <w:tr w:rsidR="00A17716" w:rsidRPr="00F458A0" w14:paraId="08E7B25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7CE08"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D7DD34" w14:textId="77777777" w:rsidR="00A17716" w:rsidRPr="00F458A0" w:rsidRDefault="00A17716" w:rsidP="00A17716">
            <w:pPr>
              <w:pStyle w:val="TableText"/>
            </w:pPr>
            <w:r w:rsidRPr="00F458A0">
              <w:t>User Action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4DD4A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E2FBED" w14:textId="77777777" w:rsidR="00A17716" w:rsidRPr="00F458A0" w:rsidRDefault="00A17716" w:rsidP="00A17716">
            <w:pPr>
              <w:pStyle w:val="TableText"/>
            </w:pPr>
            <w:r w:rsidRPr="00F458A0">
              <w:t>R</w:t>
            </w:r>
          </w:p>
        </w:tc>
      </w:tr>
      <w:tr w:rsidR="00A17716" w:rsidRPr="00F458A0" w14:paraId="0EEFC83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B1047A"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058C7F" w14:textId="77777777" w:rsidR="00A17716" w:rsidRPr="00F458A0" w:rsidRDefault="00A17716" w:rsidP="00A17716">
            <w:pPr>
              <w:pStyle w:val="TableText"/>
            </w:pPr>
            <w:r w:rsidRPr="00F458A0">
              <w:t># of * entries (User Verified policy)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EBA54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F5C2C" w14:textId="77777777" w:rsidR="00A17716" w:rsidRPr="00F458A0" w:rsidRDefault="00A17716" w:rsidP="00A17716">
            <w:pPr>
              <w:pStyle w:val="TableText"/>
            </w:pPr>
            <w:r w:rsidRPr="00F458A0">
              <w:t>R</w:t>
            </w:r>
          </w:p>
        </w:tc>
      </w:tr>
      <w:tr w:rsidR="00A17716" w:rsidRPr="00F458A0" w14:paraId="3DB2004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E1DE93" w14:textId="77777777" w:rsidR="00A17716" w:rsidRPr="00F458A0" w:rsidRDefault="00A17716" w:rsidP="00A17716">
            <w:pPr>
              <w:pStyle w:val="TableText"/>
            </w:pPr>
            <w:r w:rsidRPr="00F458A0">
              <w:lastRenderedPageBreak/>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45E08" w14:textId="77777777" w:rsidR="00A17716" w:rsidRPr="00F458A0" w:rsidRDefault="00A17716" w:rsidP="00A17716">
            <w:pPr>
              <w:pStyle w:val="TableText"/>
            </w:pPr>
            <w:r w:rsidRPr="00F458A0">
              <w:t># of + entries (Payer indicated Active policy)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382E54"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5602B0" w14:textId="77777777" w:rsidR="00A17716" w:rsidRPr="00F458A0" w:rsidRDefault="00A17716" w:rsidP="00A17716">
            <w:pPr>
              <w:pStyle w:val="TableText"/>
            </w:pPr>
            <w:r w:rsidRPr="00F458A0">
              <w:t>R</w:t>
            </w:r>
          </w:p>
        </w:tc>
      </w:tr>
      <w:tr w:rsidR="00A17716" w:rsidRPr="00F458A0" w14:paraId="1D186DC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1F55D"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EEF2DC" w14:textId="77777777" w:rsidR="00A17716" w:rsidRPr="00F458A0" w:rsidRDefault="00A17716" w:rsidP="00A17716">
            <w:pPr>
              <w:pStyle w:val="TableText"/>
            </w:pPr>
            <w:r w:rsidRPr="00F458A0">
              <w:t># of $ entries (Escalated, Active policy)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E7C85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FDE3C8" w14:textId="77777777" w:rsidR="00A17716" w:rsidRPr="00F458A0" w:rsidRDefault="00A17716" w:rsidP="00A17716">
            <w:pPr>
              <w:pStyle w:val="TableText"/>
            </w:pPr>
            <w:r w:rsidRPr="00F458A0">
              <w:t>R</w:t>
            </w:r>
          </w:p>
        </w:tc>
      </w:tr>
      <w:tr w:rsidR="00A17716" w:rsidRPr="00F458A0" w14:paraId="3E1A99A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7A04A"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D178A" w14:textId="77777777" w:rsidR="00A17716" w:rsidRPr="00F458A0" w:rsidRDefault="00A17716" w:rsidP="00A17716">
            <w:pPr>
              <w:pStyle w:val="TableText"/>
            </w:pPr>
            <w:r w:rsidRPr="00F458A0">
              <w:t># of - entries (Payer indicated Inactive policy)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CEF1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DE72F" w14:textId="77777777" w:rsidR="00A17716" w:rsidRPr="00F458A0" w:rsidRDefault="00A17716" w:rsidP="00A17716">
            <w:pPr>
              <w:pStyle w:val="TableText"/>
            </w:pPr>
            <w:r w:rsidRPr="00F458A0">
              <w:t>R</w:t>
            </w:r>
          </w:p>
        </w:tc>
      </w:tr>
      <w:tr w:rsidR="00A17716" w:rsidRPr="00F458A0" w14:paraId="06B5106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85F350"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414C3" w14:textId="77777777" w:rsidR="00A17716" w:rsidRPr="00F458A0" w:rsidRDefault="00A17716" w:rsidP="00A17716">
            <w:pPr>
              <w:pStyle w:val="TableText"/>
            </w:pPr>
            <w:r w:rsidRPr="00F458A0">
              <w:t># of # entries (Policy status undetermined)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2D485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E1B96" w14:textId="77777777" w:rsidR="00A17716" w:rsidRPr="00F458A0" w:rsidRDefault="00A17716" w:rsidP="00A17716">
            <w:pPr>
              <w:pStyle w:val="TableText"/>
            </w:pPr>
            <w:r w:rsidRPr="00F458A0">
              <w:t>R</w:t>
            </w:r>
          </w:p>
        </w:tc>
      </w:tr>
      <w:tr w:rsidR="00A17716" w:rsidRPr="00F458A0" w14:paraId="091D18B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4211BB"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AF317C" w14:textId="77777777" w:rsidR="00A17716" w:rsidRPr="00F458A0" w:rsidRDefault="00A17716" w:rsidP="00A17716">
            <w:pPr>
              <w:pStyle w:val="TableText"/>
            </w:pPr>
            <w:r w:rsidRPr="00F458A0">
              <w:t xml:space="preserve"># </w:t>
            </w:r>
            <w:proofErr w:type="gramStart"/>
            <w:r w:rsidRPr="00F458A0">
              <w:t>of !</w:t>
            </w:r>
            <w:proofErr w:type="gramEnd"/>
            <w:r w:rsidRPr="00F458A0">
              <w:t xml:space="preserve"> entries (eIV needs user assistance for entry)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A5A4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750A1" w14:textId="77777777" w:rsidR="00A17716" w:rsidRPr="00F458A0" w:rsidRDefault="00A17716" w:rsidP="00A17716">
            <w:pPr>
              <w:pStyle w:val="TableText"/>
            </w:pPr>
            <w:r w:rsidRPr="00F458A0">
              <w:t>R</w:t>
            </w:r>
          </w:p>
        </w:tc>
      </w:tr>
      <w:tr w:rsidR="00A17716" w:rsidRPr="00F458A0" w14:paraId="4D421A0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9F16F"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BFF7B4" w14:textId="77777777" w:rsidR="00A17716" w:rsidRPr="00F458A0" w:rsidRDefault="00A17716" w:rsidP="00A17716">
            <w:pPr>
              <w:pStyle w:val="TableText"/>
            </w:pPr>
            <w:r w:rsidRPr="00F458A0">
              <w:t>Entries Awaiting Processing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8EA01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9F6067" w14:textId="77777777" w:rsidR="00A17716" w:rsidRPr="00F458A0" w:rsidRDefault="00A17716" w:rsidP="00A17716">
            <w:pPr>
              <w:pStyle w:val="TableText"/>
            </w:pPr>
            <w:r w:rsidRPr="00F458A0">
              <w:t>R</w:t>
            </w:r>
          </w:p>
        </w:tc>
      </w:tr>
      <w:tr w:rsidR="00A17716" w:rsidRPr="00F458A0" w14:paraId="3A3D44C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EE14E6"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A4B3E3" w14:textId="77777777" w:rsidR="00A17716" w:rsidRPr="00F458A0" w:rsidRDefault="00A17716" w:rsidP="00A17716">
            <w:pPr>
              <w:pStyle w:val="TableText"/>
            </w:pPr>
            <w:r w:rsidRPr="00F458A0">
              <w:t xml:space="preserve"># </w:t>
            </w:r>
            <w:proofErr w:type="gramStart"/>
            <w:r w:rsidRPr="00F458A0">
              <w:t>of ?</w:t>
            </w:r>
            <w:proofErr w:type="gramEnd"/>
            <w:r w:rsidRPr="00F458A0">
              <w:t xml:space="preserve"> entries (IIV is waiting for a response)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9600E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AC837F" w14:textId="77777777" w:rsidR="00A17716" w:rsidRPr="00F458A0" w:rsidRDefault="00A17716" w:rsidP="00A17716">
            <w:pPr>
              <w:pStyle w:val="TableText"/>
            </w:pPr>
            <w:r w:rsidRPr="00F458A0">
              <w:t>R</w:t>
            </w:r>
          </w:p>
        </w:tc>
      </w:tr>
      <w:tr w:rsidR="00A17716" w:rsidRPr="00F458A0" w14:paraId="029C62D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835AA2"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8CD5F" w14:textId="77777777" w:rsidR="00A17716" w:rsidRPr="00F458A0" w:rsidRDefault="00A17716" w:rsidP="00A17716">
            <w:pPr>
              <w:pStyle w:val="TableText"/>
            </w:pPr>
            <w:r w:rsidRPr="00F458A0">
              <w:t># of blank entries (yet to be processed or accepted)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2B8B27"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86489B" w14:textId="77777777" w:rsidR="00A17716" w:rsidRPr="00F458A0" w:rsidRDefault="00A17716" w:rsidP="00A17716">
            <w:pPr>
              <w:pStyle w:val="TableText"/>
            </w:pPr>
            <w:r w:rsidRPr="00F458A0">
              <w:t>R</w:t>
            </w:r>
          </w:p>
        </w:tc>
      </w:tr>
      <w:tr w:rsidR="00A17716" w:rsidRPr="00F458A0" w14:paraId="388F647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78CBF"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F444C" w14:textId="77777777" w:rsidR="00A17716" w:rsidRPr="00F458A0" w:rsidRDefault="00A17716" w:rsidP="00A17716">
            <w:pPr>
              <w:pStyle w:val="TableText"/>
            </w:pPr>
            <w:r w:rsidRPr="00F458A0">
              <w:t>New eIV Payers received during report date range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5BD7F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9466C" w14:textId="77777777" w:rsidR="00A17716" w:rsidRPr="00F458A0" w:rsidRDefault="00A17716" w:rsidP="00A17716">
            <w:pPr>
              <w:pStyle w:val="TableText"/>
            </w:pPr>
            <w:r w:rsidRPr="00F458A0">
              <w:t>R</w:t>
            </w:r>
          </w:p>
        </w:tc>
      </w:tr>
      <w:tr w:rsidR="00A17716" w:rsidRPr="00F458A0" w14:paraId="22BEBE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0F05A5"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587CE9" w14:textId="77777777" w:rsidR="00A17716" w:rsidRPr="00F458A0" w:rsidRDefault="00A17716" w:rsidP="00A17716">
            <w:pPr>
              <w:pStyle w:val="TableText"/>
            </w:pPr>
            <w:r w:rsidRPr="00F458A0">
              <w:t>Payer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BCB4C2"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F6692" w14:textId="77777777" w:rsidR="00A17716" w:rsidRPr="00F458A0" w:rsidRDefault="00A17716" w:rsidP="00A17716">
            <w:pPr>
              <w:pStyle w:val="TableText"/>
            </w:pPr>
            <w:r w:rsidRPr="00F458A0">
              <w:t>R</w:t>
            </w:r>
          </w:p>
        </w:tc>
      </w:tr>
      <w:tr w:rsidR="00A17716" w:rsidRPr="00F458A0" w14:paraId="571B9E1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A64301"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652168" w14:textId="77777777" w:rsidR="00A17716" w:rsidRPr="00F458A0" w:rsidRDefault="00A17716" w:rsidP="00A17716">
            <w:pPr>
              <w:pStyle w:val="TableText"/>
            </w:pPr>
            <w:r w:rsidRPr="00F458A0">
              <w:t>Message Dt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BF546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166B34" w14:textId="77777777" w:rsidR="00A17716" w:rsidRPr="00F458A0" w:rsidRDefault="00A17716" w:rsidP="00A17716">
            <w:pPr>
              <w:pStyle w:val="TableText"/>
            </w:pPr>
            <w:r w:rsidRPr="00F458A0">
              <w:t>R</w:t>
            </w:r>
          </w:p>
        </w:tc>
      </w:tr>
      <w:tr w:rsidR="00A17716" w:rsidRPr="00F458A0" w14:paraId="47483C3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8D4115"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6A337" w14:textId="77777777" w:rsidR="00A17716" w:rsidRPr="00F458A0" w:rsidRDefault="00A17716" w:rsidP="00A17716">
            <w:pPr>
              <w:pStyle w:val="TableText"/>
            </w:pPr>
            <w:r w:rsidRPr="00F458A0">
              <w:t>Set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02DA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D33941" w14:textId="77777777" w:rsidR="00A17716" w:rsidRPr="00F458A0" w:rsidRDefault="00A17716" w:rsidP="00A17716">
            <w:pPr>
              <w:pStyle w:val="TableText"/>
            </w:pPr>
            <w:r w:rsidRPr="00F458A0">
              <w:t>R</w:t>
            </w:r>
          </w:p>
        </w:tc>
      </w:tr>
    </w:tbl>
    <w:p w14:paraId="5E3D5DDD" w14:textId="77777777" w:rsidR="00A17716" w:rsidRPr="00F458A0" w:rsidRDefault="00A17716" w:rsidP="00A17716">
      <w:pPr>
        <w:pStyle w:val="StepIntro"/>
      </w:pPr>
      <w:r w:rsidRPr="00F458A0">
        <w:t>eIV Payer Link Report</w:t>
      </w:r>
    </w:p>
    <w:p w14:paraId="7346D654" w14:textId="270F7805" w:rsidR="00A17716" w:rsidRPr="00F458A0" w:rsidRDefault="00A17716" w:rsidP="00A17716">
      <w:pPr>
        <w:pStyle w:val="NormalWeb"/>
        <w:rPr>
          <w:rFonts w:eastAsiaTheme="minorEastAsia"/>
        </w:rPr>
      </w:pPr>
      <w:r w:rsidRPr="00F458A0">
        <w:t>This report provides information based on the relationship that the users set up in VistA between the insurance companies and the payers. This report can assist with finding insurance companies that are linked to the wrong payer (</w:t>
      </w:r>
      <w:r w:rsidRPr="00F458A0">
        <w:fldChar w:fldCharType="begin"/>
      </w:r>
      <w:r w:rsidRPr="00F458A0">
        <w:instrText xml:space="preserve"> REF _Ref474455999 \h </w:instrText>
      </w:r>
      <w:r>
        <w:instrText xml:space="preserve"> \* MERGEFORMAT </w:instrText>
      </w:r>
      <w:r w:rsidRPr="00F458A0">
        <w:fldChar w:fldCharType="separate"/>
      </w:r>
      <w:r w:rsidR="006B661F">
        <w:rPr>
          <w:b/>
          <w:bCs/>
        </w:rPr>
        <w:t>Error! Reference source not found.</w:t>
      </w:r>
      <w:r w:rsidRPr="00F458A0">
        <w:fldChar w:fldCharType="end"/>
      </w:r>
      <w:r w:rsidRPr="00F458A0">
        <w:t>). Also, the report can assist with identifying unlinked insurance companies or payers (</w:t>
      </w:r>
      <w:r w:rsidRPr="00F458A0">
        <w:fldChar w:fldCharType="begin"/>
      </w:r>
      <w:r w:rsidRPr="00F458A0">
        <w:instrText xml:space="preserve"> REF _Ref474456037 \h </w:instrText>
      </w:r>
      <w:r>
        <w:instrText xml:space="preserve"> \* MERGEFORMAT </w:instrText>
      </w:r>
      <w:r w:rsidRPr="00F458A0">
        <w:fldChar w:fldCharType="separate"/>
      </w:r>
      <w:r w:rsidR="006B661F">
        <w:rPr>
          <w:b/>
          <w:bCs/>
        </w:rPr>
        <w:t>Error! Reference source not found.</w:t>
      </w:r>
      <w:r w:rsidRPr="00F458A0">
        <w:fldChar w:fldCharType="end"/>
      </w:r>
      <w:r w:rsidRPr="00F458A0">
        <w:t>). Additionally, this report will indicate the payer locally active status.</w:t>
      </w:r>
    </w:p>
    <w:p w14:paraId="7F994CB2" w14:textId="177C28F7" w:rsidR="00A17716" w:rsidRPr="00A236D6" w:rsidRDefault="00A17716" w:rsidP="00A17716">
      <w:pPr>
        <w:pStyle w:val="Caption"/>
        <w:rPr>
          <w:rFonts w:ascii="Arial" w:hAnsi="Arial" w:cs="Arial"/>
        </w:rPr>
      </w:pPr>
      <w:bookmarkStart w:id="233" w:name="_Toc514659910"/>
      <w:r w:rsidRPr="00A236D6">
        <w:rPr>
          <w:rFonts w:ascii="Arial" w:hAnsi="Arial" w:cs="Arial"/>
        </w:rPr>
        <w:lastRenderedPageBreak/>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26</w:t>
      </w:r>
      <w:r w:rsidRPr="00A236D6">
        <w:rPr>
          <w:rFonts w:ascii="Arial" w:hAnsi="Arial" w:cs="Arial"/>
          <w:noProof/>
        </w:rPr>
        <w:fldChar w:fldCharType="end"/>
      </w:r>
      <w:r w:rsidRPr="00A236D6">
        <w:rPr>
          <w:rFonts w:ascii="Arial" w:hAnsi="Arial" w:cs="Arial"/>
        </w:rPr>
        <w:t>: Locate Incorrect Payer Linked to Wrong Insurer</w:t>
      </w:r>
      <w:bookmarkEnd w:id="233"/>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60"/>
        <w:gridCol w:w="4256"/>
        <w:gridCol w:w="1623"/>
        <w:gridCol w:w="1250"/>
      </w:tblGrid>
      <w:tr w:rsidR="00A17716" w:rsidRPr="00F458A0" w14:paraId="262A9C4E"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720565B"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9DA71D"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120FD5F"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9A4E679"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Read/Write</w:t>
            </w:r>
          </w:p>
        </w:tc>
      </w:tr>
      <w:tr w:rsidR="00A17716" w:rsidRPr="00F458A0" w14:paraId="3F41E4C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BB28D6"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1A850A" w14:textId="77777777" w:rsidR="00A17716" w:rsidRPr="00F458A0" w:rsidRDefault="00A17716" w:rsidP="00A17716">
            <w:pPr>
              <w:pStyle w:val="TableText"/>
            </w:pPr>
            <w:r w:rsidRPr="00F458A0">
              <w:t>Payer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6EAEAC"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2FAE64" w14:textId="77777777" w:rsidR="00A17716" w:rsidRPr="00F458A0" w:rsidRDefault="00A17716" w:rsidP="00A17716">
            <w:pPr>
              <w:pStyle w:val="TableText"/>
            </w:pPr>
            <w:r w:rsidRPr="00F458A0">
              <w:t>R</w:t>
            </w:r>
          </w:p>
        </w:tc>
      </w:tr>
      <w:tr w:rsidR="00A17716" w:rsidRPr="00F458A0" w14:paraId="5C8D541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F1A351"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34726" w14:textId="77777777" w:rsidR="00A17716" w:rsidRPr="00F458A0" w:rsidRDefault="00A17716" w:rsidP="00A17716">
            <w:pPr>
              <w:pStyle w:val="TableText"/>
            </w:pPr>
            <w:r w:rsidRPr="00F458A0">
              <w:t>National Payer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D45C8"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8B06B6" w14:textId="77777777" w:rsidR="00A17716" w:rsidRPr="00F458A0" w:rsidRDefault="00A17716" w:rsidP="00A17716">
            <w:pPr>
              <w:pStyle w:val="TableText"/>
            </w:pPr>
            <w:r w:rsidRPr="00F458A0">
              <w:t>R</w:t>
            </w:r>
          </w:p>
        </w:tc>
      </w:tr>
      <w:tr w:rsidR="00A17716" w:rsidRPr="00F458A0" w14:paraId="33B47B2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E03712"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D8E46" w14:textId="77777777" w:rsidR="00A17716" w:rsidRPr="00F458A0" w:rsidRDefault="00A17716" w:rsidP="00A17716">
            <w:pPr>
              <w:pStyle w:val="TableText"/>
            </w:pPr>
            <w:r w:rsidRPr="00F458A0">
              <w:t># Linked Ins. Co</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37DA0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382F9" w14:textId="77777777" w:rsidR="00A17716" w:rsidRPr="00F458A0" w:rsidRDefault="00A17716" w:rsidP="00A17716">
            <w:pPr>
              <w:pStyle w:val="TableText"/>
            </w:pPr>
            <w:r w:rsidRPr="00F458A0">
              <w:t>R</w:t>
            </w:r>
          </w:p>
        </w:tc>
      </w:tr>
      <w:tr w:rsidR="00A17716" w:rsidRPr="00F458A0" w14:paraId="6E8255D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E541D7"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1B9133" w14:textId="77777777" w:rsidR="00A17716" w:rsidRPr="00F458A0" w:rsidRDefault="00A17716" w:rsidP="00A17716">
            <w:pPr>
              <w:pStyle w:val="TableText"/>
            </w:pPr>
            <w:r w:rsidRPr="00F458A0">
              <w:t>Nationally Active?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9E1EE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155C4A" w14:textId="77777777" w:rsidR="00A17716" w:rsidRPr="00F458A0" w:rsidRDefault="00A17716" w:rsidP="00A17716">
            <w:pPr>
              <w:pStyle w:val="TableText"/>
            </w:pPr>
            <w:r w:rsidRPr="00F458A0">
              <w:t>R</w:t>
            </w:r>
          </w:p>
        </w:tc>
      </w:tr>
      <w:tr w:rsidR="00A17716" w:rsidRPr="00F458A0" w14:paraId="68BA544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382C8"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5CE157" w14:textId="77777777" w:rsidR="00A17716" w:rsidRPr="00F458A0" w:rsidRDefault="00A17716" w:rsidP="00A17716">
            <w:pPr>
              <w:pStyle w:val="TableText"/>
            </w:pPr>
            <w:r w:rsidRPr="00F458A0">
              <w:t>Locally Active?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3D804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FDE92" w14:textId="77777777" w:rsidR="00A17716" w:rsidRPr="00F458A0" w:rsidRDefault="00A17716" w:rsidP="00A17716">
            <w:pPr>
              <w:pStyle w:val="TableText"/>
            </w:pPr>
            <w:r w:rsidRPr="00F458A0">
              <w:t>R</w:t>
            </w:r>
          </w:p>
        </w:tc>
      </w:tr>
      <w:tr w:rsidR="00A17716" w:rsidRPr="00F458A0" w14:paraId="27DEF90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07F23"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5A3CE6" w14:textId="77777777" w:rsidR="00A17716" w:rsidRPr="00F458A0" w:rsidRDefault="00A17716" w:rsidP="00A17716">
            <w:pPr>
              <w:pStyle w:val="TableText"/>
            </w:pPr>
            <w:r w:rsidRPr="00F458A0">
              <w:t>FSC trusted?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DF45EE"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8A9765" w14:textId="77777777" w:rsidR="00A17716" w:rsidRPr="00F458A0" w:rsidRDefault="00A17716" w:rsidP="00A17716">
            <w:pPr>
              <w:pStyle w:val="TableText"/>
            </w:pPr>
            <w:r w:rsidRPr="00F458A0">
              <w:t>R</w:t>
            </w:r>
          </w:p>
        </w:tc>
      </w:tr>
      <w:tr w:rsidR="00A17716" w:rsidRPr="00F458A0" w14:paraId="5DF0313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43445"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613C8" w14:textId="77777777" w:rsidR="00A17716" w:rsidRPr="00F458A0" w:rsidRDefault="00A17716" w:rsidP="00A17716">
            <w:pPr>
              <w:pStyle w:val="TableText"/>
            </w:pPr>
            <w:r w:rsidRPr="00F458A0">
              <w:t>Prof. EDI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1BBE4"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20AAB" w14:textId="77777777" w:rsidR="00A17716" w:rsidRPr="00F458A0" w:rsidRDefault="00A17716" w:rsidP="00A17716">
            <w:pPr>
              <w:pStyle w:val="TableText"/>
            </w:pPr>
            <w:r w:rsidRPr="00F458A0">
              <w:t>R</w:t>
            </w:r>
          </w:p>
        </w:tc>
      </w:tr>
      <w:tr w:rsidR="00A17716" w:rsidRPr="00F458A0" w14:paraId="71D4B94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DD94F"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A697F8" w14:textId="77777777" w:rsidR="00A17716" w:rsidRPr="00F458A0" w:rsidRDefault="00A17716" w:rsidP="00A17716">
            <w:pPr>
              <w:pStyle w:val="TableText"/>
            </w:pPr>
            <w:r w:rsidRPr="00F458A0">
              <w:t>Inst. EDI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0F0FD"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CA0954" w14:textId="77777777" w:rsidR="00A17716" w:rsidRPr="00F458A0" w:rsidRDefault="00A17716" w:rsidP="00A17716">
            <w:pPr>
              <w:pStyle w:val="TableText"/>
            </w:pPr>
            <w:r w:rsidRPr="00F458A0">
              <w:t>R</w:t>
            </w:r>
          </w:p>
        </w:tc>
      </w:tr>
      <w:tr w:rsidR="00A17716" w:rsidRPr="00F458A0" w14:paraId="0EAEE5C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D3AF02"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DA2CA" w14:textId="77777777" w:rsidR="00A17716" w:rsidRPr="00F458A0" w:rsidRDefault="00A17716" w:rsidP="00A17716">
            <w:pPr>
              <w:pStyle w:val="TableText"/>
            </w:pPr>
            <w:r w:rsidRPr="00F458A0">
              <w:t>HPID/OEID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8AE8A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C8DF6" w14:textId="77777777" w:rsidR="00A17716" w:rsidRPr="00F458A0" w:rsidRDefault="00A17716" w:rsidP="00A17716">
            <w:pPr>
              <w:pStyle w:val="TableText"/>
            </w:pPr>
            <w:r w:rsidRPr="00F458A0">
              <w:t>R</w:t>
            </w:r>
          </w:p>
        </w:tc>
      </w:tr>
      <w:tr w:rsidR="00A17716" w:rsidRPr="00F458A0" w14:paraId="5736EE1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B264E6"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5C8AF" w14:textId="77777777" w:rsidR="00A17716" w:rsidRPr="00F458A0" w:rsidRDefault="00A17716" w:rsidP="00A17716">
            <w:pPr>
              <w:pStyle w:val="TableText"/>
            </w:pPr>
            <w:r w:rsidRPr="00F458A0">
              <w:t>Linked Insurance Companies: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80C873"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96CCAC" w14:textId="77777777" w:rsidR="00A17716" w:rsidRPr="00F458A0" w:rsidRDefault="00A17716" w:rsidP="00A17716">
            <w:pPr>
              <w:pStyle w:val="TableText"/>
            </w:pPr>
            <w:r w:rsidRPr="00F458A0">
              <w:t>R</w:t>
            </w:r>
          </w:p>
        </w:tc>
      </w:tr>
      <w:tr w:rsidR="00A17716" w:rsidRPr="00F458A0" w14:paraId="0D2A76E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583806"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A3850" w14:textId="77777777" w:rsidR="00A17716" w:rsidRPr="00F458A0" w:rsidRDefault="00A17716" w:rsidP="00A17716">
            <w:pPr>
              <w:pStyle w:val="TableText"/>
            </w:pPr>
            <w:r w:rsidRPr="00F458A0">
              <w:t>Linked Insurance Companies: Address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FF31E6"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A206C" w14:textId="77777777" w:rsidR="00A17716" w:rsidRPr="00F458A0" w:rsidRDefault="00A17716" w:rsidP="00A17716">
            <w:pPr>
              <w:pStyle w:val="TableText"/>
            </w:pPr>
            <w:r w:rsidRPr="00F458A0">
              <w:t>R</w:t>
            </w:r>
          </w:p>
        </w:tc>
      </w:tr>
      <w:tr w:rsidR="00A17716" w:rsidRPr="00F458A0" w14:paraId="244B544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1F2639"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A310D" w14:textId="77777777" w:rsidR="00A17716" w:rsidRPr="00F458A0" w:rsidRDefault="00A17716" w:rsidP="00A17716">
            <w:pPr>
              <w:pStyle w:val="TableText"/>
            </w:pPr>
            <w:r w:rsidRPr="00F458A0">
              <w:t>Linked Insurance Companies: Phone Numbers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08791F"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1B52FC" w14:textId="77777777" w:rsidR="00A17716" w:rsidRPr="00F458A0" w:rsidRDefault="00A17716" w:rsidP="00A17716">
            <w:pPr>
              <w:pStyle w:val="TableText"/>
            </w:pPr>
            <w:r w:rsidRPr="00F458A0">
              <w:t>R</w:t>
            </w:r>
          </w:p>
        </w:tc>
      </w:tr>
    </w:tbl>
    <w:p w14:paraId="0600B4FB" w14:textId="77777777" w:rsidR="00A17716" w:rsidRPr="00F458A0" w:rsidRDefault="00A17716" w:rsidP="00A17716">
      <w:pPr>
        <w:pStyle w:val="StepIntro"/>
      </w:pPr>
      <w:r w:rsidRPr="00F458A0">
        <w:t>eIV Ambiguous Policy Report</w:t>
      </w:r>
    </w:p>
    <w:p w14:paraId="642BC42B" w14:textId="0E06131E" w:rsidR="00A17716" w:rsidRPr="00F458A0" w:rsidRDefault="00A17716" w:rsidP="00A17716">
      <w:pPr>
        <w:pStyle w:val="NormalWeb"/>
        <w:rPr>
          <w:rFonts w:eastAsiaTheme="minorEastAsia"/>
        </w:rPr>
      </w:pPr>
      <w:r w:rsidRPr="00F458A0">
        <w:t>This report allows users to view ambiguous payer 270 Health Care Eligibility Benefits Responses (</w:t>
      </w:r>
      <w:r w:rsidRPr="00F458A0">
        <w:fldChar w:fldCharType="begin"/>
      </w:r>
      <w:r w:rsidRPr="00F458A0">
        <w:instrText xml:space="preserve"> REF _Ref474456137 \h </w:instrText>
      </w:r>
      <w:r>
        <w:instrText xml:space="preserve"> \* MERGEFORMAT </w:instrText>
      </w:r>
      <w:r w:rsidRPr="00F458A0">
        <w:fldChar w:fldCharType="separate"/>
      </w:r>
      <w:r w:rsidR="006B661F">
        <w:rPr>
          <w:b/>
          <w:bCs/>
        </w:rPr>
        <w:t>Error! Reference source not found.</w:t>
      </w:r>
      <w:r w:rsidRPr="00F458A0">
        <w:fldChar w:fldCharType="end"/>
      </w:r>
      <w:r w:rsidRPr="00F458A0">
        <w:t>). Ambiguous payer responses (</w:t>
      </w:r>
      <w:r w:rsidRPr="00F458A0">
        <w:fldChar w:fldCharType="begin"/>
      </w:r>
      <w:r w:rsidRPr="00F458A0">
        <w:instrText xml:space="preserve"> REF _Ref474456238 \h </w:instrText>
      </w:r>
      <w:r>
        <w:instrText xml:space="preserve"> \* MERGEFORMAT </w:instrText>
      </w:r>
      <w:r w:rsidRPr="00F458A0">
        <w:fldChar w:fldCharType="separate"/>
      </w:r>
      <w:r w:rsidR="006B661F">
        <w:rPr>
          <w:b/>
          <w:bCs/>
        </w:rPr>
        <w:t>Error! Reference source not found.</w:t>
      </w:r>
      <w:r w:rsidRPr="00F458A0">
        <w:fldChar w:fldCharType="end"/>
      </w:r>
      <w:r w:rsidRPr="00F458A0">
        <w:t>) are those responses that do not have enough information for eIV to safely determine if the policy is active or not active.</w:t>
      </w:r>
    </w:p>
    <w:p w14:paraId="7E118E4B" w14:textId="1A1820B8" w:rsidR="00A17716" w:rsidRPr="00A236D6" w:rsidRDefault="00A17716" w:rsidP="00A17716">
      <w:pPr>
        <w:pStyle w:val="Caption"/>
        <w:rPr>
          <w:rFonts w:ascii="Arial" w:hAnsi="Arial" w:cs="Arial"/>
        </w:rPr>
      </w:pPr>
      <w:bookmarkStart w:id="234" w:name="_Toc514659911"/>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27</w:t>
      </w:r>
      <w:r w:rsidRPr="00A236D6">
        <w:rPr>
          <w:rFonts w:ascii="Arial" w:hAnsi="Arial" w:cs="Arial"/>
          <w:noProof/>
        </w:rPr>
        <w:fldChar w:fldCharType="end"/>
      </w:r>
      <w:r w:rsidRPr="00A236D6">
        <w:rPr>
          <w:rFonts w:ascii="Arial" w:hAnsi="Arial" w:cs="Arial"/>
        </w:rPr>
        <w:t>: Ambiguous Payer Report</w:t>
      </w:r>
      <w:bookmarkEnd w:id="234"/>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2"/>
        <w:gridCol w:w="3456"/>
        <w:gridCol w:w="1746"/>
        <w:gridCol w:w="1350"/>
      </w:tblGrid>
      <w:tr w:rsidR="00A17716" w:rsidRPr="00F458A0" w14:paraId="07EAB4E5"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28CC9F0"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2BA4DF"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B60F10F"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10C822C" w14:textId="77777777" w:rsidR="00A17716" w:rsidRPr="00F458A0" w:rsidRDefault="00A17716" w:rsidP="00A17716">
            <w:pPr>
              <w:pStyle w:val="TableHeading"/>
            </w:pPr>
            <w:r w:rsidRPr="00F458A0">
              <w:t>Read/Write</w:t>
            </w:r>
          </w:p>
        </w:tc>
      </w:tr>
      <w:tr w:rsidR="00A17716" w:rsidRPr="00F458A0" w14:paraId="1C8B9B0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2A5FAD"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A54950" w14:textId="77777777" w:rsidR="00A17716" w:rsidRPr="00F458A0" w:rsidRDefault="00A17716" w:rsidP="00A17716">
            <w:pPr>
              <w:pStyle w:val="TableText"/>
            </w:pPr>
            <w:r w:rsidRPr="00F458A0">
              <w:t>Start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FA574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F2469B" w14:textId="77777777" w:rsidR="00A17716" w:rsidRPr="00F458A0" w:rsidRDefault="00A17716" w:rsidP="00A17716">
            <w:pPr>
              <w:pStyle w:val="TableText"/>
            </w:pPr>
            <w:r w:rsidRPr="00F458A0">
              <w:t>R</w:t>
            </w:r>
          </w:p>
        </w:tc>
      </w:tr>
      <w:tr w:rsidR="00A17716" w:rsidRPr="00F458A0" w14:paraId="3E8A1F2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7128B"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F1E6A" w14:textId="77777777" w:rsidR="00A17716" w:rsidRPr="00F458A0" w:rsidRDefault="00A17716" w:rsidP="00A17716">
            <w:pPr>
              <w:pStyle w:val="TableText"/>
            </w:pPr>
            <w:r w:rsidRPr="00F458A0">
              <w:t>End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E79A9"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EE283B" w14:textId="77777777" w:rsidR="00A17716" w:rsidRPr="00F458A0" w:rsidRDefault="00A17716" w:rsidP="00A17716">
            <w:pPr>
              <w:pStyle w:val="TableText"/>
            </w:pPr>
            <w:r w:rsidRPr="00F458A0">
              <w:t>R</w:t>
            </w:r>
          </w:p>
        </w:tc>
      </w:tr>
      <w:tr w:rsidR="00A17716" w:rsidRPr="00F458A0" w14:paraId="458D2C7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D8D13C"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DFD6FE" w14:textId="77777777" w:rsidR="00A17716" w:rsidRPr="00F458A0" w:rsidRDefault="00A17716" w:rsidP="00A17716">
            <w:pPr>
              <w:pStyle w:val="TableText"/>
            </w:pPr>
            <w:r w:rsidRPr="00F458A0">
              <w:t>Payer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47B335"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B29F12" w14:textId="77777777" w:rsidR="00A17716" w:rsidRPr="00F458A0" w:rsidRDefault="00A17716" w:rsidP="00A17716">
            <w:pPr>
              <w:pStyle w:val="TableText"/>
            </w:pPr>
            <w:r w:rsidRPr="00F458A0">
              <w:t>R</w:t>
            </w:r>
          </w:p>
        </w:tc>
      </w:tr>
      <w:tr w:rsidR="00A17716" w:rsidRPr="00F458A0" w14:paraId="5241E36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EF8A2D"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94BBFD"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FC920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7A19EF" w14:textId="77777777" w:rsidR="00A17716" w:rsidRPr="00F458A0" w:rsidRDefault="00A17716" w:rsidP="00A17716">
            <w:pPr>
              <w:pStyle w:val="TableText"/>
            </w:pPr>
            <w:r w:rsidRPr="00F458A0">
              <w:t>R</w:t>
            </w:r>
          </w:p>
        </w:tc>
      </w:tr>
      <w:tr w:rsidR="00A17716" w:rsidRPr="00F458A0" w14:paraId="2311E7C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BDD0BE" w14:textId="77777777" w:rsidR="00A17716" w:rsidRPr="00F458A0" w:rsidRDefault="00A17716" w:rsidP="00A17716">
            <w:pPr>
              <w:pStyle w:val="TableText"/>
            </w:pPr>
            <w:r w:rsidRPr="00F458A0">
              <w:lastRenderedPageBreak/>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DD932" w14:textId="77777777" w:rsidR="00A17716" w:rsidRPr="00F458A0" w:rsidRDefault="00A17716" w:rsidP="00A17716">
            <w:pPr>
              <w:pStyle w:val="TableText"/>
            </w:pPr>
            <w:r w:rsidRPr="00F458A0">
              <w:t>Select the type of responses to display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823AA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10797F" w14:textId="77777777" w:rsidR="00A17716" w:rsidRPr="00F458A0" w:rsidRDefault="00A17716" w:rsidP="00A17716">
            <w:pPr>
              <w:pStyle w:val="TableText"/>
            </w:pPr>
            <w:r w:rsidRPr="00F458A0">
              <w:t>R</w:t>
            </w:r>
          </w:p>
        </w:tc>
      </w:tr>
      <w:tr w:rsidR="00A17716" w:rsidRPr="00F458A0" w14:paraId="61DDE9B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F4E987"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AF90AC" w14:textId="77777777" w:rsidR="00A17716" w:rsidRPr="00F458A0" w:rsidRDefault="00A17716" w:rsidP="00A17716">
            <w:pPr>
              <w:pStyle w:val="TableText"/>
            </w:pPr>
            <w:r w:rsidRPr="00F458A0">
              <w:t>Select the primary sort 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4DEBE7"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5FE4EC" w14:textId="77777777" w:rsidR="00A17716" w:rsidRPr="00F458A0" w:rsidRDefault="00A17716" w:rsidP="00A17716">
            <w:pPr>
              <w:pStyle w:val="TableText"/>
            </w:pPr>
            <w:r w:rsidRPr="00F458A0">
              <w:t>R</w:t>
            </w:r>
          </w:p>
        </w:tc>
      </w:tr>
      <w:tr w:rsidR="00A17716" w:rsidRPr="00F458A0" w14:paraId="64C87E6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B9288"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1133B6" w14:textId="77777777" w:rsidR="00A17716" w:rsidRPr="00F458A0" w:rsidRDefault="00A17716" w:rsidP="00A17716">
            <w:pPr>
              <w:pStyle w:val="TableText"/>
            </w:pPr>
            <w:r w:rsidRPr="00F458A0">
              <w:t>DEVICE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F9B1D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27A3ED" w14:textId="77777777" w:rsidR="00A17716" w:rsidRPr="00F458A0" w:rsidRDefault="00A17716" w:rsidP="00A17716">
            <w:pPr>
              <w:pStyle w:val="TableText"/>
            </w:pPr>
            <w:r w:rsidRPr="00F458A0">
              <w:t>R</w:t>
            </w:r>
          </w:p>
        </w:tc>
      </w:tr>
      <w:tr w:rsidR="00A17716" w:rsidRPr="00F458A0" w14:paraId="03516C5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A553C8"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8C2C39" w14:textId="77777777" w:rsidR="00A17716" w:rsidRPr="00F458A0" w:rsidRDefault="00A17716" w:rsidP="00A17716">
            <w:pPr>
              <w:pStyle w:val="TableText"/>
            </w:pPr>
            <w:r w:rsidRPr="00F458A0">
              <w:t>Payer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95742"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E53C91" w14:textId="77777777" w:rsidR="00A17716" w:rsidRPr="00F458A0" w:rsidRDefault="00A17716" w:rsidP="00A17716">
            <w:pPr>
              <w:pStyle w:val="TableText"/>
            </w:pPr>
            <w:r w:rsidRPr="00F458A0">
              <w:t>R</w:t>
            </w:r>
          </w:p>
        </w:tc>
      </w:tr>
      <w:tr w:rsidR="00A17716" w:rsidRPr="00F458A0" w14:paraId="3DD986D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B6A531"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C233E"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10D538"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D09B0F" w14:textId="77777777" w:rsidR="00A17716" w:rsidRPr="00F458A0" w:rsidRDefault="00A17716" w:rsidP="00A17716">
            <w:pPr>
              <w:pStyle w:val="TableText"/>
            </w:pPr>
            <w:r w:rsidRPr="00F458A0">
              <w:t>R</w:t>
            </w:r>
          </w:p>
        </w:tc>
      </w:tr>
      <w:tr w:rsidR="00A17716" w:rsidRPr="00F458A0" w14:paraId="577E7B5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177BCA"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4D45D" w14:textId="77777777" w:rsidR="00A17716" w:rsidRPr="00F458A0" w:rsidRDefault="00A17716" w:rsidP="00A17716">
            <w:pPr>
              <w:pStyle w:val="TableText"/>
            </w:pPr>
            <w:r w:rsidRPr="00F458A0">
              <w:t>SSN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3E7C7"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5F77A9" w14:textId="77777777" w:rsidR="00A17716" w:rsidRPr="00F458A0" w:rsidRDefault="00A17716" w:rsidP="00A17716">
            <w:pPr>
              <w:pStyle w:val="TableText"/>
            </w:pPr>
            <w:r w:rsidRPr="00F458A0">
              <w:t>R</w:t>
            </w:r>
          </w:p>
        </w:tc>
      </w:tr>
      <w:tr w:rsidR="00A17716" w:rsidRPr="00F458A0" w14:paraId="649329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4E967E"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F02A1B" w14:textId="77777777" w:rsidR="00A17716" w:rsidRPr="00F458A0" w:rsidRDefault="00A17716" w:rsidP="00A17716">
            <w:pPr>
              <w:pStyle w:val="TableText"/>
            </w:pPr>
            <w:r w:rsidRPr="00F458A0">
              <w:t>DOB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8C087A"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2E12C7" w14:textId="77777777" w:rsidR="00A17716" w:rsidRPr="00F458A0" w:rsidRDefault="00A17716" w:rsidP="00A17716">
            <w:pPr>
              <w:pStyle w:val="TableText"/>
            </w:pPr>
            <w:r w:rsidRPr="00F458A0">
              <w:t>R</w:t>
            </w:r>
          </w:p>
        </w:tc>
      </w:tr>
      <w:tr w:rsidR="00A17716" w:rsidRPr="00F458A0" w14:paraId="7E7911E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35D7D" w14:textId="77777777" w:rsidR="00A17716" w:rsidRPr="00F458A0" w:rsidRDefault="00A17716" w:rsidP="00A17716">
            <w:pPr>
              <w:pStyle w:val="TableText"/>
              <w:rPr>
                <w:rFonts w:eastAsiaTheme="minorEastAsia"/>
              </w:rPr>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167DB9" w14:textId="77777777" w:rsidR="00A17716" w:rsidRPr="00F458A0" w:rsidRDefault="00A17716" w:rsidP="00A17716">
            <w:pPr>
              <w:pStyle w:val="TableText"/>
            </w:pPr>
            <w:r w:rsidRPr="00F458A0">
              <w:t>Subscriber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1D8AE"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26713" w14:textId="77777777" w:rsidR="00A17716" w:rsidRPr="00F458A0" w:rsidRDefault="00A17716" w:rsidP="00A17716">
            <w:pPr>
              <w:pStyle w:val="TableText"/>
            </w:pPr>
            <w:r w:rsidRPr="00F458A0">
              <w:t>R</w:t>
            </w:r>
          </w:p>
        </w:tc>
      </w:tr>
      <w:tr w:rsidR="00A17716" w:rsidRPr="00F458A0" w14:paraId="2B5ABAB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0A822"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2ED254" w14:textId="77777777" w:rsidR="00A17716" w:rsidRPr="00F458A0" w:rsidRDefault="00A17716" w:rsidP="00A17716">
            <w:pPr>
              <w:pStyle w:val="TableText"/>
            </w:pPr>
            <w:r w:rsidRPr="00F458A0">
              <w:t>Subscriber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47C046"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A81C83" w14:textId="77777777" w:rsidR="00A17716" w:rsidRPr="00F458A0" w:rsidRDefault="00A17716" w:rsidP="00A17716">
            <w:pPr>
              <w:pStyle w:val="TableText"/>
            </w:pPr>
            <w:r w:rsidRPr="00F458A0">
              <w:t>R</w:t>
            </w:r>
          </w:p>
        </w:tc>
      </w:tr>
      <w:tr w:rsidR="00A17716" w:rsidRPr="00F458A0" w14:paraId="7CAAE8C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B8B765"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608625" w14:textId="77777777" w:rsidR="00A17716" w:rsidRPr="00F458A0" w:rsidRDefault="00A17716" w:rsidP="00A17716">
            <w:pPr>
              <w:pStyle w:val="TableText"/>
            </w:pPr>
            <w:r w:rsidRPr="00F458A0">
              <w:t>Subscriber DOB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06F4DB"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EC7756" w14:textId="77777777" w:rsidR="00A17716" w:rsidRPr="00F458A0" w:rsidRDefault="00A17716" w:rsidP="00A17716">
            <w:pPr>
              <w:pStyle w:val="TableText"/>
            </w:pPr>
            <w:r w:rsidRPr="00F458A0">
              <w:t>R</w:t>
            </w:r>
          </w:p>
        </w:tc>
      </w:tr>
      <w:tr w:rsidR="00A17716" w:rsidRPr="00F458A0" w14:paraId="1E345BF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B1A9AF"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C774D2" w14:textId="77777777" w:rsidR="00A17716" w:rsidRPr="00F458A0" w:rsidRDefault="00A17716" w:rsidP="00A17716">
            <w:pPr>
              <w:pStyle w:val="TableText"/>
            </w:pPr>
            <w:r w:rsidRPr="00F458A0">
              <w:t>Subscriber SSN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D95264"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3A7F59" w14:textId="77777777" w:rsidR="00A17716" w:rsidRPr="00F458A0" w:rsidRDefault="00A17716" w:rsidP="00A17716">
            <w:pPr>
              <w:pStyle w:val="TableText"/>
            </w:pPr>
            <w:r w:rsidRPr="00F458A0">
              <w:t>R</w:t>
            </w:r>
          </w:p>
        </w:tc>
      </w:tr>
      <w:tr w:rsidR="00A17716" w:rsidRPr="00F458A0" w14:paraId="0B88B8B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B7E186"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3BBA0" w14:textId="77777777" w:rsidR="00A17716" w:rsidRPr="00F458A0" w:rsidRDefault="00A17716" w:rsidP="00A17716">
            <w:pPr>
              <w:pStyle w:val="TableText"/>
            </w:pPr>
            <w:r w:rsidRPr="00F458A0">
              <w:t>Group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51E32E"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8557DD" w14:textId="77777777" w:rsidR="00A17716" w:rsidRPr="00F458A0" w:rsidRDefault="00A17716" w:rsidP="00A17716">
            <w:pPr>
              <w:pStyle w:val="TableText"/>
            </w:pPr>
            <w:r w:rsidRPr="00F458A0">
              <w:t>R</w:t>
            </w:r>
          </w:p>
        </w:tc>
      </w:tr>
      <w:tr w:rsidR="00A17716" w:rsidRPr="00F458A0" w14:paraId="75BFB4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40374"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A535FB" w14:textId="77777777" w:rsidR="00A17716" w:rsidRPr="00F458A0" w:rsidRDefault="00A17716" w:rsidP="00A17716">
            <w:pPr>
              <w:pStyle w:val="TableText"/>
            </w:pPr>
            <w:r w:rsidRPr="00F458A0">
              <w:t>Group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4CAE7"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B8EF42" w14:textId="77777777" w:rsidR="00A17716" w:rsidRPr="00F458A0" w:rsidRDefault="00A17716" w:rsidP="00A17716">
            <w:pPr>
              <w:pStyle w:val="TableText"/>
            </w:pPr>
            <w:r w:rsidRPr="00F458A0">
              <w:t>R</w:t>
            </w:r>
          </w:p>
        </w:tc>
      </w:tr>
      <w:tr w:rsidR="00A17716" w:rsidRPr="00F458A0" w14:paraId="139505F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7036A1"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CAA50" w14:textId="77777777" w:rsidR="00A17716" w:rsidRPr="00F458A0" w:rsidRDefault="00A17716" w:rsidP="00A17716">
            <w:pPr>
              <w:pStyle w:val="TableText"/>
            </w:pPr>
            <w:r w:rsidRPr="00F458A0">
              <w:t>Whose 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4E8125"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BD7097" w14:textId="77777777" w:rsidR="00A17716" w:rsidRPr="00F458A0" w:rsidRDefault="00A17716" w:rsidP="00A17716">
            <w:pPr>
              <w:pStyle w:val="TableText"/>
            </w:pPr>
            <w:r w:rsidRPr="00F458A0">
              <w:t>R</w:t>
            </w:r>
          </w:p>
        </w:tc>
      </w:tr>
      <w:tr w:rsidR="00A17716" w:rsidRPr="00F458A0" w14:paraId="2D0F23B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133FB4"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7FCE36" w14:textId="77777777" w:rsidR="00A17716" w:rsidRPr="00F458A0" w:rsidRDefault="00A17716" w:rsidP="00A17716">
            <w:pPr>
              <w:pStyle w:val="TableText"/>
            </w:pPr>
            <w:r w:rsidRPr="00F458A0">
              <w:t>Member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169DB8"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AD8D36" w14:textId="77777777" w:rsidR="00A17716" w:rsidRPr="00F458A0" w:rsidRDefault="00A17716" w:rsidP="00A17716">
            <w:pPr>
              <w:pStyle w:val="TableText"/>
            </w:pPr>
            <w:r w:rsidRPr="00F458A0">
              <w:t>R</w:t>
            </w:r>
          </w:p>
        </w:tc>
      </w:tr>
      <w:tr w:rsidR="00A17716" w:rsidRPr="00F458A0" w14:paraId="5426A9B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D9E7D1"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F0994" w14:textId="77777777" w:rsidR="00A17716" w:rsidRPr="00F458A0" w:rsidRDefault="00A17716" w:rsidP="00A17716">
            <w:pPr>
              <w:pStyle w:val="TableText"/>
            </w:pPr>
            <w:r w:rsidRPr="00F458A0">
              <w:t>COB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3F45A2"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5F5402" w14:textId="77777777" w:rsidR="00A17716" w:rsidRPr="00F458A0" w:rsidRDefault="00A17716" w:rsidP="00A17716">
            <w:pPr>
              <w:pStyle w:val="TableText"/>
            </w:pPr>
            <w:r w:rsidRPr="00F458A0">
              <w:t>R</w:t>
            </w:r>
          </w:p>
        </w:tc>
      </w:tr>
      <w:tr w:rsidR="00A17716" w:rsidRPr="00F458A0" w14:paraId="4D93794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AAFC5"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5F8EC" w14:textId="77777777" w:rsidR="00A17716" w:rsidRPr="00F458A0" w:rsidRDefault="00A17716" w:rsidP="00A17716">
            <w:pPr>
              <w:pStyle w:val="TableText"/>
            </w:pPr>
            <w:r w:rsidRPr="00F458A0">
              <w:t>SSN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6B6633"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3CA504" w14:textId="77777777" w:rsidR="00A17716" w:rsidRPr="00F458A0" w:rsidRDefault="00A17716" w:rsidP="00A17716">
            <w:pPr>
              <w:pStyle w:val="TableText"/>
            </w:pPr>
            <w:r w:rsidRPr="00F458A0">
              <w:t>R</w:t>
            </w:r>
          </w:p>
        </w:tc>
      </w:tr>
      <w:tr w:rsidR="00A17716" w:rsidRPr="00F458A0" w14:paraId="524A103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03EB5" w14:textId="77777777" w:rsidR="00A17716" w:rsidRPr="00F458A0" w:rsidRDefault="00A17716" w:rsidP="00A17716">
            <w:pPr>
              <w:pStyle w:val="TableText"/>
            </w:pPr>
            <w:r w:rsidRPr="00F458A0">
              <w:lastRenderedPageBreak/>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27C25" w14:textId="77777777" w:rsidR="00A17716" w:rsidRPr="00F458A0" w:rsidRDefault="00A17716" w:rsidP="00A17716">
            <w:pPr>
              <w:pStyle w:val="TableText"/>
            </w:pPr>
            <w:r w:rsidRPr="00F458A0">
              <w:t>Subscriber Sex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B181D7"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CEEC3F" w14:textId="77777777" w:rsidR="00A17716" w:rsidRPr="00F458A0" w:rsidRDefault="00A17716" w:rsidP="00A17716">
            <w:pPr>
              <w:pStyle w:val="TableText"/>
            </w:pPr>
            <w:r w:rsidRPr="00F458A0">
              <w:t>R</w:t>
            </w:r>
          </w:p>
        </w:tc>
      </w:tr>
      <w:tr w:rsidR="00A17716" w:rsidRPr="00F458A0" w14:paraId="1FFED83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DEED0"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FAF06" w14:textId="77777777" w:rsidR="00A17716" w:rsidRPr="00F458A0" w:rsidRDefault="00A17716" w:rsidP="00A17716">
            <w:pPr>
              <w:pStyle w:val="TableText"/>
            </w:pPr>
            <w:r w:rsidRPr="00F458A0">
              <w:t>Service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0A76FC"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37A7E" w14:textId="77777777" w:rsidR="00A17716" w:rsidRPr="00F458A0" w:rsidRDefault="00A17716" w:rsidP="00A17716">
            <w:pPr>
              <w:pStyle w:val="TableText"/>
            </w:pPr>
            <w:r w:rsidRPr="00F458A0">
              <w:t>R</w:t>
            </w:r>
          </w:p>
        </w:tc>
      </w:tr>
      <w:tr w:rsidR="00A17716" w:rsidRPr="00F458A0" w14:paraId="4360830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88DEB"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293A19" w14:textId="77777777" w:rsidR="00A17716" w:rsidRPr="00F458A0" w:rsidRDefault="00A17716" w:rsidP="00A17716">
            <w:pPr>
              <w:pStyle w:val="TableText"/>
            </w:pPr>
            <w:r w:rsidRPr="00F458A0">
              <w:t>Date of Death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A6C719"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30C0C8" w14:textId="77777777" w:rsidR="00A17716" w:rsidRPr="00F458A0" w:rsidRDefault="00A17716" w:rsidP="00A17716">
            <w:pPr>
              <w:pStyle w:val="TableText"/>
            </w:pPr>
            <w:r w:rsidRPr="00F458A0">
              <w:t>R</w:t>
            </w:r>
          </w:p>
        </w:tc>
      </w:tr>
      <w:tr w:rsidR="00A17716" w:rsidRPr="00F458A0" w14:paraId="386101D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90BE73"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7201D" w14:textId="77777777" w:rsidR="00A17716" w:rsidRPr="00F458A0" w:rsidRDefault="00A17716" w:rsidP="00A17716">
            <w:pPr>
              <w:pStyle w:val="TableText"/>
            </w:pPr>
            <w:r w:rsidRPr="00F458A0">
              <w:t>Effective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7C650"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0FB35F" w14:textId="77777777" w:rsidR="00A17716" w:rsidRPr="00F458A0" w:rsidRDefault="00A17716" w:rsidP="00A17716">
            <w:pPr>
              <w:pStyle w:val="TableText"/>
            </w:pPr>
            <w:r w:rsidRPr="00F458A0">
              <w:t>R</w:t>
            </w:r>
          </w:p>
        </w:tc>
      </w:tr>
      <w:tr w:rsidR="00A17716" w:rsidRPr="00F458A0" w14:paraId="3FF1229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90E6D4"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F43CAA" w14:textId="77777777" w:rsidR="00A17716" w:rsidRPr="00F458A0" w:rsidRDefault="00A17716" w:rsidP="00A17716">
            <w:pPr>
              <w:pStyle w:val="TableText"/>
            </w:pPr>
            <w:r w:rsidRPr="00F458A0">
              <w:t>Certification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82417"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D7A80" w14:textId="77777777" w:rsidR="00A17716" w:rsidRPr="00F458A0" w:rsidRDefault="00A17716" w:rsidP="00A17716">
            <w:pPr>
              <w:pStyle w:val="TableText"/>
            </w:pPr>
            <w:r w:rsidRPr="00F458A0">
              <w:t>R</w:t>
            </w:r>
          </w:p>
        </w:tc>
      </w:tr>
      <w:tr w:rsidR="00A17716" w:rsidRPr="00F458A0" w14:paraId="5798376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C8ED80"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4C0E88" w14:textId="77777777" w:rsidR="00A17716" w:rsidRPr="00F458A0" w:rsidRDefault="00A17716" w:rsidP="00A17716">
            <w:pPr>
              <w:pStyle w:val="TableText"/>
            </w:pPr>
            <w:r w:rsidRPr="00F458A0">
              <w:t>Expiration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D658BE"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722A1" w14:textId="77777777" w:rsidR="00A17716" w:rsidRPr="00F458A0" w:rsidRDefault="00A17716" w:rsidP="00A17716">
            <w:pPr>
              <w:pStyle w:val="TableText"/>
            </w:pPr>
            <w:r w:rsidRPr="00F458A0">
              <w:t>R</w:t>
            </w:r>
          </w:p>
        </w:tc>
      </w:tr>
      <w:tr w:rsidR="00A17716" w:rsidRPr="00F458A0" w14:paraId="4E36D4E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925E1C"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311D08" w14:textId="77777777" w:rsidR="00A17716" w:rsidRPr="00F458A0" w:rsidRDefault="00A17716" w:rsidP="00A17716">
            <w:pPr>
              <w:pStyle w:val="TableText"/>
            </w:pPr>
            <w:r w:rsidRPr="00F458A0">
              <w:t>Payer Updated Policy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3392F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9A36D9" w14:textId="77777777" w:rsidR="00A17716" w:rsidRPr="00F458A0" w:rsidRDefault="00A17716" w:rsidP="00A17716">
            <w:pPr>
              <w:pStyle w:val="TableText"/>
            </w:pPr>
            <w:r w:rsidRPr="00F458A0">
              <w:t>R</w:t>
            </w:r>
          </w:p>
        </w:tc>
      </w:tr>
      <w:tr w:rsidR="00A17716" w:rsidRPr="00F458A0" w14:paraId="64A048C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1C8D4"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D247FA" w14:textId="77777777" w:rsidR="00A17716" w:rsidRPr="00F458A0" w:rsidRDefault="00A17716" w:rsidP="00A17716">
            <w:pPr>
              <w:pStyle w:val="TableText"/>
              <w:rPr>
                <w:rFonts w:eastAsiaTheme="minorEastAsia"/>
              </w:rPr>
            </w:pPr>
            <w:r w:rsidRPr="00F458A0">
              <w:t>Response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202F4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C31242" w14:textId="77777777" w:rsidR="00A17716" w:rsidRPr="00F458A0" w:rsidRDefault="00A17716" w:rsidP="00A17716">
            <w:pPr>
              <w:pStyle w:val="TableText"/>
            </w:pPr>
            <w:r w:rsidRPr="00F458A0">
              <w:t>R</w:t>
            </w:r>
          </w:p>
        </w:tc>
      </w:tr>
      <w:tr w:rsidR="00A17716" w:rsidRPr="00F458A0" w14:paraId="254B06E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54CEA"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49D8C" w14:textId="77777777" w:rsidR="00A17716" w:rsidRPr="00F458A0" w:rsidRDefault="00A17716" w:rsidP="00A17716">
            <w:pPr>
              <w:pStyle w:val="TableText"/>
            </w:pPr>
            <w:r w:rsidRPr="00F458A0">
              <w:t>Trace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8CFD7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E4B6F1" w14:textId="77777777" w:rsidR="00A17716" w:rsidRPr="00F458A0" w:rsidRDefault="00A17716" w:rsidP="00A17716">
            <w:pPr>
              <w:pStyle w:val="TableText"/>
            </w:pPr>
            <w:r w:rsidRPr="00F458A0">
              <w:t>R</w:t>
            </w:r>
          </w:p>
        </w:tc>
      </w:tr>
    </w:tbl>
    <w:p w14:paraId="0E3E4F6C" w14:textId="77777777" w:rsidR="00A17716" w:rsidRPr="00F458A0" w:rsidRDefault="00A17716" w:rsidP="00A17716">
      <w:pPr>
        <w:pStyle w:val="StepIntro"/>
      </w:pPr>
      <w:r w:rsidRPr="00F458A0">
        <w:t>eIV Inactive Policy Report</w:t>
      </w:r>
    </w:p>
    <w:p w14:paraId="0779A320" w14:textId="25C12577" w:rsidR="00A17716" w:rsidRPr="00F458A0" w:rsidRDefault="00A17716" w:rsidP="00A17716">
      <w:pPr>
        <w:pStyle w:val="NormalWeb"/>
        <w:rPr>
          <w:rFonts w:eastAsiaTheme="minorEastAsia"/>
        </w:rPr>
      </w:pPr>
      <w:r w:rsidRPr="00F458A0">
        <w:t>This report (</w:t>
      </w:r>
      <w:r w:rsidRPr="00F458A0">
        <w:fldChar w:fldCharType="begin"/>
      </w:r>
      <w:r w:rsidRPr="00F458A0">
        <w:instrText xml:space="preserve"> REF _Ref474456335 \h </w:instrText>
      </w:r>
      <w:r>
        <w:instrText xml:space="preserve"> \* MERGEFORMAT </w:instrText>
      </w:r>
      <w:r w:rsidRPr="00F458A0">
        <w:fldChar w:fldCharType="separate"/>
      </w:r>
      <w:r w:rsidR="006B661F">
        <w:rPr>
          <w:b/>
          <w:bCs/>
        </w:rPr>
        <w:t>Error! Reference source not found.</w:t>
      </w:r>
      <w:r w:rsidRPr="00F458A0">
        <w:fldChar w:fldCharType="end"/>
      </w:r>
      <w:r w:rsidRPr="00F458A0">
        <w:t>) displays any inactive insurance policies that the eIV software identified while making 270 Health Care Eligibility Benefits Inquiries (</w:t>
      </w:r>
      <w:r w:rsidRPr="00F458A0">
        <w:fldChar w:fldCharType="begin"/>
      </w:r>
      <w:r w:rsidRPr="00F458A0">
        <w:instrText xml:space="preserve"> REF _Ref474456367 \h </w:instrText>
      </w:r>
      <w:r>
        <w:instrText xml:space="preserve"> \* MERGEFORMAT </w:instrText>
      </w:r>
      <w:r w:rsidRPr="00F458A0">
        <w:fldChar w:fldCharType="separate"/>
      </w:r>
      <w:r w:rsidR="006B661F">
        <w:rPr>
          <w:b/>
          <w:bCs/>
        </w:rPr>
        <w:t>Error! Reference source not found.</w:t>
      </w:r>
      <w:r w:rsidRPr="00F458A0">
        <w:fldChar w:fldCharType="end"/>
      </w:r>
      <w:r w:rsidRPr="00F458A0">
        <w:t>).</w:t>
      </w:r>
    </w:p>
    <w:p w14:paraId="6073C1A3" w14:textId="7DC6FE46" w:rsidR="00A17716" w:rsidRPr="00A236D6" w:rsidRDefault="00A17716" w:rsidP="00A17716">
      <w:pPr>
        <w:pStyle w:val="Caption"/>
        <w:rPr>
          <w:rFonts w:ascii="Arial" w:hAnsi="Arial" w:cs="Arial"/>
        </w:rPr>
      </w:pPr>
      <w:bookmarkStart w:id="235" w:name="_Toc514659912"/>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28</w:t>
      </w:r>
      <w:r w:rsidRPr="00A236D6">
        <w:rPr>
          <w:rFonts w:ascii="Arial" w:hAnsi="Arial" w:cs="Arial"/>
          <w:noProof/>
        </w:rPr>
        <w:fldChar w:fldCharType="end"/>
      </w:r>
      <w:r w:rsidRPr="00A236D6">
        <w:rPr>
          <w:rFonts w:ascii="Arial" w:hAnsi="Arial" w:cs="Arial"/>
        </w:rPr>
        <w:t>: Inactive Insurance Policy Report</w:t>
      </w:r>
      <w:bookmarkEnd w:id="235"/>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45"/>
        <w:gridCol w:w="3939"/>
        <w:gridCol w:w="1710"/>
        <w:gridCol w:w="1350"/>
      </w:tblGrid>
      <w:tr w:rsidR="00A17716" w:rsidRPr="00F458A0" w14:paraId="0F66E2AC"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3D88133"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E16C73"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A0A5955"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A11FEC0" w14:textId="77777777" w:rsidR="00A17716" w:rsidRPr="00F458A0" w:rsidRDefault="00A17716" w:rsidP="00A17716">
            <w:pPr>
              <w:pStyle w:val="TableHeading"/>
            </w:pPr>
            <w:r w:rsidRPr="00F458A0">
              <w:t>Read/Write</w:t>
            </w:r>
          </w:p>
        </w:tc>
      </w:tr>
      <w:tr w:rsidR="00A17716" w:rsidRPr="00F458A0" w14:paraId="68D4083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128891" w14:textId="77777777" w:rsidR="00A17716" w:rsidRPr="00F458A0" w:rsidRDefault="00A17716" w:rsidP="00A17716">
            <w:pPr>
              <w:pStyle w:val="TableText"/>
              <w:rPr>
                <w:rFonts w:eastAsiaTheme="minorEastAsia"/>
              </w:rPr>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0E29B2" w14:textId="77777777" w:rsidR="00A17716" w:rsidRPr="00F458A0" w:rsidRDefault="00A17716" w:rsidP="00A17716">
            <w:pPr>
              <w:pStyle w:val="TableText"/>
            </w:pPr>
            <w:r w:rsidRPr="00F458A0">
              <w:t>Start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277C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9A7053" w14:textId="77777777" w:rsidR="00A17716" w:rsidRPr="00F458A0" w:rsidRDefault="00A17716" w:rsidP="00A17716">
            <w:pPr>
              <w:pStyle w:val="TableText"/>
            </w:pPr>
            <w:r w:rsidRPr="00F458A0">
              <w:t>R</w:t>
            </w:r>
          </w:p>
        </w:tc>
      </w:tr>
      <w:tr w:rsidR="00A17716" w:rsidRPr="00F458A0" w14:paraId="39C0551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4C7E60"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8F287" w14:textId="77777777" w:rsidR="00A17716" w:rsidRPr="00F458A0" w:rsidRDefault="00A17716" w:rsidP="00A17716">
            <w:pPr>
              <w:pStyle w:val="TableText"/>
            </w:pPr>
            <w:r w:rsidRPr="00F458A0">
              <w:t>End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9D141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187152" w14:textId="77777777" w:rsidR="00A17716" w:rsidRPr="00F458A0" w:rsidRDefault="00A17716" w:rsidP="00A17716">
            <w:pPr>
              <w:pStyle w:val="TableText"/>
            </w:pPr>
            <w:r w:rsidRPr="00F458A0">
              <w:t>R</w:t>
            </w:r>
          </w:p>
        </w:tc>
      </w:tr>
      <w:tr w:rsidR="00A17716" w:rsidRPr="00F458A0" w14:paraId="2E382C3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8E4355"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B9C8C7" w14:textId="77777777" w:rsidR="00A17716" w:rsidRPr="00F458A0" w:rsidRDefault="00A17716" w:rsidP="00A17716">
            <w:pPr>
              <w:pStyle w:val="TableText"/>
            </w:pPr>
            <w:r w:rsidRPr="00F458A0">
              <w:t>Payer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585D46"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FF1E3F" w14:textId="77777777" w:rsidR="00A17716" w:rsidRPr="00F458A0" w:rsidRDefault="00A17716" w:rsidP="00A17716">
            <w:pPr>
              <w:pStyle w:val="TableText"/>
            </w:pPr>
            <w:r w:rsidRPr="00F458A0">
              <w:t>R</w:t>
            </w:r>
          </w:p>
        </w:tc>
      </w:tr>
      <w:tr w:rsidR="00A17716" w:rsidRPr="00F458A0" w14:paraId="4B9DFAD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5A901" w14:textId="77777777" w:rsidR="00A17716" w:rsidRPr="00F458A0" w:rsidRDefault="00A17716" w:rsidP="00A17716">
            <w:pPr>
              <w:pStyle w:val="TableText"/>
            </w:pPr>
            <w:r w:rsidRPr="00F458A0">
              <w:lastRenderedPageBreak/>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314F79"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C2B311"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5C7269" w14:textId="77777777" w:rsidR="00A17716" w:rsidRPr="00F458A0" w:rsidRDefault="00A17716" w:rsidP="00A17716">
            <w:pPr>
              <w:pStyle w:val="TableText"/>
            </w:pPr>
            <w:r w:rsidRPr="00F458A0">
              <w:t>R</w:t>
            </w:r>
          </w:p>
        </w:tc>
      </w:tr>
      <w:tr w:rsidR="00A17716" w:rsidRPr="00F458A0" w14:paraId="5C56F8C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ABE125"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E90B48" w14:textId="77777777" w:rsidR="00A17716" w:rsidRPr="00F458A0" w:rsidRDefault="00A17716" w:rsidP="00A17716">
            <w:pPr>
              <w:pStyle w:val="TableText"/>
            </w:pPr>
            <w:r w:rsidRPr="00F458A0">
              <w:t>Select the type of responses to display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27D8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6A2F9" w14:textId="77777777" w:rsidR="00A17716" w:rsidRPr="00F458A0" w:rsidRDefault="00A17716" w:rsidP="00A17716">
            <w:pPr>
              <w:pStyle w:val="TableText"/>
            </w:pPr>
            <w:r w:rsidRPr="00F458A0">
              <w:t>R</w:t>
            </w:r>
          </w:p>
        </w:tc>
      </w:tr>
      <w:tr w:rsidR="00A17716" w:rsidRPr="00F458A0" w14:paraId="6B3C3F8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1FD33"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AB5562" w14:textId="77777777" w:rsidR="00A17716" w:rsidRPr="00F458A0" w:rsidRDefault="00A17716" w:rsidP="00A17716">
            <w:pPr>
              <w:pStyle w:val="TableText"/>
            </w:pPr>
            <w:r w:rsidRPr="00F458A0">
              <w:t>Earliest Policy Expiration Date to Select From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771DC"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D7D611" w14:textId="77777777" w:rsidR="00A17716" w:rsidRPr="00F458A0" w:rsidRDefault="00A17716" w:rsidP="00A17716">
            <w:pPr>
              <w:pStyle w:val="TableText"/>
            </w:pPr>
            <w:r w:rsidRPr="00F458A0">
              <w:t>R</w:t>
            </w:r>
          </w:p>
        </w:tc>
      </w:tr>
      <w:tr w:rsidR="00A17716" w:rsidRPr="00F458A0" w14:paraId="1CD523A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5D6FAB"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9195F6" w14:textId="77777777" w:rsidR="00A17716" w:rsidRPr="00F458A0" w:rsidRDefault="00A17716" w:rsidP="00A17716">
            <w:pPr>
              <w:pStyle w:val="TableText"/>
            </w:pPr>
            <w:r w:rsidRPr="00F458A0">
              <w:t>Select the primary sort 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32E9F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687D1" w14:textId="77777777" w:rsidR="00A17716" w:rsidRPr="00F458A0" w:rsidRDefault="00A17716" w:rsidP="00A17716">
            <w:pPr>
              <w:pStyle w:val="TableText"/>
            </w:pPr>
            <w:r w:rsidRPr="00F458A0">
              <w:t>R</w:t>
            </w:r>
          </w:p>
        </w:tc>
      </w:tr>
      <w:tr w:rsidR="00A17716" w:rsidRPr="00F458A0" w14:paraId="0252F35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C5CFDB"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C3C6A5" w14:textId="77777777" w:rsidR="00A17716" w:rsidRPr="00F458A0" w:rsidRDefault="00A17716" w:rsidP="00A17716">
            <w:pPr>
              <w:pStyle w:val="TableText"/>
            </w:pPr>
            <w:r w:rsidRPr="00F458A0">
              <w:t>DEVICE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889B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B8599E" w14:textId="77777777" w:rsidR="00A17716" w:rsidRPr="00F458A0" w:rsidRDefault="00A17716" w:rsidP="00A17716">
            <w:pPr>
              <w:pStyle w:val="TableText"/>
            </w:pPr>
            <w:r w:rsidRPr="00F458A0">
              <w:t>R</w:t>
            </w:r>
          </w:p>
        </w:tc>
      </w:tr>
      <w:tr w:rsidR="00A17716" w:rsidRPr="00F458A0" w14:paraId="6C5EF87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4D3A13"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9C7F8" w14:textId="77777777" w:rsidR="00A17716" w:rsidRPr="00F458A0" w:rsidRDefault="00A17716" w:rsidP="00A17716">
            <w:pPr>
              <w:pStyle w:val="TableText"/>
            </w:pPr>
            <w:r w:rsidRPr="00F458A0">
              <w:t>Payer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93023"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F88DA6" w14:textId="77777777" w:rsidR="00A17716" w:rsidRPr="00F458A0" w:rsidRDefault="00A17716" w:rsidP="00A17716">
            <w:pPr>
              <w:pStyle w:val="TableText"/>
            </w:pPr>
            <w:r w:rsidRPr="00F458A0">
              <w:t>R</w:t>
            </w:r>
          </w:p>
        </w:tc>
      </w:tr>
      <w:tr w:rsidR="00A17716" w:rsidRPr="00F458A0" w14:paraId="2BA118D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EBAEF"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06243D"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A90197"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AED800" w14:textId="77777777" w:rsidR="00A17716" w:rsidRPr="00F458A0" w:rsidRDefault="00A17716" w:rsidP="00A17716">
            <w:pPr>
              <w:pStyle w:val="TableText"/>
            </w:pPr>
            <w:r w:rsidRPr="00F458A0">
              <w:t>R</w:t>
            </w:r>
          </w:p>
        </w:tc>
      </w:tr>
      <w:tr w:rsidR="00A17716" w:rsidRPr="00F458A0" w14:paraId="2D77E79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1F932"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01D9E5" w14:textId="77777777" w:rsidR="00A17716" w:rsidRPr="00F458A0" w:rsidRDefault="00A17716" w:rsidP="00A17716">
            <w:pPr>
              <w:pStyle w:val="TableText"/>
            </w:pPr>
            <w:r w:rsidRPr="00F458A0">
              <w:t>Patient SSN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10DACA"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A664D9" w14:textId="77777777" w:rsidR="00A17716" w:rsidRPr="00F458A0" w:rsidRDefault="00A17716" w:rsidP="00A17716">
            <w:pPr>
              <w:pStyle w:val="TableText"/>
            </w:pPr>
            <w:r w:rsidRPr="00F458A0">
              <w:t>R</w:t>
            </w:r>
          </w:p>
        </w:tc>
      </w:tr>
      <w:tr w:rsidR="00A17716" w:rsidRPr="00F458A0" w14:paraId="29F0098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FBA6ED" w14:textId="77777777" w:rsidR="00A17716" w:rsidRPr="00F458A0" w:rsidRDefault="00A17716" w:rsidP="00A17716">
            <w:pPr>
              <w:pStyle w:val="TableText"/>
              <w:rPr>
                <w:rFonts w:eastAsiaTheme="minorEastAsia"/>
              </w:rPr>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3FB89A" w14:textId="77777777" w:rsidR="00A17716" w:rsidRPr="00F458A0" w:rsidRDefault="00A17716" w:rsidP="00A17716">
            <w:pPr>
              <w:pStyle w:val="TableText"/>
            </w:pPr>
            <w:r w:rsidRPr="00F458A0">
              <w:t>Patient DOB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99B202"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4EA3D4" w14:textId="77777777" w:rsidR="00A17716" w:rsidRPr="00F458A0" w:rsidRDefault="00A17716" w:rsidP="00A17716">
            <w:pPr>
              <w:pStyle w:val="TableText"/>
            </w:pPr>
            <w:r w:rsidRPr="00F458A0">
              <w:t>R</w:t>
            </w:r>
          </w:p>
        </w:tc>
      </w:tr>
      <w:tr w:rsidR="00A17716" w:rsidRPr="00F458A0" w14:paraId="718CF19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AB6B11"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76D40" w14:textId="77777777" w:rsidR="00A17716" w:rsidRPr="00F458A0" w:rsidRDefault="00A17716" w:rsidP="00A17716">
            <w:pPr>
              <w:pStyle w:val="TableText"/>
            </w:pPr>
            <w:r w:rsidRPr="00F458A0">
              <w:t>Subscriber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716AD"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DDD04C" w14:textId="77777777" w:rsidR="00A17716" w:rsidRPr="00F458A0" w:rsidRDefault="00A17716" w:rsidP="00A17716">
            <w:pPr>
              <w:pStyle w:val="TableText"/>
            </w:pPr>
            <w:r w:rsidRPr="00F458A0">
              <w:t>R</w:t>
            </w:r>
          </w:p>
        </w:tc>
      </w:tr>
      <w:tr w:rsidR="00A17716" w:rsidRPr="00F458A0" w14:paraId="1537BD0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C0830"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73026A" w14:textId="77777777" w:rsidR="00A17716" w:rsidRPr="00F458A0" w:rsidRDefault="00A17716" w:rsidP="00A17716">
            <w:pPr>
              <w:pStyle w:val="TableText"/>
            </w:pPr>
            <w:r w:rsidRPr="00F458A0">
              <w:t>Subscriber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306257"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398889" w14:textId="77777777" w:rsidR="00A17716" w:rsidRPr="00F458A0" w:rsidRDefault="00A17716" w:rsidP="00A17716">
            <w:pPr>
              <w:pStyle w:val="TableText"/>
            </w:pPr>
            <w:r w:rsidRPr="00F458A0">
              <w:t>R</w:t>
            </w:r>
          </w:p>
        </w:tc>
      </w:tr>
      <w:tr w:rsidR="00A17716" w:rsidRPr="00F458A0" w14:paraId="1AFC422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5B4D13"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A886BA" w14:textId="77777777" w:rsidR="00A17716" w:rsidRPr="00F458A0" w:rsidRDefault="00A17716" w:rsidP="00A17716">
            <w:pPr>
              <w:pStyle w:val="TableText"/>
            </w:pPr>
            <w:r w:rsidRPr="00F458A0">
              <w:t>Subscriber DOB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456996"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F05511" w14:textId="77777777" w:rsidR="00A17716" w:rsidRPr="00F458A0" w:rsidRDefault="00A17716" w:rsidP="00A17716">
            <w:pPr>
              <w:pStyle w:val="TableText"/>
            </w:pPr>
            <w:r w:rsidRPr="00F458A0">
              <w:t>R</w:t>
            </w:r>
          </w:p>
        </w:tc>
      </w:tr>
      <w:tr w:rsidR="00A17716" w:rsidRPr="00F458A0" w14:paraId="03D1A6C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825E88"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71601F" w14:textId="77777777" w:rsidR="00A17716" w:rsidRPr="00F458A0" w:rsidRDefault="00A17716" w:rsidP="00A17716">
            <w:pPr>
              <w:pStyle w:val="TableText"/>
            </w:pPr>
            <w:r w:rsidRPr="00F458A0">
              <w:t>Subscriber SSN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81617F"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635FB" w14:textId="77777777" w:rsidR="00A17716" w:rsidRPr="00F458A0" w:rsidRDefault="00A17716" w:rsidP="00A17716">
            <w:pPr>
              <w:pStyle w:val="TableText"/>
            </w:pPr>
            <w:r w:rsidRPr="00F458A0">
              <w:t>R</w:t>
            </w:r>
          </w:p>
        </w:tc>
      </w:tr>
      <w:tr w:rsidR="00A17716" w:rsidRPr="00F458A0" w14:paraId="77DBA98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F86D99"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9154BD" w14:textId="77777777" w:rsidR="00A17716" w:rsidRPr="00F458A0" w:rsidRDefault="00A17716" w:rsidP="00A17716">
            <w:pPr>
              <w:pStyle w:val="TableText"/>
            </w:pPr>
            <w:r w:rsidRPr="00F458A0">
              <w:t>Subscriber Sex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C7515"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476BB" w14:textId="77777777" w:rsidR="00A17716" w:rsidRPr="00F458A0" w:rsidRDefault="00A17716" w:rsidP="00A17716">
            <w:pPr>
              <w:pStyle w:val="TableText"/>
            </w:pPr>
            <w:r w:rsidRPr="00F458A0">
              <w:t>R</w:t>
            </w:r>
          </w:p>
        </w:tc>
      </w:tr>
      <w:tr w:rsidR="00A17716" w:rsidRPr="00F458A0" w14:paraId="19E17C9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040985"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E0CDB" w14:textId="77777777" w:rsidR="00A17716" w:rsidRPr="00F458A0" w:rsidRDefault="00A17716" w:rsidP="00A17716">
            <w:pPr>
              <w:pStyle w:val="TableText"/>
            </w:pPr>
            <w:r w:rsidRPr="00F458A0">
              <w:t>Group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7009B9"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31C1B8" w14:textId="77777777" w:rsidR="00A17716" w:rsidRPr="00F458A0" w:rsidRDefault="00A17716" w:rsidP="00A17716">
            <w:pPr>
              <w:pStyle w:val="TableText"/>
            </w:pPr>
            <w:r w:rsidRPr="00F458A0">
              <w:t>R</w:t>
            </w:r>
          </w:p>
        </w:tc>
      </w:tr>
      <w:tr w:rsidR="00A17716" w:rsidRPr="00F458A0" w14:paraId="56DEE71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74C6E0"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FE7768" w14:textId="77777777" w:rsidR="00A17716" w:rsidRPr="00F458A0" w:rsidRDefault="00A17716" w:rsidP="00A17716">
            <w:pPr>
              <w:pStyle w:val="TableText"/>
            </w:pPr>
            <w:r w:rsidRPr="00F458A0">
              <w:t>Group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37D0AE"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DA5CF" w14:textId="77777777" w:rsidR="00A17716" w:rsidRPr="00F458A0" w:rsidRDefault="00A17716" w:rsidP="00A17716">
            <w:pPr>
              <w:pStyle w:val="TableText"/>
            </w:pPr>
            <w:r w:rsidRPr="00F458A0">
              <w:t>R</w:t>
            </w:r>
          </w:p>
        </w:tc>
      </w:tr>
      <w:tr w:rsidR="00A17716" w:rsidRPr="00F458A0" w14:paraId="7CDF3CD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55398C"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8D8CEC" w14:textId="77777777" w:rsidR="00A17716" w:rsidRPr="00F458A0" w:rsidRDefault="00A17716" w:rsidP="00A17716">
            <w:pPr>
              <w:pStyle w:val="TableText"/>
            </w:pPr>
            <w:r w:rsidRPr="00F458A0">
              <w:t>Whose 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4042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FF9AB8" w14:textId="77777777" w:rsidR="00A17716" w:rsidRPr="00F458A0" w:rsidRDefault="00A17716" w:rsidP="00A17716">
            <w:pPr>
              <w:pStyle w:val="TableText"/>
            </w:pPr>
            <w:r w:rsidRPr="00F458A0">
              <w:t>R</w:t>
            </w:r>
          </w:p>
        </w:tc>
      </w:tr>
      <w:tr w:rsidR="00A17716" w:rsidRPr="00F458A0" w14:paraId="7DAB9FB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2CEBB4" w14:textId="77777777" w:rsidR="00A17716" w:rsidRPr="00F458A0" w:rsidRDefault="00A17716" w:rsidP="00A17716">
            <w:pPr>
              <w:pStyle w:val="TableText"/>
            </w:pPr>
            <w:r w:rsidRPr="00F458A0">
              <w:lastRenderedPageBreak/>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5B20D9" w14:textId="77777777" w:rsidR="00A17716" w:rsidRPr="00F458A0" w:rsidRDefault="00A17716" w:rsidP="00A17716">
            <w:pPr>
              <w:pStyle w:val="TableText"/>
            </w:pPr>
            <w:r w:rsidRPr="00F458A0">
              <w:t>Member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07F11C"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B99591" w14:textId="77777777" w:rsidR="00A17716" w:rsidRPr="00F458A0" w:rsidRDefault="00A17716" w:rsidP="00A17716">
            <w:pPr>
              <w:pStyle w:val="TableText"/>
            </w:pPr>
            <w:r w:rsidRPr="00F458A0">
              <w:t>R</w:t>
            </w:r>
          </w:p>
        </w:tc>
      </w:tr>
      <w:tr w:rsidR="00A17716" w:rsidRPr="00F458A0" w14:paraId="696BF27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AE042"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1A2767" w14:textId="77777777" w:rsidR="00A17716" w:rsidRPr="00F458A0" w:rsidRDefault="00A17716" w:rsidP="00A17716">
            <w:pPr>
              <w:pStyle w:val="TableText"/>
            </w:pPr>
            <w:r w:rsidRPr="00F458A0">
              <w:t>COB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669C0A"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D3521" w14:textId="77777777" w:rsidR="00A17716" w:rsidRPr="00F458A0" w:rsidRDefault="00A17716" w:rsidP="00A17716">
            <w:pPr>
              <w:pStyle w:val="TableText"/>
            </w:pPr>
            <w:r w:rsidRPr="00F458A0">
              <w:t>R</w:t>
            </w:r>
          </w:p>
        </w:tc>
      </w:tr>
      <w:tr w:rsidR="00A17716" w:rsidRPr="00F458A0" w14:paraId="3D94CFF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12035"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7D89CF" w14:textId="77777777" w:rsidR="00A17716" w:rsidRPr="00F458A0" w:rsidRDefault="00A17716" w:rsidP="00A17716">
            <w:pPr>
              <w:pStyle w:val="TableText"/>
            </w:pPr>
            <w:r w:rsidRPr="00F458A0">
              <w:t>Service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1CD47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0ED1D5" w14:textId="77777777" w:rsidR="00A17716" w:rsidRPr="00F458A0" w:rsidRDefault="00A17716" w:rsidP="00A17716">
            <w:pPr>
              <w:pStyle w:val="TableText"/>
            </w:pPr>
            <w:r w:rsidRPr="00F458A0">
              <w:t>R</w:t>
            </w:r>
          </w:p>
        </w:tc>
      </w:tr>
      <w:tr w:rsidR="00A17716" w:rsidRPr="00F458A0" w14:paraId="338BD4B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FB0CAD"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20971" w14:textId="77777777" w:rsidR="00A17716" w:rsidRPr="00F458A0" w:rsidRDefault="00A17716" w:rsidP="00A17716">
            <w:pPr>
              <w:pStyle w:val="TableText"/>
            </w:pPr>
            <w:r w:rsidRPr="00F458A0">
              <w:t>Date of Death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D0D731"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DC53E9" w14:textId="77777777" w:rsidR="00A17716" w:rsidRPr="00F458A0" w:rsidRDefault="00A17716" w:rsidP="00A17716">
            <w:pPr>
              <w:pStyle w:val="TableText"/>
            </w:pPr>
            <w:r w:rsidRPr="00F458A0">
              <w:t>R</w:t>
            </w:r>
          </w:p>
        </w:tc>
      </w:tr>
      <w:tr w:rsidR="00A17716" w:rsidRPr="00F458A0" w14:paraId="67AC933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6BED09"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713E79" w14:textId="77777777" w:rsidR="00A17716" w:rsidRPr="00F458A0" w:rsidRDefault="00A17716" w:rsidP="00A17716">
            <w:pPr>
              <w:pStyle w:val="TableText"/>
            </w:pPr>
            <w:r w:rsidRPr="00F458A0">
              <w:t>Effective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76776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CEB2C1" w14:textId="77777777" w:rsidR="00A17716" w:rsidRPr="00F458A0" w:rsidRDefault="00A17716" w:rsidP="00A17716">
            <w:pPr>
              <w:pStyle w:val="TableText"/>
            </w:pPr>
            <w:r w:rsidRPr="00F458A0">
              <w:t>R</w:t>
            </w:r>
          </w:p>
        </w:tc>
      </w:tr>
      <w:tr w:rsidR="00A17716" w:rsidRPr="00F458A0" w14:paraId="4775919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9988C"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7E29B2" w14:textId="77777777" w:rsidR="00A17716" w:rsidRPr="00F458A0" w:rsidRDefault="00A17716" w:rsidP="00A17716">
            <w:pPr>
              <w:pStyle w:val="TableText"/>
            </w:pPr>
            <w:r w:rsidRPr="00F458A0">
              <w:t>Certification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126EA7"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2BC01B" w14:textId="77777777" w:rsidR="00A17716" w:rsidRPr="00F458A0" w:rsidRDefault="00A17716" w:rsidP="00A17716">
            <w:pPr>
              <w:pStyle w:val="TableText"/>
            </w:pPr>
            <w:r w:rsidRPr="00F458A0">
              <w:t>R</w:t>
            </w:r>
          </w:p>
        </w:tc>
      </w:tr>
      <w:tr w:rsidR="00A17716" w:rsidRPr="00F458A0" w14:paraId="5CB22CC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E45A4"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A24F83" w14:textId="77777777" w:rsidR="00A17716" w:rsidRPr="00F458A0" w:rsidRDefault="00A17716" w:rsidP="00A17716">
            <w:pPr>
              <w:pStyle w:val="TableText"/>
            </w:pPr>
            <w:r w:rsidRPr="00F458A0">
              <w:t>Expiration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D13181"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64DE54" w14:textId="77777777" w:rsidR="00A17716" w:rsidRPr="00F458A0" w:rsidRDefault="00A17716" w:rsidP="00A17716">
            <w:pPr>
              <w:pStyle w:val="TableText"/>
            </w:pPr>
            <w:r w:rsidRPr="00F458A0">
              <w:t>R</w:t>
            </w:r>
          </w:p>
        </w:tc>
      </w:tr>
      <w:tr w:rsidR="00A17716" w:rsidRPr="00F458A0" w14:paraId="4FB12F1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BF79A"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06A2B7" w14:textId="77777777" w:rsidR="00A17716" w:rsidRPr="00F458A0" w:rsidRDefault="00A17716" w:rsidP="00A17716">
            <w:pPr>
              <w:pStyle w:val="TableText"/>
            </w:pPr>
            <w:r w:rsidRPr="00F458A0">
              <w:t>Payer Updated Policy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D232B"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5AF68C" w14:textId="77777777" w:rsidR="00A17716" w:rsidRPr="00F458A0" w:rsidRDefault="00A17716" w:rsidP="00A17716">
            <w:pPr>
              <w:pStyle w:val="TableText"/>
            </w:pPr>
            <w:r w:rsidRPr="00F458A0">
              <w:t>R</w:t>
            </w:r>
          </w:p>
        </w:tc>
      </w:tr>
      <w:tr w:rsidR="00A17716" w:rsidRPr="00F458A0" w14:paraId="1B20CD3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68D4E8"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BCA7AA" w14:textId="77777777" w:rsidR="00A17716" w:rsidRPr="00F458A0" w:rsidRDefault="00A17716" w:rsidP="00A17716">
            <w:pPr>
              <w:pStyle w:val="TableText"/>
            </w:pPr>
            <w:r w:rsidRPr="00F458A0">
              <w:t>Response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79075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1C5620" w14:textId="77777777" w:rsidR="00A17716" w:rsidRPr="00F458A0" w:rsidRDefault="00A17716" w:rsidP="00A17716">
            <w:pPr>
              <w:pStyle w:val="TableText"/>
            </w:pPr>
            <w:r w:rsidRPr="00F458A0">
              <w:t>R</w:t>
            </w:r>
          </w:p>
        </w:tc>
      </w:tr>
      <w:tr w:rsidR="00A17716" w:rsidRPr="00F458A0" w14:paraId="75184EF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6D6450"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E26C9" w14:textId="77777777" w:rsidR="00A17716" w:rsidRPr="00F458A0" w:rsidRDefault="00A17716" w:rsidP="00A17716">
            <w:pPr>
              <w:pStyle w:val="TableText"/>
            </w:pPr>
            <w:r w:rsidRPr="00F458A0">
              <w:t>Trace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1298B4"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90743" w14:textId="77777777" w:rsidR="00A17716" w:rsidRPr="00F458A0" w:rsidRDefault="00A17716" w:rsidP="00A17716">
            <w:pPr>
              <w:pStyle w:val="TableText"/>
            </w:pPr>
            <w:r w:rsidRPr="00F458A0">
              <w:t>R</w:t>
            </w:r>
          </w:p>
        </w:tc>
      </w:tr>
      <w:tr w:rsidR="00A17716" w:rsidRPr="00F458A0" w14:paraId="5A2608A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9A00FE"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24F101" w14:textId="77777777" w:rsidR="00A17716" w:rsidRPr="00F458A0" w:rsidRDefault="00A17716" w:rsidP="00A17716">
            <w:pPr>
              <w:pStyle w:val="TableText"/>
              <w:rPr>
                <w:rFonts w:eastAsiaTheme="minorEastAsia"/>
              </w:rPr>
            </w:pPr>
            <w:r w:rsidRPr="00F458A0">
              <w:t>Payer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3EA04E"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8D4BC" w14:textId="77777777" w:rsidR="00A17716" w:rsidRPr="00F458A0" w:rsidRDefault="00A17716" w:rsidP="00A17716">
            <w:pPr>
              <w:pStyle w:val="TableText"/>
            </w:pPr>
            <w:r w:rsidRPr="00F458A0">
              <w:t>R</w:t>
            </w:r>
          </w:p>
        </w:tc>
      </w:tr>
    </w:tbl>
    <w:p w14:paraId="0DB9823C" w14:textId="77777777" w:rsidR="00A17716" w:rsidRPr="00F458A0" w:rsidRDefault="00A17716" w:rsidP="00A17716">
      <w:pPr>
        <w:pStyle w:val="StepIntro"/>
      </w:pPr>
      <w:r w:rsidRPr="00F458A0">
        <w:t>INSURANCE REPORTS</w:t>
      </w:r>
    </w:p>
    <w:p w14:paraId="20C5E548" w14:textId="77777777" w:rsidR="00A17716" w:rsidRPr="00F458A0" w:rsidRDefault="00A17716" w:rsidP="00A17716">
      <w:pPr>
        <w:pStyle w:val="StepIntro"/>
      </w:pPr>
      <w:r w:rsidRPr="00F458A0">
        <w:t>List Group Plans without Annual Benefits Report</w:t>
      </w:r>
    </w:p>
    <w:p w14:paraId="62F9B872" w14:textId="373755DD" w:rsidR="00A17716" w:rsidRPr="00F458A0" w:rsidRDefault="00A17716" w:rsidP="00A17716">
      <w:pPr>
        <w:pStyle w:val="NormalWeb"/>
        <w:rPr>
          <w:rFonts w:eastAsiaTheme="minorEastAsia"/>
        </w:rPr>
      </w:pPr>
      <w:r w:rsidRPr="00F458A0">
        <w:t>This report (</w:t>
      </w:r>
      <w:r w:rsidRPr="00F458A0">
        <w:fldChar w:fldCharType="begin"/>
      </w:r>
      <w:r w:rsidRPr="00F458A0">
        <w:instrText xml:space="preserve"> REF _Ref474456704 \h </w:instrText>
      </w:r>
      <w:r>
        <w:instrText xml:space="preserve"> \* MERGEFORMAT </w:instrText>
      </w:r>
      <w:r w:rsidRPr="00F458A0">
        <w:fldChar w:fldCharType="separate"/>
      </w:r>
      <w:r w:rsidR="006B661F">
        <w:rPr>
          <w:b/>
          <w:bCs/>
        </w:rPr>
        <w:t>Error! Reference source not found.</w:t>
      </w:r>
      <w:r w:rsidRPr="00F458A0">
        <w:fldChar w:fldCharType="end"/>
      </w:r>
      <w:r w:rsidRPr="00F458A0">
        <w:t xml:space="preserve"> and </w:t>
      </w:r>
      <w:r w:rsidRPr="00F458A0">
        <w:fldChar w:fldCharType="begin"/>
      </w:r>
      <w:r w:rsidRPr="00F458A0">
        <w:instrText xml:space="preserve"> REF _Ref474456733 \h </w:instrText>
      </w:r>
      <w:r>
        <w:instrText xml:space="preserve"> \* MERGEFORMAT </w:instrText>
      </w:r>
      <w:r w:rsidRPr="00F458A0">
        <w:fldChar w:fldCharType="separate"/>
      </w:r>
      <w:r w:rsidR="006B661F">
        <w:rPr>
          <w:b/>
          <w:bCs/>
        </w:rPr>
        <w:t>Error! Reference source not found.</w:t>
      </w:r>
      <w:r w:rsidRPr="00F458A0">
        <w:fldChar w:fldCharType="end"/>
      </w:r>
      <w:r w:rsidRPr="00F458A0">
        <w:t>) will generate a list of group insurance plans by company without annual benefits for the year requested. The definition of "without" is: either missing year and/or a year (date) is entered but no values within the Annual Benefits have been completed.</w:t>
      </w:r>
    </w:p>
    <w:p w14:paraId="2125DD95" w14:textId="60E5D84C" w:rsidR="00A17716" w:rsidRPr="00A236D6" w:rsidRDefault="00A17716" w:rsidP="00A17716">
      <w:pPr>
        <w:pStyle w:val="Caption"/>
        <w:rPr>
          <w:rFonts w:ascii="Arial" w:hAnsi="Arial" w:cs="Arial"/>
        </w:rPr>
      </w:pPr>
      <w:bookmarkStart w:id="236" w:name="_Toc514659913"/>
      <w:r w:rsidRPr="00A236D6">
        <w:rPr>
          <w:rFonts w:ascii="Arial" w:hAnsi="Arial" w:cs="Arial"/>
        </w:rPr>
        <w:lastRenderedPageBreak/>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29</w:t>
      </w:r>
      <w:r w:rsidRPr="00A236D6">
        <w:rPr>
          <w:rFonts w:ascii="Arial" w:hAnsi="Arial" w:cs="Arial"/>
          <w:noProof/>
        </w:rPr>
        <w:fldChar w:fldCharType="end"/>
      </w:r>
      <w:r w:rsidRPr="00A236D6">
        <w:rPr>
          <w:rFonts w:ascii="Arial" w:hAnsi="Arial" w:cs="Arial"/>
        </w:rPr>
        <w:t>: List of Group Insurance Plans without Annual Benefits by Year, as Requested</w:t>
      </w:r>
      <w:bookmarkEnd w:id="236"/>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15"/>
        <w:gridCol w:w="3158"/>
        <w:gridCol w:w="1621"/>
        <w:gridCol w:w="1350"/>
      </w:tblGrid>
      <w:tr w:rsidR="00A17716" w:rsidRPr="00F458A0" w14:paraId="01E10A4E"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4B273BF"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D0F3F54"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CFD444C"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B31D5BA" w14:textId="77777777" w:rsidR="00A17716" w:rsidRPr="00F458A0" w:rsidRDefault="00A17716" w:rsidP="00A17716">
            <w:pPr>
              <w:pStyle w:val="TableHeading"/>
            </w:pPr>
            <w:r w:rsidRPr="00F458A0">
              <w:t>Read/Write</w:t>
            </w:r>
          </w:p>
        </w:tc>
      </w:tr>
      <w:tr w:rsidR="00A17716" w:rsidRPr="00F458A0" w14:paraId="77134FC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54FB9F"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5DFD4" w14:textId="77777777" w:rsidR="00A17716" w:rsidRPr="00F458A0" w:rsidRDefault="00A17716" w:rsidP="00A17716">
            <w:pPr>
              <w:pStyle w:val="TableText"/>
            </w:pPr>
            <w:r w:rsidRPr="00F458A0">
              <w:t>Select the Annual Benefit Year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A8831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B8B563" w14:textId="77777777" w:rsidR="00A17716" w:rsidRPr="00F458A0" w:rsidRDefault="00A17716" w:rsidP="00A17716">
            <w:pPr>
              <w:pStyle w:val="TableText"/>
            </w:pPr>
            <w:r w:rsidRPr="00F458A0">
              <w:t>R</w:t>
            </w:r>
          </w:p>
        </w:tc>
      </w:tr>
      <w:tr w:rsidR="00A17716" w:rsidRPr="00F458A0" w14:paraId="2659BA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E7B98B"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C5CAE8" w14:textId="77777777" w:rsidR="00A17716" w:rsidRPr="00F458A0" w:rsidRDefault="00A17716" w:rsidP="00A17716">
            <w:pPr>
              <w:pStyle w:val="TableText"/>
            </w:pPr>
            <w:r w:rsidRPr="00F458A0">
              <w:t>Select insurance company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61613"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89B10A" w14:textId="77777777" w:rsidR="00A17716" w:rsidRPr="00F458A0" w:rsidRDefault="00A17716" w:rsidP="00A17716">
            <w:pPr>
              <w:pStyle w:val="TableText"/>
            </w:pPr>
            <w:r w:rsidRPr="00F458A0">
              <w:t>R</w:t>
            </w:r>
          </w:p>
        </w:tc>
      </w:tr>
      <w:tr w:rsidR="00A17716" w:rsidRPr="00F458A0" w14:paraId="022D3A0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83FC4"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31FDC" w14:textId="77777777" w:rsidR="00A17716" w:rsidRPr="00F458A0" w:rsidRDefault="00A17716" w:rsidP="00A17716">
            <w:pPr>
              <w:pStyle w:val="TableText"/>
            </w:pPr>
            <w:r w:rsidRPr="00F458A0">
              <w:t>Select another insurance company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AA3D13"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F5C903" w14:textId="77777777" w:rsidR="00A17716" w:rsidRPr="00F458A0" w:rsidRDefault="00A17716" w:rsidP="00A17716">
            <w:pPr>
              <w:pStyle w:val="TableText"/>
            </w:pPr>
            <w:r w:rsidRPr="00F458A0">
              <w:t>R</w:t>
            </w:r>
          </w:p>
        </w:tc>
      </w:tr>
      <w:tr w:rsidR="00A17716" w:rsidRPr="00F458A0" w14:paraId="4E43339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17F264"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AA39F" w14:textId="77777777" w:rsidR="00A17716" w:rsidRPr="00F458A0" w:rsidRDefault="00A17716" w:rsidP="00A17716">
            <w:pPr>
              <w:pStyle w:val="TableText"/>
            </w:pPr>
            <w:r w:rsidRPr="00F458A0">
              <w:t>All Active Plans for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23EB91"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110D96" w14:textId="77777777" w:rsidR="00A17716" w:rsidRPr="00F458A0" w:rsidRDefault="00A17716" w:rsidP="00A17716">
            <w:pPr>
              <w:pStyle w:val="TableText"/>
            </w:pPr>
            <w:r w:rsidRPr="00F458A0">
              <w:t>R</w:t>
            </w:r>
          </w:p>
        </w:tc>
      </w:tr>
      <w:tr w:rsidR="00A17716" w:rsidRPr="00F458A0" w14:paraId="3B9190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202578"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4A23BF" w14:textId="77777777" w:rsidR="00A17716" w:rsidRPr="00F458A0" w:rsidRDefault="00A17716" w:rsidP="00A17716">
            <w:pPr>
              <w:pStyle w:val="TableText"/>
            </w:pPr>
            <w:r w:rsidRPr="00F458A0">
              <w:t>Group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9FDE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9D60A7" w14:textId="77777777" w:rsidR="00A17716" w:rsidRPr="00F458A0" w:rsidRDefault="00A17716" w:rsidP="00A17716">
            <w:pPr>
              <w:pStyle w:val="TableText"/>
            </w:pPr>
            <w:r w:rsidRPr="00F458A0">
              <w:t>R</w:t>
            </w:r>
          </w:p>
        </w:tc>
      </w:tr>
      <w:tr w:rsidR="00A17716" w:rsidRPr="00F458A0" w14:paraId="7D6012B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550050"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F9E178" w14:textId="77777777" w:rsidR="00A17716" w:rsidRPr="00F458A0" w:rsidRDefault="00A17716" w:rsidP="00A17716">
            <w:pPr>
              <w:pStyle w:val="TableText"/>
            </w:pPr>
            <w:r w:rsidRPr="00F458A0">
              <w:t>Group Number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4B7B5B"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C825D4" w14:textId="77777777" w:rsidR="00A17716" w:rsidRPr="00F458A0" w:rsidRDefault="00A17716" w:rsidP="00A17716">
            <w:pPr>
              <w:pStyle w:val="TableText"/>
            </w:pPr>
            <w:r w:rsidRPr="00F458A0">
              <w:t>R</w:t>
            </w:r>
          </w:p>
        </w:tc>
      </w:tr>
      <w:tr w:rsidR="00A17716" w:rsidRPr="00F458A0" w14:paraId="1BF7653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A5150"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CE66AB" w14:textId="77777777" w:rsidR="00A17716" w:rsidRPr="00F458A0" w:rsidRDefault="00A17716" w:rsidP="00A17716">
            <w:pPr>
              <w:pStyle w:val="TableText"/>
            </w:pPr>
            <w:r w:rsidRPr="00F458A0">
              <w:t>Type of Plan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458A9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E25584" w14:textId="77777777" w:rsidR="00A17716" w:rsidRPr="00F458A0" w:rsidRDefault="00A17716" w:rsidP="00A17716">
            <w:pPr>
              <w:pStyle w:val="TableText"/>
            </w:pPr>
            <w:r w:rsidRPr="00F458A0">
              <w:t>R</w:t>
            </w:r>
          </w:p>
        </w:tc>
      </w:tr>
      <w:tr w:rsidR="00A17716" w:rsidRPr="00F458A0" w14:paraId="1D4D96A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F20A80"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89BA72" w14:textId="77777777" w:rsidR="00A17716" w:rsidRPr="00F458A0" w:rsidRDefault="00A17716" w:rsidP="00A17716">
            <w:pPr>
              <w:pStyle w:val="TableText"/>
            </w:pPr>
            <w:r w:rsidRPr="00F458A0">
              <w:t>UR?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C2A19E"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BF347E" w14:textId="77777777" w:rsidR="00A17716" w:rsidRPr="00F458A0" w:rsidRDefault="00A17716" w:rsidP="00A17716">
            <w:pPr>
              <w:pStyle w:val="TableText"/>
            </w:pPr>
            <w:r w:rsidRPr="00F458A0">
              <w:t>R</w:t>
            </w:r>
          </w:p>
        </w:tc>
      </w:tr>
      <w:tr w:rsidR="00A17716" w:rsidRPr="00F458A0" w14:paraId="6936A8A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982B3A"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BF2544" w14:textId="77777777" w:rsidR="00A17716" w:rsidRPr="00F458A0" w:rsidRDefault="00A17716" w:rsidP="00A17716">
            <w:pPr>
              <w:pStyle w:val="TableText"/>
            </w:pPr>
            <w:r w:rsidRPr="00F458A0">
              <w:t>Pre-Ct?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056955"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A6D499" w14:textId="77777777" w:rsidR="00A17716" w:rsidRPr="00F458A0" w:rsidRDefault="00A17716" w:rsidP="00A17716">
            <w:pPr>
              <w:pStyle w:val="TableText"/>
            </w:pPr>
            <w:r w:rsidRPr="00F458A0">
              <w:t>R</w:t>
            </w:r>
          </w:p>
        </w:tc>
      </w:tr>
      <w:tr w:rsidR="00A17716" w:rsidRPr="00F458A0" w14:paraId="66CEBD4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0FBE9"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FD1367" w14:textId="77777777" w:rsidR="00A17716" w:rsidRPr="00F458A0" w:rsidRDefault="00A17716" w:rsidP="00A17716">
            <w:pPr>
              <w:pStyle w:val="TableText"/>
            </w:pPr>
            <w:r w:rsidRPr="00F458A0">
              <w:t>Pre-ExC?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DE36B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E55A87" w14:textId="77777777" w:rsidR="00A17716" w:rsidRPr="00F458A0" w:rsidRDefault="00A17716" w:rsidP="00A17716">
            <w:pPr>
              <w:pStyle w:val="TableText"/>
            </w:pPr>
            <w:r w:rsidRPr="00F458A0">
              <w:t>R</w:t>
            </w:r>
          </w:p>
        </w:tc>
      </w:tr>
      <w:tr w:rsidR="00A17716" w:rsidRPr="00F458A0" w14:paraId="4152983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0AE54"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C9C50" w14:textId="77777777" w:rsidR="00A17716" w:rsidRPr="00F458A0" w:rsidRDefault="00A17716" w:rsidP="00A17716">
            <w:pPr>
              <w:pStyle w:val="TableText"/>
            </w:pPr>
            <w:r w:rsidRPr="00F458A0">
              <w:t>Ben As?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B5940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FDEBF9" w14:textId="77777777" w:rsidR="00A17716" w:rsidRPr="00F458A0" w:rsidRDefault="00A17716" w:rsidP="00A17716">
            <w:pPr>
              <w:pStyle w:val="TableText"/>
            </w:pPr>
            <w:r w:rsidRPr="00F458A0">
              <w:t>R</w:t>
            </w:r>
          </w:p>
        </w:tc>
      </w:tr>
      <w:tr w:rsidR="00A17716" w:rsidRPr="00F458A0" w14:paraId="6600917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600B3"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758588" w14:textId="77777777" w:rsidR="00A17716" w:rsidRPr="00F458A0" w:rsidRDefault="00A17716" w:rsidP="00A17716">
            <w:pPr>
              <w:pStyle w:val="TableText"/>
            </w:pPr>
            <w:r w:rsidRPr="00F458A0">
              <w:t>DEVICE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907637"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40495" w14:textId="77777777" w:rsidR="00A17716" w:rsidRPr="00F458A0" w:rsidRDefault="00A17716" w:rsidP="00A17716">
            <w:pPr>
              <w:pStyle w:val="TableText"/>
            </w:pPr>
            <w:r w:rsidRPr="00F458A0">
              <w:t>R</w:t>
            </w:r>
          </w:p>
        </w:tc>
      </w:tr>
      <w:tr w:rsidR="00A17716" w:rsidRPr="00F458A0" w14:paraId="1992882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A1538"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6CD0A5" w14:textId="77777777" w:rsidR="00A17716" w:rsidRPr="00F458A0" w:rsidRDefault="00A17716" w:rsidP="00A17716">
            <w:pPr>
              <w:pStyle w:val="TableText"/>
            </w:pPr>
            <w:r w:rsidRPr="00F458A0">
              <w:t>INSURANCE COMPANY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8D38D6"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A3CFC" w14:textId="77777777" w:rsidR="00A17716" w:rsidRPr="00F458A0" w:rsidRDefault="00A17716" w:rsidP="00A17716">
            <w:pPr>
              <w:pStyle w:val="TableText"/>
            </w:pPr>
            <w:r w:rsidRPr="00F458A0">
              <w:t>R</w:t>
            </w:r>
          </w:p>
        </w:tc>
      </w:tr>
      <w:tr w:rsidR="00A17716" w:rsidRPr="00F458A0" w14:paraId="1D0552F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F37A3"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862369" w14:textId="77777777" w:rsidR="00A17716" w:rsidRPr="00F458A0" w:rsidRDefault="00A17716" w:rsidP="00A17716">
            <w:pPr>
              <w:pStyle w:val="TableText"/>
            </w:pPr>
            <w:r w:rsidRPr="00F458A0">
              <w:t>INSURANCE COMPANY ADDRESS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0939A6"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F59296" w14:textId="77777777" w:rsidR="00A17716" w:rsidRPr="00F458A0" w:rsidRDefault="00A17716" w:rsidP="00A17716">
            <w:pPr>
              <w:pStyle w:val="TableText"/>
            </w:pPr>
            <w:r w:rsidRPr="00F458A0">
              <w:t>R</w:t>
            </w:r>
          </w:p>
        </w:tc>
      </w:tr>
      <w:tr w:rsidR="00A17716" w:rsidRPr="00F458A0" w14:paraId="50EF65C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BC835"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4C7F3C" w14:textId="77777777" w:rsidR="00A17716" w:rsidRPr="00F458A0" w:rsidRDefault="00A17716" w:rsidP="00A17716">
            <w:pPr>
              <w:pStyle w:val="TableText"/>
            </w:pPr>
            <w:r w:rsidRPr="00F458A0">
              <w:t>PHONE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B9DC83"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4D84DF" w14:textId="77777777" w:rsidR="00A17716" w:rsidRPr="00F458A0" w:rsidRDefault="00A17716" w:rsidP="00A17716">
            <w:pPr>
              <w:pStyle w:val="TableText"/>
            </w:pPr>
            <w:r w:rsidRPr="00F458A0">
              <w:t>R</w:t>
            </w:r>
          </w:p>
        </w:tc>
      </w:tr>
      <w:tr w:rsidR="00A17716" w:rsidRPr="00F458A0" w14:paraId="2D0D560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21875A"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52304F" w14:textId="77777777" w:rsidR="00A17716" w:rsidRPr="00F458A0" w:rsidRDefault="00A17716" w:rsidP="00A17716">
            <w:pPr>
              <w:pStyle w:val="TableText"/>
            </w:pPr>
            <w:r w:rsidRPr="00F458A0">
              <w:t>PRECERT PHONE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40B69"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068445" w14:textId="77777777" w:rsidR="00A17716" w:rsidRPr="00F458A0" w:rsidRDefault="00A17716" w:rsidP="00A17716">
            <w:pPr>
              <w:pStyle w:val="TableText"/>
            </w:pPr>
            <w:r w:rsidRPr="00F458A0">
              <w:t>R</w:t>
            </w:r>
          </w:p>
        </w:tc>
      </w:tr>
      <w:tr w:rsidR="00A17716" w:rsidRPr="00F458A0" w14:paraId="208A9D9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AB5530" w14:textId="77777777" w:rsidR="00A17716" w:rsidRPr="00F458A0" w:rsidRDefault="00A17716" w:rsidP="00A17716">
            <w:pPr>
              <w:pStyle w:val="TableText"/>
            </w:pPr>
            <w:r w:rsidRPr="00F458A0">
              <w:lastRenderedPageBreak/>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F0072E" w14:textId="77777777" w:rsidR="00A17716" w:rsidRPr="00F458A0" w:rsidRDefault="00A17716" w:rsidP="00A17716">
            <w:pPr>
              <w:pStyle w:val="TableText"/>
            </w:pPr>
            <w:r w:rsidRPr="00F458A0">
              <w:t>REIMBURSE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50233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62BA1D" w14:textId="77777777" w:rsidR="00A17716" w:rsidRPr="00F458A0" w:rsidRDefault="00A17716" w:rsidP="00A17716">
            <w:pPr>
              <w:pStyle w:val="TableText"/>
            </w:pPr>
            <w:r w:rsidRPr="00F458A0">
              <w:t>R</w:t>
            </w:r>
          </w:p>
        </w:tc>
      </w:tr>
      <w:tr w:rsidR="00A17716" w:rsidRPr="00F458A0" w14:paraId="369C4AB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CB6B8B"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E96FE4" w14:textId="77777777" w:rsidR="00A17716" w:rsidRPr="00F458A0" w:rsidRDefault="00A17716" w:rsidP="00A17716">
            <w:pPr>
              <w:pStyle w:val="TableText"/>
            </w:pPr>
            <w:r w:rsidRPr="00F458A0">
              <w:t>TYPE OF 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640BE"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9E7FDF" w14:textId="77777777" w:rsidR="00A17716" w:rsidRPr="00F458A0" w:rsidRDefault="00A17716" w:rsidP="00A17716">
            <w:pPr>
              <w:pStyle w:val="TableText"/>
            </w:pPr>
            <w:r w:rsidRPr="00F458A0">
              <w:t>R</w:t>
            </w:r>
          </w:p>
        </w:tc>
      </w:tr>
      <w:tr w:rsidR="00A17716" w:rsidRPr="00F458A0" w14:paraId="17C1809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EC2A1D"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18567B" w14:textId="77777777" w:rsidR="00A17716" w:rsidRPr="00F458A0" w:rsidRDefault="00A17716" w:rsidP="00A17716">
            <w:pPr>
              <w:pStyle w:val="TableText"/>
            </w:pPr>
            <w:r w:rsidRPr="00F458A0">
              <w:t>GROUP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A6C26"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3C1E0" w14:textId="77777777" w:rsidR="00A17716" w:rsidRPr="00F458A0" w:rsidRDefault="00A17716" w:rsidP="00A17716">
            <w:pPr>
              <w:pStyle w:val="TableText"/>
            </w:pPr>
            <w:r w:rsidRPr="00F458A0">
              <w:t>R</w:t>
            </w:r>
          </w:p>
        </w:tc>
      </w:tr>
      <w:tr w:rsidR="00A17716" w:rsidRPr="00F458A0" w14:paraId="1D79355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6E44D7"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53EA36" w14:textId="77777777" w:rsidR="00A17716" w:rsidRPr="00F458A0" w:rsidRDefault="00A17716" w:rsidP="00A17716">
            <w:pPr>
              <w:pStyle w:val="TableText"/>
            </w:pPr>
            <w:r w:rsidRPr="00F458A0">
              <w:t>GROUP NUMBER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4CE812"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6FB4D6" w14:textId="77777777" w:rsidR="00A17716" w:rsidRPr="00F458A0" w:rsidRDefault="00A17716" w:rsidP="00A17716">
            <w:pPr>
              <w:pStyle w:val="TableText"/>
            </w:pPr>
            <w:r w:rsidRPr="00F458A0">
              <w:t>R</w:t>
            </w:r>
          </w:p>
        </w:tc>
      </w:tr>
      <w:tr w:rsidR="00A17716" w:rsidRPr="00F458A0" w14:paraId="2D9294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00C610"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B4422" w14:textId="77777777" w:rsidR="00A17716" w:rsidRPr="00F458A0" w:rsidRDefault="00A17716" w:rsidP="00A17716">
            <w:pPr>
              <w:pStyle w:val="TableText"/>
            </w:pPr>
            <w:r w:rsidRPr="00F458A0">
              <w:t>ACTIVE/INACTIVE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18A8B"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9CC732" w14:textId="77777777" w:rsidR="00A17716" w:rsidRPr="00F458A0" w:rsidRDefault="00A17716" w:rsidP="00A17716">
            <w:pPr>
              <w:pStyle w:val="TableText"/>
            </w:pPr>
            <w:r w:rsidRPr="00F458A0">
              <w:t>R</w:t>
            </w:r>
          </w:p>
        </w:tc>
      </w:tr>
      <w:tr w:rsidR="00A17716" w:rsidRPr="00F458A0" w14:paraId="21C0819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5F27BC"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4448B" w14:textId="77777777" w:rsidR="00A17716" w:rsidRPr="00F458A0" w:rsidRDefault="00A17716" w:rsidP="00A17716">
            <w:pPr>
              <w:pStyle w:val="TableText"/>
            </w:pPr>
            <w:r w:rsidRPr="00F458A0">
              <w:t>LAST PERSON TO EDIT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65C0B"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5D9C7" w14:textId="77777777" w:rsidR="00A17716" w:rsidRPr="00F458A0" w:rsidRDefault="00A17716" w:rsidP="00A17716">
            <w:pPr>
              <w:pStyle w:val="TableText"/>
            </w:pPr>
            <w:r w:rsidRPr="00F458A0">
              <w:t>R</w:t>
            </w:r>
          </w:p>
        </w:tc>
      </w:tr>
      <w:tr w:rsidR="00A17716" w:rsidRPr="00F458A0" w14:paraId="033074F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38063F"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5485EB" w14:textId="77777777" w:rsidR="00A17716" w:rsidRPr="00F458A0" w:rsidRDefault="00A17716" w:rsidP="00A17716">
            <w:pPr>
              <w:pStyle w:val="TableText"/>
            </w:pPr>
            <w:r w:rsidRPr="00F458A0">
              <w:t>TYPE OF PLAN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2328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A558B" w14:textId="77777777" w:rsidR="00A17716" w:rsidRPr="00F458A0" w:rsidRDefault="00A17716" w:rsidP="00A17716">
            <w:pPr>
              <w:pStyle w:val="TableText"/>
            </w:pPr>
            <w:r w:rsidRPr="00F458A0">
              <w:t>R</w:t>
            </w:r>
          </w:p>
        </w:tc>
      </w:tr>
    </w:tbl>
    <w:p w14:paraId="790F07E8" w14:textId="77777777" w:rsidR="00A17716" w:rsidRPr="00F458A0" w:rsidRDefault="00A17716" w:rsidP="00A17716">
      <w:pPr>
        <w:pStyle w:val="StepIntro"/>
      </w:pPr>
      <w:r w:rsidRPr="00F458A0">
        <w:t>User Edit Report</w:t>
      </w:r>
    </w:p>
    <w:p w14:paraId="50AF4452" w14:textId="577E847E" w:rsidR="00A17716" w:rsidRPr="00A236D6" w:rsidRDefault="00A17716" w:rsidP="00A17716">
      <w:pPr>
        <w:pStyle w:val="Caption"/>
        <w:rPr>
          <w:rFonts w:ascii="Arial" w:hAnsi="Arial" w:cs="Arial"/>
        </w:rPr>
      </w:pPr>
      <w:bookmarkStart w:id="237" w:name="_Toc514659914"/>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30</w:t>
      </w:r>
      <w:r w:rsidRPr="00A236D6">
        <w:rPr>
          <w:rFonts w:ascii="Arial" w:hAnsi="Arial" w:cs="Arial"/>
          <w:noProof/>
        </w:rPr>
        <w:fldChar w:fldCharType="end"/>
      </w:r>
      <w:r w:rsidRPr="00A236D6">
        <w:rPr>
          <w:rFonts w:ascii="Arial" w:hAnsi="Arial" w:cs="Arial"/>
        </w:rPr>
        <w:t>: Valid Insurance Report</w:t>
      </w:r>
      <w:bookmarkEnd w:id="237"/>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41"/>
        <w:gridCol w:w="3223"/>
        <w:gridCol w:w="1623"/>
        <w:gridCol w:w="1250"/>
      </w:tblGrid>
      <w:tr w:rsidR="00A17716" w:rsidRPr="00F458A0" w14:paraId="16992C44" w14:textId="77777777" w:rsidTr="00A17716">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DCCD23"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7B69F44"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408CEBE"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0F01D1A"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Read/Write</w:t>
            </w:r>
          </w:p>
        </w:tc>
      </w:tr>
      <w:tr w:rsidR="00A17716" w:rsidRPr="00F458A0" w14:paraId="79D544A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3DA90"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248B95" w14:textId="77777777" w:rsidR="00A17716" w:rsidRPr="00F458A0" w:rsidRDefault="00A17716" w:rsidP="00A17716">
            <w:pPr>
              <w:pStyle w:val="TableText"/>
            </w:pPr>
            <w:r w:rsidRPr="00F458A0">
              <w:t>Select Insurance Company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0BBD57"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B8B8C" w14:textId="77777777" w:rsidR="00A17716" w:rsidRPr="00F458A0" w:rsidRDefault="00A17716" w:rsidP="00A17716">
            <w:pPr>
              <w:pStyle w:val="TableText"/>
            </w:pPr>
            <w:r w:rsidRPr="00F458A0">
              <w:t>R</w:t>
            </w:r>
          </w:p>
        </w:tc>
      </w:tr>
      <w:tr w:rsidR="00A17716" w:rsidRPr="00F458A0" w14:paraId="52FDADB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705B3"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624778" w14:textId="77777777" w:rsidR="00A17716" w:rsidRPr="00F458A0" w:rsidRDefault="00A17716" w:rsidP="00A17716">
            <w:pPr>
              <w:pStyle w:val="TableText"/>
            </w:pPr>
            <w:r w:rsidRPr="00F458A0">
              <w:t>Select another Insurance Company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C9D3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07F98F" w14:textId="77777777" w:rsidR="00A17716" w:rsidRPr="00F458A0" w:rsidRDefault="00A17716" w:rsidP="00A17716">
            <w:pPr>
              <w:pStyle w:val="TableText"/>
            </w:pPr>
            <w:r w:rsidRPr="00F458A0">
              <w:t>R</w:t>
            </w:r>
          </w:p>
        </w:tc>
      </w:tr>
      <w:tr w:rsidR="00A17716" w:rsidRPr="00F458A0" w14:paraId="4BE98BD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9D0C"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DBC575" w14:textId="77777777" w:rsidR="00A17716" w:rsidRPr="00F458A0" w:rsidRDefault="00A17716" w:rsidP="00A17716">
            <w:pPr>
              <w:pStyle w:val="TableText"/>
            </w:pPr>
            <w:r w:rsidRPr="00F458A0">
              <w:t>Select NEW PERSON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32C2CA"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679C72" w14:textId="77777777" w:rsidR="00A17716" w:rsidRPr="00F458A0" w:rsidRDefault="00A17716" w:rsidP="00A17716">
            <w:pPr>
              <w:pStyle w:val="TableText"/>
            </w:pPr>
            <w:r w:rsidRPr="00F458A0">
              <w:t>W</w:t>
            </w:r>
          </w:p>
        </w:tc>
      </w:tr>
      <w:tr w:rsidR="00A17716" w:rsidRPr="00F458A0" w14:paraId="7788957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A5B8ED"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B43A6F" w14:textId="77777777" w:rsidR="00A17716" w:rsidRPr="00F458A0" w:rsidRDefault="00A17716" w:rsidP="00A17716">
            <w:pPr>
              <w:pStyle w:val="TableText"/>
            </w:pPr>
            <w:r w:rsidRPr="00F458A0">
              <w:t>Start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32821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B5E7C0" w14:textId="77777777" w:rsidR="00A17716" w:rsidRPr="00F458A0" w:rsidRDefault="00A17716" w:rsidP="00A17716">
            <w:pPr>
              <w:pStyle w:val="TableText"/>
            </w:pPr>
            <w:r w:rsidRPr="00F458A0">
              <w:t>R</w:t>
            </w:r>
          </w:p>
        </w:tc>
      </w:tr>
      <w:tr w:rsidR="00A17716" w:rsidRPr="00F458A0" w14:paraId="5B655C6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DA61C6"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E5D2A7" w14:textId="77777777" w:rsidR="00A17716" w:rsidRPr="00F458A0" w:rsidRDefault="00A17716" w:rsidP="00A17716">
            <w:pPr>
              <w:pStyle w:val="TableText"/>
            </w:pPr>
            <w:r w:rsidRPr="00F458A0">
              <w:t>End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F35D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509B5F" w14:textId="77777777" w:rsidR="00A17716" w:rsidRPr="00F458A0" w:rsidRDefault="00A17716" w:rsidP="00A17716">
            <w:pPr>
              <w:pStyle w:val="TableText"/>
            </w:pPr>
            <w:r w:rsidRPr="00F458A0">
              <w:t>R</w:t>
            </w:r>
          </w:p>
        </w:tc>
      </w:tr>
      <w:tr w:rsidR="00A17716" w:rsidRPr="00F458A0" w14:paraId="064BC77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97EEC1"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F598D" w14:textId="77777777" w:rsidR="00A17716" w:rsidRPr="00F458A0" w:rsidRDefault="00A17716" w:rsidP="00A17716">
            <w:pPr>
              <w:pStyle w:val="TableText"/>
            </w:pPr>
            <w:r w:rsidRPr="00F458A0">
              <w:t>Insurance Company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0B3E3B"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5F2644" w14:textId="77777777" w:rsidR="00A17716" w:rsidRPr="00F458A0" w:rsidRDefault="00A17716" w:rsidP="00A17716">
            <w:pPr>
              <w:pStyle w:val="TableText"/>
            </w:pPr>
            <w:r w:rsidRPr="00F458A0">
              <w:t>R</w:t>
            </w:r>
          </w:p>
        </w:tc>
      </w:tr>
      <w:tr w:rsidR="00A17716" w:rsidRPr="00F458A0" w14:paraId="62FFEB0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2FBBA8"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3EE1F0" w14:textId="77777777" w:rsidR="00A17716" w:rsidRPr="00F458A0" w:rsidRDefault="00A17716" w:rsidP="00A17716">
            <w:pPr>
              <w:pStyle w:val="TableText"/>
            </w:pPr>
            <w:r w:rsidRPr="00F458A0">
              <w:t>Group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6EA016"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00350C" w14:textId="77777777" w:rsidR="00A17716" w:rsidRPr="00F458A0" w:rsidRDefault="00A17716" w:rsidP="00A17716">
            <w:pPr>
              <w:pStyle w:val="TableText"/>
            </w:pPr>
            <w:r w:rsidRPr="00F458A0">
              <w:t>R</w:t>
            </w:r>
          </w:p>
        </w:tc>
      </w:tr>
      <w:tr w:rsidR="00A17716" w:rsidRPr="00F458A0" w14:paraId="761AA75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E7FA9B"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85D356" w14:textId="77777777" w:rsidR="00A17716" w:rsidRPr="00F458A0" w:rsidRDefault="00A17716" w:rsidP="00A17716">
            <w:pPr>
              <w:pStyle w:val="TableText"/>
            </w:pPr>
            <w:r w:rsidRPr="00F458A0">
              <w:t>User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991F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307C3B" w14:textId="77777777" w:rsidR="00A17716" w:rsidRPr="00F458A0" w:rsidRDefault="00A17716" w:rsidP="00A17716">
            <w:pPr>
              <w:pStyle w:val="TableText"/>
            </w:pPr>
            <w:r w:rsidRPr="00F458A0">
              <w:t>R</w:t>
            </w:r>
          </w:p>
        </w:tc>
      </w:tr>
      <w:tr w:rsidR="00A17716" w:rsidRPr="00F458A0" w14:paraId="48709B5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1BDFE"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32BBE0" w14:textId="77777777" w:rsidR="00A17716" w:rsidRPr="00F458A0" w:rsidRDefault="00A17716" w:rsidP="00A17716">
            <w:pPr>
              <w:pStyle w:val="TableText"/>
            </w:pPr>
            <w:r w:rsidRPr="00F458A0">
              <w:t>Date/Time of Change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5E4AE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6D5C09" w14:textId="77777777" w:rsidR="00A17716" w:rsidRPr="00F458A0" w:rsidRDefault="00A17716" w:rsidP="00A17716">
            <w:pPr>
              <w:pStyle w:val="TableText"/>
            </w:pPr>
            <w:r w:rsidRPr="00F458A0">
              <w:t>R</w:t>
            </w:r>
          </w:p>
        </w:tc>
      </w:tr>
      <w:tr w:rsidR="00A17716" w:rsidRPr="00F458A0" w14:paraId="3F86C09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050D50"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DC7754" w14:textId="77777777" w:rsidR="00A17716" w:rsidRPr="00F458A0" w:rsidRDefault="00A17716" w:rsidP="00A17716">
            <w:pPr>
              <w:pStyle w:val="TableText"/>
            </w:pPr>
            <w:r w:rsidRPr="00F458A0">
              <w:t>Modified Value of Data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DA8D0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60681B" w14:textId="77777777" w:rsidR="00A17716" w:rsidRPr="00F458A0" w:rsidRDefault="00A17716" w:rsidP="00A17716">
            <w:pPr>
              <w:pStyle w:val="TableText"/>
            </w:pPr>
            <w:r w:rsidRPr="00F458A0">
              <w:t>R</w:t>
            </w:r>
          </w:p>
        </w:tc>
      </w:tr>
      <w:tr w:rsidR="00A17716" w:rsidRPr="00F458A0" w14:paraId="4E779EF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97CA42"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37188C" w14:textId="77777777" w:rsidR="00A17716" w:rsidRPr="00F458A0" w:rsidRDefault="00A17716" w:rsidP="00A17716">
            <w:pPr>
              <w:pStyle w:val="TableText"/>
            </w:pPr>
            <w:r w:rsidRPr="00F458A0">
              <w:t>Modified 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B59324"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DAB5A7" w14:textId="77777777" w:rsidR="00A17716" w:rsidRPr="00F458A0" w:rsidRDefault="00A17716" w:rsidP="00A17716">
            <w:pPr>
              <w:pStyle w:val="TableText"/>
            </w:pPr>
            <w:r w:rsidRPr="00F458A0">
              <w:t>R</w:t>
            </w:r>
          </w:p>
        </w:tc>
      </w:tr>
      <w:tr w:rsidR="00A17716" w:rsidRPr="00F458A0" w14:paraId="077F0F8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A0E4B"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A345AA" w14:textId="77777777" w:rsidR="00A17716" w:rsidRPr="00F458A0" w:rsidRDefault="00A17716" w:rsidP="00A17716">
            <w:pPr>
              <w:pStyle w:val="TableText"/>
            </w:pPr>
            <w:r w:rsidRPr="00F458A0">
              <w:t>Previous Value of Data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44C3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DDD4A" w14:textId="77777777" w:rsidR="00A17716" w:rsidRPr="00F458A0" w:rsidRDefault="00A17716" w:rsidP="00A17716">
            <w:pPr>
              <w:pStyle w:val="TableText"/>
            </w:pPr>
            <w:r w:rsidRPr="00F458A0">
              <w:t>R</w:t>
            </w:r>
          </w:p>
        </w:tc>
      </w:tr>
    </w:tbl>
    <w:p w14:paraId="5F68820E" w14:textId="2B864A3B" w:rsidR="00A17716" w:rsidRPr="00A236D6" w:rsidRDefault="00A17716" w:rsidP="00A17716">
      <w:pPr>
        <w:pStyle w:val="Caption"/>
        <w:rPr>
          <w:rFonts w:ascii="Arial" w:hAnsi="Arial" w:cs="Arial"/>
        </w:rPr>
      </w:pPr>
      <w:bookmarkStart w:id="238" w:name="_Toc514659915"/>
      <w:r w:rsidRPr="00A236D6">
        <w:rPr>
          <w:rFonts w:ascii="Arial" w:hAnsi="Arial" w:cs="Arial"/>
        </w:rPr>
        <w:lastRenderedPageBreak/>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31</w:t>
      </w:r>
      <w:r w:rsidRPr="00A236D6">
        <w:rPr>
          <w:rFonts w:ascii="Arial" w:hAnsi="Arial" w:cs="Arial"/>
          <w:noProof/>
        </w:rPr>
        <w:fldChar w:fldCharType="end"/>
      </w:r>
      <w:r w:rsidRPr="00A236D6">
        <w:rPr>
          <w:rFonts w:ascii="Arial" w:hAnsi="Arial" w:cs="Arial"/>
        </w:rPr>
        <w:t>: INTERFACILITY INSURANCE UPDATE ACTIVITY REPORT</w:t>
      </w:r>
      <w:bookmarkEnd w:id="238"/>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870"/>
        <w:gridCol w:w="1690"/>
        <w:gridCol w:w="1534"/>
        <w:gridCol w:w="1250"/>
      </w:tblGrid>
      <w:tr w:rsidR="00A17716" w:rsidRPr="00F458A0" w14:paraId="61C5C998"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75238FD"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8611CF3"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0A0645B"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436B4E0"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Read/Write</w:t>
            </w:r>
          </w:p>
        </w:tc>
      </w:tr>
      <w:tr w:rsidR="00A17716" w:rsidRPr="00F458A0" w14:paraId="55B9B3F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D3B7DA" w14:textId="77777777" w:rsidR="00A17716" w:rsidRPr="00F458A0" w:rsidRDefault="00A17716" w:rsidP="00A17716">
            <w:pPr>
              <w:pStyle w:val="TableText"/>
            </w:pPr>
            <w:r w:rsidRPr="00F458A0">
              <w:t>INTERFACILITY INSURANCE UPDATE ACTIVITY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411073"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0AEC5"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DD8EBD" w14:textId="77777777" w:rsidR="00A17716" w:rsidRPr="00F458A0" w:rsidRDefault="00A17716" w:rsidP="00A17716">
            <w:pPr>
              <w:pStyle w:val="TableText"/>
            </w:pPr>
            <w:r w:rsidRPr="00F458A0">
              <w:t>R</w:t>
            </w:r>
          </w:p>
        </w:tc>
      </w:tr>
      <w:tr w:rsidR="00A17716" w:rsidRPr="00F458A0" w14:paraId="7AAC51B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39D343" w14:textId="77777777" w:rsidR="00A17716" w:rsidRPr="00F458A0" w:rsidRDefault="00A17716" w:rsidP="00A17716">
            <w:pPr>
              <w:pStyle w:val="TableText"/>
            </w:pPr>
            <w:r w:rsidRPr="00F458A0">
              <w:t>INTERFACILITY INSURANCE UPDATE ACTIVITY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A8496" w14:textId="77777777" w:rsidR="00A17716" w:rsidRPr="00F458A0" w:rsidRDefault="00A17716" w:rsidP="00A17716">
            <w:pPr>
              <w:pStyle w:val="TableText"/>
            </w:pPr>
            <w:r w:rsidRPr="00F458A0">
              <w:t>PAT 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6D40C3"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A639C" w14:textId="77777777" w:rsidR="00A17716" w:rsidRPr="00F458A0" w:rsidRDefault="00A17716" w:rsidP="00A17716">
            <w:pPr>
              <w:pStyle w:val="TableText"/>
            </w:pPr>
            <w:r w:rsidRPr="00F458A0">
              <w:t>R</w:t>
            </w:r>
          </w:p>
        </w:tc>
      </w:tr>
      <w:tr w:rsidR="00A17716" w:rsidRPr="00F458A0" w14:paraId="68F06C8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C848A7" w14:textId="77777777" w:rsidR="00A17716" w:rsidRPr="00F458A0" w:rsidRDefault="00A17716" w:rsidP="00A17716">
            <w:pPr>
              <w:pStyle w:val="TableText"/>
            </w:pPr>
            <w:r w:rsidRPr="00F458A0">
              <w:t>INTERFACILITY INSURANCE UPDATE ACTIVITY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9800B8" w14:textId="77777777" w:rsidR="00A17716" w:rsidRPr="00F458A0" w:rsidRDefault="00A17716" w:rsidP="00A17716">
            <w:pPr>
              <w:pStyle w:val="TableText"/>
            </w:pPr>
            <w:r w:rsidRPr="00F458A0">
              <w:t>Insurance Company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04259"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DE3050" w14:textId="77777777" w:rsidR="00A17716" w:rsidRPr="00F458A0" w:rsidRDefault="00A17716" w:rsidP="00A17716">
            <w:pPr>
              <w:pStyle w:val="TableText"/>
            </w:pPr>
            <w:r w:rsidRPr="00F458A0">
              <w:t>R</w:t>
            </w:r>
          </w:p>
        </w:tc>
      </w:tr>
      <w:tr w:rsidR="00A17716" w:rsidRPr="00F458A0" w14:paraId="4F09474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FDCBE" w14:textId="77777777" w:rsidR="00A17716" w:rsidRPr="00F458A0" w:rsidRDefault="00A17716" w:rsidP="00A17716">
            <w:pPr>
              <w:pStyle w:val="TableText"/>
            </w:pPr>
            <w:r w:rsidRPr="00F458A0">
              <w:t>INTERFACILITY INSURANCE UPDATE ACTIVITY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44483A" w14:textId="77777777" w:rsidR="00A17716" w:rsidRPr="00F458A0" w:rsidRDefault="00A17716" w:rsidP="00A17716">
            <w:pPr>
              <w:pStyle w:val="TableText"/>
            </w:pPr>
            <w:r w:rsidRPr="00F458A0">
              <w:t>Subscriber 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93C5CB"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7C5B9" w14:textId="77777777" w:rsidR="00A17716" w:rsidRPr="00F458A0" w:rsidRDefault="00A17716" w:rsidP="00A17716">
            <w:pPr>
              <w:pStyle w:val="TableText"/>
            </w:pPr>
            <w:r w:rsidRPr="00F458A0">
              <w:t>R</w:t>
            </w:r>
          </w:p>
        </w:tc>
      </w:tr>
      <w:tr w:rsidR="00A17716" w:rsidRPr="00F458A0" w14:paraId="3DD2D18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FFB553" w14:textId="77777777" w:rsidR="00A17716" w:rsidRPr="00F458A0" w:rsidRDefault="00A17716" w:rsidP="00A17716">
            <w:pPr>
              <w:pStyle w:val="TableText"/>
            </w:pPr>
            <w:r w:rsidRPr="00F458A0">
              <w:t>INTERFACILITY INSURANCE UPDATE ACTIVITY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DBFEC7" w14:textId="77777777" w:rsidR="00A17716" w:rsidRPr="00F458A0" w:rsidRDefault="00A17716" w:rsidP="00A17716">
            <w:pPr>
              <w:pStyle w:val="TableText"/>
            </w:pPr>
            <w:r w:rsidRPr="00F458A0">
              <w:t>COB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C9F90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34821" w14:textId="77777777" w:rsidR="00A17716" w:rsidRPr="00F458A0" w:rsidRDefault="00A17716" w:rsidP="00A17716">
            <w:pPr>
              <w:pStyle w:val="TableText"/>
            </w:pPr>
            <w:r w:rsidRPr="00F458A0">
              <w:t>R</w:t>
            </w:r>
          </w:p>
        </w:tc>
      </w:tr>
      <w:tr w:rsidR="00A17716" w:rsidRPr="00F458A0" w14:paraId="0BDBAD2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BC58EB" w14:textId="77777777" w:rsidR="00A17716" w:rsidRPr="00F458A0" w:rsidRDefault="00A17716" w:rsidP="00A17716">
            <w:pPr>
              <w:pStyle w:val="TableText"/>
            </w:pPr>
            <w:r w:rsidRPr="00F458A0">
              <w:t>INTERFACILITY INSURANCE UPDATE ACTIVITY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AC1067" w14:textId="77777777" w:rsidR="00A17716" w:rsidRPr="00F458A0" w:rsidRDefault="00A17716" w:rsidP="00A17716">
            <w:pPr>
              <w:pStyle w:val="TableText"/>
            </w:pPr>
            <w:r w:rsidRPr="00F458A0">
              <w:t>Sending Facility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FE21D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65BC6" w14:textId="77777777" w:rsidR="00A17716" w:rsidRPr="00F458A0" w:rsidRDefault="00A17716" w:rsidP="00A17716">
            <w:pPr>
              <w:pStyle w:val="TableText"/>
            </w:pPr>
            <w:r w:rsidRPr="00F458A0">
              <w:t>R</w:t>
            </w:r>
          </w:p>
        </w:tc>
      </w:tr>
      <w:tr w:rsidR="00A17716" w:rsidRPr="00F458A0" w14:paraId="259E4BF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D5136" w14:textId="77777777" w:rsidR="00A17716" w:rsidRPr="00F458A0" w:rsidRDefault="00A17716" w:rsidP="00A17716">
            <w:pPr>
              <w:pStyle w:val="TableText"/>
            </w:pPr>
            <w:r w:rsidRPr="00F458A0">
              <w:t>INTERFACILITY INSURANCE UPDATE ACTIVITY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713B05" w14:textId="77777777" w:rsidR="00A17716" w:rsidRPr="00F458A0" w:rsidRDefault="00A17716" w:rsidP="00A17716">
            <w:pPr>
              <w:pStyle w:val="TableText"/>
            </w:pPr>
            <w:r w:rsidRPr="00F458A0">
              <w:t>Date Sent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F1DD59"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57175" w14:textId="77777777" w:rsidR="00A17716" w:rsidRPr="00F458A0" w:rsidRDefault="00A17716" w:rsidP="00A17716">
            <w:pPr>
              <w:pStyle w:val="TableText"/>
            </w:pPr>
            <w:r w:rsidRPr="00F458A0">
              <w:t>R</w:t>
            </w:r>
          </w:p>
        </w:tc>
      </w:tr>
    </w:tbl>
    <w:p w14:paraId="2A16489D" w14:textId="0C480BD7" w:rsidR="00A17716" w:rsidRPr="00F458A0" w:rsidRDefault="00A17716" w:rsidP="00802BF1">
      <w:pPr>
        <w:pStyle w:val="Caption"/>
        <w:rPr>
          <w:noProof/>
        </w:rPr>
      </w:pPr>
      <w:r w:rsidRPr="00F458A0">
        <w:br/>
      </w:r>
    </w:p>
    <w:p w14:paraId="33EC8760" w14:textId="77777777" w:rsidR="00A17716" w:rsidRPr="00F458A0" w:rsidRDefault="00A17716" w:rsidP="00A17716">
      <w:pPr>
        <w:pStyle w:val="StepIntro"/>
      </w:pPr>
      <w:r w:rsidRPr="00F458A0">
        <w:t>DSS ICB Reports</w:t>
      </w:r>
    </w:p>
    <w:p w14:paraId="14124DA3" w14:textId="77777777" w:rsidR="00A17716" w:rsidRPr="00F458A0" w:rsidRDefault="00A17716" w:rsidP="00A17716">
      <w:pPr>
        <w:pStyle w:val="StepIntro"/>
      </w:pPr>
      <w:r w:rsidRPr="00F458A0">
        <w:t>Exceptions List Report</w:t>
      </w:r>
    </w:p>
    <w:p w14:paraId="1D391EF0" w14:textId="6AB91B95" w:rsidR="00A17716" w:rsidRPr="00A236D6" w:rsidRDefault="00A17716" w:rsidP="00A17716">
      <w:pPr>
        <w:pStyle w:val="Caption"/>
        <w:rPr>
          <w:rFonts w:ascii="Arial" w:hAnsi="Arial" w:cs="Arial"/>
        </w:rPr>
      </w:pPr>
      <w:bookmarkStart w:id="239" w:name="_Toc514659916"/>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32</w:t>
      </w:r>
      <w:r w:rsidRPr="00A236D6">
        <w:rPr>
          <w:rFonts w:ascii="Arial" w:hAnsi="Arial" w:cs="Arial"/>
          <w:noProof/>
        </w:rPr>
        <w:fldChar w:fldCharType="end"/>
      </w:r>
      <w:r w:rsidRPr="00A236D6">
        <w:rPr>
          <w:rFonts w:ascii="Arial" w:hAnsi="Arial" w:cs="Arial"/>
        </w:rPr>
        <w:t>: Exceptions List Report</w:t>
      </w:r>
      <w:bookmarkEnd w:id="239"/>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79"/>
        <w:gridCol w:w="2307"/>
        <w:gridCol w:w="1757"/>
        <w:gridCol w:w="1350"/>
      </w:tblGrid>
      <w:tr w:rsidR="00A17716" w:rsidRPr="00F458A0" w14:paraId="0D5B0552"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64A3EC" w14:textId="77777777" w:rsidR="00A17716" w:rsidRPr="00F458A0" w:rsidRDefault="00A17716" w:rsidP="00A17716">
            <w:pPr>
              <w:pStyle w:val="TableHeading"/>
            </w:pPr>
            <w:r w:rsidRPr="00F458A0">
              <w:t>ICB Report</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6F15A32"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41DF240"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BE36307" w14:textId="77777777" w:rsidR="00A17716" w:rsidRPr="00F458A0" w:rsidRDefault="00A17716" w:rsidP="00A17716">
            <w:pPr>
              <w:pStyle w:val="TableHeading"/>
            </w:pPr>
            <w:r w:rsidRPr="00F458A0">
              <w:t>Read/Write</w:t>
            </w:r>
          </w:p>
        </w:tc>
      </w:tr>
      <w:tr w:rsidR="00A17716" w:rsidRPr="00F458A0" w14:paraId="692101A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E7E557" w14:textId="77777777" w:rsidR="00A17716" w:rsidRPr="00F458A0" w:rsidRDefault="00A17716" w:rsidP="00A17716">
            <w:pPr>
              <w:pStyle w:val="TableText"/>
            </w:pPr>
            <w:r w:rsidRPr="00F458A0">
              <w:t>Exceptions List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56308C" w14:textId="77777777" w:rsidR="00A17716" w:rsidRPr="00F458A0" w:rsidRDefault="00A17716" w:rsidP="00A17716">
            <w:pPr>
              <w:pStyle w:val="TableText"/>
            </w:pPr>
            <w:r w:rsidRPr="00F458A0">
              <w:t>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911ABE" w14:textId="77777777" w:rsidR="00A17716" w:rsidRPr="00F458A0" w:rsidRDefault="00A17716" w:rsidP="00A17716">
            <w:pPr>
              <w:pStyle w:val="TableText"/>
            </w:pPr>
            <w:r w:rsidRPr="00F458A0">
              <w:t>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BBA11E" w14:textId="77777777" w:rsidR="00A17716" w:rsidRPr="00F458A0" w:rsidRDefault="00A17716" w:rsidP="00A17716">
            <w:pPr>
              <w:pStyle w:val="TableText"/>
            </w:pPr>
            <w:r w:rsidRPr="00F458A0">
              <w:t>R</w:t>
            </w:r>
          </w:p>
        </w:tc>
      </w:tr>
      <w:tr w:rsidR="00A17716" w:rsidRPr="00F458A0" w14:paraId="51E49F8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48F9A0" w14:textId="77777777" w:rsidR="00A17716" w:rsidRPr="00F458A0" w:rsidRDefault="00A17716" w:rsidP="00A17716">
            <w:pPr>
              <w:pStyle w:val="TableText"/>
            </w:pPr>
            <w:r w:rsidRPr="00F458A0">
              <w:t>Exceptions List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9D2B12" w14:textId="77777777" w:rsidR="00A17716" w:rsidRPr="00F458A0" w:rsidRDefault="00A17716" w:rsidP="00A17716">
            <w:pPr>
              <w:pStyle w:val="TableText"/>
            </w:pPr>
            <w:r w:rsidRPr="00F458A0">
              <w:t>Appointment Date/Time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8A1102" w14:textId="77777777" w:rsidR="00A17716" w:rsidRPr="00F458A0" w:rsidRDefault="00A17716" w:rsidP="00A17716">
            <w:pPr>
              <w:pStyle w:val="TableText"/>
            </w:pPr>
            <w:r w:rsidRPr="00F458A0">
              <w:t>Appointment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B276F" w14:textId="77777777" w:rsidR="00A17716" w:rsidRPr="00F458A0" w:rsidRDefault="00A17716" w:rsidP="00A17716">
            <w:pPr>
              <w:pStyle w:val="TableText"/>
            </w:pPr>
            <w:r w:rsidRPr="00F458A0">
              <w:t>R</w:t>
            </w:r>
          </w:p>
        </w:tc>
      </w:tr>
      <w:tr w:rsidR="00A17716" w:rsidRPr="00F458A0" w14:paraId="089AE66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C8951F" w14:textId="77777777" w:rsidR="00A17716" w:rsidRPr="00F458A0" w:rsidRDefault="00A17716" w:rsidP="00A17716">
            <w:pPr>
              <w:pStyle w:val="TableText"/>
            </w:pPr>
            <w:r w:rsidRPr="00F458A0">
              <w:t>Exceptions List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0D9E02"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735ABE"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6CDE59" w14:textId="77777777" w:rsidR="00A17716" w:rsidRPr="00F458A0" w:rsidRDefault="00A17716" w:rsidP="00A17716">
            <w:pPr>
              <w:pStyle w:val="TableText"/>
            </w:pPr>
            <w:r w:rsidRPr="00F458A0">
              <w:t>R</w:t>
            </w:r>
          </w:p>
        </w:tc>
      </w:tr>
      <w:tr w:rsidR="00A17716" w:rsidRPr="00F458A0" w14:paraId="1CB3F9E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6F70F" w14:textId="77777777" w:rsidR="00A17716" w:rsidRPr="00F458A0" w:rsidRDefault="00A17716" w:rsidP="00A17716">
            <w:pPr>
              <w:pStyle w:val="TableText"/>
            </w:pPr>
            <w:r w:rsidRPr="00F458A0">
              <w:t>Exceptions List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C0BFE9" w14:textId="77777777" w:rsidR="00A17716" w:rsidRPr="00F458A0" w:rsidRDefault="00A17716" w:rsidP="00A17716">
            <w:pPr>
              <w:pStyle w:val="TableText"/>
            </w:pPr>
            <w:r w:rsidRPr="00F458A0">
              <w:t>Check_In_User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8F0FBB" w14:textId="77777777" w:rsidR="00A17716" w:rsidRPr="00F458A0" w:rsidRDefault="00A17716" w:rsidP="00A17716">
            <w:pPr>
              <w:pStyle w:val="TableText"/>
            </w:pPr>
            <w:r w:rsidRPr="00F458A0">
              <w:t>Appointment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5B5AB8" w14:textId="77777777" w:rsidR="00A17716" w:rsidRPr="00F458A0" w:rsidRDefault="00A17716" w:rsidP="00A17716">
            <w:pPr>
              <w:pStyle w:val="TableText"/>
            </w:pPr>
            <w:r w:rsidRPr="00F458A0">
              <w:t>R</w:t>
            </w:r>
          </w:p>
        </w:tc>
      </w:tr>
      <w:tr w:rsidR="00A17716" w:rsidRPr="00F458A0" w14:paraId="24748DF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8690BF" w14:textId="77777777" w:rsidR="00A17716" w:rsidRPr="00F458A0" w:rsidRDefault="00A17716" w:rsidP="00A17716">
            <w:pPr>
              <w:pStyle w:val="TableText"/>
            </w:pPr>
            <w:r w:rsidRPr="00F458A0">
              <w:t>Exceptions List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6BBEF6" w14:textId="77777777" w:rsidR="00A17716" w:rsidRPr="00F458A0" w:rsidRDefault="00A17716" w:rsidP="00A17716">
            <w:pPr>
              <w:pStyle w:val="TableText"/>
            </w:pPr>
            <w:r w:rsidRPr="00F458A0">
              <w:t>Check_Out_User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89B976" w14:textId="77777777" w:rsidR="00A17716" w:rsidRPr="00F458A0" w:rsidRDefault="00A17716" w:rsidP="00A17716">
            <w:pPr>
              <w:pStyle w:val="TableText"/>
            </w:pPr>
            <w:r w:rsidRPr="00F458A0">
              <w:t>Appointment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CB264" w14:textId="77777777" w:rsidR="00A17716" w:rsidRPr="00F458A0" w:rsidRDefault="00A17716" w:rsidP="00A17716">
            <w:pPr>
              <w:pStyle w:val="TableText"/>
            </w:pPr>
            <w:r w:rsidRPr="00F458A0">
              <w:t>R</w:t>
            </w:r>
          </w:p>
        </w:tc>
      </w:tr>
    </w:tbl>
    <w:p w14:paraId="16DFF9C0" w14:textId="77777777" w:rsidR="00A17716" w:rsidRPr="00F458A0" w:rsidRDefault="00A17716" w:rsidP="00A17716">
      <w:pPr>
        <w:pStyle w:val="StepIntro"/>
      </w:pPr>
      <w:r w:rsidRPr="00F458A0">
        <w:br/>
        <w:t xml:space="preserve">Entries Entered </w:t>
      </w:r>
      <w:proofErr w:type="gramStart"/>
      <w:r w:rsidRPr="00F458A0">
        <w:t>By</w:t>
      </w:r>
      <w:proofErr w:type="gramEnd"/>
      <w:r w:rsidRPr="00F458A0">
        <w:t xml:space="preserve"> Report</w:t>
      </w:r>
    </w:p>
    <w:p w14:paraId="297D0AB3" w14:textId="3979E823" w:rsidR="00A17716" w:rsidRPr="00A236D6" w:rsidRDefault="00A17716" w:rsidP="00A17716">
      <w:pPr>
        <w:pStyle w:val="Caption"/>
        <w:rPr>
          <w:rFonts w:ascii="Arial" w:hAnsi="Arial" w:cs="Arial"/>
        </w:rPr>
      </w:pPr>
      <w:bookmarkStart w:id="240" w:name="_Toc514659917"/>
      <w:r w:rsidRPr="00A236D6">
        <w:rPr>
          <w:rFonts w:ascii="Arial" w:hAnsi="Arial" w:cs="Arial"/>
        </w:rPr>
        <w:lastRenderedPageBreak/>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33</w:t>
      </w:r>
      <w:r w:rsidRPr="00A236D6">
        <w:rPr>
          <w:rFonts w:ascii="Arial" w:hAnsi="Arial" w:cs="Arial"/>
          <w:noProof/>
        </w:rPr>
        <w:fldChar w:fldCharType="end"/>
      </w:r>
      <w:r w:rsidRPr="00A236D6">
        <w:rPr>
          <w:rFonts w:ascii="Arial" w:hAnsi="Arial" w:cs="Arial"/>
        </w:rPr>
        <w:t xml:space="preserve">: Entries Entered </w:t>
      </w:r>
      <w:proofErr w:type="gramStart"/>
      <w:r w:rsidRPr="00A236D6">
        <w:rPr>
          <w:rFonts w:ascii="Arial" w:hAnsi="Arial" w:cs="Arial"/>
        </w:rPr>
        <w:t>By</w:t>
      </w:r>
      <w:proofErr w:type="gramEnd"/>
      <w:r w:rsidRPr="00A236D6">
        <w:rPr>
          <w:rFonts w:ascii="Arial" w:hAnsi="Arial" w:cs="Arial"/>
        </w:rPr>
        <w:t xml:space="preserve"> Report</w:t>
      </w:r>
      <w:bookmarkEnd w:id="240"/>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478"/>
        <w:gridCol w:w="1366"/>
        <w:gridCol w:w="1623"/>
        <w:gridCol w:w="1250"/>
      </w:tblGrid>
      <w:tr w:rsidR="00A17716" w:rsidRPr="00F458A0" w14:paraId="222E6926"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D104799"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ICB Report</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49798DE"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6D03FC9"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2BD244"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Read/Write</w:t>
            </w:r>
          </w:p>
        </w:tc>
      </w:tr>
      <w:tr w:rsidR="00A17716" w:rsidRPr="00F458A0" w14:paraId="1CEBDBB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84A6C0" w14:textId="77777777" w:rsidR="00A17716" w:rsidRPr="00F458A0" w:rsidRDefault="00A17716" w:rsidP="00A17716">
            <w:pPr>
              <w:pStyle w:val="TableText"/>
            </w:pPr>
            <w:r w:rsidRPr="00F458A0">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FE0CB0"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975DB"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6B3C0F" w14:textId="77777777" w:rsidR="00A17716" w:rsidRPr="00F458A0" w:rsidRDefault="00A17716" w:rsidP="00A17716">
            <w:pPr>
              <w:pStyle w:val="TableText"/>
            </w:pPr>
            <w:r w:rsidRPr="00F458A0">
              <w:t>R</w:t>
            </w:r>
          </w:p>
        </w:tc>
      </w:tr>
      <w:tr w:rsidR="00A17716" w:rsidRPr="00F458A0" w14:paraId="4F4C1E9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82A1C" w14:textId="77777777" w:rsidR="00A17716" w:rsidRPr="00F458A0" w:rsidRDefault="00A17716" w:rsidP="00A17716">
            <w:pPr>
              <w:pStyle w:val="TableText"/>
            </w:pPr>
            <w:r w:rsidRPr="00F458A0">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5443F9" w14:textId="77777777" w:rsidR="00A17716" w:rsidRPr="00F458A0" w:rsidRDefault="00A17716" w:rsidP="00A17716">
            <w:pPr>
              <w:pStyle w:val="TableText"/>
            </w:pPr>
            <w:r w:rsidRPr="00F458A0">
              <w:t>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06C16"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FF96E2" w14:textId="77777777" w:rsidR="00A17716" w:rsidRPr="00F458A0" w:rsidRDefault="00A17716" w:rsidP="00A17716">
            <w:pPr>
              <w:pStyle w:val="TableText"/>
            </w:pPr>
            <w:r w:rsidRPr="00F458A0">
              <w:t>R</w:t>
            </w:r>
          </w:p>
        </w:tc>
      </w:tr>
      <w:tr w:rsidR="00A17716" w:rsidRPr="00F458A0" w14:paraId="5CB3564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D5893" w14:textId="77777777" w:rsidR="00A17716" w:rsidRPr="00F458A0" w:rsidRDefault="00A17716" w:rsidP="00A17716">
            <w:pPr>
              <w:pStyle w:val="TableText"/>
            </w:pPr>
            <w:r w:rsidRPr="00F458A0">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BC635" w14:textId="77777777" w:rsidR="00A17716" w:rsidRPr="00F458A0" w:rsidRDefault="00A17716" w:rsidP="00A17716">
            <w:pPr>
              <w:pStyle w:val="TableText"/>
            </w:pPr>
            <w:r w:rsidRPr="00F458A0">
              <w:t>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FD20C" w14:textId="77777777" w:rsidR="00A17716" w:rsidRPr="00F458A0" w:rsidRDefault="00A17716" w:rsidP="00A17716">
            <w:pPr>
              <w:pStyle w:val="TableText"/>
            </w:pPr>
            <w:r w:rsidRPr="00F458A0">
              <w:t>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D9D453" w14:textId="77777777" w:rsidR="00A17716" w:rsidRPr="00F458A0" w:rsidRDefault="00A17716" w:rsidP="00A17716">
            <w:pPr>
              <w:pStyle w:val="TableText"/>
            </w:pPr>
            <w:r w:rsidRPr="00F458A0">
              <w:t>R</w:t>
            </w:r>
          </w:p>
        </w:tc>
      </w:tr>
      <w:tr w:rsidR="00A17716" w:rsidRPr="00F458A0" w14:paraId="419F93A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02EC97" w14:textId="77777777" w:rsidR="00A17716" w:rsidRPr="00F458A0" w:rsidRDefault="00A17716" w:rsidP="00A17716">
            <w:pPr>
              <w:pStyle w:val="TableText"/>
            </w:pPr>
            <w:r w:rsidRPr="00F458A0">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3B392A" w14:textId="77777777" w:rsidR="00A17716" w:rsidRPr="00F458A0" w:rsidRDefault="00A17716" w:rsidP="00A17716">
            <w:pPr>
              <w:pStyle w:val="TableText"/>
            </w:pPr>
            <w:r w:rsidRPr="00F458A0">
              <w:t>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CF811"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958F19" w14:textId="77777777" w:rsidR="00A17716" w:rsidRPr="00F458A0" w:rsidRDefault="00A17716" w:rsidP="00A17716">
            <w:pPr>
              <w:pStyle w:val="TableText"/>
            </w:pPr>
            <w:r w:rsidRPr="00F458A0">
              <w:t>R</w:t>
            </w:r>
          </w:p>
        </w:tc>
      </w:tr>
      <w:tr w:rsidR="00A17716" w:rsidRPr="00F458A0" w14:paraId="705EBA0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EFC116" w14:textId="77777777" w:rsidR="00A17716" w:rsidRPr="00F458A0" w:rsidRDefault="00A17716" w:rsidP="00A17716">
            <w:pPr>
              <w:pStyle w:val="TableText"/>
            </w:pPr>
            <w:r w:rsidRPr="00F458A0">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CF3FEA" w14:textId="77777777" w:rsidR="00A17716" w:rsidRPr="00F458A0" w:rsidRDefault="00A17716" w:rsidP="00A17716">
            <w:pPr>
              <w:pStyle w:val="TableText"/>
            </w:pPr>
            <w:r w:rsidRPr="00F458A0">
              <w:t>Group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D39C17"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82561" w14:textId="77777777" w:rsidR="00A17716" w:rsidRPr="00F458A0" w:rsidRDefault="00A17716" w:rsidP="00A17716">
            <w:pPr>
              <w:pStyle w:val="TableText"/>
            </w:pPr>
            <w:r w:rsidRPr="00F458A0">
              <w:t>R</w:t>
            </w:r>
          </w:p>
        </w:tc>
      </w:tr>
      <w:tr w:rsidR="00A17716" w:rsidRPr="00F458A0" w14:paraId="4C59126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1281F1" w14:textId="77777777" w:rsidR="00A17716" w:rsidRPr="00F458A0" w:rsidRDefault="00A17716" w:rsidP="00A17716">
            <w:pPr>
              <w:pStyle w:val="TableText"/>
            </w:pPr>
            <w:r w:rsidRPr="00F458A0">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0FE2C7" w14:textId="77777777" w:rsidR="00A17716" w:rsidRPr="00F458A0" w:rsidRDefault="00A17716" w:rsidP="00A17716">
            <w:pPr>
              <w:pStyle w:val="TableText"/>
            </w:pPr>
            <w:r w:rsidRPr="00F458A0">
              <w:t>Source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7BB93E"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7E6E44" w14:textId="77777777" w:rsidR="00A17716" w:rsidRPr="00F458A0" w:rsidRDefault="00A17716" w:rsidP="00A17716">
            <w:pPr>
              <w:pStyle w:val="TableText"/>
            </w:pPr>
            <w:r w:rsidRPr="00F458A0">
              <w:t>R</w:t>
            </w:r>
          </w:p>
        </w:tc>
      </w:tr>
      <w:tr w:rsidR="00A17716" w:rsidRPr="00F458A0" w14:paraId="60B3BD6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22C764" w14:textId="77777777" w:rsidR="00A17716" w:rsidRPr="00F458A0" w:rsidRDefault="00A17716" w:rsidP="00A17716">
            <w:pPr>
              <w:pStyle w:val="TableText"/>
            </w:pPr>
            <w:r w:rsidRPr="00F458A0">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480AFE" w14:textId="77777777" w:rsidR="00A17716" w:rsidRPr="00F458A0" w:rsidRDefault="00A17716" w:rsidP="00A17716">
            <w:pPr>
              <w:pStyle w:val="TableText"/>
            </w:pPr>
            <w:r w:rsidRPr="00F458A0">
              <w:t>PPNU</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DA669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9DE700" w14:textId="77777777" w:rsidR="00A17716" w:rsidRPr="00F458A0" w:rsidRDefault="00A17716" w:rsidP="00A17716">
            <w:pPr>
              <w:pStyle w:val="TableText"/>
            </w:pPr>
            <w:r w:rsidRPr="00F458A0">
              <w:t>R</w:t>
            </w:r>
          </w:p>
        </w:tc>
      </w:tr>
      <w:tr w:rsidR="00A17716" w:rsidRPr="00F458A0" w14:paraId="49ED344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6AA94" w14:textId="77777777" w:rsidR="00A17716" w:rsidRPr="00F458A0" w:rsidRDefault="00A17716" w:rsidP="00A17716">
            <w:pPr>
              <w:pStyle w:val="TableText"/>
            </w:pPr>
            <w:r w:rsidRPr="00F458A0">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7AE181" w14:textId="77777777" w:rsidR="00A17716" w:rsidRPr="00F458A0" w:rsidRDefault="00A17716" w:rsidP="00A17716">
            <w:pPr>
              <w:pStyle w:val="TableText"/>
            </w:pPr>
            <w:r w:rsidRPr="00F458A0">
              <w:t>Division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2A07B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7739B3" w14:textId="77777777" w:rsidR="00A17716" w:rsidRPr="00F458A0" w:rsidRDefault="00A17716" w:rsidP="00A17716">
            <w:pPr>
              <w:pStyle w:val="TableText"/>
            </w:pPr>
            <w:r w:rsidRPr="00F458A0">
              <w:t>R</w:t>
            </w:r>
          </w:p>
        </w:tc>
      </w:tr>
      <w:tr w:rsidR="00A17716" w:rsidRPr="00F458A0" w14:paraId="1203B07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FCA1F4" w14:textId="77777777" w:rsidR="00A17716" w:rsidRPr="00F458A0" w:rsidRDefault="00A17716" w:rsidP="00A17716">
            <w:pPr>
              <w:pStyle w:val="TableText"/>
            </w:pPr>
            <w:r w:rsidRPr="00F458A0">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DCCA9" w14:textId="77777777" w:rsidR="00A17716" w:rsidRPr="00F458A0" w:rsidRDefault="00A17716" w:rsidP="00A17716">
            <w:pPr>
              <w:pStyle w:val="TableText"/>
            </w:pPr>
            <w:r w:rsidRPr="00F458A0">
              <w:t>Entered By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0119A7" w14:textId="77777777" w:rsidR="00A17716" w:rsidRPr="00F458A0" w:rsidRDefault="00A17716" w:rsidP="00A17716">
            <w:pPr>
              <w:pStyle w:val="TableText"/>
            </w:pPr>
            <w:r w:rsidRPr="00F458A0">
              <w:t>Person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420697" w14:textId="77777777" w:rsidR="00A17716" w:rsidRPr="00F458A0" w:rsidRDefault="00A17716" w:rsidP="00A17716">
            <w:pPr>
              <w:pStyle w:val="TableText"/>
            </w:pPr>
            <w:r w:rsidRPr="00F458A0">
              <w:t>R</w:t>
            </w:r>
          </w:p>
        </w:tc>
      </w:tr>
      <w:tr w:rsidR="00A17716" w:rsidRPr="00F458A0" w14:paraId="7F29080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678E3" w14:textId="77777777" w:rsidR="00A17716" w:rsidRPr="00F458A0" w:rsidRDefault="00A17716" w:rsidP="00A17716">
            <w:pPr>
              <w:pStyle w:val="TableText"/>
            </w:pPr>
            <w:r w:rsidRPr="00F458A0">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A86F43" w14:textId="77777777" w:rsidR="00A17716" w:rsidRPr="00F458A0" w:rsidRDefault="00A17716" w:rsidP="00A17716">
            <w:pPr>
              <w:pStyle w:val="TableText"/>
            </w:pPr>
            <w:r w:rsidRPr="00F458A0">
              <w:t>Date Entered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12C2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82465" w14:textId="77777777" w:rsidR="00A17716" w:rsidRPr="00F458A0" w:rsidRDefault="00A17716" w:rsidP="00A17716">
            <w:pPr>
              <w:pStyle w:val="TableText"/>
            </w:pPr>
            <w:r w:rsidRPr="00F458A0">
              <w:t>R</w:t>
            </w:r>
          </w:p>
        </w:tc>
      </w:tr>
      <w:tr w:rsidR="00A17716" w:rsidRPr="00F458A0" w14:paraId="111CEAC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2731B1" w14:textId="77777777" w:rsidR="00A17716" w:rsidRPr="00F458A0" w:rsidRDefault="00A17716" w:rsidP="00A17716">
            <w:pPr>
              <w:pStyle w:val="TableText"/>
            </w:pPr>
            <w:r w:rsidRPr="00F458A0">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AA3216" w14:textId="77777777" w:rsidR="00A17716" w:rsidRPr="00F458A0" w:rsidRDefault="00A17716" w:rsidP="00A17716">
            <w:pPr>
              <w:pStyle w:val="TableText"/>
            </w:pPr>
            <w:r w:rsidRPr="00F458A0">
              <w:t>Updated By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504736" w14:textId="77777777" w:rsidR="00A17716" w:rsidRPr="00F458A0" w:rsidRDefault="00A17716" w:rsidP="00A17716">
            <w:pPr>
              <w:pStyle w:val="TableText"/>
            </w:pPr>
            <w:r w:rsidRPr="00F458A0">
              <w:t>Person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C8DEED" w14:textId="77777777" w:rsidR="00A17716" w:rsidRPr="00F458A0" w:rsidRDefault="00A17716" w:rsidP="00A17716">
            <w:pPr>
              <w:pStyle w:val="TableText"/>
            </w:pPr>
            <w:r w:rsidRPr="00F458A0">
              <w:t>R</w:t>
            </w:r>
          </w:p>
        </w:tc>
      </w:tr>
      <w:tr w:rsidR="00A17716" w:rsidRPr="00F458A0" w14:paraId="1B0509A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670B51" w14:textId="77777777" w:rsidR="00A17716" w:rsidRPr="00F458A0" w:rsidRDefault="00A17716" w:rsidP="00A17716">
            <w:pPr>
              <w:rPr>
                <w:sz w:val="22"/>
                <w:szCs w:val="22"/>
              </w:rPr>
            </w:pPr>
            <w:r w:rsidRPr="00F458A0">
              <w:rPr>
                <w:sz w:val="22"/>
                <w:szCs w:val="22"/>
              </w:rPr>
              <w:t>Entries Enter</w:t>
            </w:r>
            <w:r w:rsidRPr="00F458A0">
              <w:rPr>
                <w:rStyle w:val="TableTextChar"/>
              </w:rPr>
              <w:t>e</w:t>
            </w:r>
            <w:r w:rsidRPr="00F458A0">
              <w:rPr>
                <w:sz w:val="22"/>
                <w:szCs w:val="22"/>
              </w:rPr>
              <w:t xml:space="preserve">d </w:t>
            </w:r>
            <w:proofErr w:type="gramStart"/>
            <w:r w:rsidRPr="00F458A0">
              <w:rPr>
                <w:sz w:val="22"/>
                <w:szCs w:val="22"/>
              </w:rPr>
              <w:t>By</w:t>
            </w:r>
            <w:proofErr w:type="gramEnd"/>
            <w:r w:rsidRPr="00F458A0">
              <w:rPr>
                <w:sz w:val="22"/>
                <w:szCs w:val="22"/>
              </w:rPr>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9D90D" w14:textId="77777777" w:rsidR="00A17716" w:rsidRPr="00F458A0" w:rsidRDefault="00A17716" w:rsidP="00A17716">
            <w:pPr>
              <w:rPr>
                <w:sz w:val="22"/>
                <w:szCs w:val="22"/>
              </w:rPr>
            </w:pPr>
            <w:r w:rsidRPr="00F458A0">
              <w:rPr>
                <w:sz w:val="22"/>
                <w:szCs w:val="22"/>
              </w:rPr>
              <w:t>Date Updated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788B2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7F69A8" w14:textId="77777777" w:rsidR="00A17716" w:rsidRPr="00F458A0" w:rsidRDefault="00A17716" w:rsidP="00A17716">
            <w:pPr>
              <w:rPr>
                <w:sz w:val="22"/>
                <w:szCs w:val="22"/>
              </w:rPr>
            </w:pPr>
            <w:r w:rsidRPr="00F458A0">
              <w:rPr>
                <w:sz w:val="22"/>
                <w:szCs w:val="22"/>
              </w:rPr>
              <w:t>R</w:t>
            </w:r>
          </w:p>
        </w:tc>
      </w:tr>
    </w:tbl>
    <w:p w14:paraId="4057A082" w14:textId="4036586F" w:rsidR="00A17716" w:rsidRPr="00A236D6" w:rsidRDefault="00A17716" w:rsidP="00A17716">
      <w:pPr>
        <w:pStyle w:val="Caption"/>
        <w:rPr>
          <w:rFonts w:ascii="Arial" w:hAnsi="Arial" w:cs="Arial"/>
        </w:rPr>
      </w:pPr>
      <w:bookmarkStart w:id="241" w:name="_Toc514659918"/>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34</w:t>
      </w:r>
      <w:r w:rsidRPr="00A236D6">
        <w:rPr>
          <w:rFonts w:ascii="Arial" w:hAnsi="Arial" w:cs="Arial"/>
          <w:noProof/>
        </w:rPr>
        <w:fldChar w:fldCharType="end"/>
      </w:r>
      <w:r w:rsidRPr="00A236D6">
        <w:rPr>
          <w:rFonts w:ascii="Arial" w:hAnsi="Arial" w:cs="Arial"/>
        </w:rPr>
        <w:t xml:space="preserve">: Entries Accepted </w:t>
      </w:r>
      <w:proofErr w:type="gramStart"/>
      <w:r w:rsidRPr="00A236D6">
        <w:rPr>
          <w:rFonts w:ascii="Arial" w:hAnsi="Arial" w:cs="Arial"/>
        </w:rPr>
        <w:t>By</w:t>
      </w:r>
      <w:proofErr w:type="gramEnd"/>
      <w:r w:rsidRPr="00A236D6">
        <w:rPr>
          <w:rFonts w:ascii="Arial" w:hAnsi="Arial" w:cs="Arial"/>
        </w:rPr>
        <w:t xml:space="preserve"> Report</w:t>
      </w:r>
      <w:bookmarkEnd w:id="241"/>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478"/>
        <w:gridCol w:w="1366"/>
        <w:gridCol w:w="1623"/>
        <w:gridCol w:w="1250"/>
      </w:tblGrid>
      <w:tr w:rsidR="00A17716" w:rsidRPr="00F458A0" w14:paraId="69CD2570"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CB5783F"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ICB Report</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8D30950"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1928CA"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73EA858"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Read/Write</w:t>
            </w:r>
          </w:p>
        </w:tc>
      </w:tr>
      <w:tr w:rsidR="00A17716" w:rsidRPr="00F458A0" w14:paraId="19ED38E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221FC" w14:textId="77777777" w:rsidR="00A17716" w:rsidRPr="00F458A0" w:rsidRDefault="00A17716" w:rsidP="00A17716">
            <w:pPr>
              <w:pStyle w:val="TableText"/>
            </w:pPr>
            <w:r w:rsidRPr="00F458A0">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7EBAC0"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CF61D7"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96C51" w14:textId="77777777" w:rsidR="00A17716" w:rsidRPr="00F458A0" w:rsidRDefault="00A17716" w:rsidP="00A17716">
            <w:pPr>
              <w:pStyle w:val="TableText"/>
            </w:pPr>
            <w:r w:rsidRPr="00F458A0">
              <w:t>R</w:t>
            </w:r>
          </w:p>
        </w:tc>
      </w:tr>
      <w:tr w:rsidR="00A17716" w:rsidRPr="00F458A0" w14:paraId="5A409A9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AC5806" w14:textId="77777777" w:rsidR="00A17716" w:rsidRPr="00F458A0" w:rsidRDefault="00A17716" w:rsidP="00A17716">
            <w:pPr>
              <w:pStyle w:val="TableText"/>
            </w:pPr>
            <w:r w:rsidRPr="00F458A0">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9A5D0" w14:textId="77777777" w:rsidR="00A17716" w:rsidRPr="00F458A0" w:rsidRDefault="00A17716" w:rsidP="00A17716">
            <w:pPr>
              <w:pStyle w:val="TableText"/>
            </w:pPr>
            <w:r w:rsidRPr="00F458A0">
              <w:t>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1AE8E9"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66365E" w14:textId="77777777" w:rsidR="00A17716" w:rsidRPr="00F458A0" w:rsidRDefault="00A17716" w:rsidP="00A17716">
            <w:pPr>
              <w:pStyle w:val="TableText"/>
            </w:pPr>
            <w:r w:rsidRPr="00F458A0">
              <w:t>R</w:t>
            </w:r>
          </w:p>
        </w:tc>
      </w:tr>
      <w:tr w:rsidR="00A17716" w:rsidRPr="00F458A0" w14:paraId="03BD866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76DEDA" w14:textId="77777777" w:rsidR="00A17716" w:rsidRPr="00F458A0" w:rsidRDefault="00A17716" w:rsidP="00A17716">
            <w:pPr>
              <w:pStyle w:val="TableText"/>
            </w:pPr>
            <w:r w:rsidRPr="00F458A0">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04F27" w14:textId="77777777" w:rsidR="00A17716" w:rsidRPr="00F458A0" w:rsidRDefault="00A17716" w:rsidP="00A17716">
            <w:pPr>
              <w:pStyle w:val="TableText"/>
            </w:pPr>
            <w:r w:rsidRPr="00F458A0">
              <w:t>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F94BAF" w14:textId="77777777" w:rsidR="00A17716" w:rsidRPr="00F458A0" w:rsidRDefault="00A17716" w:rsidP="00A17716">
            <w:pPr>
              <w:pStyle w:val="TableText"/>
            </w:pPr>
            <w:r w:rsidRPr="00F458A0">
              <w:t>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93B1D" w14:textId="77777777" w:rsidR="00A17716" w:rsidRPr="00F458A0" w:rsidRDefault="00A17716" w:rsidP="00A17716">
            <w:pPr>
              <w:pStyle w:val="TableText"/>
            </w:pPr>
            <w:r w:rsidRPr="00F458A0">
              <w:t>R</w:t>
            </w:r>
          </w:p>
        </w:tc>
      </w:tr>
      <w:tr w:rsidR="00A17716" w:rsidRPr="00F458A0" w14:paraId="55DEC4A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D9E01B" w14:textId="77777777" w:rsidR="00A17716" w:rsidRPr="00F458A0" w:rsidRDefault="00A17716" w:rsidP="00A17716">
            <w:pPr>
              <w:pStyle w:val="TableText"/>
            </w:pPr>
            <w:r w:rsidRPr="00F458A0">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77389B" w14:textId="77777777" w:rsidR="00A17716" w:rsidRPr="00F458A0" w:rsidRDefault="00A17716" w:rsidP="00A17716">
            <w:pPr>
              <w:pStyle w:val="TableText"/>
            </w:pPr>
            <w:r w:rsidRPr="00F458A0">
              <w:t>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C3997A"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E3D13D" w14:textId="77777777" w:rsidR="00A17716" w:rsidRPr="00F458A0" w:rsidRDefault="00A17716" w:rsidP="00A17716">
            <w:pPr>
              <w:pStyle w:val="TableText"/>
            </w:pPr>
            <w:r w:rsidRPr="00F458A0">
              <w:t>R</w:t>
            </w:r>
          </w:p>
        </w:tc>
      </w:tr>
      <w:tr w:rsidR="00A17716" w:rsidRPr="00F458A0" w14:paraId="7EC9B3E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2A72E3" w14:textId="77777777" w:rsidR="00A17716" w:rsidRPr="00F458A0" w:rsidRDefault="00A17716" w:rsidP="00A17716">
            <w:pPr>
              <w:pStyle w:val="TableText"/>
            </w:pPr>
            <w:r w:rsidRPr="00F458A0">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8647DB" w14:textId="77777777" w:rsidR="00A17716" w:rsidRPr="00F458A0" w:rsidRDefault="00A17716" w:rsidP="00A17716">
            <w:pPr>
              <w:pStyle w:val="TableText"/>
            </w:pPr>
            <w:r w:rsidRPr="00F458A0">
              <w:t>Group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7F6AC9"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306CC7" w14:textId="77777777" w:rsidR="00A17716" w:rsidRPr="00F458A0" w:rsidRDefault="00A17716" w:rsidP="00A17716">
            <w:pPr>
              <w:pStyle w:val="TableText"/>
            </w:pPr>
            <w:r w:rsidRPr="00F458A0">
              <w:t>R</w:t>
            </w:r>
          </w:p>
        </w:tc>
      </w:tr>
      <w:tr w:rsidR="00A17716" w:rsidRPr="00F458A0" w14:paraId="52BCFAF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7AC2B" w14:textId="77777777" w:rsidR="00A17716" w:rsidRPr="00F458A0" w:rsidRDefault="00A17716" w:rsidP="00A17716">
            <w:pPr>
              <w:pStyle w:val="TableText"/>
            </w:pPr>
            <w:r w:rsidRPr="00F458A0">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649BDB" w14:textId="77777777" w:rsidR="00A17716" w:rsidRPr="00F458A0" w:rsidRDefault="00A17716" w:rsidP="00A17716">
            <w:pPr>
              <w:pStyle w:val="TableText"/>
            </w:pPr>
            <w:r w:rsidRPr="00F458A0">
              <w:t>Source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BBD6CE"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2C8A29" w14:textId="77777777" w:rsidR="00A17716" w:rsidRPr="00F458A0" w:rsidRDefault="00A17716" w:rsidP="00A17716">
            <w:pPr>
              <w:pStyle w:val="TableText"/>
            </w:pPr>
            <w:r w:rsidRPr="00F458A0">
              <w:t>R</w:t>
            </w:r>
          </w:p>
        </w:tc>
      </w:tr>
      <w:tr w:rsidR="00A17716" w:rsidRPr="00F458A0" w14:paraId="4CF19A3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4DF26" w14:textId="77777777" w:rsidR="00A17716" w:rsidRPr="00F458A0" w:rsidRDefault="00A17716" w:rsidP="00A17716">
            <w:pPr>
              <w:pStyle w:val="TableText"/>
            </w:pPr>
            <w:r w:rsidRPr="00F458A0">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219396" w14:textId="77777777" w:rsidR="00A17716" w:rsidRPr="00F458A0" w:rsidRDefault="00A17716" w:rsidP="00A17716">
            <w:pPr>
              <w:pStyle w:val="TableText"/>
            </w:pPr>
            <w:r w:rsidRPr="00F458A0">
              <w:t>PPNU</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7D915"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FAA35" w14:textId="77777777" w:rsidR="00A17716" w:rsidRPr="00F458A0" w:rsidRDefault="00A17716" w:rsidP="00A17716">
            <w:pPr>
              <w:pStyle w:val="TableText"/>
            </w:pPr>
            <w:r w:rsidRPr="00F458A0">
              <w:t>R</w:t>
            </w:r>
          </w:p>
        </w:tc>
      </w:tr>
      <w:tr w:rsidR="00A17716" w:rsidRPr="00F458A0" w14:paraId="59F9A12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B5C3C2" w14:textId="77777777" w:rsidR="00A17716" w:rsidRPr="00F458A0" w:rsidRDefault="00A17716" w:rsidP="00A17716">
            <w:pPr>
              <w:pStyle w:val="TableText"/>
            </w:pPr>
            <w:r w:rsidRPr="00F458A0">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3E7E2" w14:textId="77777777" w:rsidR="00A17716" w:rsidRPr="00F458A0" w:rsidRDefault="00A17716" w:rsidP="00A17716">
            <w:pPr>
              <w:pStyle w:val="TableText"/>
            </w:pPr>
            <w:r w:rsidRPr="00F458A0">
              <w:t>Division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838D0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C76EFD" w14:textId="77777777" w:rsidR="00A17716" w:rsidRPr="00F458A0" w:rsidRDefault="00A17716" w:rsidP="00A17716">
            <w:pPr>
              <w:pStyle w:val="TableText"/>
            </w:pPr>
            <w:r w:rsidRPr="00F458A0">
              <w:t>R</w:t>
            </w:r>
          </w:p>
        </w:tc>
      </w:tr>
      <w:tr w:rsidR="00A17716" w:rsidRPr="00F458A0" w14:paraId="4B70327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A8F6D7" w14:textId="77777777" w:rsidR="00A17716" w:rsidRPr="00F458A0" w:rsidRDefault="00A17716" w:rsidP="00A17716">
            <w:pPr>
              <w:pStyle w:val="TableText"/>
            </w:pPr>
            <w:r w:rsidRPr="00F458A0">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12787C" w14:textId="77777777" w:rsidR="00A17716" w:rsidRPr="00F458A0" w:rsidRDefault="00A17716" w:rsidP="00A17716">
            <w:pPr>
              <w:pStyle w:val="TableText"/>
            </w:pPr>
            <w:r w:rsidRPr="00F458A0">
              <w:t>Entered By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519D9" w14:textId="77777777" w:rsidR="00A17716" w:rsidRPr="00F458A0" w:rsidRDefault="00A17716" w:rsidP="00A17716">
            <w:pPr>
              <w:pStyle w:val="TableText"/>
            </w:pPr>
            <w:r w:rsidRPr="00F458A0">
              <w:t>Person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D436B" w14:textId="77777777" w:rsidR="00A17716" w:rsidRPr="00F458A0" w:rsidRDefault="00A17716" w:rsidP="00A17716">
            <w:pPr>
              <w:pStyle w:val="TableText"/>
            </w:pPr>
            <w:r w:rsidRPr="00F458A0">
              <w:t>R</w:t>
            </w:r>
          </w:p>
        </w:tc>
      </w:tr>
      <w:tr w:rsidR="00A17716" w:rsidRPr="00F458A0" w14:paraId="1F97B09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4BF956" w14:textId="77777777" w:rsidR="00A17716" w:rsidRPr="00F458A0" w:rsidRDefault="00A17716" w:rsidP="00A17716">
            <w:pPr>
              <w:pStyle w:val="TableText"/>
            </w:pPr>
            <w:r w:rsidRPr="00F458A0">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A91B61" w14:textId="77777777" w:rsidR="00A17716" w:rsidRPr="00F458A0" w:rsidRDefault="00A17716" w:rsidP="00A17716">
            <w:pPr>
              <w:pStyle w:val="TableText"/>
            </w:pPr>
            <w:r w:rsidRPr="00F458A0">
              <w:t>Date Entered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C287C"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FA0B7D" w14:textId="77777777" w:rsidR="00A17716" w:rsidRPr="00F458A0" w:rsidRDefault="00A17716" w:rsidP="00A17716">
            <w:pPr>
              <w:pStyle w:val="TableText"/>
            </w:pPr>
            <w:r w:rsidRPr="00F458A0">
              <w:t>R</w:t>
            </w:r>
          </w:p>
        </w:tc>
      </w:tr>
      <w:tr w:rsidR="00A17716" w:rsidRPr="00F458A0" w14:paraId="5EAED64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DBC1D" w14:textId="77777777" w:rsidR="00A17716" w:rsidRPr="00F458A0" w:rsidRDefault="00A17716" w:rsidP="00A17716">
            <w:pPr>
              <w:pStyle w:val="TableText"/>
            </w:pPr>
            <w:r w:rsidRPr="00F458A0">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66DAA" w14:textId="77777777" w:rsidR="00A17716" w:rsidRPr="00F458A0" w:rsidRDefault="00A17716" w:rsidP="00A17716">
            <w:pPr>
              <w:pStyle w:val="TableText"/>
            </w:pPr>
            <w:r w:rsidRPr="00F458A0">
              <w:t>Updated By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9F763" w14:textId="77777777" w:rsidR="00A17716" w:rsidRPr="00F458A0" w:rsidRDefault="00A17716" w:rsidP="00A17716">
            <w:pPr>
              <w:pStyle w:val="TableText"/>
            </w:pPr>
            <w:r w:rsidRPr="00F458A0">
              <w:t>Person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8468A1" w14:textId="77777777" w:rsidR="00A17716" w:rsidRPr="00F458A0" w:rsidRDefault="00A17716" w:rsidP="00A17716">
            <w:pPr>
              <w:pStyle w:val="TableText"/>
            </w:pPr>
            <w:r w:rsidRPr="00F458A0">
              <w:t>R</w:t>
            </w:r>
          </w:p>
        </w:tc>
      </w:tr>
      <w:tr w:rsidR="00A17716" w:rsidRPr="00F458A0" w14:paraId="6D7B7BC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E7FC9" w14:textId="77777777" w:rsidR="00A17716" w:rsidRPr="00F458A0" w:rsidRDefault="00A17716" w:rsidP="00A17716">
            <w:pPr>
              <w:pStyle w:val="TableText"/>
            </w:pPr>
            <w:r w:rsidRPr="00F458A0">
              <w:lastRenderedPageBreak/>
              <w:t xml:space="preserve">Entries Entered </w:t>
            </w:r>
            <w:proofErr w:type="gramStart"/>
            <w:r w:rsidRPr="00F458A0">
              <w:t>By</w:t>
            </w:r>
            <w:proofErr w:type="gramEnd"/>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92BBE" w14:textId="77777777" w:rsidR="00A17716" w:rsidRPr="00F458A0" w:rsidRDefault="00A17716" w:rsidP="00A17716">
            <w:pPr>
              <w:pStyle w:val="TableText"/>
            </w:pPr>
            <w:r w:rsidRPr="00F458A0">
              <w:t>Date Updated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FFD4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D3694C" w14:textId="77777777" w:rsidR="00A17716" w:rsidRPr="00F458A0" w:rsidRDefault="00A17716" w:rsidP="00A17716">
            <w:pPr>
              <w:pStyle w:val="TableText"/>
            </w:pPr>
            <w:r w:rsidRPr="00F458A0">
              <w:t>R</w:t>
            </w:r>
          </w:p>
        </w:tc>
      </w:tr>
    </w:tbl>
    <w:p w14:paraId="30542E25" w14:textId="477796AC" w:rsidR="00A17716" w:rsidRPr="00A236D6" w:rsidRDefault="00A17716" w:rsidP="00A17716">
      <w:pPr>
        <w:pStyle w:val="Caption"/>
        <w:rPr>
          <w:rFonts w:ascii="Arial" w:hAnsi="Arial" w:cs="Arial"/>
        </w:rPr>
      </w:pPr>
      <w:bookmarkStart w:id="242" w:name="_Toc514659919"/>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35</w:t>
      </w:r>
      <w:r w:rsidRPr="00A236D6">
        <w:rPr>
          <w:rFonts w:ascii="Arial" w:hAnsi="Arial" w:cs="Arial"/>
          <w:noProof/>
        </w:rPr>
        <w:fldChar w:fldCharType="end"/>
      </w:r>
      <w:r w:rsidRPr="00A236D6">
        <w:rPr>
          <w:rFonts w:ascii="Arial" w:hAnsi="Arial" w:cs="Arial"/>
        </w:rPr>
        <w:t>: Combined Productivity Report</w:t>
      </w:r>
      <w:bookmarkEnd w:id="242"/>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25"/>
        <w:gridCol w:w="1880"/>
        <w:gridCol w:w="1623"/>
        <w:gridCol w:w="1250"/>
      </w:tblGrid>
      <w:tr w:rsidR="00A17716" w:rsidRPr="00F458A0" w14:paraId="7B7B8B7D"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87B0866"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ICB Report</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2FE0B6C"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708E3F5"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B1E10E8"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Read/Write</w:t>
            </w:r>
          </w:p>
        </w:tc>
      </w:tr>
      <w:tr w:rsidR="00A17716" w:rsidRPr="00F458A0" w14:paraId="72154699" w14:textId="77777777" w:rsidTr="00A1771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A33A50" w14:textId="77777777" w:rsidR="00A17716" w:rsidRPr="00F458A0" w:rsidRDefault="00A17716" w:rsidP="00A17716">
            <w:pPr>
              <w:pStyle w:val="TableText"/>
            </w:pPr>
            <w:r w:rsidRPr="00F458A0">
              <w:t>Combined Producitivity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00EB4E" w14:textId="77777777" w:rsidR="00A17716" w:rsidRPr="00F458A0" w:rsidRDefault="00A17716" w:rsidP="00A17716">
            <w:pPr>
              <w:pStyle w:val="TableText"/>
            </w:pPr>
            <w:r w:rsidRPr="00F458A0">
              <w:t>Clinic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4FB373" w14:textId="77777777" w:rsidR="00A17716" w:rsidRPr="00F458A0" w:rsidRDefault="00A17716" w:rsidP="00A17716">
            <w:pPr>
              <w:pStyle w:val="TableText"/>
            </w:pPr>
            <w:r w:rsidRPr="00F458A0">
              <w:t>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A431BE" w14:textId="77777777" w:rsidR="00A17716" w:rsidRPr="00F458A0" w:rsidRDefault="00A17716" w:rsidP="00A17716">
            <w:pPr>
              <w:pStyle w:val="TableText"/>
            </w:pPr>
            <w:r w:rsidRPr="00F458A0">
              <w:t>R</w:t>
            </w:r>
          </w:p>
        </w:tc>
      </w:tr>
      <w:tr w:rsidR="00A17716" w:rsidRPr="00F458A0" w14:paraId="7D582F6E" w14:textId="77777777" w:rsidTr="00A1771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425019" w14:textId="77777777" w:rsidR="00A17716" w:rsidRPr="00F458A0" w:rsidRDefault="00A17716" w:rsidP="00A17716">
            <w:pPr>
              <w:pStyle w:val="TableText"/>
            </w:pPr>
            <w:r w:rsidRPr="00F458A0">
              <w:t>Combined Producitivity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0793F1" w14:textId="77777777" w:rsidR="00A17716" w:rsidRPr="00F458A0" w:rsidRDefault="00A17716" w:rsidP="00A17716">
            <w:pPr>
              <w:pStyle w:val="TableText"/>
            </w:pPr>
            <w:r w:rsidRPr="00F458A0">
              <w:t>User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C35B9E" w14:textId="77777777" w:rsidR="00A17716" w:rsidRPr="00F458A0" w:rsidRDefault="00A17716" w:rsidP="00A17716">
            <w:pPr>
              <w:pStyle w:val="TableText"/>
            </w:pPr>
            <w:r w:rsidRPr="00F458A0">
              <w:t>Person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9E98C9" w14:textId="77777777" w:rsidR="00A17716" w:rsidRPr="00F458A0" w:rsidRDefault="00A17716" w:rsidP="00A17716">
            <w:pPr>
              <w:pStyle w:val="TableText"/>
            </w:pPr>
          </w:p>
        </w:tc>
      </w:tr>
      <w:tr w:rsidR="00A17716" w:rsidRPr="00F458A0" w14:paraId="6125D966" w14:textId="77777777" w:rsidTr="00A1771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09C0D" w14:textId="77777777" w:rsidR="00A17716" w:rsidRPr="00F458A0" w:rsidRDefault="00A17716" w:rsidP="00A17716">
            <w:pPr>
              <w:pStyle w:val="TableText"/>
            </w:pPr>
            <w:r w:rsidRPr="00F458A0">
              <w:t>Combined Producitivity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0F79C2" w14:textId="77777777" w:rsidR="00A17716" w:rsidRPr="00F458A0" w:rsidRDefault="00A17716" w:rsidP="00A17716">
            <w:pPr>
              <w:pStyle w:val="TableText"/>
            </w:pPr>
            <w:r w:rsidRPr="00F458A0">
              <w:t>Total Opportunities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EFBEB"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D32457" w14:textId="77777777" w:rsidR="00A17716" w:rsidRPr="00F458A0" w:rsidRDefault="00A17716" w:rsidP="00A17716">
            <w:pPr>
              <w:pStyle w:val="TableText"/>
            </w:pPr>
            <w:r w:rsidRPr="00F458A0">
              <w:t>R</w:t>
            </w:r>
          </w:p>
        </w:tc>
      </w:tr>
      <w:tr w:rsidR="00A17716" w:rsidRPr="00F458A0" w14:paraId="6886F40F" w14:textId="77777777" w:rsidTr="00A1771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11F5F3" w14:textId="77777777" w:rsidR="00A17716" w:rsidRPr="00F458A0" w:rsidRDefault="00A17716" w:rsidP="00A17716">
            <w:pPr>
              <w:pStyle w:val="TableText"/>
            </w:pPr>
            <w:r w:rsidRPr="00F458A0">
              <w:t>Combined Producitivity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15213A" w14:textId="77777777" w:rsidR="00A17716" w:rsidRPr="00F458A0" w:rsidRDefault="00A17716" w:rsidP="00A17716">
            <w:pPr>
              <w:pStyle w:val="TableText"/>
            </w:pPr>
            <w:r w:rsidRPr="00F458A0">
              <w:t>Total Entries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A87F85"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30D5CD" w14:textId="77777777" w:rsidR="00A17716" w:rsidRPr="00F458A0" w:rsidRDefault="00A17716" w:rsidP="00A17716">
            <w:pPr>
              <w:pStyle w:val="TableText"/>
            </w:pPr>
            <w:r w:rsidRPr="00F458A0">
              <w:t>R</w:t>
            </w:r>
          </w:p>
        </w:tc>
      </w:tr>
      <w:tr w:rsidR="00A17716" w:rsidRPr="00F458A0" w14:paraId="415E52E0" w14:textId="77777777" w:rsidTr="00A1771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DD472" w14:textId="77777777" w:rsidR="00A17716" w:rsidRPr="00F458A0" w:rsidRDefault="00A17716" w:rsidP="00A17716">
            <w:pPr>
              <w:pStyle w:val="TableText"/>
            </w:pPr>
            <w:r w:rsidRPr="00F458A0">
              <w:t>Combined Producitivity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BC997" w14:textId="77777777" w:rsidR="00A17716" w:rsidRPr="00F458A0" w:rsidRDefault="00A17716" w:rsidP="00A17716">
            <w:pPr>
              <w:pStyle w:val="TableText"/>
            </w:pPr>
            <w:r w:rsidRPr="00F458A0">
              <w:t>% Captured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D19E3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E8CDA" w14:textId="77777777" w:rsidR="00A17716" w:rsidRPr="00F458A0" w:rsidRDefault="00A17716" w:rsidP="00A17716">
            <w:pPr>
              <w:pStyle w:val="TableText"/>
            </w:pPr>
            <w:r w:rsidRPr="00F458A0">
              <w:t>R</w:t>
            </w:r>
          </w:p>
        </w:tc>
      </w:tr>
      <w:tr w:rsidR="00A17716" w:rsidRPr="00F458A0" w14:paraId="7A9FE0E3" w14:textId="77777777" w:rsidTr="00A1771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9E2062" w14:textId="77777777" w:rsidR="00A17716" w:rsidRPr="00F458A0" w:rsidRDefault="00A17716" w:rsidP="00A17716">
            <w:pPr>
              <w:pStyle w:val="TableText"/>
            </w:pPr>
            <w:r w:rsidRPr="00F458A0">
              <w:t>Combined Producitivity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4D349A" w14:textId="77777777" w:rsidR="00A17716" w:rsidRPr="00F458A0" w:rsidRDefault="00A17716" w:rsidP="00A17716">
            <w:pPr>
              <w:pStyle w:val="TableText"/>
            </w:pPr>
            <w:r w:rsidRPr="00F458A0">
              <w:t>Total No 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E7F274"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4D2562" w14:textId="77777777" w:rsidR="00A17716" w:rsidRPr="00F458A0" w:rsidRDefault="00A17716" w:rsidP="00A17716">
            <w:pPr>
              <w:pStyle w:val="TableText"/>
            </w:pPr>
            <w:r w:rsidRPr="00F458A0">
              <w:t>R</w:t>
            </w:r>
          </w:p>
        </w:tc>
      </w:tr>
      <w:tr w:rsidR="00A17716" w:rsidRPr="00F458A0" w14:paraId="5C44FCB9" w14:textId="77777777" w:rsidTr="00A1771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35ED2" w14:textId="77777777" w:rsidR="00A17716" w:rsidRPr="00F458A0" w:rsidRDefault="00A17716" w:rsidP="00A17716">
            <w:pPr>
              <w:pStyle w:val="TableText"/>
            </w:pPr>
            <w:r w:rsidRPr="00F458A0">
              <w:t>Combined Producitivity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98FF4" w14:textId="77777777" w:rsidR="00A17716" w:rsidRPr="00F458A0" w:rsidRDefault="00A17716" w:rsidP="00A17716">
            <w:pPr>
              <w:pStyle w:val="TableText"/>
            </w:pPr>
            <w:r w:rsidRPr="00F458A0">
              <w:t>% No 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4728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5AC504" w14:textId="77777777" w:rsidR="00A17716" w:rsidRPr="00F458A0" w:rsidRDefault="00A17716" w:rsidP="00A17716">
            <w:pPr>
              <w:pStyle w:val="TableText"/>
            </w:pPr>
            <w:r w:rsidRPr="00F458A0">
              <w:t>R</w:t>
            </w:r>
          </w:p>
        </w:tc>
      </w:tr>
      <w:tr w:rsidR="00A17716" w:rsidRPr="00F458A0" w14:paraId="5E099CE3" w14:textId="77777777" w:rsidTr="00A1771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02FFA" w14:textId="77777777" w:rsidR="00A17716" w:rsidRPr="00F458A0" w:rsidRDefault="00A17716" w:rsidP="00A17716">
            <w:pPr>
              <w:pStyle w:val="TableText"/>
            </w:pPr>
            <w:r w:rsidRPr="00F458A0">
              <w:t>Combined Producitivity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5D83CD" w14:textId="77777777" w:rsidR="00A17716" w:rsidRPr="00F458A0" w:rsidRDefault="00A17716" w:rsidP="00A17716">
            <w:pPr>
              <w:pStyle w:val="TableText"/>
            </w:pPr>
            <w:r w:rsidRPr="00F458A0">
              <w:t>Total Exceptions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96449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204A9" w14:textId="77777777" w:rsidR="00A17716" w:rsidRPr="00F458A0" w:rsidRDefault="00A17716" w:rsidP="00A17716">
            <w:pPr>
              <w:pStyle w:val="TableText"/>
            </w:pPr>
            <w:r w:rsidRPr="00F458A0">
              <w:t>R</w:t>
            </w:r>
          </w:p>
        </w:tc>
      </w:tr>
      <w:tr w:rsidR="00A17716" w:rsidRPr="00F458A0" w14:paraId="6A4B20FA" w14:textId="77777777" w:rsidTr="00A1771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D493F9" w14:textId="77777777" w:rsidR="00A17716" w:rsidRPr="00F458A0" w:rsidRDefault="00A17716" w:rsidP="00A17716">
            <w:pPr>
              <w:pStyle w:val="TableText"/>
            </w:pPr>
            <w:r w:rsidRPr="00F458A0">
              <w:t>Combined Producitivity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D7353" w14:textId="77777777" w:rsidR="00A17716" w:rsidRPr="00F458A0" w:rsidRDefault="00A17716" w:rsidP="00A17716">
            <w:pPr>
              <w:pStyle w:val="TableText"/>
            </w:pPr>
            <w:r w:rsidRPr="00F458A0">
              <w:t>% Exceptions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E160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1F4948" w14:textId="77777777" w:rsidR="00A17716" w:rsidRPr="00F458A0" w:rsidRDefault="00A17716" w:rsidP="00A17716">
            <w:pPr>
              <w:pStyle w:val="TableText"/>
            </w:pPr>
            <w:r w:rsidRPr="00F458A0">
              <w:t>R</w:t>
            </w:r>
          </w:p>
        </w:tc>
      </w:tr>
    </w:tbl>
    <w:p w14:paraId="41EEBDCA" w14:textId="69BAFA49" w:rsidR="00A17716" w:rsidRPr="00F458A0" w:rsidRDefault="00A17716" w:rsidP="00802BF1">
      <w:pPr>
        <w:pStyle w:val="Caption"/>
      </w:pPr>
      <w:r w:rsidRPr="00F458A0">
        <w:br/>
      </w:r>
    </w:p>
    <w:p w14:paraId="7EF3BAE2" w14:textId="77777777" w:rsidR="00A17716" w:rsidRPr="00F458A0" w:rsidRDefault="00A17716" w:rsidP="00A17716"/>
    <w:p w14:paraId="67555B66" w14:textId="77777777" w:rsidR="00A17716" w:rsidRPr="00F458A0" w:rsidRDefault="00A17716" w:rsidP="00A17716">
      <w:pPr>
        <w:pStyle w:val="Heading2"/>
      </w:pPr>
      <w:bookmarkStart w:id="243" w:name="_Toc514663757"/>
      <w:r w:rsidRPr="00F458A0">
        <w:t>Navigation Hierarchy</w:t>
      </w:r>
      <w:bookmarkEnd w:id="243"/>
    </w:p>
    <w:p w14:paraId="50A03617" w14:textId="77777777" w:rsidR="00A17716" w:rsidRPr="00F458A0" w:rsidRDefault="00A17716" w:rsidP="00A17716">
      <w:r w:rsidRPr="00F458A0">
        <w:t>The navigation structure for MCCF EDI TAS has not been designed at this time. As the designs of the navigation structure is finalized, the details in this section will be updated.</w:t>
      </w:r>
    </w:p>
    <w:p w14:paraId="2D47E89F" w14:textId="77777777" w:rsidR="00A17716" w:rsidRPr="00F458A0" w:rsidRDefault="00A17716" w:rsidP="00A17716">
      <w:pPr>
        <w:pStyle w:val="Heading3"/>
      </w:pPr>
      <w:bookmarkStart w:id="244" w:name="_Toc514663758"/>
      <w:r w:rsidRPr="00F458A0">
        <w:t>Screens</w:t>
      </w:r>
      <w:bookmarkEnd w:id="244"/>
    </w:p>
    <w:p w14:paraId="0C49B87D" w14:textId="09819D53" w:rsidR="00EE0FCC" w:rsidRDefault="00744F9F" w:rsidP="00A17716">
      <w:pPr>
        <w:spacing w:before="0" w:after="0"/>
      </w:pPr>
      <w:r>
        <w:t xml:space="preserve">As the MCCF Product teams roll out the screens for specific </w:t>
      </w:r>
      <w:r w:rsidRPr="002F7E03">
        <w:t>functionality</w:t>
      </w:r>
      <w:r>
        <w:t>, the details for those screens will be included in separate design documentation</w:t>
      </w:r>
      <w:r w:rsidRPr="002F7E03">
        <w:t xml:space="preserve"> </w:t>
      </w:r>
      <w:r>
        <w:t>or technical manuals.</w:t>
      </w:r>
      <w:r w:rsidR="00EE0FCC">
        <w:tab/>
      </w:r>
    </w:p>
    <w:p w14:paraId="25713622" w14:textId="2179CFC4" w:rsidR="0081483C" w:rsidRDefault="00EE0FCC" w:rsidP="0081483C">
      <w:pPr>
        <w:pStyle w:val="Heading1"/>
      </w:pPr>
      <w:r>
        <w:t xml:space="preserve"> </w:t>
      </w:r>
      <w:bookmarkStart w:id="245" w:name="_Toc514663759"/>
      <w:r>
        <w:t>Appendix A</w:t>
      </w:r>
      <w:r w:rsidR="0081483C">
        <w:t>: STAT Team Diagrams</w:t>
      </w:r>
      <w:bookmarkEnd w:id="245"/>
    </w:p>
    <w:p w14:paraId="4053C109" w14:textId="714CAC0C" w:rsidR="0081483C" w:rsidRPr="0081483C" w:rsidRDefault="0081483C" w:rsidP="0081483C">
      <w:pPr>
        <w:pStyle w:val="Heading2"/>
      </w:pPr>
      <w:bookmarkStart w:id="246" w:name="_Toc514663760"/>
      <w:r>
        <w:t>STAT Team Diagram Reference to Equivalent SDD Detailed Diagram</w:t>
      </w:r>
      <w:bookmarkEnd w:id="246"/>
    </w:p>
    <w:tbl>
      <w:tblPr>
        <w:tblStyle w:val="TableGrid"/>
        <w:tblW w:w="5000" w:type="pct"/>
        <w:tblLook w:val="04A0" w:firstRow="1" w:lastRow="0" w:firstColumn="1" w:lastColumn="0" w:noHBand="0" w:noVBand="1"/>
      </w:tblPr>
      <w:tblGrid>
        <w:gridCol w:w="5368"/>
        <w:gridCol w:w="492"/>
        <w:gridCol w:w="3490"/>
      </w:tblGrid>
      <w:tr w:rsidR="00E57A70" w14:paraId="0533C45A" w14:textId="77777777" w:rsidTr="00E57A70">
        <w:tc>
          <w:tcPr>
            <w:tcW w:w="2819" w:type="pct"/>
          </w:tcPr>
          <w:p w14:paraId="69884CF0" w14:textId="2579786E" w:rsidR="00E57A70" w:rsidRPr="008B00BE" w:rsidRDefault="00E57A70" w:rsidP="0081483C">
            <w:pPr>
              <w:rPr>
                <w:b/>
              </w:rPr>
            </w:pPr>
            <w:r w:rsidRPr="008B00BE">
              <w:rPr>
                <w:b/>
              </w:rPr>
              <w:t>New STAT Team Diagram</w:t>
            </w:r>
          </w:p>
        </w:tc>
        <w:tc>
          <w:tcPr>
            <w:tcW w:w="2181" w:type="pct"/>
            <w:gridSpan w:val="2"/>
          </w:tcPr>
          <w:p w14:paraId="6D9B986F" w14:textId="77777777" w:rsidR="00E57A70" w:rsidRPr="008B00BE" w:rsidRDefault="00E57A70" w:rsidP="0081483C">
            <w:pPr>
              <w:rPr>
                <w:b/>
              </w:rPr>
            </w:pPr>
            <w:r>
              <w:rPr>
                <w:b/>
              </w:rPr>
              <w:t xml:space="preserve">Equivalent </w:t>
            </w:r>
            <w:r w:rsidRPr="008B00BE">
              <w:rPr>
                <w:b/>
              </w:rPr>
              <w:t>Existing SDD Diagram</w:t>
            </w:r>
          </w:p>
        </w:tc>
      </w:tr>
      <w:tr w:rsidR="00E57A70" w14:paraId="63FC3B9E" w14:textId="77777777" w:rsidTr="00E57A70">
        <w:tc>
          <w:tcPr>
            <w:tcW w:w="2819" w:type="pct"/>
          </w:tcPr>
          <w:p w14:paraId="2E006512" w14:textId="56B393BC" w:rsidR="00E57A70" w:rsidRDefault="00E57A70" w:rsidP="0081483C">
            <w:r>
              <w:rPr>
                <w:noProof/>
              </w:rPr>
              <w:lastRenderedPageBreak/>
              <w:drawing>
                <wp:inline distT="0" distB="0" distL="0" distR="0" wp14:anchorId="654A441D" wp14:editId="704A26EC">
                  <wp:extent cx="3127248" cy="177393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_EDE_ENV_MCCFEDITAS_04182018.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127248" cy="1773936"/>
                          </a:xfrm>
                          <a:prstGeom prst="rect">
                            <a:avLst/>
                          </a:prstGeom>
                        </pic:spPr>
                      </pic:pic>
                    </a:graphicData>
                  </a:graphic>
                </wp:inline>
              </w:drawing>
            </w:r>
          </w:p>
          <w:p w14:paraId="60323C1A" w14:textId="77777777" w:rsidR="00E57A70" w:rsidRDefault="00E57A70" w:rsidP="0081483C">
            <w:r w:rsidRPr="008B00BE">
              <w:t>CI_EDE_ENV_MCCFEDITAS_04182018</w:t>
            </w:r>
          </w:p>
        </w:tc>
        <w:tc>
          <w:tcPr>
            <w:tcW w:w="2181" w:type="pct"/>
            <w:gridSpan w:val="2"/>
          </w:tcPr>
          <w:p w14:paraId="524952E4" w14:textId="77777777" w:rsidR="00E57A70" w:rsidRDefault="00E57A70" w:rsidP="0081483C">
            <w:r w:rsidRPr="004871A6">
              <w:t>Test Environment Conceptual Infrastructure Diagram</w:t>
            </w:r>
          </w:p>
          <w:p w14:paraId="61FDE30C" w14:textId="77777777" w:rsidR="00E57A70" w:rsidRDefault="00E57A70" w:rsidP="0081483C">
            <w:r>
              <w:rPr>
                <w:noProof/>
              </w:rPr>
              <w:drawing>
                <wp:inline distT="0" distB="0" distL="0" distR="0" wp14:anchorId="15F35AEB" wp14:editId="0D3D389A">
                  <wp:extent cx="2000250" cy="217868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047551" cy="2230206"/>
                          </a:xfrm>
                          <a:prstGeom prst="rect">
                            <a:avLst/>
                          </a:prstGeom>
                        </pic:spPr>
                      </pic:pic>
                    </a:graphicData>
                  </a:graphic>
                </wp:inline>
              </w:drawing>
            </w:r>
          </w:p>
        </w:tc>
      </w:tr>
      <w:tr w:rsidR="00E57A70" w14:paraId="1843F843" w14:textId="77777777" w:rsidTr="00E57A70">
        <w:tc>
          <w:tcPr>
            <w:tcW w:w="2819" w:type="pct"/>
          </w:tcPr>
          <w:p w14:paraId="5E880AB1" w14:textId="5CCB9AA0" w:rsidR="00E57A70" w:rsidRDefault="00E57A70" w:rsidP="0081483C">
            <w:r>
              <w:rPr>
                <w:noProof/>
              </w:rPr>
              <w:drawing>
                <wp:inline distT="0" distB="0" distL="0" distR="0" wp14:anchorId="27951750" wp14:editId="276C3999">
                  <wp:extent cx="3038475" cy="3101975"/>
                  <wp:effectExtent l="0" t="0" r="9525"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T_EDE_ENV_MCCFEDITAS_04182018.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057359" cy="3121254"/>
                          </a:xfrm>
                          <a:prstGeom prst="rect">
                            <a:avLst/>
                          </a:prstGeom>
                        </pic:spPr>
                      </pic:pic>
                    </a:graphicData>
                  </a:graphic>
                </wp:inline>
              </w:drawing>
            </w:r>
          </w:p>
          <w:p w14:paraId="240F1087" w14:textId="77777777" w:rsidR="00E57A70" w:rsidRDefault="00E57A70" w:rsidP="0081483C">
            <w:r w:rsidRPr="008B00BE">
              <w:t>CIT_EDE_ENV_MCCFEDITAS_04182018</w:t>
            </w:r>
          </w:p>
        </w:tc>
        <w:tc>
          <w:tcPr>
            <w:tcW w:w="2181" w:type="pct"/>
            <w:gridSpan w:val="2"/>
          </w:tcPr>
          <w:p w14:paraId="3BDD3A26" w14:textId="77777777" w:rsidR="00E57A70" w:rsidRDefault="00E57A70" w:rsidP="0081483C">
            <w:r w:rsidRPr="004871A6">
              <w:t>Test Environment Conceptual Infrastructure Diagram</w:t>
            </w:r>
          </w:p>
          <w:p w14:paraId="310C8D50" w14:textId="77777777" w:rsidR="00E57A70" w:rsidRDefault="00E57A70" w:rsidP="0081483C">
            <w:r>
              <w:rPr>
                <w:noProof/>
              </w:rPr>
              <w:drawing>
                <wp:inline distT="0" distB="0" distL="0" distR="0" wp14:anchorId="6CE4778F" wp14:editId="1405246C">
                  <wp:extent cx="1943100" cy="21786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963826" cy="2201924"/>
                          </a:xfrm>
                          <a:prstGeom prst="rect">
                            <a:avLst/>
                          </a:prstGeom>
                        </pic:spPr>
                      </pic:pic>
                    </a:graphicData>
                  </a:graphic>
                </wp:inline>
              </w:drawing>
            </w:r>
          </w:p>
          <w:p w14:paraId="4995F0CE" w14:textId="77777777" w:rsidR="00E57A70" w:rsidRDefault="00E57A70" w:rsidP="0081483C"/>
        </w:tc>
      </w:tr>
      <w:tr w:rsidR="00E57A70" w14:paraId="34B52D71" w14:textId="77777777" w:rsidTr="00E57A70">
        <w:tc>
          <w:tcPr>
            <w:tcW w:w="2819" w:type="pct"/>
          </w:tcPr>
          <w:p w14:paraId="0297EBA0" w14:textId="3021306D" w:rsidR="00E57A70" w:rsidRDefault="00E57A70" w:rsidP="0081483C">
            <w:r>
              <w:rPr>
                <w:noProof/>
              </w:rPr>
              <w:drawing>
                <wp:inline distT="0" distB="0" distL="0" distR="0" wp14:anchorId="06FCD0BB" wp14:editId="2F8F2D9C">
                  <wp:extent cx="3019425" cy="1741170"/>
                  <wp:effectExtent l="0" t="0" r="952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XT_MCCFEDITAS_04182018.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047523" cy="1757373"/>
                          </a:xfrm>
                          <a:prstGeom prst="rect">
                            <a:avLst/>
                          </a:prstGeom>
                        </pic:spPr>
                      </pic:pic>
                    </a:graphicData>
                  </a:graphic>
                </wp:inline>
              </w:drawing>
            </w:r>
          </w:p>
          <w:p w14:paraId="1936FEF7" w14:textId="77777777" w:rsidR="00E57A70" w:rsidRDefault="00E57A70" w:rsidP="0081483C">
            <w:r w:rsidRPr="008B00BE">
              <w:lastRenderedPageBreak/>
              <w:t>CONTEXT_MCCFEDITAS_04182018</w:t>
            </w:r>
          </w:p>
        </w:tc>
        <w:tc>
          <w:tcPr>
            <w:tcW w:w="2181" w:type="pct"/>
            <w:gridSpan w:val="2"/>
          </w:tcPr>
          <w:p w14:paraId="4931F2B1" w14:textId="77777777" w:rsidR="00E57A70" w:rsidRDefault="00E57A70" w:rsidP="0081483C">
            <w:r w:rsidRPr="00AF0A9C">
              <w:lastRenderedPageBreak/>
              <w:t>MCCF EDI TAS Conceptual Architecture</w:t>
            </w:r>
          </w:p>
          <w:p w14:paraId="1C383E27" w14:textId="77777777" w:rsidR="00E57A70" w:rsidRDefault="00E57A70" w:rsidP="0081483C">
            <w:r>
              <w:rPr>
                <w:noProof/>
              </w:rPr>
              <w:lastRenderedPageBreak/>
              <w:drawing>
                <wp:inline distT="0" distB="0" distL="0" distR="0" wp14:anchorId="548D086A" wp14:editId="7C385511">
                  <wp:extent cx="2000250" cy="3215640"/>
                  <wp:effectExtent l="0" t="0" r="0" b="381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7.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000250" cy="3215640"/>
                          </a:xfrm>
                          <a:prstGeom prst="rect">
                            <a:avLst/>
                          </a:prstGeom>
                        </pic:spPr>
                      </pic:pic>
                    </a:graphicData>
                  </a:graphic>
                </wp:inline>
              </w:drawing>
            </w:r>
          </w:p>
        </w:tc>
      </w:tr>
      <w:tr w:rsidR="00E57A70" w14:paraId="1474256A" w14:textId="77777777" w:rsidTr="00E57A70">
        <w:tc>
          <w:tcPr>
            <w:tcW w:w="2819" w:type="pct"/>
          </w:tcPr>
          <w:p w14:paraId="259D28A3" w14:textId="0FBA78F9" w:rsidR="00E57A70" w:rsidRDefault="00E57A70" w:rsidP="0081483C">
            <w:r>
              <w:rPr>
                <w:noProof/>
              </w:rPr>
              <w:lastRenderedPageBreak/>
              <w:drawing>
                <wp:inline distT="0" distB="0" distL="0" distR="0" wp14:anchorId="31AB60CA" wp14:editId="2E0647F2">
                  <wp:extent cx="3810000" cy="273177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PA_MCCFEDITAS_04182018.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810000" cy="2731770"/>
                          </a:xfrm>
                          <a:prstGeom prst="rect">
                            <a:avLst/>
                          </a:prstGeom>
                        </pic:spPr>
                      </pic:pic>
                    </a:graphicData>
                  </a:graphic>
                </wp:inline>
              </w:drawing>
            </w:r>
          </w:p>
          <w:p w14:paraId="192CADDD" w14:textId="77777777" w:rsidR="00E57A70" w:rsidRDefault="00E57A70" w:rsidP="0081483C">
            <w:r w:rsidRPr="00EA74EA">
              <w:t>CPA_MCCFEDITAS_04182018</w:t>
            </w:r>
          </w:p>
        </w:tc>
        <w:tc>
          <w:tcPr>
            <w:tcW w:w="2181" w:type="pct"/>
            <w:gridSpan w:val="2"/>
          </w:tcPr>
          <w:p w14:paraId="1C79374E" w14:textId="77777777" w:rsidR="00E57A70" w:rsidRDefault="00E57A70" w:rsidP="0081483C">
            <w:r w:rsidRPr="006340B3">
              <w:t>MCCF EDI TAS Package Management Process</w:t>
            </w:r>
          </w:p>
          <w:p w14:paraId="714B6D0C" w14:textId="77777777" w:rsidR="00E57A70" w:rsidRDefault="00E57A70" w:rsidP="0081483C">
            <w:r>
              <w:rPr>
                <w:noProof/>
              </w:rPr>
              <w:drawing>
                <wp:inline distT="0" distB="0" distL="0" distR="0" wp14:anchorId="059161D7" wp14:editId="4DB60654">
                  <wp:extent cx="1962150" cy="2244090"/>
                  <wp:effectExtent l="0" t="0" r="0" b="381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0a.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970784" cy="2253965"/>
                          </a:xfrm>
                          <a:prstGeom prst="rect">
                            <a:avLst/>
                          </a:prstGeom>
                        </pic:spPr>
                      </pic:pic>
                    </a:graphicData>
                  </a:graphic>
                </wp:inline>
              </w:drawing>
            </w:r>
          </w:p>
          <w:p w14:paraId="75A34AA9" w14:textId="77777777" w:rsidR="00E57A70" w:rsidRDefault="00E57A70" w:rsidP="0081483C"/>
        </w:tc>
      </w:tr>
      <w:tr w:rsidR="00E57A70" w14:paraId="4A19B5BB" w14:textId="77777777" w:rsidTr="00E57A70">
        <w:tc>
          <w:tcPr>
            <w:tcW w:w="2819" w:type="pct"/>
          </w:tcPr>
          <w:p w14:paraId="46CC1C43" w14:textId="5D02C281" w:rsidR="00E57A70" w:rsidRDefault="00E57A70" w:rsidP="0081483C">
            <w:r>
              <w:rPr>
                <w:noProof/>
              </w:rPr>
              <w:lastRenderedPageBreak/>
              <w:drawing>
                <wp:inline distT="0" distB="0" distL="0" distR="0" wp14:anchorId="3843CBDD" wp14:editId="59F39C10">
                  <wp:extent cx="3143250" cy="253555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SD_MCCFEDITAS_04192108.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143781" cy="2535983"/>
                          </a:xfrm>
                          <a:prstGeom prst="rect">
                            <a:avLst/>
                          </a:prstGeom>
                        </pic:spPr>
                      </pic:pic>
                    </a:graphicData>
                  </a:graphic>
                </wp:inline>
              </w:drawing>
            </w:r>
          </w:p>
          <w:p w14:paraId="1F651E7E" w14:textId="77777777" w:rsidR="00E57A70" w:rsidRDefault="00E57A70" w:rsidP="0081483C">
            <w:r w:rsidRPr="00EA74EA">
              <w:t>CSD_MCCFEDITAS_04192108</w:t>
            </w:r>
          </w:p>
        </w:tc>
        <w:tc>
          <w:tcPr>
            <w:tcW w:w="2181" w:type="pct"/>
            <w:gridSpan w:val="2"/>
          </w:tcPr>
          <w:p w14:paraId="57FB381B" w14:textId="77777777" w:rsidR="00E57A70" w:rsidRDefault="00E57A70" w:rsidP="0081483C">
            <w:r w:rsidRPr="00A63A36">
              <w:t>High-level Application Design</w:t>
            </w:r>
          </w:p>
          <w:p w14:paraId="5BA4533A" w14:textId="77777777" w:rsidR="00E57A70" w:rsidRDefault="00E57A70" w:rsidP="0081483C">
            <w:r>
              <w:rPr>
                <w:noProof/>
              </w:rPr>
              <w:drawing>
                <wp:inline distT="0" distB="0" distL="0" distR="0" wp14:anchorId="7919218C" wp14:editId="46D45961">
                  <wp:extent cx="2090684" cy="368363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3.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101827" cy="3703269"/>
                          </a:xfrm>
                          <a:prstGeom prst="rect">
                            <a:avLst/>
                          </a:prstGeom>
                        </pic:spPr>
                      </pic:pic>
                    </a:graphicData>
                  </a:graphic>
                </wp:inline>
              </w:drawing>
            </w:r>
          </w:p>
        </w:tc>
      </w:tr>
      <w:tr w:rsidR="00E57A70" w14:paraId="6811FFE0" w14:textId="77777777" w:rsidTr="00E57A70">
        <w:tc>
          <w:tcPr>
            <w:tcW w:w="2819" w:type="pct"/>
          </w:tcPr>
          <w:p w14:paraId="575DA2B8" w14:textId="3F3FA3C0" w:rsidR="00E57A70" w:rsidRDefault="00E57A70" w:rsidP="0081483C">
            <w:r>
              <w:rPr>
                <w:noProof/>
              </w:rPr>
              <w:drawing>
                <wp:inline distT="0" distB="0" distL="0" distR="0" wp14:anchorId="4439DEB1" wp14:editId="1BA28696">
                  <wp:extent cx="3143250" cy="337362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_EDE_ENV_MCCFEDITAS_04182018.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161585" cy="3393306"/>
                          </a:xfrm>
                          <a:prstGeom prst="rect">
                            <a:avLst/>
                          </a:prstGeom>
                        </pic:spPr>
                      </pic:pic>
                    </a:graphicData>
                  </a:graphic>
                </wp:inline>
              </w:drawing>
            </w:r>
          </w:p>
          <w:p w14:paraId="3E385A3D" w14:textId="77777777" w:rsidR="00E57A70" w:rsidRDefault="00E57A70" w:rsidP="0081483C">
            <w:r w:rsidRPr="00EA74EA">
              <w:t>DEV_EDE_ENV_MCCFEDITAS_04182018</w:t>
            </w:r>
          </w:p>
        </w:tc>
        <w:tc>
          <w:tcPr>
            <w:tcW w:w="2181" w:type="pct"/>
            <w:gridSpan w:val="2"/>
          </w:tcPr>
          <w:p w14:paraId="518E34BD" w14:textId="77777777" w:rsidR="00E57A70" w:rsidRDefault="00E57A70" w:rsidP="0081483C">
            <w:r w:rsidRPr="004871A6">
              <w:t>Test Environment Conceptual Infrastructure Diagram</w:t>
            </w:r>
          </w:p>
          <w:p w14:paraId="578A19F0" w14:textId="77777777" w:rsidR="00E57A70" w:rsidRDefault="00E57A70" w:rsidP="0081483C">
            <w:r>
              <w:rPr>
                <w:noProof/>
              </w:rPr>
              <w:drawing>
                <wp:inline distT="0" distB="0" distL="0" distR="0" wp14:anchorId="3E907242" wp14:editId="4BA83AD4">
                  <wp:extent cx="2066925" cy="21792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075361" cy="2188094"/>
                          </a:xfrm>
                          <a:prstGeom prst="rect">
                            <a:avLst/>
                          </a:prstGeom>
                        </pic:spPr>
                      </pic:pic>
                    </a:graphicData>
                  </a:graphic>
                </wp:inline>
              </w:drawing>
            </w:r>
          </w:p>
        </w:tc>
      </w:tr>
      <w:tr w:rsidR="00E57A70" w14:paraId="22030714" w14:textId="77777777" w:rsidTr="00E57A70">
        <w:tc>
          <w:tcPr>
            <w:tcW w:w="2819" w:type="pct"/>
          </w:tcPr>
          <w:p w14:paraId="15921F9A" w14:textId="1A7D7206" w:rsidR="00E57A70" w:rsidRDefault="00E57A70" w:rsidP="0081483C">
            <w:r>
              <w:rPr>
                <w:noProof/>
              </w:rPr>
              <w:lastRenderedPageBreak/>
              <w:drawing>
                <wp:inline distT="0" distB="0" distL="0" distR="0" wp14:anchorId="21EE272C" wp14:editId="5D737F58">
                  <wp:extent cx="3133725" cy="836930"/>
                  <wp:effectExtent l="0" t="0" r="9525" b="127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V_MCCFEDITAS_04182018.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287318" cy="877950"/>
                          </a:xfrm>
                          <a:prstGeom prst="rect">
                            <a:avLst/>
                          </a:prstGeom>
                        </pic:spPr>
                      </pic:pic>
                    </a:graphicData>
                  </a:graphic>
                </wp:inline>
              </w:drawing>
            </w:r>
          </w:p>
          <w:p w14:paraId="21D307A7" w14:textId="77777777" w:rsidR="00E57A70" w:rsidRDefault="00E57A70" w:rsidP="0081483C">
            <w:r w:rsidRPr="00EA74EA">
              <w:t>ENV_MCCFEDITAS_04182018</w:t>
            </w:r>
          </w:p>
        </w:tc>
        <w:tc>
          <w:tcPr>
            <w:tcW w:w="2181" w:type="pct"/>
            <w:gridSpan w:val="2"/>
          </w:tcPr>
          <w:p w14:paraId="25A029B8" w14:textId="77777777" w:rsidR="00E57A70" w:rsidRDefault="00E57A70" w:rsidP="0081483C">
            <w:r w:rsidRPr="006340B3">
              <w:t>MCCF EDI TAS Package Management Process</w:t>
            </w:r>
          </w:p>
          <w:p w14:paraId="0C6D3836" w14:textId="77777777" w:rsidR="00E57A70" w:rsidRDefault="00E57A70" w:rsidP="0081483C">
            <w:r>
              <w:rPr>
                <w:noProof/>
              </w:rPr>
              <w:drawing>
                <wp:inline distT="0" distB="0" distL="0" distR="0" wp14:anchorId="6054C428" wp14:editId="4FD3FAFF">
                  <wp:extent cx="2047875" cy="2244417"/>
                  <wp:effectExtent l="0" t="0" r="0" b="38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0a.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070627" cy="2269353"/>
                          </a:xfrm>
                          <a:prstGeom prst="rect">
                            <a:avLst/>
                          </a:prstGeom>
                        </pic:spPr>
                      </pic:pic>
                    </a:graphicData>
                  </a:graphic>
                </wp:inline>
              </w:drawing>
            </w:r>
          </w:p>
          <w:p w14:paraId="55122437" w14:textId="77777777" w:rsidR="00E57A70" w:rsidRDefault="00E57A70" w:rsidP="0081483C"/>
          <w:p w14:paraId="34043F74" w14:textId="77777777" w:rsidR="00E57A70" w:rsidRDefault="00E57A70" w:rsidP="0081483C"/>
        </w:tc>
      </w:tr>
      <w:tr w:rsidR="00E57A70" w14:paraId="460502BA" w14:textId="77777777" w:rsidTr="00E57A70">
        <w:tc>
          <w:tcPr>
            <w:tcW w:w="2819" w:type="pct"/>
          </w:tcPr>
          <w:p w14:paraId="69335E1C" w14:textId="6619C990" w:rsidR="00E57A70" w:rsidRDefault="00E57A70" w:rsidP="0081483C">
            <w:r>
              <w:rPr>
                <w:noProof/>
              </w:rPr>
              <w:drawing>
                <wp:inline distT="0" distB="0" distL="0" distR="0" wp14:anchorId="30B2A545" wp14:editId="43BB4436">
                  <wp:extent cx="3162300" cy="23831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A_EDE_ENV_MCCFEDITAS_04182018.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187715" cy="2402308"/>
                          </a:xfrm>
                          <a:prstGeom prst="rect">
                            <a:avLst/>
                          </a:prstGeom>
                        </pic:spPr>
                      </pic:pic>
                    </a:graphicData>
                  </a:graphic>
                </wp:inline>
              </w:drawing>
            </w:r>
          </w:p>
          <w:p w14:paraId="72AE3BD3" w14:textId="77777777" w:rsidR="00E57A70" w:rsidRDefault="00E57A70" w:rsidP="0081483C">
            <w:r w:rsidRPr="00EA74EA">
              <w:t>SQA_EDE_ENV_MCCFEDITAS_04182018</w:t>
            </w:r>
          </w:p>
        </w:tc>
        <w:tc>
          <w:tcPr>
            <w:tcW w:w="2181" w:type="pct"/>
            <w:gridSpan w:val="2"/>
          </w:tcPr>
          <w:p w14:paraId="48CB37FB" w14:textId="77777777" w:rsidR="00E57A70" w:rsidRDefault="00E57A70" w:rsidP="0081483C">
            <w:r w:rsidRPr="004871A6">
              <w:t>Test Environment Conceptual Infrastructure Diagram</w:t>
            </w:r>
          </w:p>
          <w:p w14:paraId="372F7818" w14:textId="77777777" w:rsidR="00E57A70" w:rsidRDefault="00E57A70" w:rsidP="0081483C">
            <w:r>
              <w:rPr>
                <w:noProof/>
              </w:rPr>
              <w:drawing>
                <wp:inline distT="0" distB="0" distL="0" distR="0" wp14:anchorId="1E46992A" wp14:editId="650B7E18">
                  <wp:extent cx="2057400" cy="21792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075094" cy="2197941"/>
                          </a:xfrm>
                          <a:prstGeom prst="rect">
                            <a:avLst/>
                          </a:prstGeom>
                        </pic:spPr>
                      </pic:pic>
                    </a:graphicData>
                  </a:graphic>
                </wp:inline>
              </w:drawing>
            </w:r>
          </w:p>
          <w:p w14:paraId="331EF761" w14:textId="77777777" w:rsidR="00E57A70" w:rsidRDefault="00E57A70" w:rsidP="0081483C"/>
        </w:tc>
      </w:tr>
      <w:tr w:rsidR="00E57A70" w14:paraId="3E913FD2" w14:textId="77777777" w:rsidTr="00E57A70">
        <w:tc>
          <w:tcPr>
            <w:tcW w:w="2819" w:type="pct"/>
          </w:tcPr>
          <w:p w14:paraId="49468624" w14:textId="2579786E" w:rsidR="0081483C" w:rsidRDefault="0081483C" w:rsidP="0081483C">
            <w:r>
              <w:rPr>
                <w:noProof/>
              </w:rPr>
              <w:lastRenderedPageBreak/>
              <w:drawing>
                <wp:inline distT="0" distB="0" distL="0" distR="0" wp14:anchorId="4EFB1B66" wp14:editId="1256F365">
                  <wp:extent cx="4430395" cy="2328984"/>
                  <wp:effectExtent l="0" t="0" r="825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T_EDE_ENV_MCCFEDITAS_04182018.jpg"/>
                          <pic:cNvPicPr/>
                        </pic:nvPicPr>
                        <pic:blipFill>
                          <a:blip r:embed="rId172">
                            <a:extLst>
                              <a:ext uri="{28A0092B-C50C-407E-A947-70E740481C1C}">
                                <a14:useLocalDpi xmlns:a14="http://schemas.microsoft.com/office/drawing/2010/main" val="0"/>
                              </a:ext>
                            </a:extLst>
                          </a:blip>
                          <a:stretch>
                            <a:fillRect/>
                          </a:stretch>
                        </pic:blipFill>
                        <pic:spPr>
                          <a:xfrm>
                            <a:off x="0" y="0"/>
                            <a:ext cx="4461657" cy="2345418"/>
                          </a:xfrm>
                          <a:prstGeom prst="rect">
                            <a:avLst/>
                          </a:prstGeom>
                        </pic:spPr>
                      </pic:pic>
                    </a:graphicData>
                  </a:graphic>
                </wp:inline>
              </w:drawing>
            </w:r>
          </w:p>
          <w:p w14:paraId="3194F47C" w14:textId="77777777" w:rsidR="0081483C" w:rsidRDefault="0081483C" w:rsidP="0081483C">
            <w:r w:rsidRPr="00EA74EA">
              <w:t>UAT_EDE_ENV_MCCFEDITAS_04182018</w:t>
            </w:r>
          </w:p>
        </w:tc>
        <w:tc>
          <w:tcPr>
            <w:tcW w:w="347" w:type="pct"/>
          </w:tcPr>
          <w:p w14:paraId="3A7417FB" w14:textId="77777777" w:rsidR="0081483C" w:rsidRDefault="0081483C" w:rsidP="0081483C">
            <w:r>
              <w:t>Yes</w:t>
            </w:r>
          </w:p>
        </w:tc>
        <w:tc>
          <w:tcPr>
            <w:tcW w:w="1834" w:type="pct"/>
          </w:tcPr>
          <w:p w14:paraId="12C8D758" w14:textId="77777777" w:rsidR="0081483C" w:rsidRDefault="0081483C" w:rsidP="0081483C">
            <w:r w:rsidRPr="004871A6">
              <w:t>Test Environment Conceptual Infrastructure Diagram</w:t>
            </w:r>
          </w:p>
          <w:p w14:paraId="3DFA18AB" w14:textId="77777777" w:rsidR="0081483C" w:rsidRDefault="0081483C" w:rsidP="0081483C">
            <w:r>
              <w:rPr>
                <w:noProof/>
              </w:rPr>
              <w:drawing>
                <wp:inline distT="0" distB="0" distL="0" distR="0" wp14:anchorId="2CC42D47" wp14:editId="7D09D07C">
                  <wp:extent cx="2820190" cy="21793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829971" cy="2186878"/>
                          </a:xfrm>
                          <a:prstGeom prst="rect">
                            <a:avLst/>
                          </a:prstGeom>
                        </pic:spPr>
                      </pic:pic>
                    </a:graphicData>
                  </a:graphic>
                </wp:inline>
              </w:drawing>
            </w:r>
          </w:p>
        </w:tc>
      </w:tr>
    </w:tbl>
    <w:p w14:paraId="48400D27" w14:textId="77777777" w:rsidR="00A17716" w:rsidRPr="00F458A0" w:rsidRDefault="00A17716" w:rsidP="00A17716"/>
    <w:p w14:paraId="5C457951" w14:textId="77777777" w:rsidR="00A17716" w:rsidRPr="00F458A0" w:rsidRDefault="00A17716" w:rsidP="00EE0FCC"/>
    <w:p w14:paraId="704C04B2" w14:textId="77777777" w:rsidR="00A17716" w:rsidRPr="00F458A0" w:rsidRDefault="00A17716" w:rsidP="00A17716">
      <w:pPr>
        <w:pStyle w:val="Heading1"/>
      </w:pPr>
      <w:r w:rsidRPr="00F458A0">
        <w:t xml:space="preserve"> </w:t>
      </w:r>
      <w:bookmarkStart w:id="247" w:name="_Toc514663761"/>
      <w:r w:rsidRPr="00F458A0">
        <w:t>Attachment A – Approval Signatures</w:t>
      </w:r>
      <w:bookmarkEnd w:id="247"/>
    </w:p>
    <w:p w14:paraId="2F5D0C90" w14:textId="77777777" w:rsidR="00A17716" w:rsidRPr="00F458A0" w:rsidRDefault="00A17716" w:rsidP="00A17716">
      <w:pPr>
        <w:pStyle w:val="BodyText"/>
      </w:pPr>
      <w:r w:rsidRPr="00F458A0">
        <w:t xml:space="preserve">This section is used to document the approval of the System Design Document. The review should be conducted face to face where signatures can be obtained ‘live’ during the review. If unable to conduct a face-to-face </w:t>
      </w:r>
      <w:proofErr w:type="gramStart"/>
      <w:r w:rsidRPr="00F458A0">
        <w:t>meeting</w:t>
      </w:r>
      <w:proofErr w:type="gramEnd"/>
      <w:r w:rsidRPr="00F458A0">
        <w:t xml:space="preserve"> then it should be held via LiveMeeting and concurrence captured during the meeting. The Scribe should add /es/name by each position cited. Example provided below.</w:t>
      </w:r>
    </w:p>
    <w:p w14:paraId="1FB7B95F" w14:textId="77777777" w:rsidR="00A17716" w:rsidRPr="00F458A0" w:rsidRDefault="00A17716" w:rsidP="00A17716">
      <w:pPr>
        <w:pStyle w:val="BodyText"/>
      </w:pPr>
      <w:r w:rsidRPr="00F458A0">
        <w:t>The Business Sponsor and Project Manager are required to sign.</w:t>
      </w:r>
    </w:p>
    <w:p w14:paraId="664F28CF" w14:textId="77777777" w:rsidR="00A17716" w:rsidRPr="00F458A0" w:rsidRDefault="00A17716" w:rsidP="00A17716">
      <w:pPr>
        <w:pStyle w:val="BodyText"/>
      </w:pPr>
    </w:p>
    <w:p w14:paraId="05DD68FE" w14:textId="77777777" w:rsidR="00A17716" w:rsidRPr="00F458A0" w:rsidRDefault="00A17716" w:rsidP="00A17716">
      <w:pPr>
        <w:pStyle w:val="BodyText"/>
      </w:pPr>
      <w:r w:rsidRPr="00F458A0">
        <w:t>______________________________________________________________________________</w:t>
      </w:r>
    </w:p>
    <w:p w14:paraId="1A1178F2" w14:textId="77777777" w:rsidR="00A17716" w:rsidRPr="00F458A0" w:rsidRDefault="00A17716" w:rsidP="00A17716">
      <w:pPr>
        <w:pStyle w:val="BodyText"/>
      </w:pPr>
      <w:r w:rsidRPr="00F458A0">
        <w:t>Signed:</w:t>
      </w:r>
      <w:r w:rsidRPr="00F458A0">
        <w:tab/>
        <w:t xml:space="preserve">Date: </w:t>
      </w:r>
    </w:p>
    <w:p w14:paraId="2B5996E2" w14:textId="77777777" w:rsidR="00A17716" w:rsidRPr="00F458A0" w:rsidRDefault="00A17716" w:rsidP="00A17716">
      <w:pPr>
        <w:pStyle w:val="InstructionalText1"/>
      </w:pPr>
      <w:r>
        <w:t>Frank Annecchini</w:t>
      </w:r>
    </w:p>
    <w:p w14:paraId="26FE3412" w14:textId="77777777" w:rsidR="00A17716" w:rsidRPr="00F458A0" w:rsidRDefault="00A17716" w:rsidP="00A17716">
      <w:pPr>
        <w:pStyle w:val="BodyText"/>
      </w:pPr>
    </w:p>
    <w:p w14:paraId="01205376" w14:textId="77777777" w:rsidR="00A17716" w:rsidRPr="00F458A0" w:rsidRDefault="00A17716" w:rsidP="00A17716">
      <w:pPr>
        <w:pStyle w:val="BodyText"/>
      </w:pPr>
      <w:r w:rsidRPr="00F458A0">
        <w:t>______________________________________________________________________________</w:t>
      </w:r>
    </w:p>
    <w:p w14:paraId="502E7CD4" w14:textId="77777777" w:rsidR="00A17716" w:rsidRPr="00F458A0" w:rsidRDefault="00A17716" w:rsidP="00A17716">
      <w:pPr>
        <w:pStyle w:val="BodyText"/>
      </w:pPr>
      <w:r w:rsidRPr="00F458A0">
        <w:t>Signed:</w:t>
      </w:r>
      <w:r w:rsidRPr="00F458A0">
        <w:tab/>
        <w:t xml:space="preserve">Date: </w:t>
      </w:r>
    </w:p>
    <w:p w14:paraId="2277BC3E" w14:textId="77777777" w:rsidR="00A17716" w:rsidRPr="00F458A0" w:rsidRDefault="00A17716" w:rsidP="00A17716">
      <w:pPr>
        <w:pStyle w:val="InstructionalText1"/>
      </w:pPr>
      <w:r>
        <w:t>Enrique Gomez</w:t>
      </w:r>
    </w:p>
    <w:p w14:paraId="667D52B0" w14:textId="77777777" w:rsidR="00A17716" w:rsidRPr="00F458A0" w:rsidRDefault="00A17716" w:rsidP="00A17716"/>
    <w:p w14:paraId="70DA24AB" w14:textId="77777777" w:rsidR="00A17716" w:rsidRPr="00F458A0" w:rsidRDefault="00A17716" w:rsidP="00A17716">
      <w:r w:rsidRPr="00F458A0">
        <w:br w:type="page"/>
      </w:r>
    </w:p>
    <w:p w14:paraId="7BBDA230" w14:textId="77777777" w:rsidR="00A17716" w:rsidRPr="00F458A0" w:rsidRDefault="00A17716" w:rsidP="00A17716">
      <w:pPr>
        <w:pStyle w:val="Appendix1"/>
      </w:pPr>
      <w:r w:rsidRPr="00F458A0">
        <w:lastRenderedPageBreak/>
        <w:t xml:space="preserve">Additional Information </w:t>
      </w:r>
    </w:p>
    <w:p w14:paraId="35040532" w14:textId="77777777" w:rsidR="00A17716" w:rsidRPr="00F458A0" w:rsidRDefault="00A17716" w:rsidP="00A17716">
      <w:pPr>
        <w:pStyle w:val="InstructionalText1"/>
      </w:pPr>
    </w:p>
    <w:p w14:paraId="76482F72" w14:textId="77777777" w:rsidR="00A17716" w:rsidRDefault="00A17716" w:rsidP="00A17716">
      <w:pPr>
        <w:pStyle w:val="Appendix11"/>
      </w:pPr>
      <w:bookmarkStart w:id="248" w:name="_Toc514663762"/>
      <w:r w:rsidRPr="00F458A0">
        <w:t>Identification of Technology and Standards</w:t>
      </w:r>
      <w:bookmarkEnd w:id="248"/>
    </w:p>
    <w:p w14:paraId="4A5111EA" w14:textId="77777777" w:rsidR="00A17716" w:rsidRDefault="00A17716" w:rsidP="00A17716">
      <w:pPr>
        <w:pStyle w:val="BodyText"/>
      </w:pPr>
      <w:r>
        <w:t>Health Level 7 (HL7) Fast Health Interoperability Resources (FHIR)</w:t>
      </w:r>
    </w:p>
    <w:p w14:paraId="23290E42" w14:textId="77777777" w:rsidR="00A17716" w:rsidRDefault="00A17716" w:rsidP="00A17716">
      <w:pPr>
        <w:pStyle w:val="BodyText"/>
      </w:pPr>
      <w:r>
        <w:t>HIPAA EDI</w:t>
      </w:r>
    </w:p>
    <w:p w14:paraId="7914C20E" w14:textId="77777777" w:rsidR="00A17716" w:rsidRPr="00DF2DB4" w:rsidRDefault="00A17716" w:rsidP="00A17716">
      <w:pPr>
        <w:pStyle w:val="BodyText"/>
      </w:pPr>
      <w:r>
        <w:t>ASC X12</w:t>
      </w:r>
    </w:p>
    <w:p w14:paraId="2C658940" w14:textId="77777777" w:rsidR="00A17716" w:rsidRPr="00F458A0" w:rsidRDefault="00A17716" w:rsidP="00A17716">
      <w:pPr>
        <w:pStyle w:val="InstructionalText1"/>
      </w:pPr>
    </w:p>
    <w:p w14:paraId="4E4F20F5" w14:textId="77777777" w:rsidR="00A17716" w:rsidRDefault="00A17716" w:rsidP="00A17716">
      <w:pPr>
        <w:pStyle w:val="Appendix11"/>
      </w:pPr>
      <w:bookmarkStart w:id="249" w:name="_Toc514663763"/>
      <w:r w:rsidRPr="00F458A0">
        <w:t>Constraining Policies, Directives and Procedures</w:t>
      </w:r>
      <w:bookmarkEnd w:id="249"/>
    </w:p>
    <w:p w14:paraId="4CB0467F" w14:textId="77777777" w:rsidR="00A17716" w:rsidRDefault="00A17716" w:rsidP="00A17716">
      <w:pPr>
        <w:pStyle w:val="BodyText"/>
      </w:pPr>
      <w:r>
        <w:t>VA6500 Security Handbook</w:t>
      </w:r>
    </w:p>
    <w:p w14:paraId="218D5AC5" w14:textId="77777777" w:rsidR="00A17716" w:rsidRPr="007D1064" w:rsidRDefault="00A17716" w:rsidP="00A17716">
      <w:pPr>
        <w:pStyle w:val="BodyText"/>
      </w:pPr>
      <w:r>
        <w:t>VA Compliance Epics – DEA, SEC and 508</w:t>
      </w:r>
    </w:p>
    <w:p w14:paraId="46DFE8DE" w14:textId="77777777" w:rsidR="00A17716" w:rsidRPr="00F458A0" w:rsidRDefault="00A17716" w:rsidP="00A17716">
      <w:pPr>
        <w:pStyle w:val="InstructionalText1"/>
      </w:pPr>
    </w:p>
    <w:p w14:paraId="16F57A6C" w14:textId="77777777" w:rsidR="00A17716" w:rsidRDefault="00A17716" w:rsidP="00A17716">
      <w:pPr>
        <w:pStyle w:val="Appendix11"/>
      </w:pPr>
      <w:bookmarkStart w:id="250" w:name="_Toc514663764"/>
      <w:r w:rsidRPr="00F458A0">
        <w:t>Requirements Traceability Matrix</w:t>
      </w:r>
      <w:bookmarkEnd w:id="250"/>
    </w:p>
    <w:p w14:paraId="626638AE" w14:textId="77777777" w:rsidR="00A17716" w:rsidRPr="007D1064" w:rsidRDefault="00A17716" w:rsidP="00A17716">
      <w:pPr>
        <w:pStyle w:val="BodyText"/>
      </w:pPr>
      <w:r>
        <w:t>The MCCF EDI TAS RTM is available in the Rational Team Concert RM project for the system</w:t>
      </w:r>
    </w:p>
    <w:p w14:paraId="069954F0" w14:textId="77777777" w:rsidR="00A17716" w:rsidRPr="00F458A0" w:rsidRDefault="00A17716" w:rsidP="00A17716">
      <w:pPr>
        <w:pStyle w:val="InstructionalText1"/>
      </w:pPr>
    </w:p>
    <w:p w14:paraId="435C39FA" w14:textId="77777777" w:rsidR="00A17716" w:rsidRPr="00F458A0" w:rsidRDefault="00A17716" w:rsidP="00A17716">
      <w:pPr>
        <w:pStyle w:val="Appendix11"/>
      </w:pPr>
      <w:bookmarkStart w:id="251" w:name="_Toc514663765"/>
      <w:r w:rsidRPr="00F458A0">
        <w:t>Packaging and Installation</w:t>
      </w:r>
      <w:bookmarkEnd w:id="251"/>
    </w:p>
    <w:p w14:paraId="44290DE7" w14:textId="77777777" w:rsidR="00A17716" w:rsidRPr="00F458A0" w:rsidRDefault="00A17716" w:rsidP="00A17716">
      <w:pPr>
        <w:pStyle w:val="InstructionalText1"/>
      </w:pPr>
      <w:r w:rsidRPr="00F458A0">
        <w:t>Outline any special considerations for software packaging and installation.</w:t>
      </w:r>
    </w:p>
    <w:p w14:paraId="760727D6" w14:textId="77777777" w:rsidR="00A17716" w:rsidRPr="00F458A0" w:rsidRDefault="00A17716" w:rsidP="00A17716">
      <w:pPr>
        <w:pStyle w:val="Appendix11"/>
      </w:pPr>
      <w:bookmarkStart w:id="252" w:name="_Toc514663766"/>
      <w:r w:rsidRPr="00F458A0">
        <w:t>Design Metrics</w:t>
      </w:r>
      <w:bookmarkEnd w:id="252"/>
    </w:p>
    <w:p w14:paraId="0B90438B" w14:textId="77777777" w:rsidR="00A17716" w:rsidRPr="00F458A0" w:rsidRDefault="00A17716" w:rsidP="00A17716">
      <w:pPr>
        <w:pStyle w:val="InstructionalText1"/>
      </w:pPr>
      <w:r w:rsidRPr="00F458A0">
        <w:t>Describe all metrics to be used during the design activity.</w:t>
      </w:r>
    </w:p>
    <w:p w14:paraId="387BD648" w14:textId="77777777" w:rsidR="00A17716" w:rsidRPr="00F458A0" w:rsidRDefault="00A17716" w:rsidP="00A17716">
      <w:pPr>
        <w:pStyle w:val="InstructionalBullet1"/>
        <w:numPr>
          <w:ilvl w:val="0"/>
          <w:numId w:val="0"/>
        </w:numPr>
        <w:rPr>
          <w:sz w:val="28"/>
          <w:szCs w:val="32"/>
        </w:rPr>
      </w:pPr>
      <w:r w:rsidRPr="00F458A0">
        <w:br w:type="page"/>
      </w:r>
    </w:p>
    <w:p w14:paraId="01D85723" w14:textId="77777777" w:rsidR="00A17716" w:rsidRPr="00F458A0" w:rsidRDefault="00A17716" w:rsidP="00A17716">
      <w:pPr>
        <w:pStyle w:val="Title2"/>
        <w:sectPr w:rsidR="00A17716" w:rsidRPr="00F458A0" w:rsidSect="00FE51E3">
          <w:pgSz w:w="12240" w:h="15840" w:code="1"/>
          <w:pgMar w:top="1440" w:right="1440" w:bottom="1440" w:left="1440" w:header="720" w:footer="720" w:gutter="0"/>
          <w:cols w:space="720"/>
          <w:docGrid w:linePitch="360"/>
        </w:sectPr>
      </w:pPr>
    </w:p>
    <w:p w14:paraId="6393780F" w14:textId="77777777" w:rsidR="00A17716" w:rsidRPr="00F458A0" w:rsidRDefault="00A17716" w:rsidP="00A17716">
      <w:pPr>
        <w:pStyle w:val="Title2"/>
      </w:pPr>
      <w:r w:rsidRPr="00F458A0">
        <w:lastRenderedPageBreak/>
        <w:t>Template 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Description w:val="Template Revision History includes date, version, description of changes, and author of revisions."/>
      </w:tblPr>
      <w:tblGrid>
        <w:gridCol w:w="1696"/>
        <w:gridCol w:w="1060"/>
        <w:gridCol w:w="4251"/>
        <w:gridCol w:w="2343"/>
      </w:tblGrid>
      <w:tr w:rsidR="00A17716" w:rsidRPr="00F458A0" w14:paraId="04D22201" w14:textId="77777777" w:rsidTr="00A17716">
        <w:trPr>
          <w:cantSplit/>
          <w:tblHeader/>
        </w:trPr>
        <w:tc>
          <w:tcPr>
            <w:tcW w:w="907" w:type="pct"/>
            <w:shd w:val="clear" w:color="auto" w:fill="365F91" w:themeFill="accent1" w:themeFillShade="BF"/>
          </w:tcPr>
          <w:p w14:paraId="2B71C6F2" w14:textId="77777777" w:rsidR="00A17716" w:rsidRPr="00F458A0" w:rsidRDefault="00A17716" w:rsidP="00A17716">
            <w:pPr>
              <w:pStyle w:val="TableHeading"/>
            </w:pPr>
            <w:r w:rsidRPr="00F458A0">
              <w:t>Date</w:t>
            </w:r>
          </w:p>
        </w:tc>
        <w:tc>
          <w:tcPr>
            <w:tcW w:w="567" w:type="pct"/>
            <w:shd w:val="clear" w:color="auto" w:fill="365F91" w:themeFill="accent1" w:themeFillShade="BF"/>
          </w:tcPr>
          <w:p w14:paraId="46EA072F" w14:textId="77777777" w:rsidR="00A17716" w:rsidRPr="00F458A0" w:rsidRDefault="00A17716" w:rsidP="00A17716">
            <w:pPr>
              <w:pStyle w:val="TableHeading"/>
            </w:pPr>
            <w:r w:rsidRPr="00F458A0">
              <w:t>Version</w:t>
            </w:r>
          </w:p>
        </w:tc>
        <w:tc>
          <w:tcPr>
            <w:tcW w:w="2273" w:type="pct"/>
            <w:shd w:val="clear" w:color="auto" w:fill="365F91" w:themeFill="accent1" w:themeFillShade="BF"/>
          </w:tcPr>
          <w:p w14:paraId="1B2264AD" w14:textId="77777777" w:rsidR="00A17716" w:rsidRPr="00F458A0" w:rsidRDefault="00A17716" w:rsidP="00A17716">
            <w:pPr>
              <w:pStyle w:val="TableHeading"/>
            </w:pPr>
            <w:r w:rsidRPr="00F458A0">
              <w:t>Description</w:t>
            </w:r>
          </w:p>
        </w:tc>
        <w:tc>
          <w:tcPr>
            <w:tcW w:w="1253" w:type="pct"/>
            <w:shd w:val="clear" w:color="auto" w:fill="365F91" w:themeFill="accent1" w:themeFillShade="BF"/>
          </w:tcPr>
          <w:p w14:paraId="117D0915" w14:textId="77777777" w:rsidR="00A17716" w:rsidRPr="00F458A0" w:rsidRDefault="00A17716" w:rsidP="00A17716">
            <w:pPr>
              <w:pStyle w:val="TableHeading"/>
            </w:pPr>
            <w:r w:rsidRPr="00F458A0">
              <w:t>Author</w:t>
            </w:r>
          </w:p>
        </w:tc>
      </w:tr>
      <w:tr w:rsidR="00A17716" w:rsidRPr="00F458A0" w14:paraId="281D3F23" w14:textId="77777777" w:rsidTr="00A17716">
        <w:trPr>
          <w:cantSplit/>
          <w:tblHeader/>
        </w:trPr>
        <w:tc>
          <w:tcPr>
            <w:tcW w:w="907" w:type="pct"/>
            <w:shd w:val="clear" w:color="auto" w:fill="FFFFFF" w:themeFill="background1"/>
          </w:tcPr>
          <w:p w14:paraId="0C6F3CC2" w14:textId="77777777" w:rsidR="00A17716" w:rsidRPr="00F458A0" w:rsidRDefault="00A17716" w:rsidP="00A17716">
            <w:pPr>
              <w:pStyle w:val="TableText"/>
            </w:pPr>
            <w:r w:rsidRPr="00F458A0">
              <w:t>June 2015</w:t>
            </w:r>
          </w:p>
        </w:tc>
        <w:tc>
          <w:tcPr>
            <w:tcW w:w="567" w:type="pct"/>
            <w:shd w:val="clear" w:color="auto" w:fill="FFFFFF" w:themeFill="background1"/>
          </w:tcPr>
          <w:p w14:paraId="227AA164" w14:textId="77777777" w:rsidR="00A17716" w:rsidRPr="00F458A0" w:rsidRDefault="00A17716" w:rsidP="00A17716">
            <w:pPr>
              <w:pStyle w:val="TableText"/>
            </w:pPr>
            <w:r w:rsidRPr="00F458A0">
              <w:t>2.10</w:t>
            </w:r>
          </w:p>
        </w:tc>
        <w:tc>
          <w:tcPr>
            <w:tcW w:w="2273" w:type="pct"/>
            <w:shd w:val="clear" w:color="auto" w:fill="FFFFFF" w:themeFill="background1"/>
          </w:tcPr>
          <w:p w14:paraId="558E34AC" w14:textId="77777777" w:rsidR="00A17716" w:rsidRPr="00F458A0" w:rsidRDefault="00A17716" w:rsidP="00A17716">
            <w:pPr>
              <w:pStyle w:val="TableText"/>
            </w:pPr>
            <w:r w:rsidRPr="00F458A0">
              <w:t>Changed Heading 1 default setting to eliminate page break before</w:t>
            </w:r>
          </w:p>
        </w:tc>
        <w:tc>
          <w:tcPr>
            <w:tcW w:w="1253" w:type="pct"/>
            <w:shd w:val="clear" w:color="auto" w:fill="FFFFFF" w:themeFill="background1"/>
          </w:tcPr>
          <w:p w14:paraId="4B877EEE" w14:textId="77777777" w:rsidR="00A17716" w:rsidRPr="00F458A0" w:rsidRDefault="00A17716" w:rsidP="00A17716">
            <w:pPr>
              <w:pStyle w:val="TableText"/>
            </w:pPr>
            <w:r w:rsidRPr="00F458A0">
              <w:t>Process Management</w:t>
            </w:r>
          </w:p>
        </w:tc>
      </w:tr>
      <w:tr w:rsidR="00A17716" w:rsidRPr="00F458A0" w14:paraId="6CDB5961" w14:textId="77777777" w:rsidTr="00A17716">
        <w:trPr>
          <w:cantSplit/>
          <w:tblHeader/>
        </w:trPr>
        <w:tc>
          <w:tcPr>
            <w:tcW w:w="907" w:type="pct"/>
            <w:shd w:val="clear" w:color="auto" w:fill="FFFFFF" w:themeFill="background1"/>
          </w:tcPr>
          <w:p w14:paraId="050BF0EB" w14:textId="77777777" w:rsidR="00A17716" w:rsidRPr="00F458A0" w:rsidRDefault="00A17716" w:rsidP="00A17716">
            <w:pPr>
              <w:pStyle w:val="TableText"/>
            </w:pPr>
            <w:r w:rsidRPr="00F458A0">
              <w:t>May 2015</w:t>
            </w:r>
          </w:p>
        </w:tc>
        <w:tc>
          <w:tcPr>
            <w:tcW w:w="567" w:type="pct"/>
            <w:shd w:val="clear" w:color="auto" w:fill="FFFFFF" w:themeFill="background1"/>
          </w:tcPr>
          <w:p w14:paraId="36261A9F" w14:textId="77777777" w:rsidR="00A17716" w:rsidRPr="00F458A0" w:rsidRDefault="00A17716" w:rsidP="00A17716">
            <w:pPr>
              <w:pStyle w:val="TableText"/>
            </w:pPr>
            <w:r w:rsidRPr="00F458A0">
              <w:t>2.9</w:t>
            </w:r>
          </w:p>
        </w:tc>
        <w:tc>
          <w:tcPr>
            <w:tcW w:w="2273" w:type="pct"/>
            <w:shd w:val="clear" w:color="auto" w:fill="FFFFFF" w:themeFill="background1"/>
          </w:tcPr>
          <w:p w14:paraId="6ED828E4" w14:textId="77777777" w:rsidR="00A17716" w:rsidRPr="00F458A0" w:rsidRDefault="00A17716" w:rsidP="00A17716">
            <w:pPr>
              <w:pStyle w:val="TableText"/>
            </w:pPr>
            <w:r w:rsidRPr="00F458A0">
              <w:t>Edited for Section 508 conformance and remediated with Common Look Office tool</w:t>
            </w:r>
          </w:p>
        </w:tc>
        <w:tc>
          <w:tcPr>
            <w:tcW w:w="1253" w:type="pct"/>
            <w:shd w:val="clear" w:color="auto" w:fill="FFFFFF" w:themeFill="background1"/>
          </w:tcPr>
          <w:p w14:paraId="75A59894" w14:textId="77777777" w:rsidR="00A17716" w:rsidRPr="00F458A0" w:rsidRDefault="00A17716" w:rsidP="00A17716">
            <w:pPr>
              <w:pStyle w:val="TableText"/>
            </w:pPr>
            <w:r w:rsidRPr="00F458A0">
              <w:t>Process Management</w:t>
            </w:r>
          </w:p>
        </w:tc>
      </w:tr>
      <w:tr w:rsidR="00A17716" w:rsidRPr="00F458A0" w14:paraId="10BCBAE4" w14:textId="77777777" w:rsidTr="00A17716">
        <w:trPr>
          <w:cantSplit/>
          <w:tblHeader/>
        </w:trPr>
        <w:tc>
          <w:tcPr>
            <w:tcW w:w="907" w:type="pct"/>
            <w:shd w:val="clear" w:color="auto" w:fill="FFFFFF" w:themeFill="background1"/>
          </w:tcPr>
          <w:p w14:paraId="3600C291" w14:textId="77777777" w:rsidR="00A17716" w:rsidRPr="00F458A0" w:rsidRDefault="00A17716" w:rsidP="00A17716">
            <w:pPr>
              <w:pStyle w:val="TableText"/>
            </w:pPr>
            <w:r w:rsidRPr="00F458A0">
              <w:t>February 2015</w:t>
            </w:r>
          </w:p>
        </w:tc>
        <w:tc>
          <w:tcPr>
            <w:tcW w:w="567" w:type="pct"/>
            <w:shd w:val="clear" w:color="auto" w:fill="FFFFFF" w:themeFill="background1"/>
          </w:tcPr>
          <w:p w14:paraId="563516E8" w14:textId="77777777" w:rsidR="00A17716" w:rsidRPr="00F458A0" w:rsidRDefault="00A17716" w:rsidP="00A17716">
            <w:pPr>
              <w:pStyle w:val="TableText"/>
            </w:pPr>
            <w:r w:rsidRPr="00F458A0">
              <w:t>2.8</w:t>
            </w:r>
          </w:p>
        </w:tc>
        <w:tc>
          <w:tcPr>
            <w:tcW w:w="2273" w:type="pct"/>
            <w:shd w:val="clear" w:color="auto" w:fill="FFFFFF" w:themeFill="background1"/>
          </w:tcPr>
          <w:p w14:paraId="4DBCA124" w14:textId="77777777" w:rsidR="00A17716" w:rsidRPr="00F458A0" w:rsidRDefault="00A17716" w:rsidP="00A17716">
            <w:pPr>
              <w:pStyle w:val="TableText"/>
            </w:pPr>
            <w:r w:rsidRPr="00F458A0">
              <w:t>Incorporates revisions from PMAS Reform Lockdown; namely removing requirements for information that can be obtained from other PMAS authoritative sources.</w:t>
            </w:r>
          </w:p>
        </w:tc>
        <w:tc>
          <w:tcPr>
            <w:tcW w:w="1253" w:type="pct"/>
            <w:shd w:val="clear" w:color="auto" w:fill="FFFFFF" w:themeFill="background1"/>
          </w:tcPr>
          <w:p w14:paraId="587EBA44" w14:textId="77777777" w:rsidR="00A17716" w:rsidRPr="00F458A0" w:rsidRDefault="00A17716" w:rsidP="00A17716">
            <w:pPr>
              <w:pStyle w:val="TableText"/>
            </w:pPr>
            <w:r w:rsidRPr="00F458A0">
              <w:t xml:space="preserve">Andrew </w:t>
            </w:r>
            <w:r w:rsidRPr="00F458A0">
              <w:rPr>
                <w:rStyle w:val="TableTextChar"/>
              </w:rPr>
              <w:t>Slawter,</w:t>
            </w:r>
            <w:r w:rsidRPr="00F458A0">
              <w:t xml:space="preserve"> Office of Technology Strategies</w:t>
            </w:r>
          </w:p>
        </w:tc>
      </w:tr>
      <w:tr w:rsidR="00A17716" w:rsidRPr="00F458A0" w14:paraId="1A30CECD" w14:textId="77777777" w:rsidTr="00A17716">
        <w:trPr>
          <w:cantSplit/>
        </w:trPr>
        <w:tc>
          <w:tcPr>
            <w:tcW w:w="907" w:type="pct"/>
          </w:tcPr>
          <w:p w14:paraId="335A7DCB" w14:textId="77777777" w:rsidR="00A17716" w:rsidRPr="00F458A0" w:rsidRDefault="00A17716" w:rsidP="00A17716">
            <w:pPr>
              <w:pStyle w:val="TableText"/>
            </w:pPr>
            <w:r w:rsidRPr="00F458A0">
              <w:t>September 2014</w:t>
            </w:r>
          </w:p>
        </w:tc>
        <w:tc>
          <w:tcPr>
            <w:tcW w:w="567" w:type="pct"/>
          </w:tcPr>
          <w:p w14:paraId="31989ABB" w14:textId="77777777" w:rsidR="00A17716" w:rsidRPr="00F458A0" w:rsidRDefault="00A17716" w:rsidP="00A17716">
            <w:pPr>
              <w:pStyle w:val="TableText"/>
            </w:pPr>
            <w:r w:rsidRPr="00F458A0">
              <w:t>2.7</w:t>
            </w:r>
          </w:p>
        </w:tc>
        <w:tc>
          <w:tcPr>
            <w:tcW w:w="2273" w:type="pct"/>
          </w:tcPr>
          <w:p w14:paraId="4674C46F" w14:textId="77777777" w:rsidR="00A17716" w:rsidRPr="00F458A0" w:rsidRDefault="00A17716" w:rsidP="00A17716">
            <w:pPr>
              <w:pStyle w:val="TableText"/>
            </w:pPr>
            <w:r w:rsidRPr="00F458A0">
              <w:t>Adds Enterprise Shared Services terms and requires AERB Compliance Certificate attachment.</w:t>
            </w:r>
          </w:p>
        </w:tc>
        <w:tc>
          <w:tcPr>
            <w:tcW w:w="1253" w:type="pct"/>
          </w:tcPr>
          <w:p w14:paraId="08A0C1A0" w14:textId="77777777" w:rsidR="00A17716" w:rsidRPr="00F458A0" w:rsidRDefault="00A17716" w:rsidP="00A17716">
            <w:pPr>
              <w:pStyle w:val="TableText"/>
            </w:pPr>
            <w:r w:rsidRPr="00F458A0">
              <w:t>Process Management</w:t>
            </w:r>
          </w:p>
        </w:tc>
      </w:tr>
      <w:tr w:rsidR="00A17716" w:rsidRPr="00F458A0" w14:paraId="165B4057" w14:textId="77777777" w:rsidTr="00A17716">
        <w:trPr>
          <w:cantSplit/>
        </w:trPr>
        <w:tc>
          <w:tcPr>
            <w:tcW w:w="907" w:type="pct"/>
          </w:tcPr>
          <w:p w14:paraId="5D7A4060" w14:textId="77777777" w:rsidR="00A17716" w:rsidRPr="00F458A0" w:rsidRDefault="00A17716" w:rsidP="00A17716">
            <w:pPr>
              <w:pStyle w:val="TableText"/>
            </w:pPr>
            <w:r w:rsidRPr="00F458A0">
              <w:t>August 2014</w:t>
            </w:r>
          </w:p>
        </w:tc>
        <w:tc>
          <w:tcPr>
            <w:tcW w:w="567" w:type="pct"/>
          </w:tcPr>
          <w:p w14:paraId="36047BAA" w14:textId="77777777" w:rsidR="00A17716" w:rsidRPr="00F458A0" w:rsidRDefault="00A17716" w:rsidP="00A17716">
            <w:pPr>
              <w:pStyle w:val="TableText"/>
            </w:pPr>
            <w:r w:rsidRPr="00F458A0">
              <w:t>2.6</w:t>
            </w:r>
          </w:p>
        </w:tc>
        <w:tc>
          <w:tcPr>
            <w:tcW w:w="2273" w:type="pct"/>
          </w:tcPr>
          <w:p w14:paraId="65090BF6" w14:textId="77777777" w:rsidR="00A17716" w:rsidRPr="00F458A0" w:rsidRDefault="00A17716" w:rsidP="00A17716">
            <w:pPr>
              <w:pStyle w:val="TableText"/>
            </w:pPr>
            <w:r w:rsidRPr="00F458A0">
              <w:t>Signature block update authorized by AERB CR_018934</w:t>
            </w:r>
          </w:p>
        </w:tc>
        <w:tc>
          <w:tcPr>
            <w:tcW w:w="1253" w:type="pct"/>
          </w:tcPr>
          <w:p w14:paraId="271CC917" w14:textId="77777777" w:rsidR="00A17716" w:rsidRPr="00F458A0" w:rsidRDefault="00A17716" w:rsidP="00A17716">
            <w:pPr>
              <w:pStyle w:val="TableText"/>
            </w:pPr>
            <w:r w:rsidRPr="00F458A0">
              <w:t>Process Management</w:t>
            </w:r>
          </w:p>
        </w:tc>
      </w:tr>
      <w:tr w:rsidR="00A17716" w:rsidRPr="00F458A0" w14:paraId="5FA4EA4A" w14:textId="77777777" w:rsidTr="00A17716">
        <w:trPr>
          <w:cantSplit/>
        </w:trPr>
        <w:tc>
          <w:tcPr>
            <w:tcW w:w="907" w:type="pct"/>
          </w:tcPr>
          <w:p w14:paraId="45BFF9EF" w14:textId="77777777" w:rsidR="00A17716" w:rsidRPr="00F458A0" w:rsidRDefault="00A17716" w:rsidP="00A17716">
            <w:pPr>
              <w:pStyle w:val="TableText"/>
            </w:pPr>
            <w:r w:rsidRPr="00F458A0">
              <w:t>March 2014</w:t>
            </w:r>
          </w:p>
        </w:tc>
        <w:tc>
          <w:tcPr>
            <w:tcW w:w="567" w:type="pct"/>
          </w:tcPr>
          <w:p w14:paraId="70E425BB" w14:textId="77777777" w:rsidR="00A17716" w:rsidRPr="00F458A0" w:rsidRDefault="00A17716" w:rsidP="00A17716">
            <w:pPr>
              <w:pStyle w:val="TableText"/>
            </w:pPr>
            <w:r w:rsidRPr="00F458A0">
              <w:t>2.5</w:t>
            </w:r>
          </w:p>
        </w:tc>
        <w:tc>
          <w:tcPr>
            <w:tcW w:w="2273" w:type="pct"/>
          </w:tcPr>
          <w:p w14:paraId="7B8863F3" w14:textId="77777777" w:rsidR="00A17716" w:rsidRPr="00F458A0" w:rsidRDefault="00A17716" w:rsidP="00A17716">
            <w:pPr>
              <w:pStyle w:val="TableText"/>
            </w:pPr>
            <w:r w:rsidRPr="00F458A0">
              <w:t xml:space="preserve">Section 508 repairs to new version approved by AERB Chair approved </w:t>
            </w:r>
          </w:p>
        </w:tc>
        <w:tc>
          <w:tcPr>
            <w:tcW w:w="1253" w:type="pct"/>
          </w:tcPr>
          <w:p w14:paraId="3A6F6C92" w14:textId="77777777" w:rsidR="00A17716" w:rsidRPr="00F458A0" w:rsidRDefault="00A17716" w:rsidP="00A17716">
            <w:pPr>
              <w:pStyle w:val="TableText"/>
            </w:pPr>
            <w:r w:rsidRPr="00F458A0">
              <w:t>Process Management</w:t>
            </w:r>
          </w:p>
        </w:tc>
      </w:tr>
      <w:tr w:rsidR="00A17716" w:rsidRPr="00F458A0" w14:paraId="7933D718" w14:textId="77777777" w:rsidTr="00A17716">
        <w:trPr>
          <w:cantSplit/>
        </w:trPr>
        <w:tc>
          <w:tcPr>
            <w:tcW w:w="907" w:type="pct"/>
          </w:tcPr>
          <w:p w14:paraId="54BCFD23" w14:textId="77777777" w:rsidR="00A17716" w:rsidRPr="00F458A0" w:rsidRDefault="00A17716" w:rsidP="00A17716">
            <w:pPr>
              <w:pStyle w:val="TableText"/>
            </w:pPr>
            <w:r w:rsidRPr="00F458A0">
              <w:t>August 2013</w:t>
            </w:r>
          </w:p>
        </w:tc>
        <w:tc>
          <w:tcPr>
            <w:tcW w:w="567" w:type="pct"/>
          </w:tcPr>
          <w:p w14:paraId="714802E6" w14:textId="77777777" w:rsidR="00A17716" w:rsidRPr="00F458A0" w:rsidRDefault="00A17716" w:rsidP="00A17716">
            <w:pPr>
              <w:pStyle w:val="TableText"/>
            </w:pPr>
            <w:r w:rsidRPr="00F458A0">
              <w:t>2.3</w:t>
            </w:r>
          </w:p>
        </w:tc>
        <w:tc>
          <w:tcPr>
            <w:tcW w:w="2273" w:type="pct"/>
          </w:tcPr>
          <w:p w14:paraId="72A433ED" w14:textId="77777777" w:rsidR="00A17716" w:rsidRPr="00F458A0" w:rsidRDefault="00A17716" w:rsidP="00A17716">
            <w:pPr>
              <w:pStyle w:val="TableText"/>
            </w:pPr>
            <w:r w:rsidRPr="00F458A0">
              <w:t xml:space="preserve">Replaced the Service Architecture sub-section with new sub-sections for consumed and provided services. Also applied miscellaneous feedback from VA team. </w:t>
            </w:r>
          </w:p>
        </w:tc>
        <w:tc>
          <w:tcPr>
            <w:tcW w:w="1253" w:type="pct"/>
          </w:tcPr>
          <w:p w14:paraId="20690D66" w14:textId="77777777" w:rsidR="00A17716" w:rsidRPr="00F458A0" w:rsidRDefault="00A17716" w:rsidP="00A17716">
            <w:pPr>
              <w:pStyle w:val="TableText"/>
            </w:pPr>
            <w:r w:rsidRPr="00F458A0">
              <w:t>ASD Enterprise Shared Services (ESS) Work Group</w:t>
            </w:r>
          </w:p>
        </w:tc>
      </w:tr>
      <w:tr w:rsidR="00A17716" w:rsidRPr="00F458A0" w14:paraId="2F889A67" w14:textId="77777777" w:rsidTr="00A17716">
        <w:trPr>
          <w:cantSplit/>
        </w:trPr>
        <w:tc>
          <w:tcPr>
            <w:tcW w:w="907" w:type="pct"/>
          </w:tcPr>
          <w:p w14:paraId="54CFBA24" w14:textId="77777777" w:rsidR="00A17716" w:rsidRPr="00F458A0" w:rsidRDefault="00A17716" w:rsidP="00A17716">
            <w:pPr>
              <w:pStyle w:val="TableText"/>
            </w:pPr>
            <w:r w:rsidRPr="00F458A0">
              <w:t>June 2013</w:t>
            </w:r>
          </w:p>
        </w:tc>
        <w:tc>
          <w:tcPr>
            <w:tcW w:w="567" w:type="pct"/>
          </w:tcPr>
          <w:p w14:paraId="4024CBD3" w14:textId="77777777" w:rsidR="00A17716" w:rsidRPr="00F458A0" w:rsidRDefault="00A17716" w:rsidP="00A17716">
            <w:pPr>
              <w:pStyle w:val="TableText"/>
            </w:pPr>
            <w:r w:rsidRPr="00F458A0">
              <w:t>1.3</w:t>
            </w:r>
          </w:p>
        </w:tc>
        <w:tc>
          <w:tcPr>
            <w:tcW w:w="2273" w:type="pct"/>
          </w:tcPr>
          <w:p w14:paraId="5EAC21D6" w14:textId="77777777" w:rsidR="00A17716" w:rsidRPr="00F458A0" w:rsidRDefault="00A17716" w:rsidP="00A17716">
            <w:pPr>
              <w:pStyle w:val="TableText"/>
            </w:pPr>
            <w:r w:rsidRPr="00F458A0">
              <w:t xml:space="preserve">Upgraded to MS Office 2007-2010 format </w:t>
            </w:r>
          </w:p>
        </w:tc>
        <w:tc>
          <w:tcPr>
            <w:tcW w:w="1253" w:type="pct"/>
          </w:tcPr>
          <w:p w14:paraId="0C9AF3D3" w14:textId="77777777" w:rsidR="00A17716" w:rsidRPr="00F458A0" w:rsidRDefault="00A17716" w:rsidP="00A17716">
            <w:pPr>
              <w:pStyle w:val="TableText"/>
            </w:pPr>
            <w:r w:rsidRPr="00F458A0">
              <w:t>Process Management</w:t>
            </w:r>
          </w:p>
        </w:tc>
      </w:tr>
      <w:tr w:rsidR="00A17716" w:rsidRPr="00F458A0" w14:paraId="737E65F6" w14:textId="77777777" w:rsidTr="00A17716">
        <w:trPr>
          <w:cantSplit/>
        </w:trPr>
        <w:tc>
          <w:tcPr>
            <w:tcW w:w="907" w:type="pct"/>
          </w:tcPr>
          <w:p w14:paraId="26983677" w14:textId="77777777" w:rsidR="00A17716" w:rsidRPr="00F458A0" w:rsidRDefault="00A17716" w:rsidP="00A17716">
            <w:pPr>
              <w:rPr>
                <w:rFonts w:ascii="Arial" w:hAnsi="Arial" w:cs="Arial"/>
              </w:rPr>
            </w:pPr>
            <w:r w:rsidRPr="00F458A0">
              <w:rPr>
                <w:rFonts w:ascii="Arial" w:hAnsi="Arial" w:cs="Arial"/>
              </w:rPr>
              <w:t>June 2013</w:t>
            </w:r>
          </w:p>
        </w:tc>
        <w:tc>
          <w:tcPr>
            <w:tcW w:w="567" w:type="pct"/>
          </w:tcPr>
          <w:p w14:paraId="386E2CED" w14:textId="77777777" w:rsidR="00A17716" w:rsidRPr="00F458A0" w:rsidRDefault="00A17716" w:rsidP="00A17716">
            <w:pPr>
              <w:rPr>
                <w:rFonts w:ascii="Arial" w:hAnsi="Arial" w:cs="Arial"/>
              </w:rPr>
            </w:pPr>
            <w:r w:rsidRPr="00F458A0">
              <w:rPr>
                <w:rFonts w:ascii="Arial" w:hAnsi="Arial" w:cs="Arial"/>
              </w:rPr>
              <w:t>1.2</w:t>
            </w:r>
          </w:p>
        </w:tc>
        <w:tc>
          <w:tcPr>
            <w:tcW w:w="2273" w:type="pct"/>
          </w:tcPr>
          <w:p w14:paraId="75BE54B0" w14:textId="77777777" w:rsidR="00A17716" w:rsidRPr="00F458A0" w:rsidRDefault="00A17716" w:rsidP="00A17716">
            <w:pPr>
              <w:rPr>
                <w:rFonts w:ascii="Arial" w:hAnsi="Arial" w:cs="Arial"/>
              </w:rPr>
            </w:pPr>
            <w:r w:rsidRPr="00F458A0">
              <w:rPr>
                <w:rFonts w:ascii="Arial" w:hAnsi="Arial" w:cs="Arial"/>
              </w:rPr>
              <w:t xml:space="preserve">Address inconsistencies in Section 3, Conceptual Design, Correct headings </w:t>
            </w:r>
          </w:p>
        </w:tc>
        <w:tc>
          <w:tcPr>
            <w:tcW w:w="1253" w:type="pct"/>
          </w:tcPr>
          <w:p w14:paraId="21C3E6EA" w14:textId="77777777" w:rsidR="00A17716" w:rsidRPr="00F458A0" w:rsidRDefault="00A17716" w:rsidP="00A17716">
            <w:pPr>
              <w:pStyle w:val="TableText"/>
            </w:pPr>
            <w:r w:rsidRPr="00F458A0">
              <w:t>Process Management</w:t>
            </w:r>
          </w:p>
        </w:tc>
      </w:tr>
      <w:tr w:rsidR="00A17716" w:rsidRPr="00F458A0" w14:paraId="289DF5F5" w14:textId="77777777" w:rsidTr="00A17716">
        <w:trPr>
          <w:cantSplit/>
        </w:trPr>
        <w:tc>
          <w:tcPr>
            <w:tcW w:w="907" w:type="pct"/>
          </w:tcPr>
          <w:p w14:paraId="531A8F18" w14:textId="77777777" w:rsidR="00A17716" w:rsidRPr="00F458A0" w:rsidRDefault="00A17716" w:rsidP="00A17716">
            <w:pPr>
              <w:pStyle w:val="TableText"/>
            </w:pPr>
            <w:r w:rsidRPr="00F458A0">
              <w:t>March 2013</w:t>
            </w:r>
          </w:p>
        </w:tc>
        <w:tc>
          <w:tcPr>
            <w:tcW w:w="567" w:type="pct"/>
          </w:tcPr>
          <w:p w14:paraId="3CF067F5" w14:textId="77777777" w:rsidR="00A17716" w:rsidRPr="00F458A0" w:rsidRDefault="00A17716" w:rsidP="00A17716">
            <w:pPr>
              <w:pStyle w:val="TableText"/>
            </w:pPr>
            <w:r w:rsidRPr="00F458A0">
              <w:t>1.1</w:t>
            </w:r>
          </w:p>
        </w:tc>
        <w:tc>
          <w:tcPr>
            <w:tcW w:w="2273" w:type="pct"/>
          </w:tcPr>
          <w:p w14:paraId="6DD0EC7B" w14:textId="77777777" w:rsidR="00A17716" w:rsidRPr="00F458A0" w:rsidRDefault="00A17716" w:rsidP="00A17716">
            <w:pPr>
              <w:pStyle w:val="TableText"/>
            </w:pPr>
            <w:r w:rsidRPr="00F458A0">
              <w:t>Formatted to documentation standards and edited for Section 508 conformance</w:t>
            </w:r>
          </w:p>
        </w:tc>
        <w:tc>
          <w:tcPr>
            <w:tcW w:w="1253" w:type="pct"/>
          </w:tcPr>
          <w:p w14:paraId="030D19A8" w14:textId="77777777" w:rsidR="00A17716" w:rsidRPr="00F458A0" w:rsidRDefault="00A17716" w:rsidP="00A17716">
            <w:pPr>
              <w:pStyle w:val="TableText"/>
            </w:pPr>
            <w:r w:rsidRPr="00F458A0">
              <w:t>Process Management</w:t>
            </w:r>
          </w:p>
        </w:tc>
      </w:tr>
      <w:tr w:rsidR="00A17716" w:rsidRPr="00F458A0" w14:paraId="7F29760A" w14:textId="77777777" w:rsidTr="00A17716">
        <w:trPr>
          <w:cantSplit/>
        </w:trPr>
        <w:tc>
          <w:tcPr>
            <w:tcW w:w="907" w:type="pct"/>
          </w:tcPr>
          <w:p w14:paraId="4EF18D20" w14:textId="77777777" w:rsidR="00A17716" w:rsidRPr="00F458A0" w:rsidRDefault="00A17716" w:rsidP="00A17716">
            <w:pPr>
              <w:pStyle w:val="TableText"/>
            </w:pPr>
            <w:r w:rsidRPr="00F458A0">
              <w:t>January 2013</w:t>
            </w:r>
          </w:p>
        </w:tc>
        <w:tc>
          <w:tcPr>
            <w:tcW w:w="567" w:type="pct"/>
          </w:tcPr>
          <w:p w14:paraId="23BFDC4B" w14:textId="77777777" w:rsidR="00A17716" w:rsidRPr="00F458A0" w:rsidRDefault="00A17716" w:rsidP="00A17716">
            <w:pPr>
              <w:pStyle w:val="TableText"/>
            </w:pPr>
            <w:r w:rsidRPr="00F458A0">
              <w:t>1.0</w:t>
            </w:r>
          </w:p>
        </w:tc>
        <w:tc>
          <w:tcPr>
            <w:tcW w:w="2273" w:type="pct"/>
          </w:tcPr>
          <w:p w14:paraId="1272F0A8" w14:textId="77777777" w:rsidR="00A17716" w:rsidRPr="00F458A0" w:rsidRDefault="00A17716" w:rsidP="00A17716">
            <w:pPr>
              <w:pStyle w:val="TableText"/>
            </w:pPr>
            <w:r w:rsidRPr="00F458A0">
              <w:t>Initial Document</w:t>
            </w:r>
          </w:p>
        </w:tc>
        <w:tc>
          <w:tcPr>
            <w:tcW w:w="1253" w:type="pct"/>
          </w:tcPr>
          <w:p w14:paraId="5E87147A" w14:textId="77777777" w:rsidR="00A17716" w:rsidRPr="00F458A0" w:rsidRDefault="00A17716" w:rsidP="00A17716">
            <w:pPr>
              <w:pStyle w:val="TableText"/>
            </w:pPr>
            <w:r w:rsidRPr="00F458A0">
              <w:t>PMAS Business Office</w:t>
            </w:r>
          </w:p>
        </w:tc>
      </w:tr>
    </w:tbl>
    <w:p w14:paraId="74A26925" w14:textId="77777777" w:rsidR="00A17716" w:rsidRPr="00F458A0" w:rsidRDefault="00A17716" w:rsidP="00A17716">
      <w:pPr>
        <w:pStyle w:val="InstructionalText1"/>
      </w:pPr>
      <w:r w:rsidRPr="00F458A0">
        <w:t>The Template Revision History pertains only to the format of the template. It does not apply to the content of the document or any changes or updates to the content of the document after distribution.</w:t>
      </w:r>
    </w:p>
    <w:p w14:paraId="15A8B90A" w14:textId="77777777" w:rsidR="00A17716" w:rsidRPr="00F458A0" w:rsidRDefault="00A17716" w:rsidP="00A17716">
      <w:pPr>
        <w:pStyle w:val="InstructionalText1"/>
      </w:pPr>
      <w:r w:rsidRPr="00F458A0">
        <w:t>The Template Revision History can be removed at the discretion of the author of the document.</w:t>
      </w:r>
    </w:p>
    <w:p w14:paraId="04CF6D35" w14:textId="77777777" w:rsidR="00A17716" w:rsidRPr="00F458A0" w:rsidRDefault="00A17716" w:rsidP="00A17716">
      <w:pPr>
        <w:pStyle w:val="BodyText"/>
      </w:pPr>
    </w:p>
    <w:p w14:paraId="249D430D" w14:textId="77777777" w:rsidR="00A17716" w:rsidRPr="00532E1F" w:rsidRDefault="00A17716" w:rsidP="00A17716">
      <w:r w:rsidRPr="00F458A0">
        <w:t xml:space="preserve">See TOGAF® 9.1, Part III: ADM Guidelines &amp; Techniques, Gap Analysis on TOGAF Website at </w:t>
      </w:r>
      <w:hyperlink r:id="rId173" w:tooltip="TOGAF website " w:history="1">
        <w:r w:rsidRPr="00F458A0">
          <w:rPr>
            <w:color w:val="0000FF"/>
            <w:u w:val="single"/>
          </w:rPr>
          <w:t>http://pubs.opengroup.org/architecture/togaf9-doc/arch/chap27.html</w:t>
        </w:r>
      </w:hyperlink>
    </w:p>
    <w:p w14:paraId="4022176C" w14:textId="77777777" w:rsidR="00A17716" w:rsidRPr="00FA1BF4" w:rsidRDefault="00A17716" w:rsidP="00A17716">
      <w:pPr>
        <w:pStyle w:val="BodyText"/>
      </w:pPr>
    </w:p>
    <w:p w14:paraId="43FE4142" w14:textId="77777777" w:rsidR="00532E1F" w:rsidRPr="00FA1BF4" w:rsidRDefault="00532E1F" w:rsidP="0067659A">
      <w:pPr>
        <w:pStyle w:val="BodyText"/>
      </w:pPr>
      <w:bookmarkStart w:id="253" w:name="_Toc501026843"/>
      <w:bookmarkStart w:id="254" w:name="_Toc501026844"/>
      <w:bookmarkStart w:id="255" w:name="_Toc501026845"/>
      <w:bookmarkStart w:id="256" w:name="_Toc501026846"/>
      <w:bookmarkStart w:id="257" w:name="_Toc501026847"/>
      <w:bookmarkStart w:id="258" w:name="_Toc501026848"/>
      <w:bookmarkStart w:id="259" w:name="_Toc501026849"/>
      <w:bookmarkStart w:id="260" w:name="_Toc501026850"/>
      <w:bookmarkStart w:id="261" w:name="_Toc501026851"/>
      <w:bookmarkStart w:id="262" w:name="ColumnTitle_01"/>
      <w:bookmarkStart w:id="263" w:name="ColumnTitle_02"/>
      <w:bookmarkStart w:id="264" w:name="_Toc474485330"/>
      <w:bookmarkStart w:id="265" w:name="_Toc474487195"/>
      <w:bookmarkStart w:id="266" w:name="_Toc475524335"/>
      <w:bookmarkStart w:id="267" w:name="_Toc475524801"/>
      <w:bookmarkStart w:id="268" w:name="_Toc475525265"/>
      <w:bookmarkStart w:id="269" w:name="_Toc475525729"/>
      <w:bookmarkStart w:id="270" w:name="_Toc475526193"/>
      <w:bookmarkStart w:id="271" w:name="_Toc475526657"/>
      <w:bookmarkStart w:id="272" w:name="_Toc475527121"/>
      <w:bookmarkStart w:id="273" w:name="_Toc474485340"/>
      <w:bookmarkStart w:id="274" w:name="_Toc474487205"/>
      <w:bookmarkStart w:id="275" w:name="_Toc475524345"/>
      <w:bookmarkStart w:id="276" w:name="_Toc475524811"/>
      <w:bookmarkStart w:id="277" w:name="_Toc475525275"/>
      <w:bookmarkStart w:id="278" w:name="_Toc475525739"/>
      <w:bookmarkStart w:id="279" w:name="_Toc475526203"/>
      <w:bookmarkStart w:id="280" w:name="_Toc475526667"/>
      <w:bookmarkStart w:id="281" w:name="_Toc475527131"/>
      <w:bookmarkStart w:id="282" w:name="_Toc474485345"/>
      <w:bookmarkStart w:id="283" w:name="_Toc474487210"/>
      <w:bookmarkStart w:id="284" w:name="_Toc475524350"/>
      <w:bookmarkStart w:id="285" w:name="_Toc475524816"/>
      <w:bookmarkStart w:id="286" w:name="_Toc475525280"/>
      <w:bookmarkStart w:id="287" w:name="_Toc475525744"/>
      <w:bookmarkStart w:id="288" w:name="_Toc475526208"/>
      <w:bookmarkStart w:id="289" w:name="_Toc475526672"/>
      <w:bookmarkStart w:id="290" w:name="_Toc475527136"/>
      <w:bookmarkStart w:id="291" w:name="_Toc474485350"/>
      <w:bookmarkStart w:id="292" w:name="_Toc474487215"/>
      <w:bookmarkStart w:id="293" w:name="_Toc475524355"/>
      <w:bookmarkStart w:id="294" w:name="_Toc475524821"/>
      <w:bookmarkStart w:id="295" w:name="_Toc475525285"/>
      <w:bookmarkStart w:id="296" w:name="_Toc475525749"/>
      <w:bookmarkStart w:id="297" w:name="_Toc475526213"/>
      <w:bookmarkStart w:id="298" w:name="_Toc475526677"/>
      <w:bookmarkStart w:id="299" w:name="_Toc475527141"/>
      <w:bookmarkStart w:id="300" w:name="_Toc474485355"/>
      <w:bookmarkStart w:id="301" w:name="_Toc474487220"/>
      <w:bookmarkStart w:id="302" w:name="_Toc475524360"/>
      <w:bookmarkStart w:id="303" w:name="_Toc475524826"/>
      <w:bookmarkStart w:id="304" w:name="_Toc475525290"/>
      <w:bookmarkStart w:id="305" w:name="_Toc475525754"/>
      <w:bookmarkStart w:id="306" w:name="_Toc475526218"/>
      <w:bookmarkStart w:id="307" w:name="_Toc475526682"/>
      <w:bookmarkStart w:id="308" w:name="_Toc475527146"/>
      <w:bookmarkStart w:id="309" w:name="_Toc474485360"/>
      <w:bookmarkStart w:id="310" w:name="_Toc474487225"/>
      <w:bookmarkStart w:id="311" w:name="_Toc475524365"/>
      <w:bookmarkStart w:id="312" w:name="_Toc475524831"/>
      <w:bookmarkStart w:id="313" w:name="_Toc475525295"/>
      <w:bookmarkStart w:id="314" w:name="_Toc475525759"/>
      <w:bookmarkStart w:id="315" w:name="_Toc475526223"/>
      <w:bookmarkStart w:id="316" w:name="_Toc475526687"/>
      <w:bookmarkStart w:id="317" w:name="_Toc475527151"/>
      <w:bookmarkStart w:id="318" w:name="_Toc474485365"/>
      <w:bookmarkStart w:id="319" w:name="_Toc474487230"/>
      <w:bookmarkStart w:id="320" w:name="_Toc475524370"/>
      <w:bookmarkStart w:id="321" w:name="_Toc475524836"/>
      <w:bookmarkStart w:id="322" w:name="_Toc475525300"/>
      <w:bookmarkStart w:id="323" w:name="_Toc475525764"/>
      <w:bookmarkStart w:id="324" w:name="_Toc475526228"/>
      <w:bookmarkStart w:id="325" w:name="_Toc475526692"/>
      <w:bookmarkStart w:id="326" w:name="_Toc475527156"/>
      <w:bookmarkStart w:id="327" w:name="_Toc474485370"/>
      <w:bookmarkStart w:id="328" w:name="_Toc474487235"/>
      <w:bookmarkStart w:id="329" w:name="_Toc475524375"/>
      <w:bookmarkStart w:id="330" w:name="_Toc475524841"/>
      <w:bookmarkStart w:id="331" w:name="_Toc475525305"/>
      <w:bookmarkStart w:id="332" w:name="_Toc475525769"/>
      <w:bookmarkStart w:id="333" w:name="_Toc475526233"/>
      <w:bookmarkStart w:id="334" w:name="_Toc475526697"/>
      <w:bookmarkStart w:id="335" w:name="_Toc475527161"/>
      <w:bookmarkStart w:id="336" w:name="_Toc474485375"/>
      <w:bookmarkStart w:id="337" w:name="_Toc474487240"/>
      <w:bookmarkStart w:id="338" w:name="_Toc475524380"/>
      <w:bookmarkStart w:id="339" w:name="_Toc475524846"/>
      <w:bookmarkStart w:id="340" w:name="_Toc475525310"/>
      <w:bookmarkStart w:id="341" w:name="_Toc475525774"/>
      <w:bookmarkStart w:id="342" w:name="_Toc475526238"/>
      <w:bookmarkStart w:id="343" w:name="_Toc475526702"/>
      <w:bookmarkStart w:id="344" w:name="_Toc475527166"/>
      <w:bookmarkStart w:id="345" w:name="_Toc474485385"/>
      <w:bookmarkStart w:id="346" w:name="_Toc474487250"/>
      <w:bookmarkStart w:id="347" w:name="_Toc475524390"/>
      <w:bookmarkStart w:id="348" w:name="_Toc475524856"/>
      <w:bookmarkStart w:id="349" w:name="_Toc475525320"/>
      <w:bookmarkStart w:id="350" w:name="_Toc475525784"/>
      <w:bookmarkStart w:id="351" w:name="_Toc475526248"/>
      <w:bookmarkStart w:id="352" w:name="_Toc475526712"/>
      <w:bookmarkStart w:id="353" w:name="_Toc475527176"/>
      <w:bookmarkStart w:id="354" w:name="_Toc474485390"/>
      <w:bookmarkStart w:id="355" w:name="_Toc474487255"/>
      <w:bookmarkStart w:id="356" w:name="_Toc475524395"/>
      <w:bookmarkStart w:id="357" w:name="_Toc475524861"/>
      <w:bookmarkStart w:id="358" w:name="_Toc475525325"/>
      <w:bookmarkStart w:id="359" w:name="_Toc475525789"/>
      <w:bookmarkStart w:id="360" w:name="_Toc475526253"/>
      <w:bookmarkStart w:id="361" w:name="_Toc475526717"/>
      <w:bookmarkStart w:id="362" w:name="_Toc475527181"/>
      <w:bookmarkStart w:id="363" w:name="_Toc474485395"/>
      <w:bookmarkStart w:id="364" w:name="_Toc474487260"/>
      <w:bookmarkStart w:id="365" w:name="_Toc475524400"/>
      <w:bookmarkStart w:id="366" w:name="_Toc475524866"/>
      <w:bookmarkStart w:id="367" w:name="_Toc475525330"/>
      <w:bookmarkStart w:id="368" w:name="_Toc475525794"/>
      <w:bookmarkStart w:id="369" w:name="_Toc475526258"/>
      <w:bookmarkStart w:id="370" w:name="_Toc475526722"/>
      <w:bookmarkStart w:id="371" w:name="_Toc475527186"/>
      <w:bookmarkStart w:id="372" w:name="_Toc474485400"/>
      <w:bookmarkStart w:id="373" w:name="_Toc474487265"/>
      <w:bookmarkStart w:id="374" w:name="_Toc475524405"/>
      <w:bookmarkStart w:id="375" w:name="_Toc475524871"/>
      <w:bookmarkStart w:id="376" w:name="_Toc475525335"/>
      <w:bookmarkStart w:id="377" w:name="_Toc475525799"/>
      <w:bookmarkStart w:id="378" w:name="_Toc475526263"/>
      <w:bookmarkStart w:id="379" w:name="_Toc475526727"/>
      <w:bookmarkStart w:id="380" w:name="_Toc475527191"/>
      <w:bookmarkStart w:id="381" w:name="_Toc474485405"/>
      <w:bookmarkStart w:id="382" w:name="_Toc474487270"/>
      <w:bookmarkStart w:id="383" w:name="_Toc475524410"/>
      <w:bookmarkStart w:id="384" w:name="_Toc475524876"/>
      <w:bookmarkStart w:id="385" w:name="_Toc475525340"/>
      <w:bookmarkStart w:id="386" w:name="_Toc475525804"/>
      <w:bookmarkStart w:id="387" w:name="_Toc475526268"/>
      <w:bookmarkStart w:id="388" w:name="_Toc475526732"/>
      <w:bookmarkStart w:id="389" w:name="_Toc475527196"/>
      <w:bookmarkStart w:id="390" w:name="_Toc474485410"/>
      <w:bookmarkStart w:id="391" w:name="_Toc474487275"/>
      <w:bookmarkStart w:id="392" w:name="_Toc475524415"/>
      <w:bookmarkStart w:id="393" w:name="_Toc475524881"/>
      <w:bookmarkStart w:id="394" w:name="_Toc475525345"/>
      <w:bookmarkStart w:id="395" w:name="_Toc475525809"/>
      <w:bookmarkStart w:id="396" w:name="_Toc475526273"/>
      <w:bookmarkStart w:id="397" w:name="_Toc475526737"/>
      <w:bookmarkStart w:id="398" w:name="_Toc475527201"/>
      <w:bookmarkStart w:id="399" w:name="_Toc474485415"/>
      <w:bookmarkStart w:id="400" w:name="_Toc474487280"/>
      <w:bookmarkStart w:id="401" w:name="_Toc475524420"/>
      <w:bookmarkStart w:id="402" w:name="_Toc475524886"/>
      <w:bookmarkStart w:id="403" w:name="_Toc475525350"/>
      <w:bookmarkStart w:id="404" w:name="_Toc475525814"/>
      <w:bookmarkStart w:id="405" w:name="_Toc475526278"/>
      <w:bookmarkStart w:id="406" w:name="_Toc475526742"/>
      <w:bookmarkStart w:id="407" w:name="_Toc475527206"/>
      <w:bookmarkStart w:id="408" w:name="_Toc474485420"/>
      <w:bookmarkStart w:id="409" w:name="_Toc474487285"/>
      <w:bookmarkStart w:id="410" w:name="_Toc475524425"/>
      <w:bookmarkStart w:id="411" w:name="_Toc475524891"/>
      <w:bookmarkStart w:id="412" w:name="_Toc475525355"/>
      <w:bookmarkStart w:id="413" w:name="_Toc475525819"/>
      <w:bookmarkStart w:id="414" w:name="_Toc475526283"/>
      <w:bookmarkStart w:id="415" w:name="_Toc475526747"/>
      <w:bookmarkStart w:id="416" w:name="_Toc475527211"/>
      <w:bookmarkStart w:id="417" w:name="_Toc474485425"/>
      <w:bookmarkStart w:id="418" w:name="_Toc474487290"/>
      <w:bookmarkStart w:id="419" w:name="_Toc475524430"/>
      <w:bookmarkStart w:id="420" w:name="_Toc475524896"/>
      <w:bookmarkStart w:id="421" w:name="_Toc475525360"/>
      <w:bookmarkStart w:id="422" w:name="_Toc475525824"/>
      <w:bookmarkStart w:id="423" w:name="_Toc475526288"/>
      <w:bookmarkStart w:id="424" w:name="_Toc475526752"/>
      <w:bookmarkStart w:id="425" w:name="_Toc475527216"/>
      <w:bookmarkStart w:id="426" w:name="_Toc474485430"/>
      <w:bookmarkStart w:id="427" w:name="_Toc474487295"/>
      <w:bookmarkStart w:id="428" w:name="_Toc475524435"/>
      <w:bookmarkStart w:id="429" w:name="_Toc475524901"/>
      <w:bookmarkStart w:id="430" w:name="_Toc475525365"/>
      <w:bookmarkStart w:id="431" w:name="_Toc475525829"/>
      <w:bookmarkStart w:id="432" w:name="_Toc475526293"/>
      <w:bookmarkStart w:id="433" w:name="_Toc475526757"/>
      <w:bookmarkStart w:id="434" w:name="_Toc475527221"/>
      <w:bookmarkStart w:id="435" w:name="_Toc474485435"/>
      <w:bookmarkStart w:id="436" w:name="_Toc474487300"/>
      <w:bookmarkStart w:id="437" w:name="_Toc474500474"/>
      <w:bookmarkStart w:id="438" w:name="_Toc475524440"/>
      <w:bookmarkStart w:id="439" w:name="_Toc475524906"/>
      <w:bookmarkStart w:id="440" w:name="_Toc475525370"/>
      <w:bookmarkStart w:id="441" w:name="_Toc475525834"/>
      <w:bookmarkStart w:id="442" w:name="_Toc475526298"/>
      <w:bookmarkStart w:id="443" w:name="_Toc475526762"/>
      <w:bookmarkStart w:id="444" w:name="_Toc475527226"/>
      <w:bookmarkStart w:id="445" w:name="_Toc474485439"/>
      <w:bookmarkStart w:id="446" w:name="_Toc474487304"/>
      <w:bookmarkStart w:id="447" w:name="_Toc474500478"/>
      <w:bookmarkStart w:id="448" w:name="_Toc475524444"/>
      <w:bookmarkStart w:id="449" w:name="_Toc475524910"/>
      <w:bookmarkStart w:id="450" w:name="_Toc475525374"/>
      <w:bookmarkStart w:id="451" w:name="_Toc475525838"/>
      <w:bookmarkStart w:id="452" w:name="_Toc475526302"/>
      <w:bookmarkStart w:id="453" w:name="_Toc475526766"/>
      <w:bookmarkStart w:id="454" w:name="_Toc475527230"/>
      <w:bookmarkStart w:id="455" w:name="_Toc474485444"/>
      <w:bookmarkStart w:id="456" w:name="_Toc474487309"/>
      <w:bookmarkStart w:id="457" w:name="_Toc474500483"/>
      <w:bookmarkStart w:id="458" w:name="_Toc475524449"/>
      <w:bookmarkStart w:id="459" w:name="_Toc475524915"/>
      <w:bookmarkStart w:id="460" w:name="_Toc475525379"/>
      <w:bookmarkStart w:id="461" w:name="_Toc475525843"/>
      <w:bookmarkStart w:id="462" w:name="_Toc475526307"/>
      <w:bookmarkStart w:id="463" w:name="_Toc475526771"/>
      <w:bookmarkStart w:id="464" w:name="_Toc475527235"/>
      <w:bookmarkStart w:id="465" w:name="_Toc474485540"/>
      <w:bookmarkStart w:id="466" w:name="_Toc474487313"/>
      <w:bookmarkStart w:id="467" w:name="h.25b2l0r" w:colFirst="0" w:colLast="0"/>
      <w:bookmarkStart w:id="468" w:name="h.kgcv8k" w:colFirst="0" w:colLast="0"/>
      <w:bookmarkStart w:id="469" w:name="h.34g0dwd" w:colFirst="0" w:colLast="0"/>
      <w:bookmarkStart w:id="470" w:name="_Toc474485555"/>
      <w:bookmarkStart w:id="471" w:name="_Toc475524551"/>
      <w:bookmarkStart w:id="472" w:name="_Toc475525017"/>
      <w:bookmarkStart w:id="473" w:name="_Toc475525481"/>
      <w:bookmarkStart w:id="474" w:name="_Toc475525945"/>
      <w:bookmarkStart w:id="475" w:name="_Toc475526409"/>
      <w:bookmarkStart w:id="476" w:name="_Toc475526873"/>
      <w:bookmarkStart w:id="477" w:name="_Toc475527337"/>
      <w:bookmarkStart w:id="478" w:name="_Toc475625121"/>
      <w:bookmarkStart w:id="479" w:name="h.1jlao46" w:colFirst="0" w:colLast="0"/>
      <w:bookmarkStart w:id="480" w:name="COL001_TBL010"/>
      <w:bookmarkStart w:id="481" w:name="h.43ky6rz" w:colFirst="0" w:colLast="0"/>
      <w:bookmarkStart w:id="482" w:name="_Architecture_Timeline"/>
      <w:bookmarkStart w:id="483" w:name="_Toc474485581"/>
      <w:bookmarkStart w:id="484" w:name="_Toc474487328"/>
      <w:bookmarkStart w:id="485" w:name="_Toc475524585"/>
      <w:bookmarkStart w:id="486" w:name="_Toc475525051"/>
      <w:bookmarkStart w:id="487" w:name="_Toc475525515"/>
      <w:bookmarkStart w:id="488" w:name="_Toc475525979"/>
      <w:bookmarkStart w:id="489" w:name="_Toc475526443"/>
      <w:bookmarkStart w:id="490" w:name="_Toc475526907"/>
      <w:bookmarkStart w:id="491" w:name="_Toc475527371"/>
      <w:bookmarkStart w:id="492" w:name="_Toc475625155"/>
      <w:bookmarkStart w:id="493" w:name="_Toc474485643"/>
      <w:bookmarkStart w:id="494" w:name="_Toc474487390"/>
      <w:bookmarkStart w:id="495" w:name="_Toc475524647"/>
      <w:bookmarkStart w:id="496" w:name="_Toc475525113"/>
      <w:bookmarkStart w:id="497" w:name="_Toc475525577"/>
      <w:bookmarkStart w:id="498" w:name="_Toc475526041"/>
      <w:bookmarkStart w:id="499" w:name="_Toc475526505"/>
      <w:bookmarkStart w:id="500" w:name="_Toc475526969"/>
      <w:bookmarkStart w:id="501" w:name="_Toc475527433"/>
      <w:bookmarkStart w:id="502" w:name="_Toc475625217"/>
      <w:bookmarkStart w:id="503" w:name="_Toc474485648"/>
      <w:bookmarkStart w:id="504" w:name="_Toc474487394"/>
      <w:bookmarkStart w:id="505" w:name="_Toc475524652"/>
      <w:bookmarkStart w:id="506" w:name="_Toc475525118"/>
      <w:bookmarkStart w:id="507" w:name="_Toc475525582"/>
      <w:bookmarkStart w:id="508" w:name="_Toc475526046"/>
      <w:bookmarkStart w:id="509" w:name="_Toc475526510"/>
      <w:bookmarkStart w:id="510" w:name="_Toc475526974"/>
      <w:bookmarkStart w:id="511" w:name="_Toc475527438"/>
      <w:bookmarkStart w:id="512" w:name="_Toc475625222"/>
      <w:bookmarkStart w:id="513" w:name="_Toc474485658"/>
      <w:bookmarkStart w:id="514" w:name="_Toc474487397"/>
      <w:bookmarkStart w:id="515" w:name="_Toc475524662"/>
      <w:bookmarkStart w:id="516" w:name="_Toc475525128"/>
      <w:bookmarkStart w:id="517" w:name="_Toc475525592"/>
      <w:bookmarkStart w:id="518" w:name="_Toc475526056"/>
      <w:bookmarkStart w:id="519" w:name="_Toc475526520"/>
      <w:bookmarkStart w:id="520" w:name="_Toc475526984"/>
      <w:bookmarkStart w:id="521" w:name="_Toc475527448"/>
      <w:bookmarkStart w:id="522" w:name="_Toc475625232"/>
      <w:bookmarkStart w:id="523" w:name="_Toc474485660"/>
      <w:bookmarkStart w:id="524" w:name="_Toc475524664"/>
      <w:bookmarkStart w:id="525" w:name="_Toc475525130"/>
      <w:bookmarkStart w:id="526" w:name="_Toc475525594"/>
      <w:bookmarkStart w:id="527" w:name="_Toc475526058"/>
      <w:bookmarkStart w:id="528" w:name="_Toc475526522"/>
      <w:bookmarkStart w:id="529" w:name="_Toc475526986"/>
      <w:bookmarkStart w:id="530" w:name="_Toc475527450"/>
      <w:bookmarkStart w:id="531" w:name="_Toc475625234"/>
      <w:bookmarkStart w:id="532" w:name="_Toc474485663"/>
      <w:bookmarkStart w:id="533" w:name="_Toc474487399"/>
      <w:bookmarkStart w:id="534" w:name="_Conceptual_Infrastructure_Design"/>
      <w:bookmarkStart w:id="535" w:name="_Conceptual_Infrastructure_Diagram"/>
      <w:bookmarkStart w:id="536" w:name="_Toc474485670"/>
      <w:bookmarkStart w:id="537" w:name="_Toc474487405"/>
      <w:bookmarkStart w:id="538" w:name="_Software_Architecture"/>
      <w:bookmarkStart w:id="539" w:name="_Toc474485674"/>
      <w:bookmarkStart w:id="540" w:name="_Toc474487409"/>
      <w:bookmarkStart w:id="541" w:name="_Toc474485678"/>
      <w:bookmarkStart w:id="542" w:name="_Toc474487413"/>
      <w:bookmarkStart w:id="543" w:name="_Toc474485684"/>
      <w:bookmarkStart w:id="544" w:name="_Toc474487419"/>
      <w:bookmarkStart w:id="545" w:name="_Toc475524693"/>
      <w:bookmarkStart w:id="546" w:name="_Toc475525159"/>
      <w:bookmarkStart w:id="547" w:name="_Toc475525623"/>
      <w:bookmarkStart w:id="548" w:name="_Toc475526087"/>
      <w:bookmarkStart w:id="549" w:name="_Toc475526551"/>
      <w:bookmarkStart w:id="550" w:name="_Toc475527015"/>
      <w:bookmarkStart w:id="551" w:name="_Toc475527479"/>
      <w:bookmarkStart w:id="552" w:name="_Toc475625263"/>
      <w:bookmarkStart w:id="553" w:name="_Toc475524696"/>
      <w:bookmarkStart w:id="554" w:name="_Toc475525162"/>
      <w:bookmarkStart w:id="555" w:name="_Toc475525626"/>
      <w:bookmarkStart w:id="556" w:name="_Toc475526090"/>
      <w:bookmarkStart w:id="557" w:name="_Toc475526554"/>
      <w:bookmarkStart w:id="558" w:name="_Toc475527018"/>
      <w:bookmarkStart w:id="559" w:name="_Toc475527482"/>
      <w:bookmarkStart w:id="560" w:name="_Toc475625266"/>
      <w:bookmarkStart w:id="561" w:name="_Toc475524699"/>
      <w:bookmarkStart w:id="562" w:name="_Toc475525165"/>
      <w:bookmarkStart w:id="563" w:name="_Toc475525629"/>
      <w:bookmarkStart w:id="564" w:name="_Toc475526093"/>
      <w:bookmarkStart w:id="565" w:name="_Toc475526557"/>
      <w:bookmarkStart w:id="566" w:name="_Toc475527021"/>
      <w:bookmarkStart w:id="567" w:name="_Toc475527485"/>
      <w:bookmarkStart w:id="568" w:name="_Toc475625269"/>
      <w:bookmarkStart w:id="569" w:name="_Toc475524709"/>
      <w:bookmarkStart w:id="570" w:name="_Toc475525175"/>
      <w:bookmarkStart w:id="571" w:name="_Toc475525639"/>
      <w:bookmarkStart w:id="572" w:name="_Toc475526103"/>
      <w:bookmarkStart w:id="573" w:name="_Toc475526567"/>
      <w:bookmarkStart w:id="574" w:name="_Toc475527031"/>
      <w:bookmarkStart w:id="575" w:name="_Toc475527495"/>
      <w:bookmarkStart w:id="576" w:name="_Toc475625279"/>
      <w:bookmarkStart w:id="577" w:name="_Toc474500513"/>
      <w:bookmarkStart w:id="578" w:name="_Toc475524712"/>
      <w:bookmarkStart w:id="579" w:name="_Toc475525178"/>
      <w:bookmarkStart w:id="580" w:name="_Toc475525642"/>
      <w:bookmarkStart w:id="581" w:name="_Toc475526106"/>
      <w:bookmarkStart w:id="582" w:name="_Toc475526570"/>
      <w:bookmarkStart w:id="583" w:name="_Toc475527034"/>
      <w:bookmarkStart w:id="584" w:name="_Toc475527498"/>
      <w:bookmarkStart w:id="585" w:name="_Toc475625282"/>
      <w:bookmarkStart w:id="586" w:name="_Toc475524713"/>
      <w:bookmarkStart w:id="587" w:name="_Toc475525179"/>
      <w:bookmarkStart w:id="588" w:name="_Toc475525643"/>
      <w:bookmarkStart w:id="589" w:name="_Toc475526107"/>
      <w:bookmarkStart w:id="590" w:name="_Toc475526571"/>
      <w:bookmarkStart w:id="591" w:name="_Toc475527035"/>
      <w:bookmarkStart w:id="592" w:name="_Toc475527499"/>
      <w:bookmarkStart w:id="593" w:name="_Toc475625283"/>
      <w:bookmarkStart w:id="594" w:name="2"/>
      <w:bookmarkStart w:id="595" w:name="3"/>
      <w:bookmarkStart w:id="596" w:name="_Toc475524722"/>
      <w:bookmarkStart w:id="597" w:name="_Toc475525188"/>
      <w:bookmarkStart w:id="598" w:name="_Toc475525652"/>
      <w:bookmarkStart w:id="599" w:name="_Toc475526116"/>
      <w:bookmarkStart w:id="600" w:name="_Toc475526580"/>
      <w:bookmarkStart w:id="601" w:name="_Toc475527044"/>
      <w:bookmarkStart w:id="602" w:name="_Toc475527508"/>
      <w:bookmarkStart w:id="603" w:name="_Toc475625292"/>
      <w:bookmarkStart w:id="604" w:name="_Toc475524731"/>
      <w:bookmarkStart w:id="605" w:name="_Toc475525197"/>
      <w:bookmarkStart w:id="606" w:name="_Toc475525661"/>
      <w:bookmarkStart w:id="607" w:name="_Toc475526125"/>
      <w:bookmarkStart w:id="608" w:name="_Toc475526589"/>
      <w:bookmarkStart w:id="609" w:name="_Toc475527053"/>
      <w:bookmarkStart w:id="610" w:name="_Toc475527517"/>
      <w:bookmarkStart w:id="611" w:name="_Toc475625301"/>
      <w:bookmarkStart w:id="612" w:name="_Toc476044913"/>
      <w:bookmarkStart w:id="613" w:name="ColumnTitle_30"/>
      <w:bookmarkStart w:id="614" w:name="ColumnTitle_31"/>
      <w:bookmarkStart w:id="615" w:name="ColumnTitle_32"/>
      <w:bookmarkStart w:id="616" w:name="ColumnTitle_33"/>
      <w:bookmarkStart w:id="617" w:name="ColumnTitle_34"/>
      <w:bookmarkStart w:id="618" w:name="ColumnTitle_35"/>
      <w:bookmarkStart w:id="619" w:name="ColumnTitle_36"/>
      <w:bookmarkStart w:id="620" w:name="ColumnTitle_37"/>
      <w:bookmarkStart w:id="621" w:name="ColumnTitle_38"/>
      <w:bookmarkStart w:id="622" w:name="ColumnTitle_39"/>
      <w:bookmarkStart w:id="623" w:name="ColumnTitle_40"/>
      <w:bookmarkStart w:id="624" w:name="ColumnTitle_41"/>
      <w:bookmarkStart w:id="625" w:name="ColumnTitle_42"/>
      <w:bookmarkStart w:id="626" w:name="ColumnTitle_43"/>
      <w:bookmarkStart w:id="627" w:name="ColumnTitle_44"/>
      <w:bookmarkStart w:id="628" w:name="ColumnTitle_45"/>
      <w:bookmarkStart w:id="629" w:name="ColumnTitle_46"/>
      <w:bookmarkStart w:id="630" w:name="ColumnTitle_47"/>
      <w:bookmarkStart w:id="631" w:name="ColumnTitle_48"/>
      <w:bookmarkStart w:id="632" w:name="ColumnTitle_49"/>
      <w:bookmarkStart w:id="633" w:name="ColumnTitle_50"/>
      <w:bookmarkStart w:id="634" w:name="ColumnTitle_51"/>
      <w:bookmarkStart w:id="635" w:name="ColumnTitle_52"/>
      <w:bookmarkStart w:id="636" w:name="ColumnTitle_53"/>
      <w:bookmarkStart w:id="637" w:name="ColumnTitle_54"/>
      <w:bookmarkStart w:id="638" w:name="ColumnTitle_55"/>
      <w:bookmarkStart w:id="639" w:name="ColumnTitle_56"/>
      <w:bookmarkStart w:id="640" w:name="ColumnTitle_57"/>
      <w:bookmarkStart w:id="641" w:name="ColumnTitle_58"/>
      <w:bookmarkStart w:id="642" w:name="Check62"/>
      <w:bookmarkStart w:id="643" w:name="ColumnTitle_59"/>
      <w:bookmarkStart w:id="644" w:name="Check63"/>
      <w:bookmarkStart w:id="645" w:name="ColumnTitle_60"/>
      <w:bookmarkStart w:id="646" w:name="Check64"/>
      <w:bookmarkStart w:id="647" w:name="Check67"/>
      <w:bookmarkStart w:id="648" w:name="ColumnTitle_61"/>
      <w:bookmarkStart w:id="649" w:name="Check65"/>
      <w:bookmarkStart w:id="650" w:name="ColumnTitle_62"/>
      <w:bookmarkStart w:id="651" w:name="Check66"/>
      <w:bookmarkStart w:id="652" w:name="ColumnTitle_63"/>
      <w:bookmarkStart w:id="653" w:name="ColumnTitle_64"/>
      <w:bookmarkStart w:id="654" w:name="ColumnTitle_65"/>
      <w:bookmarkStart w:id="655" w:name="ColumnTitle_66"/>
      <w:bookmarkStart w:id="656" w:name="ColumnTitle_67"/>
      <w:bookmarkStart w:id="657" w:name="ColumnTitle_68"/>
      <w:bookmarkStart w:id="658" w:name="ColumnTitle_69"/>
      <w:bookmarkStart w:id="659" w:name="ColumnTitle_70"/>
      <w:bookmarkStart w:id="660" w:name="ColumnTitle_71"/>
      <w:bookmarkStart w:id="661" w:name="ColumnTitle_72"/>
      <w:bookmarkStart w:id="662" w:name="ColumnTitle_73"/>
      <w:bookmarkStart w:id="663" w:name="ColumnTitle_74"/>
      <w:bookmarkStart w:id="664" w:name="ColumnTitle_75"/>
      <w:bookmarkStart w:id="665" w:name="ColumnTitle_76"/>
      <w:bookmarkStart w:id="666" w:name="ColumnTitle_77"/>
      <w:bookmarkStart w:id="667" w:name="ColumnTitle_78"/>
      <w:bookmarkStart w:id="668" w:name="ColumnTitle_79"/>
      <w:bookmarkStart w:id="669" w:name="ColumnTitle_80"/>
      <w:bookmarkStart w:id="670" w:name="ColumnTitle_81"/>
      <w:bookmarkStart w:id="671" w:name="ColumnTitle_82"/>
      <w:bookmarkStart w:id="672" w:name="ColumnTitle_83"/>
      <w:bookmarkStart w:id="673" w:name="ColumnTitle_84"/>
      <w:bookmarkStart w:id="674" w:name="ColumnTitle_85"/>
      <w:bookmarkStart w:id="675" w:name="ColumnTitle_86"/>
      <w:bookmarkStart w:id="676" w:name="ColumnTitle_87"/>
      <w:bookmarkStart w:id="677" w:name="ColumnTitle_88"/>
      <w:bookmarkStart w:id="678" w:name="ColumnTitle_89"/>
      <w:bookmarkStart w:id="679" w:name="ColumnTitle_90"/>
      <w:bookmarkStart w:id="680" w:name="ColumnTitle_91"/>
      <w:bookmarkStart w:id="681" w:name="ColumnTitle_92"/>
      <w:bookmarkStart w:id="682" w:name="ColumnTitle_93"/>
      <w:bookmarkStart w:id="683" w:name="ColumnTitle_94"/>
      <w:bookmarkStart w:id="684" w:name="ColumnTitle_95"/>
      <w:bookmarkStart w:id="685" w:name="ColumnTitle_96"/>
      <w:bookmarkStart w:id="686" w:name="ColumnTitle_97"/>
      <w:bookmarkStart w:id="687" w:name="ColumnTitle_98"/>
      <w:bookmarkStart w:id="688" w:name="ColumnTitle_99"/>
      <w:bookmarkStart w:id="689" w:name="ColumnTitle_100"/>
      <w:bookmarkStart w:id="690" w:name="ColumnTitle_101"/>
      <w:bookmarkStart w:id="691" w:name="ColumnTitle_102"/>
      <w:bookmarkStart w:id="692" w:name="ColumnTitle_103"/>
      <w:bookmarkStart w:id="693" w:name="ColumnTitle_104"/>
      <w:bookmarkStart w:id="694" w:name="ColumnTitle_105"/>
      <w:bookmarkStart w:id="695" w:name="ColumnTitle_106"/>
      <w:bookmarkStart w:id="696" w:name="ColumnTitle_107"/>
      <w:bookmarkStart w:id="697" w:name="ColumnTitle_108"/>
      <w:bookmarkStart w:id="698" w:name="ColumnTitle_109"/>
      <w:bookmarkStart w:id="699" w:name="ColumnTitle_110"/>
      <w:bookmarkStart w:id="700" w:name="ColumnTitle_111"/>
      <w:bookmarkStart w:id="701" w:name="_Network_Detailed_Design"/>
      <w:bookmarkStart w:id="702" w:name="ColumnTitle_117"/>
      <w:bookmarkEnd w:id="0"/>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p>
    <w:sectPr w:rsidR="00532E1F" w:rsidRPr="00FA1BF4" w:rsidSect="00922D53">
      <w:footerReference w:type="default" r:id="rId174"/>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BDF708" w14:textId="77777777" w:rsidR="00B03212" w:rsidRDefault="00B03212">
      <w:r>
        <w:separator/>
      </w:r>
    </w:p>
    <w:p w14:paraId="12BA9C4A" w14:textId="77777777" w:rsidR="00B03212" w:rsidRDefault="00B03212"/>
  </w:endnote>
  <w:endnote w:type="continuationSeparator" w:id="0">
    <w:p w14:paraId="5AEC87C1" w14:textId="77777777" w:rsidR="00B03212" w:rsidRDefault="00B03212">
      <w:r>
        <w:continuationSeparator/>
      </w:r>
    </w:p>
    <w:p w14:paraId="3F20E0E0" w14:textId="77777777" w:rsidR="00B03212" w:rsidRDefault="00B03212"/>
  </w:endnote>
  <w:endnote w:type="continuationNotice" w:id="1">
    <w:p w14:paraId="545A3648" w14:textId="77777777" w:rsidR="00B03212" w:rsidRDefault="00B032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 Helvetica Condensed">
    <w:panose1 w:val="00000000000000000000"/>
    <w:charset w:val="00"/>
    <w:family w:val="auto"/>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6F201" w14:textId="29D2D581" w:rsidR="00761164" w:rsidRPr="00E17CD9" w:rsidRDefault="00761164" w:rsidP="00922D53">
    <w:pPr>
      <w:pStyle w:val="Footer"/>
      <w:jc w:val="center"/>
    </w:pPr>
    <w:r>
      <w:t>MCCF EDI TAS S</w:t>
    </w:r>
    <w:r w:rsidRPr="00372F2A">
      <w:t>ystem Design Document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63</w:t>
    </w:r>
    <w:r>
      <w:rPr>
        <w:rStyle w:val="PageNumber"/>
      </w:rPr>
      <w:fldChar w:fldCharType="end"/>
    </w:r>
    <w:r>
      <w:rPr>
        <w:rStyle w:val="PageNumber"/>
      </w:rPr>
      <w:tab/>
    </w:r>
    <w:proofErr w:type="gramStart"/>
    <w:r>
      <w:rPr>
        <w:rStyle w:val="PageNumber"/>
      </w:rPr>
      <w:t>May,</w:t>
    </w:r>
    <w:proofErr w:type="gramEnd"/>
    <w:r>
      <w:rPr>
        <w:rStyle w:val="PageNumber"/>
      </w:rPr>
      <w:t xml:space="preserve"> 2018</w:t>
    </w:r>
  </w:p>
  <w:p w14:paraId="58BEFF7B" w14:textId="31F37773" w:rsidR="00761164" w:rsidRPr="00FD2649" w:rsidRDefault="00761164" w:rsidP="00482C90">
    <w:pPr>
      <w:pStyle w:val="Footer"/>
      <w:tabs>
        <w:tab w:val="clear" w:pos="4680"/>
        <w:tab w:val="clear" w:pos="9360"/>
        <w:tab w:val="left" w:pos="6876"/>
      </w:tabs>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C46D5" w14:textId="7E9CCF96" w:rsidR="00761164" w:rsidRPr="00E17CD9" w:rsidRDefault="00761164" w:rsidP="00922D53">
    <w:pPr>
      <w:pStyle w:val="Footer"/>
      <w:jc w:val="center"/>
    </w:pPr>
    <w:r>
      <w:t>MCCF EDI TAS S</w:t>
    </w:r>
    <w:r w:rsidRPr="00372F2A">
      <w:t>ystem Design Document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123</w:t>
    </w:r>
    <w:r>
      <w:rPr>
        <w:rStyle w:val="PageNumber"/>
      </w:rPr>
      <w:fldChar w:fldCharType="end"/>
    </w:r>
    <w:r>
      <w:rPr>
        <w:rStyle w:val="PageNumber"/>
      </w:rPr>
      <w:tab/>
    </w:r>
    <w:proofErr w:type="gramStart"/>
    <w:r>
      <w:rPr>
        <w:rStyle w:val="PageNumber"/>
      </w:rPr>
      <w:t>July,</w:t>
    </w:r>
    <w:proofErr w:type="gramEnd"/>
    <w:r>
      <w:rPr>
        <w:rStyle w:val="PageNumber"/>
      </w:rPr>
      <w:t xml:space="preserve"> 2017</w:t>
    </w:r>
  </w:p>
  <w:p w14:paraId="4E361FA9" w14:textId="175368BB" w:rsidR="00761164" w:rsidRPr="00FD2649" w:rsidRDefault="00761164" w:rsidP="00482C90">
    <w:pPr>
      <w:pStyle w:val="Footer"/>
      <w:tabs>
        <w:tab w:val="clear" w:pos="4680"/>
        <w:tab w:val="clear" w:pos="9360"/>
        <w:tab w:val="left" w:pos="6876"/>
      </w:tabs>
      <w:rPr>
        <w:rStyle w:val="PageNumber"/>
      </w:rPr>
    </w:pPr>
    <w:r>
      <w:rPr>
        <w:rStyle w:val="PageNumber"/>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D8BCE7" w14:textId="77777777" w:rsidR="00B03212" w:rsidRDefault="00B03212">
      <w:r>
        <w:separator/>
      </w:r>
    </w:p>
    <w:p w14:paraId="1FD3B1ED" w14:textId="77777777" w:rsidR="00B03212" w:rsidRDefault="00B03212"/>
  </w:footnote>
  <w:footnote w:type="continuationSeparator" w:id="0">
    <w:p w14:paraId="7CE70837" w14:textId="77777777" w:rsidR="00B03212" w:rsidRDefault="00B03212">
      <w:r>
        <w:continuationSeparator/>
      </w:r>
    </w:p>
    <w:p w14:paraId="46330E21" w14:textId="77777777" w:rsidR="00B03212" w:rsidRDefault="00B03212"/>
  </w:footnote>
  <w:footnote w:type="continuationNotice" w:id="1">
    <w:p w14:paraId="58FA339D" w14:textId="77777777" w:rsidR="00B03212" w:rsidRDefault="00B03212"/>
  </w:footnote>
  <w:footnote w:id="2">
    <w:p w14:paraId="24BA9EA3" w14:textId="684CA2F5" w:rsidR="00761164" w:rsidRDefault="00761164">
      <w:pPr>
        <w:pStyle w:val="FootnoteText"/>
      </w:pPr>
      <w:r>
        <w:rPr>
          <w:rStyle w:val="FootnoteReference"/>
        </w:rPr>
        <w:footnoteRef/>
      </w:r>
      <w:r>
        <w:t xml:space="preserve"> Design Pattern Library </w:t>
      </w:r>
      <w:r w:rsidRPr="0014197F">
        <w:t>https://vaww.portal2.va.gov/sites/asd/TechStrat/edp/Design%20Pattern%20Library/Forms/AllItems.aspx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747A8"/>
    <w:multiLevelType w:val="multilevel"/>
    <w:tmpl w:val="536CD488"/>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D42C55"/>
    <w:multiLevelType w:val="multilevel"/>
    <w:tmpl w:val="E9C0E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EF0631"/>
    <w:multiLevelType w:val="hybridMultilevel"/>
    <w:tmpl w:val="695E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 w15:restartNumberingAfterBreak="0">
    <w:nsid w:val="099E3602"/>
    <w:multiLevelType w:val="hybridMultilevel"/>
    <w:tmpl w:val="9FB8E10E"/>
    <w:lvl w:ilvl="0" w:tplc="D08C11F0">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9D85E70"/>
    <w:multiLevelType w:val="hybridMultilevel"/>
    <w:tmpl w:val="5E64A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6722C9"/>
    <w:multiLevelType w:val="multilevel"/>
    <w:tmpl w:val="48D8F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3E557D"/>
    <w:multiLevelType w:val="multilevel"/>
    <w:tmpl w:val="756E689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4663AEB"/>
    <w:multiLevelType w:val="multilevel"/>
    <w:tmpl w:val="BBEE409C"/>
    <w:lvl w:ilvl="0">
      <w:start w:val="1"/>
      <w:numFmt w:val="decimal"/>
      <w:pStyle w:val="ListNumber"/>
      <w:lvlText w:val="%1."/>
      <w:lvlJc w:val="left"/>
      <w:pPr>
        <w:tabs>
          <w:tab w:val="num" w:pos="720"/>
        </w:tabs>
        <w:ind w:left="720" w:hanging="720"/>
      </w:pPr>
      <w:rPr>
        <w:rFonts w:hint="default"/>
        <w:sz w:val="24"/>
      </w:rPr>
    </w:lvl>
    <w:lvl w:ilvl="1">
      <w:start w:val="1"/>
      <w:numFmt w:val="lowerLetter"/>
      <w:lvlText w:val="%2."/>
      <w:lvlJc w:val="left"/>
      <w:pPr>
        <w:tabs>
          <w:tab w:val="num" w:pos="720"/>
        </w:tabs>
        <w:ind w:left="1440" w:hanging="720"/>
      </w:pPr>
      <w:rPr>
        <w:rFonts w:hint="default"/>
      </w:rPr>
    </w:lvl>
    <w:lvl w:ilvl="2">
      <w:start w:val="1"/>
      <w:numFmt w:val="lowerRoman"/>
      <w:lvlText w:val="%3."/>
      <w:lvlJc w:val="left"/>
      <w:pPr>
        <w:tabs>
          <w:tab w:val="num" w:pos="1440"/>
        </w:tabs>
        <w:ind w:left="2160" w:hanging="720"/>
      </w:pPr>
      <w:rPr>
        <w:rFonts w:hint="default"/>
      </w:rPr>
    </w:lvl>
    <w:lvl w:ilvl="3">
      <w:start w:val="1"/>
      <w:numFmt w:val="decimal"/>
      <w:lvlText w:val="%4)"/>
      <w:lvlJc w:val="left"/>
      <w:pPr>
        <w:tabs>
          <w:tab w:val="num" w:pos="2160"/>
        </w:tabs>
        <w:ind w:left="2880" w:hanging="720"/>
      </w:pPr>
      <w:rPr>
        <w:rFonts w:hint="default"/>
      </w:rPr>
    </w:lvl>
    <w:lvl w:ilvl="4">
      <w:start w:val="1"/>
      <w:numFmt w:val="lowerLetter"/>
      <w:lvlText w:val="%5)"/>
      <w:lvlJc w:val="left"/>
      <w:pPr>
        <w:tabs>
          <w:tab w:val="num" w:pos="2880"/>
        </w:tabs>
        <w:ind w:left="3600" w:hanging="720"/>
      </w:pPr>
      <w:rPr>
        <w:rFonts w:hint="default"/>
      </w:rPr>
    </w:lvl>
    <w:lvl w:ilvl="5">
      <w:start w:val="1"/>
      <w:numFmt w:val="lowerRoman"/>
      <w:lvlText w:val="%6)"/>
      <w:lvlJc w:val="left"/>
      <w:pPr>
        <w:tabs>
          <w:tab w:val="num" w:pos="3600"/>
        </w:tabs>
        <w:ind w:left="4320" w:hanging="720"/>
      </w:pPr>
      <w:rPr>
        <w:rFonts w:hint="default"/>
      </w:rPr>
    </w:lvl>
    <w:lvl w:ilvl="6">
      <w:start w:val="1"/>
      <w:numFmt w:val="decimal"/>
      <w:lvlText w:val="(%7)"/>
      <w:lvlJc w:val="left"/>
      <w:pPr>
        <w:tabs>
          <w:tab w:val="num" w:pos="4320"/>
        </w:tabs>
        <w:ind w:left="5040" w:hanging="720"/>
      </w:pPr>
      <w:rPr>
        <w:rFonts w:hint="default"/>
      </w:rPr>
    </w:lvl>
    <w:lvl w:ilvl="7">
      <w:start w:val="1"/>
      <w:numFmt w:val="lowerLetter"/>
      <w:lvlText w:val="(%8)"/>
      <w:lvlJc w:val="left"/>
      <w:pPr>
        <w:tabs>
          <w:tab w:val="num" w:pos="5040"/>
        </w:tabs>
        <w:ind w:left="5760" w:hanging="720"/>
      </w:pPr>
      <w:rPr>
        <w:rFonts w:hint="default"/>
      </w:rPr>
    </w:lvl>
    <w:lvl w:ilvl="8">
      <w:start w:val="1"/>
      <w:numFmt w:val="lowerRoman"/>
      <w:lvlText w:val="(%9)"/>
      <w:lvlJc w:val="left"/>
      <w:pPr>
        <w:tabs>
          <w:tab w:val="num" w:pos="5760"/>
        </w:tabs>
        <w:ind w:left="6480" w:hanging="720"/>
      </w:pPr>
      <w:rPr>
        <w:rFonts w:hint="default"/>
      </w:rPr>
    </w:lvl>
  </w:abstractNum>
  <w:abstractNum w:abstractNumId="9" w15:restartNumberingAfterBreak="0">
    <w:nsid w:val="15F22348"/>
    <w:multiLevelType w:val="singleLevel"/>
    <w:tmpl w:val="5DFE40F8"/>
    <w:lvl w:ilvl="0">
      <w:start w:val="1"/>
      <w:numFmt w:val="bullet"/>
      <w:pStyle w:val="NormalBullets"/>
      <w:lvlText w:val=""/>
      <w:lvlJc w:val="left"/>
      <w:pPr>
        <w:tabs>
          <w:tab w:val="num" w:pos="360"/>
        </w:tabs>
        <w:ind w:left="360" w:hanging="360"/>
      </w:pPr>
      <w:rPr>
        <w:rFonts w:ascii="Symbol" w:hAnsi="Symbol" w:hint="default"/>
      </w:rPr>
    </w:lvl>
  </w:abstractNum>
  <w:abstractNum w:abstractNumId="10" w15:restartNumberingAfterBreak="0">
    <w:nsid w:val="172110CF"/>
    <w:multiLevelType w:val="hybridMultilevel"/>
    <w:tmpl w:val="2D00A138"/>
    <w:lvl w:ilvl="0" w:tplc="EDB4B0F0">
      <w:start w:val="1"/>
      <w:numFmt w:val="bullet"/>
      <w:pStyle w:val="Bullet2"/>
      <w:lvlText w:val="o"/>
      <w:lvlJc w:val="left"/>
      <w:pPr>
        <w:ind w:left="1555" w:hanging="360"/>
      </w:pPr>
      <w:rPr>
        <w:rFonts w:ascii="Courier New" w:hAnsi="Courier New" w:cs="Courier New" w:hint="default"/>
      </w:rPr>
    </w:lvl>
    <w:lvl w:ilvl="1" w:tplc="7B0607DC">
      <w:start w:val="1"/>
      <w:numFmt w:val="bullet"/>
      <w:pStyle w:val="Bullet3"/>
      <w:lvlText w:val=""/>
      <w:lvlJc w:val="left"/>
      <w:pPr>
        <w:ind w:left="2275" w:hanging="360"/>
      </w:pPr>
      <w:rPr>
        <w:rFonts w:ascii="Wingdings" w:hAnsi="Wingdings"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11" w15:restartNumberingAfterBreak="0">
    <w:nsid w:val="19852A6E"/>
    <w:multiLevelType w:val="multilevel"/>
    <w:tmpl w:val="8BB4EC4E"/>
    <w:lvl w:ilvl="0">
      <w:start w:val="1"/>
      <w:numFmt w:val="bullet"/>
      <w:pStyle w:val="Table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12" w15:restartNumberingAfterBreak="0">
    <w:nsid w:val="1BFC5BC3"/>
    <w:multiLevelType w:val="hybridMultilevel"/>
    <w:tmpl w:val="AA063A54"/>
    <w:lvl w:ilvl="0" w:tplc="C2107A88">
      <w:start w:val="1"/>
      <w:numFmt w:val="bullet"/>
      <w:pStyle w:val="BodyLettered2"/>
      <w:lvlText w:val=""/>
      <w:lvlJc w:val="left"/>
      <w:pPr>
        <w:tabs>
          <w:tab w:val="num" w:pos="1080"/>
        </w:tabs>
        <w:ind w:left="1080" w:hanging="360"/>
      </w:pPr>
      <w:rPr>
        <w:rFonts w:ascii="Symbol" w:hAnsi="Symbol"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D160DDE"/>
    <w:multiLevelType w:val="hybridMultilevel"/>
    <w:tmpl w:val="79460A18"/>
    <w:lvl w:ilvl="0" w:tplc="CB565F88">
      <w:start w:val="1"/>
      <w:numFmt w:val="bullet"/>
      <w:pStyle w:val="StepBullet"/>
      <w:lvlText w:val=""/>
      <w:lvlJc w:val="left"/>
      <w:pPr>
        <w:ind w:left="1670" w:hanging="360"/>
      </w:pPr>
      <w:rPr>
        <w:rFonts w:ascii="Symbol" w:hAnsi="Symbol" w:hint="default"/>
      </w:rPr>
    </w:lvl>
    <w:lvl w:ilvl="1" w:tplc="04090003" w:tentative="1">
      <w:start w:val="1"/>
      <w:numFmt w:val="bullet"/>
      <w:lvlText w:val="o"/>
      <w:lvlJc w:val="left"/>
      <w:pPr>
        <w:ind w:left="2390" w:hanging="360"/>
      </w:pPr>
      <w:rPr>
        <w:rFonts w:ascii="Courier New" w:hAnsi="Courier New" w:cs="Courier New" w:hint="default"/>
      </w:rPr>
    </w:lvl>
    <w:lvl w:ilvl="2" w:tplc="04090005" w:tentative="1">
      <w:start w:val="1"/>
      <w:numFmt w:val="bullet"/>
      <w:lvlText w:val=""/>
      <w:lvlJc w:val="left"/>
      <w:pPr>
        <w:ind w:left="3110" w:hanging="360"/>
      </w:pPr>
      <w:rPr>
        <w:rFonts w:ascii="Wingdings" w:hAnsi="Wingdings" w:hint="default"/>
      </w:rPr>
    </w:lvl>
    <w:lvl w:ilvl="3" w:tplc="04090001" w:tentative="1">
      <w:start w:val="1"/>
      <w:numFmt w:val="bullet"/>
      <w:lvlText w:val=""/>
      <w:lvlJc w:val="left"/>
      <w:pPr>
        <w:ind w:left="3830" w:hanging="360"/>
      </w:pPr>
      <w:rPr>
        <w:rFonts w:ascii="Symbol" w:hAnsi="Symbol" w:hint="default"/>
      </w:rPr>
    </w:lvl>
    <w:lvl w:ilvl="4" w:tplc="04090003" w:tentative="1">
      <w:start w:val="1"/>
      <w:numFmt w:val="bullet"/>
      <w:lvlText w:val="o"/>
      <w:lvlJc w:val="left"/>
      <w:pPr>
        <w:ind w:left="4550" w:hanging="360"/>
      </w:pPr>
      <w:rPr>
        <w:rFonts w:ascii="Courier New" w:hAnsi="Courier New" w:cs="Courier New" w:hint="default"/>
      </w:rPr>
    </w:lvl>
    <w:lvl w:ilvl="5" w:tplc="04090005" w:tentative="1">
      <w:start w:val="1"/>
      <w:numFmt w:val="bullet"/>
      <w:lvlText w:val=""/>
      <w:lvlJc w:val="left"/>
      <w:pPr>
        <w:ind w:left="5270" w:hanging="360"/>
      </w:pPr>
      <w:rPr>
        <w:rFonts w:ascii="Wingdings" w:hAnsi="Wingdings" w:hint="default"/>
      </w:rPr>
    </w:lvl>
    <w:lvl w:ilvl="6" w:tplc="04090001" w:tentative="1">
      <w:start w:val="1"/>
      <w:numFmt w:val="bullet"/>
      <w:lvlText w:val=""/>
      <w:lvlJc w:val="left"/>
      <w:pPr>
        <w:ind w:left="5990" w:hanging="360"/>
      </w:pPr>
      <w:rPr>
        <w:rFonts w:ascii="Symbol" w:hAnsi="Symbol" w:hint="default"/>
      </w:rPr>
    </w:lvl>
    <w:lvl w:ilvl="7" w:tplc="04090003" w:tentative="1">
      <w:start w:val="1"/>
      <w:numFmt w:val="bullet"/>
      <w:lvlText w:val="o"/>
      <w:lvlJc w:val="left"/>
      <w:pPr>
        <w:ind w:left="6710" w:hanging="360"/>
      </w:pPr>
      <w:rPr>
        <w:rFonts w:ascii="Courier New" w:hAnsi="Courier New" w:cs="Courier New" w:hint="default"/>
      </w:rPr>
    </w:lvl>
    <w:lvl w:ilvl="8" w:tplc="04090005" w:tentative="1">
      <w:start w:val="1"/>
      <w:numFmt w:val="bullet"/>
      <w:lvlText w:val=""/>
      <w:lvlJc w:val="left"/>
      <w:pPr>
        <w:ind w:left="7430" w:hanging="360"/>
      </w:pPr>
      <w:rPr>
        <w:rFonts w:ascii="Wingdings" w:hAnsi="Wingdings" w:hint="default"/>
      </w:rPr>
    </w:lvl>
  </w:abstractNum>
  <w:abstractNum w:abstractNumId="15" w15:restartNumberingAfterBreak="0">
    <w:nsid w:val="1F32086C"/>
    <w:multiLevelType w:val="multilevel"/>
    <w:tmpl w:val="20780554"/>
    <w:styleLink w:val="StyleStyleOutlinenumbered1Outlinenumbered"/>
    <w:lvl w:ilvl="0">
      <w:start w:val="1"/>
      <w:numFmt w:val="decimal"/>
      <w:lvlText w:val="%1."/>
      <w:lvlJc w:val="left"/>
      <w:pPr>
        <w:tabs>
          <w:tab w:val="num" w:pos="432"/>
        </w:tabs>
        <w:ind w:left="432" w:hanging="432"/>
      </w:pPr>
      <w:rPr>
        <w:rFonts w:hint="default"/>
        <w:sz w:val="24"/>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sz w:val="24"/>
      </w:rPr>
    </w:lvl>
  </w:abstractNum>
  <w:abstractNum w:abstractNumId="16" w15:restartNumberingAfterBreak="0">
    <w:nsid w:val="218815C2"/>
    <w:multiLevelType w:val="multilevel"/>
    <w:tmpl w:val="CD5A9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C471A9"/>
    <w:multiLevelType w:val="multilevel"/>
    <w:tmpl w:val="511CF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9" w15:restartNumberingAfterBreak="0">
    <w:nsid w:val="2ECE49AB"/>
    <w:multiLevelType w:val="multilevel"/>
    <w:tmpl w:val="B4385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F50DC3"/>
    <w:multiLevelType w:val="multilevel"/>
    <w:tmpl w:val="80E202CA"/>
    <w:lvl w:ilvl="0">
      <w:start w:val="1"/>
      <w:numFmt w:val="upperLetter"/>
      <w:pStyle w:val="Appendix"/>
      <w:lvlText w:val="Appendix %1."/>
      <w:lvlJc w:val="left"/>
      <w:pPr>
        <w:tabs>
          <w:tab w:val="num" w:pos="504"/>
        </w:tabs>
        <w:ind w:left="504" w:hanging="504"/>
      </w:pPr>
      <w:rPr>
        <w:rFonts w:hint="default"/>
        <w:sz w:val="36"/>
        <w:szCs w:val="36"/>
      </w:rPr>
    </w:lvl>
    <w:lvl w:ilvl="1">
      <w:start w:val="1"/>
      <w:numFmt w:val="decimal"/>
      <w:pStyle w:val="Appendix2"/>
      <w:lvlText w:val="Appendix %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21"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3" w15:restartNumberingAfterBreak="0">
    <w:nsid w:val="34F71BD3"/>
    <w:multiLevelType w:val="hybridMultilevel"/>
    <w:tmpl w:val="2F16C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2C0579"/>
    <w:multiLevelType w:val="hybridMultilevel"/>
    <w:tmpl w:val="4DB44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843424"/>
    <w:multiLevelType w:val="hybridMultilevel"/>
    <w:tmpl w:val="E7DC64DC"/>
    <w:lvl w:ilvl="0" w:tplc="1AB4C0E4">
      <w:start w:val="1"/>
      <w:numFmt w:val="decimal"/>
      <w:pStyle w:val="Step"/>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8EF5890"/>
    <w:multiLevelType w:val="hybridMultilevel"/>
    <w:tmpl w:val="A498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3B766B7D"/>
    <w:multiLevelType w:val="multilevel"/>
    <w:tmpl w:val="D520B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9D2379"/>
    <w:multiLevelType w:val="multilevel"/>
    <w:tmpl w:val="1BF02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BB31AC"/>
    <w:multiLevelType w:val="hybridMultilevel"/>
    <w:tmpl w:val="AF9C8D6E"/>
    <w:lvl w:ilvl="0" w:tplc="15E8CFF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AEC7AA2"/>
    <w:multiLevelType w:val="multilevel"/>
    <w:tmpl w:val="EC563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3" w15:restartNumberingAfterBreak="0">
    <w:nsid w:val="4DC42A6E"/>
    <w:multiLevelType w:val="hybridMultilevel"/>
    <w:tmpl w:val="094E4F26"/>
    <w:lvl w:ilvl="0" w:tplc="0409000F">
      <w:start w:val="1"/>
      <w:numFmt w:val="decimal"/>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AF08BE"/>
    <w:multiLevelType w:val="multilevel"/>
    <w:tmpl w:val="C3F4F2DC"/>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35" w15:restartNumberingAfterBreak="0">
    <w:nsid w:val="5D043D5E"/>
    <w:multiLevelType w:val="multilevel"/>
    <w:tmpl w:val="175CA01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Roman"/>
      <w:pStyle w:val="List3"/>
      <w:lvlText w:val="%3."/>
      <w:lvlJc w:val="right"/>
      <w:pPr>
        <w:tabs>
          <w:tab w:val="num" w:pos="2160"/>
        </w:tabs>
        <w:ind w:left="216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List4"/>
      <w:lvlText w:val="%4."/>
      <w:lvlJc w:val="left"/>
      <w:pPr>
        <w:tabs>
          <w:tab w:val="num" w:pos="2880"/>
        </w:tabs>
        <w:ind w:left="2880" w:hanging="360"/>
      </w:pPr>
      <w:rPr>
        <w:rFonts w:hint="default"/>
      </w:rPr>
    </w:lvl>
    <w:lvl w:ilvl="4">
      <w:start w:val="1"/>
      <w:numFmt w:val="lowerLetter"/>
      <w:pStyle w:val="List5"/>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15:restartNumberingAfterBreak="0">
    <w:nsid w:val="5EA52F2C"/>
    <w:multiLevelType w:val="multilevel"/>
    <w:tmpl w:val="2196F69A"/>
    <w:lvl w:ilvl="0">
      <w:start w:val="1"/>
      <w:numFmt w:val="bullet"/>
      <w:pStyle w:val="ListBullet"/>
      <w:lvlText w:val=""/>
      <w:lvlJc w:val="left"/>
      <w:pPr>
        <w:tabs>
          <w:tab w:val="num" w:pos="720"/>
        </w:tabs>
        <w:ind w:left="720" w:hanging="720"/>
      </w:pPr>
      <w:rPr>
        <w:rFonts w:ascii="Symbol" w:hAnsi="Symbol" w:hint="default"/>
      </w:rPr>
    </w:lvl>
    <w:lvl w:ilvl="1">
      <w:start w:val="1"/>
      <w:numFmt w:val="bullet"/>
      <w:lvlText w:val="o"/>
      <w:lvlJc w:val="left"/>
      <w:pPr>
        <w:tabs>
          <w:tab w:val="num" w:pos="720"/>
        </w:tabs>
        <w:ind w:left="1440" w:hanging="720"/>
      </w:pPr>
      <w:rPr>
        <w:rFonts w:ascii="Courier New" w:hAnsi="Courier New" w:hint="default"/>
      </w:rPr>
    </w:lvl>
    <w:lvl w:ilvl="2">
      <w:start w:val="1"/>
      <w:numFmt w:val="bullet"/>
      <w:lvlText w:val=""/>
      <w:lvlJc w:val="left"/>
      <w:pPr>
        <w:tabs>
          <w:tab w:val="num" w:pos="1440"/>
        </w:tabs>
        <w:ind w:left="2160" w:hanging="720"/>
      </w:pPr>
      <w:rPr>
        <w:rFonts w:ascii="Wingdings" w:hAnsi="Wingdings" w:hint="default"/>
      </w:rPr>
    </w:lvl>
    <w:lvl w:ilvl="3">
      <w:start w:val="1"/>
      <w:numFmt w:val="bullet"/>
      <w:lvlText w:val=""/>
      <w:lvlJc w:val="left"/>
      <w:pPr>
        <w:tabs>
          <w:tab w:val="num" w:pos="2160"/>
        </w:tabs>
        <w:ind w:left="2880" w:hanging="720"/>
      </w:pPr>
      <w:rPr>
        <w:rFonts w:ascii="Wingdings" w:hAnsi="Wingdings" w:hint="default"/>
      </w:rPr>
    </w:lvl>
    <w:lvl w:ilvl="4">
      <w:start w:val="1"/>
      <w:numFmt w:val="bullet"/>
      <w:lvlText w:val=""/>
      <w:lvlJc w:val="left"/>
      <w:pPr>
        <w:tabs>
          <w:tab w:val="num" w:pos="3600"/>
        </w:tabs>
        <w:ind w:left="3600" w:hanging="720"/>
      </w:pPr>
      <w:rPr>
        <w:rFonts w:ascii="Symbol" w:hAnsi="Symbol" w:hint="default"/>
      </w:rPr>
    </w:lvl>
    <w:lvl w:ilvl="5">
      <w:start w:val="1"/>
      <w:numFmt w:val="bullet"/>
      <w:lvlText w:val="o"/>
      <w:lvlJc w:val="left"/>
      <w:pPr>
        <w:tabs>
          <w:tab w:val="num" w:pos="3600"/>
        </w:tabs>
        <w:ind w:left="4320" w:hanging="720"/>
      </w:pPr>
      <w:rPr>
        <w:rFonts w:ascii="Courier New" w:hAnsi="Courier New" w:hint="default"/>
      </w:rPr>
    </w:lvl>
    <w:lvl w:ilvl="6">
      <w:start w:val="1"/>
      <w:numFmt w:val="bullet"/>
      <w:lvlText w:val=""/>
      <w:lvlJc w:val="left"/>
      <w:pPr>
        <w:tabs>
          <w:tab w:val="num" w:pos="4320"/>
        </w:tabs>
        <w:ind w:left="5040" w:hanging="720"/>
      </w:pPr>
      <w:rPr>
        <w:rFonts w:ascii="Wingdings" w:hAnsi="Wingdings" w:hint="default"/>
      </w:rPr>
    </w:lvl>
    <w:lvl w:ilvl="7">
      <w:start w:val="1"/>
      <w:numFmt w:val="bullet"/>
      <w:lvlText w:val=""/>
      <w:lvlJc w:val="left"/>
      <w:pPr>
        <w:tabs>
          <w:tab w:val="num" w:pos="5040"/>
        </w:tabs>
        <w:ind w:left="5760" w:hanging="720"/>
      </w:pPr>
      <w:rPr>
        <w:rFonts w:ascii="Wingdings" w:hAnsi="Wingdings" w:hint="default"/>
      </w:rPr>
    </w:lvl>
    <w:lvl w:ilvl="8">
      <w:start w:val="1"/>
      <w:numFmt w:val="bullet"/>
      <w:lvlText w:val=""/>
      <w:lvlJc w:val="left"/>
      <w:pPr>
        <w:tabs>
          <w:tab w:val="num" w:pos="5760"/>
        </w:tabs>
        <w:ind w:left="6480" w:hanging="720"/>
      </w:pPr>
      <w:rPr>
        <w:rFonts w:ascii="Symbol" w:hAnsi="Symbol" w:hint="default"/>
      </w:rPr>
    </w:lvl>
  </w:abstractNum>
  <w:abstractNum w:abstractNumId="37"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8" w15:restartNumberingAfterBreak="0">
    <w:nsid w:val="60DC21AD"/>
    <w:multiLevelType w:val="multilevel"/>
    <w:tmpl w:val="6896C48A"/>
    <w:lvl w:ilvl="0">
      <w:start w:val="1"/>
      <w:numFmt w:val="bullet"/>
      <w:pStyle w:val="Bulleted"/>
      <w:lvlText w:val=""/>
      <w:lvlJc w:val="left"/>
      <w:pPr>
        <w:tabs>
          <w:tab w:val="num" w:pos="360"/>
        </w:tabs>
        <w:ind w:left="360" w:hanging="360"/>
      </w:pPr>
      <w:rPr>
        <w:rFonts w:ascii="Symbol" w:hAnsi="Symbol" w:hint="default"/>
        <w:sz w:val="20"/>
      </w:rPr>
    </w:lvl>
    <w:lvl w:ilvl="1">
      <w:start w:val="1"/>
      <w:numFmt w:val="bullet"/>
      <w:lvlText w:val="–"/>
      <w:lvlJc w:val="left"/>
      <w:pPr>
        <w:tabs>
          <w:tab w:val="num" w:pos="720"/>
        </w:tabs>
        <w:ind w:left="720" w:hanging="360"/>
      </w:pPr>
      <w:rPr>
        <w:rFonts w:ascii="Times New Roman" w:hAnsi="Times New Roman" w:hint="default"/>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9" w15:restartNumberingAfterBreak="0">
    <w:nsid w:val="61291E86"/>
    <w:multiLevelType w:val="multilevel"/>
    <w:tmpl w:val="E35CD250"/>
    <w:lvl w:ilvl="0">
      <w:start w:val="1"/>
      <w:numFmt w:val="upperLetter"/>
      <w:pStyle w:val="AppendixHeading"/>
      <w:lvlText w:val="Appendix %1:"/>
      <w:lvlJc w:val="center"/>
      <w:pPr>
        <w:ind w:left="360" w:hanging="360"/>
      </w:pPr>
      <w:rPr>
        <w:rFonts w:hint="default"/>
      </w:rPr>
    </w:lvl>
    <w:lvl w:ilvl="1">
      <w:start w:val="1"/>
      <w:numFmt w:val="decimal"/>
      <w:lvlText w:val="%1.%2."/>
      <w:lvlJc w:val="left"/>
      <w:pPr>
        <w:tabs>
          <w:tab w:val="num" w:pos="1080"/>
        </w:tabs>
        <w:ind w:left="360" w:firstLine="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0" w15:restartNumberingAfterBreak="0">
    <w:nsid w:val="65ED7717"/>
    <w:multiLevelType w:val="multilevel"/>
    <w:tmpl w:val="0CB868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42"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3" w15:restartNumberingAfterBreak="0">
    <w:nsid w:val="6FF14884"/>
    <w:multiLevelType w:val="multilevel"/>
    <w:tmpl w:val="88546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702519"/>
    <w:multiLevelType w:val="hybridMultilevel"/>
    <w:tmpl w:val="B126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0E433D"/>
    <w:multiLevelType w:val="multilevel"/>
    <w:tmpl w:val="627CBB50"/>
    <w:lvl w:ilvl="0">
      <w:start w:val="1"/>
      <w:numFmt w:val="none"/>
      <w:pStyle w:val="Note"/>
      <w:lvlText w:val="Note: "/>
      <w:lvlJc w:val="left"/>
      <w:pPr>
        <w:ind w:left="360" w:hanging="360"/>
      </w:pPr>
      <w:rPr>
        <w:rFonts w:ascii="Times New Roman" w:hAnsi="Times New Roman" w:cs="Times New Roman" w:hint="default"/>
        <w:b/>
        <w:i w:val="0"/>
        <w:sz w:val="24"/>
        <w:szCs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6"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7" w15:restartNumberingAfterBreak="0">
    <w:nsid w:val="75686C53"/>
    <w:multiLevelType w:val="hybridMultilevel"/>
    <w:tmpl w:val="9D2AD758"/>
    <w:lvl w:ilvl="0" w:tplc="1E7CC63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7BBE6C8E"/>
    <w:multiLevelType w:val="hybridMultilevel"/>
    <w:tmpl w:val="F1305E4E"/>
    <w:lvl w:ilvl="0" w:tplc="D870EF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7C0B1311"/>
    <w:multiLevelType w:val="hybridMultilevel"/>
    <w:tmpl w:val="695E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D016F23"/>
    <w:multiLevelType w:val="multilevel"/>
    <w:tmpl w:val="DB000DCA"/>
    <w:lvl w:ilvl="0">
      <w:start w:val="4"/>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1" w15:restartNumberingAfterBreak="0">
    <w:nsid w:val="7D3B12A0"/>
    <w:multiLevelType w:val="hybridMultilevel"/>
    <w:tmpl w:val="585087A6"/>
    <w:lvl w:ilvl="0" w:tplc="9C2258C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F9D06EE"/>
    <w:multiLevelType w:val="hybridMultilevel"/>
    <w:tmpl w:val="B27265A8"/>
    <w:lvl w:ilvl="0" w:tplc="5C2C94A4">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7FB402C1"/>
    <w:multiLevelType w:val="hybridMultilevel"/>
    <w:tmpl w:val="86922986"/>
    <w:lvl w:ilvl="0" w:tplc="0409000F">
      <w:start w:val="1"/>
      <w:numFmt w:val="decimal"/>
      <w:lvlText w:val="%1."/>
      <w:lvlJc w:val="left"/>
      <w:pPr>
        <w:ind w:left="768" w:hanging="360"/>
      </w:pPr>
    </w:lvl>
    <w:lvl w:ilvl="1" w:tplc="C6EA844E">
      <w:start w:val="1"/>
      <w:numFmt w:val="lowerLetter"/>
      <w:lvlText w:val="%2."/>
      <w:lvlJc w:val="left"/>
      <w:pPr>
        <w:ind w:left="1488" w:hanging="360"/>
      </w:pPr>
      <w:rPr>
        <w:b/>
      </w:rPr>
    </w:lvl>
    <w:lvl w:ilvl="2" w:tplc="0E6CCB90">
      <w:start w:val="1"/>
      <w:numFmt w:val="lowerRoman"/>
      <w:lvlText w:val="%3."/>
      <w:lvlJc w:val="right"/>
      <w:pPr>
        <w:ind w:left="2208" w:hanging="180"/>
      </w:pPr>
    </w:lvl>
    <w:lvl w:ilvl="3" w:tplc="0409000F">
      <w:start w:val="1"/>
      <w:numFmt w:val="decimal"/>
      <w:lvlText w:val="%4."/>
      <w:lvlJc w:val="left"/>
      <w:pPr>
        <w:ind w:left="2928" w:hanging="360"/>
      </w:pPr>
    </w:lvl>
    <w:lvl w:ilvl="4" w:tplc="EEF0F9D6">
      <w:start w:val="1"/>
      <w:numFmt w:val="lowerLetter"/>
      <w:pStyle w:val="List2"/>
      <w:lvlText w:val="%5."/>
      <w:lvlJc w:val="left"/>
      <w:pPr>
        <w:ind w:left="3648" w:hanging="360"/>
      </w:pPr>
      <w:rPr>
        <w:rFonts w:hint="default"/>
      </w:rPr>
    </w:lvl>
    <w:lvl w:ilvl="5" w:tplc="59884F9E">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num w:numId="1">
    <w:abstractNumId w:val="42"/>
  </w:num>
  <w:num w:numId="2">
    <w:abstractNumId w:val="41"/>
  </w:num>
  <w:num w:numId="3">
    <w:abstractNumId w:val="3"/>
  </w:num>
  <w:num w:numId="4">
    <w:abstractNumId w:val="46"/>
  </w:num>
  <w:num w:numId="5">
    <w:abstractNumId w:val="52"/>
  </w:num>
  <w:num w:numId="6">
    <w:abstractNumId w:val="18"/>
  </w:num>
  <w:num w:numId="7">
    <w:abstractNumId w:val="13"/>
  </w:num>
  <w:num w:numId="8">
    <w:abstractNumId w:val="22"/>
  </w:num>
  <w:num w:numId="9">
    <w:abstractNumId w:val="32"/>
  </w:num>
  <w:num w:numId="10">
    <w:abstractNumId w:val="21"/>
  </w:num>
  <w:num w:numId="11">
    <w:abstractNumId w:val="37"/>
  </w:num>
  <w:num w:numId="12">
    <w:abstractNumId w:val="0"/>
  </w:num>
  <w:num w:numId="13">
    <w:abstractNumId w:val="28"/>
  </w:num>
  <w:num w:numId="14">
    <w:abstractNumId w:val="38"/>
  </w:num>
  <w:num w:numId="15">
    <w:abstractNumId w:val="12"/>
  </w:num>
  <w:num w:numId="16">
    <w:abstractNumId w:val="9"/>
  </w:num>
  <w:num w:numId="17">
    <w:abstractNumId w:val="17"/>
  </w:num>
  <w:num w:numId="18">
    <w:abstractNumId w:val="39"/>
  </w:num>
  <w:num w:numId="19">
    <w:abstractNumId w:val="10"/>
  </w:num>
  <w:num w:numId="20">
    <w:abstractNumId w:val="14"/>
  </w:num>
  <w:num w:numId="21">
    <w:abstractNumId w:val="7"/>
  </w:num>
  <w:num w:numId="22">
    <w:abstractNumId w:val="36"/>
  </w:num>
  <w:num w:numId="23">
    <w:abstractNumId w:val="11"/>
  </w:num>
  <w:num w:numId="24">
    <w:abstractNumId w:val="20"/>
  </w:num>
  <w:num w:numId="25">
    <w:abstractNumId w:val="34"/>
  </w:num>
  <w:num w:numId="26">
    <w:abstractNumId w:val="45"/>
  </w:num>
  <w:num w:numId="27">
    <w:abstractNumId w:val="15"/>
  </w:num>
  <w:num w:numId="28">
    <w:abstractNumId w:val="8"/>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3"/>
  </w:num>
  <w:num w:numId="31">
    <w:abstractNumId w:val="35"/>
  </w:num>
  <w:num w:numId="32">
    <w:abstractNumId w:val="25"/>
  </w:num>
  <w:num w:numId="33">
    <w:abstractNumId w:val="33"/>
  </w:num>
  <w:num w:numId="34">
    <w:abstractNumId w:val="2"/>
  </w:num>
  <w:num w:numId="35">
    <w:abstractNumId w:val="49"/>
  </w:num>
  <w:num w:numId="36">
    <w:abstractNumId w:val="6"/>
  </w:num>
  <w:num w:numId="37">
    <w:abstractNumId w:val="31"/>
  </w:num>
  <w:num w:numId="38">
    <w:abstractNumId w:val="27"/>
  </w:num>
  <w:num w:numId="39">
    <w:abstractNumId w:val="29"/>
  </w:num>
  <w:num w:numId="40">
    <w:abstractNumId w:val="40"/>
  </w:num>
  <w:num w:numId="41">
    <w:abstractNumId w:val="16"/>
  </w:num>
  <w:num w:numId="42">
    <w:abstractNumId w:val="19"/>
  </w:num>
  <w:num w:numId="43">
    <w:abstractNumId w:val="43"/>
  </w:num>
  <w:num w:numId="44">
    <w:abstractNumId w:val="1"/>
  </w:num>
  <w:num w:numId="45">
    <w:abstractNumId w:val="51"/>
  </w:num>
  <w:num w:numId="46">
    <w:abstractNumId w:val="47"/>
  </w:num>
  <w:num w:numId="47">
    <w:abstractNumId w:val="4"/>
  </w:num>
  <w:num w:numId="48">
    <w:abstractNumId w:val="48"/>
  </w:num>
  <w:num w:numId="49">
    <w:abstractNumId w:val="30"/>
  </w:num>
  <w:num w:numId="50">
    <w:abstractNumId w:val="50"/>
  </w:num>
  <w:num w:numId="51">
    <w:abstractNumId w:val="24"/>
  </w:num>
  <w:num w:numId="52">
    <w:abstractNumId w:val="5"/>
  </w:num>
  <w:num w:numId="5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5"/>
    <w:lvlOverride w:ilvl="0">
      <w:startOverride w:val="1"/>
    </w:lvlOverride>
  </w:num>
  <w:num w:numId="55">
    <w:abstractNumId w:val="25"/>
    <w:lvlOverride w:ilvl="0">
      <w:startOverride w:val="1"/>
    </w:lvlOverride>
  </w:num>
  <w:num w:numId="56">
    <w:abstractNumId w:val="25"/>
    <w:lvlOverride w:ilvl="0">
      <w:startOverride w:val="1"/>
    </w:lvlOverride>
  </w:num>
  <w:num w:numId="57">
    <w:abstractNumId w:val="44"/>
  </w:num>
  <w:num w:numId="58">
    <w:abstractNumId w:val="2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hideSpellingErrors/>
  <w:hideGrammaticalErrors/>
  <w:activeWritingStyle w:appName="MSWord" w:lang="en-US" w:vendorID="64" w:dllVersion="0" w:nlCheck="1" w:checkStyle="0"/>
  <w:activeWritingStyle w:appName="MSWord" w:lang="en-US" w:vendorID="64" w:dllVersion="6" w:nlCheck="1" w:checkStyle="1"/>
  <w:activeWritingStyle w:appName="MSWord" w:lang="en-US" w:vendorID="64" w:dllVersion="4096" w:nlCheck="1" w:checkStyle="0"/>
  <w:proofState w:grammar="clean"/>
  <w:attachedTemplate r:id="rId1"/>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B64"/>
    <w:rsid w:val="00004A02"/>
    <w:rsid w:val="00005341"/>
    <w:rsid w:val="0000560F"/>
    <w:rsid w:val="000058B6"/>
    <w:rsid w:val="000059BA"/>
    <w:rsid w:val="000063A7"/>
    <w:rsid w:val="0000675B"/>
    <w:rsid w:val="00006DB8"/>
    <w:rsid w:val="00007B9F"/>
    <w:rsid w:val="00010105"/>
    <w:rsid w:val="0001011F"/>
    <w:rsid w:val="00010140"/>
    <w:rsid w:val="000114B6"/>
    <w:rsid w:val="00011EE6"/>
    <w:rsid w:val="00012171"/>
    <w:rsid w:val="0001226E"/>
    <w:rsid w:val="00012562"/>
    <w:rsid w:val="00015AC2"/>
    <w:rsid w:val="00015B83"/>
    <w:rsid w:val="00015CBD"/>
    <w:rsid w:val="00015DB5"/>
    <w:rsid w:val="00016D5B"/>
    <w:rsid w:val="000171DA"/>
    <w:rsid w:val="0002031D"/>
    <w:rsid w:val="00021844"/>
    <w:rsid w:val="00021EC0"/>
    <w:rsid w:val="00023CEF"/>
    <w:rsid w:val="0002576A"/>
    <w:rsid w:val="000257FB"/>
    <w:rsid w:val="00025DE5"/>
    <w:rsid w:val="000262D4"/>
    <w:rsid w:val="000263BB"/>
    <w:rsid w:val="0002756F"/>
    <w:rsid w:val="0002783C"/>
    <w:rsid w:val="00030841"/>
    <w:rsid w:val="00030C06"/>
    <w:rsid w:val="00033B64"/>
    <w:rsid w:val="00034C3A"/>
    <w:rsid w:val="0003668E"/>
    <w:rsid w:val="00036E7F"/>
    <w:rsid w:val="000407A6"/>
    <w:rsid w:val="00040C83"/>
    <w:rsid w:val="00040DCD"/>
    <w:rsid w:val="00045A51"/>
    <w:rsid w:val="0004636C"/>
    <w:rsid w:val="00046425"/>
    <w:rsid w:val="00047428"/>
    <w:rsid w:val="00047F46"/>
    <w:rsid w:val="000512B6"/>
    <w:rsid w:val="00051B27"/>
    <w:rsid w:val="00051BC7"/>
    <w:rsid w:val="00052946"/>
    <w:rsid w:val="0005526E"/>
    <w:rsid w:val="00055BE5"/>
    <w:rsid w:val="00057ABA"/>
    <w:rsid w:val="000603F4"/>
    <w:rsid w:val="00060955"/>
    <w:rsid w:val="00060F6A"/>
    <w:rsid w:val="0006125C"/>
    <w:rsid w:val="00061AB6"/>
    <w:rsid w:val="00061CEE"/>
    <w:rsid w:val="00062245"/>
    <w:rsid w:val="00062A6F"/>
    <w:rsid w:val="00063F41"/>
    <w:rsid w:val="00064481"/>
    <w:rsid w:val="00064BC6"/>
    <w:rsid w:val="0006519C"/>
    <w:rsid w:val="000700B7"/>
    <w:rsid w:val="00071609"/>
    <w:rsid w:val="00072A6C"/>
    <w:rsid w:val="00075881"/>
    <w:rsid w:val="0007647A"/>
    <w:rsid w:val="000765B3"/>
    <w:rsid w:val="0007778C"/>
    <w:rsid w:val="00077940"/>
    <w:rsid w:val="000801B6"/>
    <w:rsid w:val="00082095"/>
    <w:rsid w:val="000859CF"/>
    <w:rsid w:val="00085EA0"/>
    <w:rsid w:val="00086A3C"/>
    <w:rsid w:val="00086D68"/>
    <w:rsid w:val="00086DB7"/>
    <w:rsid w:val="00086E3F"/>
    <w:rsid w:val="000870F3"/>
    <w:rsid w:val="00087121"/>
    <w:rsid w:val="00087D22"/>
    <w:rsid w:val="0009184E"/>
    <w:rsid w:val="000918ED"/>
    <w:rsid w:val="000928CB"/>
    <w:rsid w:val="00094ABC"/>
    <w:rsid w:val="000963D9"/>
    <w:rsid w:val="00097801"/>
    <w:rsid w:val="000A35B5"/>
    <w:rsid w:val="000A40B5"/>
    <w:rsid w:val="000A438C"/>
    <w:rsid w:val="000A447D"/>
    <w:rsid w:val="000A4DED"/>
    <w:rsid w:val="000A6AFB"/>
    <w:rsid w:val="000B23F8"/>
    <w:rsid w:val="000B3125"/>
    <w:rsid w:val="000B37B4"/>
    <w:rsid w:val="000B3899"/>
    <w:rsid w:val="000B5DB4"/>
    <w:rsid w:val="000C00A4"/>
    <w:rsid w:val="000C0394"/>
    <w:rsid w:val="000C14C1"/>
    <w:rsid w:val="000C373D"/>
    <w:rsid w:val="000C7D2F"/>
    <w:rsid w:val="000C7DCB"/>
    <w:rsid w:val="000D1919"/>
    <w:rsid w:val="000D2A67"/>
    <w:rsid w:val="000D4905"/>
    <w:rsid w:val="000D5339"/>
    <w:rsid w:val="000D69F8"/>
    <w:rsid w:val="000D6BEB"/>
    <w:rsid w:val="000D6F5D"/>
    <w:rsid w:val="000D7D72"/>
    <w:rsid w:val="000E1DF1"/>
    <w:rsid w:val="000E3F48"/>
    <w:rsid w:val="000F3438"/>
    <w:rsid w:val="000F3880"/>
    <w:rsid w:val="000F40D8"/>
    <w:rsid w:val="000F6457"/>
    <w:rsid w:val="00100165"/>
    <w:rsid w:val="00101B1F"/>
    <w:rsid w:val="001030F2"/>
    <w:rsid w:val="0010320F"/>
    <w:rsid w:val="00104399"/>
    <w:rsid w:val="001046AA"/>
    <w:rsid w:val="00104A9F"/>
    <w:rsid w:val="001058A0"/>
    <w:rsid w:val="0010664C"/>
    <w:rsid w:val="00107971"/>
    <w:rsid w:val="0011027C"/>
    <w:rsid w:val="00111504"/>
    <w:rsid w:val="00113568"/>
    <w:rsid w:val="0011359E"/>
    <w:rsid w:val="00113F0A"/>
    <w:rsid w:val="00117A36"/>
    <w:rsid w:val="0012060D"/>
    <w:rsid w:val="00120F81"/>
    <w:rsid w:val="0012144E"/>
    <w:rsid w:val="00122570"/>
    <w:rsid w:val="0012290C"/>
    <w:rsid w:val="00122F9F"/>
    <w:rsid w:val="00124B8B"/>
    <w:rsid w:val="001255F3"/>
    <w:rsid w:val="001259C6"/>
    <w:rsid w:val="001261E1"/>
    <w:rsid w:val="001262F6"/>
    <w:rsid w:val="00126AD2"/>
    <w:rsid w:val="00130DBC"/>
    <w:rsid w:val="0013315D"/>
    <w:rsid w:val="00133297"/>
    <w:rsid w:val="00133422"/>
    <w:rsid w:val="001334AC"/>
    <w:rsid w:val="00133580"/>
    <w:rsid w:val="001348D5"/>
    <w:rsid w:val="00137B87"/>
    <w:rsid w:val="0014057D"/>
    <w:rsid w:val="001411F9"/>
    <w:rsid w:val="0014197F"/>
    <w:rsid w:val="00143375"/>
    <w:rsid w:val="001462E5"/>
    <w:rsid w:val="00146F91"/>
    <w:rsid w:val="0014775B"/>
    <w:rsid w:val="001505F6"/>
    <w:rsid w:val="00151078"/>
    <w:rsid w:val="00151087"/>
    <w:rsid w:val="00151F87"/>
    <w:rsid w:val="00152348"/>
    <w:rsid w:val="00152725"/>
    <w:rsid w:val="00152787"/>
    <w:rsid w:val="00155BFE"/>
    <w:rsid w:val="001574A4"/>
    <w:rsid w:val="0015771A"/>
    <w:rsid w:val="001578A0"/>
    <w:rsid w:val="00160824"/>
    <w:rsid w:val="001615A5"/>
    <w:rsid w:val="00161ED8"/>
    <w:rsid w:val="001621F0"/>
    <w:rsid w:val="001624C3"/>
    <w:rsid w:val="0016396F"/>
    <w:rsid w:val="001645B5"/>
    <w:rsid w:val="00164C93"/>
    <w:rsid w:val="00165AB8"/>
    <w:rsid w:val="00166821"/>
    <w:rsid w:val="00167225"/>
    <w:rsid w:val="00170E4B"/>
    <w:rsid w:val="00172D7F"/>
    <w:rsid w:val="00174A64"/>
    <w:rsid w:val="00175C2D"/>
    <w:rsid w:val="00177021"/>
    <w:rsid w:val="00177CE0"/>
    <w:rsid w:val="00180023"/>
    <w:rsid w:val="00180235"/>
    <w:rsid w:val="0018080A"/>
    <w:rsid w:val="001808EB"/>
    <w:rsid w:val="00180946"/>
    <w:rsid w:val="001826A8"/>
    <w:rsid w:val="00182923"/>
    <w:rsid w:val="00184CC5"/>
    <w:rsid w:val="00184EB2"/>
    <w:rsid w:val="00185EE2"/>
    <w:rsid w:val="00186009"/>
    <w:rsid w:val="001913B3"/>
    <w:rsid w:val="00192334"/>
    <w:rsid w:val="00193504"/>
    <w:rsid w:val="00193B67"/>
    <w:rsid w:val="001941B2"/>
    <w:rsid w:val="00194BC0"/>
    <w:rsid w:val="00196295"/>
    <w:rsid w:val="001968D4"/>
    <w:rsid w:val="001976A8"/>
    <w:rsid w:val="001A1E37"/>
    <w:rsid w:val="001A3C5C"/>
    <w:rsid w:val="001A4835"/>
    <w:rsid w:val="001A49AC"/>
    <w:rsid w:val="001A6505"/>
    <w:rsid w:val="001A682B"/>
    <w:rsid w:val="001A7252"/>
    <w:rsid w:val="001A7517"/>
    <w:rsid w:val="001A75D9"/>
    <w:rsid w:val="001B0144"/>
    <w:rsid w:val="001B133F"/>
    <w:rsid w:val="001C04BD"/>
    <w:rsid w:val="001C0EC0"/>
    <w:rsid w:val="001C4B6C"/>
    <w:rsid w:val="001C6D26"/>
    <w:rsid w:val="001C7D1E"/>
    <w:rsid w:val="001D1672"/>
    <w:rsid w:val="001D2CE1"/>
    <w:rsid w:val="001D3222"/>
    <w:rsid w:val="001D380A"/>
    <w:rsid w:val="001D50DD"/>
    <w:rsid w:val="001D6650"/>
    <w:rsid w:val="001D746B"/>
    <w:rsid w:val="001E044E"/>
    <w:rsid w:val="001E2D3D"/>
    <w:rsid w:val="001E3070"/>
    <w:rsid w:val="001E387D"/>
    <w:rsid w:val="001E4AF0"/>
    <w:rsid w:val="001E4B39"/>
    <w:rsid w:val="001E5356"/>
    <w:rsid w:val="001F08B6"/>
    <w:rsid w:val="001F1217"/>
    <w:rsid w:val="001F1B6D"/>
    <w:rsid w:val="001F3755"/>
    <w:rsid w:val="001F39ED"/>
    <w:rsid w:val="001F3FB8"/>
    <w:rsid w:val="001F4A24"/>
    <w:rsid w:val="001F53DD"/>
    <w:rsid w:val="001F64BC"/>
    <w:rsid w:val="00201CF2"/>
    <w:rsid w:val="00201E75"/>
    <w:rsid w:val="00202EA2"/>
    <w:rsid w:val="002047E7"/>
    <w:rsid w:val="00210591"/>
    <w:rsid w:val="00211359"/>
    <w:rsid w:val="002114B0"/>
    <w:rsid w:val="00213101"/>
    <w:rsid w:val="00213382"/>
    <w:rsid w:val="00215552"/>
    <w:rsid w:val="00216DC0"/>
    <w:rsid w:val="00216E60"/>
    <w:rsid w:val="00217034"/>
    <w:rsid w:val="0022099A"/>
    <w:rsid w:val="00223848"/>
    <w:rsid w:val="00224399"/>
    <w:rsid w:val="00225651"/>
    <w:rsid w:val="002268EA"/>
    <w:rsid w:val="00226FA3"/>
    <w:rsid w:val="002273CA"/>
    <w:rsid w:val="00232044"/>
    <w:rsid w:val="002326EB"/>
    <w:rsid w:val="0023298A"/>
    <w:rsid w:val="00233AC5"/>
    <w:rsid w:val="00234111"/>
    <w:rsid w:val="00235A9F"/>
    <w:rsid w:val="00237040"/>
    <w:rsid w:val="00237F52"/>
    <w:rsid w:val="002405E3"/>
    <w:rsid w:val="00240835"/>
    <w:rsid w:val="0024179B"/>
    <w:rsid w:val="00244571"/>
    <w:rsid w:val="002447F1"/>
    <w:rsid w:val="00244995"/>
    <w:rsid w:val="00244ADD"/>
    <w:rsid w:val="002461D8"/>
    <w:rsid w:val="00246C80"/>
    <w:rsid w:val="00246CB5"/>
    <w:rsid w:val="0024724A"/>
    <w:rsid w:val="002474E2"/>
    <w:rsid w:val="002477C7"/>
    <w:rsid w:val="00247938"/>
    <w:rsid w:val="0024799A"/>
    <w:rsid w:val="0025071F"/>
    <w:rsid w:val="0025073E"/>
    <w:rsid w:val="00250A4E"/>
    <w:rsid w:val="002517EB"/>
    <w:rsid w:val="002528C3"/>
    <w:rsid w:val="00252BD5"/>
    <w:rsid w:val="00252E5E"/>
    <w:rsid w:val="00254AC6"/>
    <w:rsid w:val="00254E5D"/>
    <w:rsid w:val="002553F5"/>
    <w:rsid w:val="0025633B"/>
    <w:rsid w:val="00256419"/>
    <w:rsid w:val="00256F04"/>
    <w:rsid w:val="0026048D"/>
    <w:rsid w:val="00262676"/>
    <w:rsid w:val="00263123"/>
    <w:rsid w:val="00266D60"/>
    <w:rsid w:val="00273139"/>
    <w:rsid w:val="00274777"/>
    <w:rsid w:val="00275948"/>
    <w:rsid w:val="00275A11"/>
    <w:rsid w:val="002767EE"/>
    <w:rsid w:val="0028049C"/>
    <w:rsid w:val="00280A53"/>
    <w:rsid w:val="00281577"/>
    <w:rsid w:val="00282EDE"/>
    <w:rsid w:val="00282FED"/>
    <w:rsid w:val="00283641"/>
    <w:rsid w:val="00283AEC"/>
    <w:rsid w:val="00286625"/>
    <w:rsid w:val="002869CD"/>
    <w:rsid w:val="0028743F"/>
    <w:rsid w:val="00287652"/>
    <w:rsid w:val="002920BD"/>
    <w:rsid w:val="00292A32"/>
    <w:rsid w:val="00292B10"/>
    <w:rsid w:val="002934EF"/>
    <w:rsid w:val="00293F67"/>
    <w:rsid w:val="0029406C"/>
    <w:rsid w:val="002951BF"/>
    <w:rsid w:val="002A00B4"/>
    <w:rsid w:val="002A069E"/>
    <w:rsid w:val="002A0C8C"/>
    <w:rsid w:val="002A2913"/>
    <w:rsid w:val="002A2EE5"/>
    <w:rsid w:val="002A390E"/>
    <w:rsid w:val="002A3F36"/>
    <w:rsid w:val="002A4907"/>
    <w:rsid w:val="002A4985"/>
    <w:rsid w:val="002B10EF"/>
    <w:rsid w:val="002B182E"/>
    <w:rsid w:val="002B4A3F"/>
    <w:rsid w:val="002B5571"/>
    <w:rsid w:val="002B59FF"/>
    <w:rsid w:val="002B635F"/>
    <w:rsid w:val="002B79FE"/>
    <w:rsid w:val="002C2037"/>
    <w:rsid w:val="002C5D42"/>
    <w:rsid w:val="002C6298"/>
    <w:rsid w:val="002C6335"/>
    <w:rsid w:val="002C7AC9"/>
    <w:rsid w:val="002D0C49"/>
    <w:rsid w:val="002D1B52"/>
    <w:rsid w:val="002D23D0"/>
    <w:rsid w:val="002D364B"/>
    <w:rsid w:val="002D3C35"/>
    <w:rsid w:val="002D40AA"/>
    <w:rsid w:val="002D5204"/>
    <w:rsid w:val="002D7BC4"/>
    <w:rsid w:val="002E11C5"/>
    <w:rsid w:val="002E1D8C"/>
    <w:rsid w:val="002E3419"/>
    <w:rsid w:val="002E3457"/>
    <w:rsid w:val="002E4428"/>
    <w:rsid w:val="002E751D"/>
    <w:rsid w:val="002E7886"/>
    <w:rsid w:val="002F0076"/>
    <w:rsid w:val="002F0CE7"/>
    <w:rsid w:val="002F4E85"/>
    <w:rsid w:val="002F5410"/>
    <w:rsid w:val="00302BE2"/>
    <w:rsid w:val="00303850"/>
    <w:rsid w:val="003038AB"/>
    <w:rsid w:val="003039A3"/>
    <w:rsid w:val="00305F7C"/>
    <w:rsid w:val="00307E08"/>
    <w:rsid w:val="003110DB"/>
    <w:rsid w:val="00313F03"/>
    <w:rsid w:val="00314B90"/>
    <w:rsid w:val="00314D32"/>
    <w:rsid w:val="00315AED"/>
    <w:rsid w:val="003171A8"/>
    <w:rsid w:val="00321D57"/>
    <w:rsid w:val="0032241E"/>
    <w:rsid w:val="003224BE"/>
    <w:rsid w:val="00323378"/>
    <w:rsid w:val="003241CE"/>
    <w:rsid w:val="00324607"/>
    <w:rsid w:val="00326966"/>
    <w:rsid w:val="0032775A"/>
    <w:rsid w:val="003304BE"/>
    <w:rsid w:val="00330BCD"/>
    <w:rsid w:val="003405F3"/>
    <w:rsid w:val="0034079F"/>
    <w:rsid w:val="0034098C"/>
    <w:rsid w:val="003417C9"/>
    <w:rsid w:val="00342E0C"/>
    <w:rsid w:val="003431EC"/>
    <w:rsid w:val="00343331"/>
    <w:rsid w:val="00345563"/>
    <w:rsid w:val="003457E4"/>
    <w:rsid w:val="00346959"/>
    <w:rsid w:val="00346EF3"/>
    <w:rsid w:val="003471F4"/>
    <w:rsid w:val="0034774F"/>
    <w:rsid w:val="00350289"/>
    <w:rsid w:val="00353152"/>
    <w:rsid w:val="003541E8"/>
    <w:rsid w:val="00354BEE"/>
    <w:rsid w:val="003565ED"/>
    <w:rsid w:val="003567BB"/>
    <w:rsid w:val="00360164"/>
    <w:rsid w:val="00361141"/>
    <w:rsid w:val="003622F7"/>
    <w:rsid w:val="003627D3"/>
    <w:rsid w:val="003649E2"/>
    <w:rsid w:val="00367455"/>
    <w:rsid w:val="00372700"/>
    <w:rsid w:val="00372F2A"/>
    <w:rsid w:val="0037487D"/>
    <w:rsid w:val="00376804"/>
    <w:rsid w:val="00376DD4"/>
    <w:rsid w:val="00377E43"/>
    <w:rsid w:val="003833DA"/>
    <w:rsid w:val="00383E91"/>
    <w:rsid w:val="00384069"/>
    <w:rsid w:val="003845BF"/>
    <w:rsid w:val="00386B39"/>
    <w:rsid w:val="00386C8C"/>
    <w:rsid w:val="00387344"/>
    <w:rsid w:val="00387966"/>
    <w:rsid w:val="00392B05"/>
    <w:rsid w:val="0039455F"/>
    <w:rsid w:val="0039682B"/>
    <w:rsid w:val="0039699E"/>
    <w:rsid w:val="003A1672"/>
    <w:rsid w:val="003A2AEA"/>
    <w:rsid w:val="003A30AA"/>
    <w:rsid w:val="003A3A65"/>
    <w:rsid w:val="003A5512"/>
    <w:rsid w:val="003A6891"/>
    <w:rsid w:val="003A7D35"/>
    <w:rsid w:val="003B249F"/>
    <w:rsid w:val="003C207C"/>
    <w:rsid w:val="003C2662"/>
    <w:rsid w:val="003C51AE"/>
    <w:rsid w:val="003C5DC0"/>
    <w:rsid w:val="003C62EE"/>
    <w:rsid w:val="003C7B01"/>
    <w:rsid w:val="003D1681"/>
    <w:rsid w:val="003D34F4"/>
    <w:rsid w:val="003D3D1A"/>
    <w:rsid w:val="003D3E3C"/>
    <w:rsid w:val="003D4337"/>
    <w:rsid w:val="003D59EF"/>
    <w:rsid w:val="003D6647"/>
    <w:rsid w:val="003D707B"/>
    <w:rsid w:val="003D7EA1"/>
    <w:rsid w:val="003E066E"/>
    <w:rsid w:val="003E1F9E"/>
    <w:rsid w:val="003E3055"/>
    <w:rsid w:val="003E5234"/>
    <w:rsid w:val="003E5B47"/>
    <w:rsid w:val="003F09D0"/>
    <w:rsid w:val="003F3009"/>
    <w:rsid w:val="003F30DB"/>
    <w:rsid w:val="003F4187"/>
    <w:rsid w:val="003F4789"/>
    <w:rsid w:val="003F7713"/>
    <w:rsid w:val="00405DB5"/>
    <w:rsid w:val="004062B0"/>
    <w:rsid w:val="0041040F"/>
    <w:rsid w:val="004117C8"/>
    <w:rsid w:val="00411B30"/>
    <w:rsid w:val="004135D2"/>
    <w:rsid w:val="004145D9"/>
    <w:rsid w:val="004146C5"/>
    <w:rsid w:val="0041537D"/>
    <w:rsid w:val="00416A8F"/>
    <w:rsid w:val="00416F91"/>
    <w:rsid w:val="00417330"/>
    <w:rsid w:val="004174BD"/>
    <w:rsid w:val="00420890"/>
    <w:rsid w:val="0042177B"/>
    <w:rsid w:val="00423003"/>
    <w:rsid w:val="00423505"/>
    <w:rsid w:val="00423A58"/>
    <w:rsid w:val="00423C76"/>
    <w:rsid w:val="0042660D"/>
    <w:rsid w:val="0043071B"/>
    <w:rsid w:val="00430C30"/>
    <w:rsid w:val="00433816"/>
    <w:rsid w:val="00433B75"/>
    <w:rsid w:val="00434129"/>
    <w:rsid w:val="0043465F"/>
    <w:rsid w:val="00434769"/>
    <w:rsid w:val="0043481D"/>
    <w:rsid w:val="00435B21"/>
    <w:rsid w:val="00436394"/>
    <w:rsid w:val="00436F41"/>
    <w:rsid w:val="0044030E"/>
    <w:rsid w:val="00440A78"/>
    <w:rsid w:val="00442B41"/>
    <w:rsid w:val="00443315"/>
    <w:rsid w:val="00445BF7"/>
    <w:rsid w:val="0044748E"/>
    <w:rsid w:val="00447907"/>
    <w:rsid w:val="00447DC2"/>
    <w:rsid w:val="004509DF"/>
    <w:rsid w:val="00451181"/>
    <w:rsid w:val="00452A31"/>
    <w:rsid w:val="00452DB6"/>
    <w:rsid w:val="004548B8"/>
    <w:rsid w:val="00456BEB"/>
    <w:rsid w:val="00456ED3"/>
    <w:rsid w:val="004606E6"/>
    <w:rsid w:val="00460CC3"/>
    <w:rsid w:val="00462EF3"/>
    <w:rsid w:val="00464D5D"/>
    <w:rsid w:val="0046538D"/>
    <w:rsid w:val="0046723A"/>
    <w:rsid w:val="00467843"/>
    <w:rsid w:val="004679A9"/>
    <w:rsid w:val="00467F6F"/>
    <w:rsid w:val="00471674"/>
    <w:rsid w:val="00471C32"/>
    <w:rsid w:val="004725CD"/>
    <w:rsid w:val="00473BA5"/>
    <w:rsid w:val="0047411F"/>
    <w:rsid w:val="00474BBC"/>
    <w:rsid w:val="00474D02"/>
    <w:rsid w:val="0048016C"/>
    <w:rsid w:val="004813F2"/>
    <w:rsid w:val="00482110"/>
    <w:rsid w:val="00482656"/>
    <w:rsid w:val="00482C90"/>
    <w:rsid w:val="0048455F"/>
    <w:rsid w:val="00486902"/>
    <w:rsid w:val="004901B8"/>
    <w:rsid w:val="00490A94"/>
    <w:rsid w:val="004920DB"/>
    <w:rsid w:val="004929C8"/>
    <w:rsid w:val="00494986"/>
    <w:rsid w:val="0049542C"/>
    <w:rsid w:val="00495431"/>
    <w:rsid w:val="0049594C"/>
    <w:rsid w:val="00495C04"/>
    <w:rsid w:val="0049619D"/>
    <w:rsid w:val="00496203"/>
    <w:rsid w:val="00496371"/>
    <w:rsid w:val="00497943"/>
    <w:rsid w:val="004A0279"/>
    <w:rsid w:val="004A177E"/>
    <w:rsid w:val="004A28E1"/>
    <w:rsid w:val="004A4217"/>
    <w:rsid w:val="004B00DB"/>
    <w:rsid w:val="004B1CF8"/>
    <w:rsid w:val="004B1D16"/>
    <w:rsid w:val="004B1E76"/>
    <w:rsid w:val="004B2F0C"/>
    <w:rsid w:val="004B3DE8"/>
    <w:rsid w:val="004B4C9D"/>
    <w:rsid w:val="004B64EC"/>
    <w:rsid w:val="004B7A33"/>
    <w:rsid w:val="004B7A9B"/>
    <w:rsid w:val="004C3C35"/>
    <w:rsid w:val="004C509E"/>
    <w:rsid w:val="004C588C"/>
    <w:rsid w:val="004C68A2"/>
    <w:rsid w:val="004C69B2"/>
    <w:rsid w:val="004C753E"/>
    <w:rsid w:val="004D0F47"/>
    <w:rsid w:val="004D1F3B"/>
    <w:rsid w:val="004D246B"/>
    <w:rsid w:val="004D2934"/>
    <w:rsid w:val="004D3806"/>
    <w:rsid w:val="004D3CB7"/>
    <w:rsid w:val="004D3FB6"/>
    <w:rsid w:val="004D42BA"/>
    <w:rsid w:val="004D5BD4"/>
    <w:rsid w:val="004D5C8F"/>
    <w:rsid w:val="004D5CD2"/>
    <w:rsid w:val="004E2FB9"/>
    <w:rsid w:val="004E3AAB"/>
    <w:rsid w:val="004E698E"/>
    <w:rsid w:val="004E6FC8"/>
    <w:rsid w:val="004F0FB3"/>
    <w:rsid w:val="004F1542"/>
    <w:rsid w:val="004F1BBF"/>
    <w:rsid w:val="004F1CA9"/>
    <w:rsid w:val="004F3A80"/>
    <w:rsid w:val="004F46C4"/>
    <w:rsid w:val="004F5175"/>
    <w:rsid w:val="004F6E16"/>
    <w:rsid w:val="004F6FB2"/>
    <w:rsid w:val="004F7088"/>
    <w:rsid w:val="004F7A0E"/>
    <w:rsid w:val="004F7EC2"/>
    <w:rsid w:val="004F7EC9"/>
    <w:rsid w:val="00501808"/>
    <w:rsid w:val="00501972"/>
    <w:rsid w:val="005023EE"/>
    <w:rsid w:val="005027C9"/>
    <w:rsid w:val="005043CC"/>
    <w:rsid w:val="00504BC1"/>
    <w:rsid w:val="0050659A"/>
    <w:rsid w:val="00506EE0"/>
    <w:rsid w:val="005100F6"/>
    <w:rsid w:val="00510914"/>
    <w:rsid w:val="005113D7"/>
    <w:rsid w:val="00511BCB"/>
    <w:rsid w:val="00512107"/>
    <w:rsid w:val="00514D65"/>
    <w:rsid w:val="00515F2A"/>
    <w:rsid w:val="00520561"/>
    <w:rsid w:val="00520C3D"/>
    <w:rsid w:val="00520DDB"/>
    <w:rsid w:val="00520E9F"/>
    <w:rsid w:val="005221A8"/>
    <w:rsid w:val="005221E4"/>
    <w:rsid w:val="00524496"/>
    <w:rsid w:val="00526756"/>
    <w:rsid w:val="00526930"/>
    <w:rsid w:val="00526BE7"/>
    <w:rsid w:val="005271EE"/>
    <w:rsid w:val="0052787E"/>
    <w:rsid w:val="00527B5C"/>
    <w:rsid w:val="0053083E"/>
    <w:rsid w:val="00530B04"/>
    <w:rsid w:val="00530D34"/>
    <w:rsid w:val="005318C5"/>
    <w:rsid w:val="00531CD9"/>
    <w:rsid w:val="005327F9"/>
    <w:rsid w:val="00532B92"/>
    <w:rsid w:val="00532E1F"/>
    <w:rsid w:val="00533E2F"/>
    <w:rsid w:val="00536133"/>
    <w:rsid w:val="00540558"/>
    <w:rsid w:val="00541F90"/>
    <w:rsid w:val="00542C96"/>
    <w:rsid w:val="00543E06"/>
    <w:rsid w:val="0054472F"/>
    <w:rsid w:val="0054678C"/>
    <w:rsid w:val="00547D51"/>
    <w:rsid w:val="00550E01"/>
    <w:rsid w:val="0055148B"/>
    <w:rsid w:val="00552150"/>
    <w:rsid w:val="0055248B"/>
    <w:rsid w:val="00554B62"/>
    <w:rsid w:val="00554B8F"/>
    <w:rsid w:val="00556190"/>
    <w:rsid w:val="00560721"/>
    <w:rsid w:val="00563B4A"/>
    <w:rsid w:val="005647C7"/>
    <w:rsid w:val="00565AD3"/>
    <w:rsid w:val="005663B9"/>
    <w:rsid w:val="00566D6A"/>
    <w:rsid w:val="00572E9E"/>
    <w:rsid w:val="00575B71"/>
    <w:rsid w:val="00575CFA"/>
    <w:rsid w:val="00576377"/>
    <w:rsid w:val="00577B5B"/>
    <w:rsid w:val="00582225"/>
    <w:rsid w:val="00582369"/>
    <w:rsid w:val="00582C77"/>
    <w:rsid w:val="005835B5"/>
    <w:rsid w:val="00584F2F"/>
    <w:rsid w:val="00585881"/>
    <w:rsid w:val="005858FA"/>
    <w:rsid w:val="00586A6B"/>
    <w:rsid w:val="005876F9"/>
    <w:rsid w:val="00591DC2"/>
    <w:rsid w:val="005923D2"/>
    <w:rsid w:val="005925AE"/>
    <w:rsid w:val="00594383"/>
    <w:rsid w:val="00595368"/>
    <w:rsid w:val="00597A18"/>
    <w:rsid w:val="005A1983"/>
    <w:rsid w:val="005A1C16"/>
    <w:rsid w:val="005A3DAD"/>
    <w:rsid w:val="005A5540"/>
    <w:rsid w:val="005A722B"/>
    <w:rsid w:val="005B3774"/>
    <w:rsid w:val="005B4D58"/>
    <w:rsid w:val="005B4D78"/>
    <w:rsid w:val="005B6E23"/>
    <w:rsid w:val="005B6E70"/>
    <w:rsid w:val="005B7CDD"/>
    <w:rsid w:val="005C0D8B"/>
    <w:rsid w:val="005C300C"/>
    <w:rsid w:val="005C305F"/>
    <w:rsid w:val="005C3A2C"/>
    <w:rsid w:val="005C73BC"/>
    <w:rsid w:val="005C79EC"/>
    <w:rsid w:val="005D0A74"/>
    <w:rsid w:val="005D0FE5"/>
    <w:rsid w:val="005D18C5"/>
    <w:rsid w:val="005D3B22"/>
    <w:rsid w:val="005D5CB2"/>
    <w:rsid w:val="005D602C"/>
    <w:rsid w:val="005D6CAF"/>
    <w:rsid w:val="005E03E6"/>
    <w:rsid w:val="005E2AF9"/>
    <w:rsid w:val="005E2BE3"/>
    <w:rsid w:val="005E3DE2"/>
    <w:rsid w:val="005E4221"/>
    <w:rsid w:val="005E4A78"/>
    <w:rsid w:val="005E5916"/>
    <w:rsid w:val="005E5F81"/>
    <w:rsid w:val="005E6AEF"/>
    <w:rsid w:val="005E7274"/>
    <w:rsid w:val="005E7923"/>
    <w:rsid w:val="005F01D3"/>
    <w:rsid w:val="005F028D"/>
    <w:rsid w:val="005F1266"/>
    <w:rsid w:val="005F1E1B"/>
    <w:rsid w:val="005F294E"/>
    <w:rsid w:val="005F29FE"/>
    <w:rsid w:val="005F3128"/>
    <w:rsid w:val="005F49E1"/>
    <w:rsid w:val="005F4FB6"/>
    <w:rsid w:val="005F6C54"/>
    <w:rsid w:val="005F6C8D"/>
    <w:rsid w:val="005F7A99"/>
    <w:rsid w:val="00600235"/>
    <w:rsid w:val="0060291B"/>
    <w:rsid w:val="0060315B"/>
    <w:rsid w:val="00603965"/>
    <w:rsid w:val="0060562C"/>
    <w:rsid w:val="00606743"/>
    <w:rsid w:val="00606D94"/>
    <w:rsid w:val="00610332"/>
    <w:rsid w:val="00610C1E"/>
    <w:rsid w:val="006114AC"/>
    <w:rsid w:val="00612D0A"/>
    <w:rsid w:val="006133E9"/>
    <w:rsid w:val="00614A5E"/>
    <w:rsid w:val="00614CD5"/>
    <w:rsid w:val="0061691B"/>
    <w:rsid w:val="00616B5E"/>
    <w:rsid w:val="00616BF1"/>
    <w:rsid w:val="00617B7F"/>
    <w:rsid w:val="00620BFA"/>
    <w:rsid w:val="00621A21"/>
    <w:rsid w:val="00622E23"/>
    <w:rsid w:val="00623122"/>
    <w:rsid w:val="00623C2A"/>
    <w:rsid w:val="006244C7"/>
    <w:rsid w:val="00625FBB"/>
    <w:rsid w:val="006300E9"/>
    <w:rsid w:val="00631D30"/>
    <w:rsid w:val="006320D4"/>
    <w:rsid w:val="00632B8A"/>
    <w:rsid w:val="00633F58"/>
    <w:rsid w:val="00635F02"/>
    <w:rsid w:val="00637B1C"/>
    <w:rsid w:val="00641E38"/>
    <w:rsid w:val="00642849"/>
    <w:rsid w:val="00642F73"/>
    <w:rsid w:val="006431EE"/>
    <w:rsid w:val="00643535"/>
    <w:rsid w:val="00646702"/>
    <w:rsid w:val="0064769E"/>
    <w:rsid w:val="00647B03"/>
    <w:rsid w:val="00650765"/>
    <w:rsid w:val="00650B5B"/>
    <w:rsid w:val="006511D3"/>
    <w:rsid w:val="00654311"/>
    <w:rsid w:val="0065443F"/>
    <w:rsid w:val="00655D99"/>
    <w:rsid w:val="0066022A"/>
    <w:rsid w:val="006606B1"/>
    <w:rsid w:val="00663B92"/>
    <w:rsid w:val="006640DF"/>
    <w:rsid w:val="006655DC"/>
    <w:rsid w:val="00665B2A"/>
    <w:rsid w:val="00665BF6"/>
    <w:rsid w:val="006663F7"/>
    <w:rsid w:val="006670D2"/>
    <w:rsid w:val="006672E9"/>
    <w:rsid w:val="00667E47"/>
    <w:rsid w:val="00667E77"/>
    <w:rsid w:val="00670DF0"/>
    <w:rsid w:val="00674D7D"/>
    <w:rsid w:val="00675D75"/>
    <w:rsid w:val="0067659A"/>
    <w:rsid w:val="00677310"/>
    <w:rsid w:val="00677451"/>
    <w:rsid w:val="00680463"/>
    <w:rsid w:val="00680563"/>
    <w:rsid w:val="00682FFE"/>
    <w:rsid w:val="006838EA"/>
    <w:rsid w:val="00686C68"/>
    <w:rsid w:val="0068763C"/>
    <w:rsid w:val="0068787C"/>
    <w:rsid w:val="00687B52"/>
    <w:rsid w:val="006900BE"/>
    <w:rsid w:val="00691431"/>
    <w:rsid w:val="0069284B"/>
    <w:rsid w:val="00693B1E"/>
    <w:rsid w:val="00695821"/>
    <w:rsid w:val="00695B65"/>
    <w:rsid w:val="00696296"/>
    <w:rsid w:val="0069732A"/>
    <w:rsid w:val="006A0B40"/>
    <w:rsid w:val="006A0FC5"/>
    <w:rsid w:val="006A14C0"/>
    <w:rsid w:val="006A20A1"/>
    <w:rsid w:val="006A60E5"/>
    <w:rsid w:val="006A7603"/>
    <w:rsid w:val="006B044E"/>
    <w:rsid w:val="006B0C4A"/>
    <w:rsid w:val="006B0E83"/>
    <w:rsid w:val="006B16D2"/>
    <w:rsid w:val="006B1A40"/>
    <w:rsid w:val="006B3774"/>
    <w:rsid w:val="006B40A2"/>
    <w:rsid w:val="006B59B7"/>
    <w:rsid w:val="006B6564"/>
    <w:rsid w:val="006B661F"/>
    <w:rsid w:val="006B77F7"/>
    <w:rsid w:val="006B7FD4"/>
    <w:rsid w:val="006C25CE"/>
    <w:rsid w:val="006C4292"/>
    <w:rsid w:val="006C44EC"/>
    <w:rsid w:val="006C55F6"/>
    <w:rsid w:val="006C6506"/>
    <w:rsid w:val="006C74F4"/>
    <w:rsid w:val="006C7ACD"/>
    <w:rsid w:val="006D0E7C"/>
    <w:rsid w:val="006D1156"/>
    <w:rsid w:val="006D1BBA"/>
    <w:rsid w:val="006D3729"/>
    <w:rsid w:val="006D3EC4"/>
    <w:rsid w:val="006D4142"/>
    <w:rsid w:val="006D456A"/>
    <w:rsid w:val="006D493E"/>
    <w:rsid w:val="006D54A5"/>
    <w:rsid w:val="006D551E"/>
    <w:rsid w:val="006D65EA"/>
    <w:rsid w:val="006D68DA"/>
    <w:rsid w:val="006D6DC9"/>
    <w:rsid w:val="006E32E0"/>
    <w:rsid w:val="006E5523"/>
    <w:rsid w:val="006E5C6D"/>
    <w:rsid w:val="006E6790"/>
    <w:rsid w:val="006E6BA5"/>
    <w:rsid w:val="006E6FAB"/>
    <w:rsid w:val="006F05FB"/>
    <w:rsid w:val="006F288A"/>
    <w:rsid w:val="006F2B85"/>
    <w:rsid w:val="006F6D65"/>
    <w:rsid w:val="006F6F6C"/>
    <w:rsid w:val="00701BD1"/>
    <w:rsid w:val="00703D90"/>
    <w:rsid w:val="00704C0B"/>
    <w:rsid w:val="00704FBB"/>
    <w:rsid w:val="007054B9"/>
    <w:rsid w:val="00705B12"/>
    <w:rsid w:val="007063D6"/>
    <w:rsid w:val="00706448"/>
    <w:rsid w:val="007076ED"/>
    <w:rsid w:val="00710762"/>
    <w:rsid w:val="00710C04"/>
    <w:rsid w:val="00711233"/>
    <w:rsid w:val="00711ED9"/>
    <w:rsid w:val="00714730"/>
    <w:rsid w:val="00715F75"/>
    <w:rsid w:val="0072063B"/>
    <w:rsid w:val="00721161"/>
    <w:rsid w:val="00721CF5"/>
    <w:rsid w:val="00722D6B"/>
    <w:rsid w:val="00722F96"/>
    <w:rsid w:val="007238FF"/>
    <w:rsid w:val="00725333"/>
    <w:rsid w:val="0072569B"/>
    <w:rsid w:val="00725C30"/>
    <w:rsid w:val="00725E20"/>
    <w:rsid w:val="00727071"/>
    <w:rsid w:val="0073078F"/>
    <w:rsid w:val="00730E8E"/>
    <w:rsid w:val="007314CF"/>
    <w:rsid w:val="007316E5"/>
    <w:rsid w:val="00734A6E"/>
    <w:rsid w:val="007351F4"/>
    <w:rsid w:val="00736B0D"/>
    <w:rsid w:val="0073746D"/>
    <w:rsid w:val="00740059"/>
    <w:rsid w:val="007406B4"/>
    <w:rsid w:val="00740D3A"/>
    <w:rsid w:val="00742D4B"/>
    <w:rsid w:val="007444B7"/>
    <w:rsid w:val="00744F0F"/>
    <w:rsid w:val="00744F9F"/>
    <w:rsid w:val="007470FA"/>
    <w:rsid w:val="00747E7F"/>
    <w:rsid w:val="00750FDE"/>
    <w:rsid w:val="0075220A"/>
    <w:rsid w:val="007537E2"/>
    <w:rsid w:val="00753ADB"/>
    <w:rsid w:val="00753B0D"/>
    <w:rsid w:val="007553F0"/>
    <w:rsid w:val="00756632"/>
    <w:rsid w:val="00756BA0"/>
    <w:rsid w:val="00756E22"/>
    <w:rsid w:val="00756EE3"/>
    <w:rsid w:val="0075778E"/>
    <w:rsid w:val="007577D4"/>
    <w:rsid w:val="00761164"/>
    <w:rsid w:val="00761750"/>
    <w:rsid w:val="00762610"/>
    <w:rsid w:val="00762B56"/>
    <w:rsid w:val="00763756"/>
    <w:rsid w:val="00763DBB"/>
    <w:rsid w:val="00763F2C"/>
    <w:rsid w:val="007642E9"/>
    <w:rsid w:val="007654AB"/>
    <w:rsid w:val="00765E89"/>
    <w:rsid w:val="00767528"/>
    <w:rsid w:val="0076777C"/>
    <w:rsid w:val="00767EB9"/>
    <w:rsid w:val="00771B28"/>
    <w:rsid w:val="00772197"/>
    <w:rsid w:val="00772B9C"/>
    <w:rsid w:val="007733CF"/>
    <w:rsid w:val="00773DFE"/>
    <w:rsid w:val="007809A2"/>
    <w:rsid w:val="00781144"/>
    <w:rsid w:val="00781F96"/>
    <w:rsid w:val="00782E5C"/>
    <w:rsid w:val="00782F65"/>
    <w:rsid w:val="007864FA"/>
    <w:rsid w:val="0078769E"/>
    <w:rsid w:val="00791537"/>
    <w:rsid w:val="007926DE"/>
    <w:rsid w:val="00793809"/>
    <w:rsid w:val="00793A85"/>
    <w:rsid w:val="00794645"/>
    <w:rsid w:val="00794AE9"/>
    <w:rsid w:val="0079598D"/>
    <w:rsid w:val="007959F8"/>
    <w:rsid w:val="00795C9B"/>
    <w:rsid w:val="007965BD"/>
    <w:rsid w:val="00796D63"/>
    <w:rsid w:val="007A1538"/>
    <w:rsid w:val="007A16BA"/>
    <w:rsid w:val="007A2D81"/>
    <w:rsid w:val="007A39CC"/>
    <w:rsid w:val="007A3F4B"/>
    <w:rsid w:val="007A42EF"/>
    <w:rsid w:val="007A4E80"/>
    <w:rsid w:val="007A6696"/>
    <w:rsid w:val="007A76CF"/>
    <w:rsid w:val="007A78F4"/>
    <w:rsid w:val="007B11F8"/>
    <w:rsid w:val="007B2160"/>
    <w:rsid w:val="007B38DC"/>
    <w:rsid w:val="007B38E1"/>
    <w:rsid w:val="007B3D18"/>
    <w:rsid w:val="007B5233"/>
    <w:rsid w:val="007B65D7"/>
    <w:rsid w:val="007C0125"/>
    <w:rsid w:val="007C1744"/>
    <w:rsid w:val="007C2637"/>
    <w:rsid w:val="007C35B9"/>
    <w:rsid w:val="007C4F21"/>
    <w:rsid w:val="007C7D58"/>
    <w:rsid w:val="007D3863"/>
    <w:rsid w:val="007D5432"/>
    <w:rsid w:val="007D7BDA"/>
    <w:rsid w:val="007E0400"/>
    <w:rsid w:val="007E0421"/>
    <w:rsid w:val="007E05D4"/>
    <w:rsid w:val="007E0942"/>
    <w:rsid w:val="007E3481"/>
    <w:rsid w:val="007E3EB7"/>
    <w:rsid w:val="007E4370"/>
    <w:rsid w:val="007E4996"/>
    <w:rsid w:val="007E65C6"/>
    <w:rsid w:val="007F2820"/>
    <w:rsid w:val="007F4A78"/>
    <w:rsid w:val="007F65C2"/>
    <w:rsid w:val="007F767C"/>
    <w:rsid w:val="00800EFE"/>
    <w:rsid w:val="00801B32"/>
    <w:rsid w:val="008029BC"/>
    <w:rsid w:val="00802BF1"/>
    <w:rsid w:val="0080637B"/>
    <w:rsid w:val="00806E2E"/>
    <w:rsid w:val="0081483C"/>
    <w:rsid w:val="00815A72"/>
    <w:rsid w:val="008162E2"/>
    <w:rsid w:val="008167B7"/>
    <w:rsid w:val="00820A5F"/>
    <w:rsid w:val="00820F42"/>
    <w:rsid w:val="0082141A"/>
    <w:rsid w:val="00821FD9"/>
    <w:rsid w:val="00822C4A"/>
    <w:rsid w:val="00823540"/>
    <w:rsid w:val="008241A1"/>
    <w:rsid w:val="00825350"/>
    <w:rsid w:val="008308C2"/>
    <w:rsid w:val="00831BCB"/>
    <w:rsid w:val="0083355F"/>
    <w:rsid w:val="00833F2A"/>
    <w:rsid w:val="00837A51"/>
    <w:rsid w:val="00842D1C"/>
    <w:rsid w:val="00844290"/>
    <w:rsid w:val="00845BB9"/>
    <w:rsid w:val="00846630"/>
    <w:rsid w:val="00847214"/>
    <w:rsid w:val="008474CA"/>
    <w:rsid w:val="00847FCD"/>
    <w:rsid w:val="0085010D"/>
    <w:rsid w:val="008508B9"/>
    <w:rsid w:val="00850DE9"/>
    <w:rsid w:val="00851812"/>
    <w:rsid w:val="00851DE6"/>
    <w:rsid w:val="008534CA"/>
    <w:rsid w:val="0085364A"/>
    <w:rsid w:val="00856A08"/>
    <w:rsid w:val="00856CA4"/>
    <w:rsid w:val="00857ADB"/>
    <w:rsid w:val="00861C3D"/>
    <w:rsid w:val="00861D88"/>
    <w:rsid w:val="008635D4"/>
    <w:rsid w:val="00863B21"/>
    <w:rsid w:val="00865C08"/>
    <w:rsid w:val="00866083"/>
    <w:rsid w:val="0086717A"/>
    <w:rsid w:val="008702DB"/>
    <w:rsid w:val="00871E3C"/>
    <w:rsid w:val="00873EF2"/>
    <w:rsid w:val="00875285"/>
    <w:rsid w:val="00876F7F"/>
    <w:rsid w:val="0088044F"/>
    <w:rsid w:val="0088076B"/>
    <w:rsid w:val="00880C3D"/>
    <w:rsid w:val="00881FA2"/>
    <w:rsid w:val="008831EB"/>
    <w:rsid w:val="00884DDE"/>
    <w:rsid w:val="00886638"/>
    <w:rsid w:val="00887D77"/>
    <w:rsid w:val="0089245D"/>
    <w:rsid w:val="00892FE5"/>
    <w:rsid w:val="00896E12"/>
    <w:rsid w:val="008A1731"/>
    <w:rsid w:val="008A2103"/>
    <w:rsid w:val="008A2B67"/>
    <w:rsid w:val="008A2C95"/>
    <w:rsid w:val="008A2FD7"/>
    <w:rsid w:val="008A335F"/>
    <w:rsid w:val="008A3D94"/>
    <w:rsid w:val="008A4AE4"/>
    <w:rsid w:val="008A5B98"/>
    <w:rsid w:val="008A6DFD"/>
    <w:rsid w:val="008A783A"/>
    <w:rsid w:val="008B059D"/>
    <w:rsid w:val="008B1161"/>
    <w:rsid w:val="008B15D6"/>
    <w:rsid w:val="008B3E27"/>
    <w:rsid w:val="008B3F08"/>
    <w:rsid w:val="008B4476"/>
    <w:rsid w:val="008B46BA"/>
    <w:rsid w:val="008B4DE0"/>
    <w:rsid w:val="008B5F5E"/>
    <w:rsid w:val="008C04A7"/>
    <w:rsid w:val="008C2304"/>
    <w:rsid w:val="008C4450"/>
    <w:rsid w:val="008C4576"/>
    <w:rsid w:val="008C6FE9"/>
    <w:rsid w:val="008D0221"/>
    <w:rsid w:val="008D09CB"/>
    <w:rsid w:val="008D191D"/>
    <w:rsid w:val="008D4C17"/>
    <w:rsid w:val="008D77C5"/>
    <w:rsid w:val="008E00FB"/>
    <w:rsid w:val="008E06F3"/>
    <w:rsid w:val="008E14FE"/>
    <w:rsid w:val="008E3EF4"/>
    <w:rsid w:val="008E5575"/>
    <w:rsid w:val="008E661A"/>
    <w:rsid w:val="008E6ACF"/>
    <w:rsid w:val="008F0D98"/>
    <w:rsid w:val="008F2745"/>
    <w:rsid w:val="008F298E"/>
    <w:rsid w:val="008F43AA"/>
    <w:rsid w:val="008F45D8"/>
    <w:rsid w:val="008F65BE"/>
    <w:rsid w:val="009009B2"/>
    <w:rsid w:val="009011D4"/>
    <w:rsid w:val="00901A9F"/>
    <w:rsid w:val="00901D12"/>
    <w:rsid w:val="0090640B"/>
    <w:rsid w:val="00906711"/>
    <w:rsid w:val="009067AC"/>
    <w:rsid w:val="009071B9"/>
    <w:rsid w:val="00910473"/>
    <w:rsid w:val="009114DE"/>
    <w:rsid w:val="00912533"/>
    <w:rsid w:val="00913942"/>
    <w:rsid w:val="009155CA"/>
    <w:rsid w:val="009161C4"/>
    <w:rsid w:val="00920477"/>
    <w:rsid w:val="00920771"/>
    <w:rsid w:val="00922A42"/>
    <w:rsid w:val="00922D53"/>
    <w:rsid w:val="00922EBD"/>
    <w:rsid w:val="00931996"/>
    <w:rsid w:val="00940051"/>
    <w:rsid w:val="009453C1"/>
    <w:rsid w:val="00945AC2"/>
    <w:rsid w:val="00946B62"/>
    <w:rsid w:val="00947AE3"/>
    <w:rsid w:val="00950B69"/>
    <w:rsid w:val="0095133D"/>
    <w:rsid w:val="009544EF"/>
    <w:rsid w:val="009561DF"/>
    <w:rsid w:val="0095708D"/>
    <w:rsid w:val="00957F45"/>
    <w:rsid w:val="009618C8"/>
    <w:rsid w:val="009619F4"/>
    <w:rsid w:val="00961F75"/>
    <w:rsid w:val="00961FED"/>
    <w:rsid w:val="009629AC"/>
    <w:rsid w:val="00963980"/>
    <w:rsid w:val="00963E0C"/>
    <w:rsid w:val="009649E2"/>
    <w:rsid w:val="009656B2"/>
    <w:rsid w:val="00966B39"/>
    <w:rsid w:val="00967251"/>
    <w:rsid w:val="00967C1C"/>
    <w:rsid w:val="00967EF0"/>
    <w:rsid w:val="00971278"/>
    <w:rsid w:val="00972284"/>
    <w:rsid w:val="009724A4"/>
    <w:rsid w:val="009726EC"/>
    <w:rsid w:val="009729A8"/>
    <w:rsid w:val="009735E7"/>
    <w:rsid w:val="00973658"/>
    <w:rsid w:val="00974131"/>
    <w:rsid w:val="009763BD"/>
    <w:rsid w:val="00976BB1"/>
    <w:rsid w:val="00981451"/>
    <w:rsid w:val="0098148D"/>
    <w:rsid w:val="009823EF"/>
    <w:rsid w:val="0098430A"/>
    <w:rsid w:val="009849F4"/>
    <w:rsid w:val="00984DA0"/>
    <w:rsid w:val="0098595B"/>
    <w:rsid w:val="009908DF"/>
    <w:rsid w:val="00991613"/>
    <w:rsid w:val="009921F2"/>
    <w:rsid w:val="0099398E"/>
    <w:rsid w:val="00996A52"/>
    <w:rsid w:val="00996E0A"/>
    <w:rsid w:val="009A00C0"/>
    <w:rsid w:val="009A0140"/>
    <w:rsid w:val="009A0286"/>
    <w:rsid w:val="009A05E7"/>
    <w:rsid w:val="009A09A6"/>
    <w:rsid w:val="009A278D"/>
    <w:rsid w:val="009A5447"/>
    <w:rsid w:val="009A5807"/>
    <w:rsid w:val="009A5A47"/>
    <w:rsid w:val="009A6E2F"/>
    <w:rsid w:val="009A764C"/>
    <w:rsid w:val="009A7E59"/>
    <w:rsid w:val="009B0865"/>
    <w:rsid w:val="009B123A"/>
    <w:rsid w:val="009B1690"/>
    <w:rsid w:val="009B1957"/>
    <w:rsid w:val="009B3CD1"/>
    <w:rsid w:val="009B3DA7"/>
    <w:rsid w:val="009B40EE"/>
    <w:rsid w:val="009B4CB3"/>
    <w:rsid w:val="009B57FA"/>
    <w:rsid w:val="009B5C77"/>
    <w:rsid w:val="009C088E"/>
    <w:rsid w:val="009C2455"/>
    <w:rsid w:val="009C3223"/>
    <w:rsid w:val="009C4C5F"/>
    <w:rsid w:val="009C53F3"/>
    <w:rsid w:val="009C55D6"/>
    <w:rsid w:val="009C7725"/>
    <w:rsid w:val="009D08AC"/>
    <w:rsid w:val="009D2BCE"/>
    <w:rsid w:val="009D368C"/>
    <w:rsid w:val="009D3AC2"/>
    <w:rsid w:val="009D4125"/>
    <w:rsid w:val="009D4F0E"/>
    <w:rsid w:val="009D7141"/>
    <w:rsid w:val="009D727C"/>
    <w:rsid w:val="009E13DC"/>
    <w:rsid w:val="009E1431"/>
    <w:rsid w:val="009E40DE"/>
    <w:rsid w:val="009E46BF"/>
    <w:rsid w:val="009E67B2"/>
    <w:rsid w:val="009E6D99"/>
    <w:rsid w:val="009E7FD1"/>
    <w:rsid w:val="009F07A4"/>
    <w:rsid w:val="009F2FA9"/>
    <w:rsid w:val="009F39FF"/>
    <w:rsid w:val="009F3BAC"/>
    <w:rsid w:val="009F4FB7"/>
    <w:rsid w:val="009F5E75"/>
    <w:rsid w:val="009F622D"/>
    <w:rsid w:val="009F6901"/>
    <w:rsid w:val="009F77D2"/>
    <w:rsid w:val="00A02479"/>
    <w:rsid w:val="00A02BC2"/>
    <w:rsid w:val="00A02DD0"/>
    <w:rsid w:val="00A03E19"/>
    <w:rsid w:val="00A04018"/>
    <w:rsid w:val="00A0550C"/>
    <w:rsid w:val="00A05CA6"/>
    <w:rsid w:val="00A05E0C"/>
    <w:rsid w:val="00A065B7"/>
    <w:rsid w:val="00A12CA8"/>
    <w:rsid w:val="00A136DC"/>
    <w:rsid w:val="00A149C0"/>
    <w:rsid w:val="00A15198"/>
    <w:rsid w:val="00A15865"/>
    <w:rsid w:val="00A15CEA"/>
    <w:rsid w:val="00A16760"/>
    <w:rsid w:val="00A17716"/>
    <w:rsid w:val="00A20D29"/>
    <w:rsid w:val="00A21392"/>
    <w:rsid w:val="00A24709"/>
    <w:rsid w:val="00A24CF9"/>
    <w:rsid w:val="00A24EE7"/>
    <w:rsid w:val="00A25A9D"/>
    <w:rsid w:val="00A25D92"/>
    <w:rsid w:val="00A26DBB"/>
    <w:rsid w:val="00A2787F"/>
    <w:rsid w:val="00A33AE9"/>
    <w:rsid w:val="00A34B2A"/>
    <w:rsid w:val="00A37184"/>
    <w:rsid w:val="00A40EE0"/>
    <w:rsid w:val="00A41487"/>
    <w:rsid w:val="00A422DD"/>
    <w:rsid w:val="00A42477"/>
    <w:rsid w:val="00A43AA1"/>
    <w:rsid w:val="00A444F4"/>
    <w:rsid w:val="00A46B6E"/>
    <w:rsid w:val="00A50539"/>
    <w:rsid w:val="00A5246F"/>
    <w:rsid w:val="00A525E4"/>
    <w:rsid w:val="00A52701"/>
    <w:rsid w:val="00A52F2E"/>
    <w:rsid w:val="00A53A17"/>
    <w:rsid w:val="00A53A72"/>
    <w:rsid w:val="00A544B6"/>
    <w:rsid w:val="00A545DA"/>
    <w:rsid w:val="00A5587E"/>
    <w:rsid w:val="00A56E43"/>
    <w:rsid w:val="00A5701A"/>
    <w:rsid w:val="00A605FD"/>
    <w:rsid w:val="00A61C29"/>
    <w:rsid w:val="00A64AF0"/>
    <w:rsid w:val="00A65002"/>
    <w:rsid w:val="00A65AEB"/>
    <w:rsid w:val="00A71886"/>
    <w:rsid w:val="00A72695"/>
    <w:rsid w:val="00A72FE5"/>
    <w:rsid w:val="00A753C8"/>
    <w:rsid w:val="00A75E52"/>
    <w:rsid w:val="00A77F79"/>
    <w:rsid w:val="00A80354"/>
    <w:rsid w:val="00A83D56"/>
    <w:rsid w:val="00A83EB5"/>
    <w:rsid w:val="00A87B3E"/>
    <w:rsid w:val="00A87F24"/>
    <w:rsid w:val="00A9095C"/>
    <w:rsid w:val="00A90D89"/>
    <w:rsid w:val="00A9115C"/>
    <w:rsid w:val="00A92EB1"/>
    <w:rsid w:val="00A93695"/>
    <w:rsid w:val="00A96152"/>
    <w:rsid w:val="00A96BD7"/>
    <w:rsid w:val="00AA00FD"/>
    <w:rsid w:val="00AA0BD8"/>
    <w:rsid w:val="00AA0F64"/>
    <w:rsid w:val="00AA337E"/>
    <w:rsid w:val="00AA5FEA"/>
    <w:rsid w:val="00AA6561"/>
    <w:rsid w:val="00AA6982"/>
    <w:rsid w:val="00AA6D2C"/>
    <w:rsid w:val="00AA7363"/>
    <w:rsid w:val="00AB1286"/>
    <w:rsid w:val="00AB1403"/>
    <w:rsid w:val="00AB173C"/>
    <w:rsid w:val="00AB177C"/>
    <w:rsid w:val="00AB2C7C"/>
    <w:rsid w:val="00AB3A39"/>
    <w:rsid w:val="00AB4C3B"/>
    <w:rsid w:val="00AB60FB"/>
    <w:rsid w:val="00AB685A"/>
    <w:rsid w:val="00AB788F"/>
    <w:rsid w:val="00AB7B4D"/>
    <w:rsid w:val="00AC3973"/>
    <w:rsid w:val="00AC4896"/>
    <w:rsid w:val="00AC62A1"/>
    <w:rsid w:val="00AD074D"/>
    <w:rsid w:val="00AD1B56"/>
    <w:rsid w:val="00AD2556"/>
    <w:rsid w:val="00AD494D"/>
    <w:rsid w:val="00AD4E85"/>
    <w:rsid w:val="00AD50AE"/>
    <w:rsid w:val="00AD5AD4"/>
    <w:rsid w:val="00AE0630"/>
    <w:rsid w:val="00AE1083"/>
    <w:rsid w:val="00AE4DD6"/>
    <w:rsid w:val="00AE54D8"/>
    <w:rsid w:val="00AE6091"/>
    <w:rsid w:val="00AE7293"/>
    <w:rsid w:val="00AF023F"/>
    <w:rsid w:val="00AF0629"/>
    <w:rsid w:val="00AF2D2A"/>
    <w:rsid w:val="00AF359A"/>
    <w:rsid w:val="00AF6AA1"/>
    <w:rsid w:val="00B020F1"/>
    <w:rsid w:val="00B03162"/>
    <w:rsid w:val="00B03212"/>
    <w:rsid w:val="00B0383F"/>
    <w:rsid w:val="00B04124"/>
    <w:rsid w:val="00B04771"/>
    <w:rsid w:val="00B05CD9"/>
    <w:rsid w:val="00B10043"/>
    <w:rsid w:val="00B11352"/>
    <w:rsid w:val="00B130E3"/>
    <w:rsid w:val="00B140A4"/>
    <w:rsid w:val="00B161A5"/>
    <w:rsid w:val="00B1635F"/>
    <w:rsid w:val="00B175FD"/>
    <w:rsid w:val="00B254C3"/>
    <w:rsid w:val="00B25D9C"/>
    <w:rsid w:val="00B27153"/>
    <w:rsid w:val="00B27598"/>
    <w:rsid w:val="00B30D77"/>
    <w:rsid w:val="00B313B8"/>
    <w:rsid w:val="00B32335"/>
    <w:rsid w:val="00B324C5"/>
    <w:rsid w:val="00B32540"/>
    <w:rsid w:val="00B339F8"/>
    <w:rsid w:val="00B36B9D"/>
    <w:rsid w:val="00B37DA9"/>
    <w:rsid w:val="00B41DDA"/>
    <w:rsid w:val="00B424BE"/>
    <w:rsid w:val="00B43397"/>
    <w:rsid w:val="00B43716"/>
    <w:rsid w:val="00B46164"/>
    <w:rsid w:val="00B461D3"/>
    <w:rsid w:val="00B470C6"/>
    <w:rsid w:val="00B50841"/>
    <w:rsid w:val="00B50DAD"/>
    <w:rsid w:val="00B52226"/>
    <w:rsid w:val="00B54A1E"/>
    <w:rsid w:val="00B55E72"/>
    <w:rsid w:val="00B568C9"/>
    <w:rsid w:val="00B56F90"/>
    <w:rsid w:val="00B57A71"/>
    <w:rsid w:val="00B60B17"/>
    <w:rsid w:val="00B616D0"/>
    <w:rsid w:val="00B630EA"/>
    <w:rsid w:val="00B64E6E"/>
    <w:rsid w:val="00B65111"/>
    <w:rsid w:val="00B6560F"/>
    <w:rsid w:val="00B659E4"/>
    <w:rsid w:val="00B65B11"/>
    <w:rsid w:val="00B65DD9"/>
    <w:rsid w:val="00B667B2"/>
    <w:rsid w:val="00B6706C"/>
    <w:rsid w:val="00B6734D"/>
    <w:rsid w:val="00B675B8"/>
    <w:rsid w:val="00B712B3"/>
    <w:rsid w:val="00B725E5"/>
    <w:rsid w:val="00B73510"/>
    <w:rsid w:val="00B749F0"/>
    <w:rsid w:val="00B77614"/>
    <w:rsid w:val="00B777DA"/>
    <w:rsid w:val="00B80432"/>
    <w:rsid w:val="00B80A2B"/>
    <w:rsid w:val="00B811B1"/>
    <w:rsid w:val="00B812E0"/>
    <w:rsid w:val="00B823F0"/>
    <w:rsid w:val="00B82D70"/>
    <w:rsid w:val="00B83F9C"/>
    <w:rsid w:val="00B84AAD"/>
    <w:rsid w:val="00B859DB"/>
    <w:rsid w:val="00B85C54"/>
    <w:rsid w:val="00B86987"/>
    <w:rsid w:val="00B8745A"/>
    <w:rsid w:val="00B919B3"/>
    <w:rsid w:val="00B920BA"/>
    <w:rsid w:val="00B92868"/>
    <w:rsid w:val="00B9484F"/>
    <w:rsid w:val="00B959D1"/>
    <w:rsid w:val="00B9746F"/>
    <w:rsid w:val="00B9792E"/>
    <w:rsid w:val="00BA00B1"/>
    <w:rsid w:val="00BB0969"/>
    <w:rsid w:val="00BB0A59"/>
    <w:rsid w:val="00BB14FB"/>
    <w:rsid w:val="00BB3E83"/>
    <w:rsid w:val="00BB3FA9"/>
    <w:rsid w:val="00BB52EE"/>
    <w:rsid w:val="00BB6489"/>
    <w:rsid w:val="00BB7A87"/>
    <w:rsid w:val="00BB7ED5"/>
    <w:rsid w:val="00BC067E"/>
    <w:rsid w:val="00BC1B40"/>
    <w:rsid w:val="00BC2D41"/>
    <w:rsid w:val="00BC468A"/>
    <w:rsid w:val="00BC53E7"/>
    <w:rsid w:val="00BC5835"/>
    <w:rsid w:val="00BC656B"/>
    <w:rsid w:val="00BC78EC"/>
    <w:rsid w:val="00BC7F1E"/>
    <w:rsid w:val="00BD1F85"/>
    <w:rsid w:val="00BD4BAD"/>
    <w:rsid w:val="00BD5112"/>
    <w:rsid w:val="00BD768D"/>
    <w:rsid w:val="00BE21C8"/>
    <w:rsid w:val="00BE293B"/>
    <w:rsid w:val="00BE43BB"/>
    <w:rsid w:val="00BE4A2B"/>
    <w:rsid w:val="00BE4F36"/>
    <w:rsid w:val="00BE5109"/>
    <w:rsid w:val="00BE57ED"/>
    <w:rsid w:val="00BE7310"/>
    <w:rsid w:val="00BE7AD9"/>
    <w:rsid w:val="00BF0498"/>
    <w:rsid w:val="00BF15AF"/>
    <w:rsid w:val="00BF1EB7"/>
    <w:rsid w:val="00BF2725"/>
    <w:rsid w:val="00BF2C5A"/>
    <w:rsid w:val="00BF3476"/>
    <w:rsid w:val="00BF6873"/>
    <w:rsid w:val="00BF783B"/>
    <w:rsid w:val="00C00C14"/>
    <w:rsid w:val="00C024FF"/>
    <w:rsid w:val="00C025D5"/>
    <w:rsid w:val="00C033C1"/>
    <w:rsid w:val="00C03950"/>
    <w:rsid w:val="00C04D26"/>
    <w:rsid w:val="00C066BF"/>
    <w:rsid w:val="00C10769"/>
    <w:rsid w:val="00C114EB"/>
    <w:rsid w:val="00C1246C"/>
    <w:rsid w:val="00C13654"/>
    <w:rsid w:val="00C13895"/>
    <w:rsid w:val="00C14BEA"/>
    <w:rsid w:val="00C159AF"/>
    <w:rsid w:val="00C16215"/>
    <w:rsid w:val="00C173C1"/>
    <w:rsid w:val="00C206A5"/>
    <w:rsid w:val="00C2078D"/>
    <w:rsid w:val="00C221ED"/>
    <w:rsid w:val="00C24ED5"/>
    <w:rsid w:val="00C26011"/>
    <w:rsid w:val="00C27696"/>
    <w:rsid w:val="00C32506"/>
    <w:rsid w:val="00C3598F"/>
    <w:rsid w:val="00C36612"/>
    <w:rsid w:val="00C36692"/>
    <w:rsid w:val="00C36ED5"/>
    <w:rsid w:val="00C3721E"/>
    <w:rsid w:val="00C377E9"/>
    <w:rsid w:val="00C37EB4"/>
    <w:rsid w:val="00C40B7E"/>
    <w:rsid w:val="00C41A37"/>
    <w:rsid w:val="00C423D9"/>
    <w:rsid w:val="00C44C32"/>
    <w:rsid w:val="00C44E3B"/>
    <w:rsid w:val="00C45EAB"/>
    <w:rsid w:val="00C46355"/>
    <w:rsid w:val="00C52791"/>
    <w:rsid w:val="00C54796"/>
    <w:rsid w:val="00C54DD8"/>
    <w:rsid w:val="00C55B55"/>
    <w:rsid w:val="00C613C8"/>
    <w:rsid w:val="00C61B71"/>
    <w:rsid w:val="00C622F7"/>
    <w:rsid w:val="00C64439"/>
    <w:rsid w:val="00C64A7D"/>
    <w:rsid w:val="00C662C2"/>
    <w:rsid w:val="00C703B2"/>
    <w:rsid w:val="00C70AE1"/>
    <w:rsid w:val="00C713D3"/>
    <w:rsid w:val="00C71452"/>
    <w:rsid w:val="00C74C2A"/>
    <w:rsid w:val="00C75F4C"/>
    <w:rsid w:val="00C7603C"/>
    <w:rsid w:val="00C80D74"/>
    <w:rsid w:val="00C82122"/>
    <w:rsid w:val="00C82333"/>
    <w:rsid w:val="00C82F42"/>
    <w:rsid w:val="00C83539"/>
    <w:rsid w:val="00C84F82"/>
    <w:rsid w:val="00C86603"/>
    <w:rsid w:val="00C901D7"/>
    <w:rsid w:val="00C91BC1"/>
    <w:rsid w:val="00C91ED1"/>
    <w:rsid w:val="00C91F66"/>
    <w:rsid w:val="00C938FC"/>
    <w:rsid w:val="00C93BF9"/>
    <w:rsid w:val="00C946FE"/>
    <w:rsid w:val="00C95D3D"/>
    <w:rsid w:val="00C96603"/>
    <w:rsid w:val="00C96FD1"/>
    <w:rsid w:val="00C97B59"/>
    <w:rsid w:val="00CA0D3C"/>
    <w:rsid w:val="00CA1477"/>
    <w:rsid w:val="00CA2390"/>
    <w:rsid w:val="00CA3D7F"/>
    <w:rsid w:val="00CA5DF5"/>
    <w:rsid w:val="00CA67B0"/>
    <w:rsid w:val="00CB1401"/>
    <w:rsid w:val="00CB2113"/>
    <w:rsid w:val="00CB2550"/>
    <w:rsid w:val="00CB2A72"/>
    <w:rsid w:val="00CB43EB"/>
    <w:rsid w:val="00CB4AED"/>
    <w:rsid w:val="00CB5BFD"/>
    <w:rsid w:val="00CB7161"/>
    <w:rsid w:val="00CC12FA"/>
    <w:rsid w:val="00CC40C6"/>
    <w:rsid w:val="00CC439B"/>
    <w:rsid w:val="00CC4EA0"/>
    <w:rsid w:val="00CC502F"/>
    <w:rsid w:val="00CC6874"/>
    <w:rsid w:val="00CC6F82"/>
    <w:rsid w:val="00CC70AC"/>
    <w:rsid w:val="00CC7252"/>
    <w:rsid w:val="00CD22D7"/>
    <w:rsid w:val="00CD252B"/>
    <w:rsid w:val="00CD4F2E"/>
    <w:rsid w:val="00CD7A01"/>
    <w:rsid w:val="00CE0296"/>
    <w:rsid w:val="00CE37CB"/>
    <w:rsid w:val="00CE3AF7"/>
    <w:rsid w:val="00CE61F4"/>
    <w:rsid w:val="00CE62EE"/>
    <w:rsid w:val="00CE673F"/>
    <w:rsid w:val="00CF0309"/>
    <w:rsid w:val="00CF08BF"/>
    <w:rsid w:val="00CF4DA1"/>
    <w:rsid w:val="00CF5A24"/>
    <w:rsid w:val="00D000A2"/>
    <w:rsid w:val="00D008F5"/>
    <w:rsid w:val="00D00B8C"/>
    <w:rsid w:val="00D02389"/>
    <w:rsid w:val="00D0531F"/>
    <w:rsid w:val="00D0597E"/>
    <w:rsid w:val="00D06EC5"/>
    <w:rsid w:val="00D07B3D"/>
    <w:rsid w:val="00D07C13"/>
    <w:rsid w:val="00D108E4"/>
    <w:rsid w:val="00D10930"/>
    <w:rsid w:val="00D10B95"/>
    <w:rsid w:val="00D12C79"/>
    <w:rsid w:val="00D12D51"/>
    <w:rsid w:val="00D12FD4"/>
    <w:rsid w:val="00D17098"/>
    <w:rsid w:val="00D177FF"/>
    <w:rsid w:val="00D216E4"/>
    <w:rsid w:val="00D22DA5"/>
    <w:rsid w:val="00D23731"/>
    <w:rsid w:val="00D24F06"/>
    <w:rsid w:val="00D25972"/>
    <w:rsid w:val="00D26762"/>
    <w:rsid w:val="00D27D50"/>
    <w:rsid w:val="00D313FD"/>
    <w:rsid w:val="00D3172E"/>
    <w:rsid w:val="00D31772"/>
    <w:rsid w:val="00D33263"/>
    <w:rsid w:val="00D360AD"/>
    <w:rsid w:val="00D3642C"/>
    <w:rsid w:val="00D36DF4"/>
    <w:rsid w:val="00D37414"/>
    <w:rsid w:val="00D377F2"/>
    <w:rsid w:val="00D41888"/>
    <w:rsid w:val="00D41E05"/>
    <w:rsid w:val="00D42536"/>
    <w:rsid w:val="00D44BA5"/>
    <w:rsid w:val="00D4529D"/>
    <w:rsid w:val="00D45BDF"/>
    <w:rsid w:val="00D47DBB"/>
    <w:rsid w:val="00D528F6"/>
    <w:rsid w:val="00D54D93"/>
    <w:rsid w:val="00D57768"/>
    <w:rsid w:val="00D579B8"/>
    <w:rsid w:val="00D60C49"/>
    <w:rsid w:val="00D60C86"/>
    <w:rsid w:val="00D63AF8"/>
    <w:rsid w:val="00D6666B"/>
    <w:rsid w:val="00D672E7"/>
    <w:rsid w:val="00D67FDA"/>
    <w:rsid w:val="00D70470"/>
    <w:rsid w:val="00D70822"/>
    <w:rsid w:val="00D710CE"/>
    <w:rsid w:val="00D713C8"/>
    <w:rsid w:val="00D71B75"/>
    <w:rsid w:val="00D72266"/>
    <w:rsid w:val="00D72ABA"/>
    <w:rsid w:val="00D80215"/>
    <w:rsid w:val="00D817E7"/>
    <w:rsid w:val="00D81BD9"/>
    <w:rsid w:val="00D83562"/>
    <w:rsid w:val="00D85AF1"/>
    <w:rsid w:val="00D8650D"/>
    <w:rsid w:val="00D8766D"/>
    <w:rsid w:val="00D87E85"/>
    <w:rsid w:val="00D900FD"/>
    <w:rsid w:val="00D902CA"/>
    <w:rsid w:val="00D93822"/>
    <w:rsid w:val="00D93CBF"/>
    <w:rsid w:val="00D957C8"/>
    <w:rsid w:val="00D960A1"/>
    <w:rsid w:val="00DA026C"/>
    <w:rsid w:val="00DA0B5A"/>
    <w:rsid w:val="00DA1164"/>
    <w:rsid w:val="00DA1921"/>
    <w:rsid w:val="00DA22BE"/>
    <w:rsid w:val="00DA7E40"/>
    <w:rsid w:val="00DB4A3F"/>
    <w:rsid w:val="00DB4DA5"/>
    <w:rsid w:val="00DB7311"/>
    <w:rsid w:val="00DB7BFB"/>
    <w:rsid w:val="00DC092B"/>
    <w:rsid w:val="00DC13CA"/>
    <w:rsid w:val="00DC37B7"/>
    <w:rsid w:val="00DC3FD5"/>
    <w:rsid w:val="00DC44AD"/>
    <w:rsid w:val="00DC44CC"/>
    <w:rsid w:val="00DC492A"/>
    <w:rsid w:val="00DC49E2"/>
    <w:rsid w:val="00DC4E55"/>
    <w:rsid w:val="00DC5861"/>
    <w:rsid w:val="00DC7F66"/>
    <w:rsid w:val="00DD0088"/>
    <w:rsid w:val="00DD069A"/>
    <w:rsid w:val="00DD102B"/>
    <w:rsid w:val="00DD10E8"/>
    <w:rsid w:val="00DD1654"/>
    <w:rsid w:val="00DD2959"/>
    <w:rsid w:val="00DD565E"/>
    <w:rsid w:val="00DD5C5C"/>
    <w:rsid w:val="00DD5DE2"/>
    <w:rsid w:val="00DD66E7"/>
    <w:rsid w:val="00DD6972"/>
    <w:rsid w:val="00DD6EFC"/>
    <w:rsid w:val="00DD6F28"/>
    <w:rsid w:val="00DD7F63"/>
    <w:rsid w:val="00DE02F6"/>
    <w:rsid w:val="00DE035B"/>
    <w:rsid w:val="00DE069E"/>
    <w:rsid w:val="00DE1AF7"/>
    <w:rsid w:val="00DE2F1E"/>
    <w:rsid w:val="00DE37FC"/>
    <w:rsid w:val="00DE5960"/>
    <w:rsid w:val="00DE6864"/>
    <w:rsid w:val="00DE7119"/>
    <w:rsid w:val="00DF0A55"/>
    <w:rsid w:val="00DF18F1"/>
    <w:rsid w:val="00DF3012"/>
    <w:rsid w:val="00DF4A1C"/>
    <w:rsid w:val="00DF50AD"/>
    <w:rsid w:val="00DF5E3F"/>
    <w:rsid w:val="00DF5F60"/>
    <w:rsid w:val="00DF6735"/>
    <w:rsid w:val="00DF6763"/>
    <w:rsid w:val="00DF7622"/>
    <w:rsid w:val="00E009CC"/>
    <w:rsid w:val="00E024D9"/>
    <w:rsid w:val="00E02B61"/>
    <w:rsid w:val="00E03070"/>
    <w:rsid w:val="00E0326D"/>
    <w:rsid w:val="00E04459"/>
    <w:rsid w:val="00E05C05"/>
    <w:rsid w:val="00E07ED2"/>
    <w:rsid w:val="00E106D0"/>
    <w:rsid w:val="00E10F37"/>
    <w:rsid w:val="00E112F8"/>
    <w:rsid w:val="00E12C24"/>
    <w:rsid w:val="00E14BCB"/>
    <w:rsid w:val="00E14E1E"/>
    <w:rsid w:val="00E15863"/>
    <w:rsid w:val="00E17CD9"/>
    <w:rsid w:val="00E17CDD"/>
    <w:rsid w:val="00E17E2C"/>
    <w:rsid w:val="00E207B8"/>
    <w:rsid w:val="00E2245D"/>
    <w:rsid w:val="00E235C7"/>
    <w:rsid w:val="00E2381D"/>
    <w:rsid w:val="00E24621"/>
    <w:rsid w:val="00E2463A"/>
    <w:rsid w:val="00E24F6B"/>
    <w:rsid w:val="00E2519F"/>
    <w:rsid w:val="00E25E54"/>
    <w:rsid w:val="00E25EB3"/>
    <w:rsid w:val="00E304DE"/>
    <w:rsid w:val="00E31559"/>
    <w:rsid w:val="00E319D1"/>
    <w:rsid w:val="00E31E41"/>
    <w:rsid w:val="00E3221B"/>
    <w:rsid w:val="00E3261D"/>
    <w:rsid w:val="00E3386A"/>
    <w:rsid w:val="00E3582C"/>
    <w:rsid w:val="00E37989"/>
    <w:rsid w:val="00E40896"/>
    <w:rsid w:val="00E40D63"/>
    <w:rsid w:val="00E4217F"/>
    <w:rsid w:val="00E45058"/>
    <w:rsid w:val="00E459BA"/>
    <w:rsid w:val="00E45ED3"/>
    <w:rsid w:val="00E463CB"/>
    <w:rsid w:val="00E47619"/>
    <w:rsid w:val="00E47BA2"/>
    <w:rsid w:val="00E47D1B"/>
    <w:rsid w:val="00E50239"/>
    <w:rsid w:val="00E51BBE"/>
    <w:rsid w:val="00E5368D"/>
    <w:rsid w:val="00E54302"/>
    <w:rsid w:val="00E54E10"/>
    <w:rsid w:val="00E5515D"/>
    <w:rsid w:val="00E55445"/>
    <w:rsid w:val="00E56DDA"/>
    <w:rsid w:val="00E56DEC"/>
    <w:rsid w:val="00E5753B"/>
    <w:rsid w:val="00E57A70"/>
    <w:rsid w:val="00E57CF1"/>
    <w:rsid w:val="00E6145C"/>
    <w:rsid w:val="00E61EBB"/>
    <w:rsid w:val="00E63C0A"/>
    <w:rsid w:val="00E648C4"/>
    <w:rsid w:val="00E65CC3"/>
    <w:rsid w:val="00E66538"/>
    <w:rsid w:val="00E66A4D"/>
    <w:rsid w:val="00E67528"/>
    <w:rsid w:val="00E67A9F"/>
    <w:rsid w:val="00E70D39"/>
    <w:rsid w:val="00E7168F"/>
    <w:rsid w:val="00E71EDB"/>
    <w:rsid w:val="00E72202"/>
    <w:rsid w:val="00E7399C"/>
    <w:rsid w:val="00E76374"/>
    <w:rsid w:val="00E76701"/>
    <w:rsid w:val="00E76A75"/>
    <w:rsid w:val="00E76FBB"/>
    <w:rsid w:val="00E773E8"/>
    <w:rsid w:val="00E77967"/>
    <w:rsid w:val="00E80783"/>
    <w:rsid w:val="00E82EF0"/>
    <w:rsid w:val="00E83C71"/>
    <w:rsid w:val="00E844AA"/>
    <w:rsid w:val="00E858D5"/>
    <w:rsid w:val="00E85A89"/>
    <w:rsid w:val="00E87F8D"/>
    <w:rsid w:val="00E9007C"/>
    <w:rsid w:val="00E926BA"/>
    <w:rsid w:val="00E93083"/>
    <w:rsid w:val="00E94177"/>
    <w:rsid w:val="00E96944"/>
    <w:rsid w:val="00E96A2E"/>
    <w:rsid w:val="00E96B4B"/>
    <w:rsid w:val="00E96B7C"/>
    <w:rsid w:val="00EA155B"/>
    <w:rsid w:val="00EA1C70"/>
    <w:rsid w:val="00EA3DC5"/>
    <w:rsid w:val="00EA4B53"/>
    <w:rsid w:val="00EA51C8"/>
    <w:rsid w:val="00EA6E32"/>
    <w:rsid w:val="00EA7534"/>
    <w:rsid w:val="00EA77DA"/>
    <w:rsid w:val="00EA7881"/>
    <w:rsid w:val="00EA79CA"/>
    <w:rsid w:val="00EA7C16"/>
    <w:rsid w:val="00EB20C0"/>
    <w:rsid w:val="00EB437E"/>
    <w:rsid w:val="00EB45EC"/>
    <w:rsid w:val="00EB4A1D"/>
    <w:rsid w:val="00EB525A"/>
    <w:rsid w:val="00EB771E"/>
    <w:rsid w:val="00EB7F5F"/>
    <w:rsid w:val="00EC0593"/>
    <w:rsid w:val="00EC0650"/>
    <w:rsid w:val="00EC4823"/>
    <w:rsid w:val="00EC51AF"/>
    <w:rsid w:val="00EC51DC"/>
    <w:rsid w:val="00EC7162"/>
    <w:rsid w:val="00EC726B"/>
    <w:rsid w:val="00ED24D7"/>
    <w:rsid w:val="00ED3D0A"/>
    <w:rsid w:val="00ED4154"/>
    <w:rsid w:val="00ED4712"/>
    <w:rsid w:val="00ED4BEE"/>
    <w:rsid w:val="00ED4D7C"/>
    <w:rsid w:val="00ED5698"/>
    <w:rsid w:val="00ED699D"/>
    <w:rsid w:val="00EE0FCC"/>
    <w:rsid w:val="00EE1C81"/>
    <w:rsid w:val="00EE3316"/>
    <w:rsid w:val="00EE4C2A"/>
    <w:rsid w:val="00EE5556"/>
    <w:rsid w:val="00EE5636"/>
    <w:rsid w:val="00EE5E73"/>
    <w:rsid w:val="00EE690E"/>
    <w:rsid w:val="00EF0C86"/>
    <w:rsid w:val="00EF2B7A"/>
    <w:rsid w:val="00F00C1E"/>
    <w:rsid w:val="00F01946"/>
    <w:rsid w:val="00F0249C"/>
    <w:rsid w:val="00F03AF5"/>
    <w:rsid w:val="00F0411B"/>
    <w:rsid w:val="00F04F16"/>
    <w:rsid w:val="00F06EA0"/>
    <w:rsid w:val="00F13F72"/>
    <w:rsid w:val="00F15D6D"/>
    <w:rsid w:val="00F164E3"/>
    <w:rsid w:val="00F16DE4"/>
    <w:rsid w:val="00F17634"/>
    <w:rsid w:val="00F214A8"/>
    <w:rsid w:val="00F225AF"/>
    <w:rsid w:val="00F243F5"/>
    <w:rsid w:val="00F244F8"/>
    <w:rsid w:val="00F303AF"/>
    <w:rsid w:val="00F32328"/>
    <w:rsid w:val="00F33253"/>
    <w:rsid w:val="00F3364E"/>
    <w:rsid w:val="00F33DEC"/>
    <w:rsid w:val="00F35CBB"/>
    <w:rsid w:val="00F361F8"/>
    <w:rsid w:val="00F366CC"/>
    <w:rsid w:val="00F37239"/>
    <w:rsid w:val="00F37E1C"/>
    <w:rsid w:val="00F4062E"/>
    <w:rsid w:val="00F408FD"/>
    <w:rsid w:val="00F411AA"/>
    <w:rsid w:val="00F417C9"/>
    <w:rsid w:val="00F4182E"/>
    <w:rsid w:val="00F41862"/>
    <w:rsid w:val="00F42A11"/>
    <w:rsid w:val="00F42EB2"/>
    <w:rsid w:val="00F458A0"/>
    <w:rsid w:val="00F4682C"/>
    <w:rsid w:val="00F5014A"/>
    <w:rsid w:val="00F5046A"/>
    <w:rsid w:val="00F524D9"/>
    <w:rsid w:val="00F527C1"/>
    <w:rsid w:val="00F53307"/>
    <w:rsid w:val="00F542EF"/>
    <w:rsid w:val="00F545B0"/>
    <w:rsid w:val="00F54831"/>
    <w:rsid w:val="00F55D12"/>
    <w:rsid w:val="00F57F42"/>
    <w:rsid w:val="00F601FD"/>
    <w:rsid w:val="00F61A9D"/>
    <w:rsid w:val="00F61B78"/>
    <w:rsid w:val="00F62551"/>
    <w:rsid w:val="00F627D1"/>
    <w:rsid w:val="00F635A5"/>
    <w:rsid w:val="00F65D0A"/>
    <w:rsid w:val="00F6698D"/>
    <w:rsid w:val="00F6780D"/>
    <w:rsid w:val="00F7042E"/>
    <w:rsid w:val="00F71FF9"/>
    <w:rsid w:val="00F7216E"/>
    <w:rsid w:val="00F741A0"/>
    <w:rsid w:val="00F8269A"/>
    <w:rsid w:val="00F866E3"/>
    <w:rsid w:val="00F879AC"/>
    <w:rsid w:val="00F87E46"/>
    <w:rsid w:val="00F903F2"/>
    <w:rsid w:val="00F9170F"/>
    <w:rsid w:val="00F91A26"/>
    <w:rsid w:val="00F9207E"/>
    <w:rsid w:val="00F94247"/>
    <w:rsid w:val="00F94A3D"/>
    <w:rsid w:val="00F94C8A"/>
    <w:rsid w:val="00F95CB3"/>
    <w:rsid w:val="00F9794C"/>
    <w:rsid w:val="00F97A22"/>
    <w:rsid w:val="00F97C01"/>
    <w:rsid w:val="00F97CB5"/>
    <w:rsid w:val="00FA0609"/>
    <w:rsid w:val="00FA10D4"/>
    <w:rsid w:val="00FA1BF4"/>
    <w:rsid w:val="00FA25B6"/>
    <w:rsid w:val="00FA25E1"/>
    <w:rsid w:val="00FA52A1"/>
    <w:rsid w:val="00FA5B5C"/>
    <w:rsid w:val="00FA5EDC"/>
    <w:rsid w:val="00FB0410"/>
    <w:rsid w:val="00FB0F14"/>
    <w:rsid w:val="00FB16F6"/>
    <w:rsid w:val="00FB52B0"/>
    <w:rsid w:val="00FB5FAF"/>
    <w:rsid w:val="00FC4E79"/>
    <w:rsid w:val="00FC5287"/>
    <w:rsid w:val="00FC66D3"/>
    <w:rsid w:val="00FD1FB9"/>
    <w:rsid w:val="00FD2649"/>
    <w:rsid w:val="00FD5497"/>
    <w:rsid w:val="00FD5679"/>
    <w:rsid w:val="00FD5A28"/>
    <w:rsid w:val="00FD7140"/>
    <w:rsid w:val="00FD7B79"/>
    <w:rsid w:val="00FE0067"/>
    <w:rsid w:val="00FE0A33"/>
    <w:rsid w:val="00FE1145"/>
    <w:rsid w:val="00FE1601"/>
    <w:rsid w:val="00FE37C8"/>
    <w:rsid w:val="00FE3863"/>
    <w:rsid w:val="00FE51E3"/>
    <w:rsid w:val="00FE614D"/>
    <w:rsid w:val="00FE62DB"/>
    <w:rsid w:val="00FE76DD"/>
    <w:rsid w:val="00FF1E25"/>
    <w:rsid w:val="00FF26FB"/>
    <w:rsid w:val="00FF3BD3"/>
    <w:rsid w:val="00FF71F0"/>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6FAA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qFormat="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qFormat="1"/>
    <w:lsdException w:name="List Number" w:uiPriority="99"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2"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62245"/>
    <w:pPr>
      <w:spacing w:before="60" w:after="120"/>
    </w:pPr>
    <w:rPr>
      <w:rFonts w:eastAsia="Calibri"/>
      <w:sz w:val="24"/>
      <w:szCs w:val="24"/>
    </w:rPr>
  </w:style>
  <w:style w:type="paragraph" w:styleId="Heading1">
    <w:name w:val="heading 1"/>
    <w:basedOn w:val="Normal"/>
    <w:next w:val="BodyText"/>
    <w:link w:val="Heading1Char"/>
    <w:qFormat/>
    <w:rsid w:val="00062245"/>
    <w:pPr>
      <w:keepNext/>
      <w:keepLines/>
      <w:numPr>
        <w:numId w:val="21"/>
      </w:numPr>
      <w:spacing w:before="240" w:after="240"/>
      <w:outlineLvl w:val="0"/>
    </w:pPr>
    <w:rPr>
      <w:rFonts w:eastAsia="Times New Roman"/>
      <w:b/>
      <w:bCs/>
      <w:sz w:val="36"/>
      <w:szCs w:val="36"/>
    </w:rPr>
  </w:style>
  <w:style w:type="paragraph" w:styleId="Heading2">
    <w:name w:val="heading 2"/>
    <w:basedOn w:val="Normal"/>
    <w:next w:val="BodyText"/>
    <w:link w:val="Heading2Char"/>
    <w:qFormat/>
    <w:rsid w:val="00062245"/>
    <w:pPr>
      <w:keepNext/>
      <w:keepLines/>
      <w:numPr>
        <w:ilvl w:val="1"/>
        <w:numId w:val="21"/>
      </w:numPr>
      <w:spacing w:before="240" w:after="240"/>
      <w:outlineLvl w:val="1"/>
    </w:pPr>
    <w:rPr>
      <w:rFonts w:eastAsia="Times New Roman"/>
      <w:b/>
      <w:bCs/>
      <w:sz w:val="32"/>
      <w:szCs w:val="26"/>
    </w:rPr>
  </w:style>
  <w:style w:type="paragraph" w:styleId="Heading3">
    <w:name w:val="heading 3"/>
    <w:basedOn w:val="Normal"/>
    <w:next w:val="BodyText"/>
    <w:link w:val="Heading3Char"/>
    <w:qFormat/>
    <w:rsid w:val="00062245"/>
    <w:pPr>
      <w:keepNext/>
      <w:keepLines/>
      <w:numPr>
        <w:ilvl w:val="2"/>
        <w:numId w:val="21"/>
      </w:numPr>
      <w:tabs>
        <w:tab w:val="left" w:pos="1080"/>
      </w:tabs>
      <w:outlineLvl w:val="2"/>
    </w:pPr>
    <w:rPr>
      <w:rFonts w:eastAsia="Times New Roman"/>
      <w:b/>
      <w:bCs/>
      <w:sz w:val="28"/>
    </w:rPr>
  </w:style>
  <w:style w:type="paragraph" w:styleId="Heading4">
    <w:name w:val="heading 4"/>
    <w:aliases w:val="Table Title"/>
    <w:basedOn w:val="Normal"/>
    <w:next w:val="BodyText"/>
    <w:link w:val="Heading4Char"/>
    <w:qFormat/>
    <w:rsid w:val="00062245"/>
    <w:pPr>
      <w:keepNext/>
      <w:keepLines/>
      <w:numPr>
        <w:ilvl w:val="3"/>
        <w:numId w:val="21"/>
      </w:numPr>
      <w:outlineLvl w:val="3"/>
    </w:pPr>
    <w:rPr>
      <w:rFonts w:eastAsia="Times New Roman"/>
      <w:b/>
      <w:bCs/>
      <w:iCs/>
    </w:rPr>
  </w:style>
  <w:style w:type="paragraph" w:styleId="Heading5">
    <w:name w:val="heading 5"/>
    <w:basedOn w:val="Heading4"/>
    <w:next w:val="Normal"/>
    <w:link w:val="Heading5Char"/>
    <w:qFormat/>
    <w:rsid w:val="00062245"/>
    <w:pPr>
      <w:numPr>
        <w:ilvl w:val="4"/>
      </w:numPr>
      <w:outlineLvl w:val="4"/>
    </w:pPr>
  </w:style>
  <w:style w:type="paragraph" w:styleId="Heading6">
    <w:name w:val="heading 6"/>
    <w:basedOn w:val="Heading4"/>
    <w:next w:val="Normal"/>
    <w:link w:val="Heading6Char"/>
    <w:qFormat/>
    <w:rsid w:val="00062245"/>
    <w:pPr>
      <w:numPr>
        <w:ilvl w:val="5"/>
      </w:numPr>
      <w:outlineLvl w:val="5"/>
    </w:pPr>
  </w:style>
  <w:style w:type="paragraph" w:styleId="Heading7">
    <w:name w:val="heading 7"/>
    <w:basedOn w:val="Heading6"/>
    <w:next w:val="Normal"/>
    <w:link w:val="Heading7Char"/>
    <w:qFormat/>
    <w:rsid w:val="00062245"/>
    <w:pPr>
      <w:numPr>
        <w:ilvl w:val="6"/>
      </w:numPr>
      <w:outlineLvl w:val="6"/>
    </w:pPr>
  </w:style>
  <w:style w:type="paragraph" w:styleId="Heading8">
    <w:name w:val="heading 8"/>
    <w:basedOn w:val="Heading7"/>
    <w:next w:val="Normal"/>
    <w:link w:val="Heading8Char"/>
    <w:qFormat/>
    <w:rsid w:val="00062245"/>
    <w:pPr>
      <w:numPr>
        <w:ilvl w:val="7"/>
      </w:numPr>
      <w:outlineLvl w:val="7"/>
    </w:pPr>
  </w:style>
  <w:style w:type="paragraph" w:styleId="Heading9">
    <w:name w:val="heading 9"/>
    <w:basedOn w:val="Heading8"/>
    <w:next w:val="Normal"/>
    <w:link w:val="Heading9Char"/>
    <w:qFormat/>
    <w:rsid w:val="00062245"/>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F601FD"/>
    <w:rPr>
      <w:color w:val="606420"/>
      <w:u w:val="single"/>
    </w:rPr>
  </w:style>
  <w:style w:type="paragraph" w:styleId="Header">
    <w:name w:val="header"/>
    <w:basedOn w:val="Normal"/>
    <w:link w:val="HeaderChar"/>
    <w:uiPriority w:val="99"/>
    <w:rsid w:val="00062245"/>
    <w:pPr>
      <w:tabs>
        <w:tab w:val="center" w:pos="4680"/>
        <w:tab w:val="right" w:pos="9360"/>
      </w:tabs>
      <w:spacing w:before="0" w:after="0"/>
    </w:pPr>
  </w:style>
  <w:style w:type="character" w:styleId="Hyperlink">
    <w:name w:val="Hyperlink"/>
    <w:uiPriority w:val="99"/>
    <w:unhideWhenUsed/>
    <w:rsid w:val="00062245"/>
    <w:rPr>
      <w:color w:val="0000CC"/>
      <w:u w:val="single"/>
    </w:rPr>
  </w:style>
  <w:style w:type="character" w:styleId="LineNumber">
    <w:name w:val="line number"/>
    <w:basedOn w:val="DefaultParagraphFont"/>
    <w:semiHidden/>
    <w:rsid w:val="00F601FD"/>
  </w:style>
  <w:style w:type="paragraph" w:styleId="Subtitle">
    <w:name w:val="Subtitle"/>
    <w:aliases w:val="Table Content"/>
    <w:basedOn w:val="Normal"/>
    <w:next w:val="Normal"/>
    <w:link w:val="SubtitleChar"/>
    <w:uiPriority w:val="11"/>
    <w:qFormat/>
    <w:rsid w:val="00062245"/>
    <w:pPr>
      <w:numPr>
        <w:ilvl w:val="1"/>
      </w:numPr>
      <w:spacing w:before="120" w:after="240"/>
      <w:jc w:val="center"/>
    </w:pPr>
    <w:rPr>
      <w:rFonts w:eastAsia="Times New Roman"/>
      <w:b/>
      <w:iCs/>
      <w:spacing w:val="15"/>
      <w:sz w:val="32"/>
    </w:rPr>
  </w:style>
  <w:style w:type="paragraph" w:styleId="Title">
    <w:name w:val="Title"/>
    <w:basedOn w:val="Normal"/>
    <w:next w:val="Normal"/>
    <w:link w:val="TitleChar"/>
    <w:uiPriority w:val="10"/>
    <w:qFormat/>
    <w:rsid w:val="00062245"/>
    <w:pPr>
      <w:spacing w:before="360" w:after="360"/>
      <w:jc w:val="center"/>
    </w:pPr>
    <w:rPr>
      <w:rFonts w:eastAsia="Times New Roman"/>
      <w:b/>
      <w:spacing w:val="5"/>
      <w:kern w:val="28"/>
      <w:sz w:val="36"/>
      <w:szCs w:val="52"/>
    </w:rPr>
  </w:style>
  <w:style w:type="paragraph" w:customStyle="1" w:styleId="Title2">
    <w:name w:val="Title 2"/>
    <w:qFormat/>
    <w:rsid w:val="00B27598"/>
    <w:pPr>
      <w:spacing w:before="720"/>
      <w:jc w:val="center"/>
    </w:pPr>
    <w:rPr>
      <w:rFonts w:ascii="Arial" w:hAnsi="Arial" w:cs="Arial"/>
      <w:bCs/>
      <w:sz w:val="28"/>
      <w:szCs w:val="28"/>
    </w:rPr>
  </w:style>
  <w:style w:type="paragraph" w:customStyle="1" w:styleId="TableHeading">
    <w:name w:val="Table Heading"/>
    <w:link w:val="TableHeadingChar"/>
    <w:qFormat/>
    <w:rsid w:val="00062245"/>
    <w:pPr>
      <w:spacing w:before="20" w:after="20"/>
    </w:pPr>
    <w:rPr>
      <w:rFonts w:eastAsia="Calibri"/>
      <w:b/>
      <w:color w:val="FFFFFF"/>
      <w:sz w:val="24"/>
      <w:szCs w:val="24"/>
    </w:rPr>
  </w:style>
  <w:style w:type="paragraph" w:customStyle="1" w:styleId="TableText">
    <w:name w:val="Table Text"/>
    <w:basedOn w:val="Normal"/>
    <w:link w:val="TableTextChar"/>
    <w:uiPriority w:val="8"/>
    <w:qFormat/>
    <w:rsid w:val="00062245"/>
    <w:pPr>
      <w:spacing w:before="20" w:after="20"/>
    </w:pPr>
    <w:rPr>
      <w:sz w:val="22"/>
      <w:szCs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qFormat/>
    <w:rsid w:val="00DC13CA"/>
    <w:pPr>
      <w:numPr>
        <w:numId w:val="5"/>
      </w:numPr>
      <w:spacing w:before="60" w:after="60"/>
    </w:pPr>
    <w:rPr>
      <w:sz w:val="24"/>
    </w:rPr>
  </w:style>
  <w:style w:type="paragraph" w:styleId="TOC1">
    <w:name w:val="toc 1"/>
    <w:basedOn w:val="Normal"/>
    <w:next w:val="Normal"/>
    <w:uiPriority w:val="39"/>
    <w:rsid w:val="00184CC5"/>
    <w:pPr>
      <w:tabs>
        <w:tab w:val="left" w:pos="360"/>
        <w:tab w:val="right" w:leader="dot" w:pos="9360"/>
      </w:tabs>
      <w:spacing w:after="60"/>
      <w:ind w:left="360" w:right="720" w:hanging="360"/>
    </w:pPr>
    <w:rPr>
      <w:noProof/>
    </w:rPr>
  </w:style>
  <w:style w:type="paragraph" w:styleId="TOC2">
    <w:name w:val="toc 2"/>
    <w:basedOn w:val="Normal"/>
    <w:next w:val="Normal"/>
    <w:uiPriority w:val="39"/>
    <w:rsid w:val="00184CC5"/>
    <w:pPr>
      <w:tabs>
        <w:tab w:val="left" w:pos="864"/>
        <w:tab w:val="right" w:leader="dot" w:pos="9360"/>
      </w:tabs>
      <w:spacing w:after="60"/>
      <w:ind w:left="1224" w:right="720" w:hanging="864"/>
    </w:pPr>
    <w:rPr>
      <w:noProof/>
    </w:rPr>
  </w:style>
  <w:style w:type="paragraph" w:styleId="TOC3">
    <w:name w:val="toc 3"/>
    <w:basedOn w:val="Normal"/>
    <w:next w:val="Normal"/>
    <w:uiPriority w:val="39"/>
    <w:rsid w:val="00A65AEB"/>
    <w:pPr>
      <w:tabs>
        <w:tab w:val="left" w:pos="1584"/>
        <w:tab w:val="right" w:leader="dot" w:pos="9360"/>
      </w:tabs>
      <w:spacing w:after="60"/>
      <w:ind w:left="1584" w:right="720" w:hanging="720"/>
    </w:pPr>
    <w:rPr>
      <w:noProof/>
    </w:rPr>
  </w:style>
  <w:style w:type="paragraph" w:customStyle="1" w:styleId="BodyTextBullet2">
    <w:name w:val="Body Text Bullet 2"/>
    <w:qFormat/>
    <w:rsid w:val="00A149C0"/>
    <w:pPr>
      <w:spacing w:before="60" w:after="60"/>
    </w:pPr>
    <w:rPr>
      <w:sz w:val="22"/>
    </w:rPr>
  </w:style>
  <w:style w:type="paragraph" w:customStyle="1" w:styleId="BodyTextNumbered1">
    <w:name w:val="Body Text Numbered 1"/>
    <w:qFormat/>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aliases w:val="F"/>
    <w:basedOn w:val="Normal"/>
    <w:link w:val="FooterChar"/>
    <w:uiPriority w:val="99"/>
    <w:rsid w:val="00062245"/>
    <w:pPr>
      <w:tabs>
        <w:tab w:val="center" w:pos="4680"/>
        <w:tab w:val="right" w:pos="9360"/>
      </w:tabs>
      <w:spacing w:before="0" w:after="0"/>
    </w:pPr>
    <w:rPr>
      <w:sz w:val="20"/>
    </w:rPr>
  </w:style>
  <w:style w:type="character" w:styleId="PageNumber">
    <w:name w:val="page number"/>
    <w:basedOn w:val="DefaultParagraphFont"/>
    <w:rsid w:val="00B27598"/>
  </w:style>
  <w:style w:type="character" w:customStyle="1" w:styleId="TextItalics">
    <w:name w:val="Text Italics"/>
    <w:rsid w:val="00FA5B5C"/>
    <w:rPr>
      <w:i/>
    </w:rPr>
  </w:style>
  <w:style w:type="table" w:styleId="TableGrid">
    <w:name w:val="Table Grid"/>
    <w:basedOn w:val="TableNormal"/>
    <w:uiPriority w:val="39"/>
    <w:rsid w:val="00062245"/>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A65AEB"/>
    <w:pPr>
      <w:tabs>
        <w:tab w:val="left" w:pos="2448"/>
        <w:tab w:val="right" w:leader="dot" w:pos="9360"/>
      </w:tabs>
      <w:ind w:left="2448" w:right="720" w:hanging="864"/>
    </w:pPr>
  </w:style>
  <w:style w:type="paragraph" w:customStyle="1" w:styleId="CoverTitleInstructions">
    <w:name w:val="Cover Title Instructions"/>
    <w:basedOn w:val="InstructionalText1"/>
    <w:link w:val="CoverTitleInstructionsChar"/>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line="240" w:lineRule="atLeast"/>
    </w:pPr>
    <w:rPr>
      <w:i/>
      <w:iCs/>
      <w:color w:val="0000FF"/>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after="60"/>
      <w:ind w:left="1260" w:hanging="900"/>
    </w:pPr>
    <w:rPr>
      <w:i/>
      <w:iCs/>
      <w:color w:val="0000FF"/>
      <w:szCs w:val="22"/>
    </w:rPr>
  </w:style>
  <w:style w:type="paragraph" w:customStyle="1" w:styleId="InstructionalBullet1">
    <w:name w:val="Instructional Bullet 1"/>
    <w:rsid w:val="00BB52EE"/>
    <w:pPr>
      <w:numPr>
        <w:numId w:val="7"/>
      </w:numPr>
      <w:spacing w:before="60" w:after="60"/>
    </w:pPr>
    <w:rPr>
      <w:i/>
      <w:color w:val="0000FF"/>
      <w:sz w:val="24"/>
      <w:szCs w:val="24"/>
    </w:rPr>
  </w:style>
  <w:style w:type="paragraph" w:customStyle="1" w:styleId="InstructionalBullet2">
    <w:name w:val="Instructional Bullet 2"/>
    <w:basedOn w:val="InstructionalBullet1"/>
    <w:rsid w:val="000F3438"/>
    <w:pPr>
      <w:tabs>
        <w:tab w:val="num" w:pos="1260"/>
      </w:tabs>
      <w:ind w:left="126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after="60"/>
      <w:ind w:left="1260"/>
    </w:pPr>
    <w:rPr>
      <w:iCs/>
      <w:szCs w:val="22"/>
    </w:rPr>
  </w:style>
  <w:style w:type="character" w:customStyle="1" w:styleId="BodyBullet2Char">
    <w:name w:val="Body Bullet 2 Char"/>
    <w:link w:val="BodyBullet2"/>
    <w:rsid w:val="005D18C5"/>
    <w:rPr>
      <w:rFonts w:eastAsia="Calibri"/>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next w:val="TableText"/>
    <w:rsid w:val="00BB3E83"/>
    <w:rPr>
      <w:i/>
      <w:color w:val="0000FF"/>
      <w:sz w:val="22"/>
      <w:szCs w:val="24"/>
    </w:rPr>
  </w:style>
  <w:style w:type="paragraph" w:customStyle="1" w:styleId="Appendix1">
    <w:name w:val="Appendix 1"/>
    <w:next w:val="BodyText"/>
    <w:link w:val="Appendix1Char"/>
    <w:rsid w:val="003224BE"/>
    <w:pPr>
      <w:numPr>
        <w:numId w:val="9"/>
      </w:numPr>
      <w:ind w:hanging="720"/>
    </w:pPr>
    <w:rPr>
      <w:rFonts w:ascii="Arial" w:hAnsi="Arial"/>
      <w:b/>
      <w:sz w:val="32"/>
      <w:szCs w:val="24"/>
    </w:rPr>
  </w:style>
  <w:style w:type="paragraph" w:customStyle="1" w:styleId="Appendix2">
    <w:name w:val="Appendix 2"/>
    <w:next w:val="Normal"/>
    <w:uiPriority w:val="38"/>
    <w:qFormat/>
    <w:rsid w:val="00062245"/>
    <w:pPr>
      <w:keepNext/>
      <w:numPr>
        <w:ilvl w:val="1"/>
        <w:numId w:val="24"/>
      </w:numPr>
      <w:spacing w:before="240" w:after="240"/>
    </w:pPr>
    <w:rPr>
      <w:b/>
      <w:bCs/>
      <w:sz w:val="32"/>
      <w:szCs w:val="26"/>
    </w:rPr>
  </w:style>
  <w:style w:type="paragraph" w:customStyle="1" w:styleId="In-lineInstruction">
    <w:name w:val="In-line Instruction"/>
    <w:basedOn w:val="Normal"/>
    <w:link w:val="In-lineInstructionChar"/>
    <w:rsid w:val="005D18C5"/>
    <w:pPr>
      <w:spacing w:before="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link w:val="CaptionChar"/>
    <w:uiPriority w:val="35"/>
    <w:unhideWhenUsed/>
    <w:qFormat/>
    <w:rsid w:val="00062245"/>
    <w:pPr>
      <w:keepNext/>
      <w:spacing w:before="120"/>
    </w:pPr>
    <w:rPr>
      <w:b/>
      <w:bCs/>
      <w:sz w:val="22"/>
      <w:szCs w:val="18"/>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after="60"/>
    </w:pPr>
    <w:rPr>
      <w:iCs/>
      <w:color w:val="0000FF"/>
      <w:sz w:val="20"/>
      <w:szCs w:val="22"/>
      <w:u w:val="single"/>
    </w:rPr>
  </w:style>
  <w:style w:type="paragraph" w:customStyle="1" w:styleId="Appendix11">
    <w:name w:val="Appendix 1.1"/>
    <w:basedOn w:val="Heading2"/>
    <w:next w:val="BodyText"/>
    <w:link w:val="Appendix11Char"/>
    <w:rsid w:val="00165AB8"/>
    <w:pPr>
      <w:numPr>
        <w:numId w:val="11"/>
      </w:numPr>
      <w:tabs>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sz w:val="16"/>
      <w:szCs w:val="16"/>
    </w:rPr>
  </w:style>
  <w:style w:type="character" w:customStyle="1" w:styleId="TableTextChar">
    <w:name w:val="Table Text Char"/>
    <w:link w:val="TableText"/>
    <w:uiPriority w:val="8"/>
    <w:rsid w:val="00062245"/>
    <w:rPr>
      <w:rFonts w:eastAsia="Calibri"/>
      <w:sz w:val="22"/>
      <w:szCs w:val="22"/>
    </w:rPr>
  </w:style>
  <w:style w:type="paragraph" w:styleId="TOC5">
    <w:name w:val="toc 5"/>
    <w:basedOn w:val="Normal"/>
    <w:next w:val="Normal"/>
    <w:autoRedefine/>
    <w:uiPriority w:val="39"/>
    <w:rsid w:val="00A65AEB"/>
    <w:pPr>
      <w:tabs>
        <w:tab w:val="left" w:pos="3528"/>
        <w:tab w:val="right" w:leader="dot" w:pos="9360"/>
      </w:tabs>
      <w:ind w:left="3528" w:right="720" w:hanging="1080"/>
    </w:pPr>
  </w:style>
  <w:style w:type="paragraph" w:styleId="TOC6">
    <w:name w:val="toc 6"/>
    <w:basedOn w:val="Normal"/>
    <w:next w:val="Normal"/>
    <w:autoRedefine/>
    <w:uiPriority w:val="39"/>
    <w:rsid w:val="00AA7363"/>
    <w:pPr>
      <w:ind w:left="1100"/>
    </w:pPr>
  </w:style>
  <w:style w:type="paragraph" w:styleId="TOC7">
    <w:name w:val="toc 7"/>
    <w:aliases w:val="_Attachment"/>
    <w:basedOn w:val="Normal"/>
    <w:next w:val="Normal"/>
    <w:uiPriority w:val="39"/>
    <w:rsid w:val="00062245"/>
    <w:pPr>
      <w:tabs>
        <w:tab w:val="left" w:pos="1620"/>
        <w:tab w:val="right" w:leader="dot" w:pos="9360"/>
      </w:tabs>
      <w:spacing w:after="60"/>
      <w:ind w:left="1620" w:hanging="1620"/>
    </w:pPr>
    <w:rPr>
      <w:noProof/>
    </w:rPr>
  </w:style>
  <w:style w:type="paragraph" w:styleId="TOC8">
    <w:name w:val="toc 8"/>
    <w:aliases w:val="_Appendix"/>
    <w:basedOn w:val="Normal"/>
    <w:next w:val="Normal"/>
    <w:uiPriority w:val="39"/>
    <w:rsid w:val="00062245"/>
    <w:pPr>
      <w:tabs>
        <w:tab w:val="left" w:pos="1620"/>
        <w:tab w:val="right" w:leader="dot" w:pos="9360"/>
      </w:tabs>
      <w:spacing w:after="60"/>
      <w:ind w:left="1620" w:hanging="1620"/>
    </w:pPr>
    <w:rPr>
      <w:noProof/>
    </w:rPr>
  </w:style>
  <w:style w:type="paragraph" w:styleId="TOC9">
    <w:name w:val="toc 9"/>
    <w:aliases w:val="_Appendix_2"/>
    <w:basedOn w:val="Normal"/>
    <w:next w:val="Normal"/>
    <w:uiPriority w:val="39"/>
    <w:unhideWhenUsed/>
    <w:rsid w:val="00062245"/>
    <w:pPr>
      <w:tabs>
        <w:tab w:val="left" w:pos="1980"/>
        <w:tab w:val="right" w:leader="dot" w:pos="9360"/>
      </w:tabs>
      <w:spacing w:after="60"/>
      <w:ind w:left="1980" w:hanging="1620"/>
    </w:pPr>
    <w:rPr>
      <w:noProof/>
    </w:rPr>
  </w:style>
  <w:style w:type="paragraph" w:styleId="BodyText">
    <w:name w:val="Body Text"/>
    <w:basedOn w:val="Normal"/>
    <w:link w:val="BodyTextChar"/>
    <w:uiPriority w:val="2"/>
    <w:rsid w:val="00062245"/>
  </w:style>
  <w:style w:type="character" w:customStyle="1" w:styleId="BodyTextChar">
    <w:name w:val="Body Text Char"/>
    <w:link w:val="BodyText"/>
    <w:uiPriority w:val="2"/>
    <w:rsid w:val="00062245"/>
    <w:rPr>
      <w:rFonts w:eastAsia="Calibri"/>
      <w:sz w:val="24"/>
      <w:szCs w:val="24"/>
    </w:rPr>
  </w:style>
  <w:style w:type="character" w:customStyle="1" w:styleId="FooterChar">
    <w:name w:val="Footer Char"/>
    <w:aliases w:val="F Char"/>
    <w:link w:val="Footer"/>
    <w:uiPriority w:val="99"/>
    <w:rsid w:val="00062245"/>
    <w:rPr>
      <w:rFonts w:eastAsia="Calibri"/>
      <w:szCs w:val="24"/>
    </w:rPr>
  </w:style>
  <w:style w:type="paragraph" w:styleId="BlockText">
    <w:name w:val="Block Text"/>
    <w:basedOn w:val="Normal"/>
    <w:rsid w:val="006E5523"/>
    <w:pPr>
      <w:ind w:left="1440" w:right="1440"/>
    </w:pPr>
  </w:style>
  <w:style w:type="paragraph" w:styleId="BalloonText">
    <w:name w:val="Balloon Text"/>
    <w:basedOn w:val="Normal"/>
    <w:link w:val="BalloonTextChar"/>
    <w:uiPriority w:val="99"/>
    <w:unhideWhenUsed/>
    <w:rsid w:val="00062245"/>
    <w:pPr>
      <w:spacing w:before="0" w:after="0"/>
    </w:pPr>
    <w:rPr>
      <w:rFonts w:ascii="Tahoma" w:hAnsi="Tahoma" w:cs="Tahoma"/>
      <w:sz w:val="16"/>
      <w:szCs w:val="16"/>
    </w:rPr>
  </w:style>
  <w:style w:type="character" w:customStyle="1" w:styleId="BalloonTextChar">
    <w:name w:val="Balloon Text Char"/>
    <w:link w:val="BalloonText"/>
    <w:uiPriority w:val="99"/>
    <w:rsid w:val="00062245"/>
    <w:rPr>
      <w:rFonts w:ascii="Tahoma" w:eastAsia="Calibri"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i/>
      <w:color w:val="0000FF"/>
      <w:sz w:val="24"/>
      <w:szCs w:val="22"/>
    </w:rPr>
  </w:style>
  <w:style w:type="numbering" w:customStyle="1" w:styleId="Headings">
    <w:name w:val="Headings"/>
    <w:uiPriority w:val="99"/>
    <w:rsid w:val="00C84F82"/>
    <w:pPr>
      <w:numPr>
        <w:numId w:val="12"/>
      </w:numPr>
    </w:pPr>
  </w:style>
  <w:style w:type="paragraph" w:customStyle="1" w:styleId="InstructionalBullets">
    <w:name w:val="Instructional Bullets"/>
    <w:basedOn w:val="Normal"/>
    <w:qFormat/>
    <w:rsid w:val="00E76A75"/>
    <w:pPr>
      <w:keepLines/>
      <w:numPr>
        <w:numId w:val="13"/>
      </w:numPr>
      <w:autoSpaceDE w:val="0"/>
      <w:autoSpaceDN w:val="0"/>
      <w:adjustRightInd w:val="0"/>
      <w:spacing w:line="240" w:lineRule="atLeast"/>
    </w:pPr>
    <w:rPr>
      <w:rFonts w:ascii="Garamond" w:hAnsi="Garamond"/>
      <w:i/>
      <w:iCs/>
      <w:color w:val="0000FF"/>
      <w:szCs w:val="20"/>
    </w:rPr>
  </w:style>
  <w:style w:type="character" w:styleId="CommentReference">
    <w:name w:val="annotation reference"/>
    <w:basedOn w:val="DefaultParagraphFont"/>
    <w:uiPriority w:val="99"/>
    <w:unhideWhenUsed/>
    <w:rsid w:val="00B27598"/>
    <w:rPr>
      <w:sz w:val="16"/>
      <w:szCs w:val="16"/>
    </w:rPr>
  </w:style>
  <w:style w:type="paragraph" w:styleId="CommentText">
    <w:name w:val="annotation text"/>
    <w:basedOn w:val="Normal"/>
    <w:link w:val="CommentTextChar"/>
    <w:uiPriority w:val="99"/>
    <w:unhideWhenUsed/>
    <w:rsid w:val="00B27598"/>
  </w:style>
  <w:style w:type="character" w:customStyle="1" w:styleId="CommentTextChar">
    <w:name w:val="Comment Text Char"/>
    <w:basedOn w:val="DefaultParagraphFont"/>
    <w:link w:val="CommentText"/>
    <w:uiPriority w:val="99"/>
    <w:rsid w:val="00B27598"/>
    <w:rPr>
      <w:rFonts w:eastAsiaTheme="minorHAnsi"/>
    </w:rPr>
  </w:style>
  <w:style w:type="paragraph" w:styleId="CommentSubject">
    <w:name w:val="annotation subject"/>
    <w:basedOn w:val="CommentText"/>
    <w:next w:val="CommentText"/>
    <w:link w:val="CommentSubjectChar"/>
    <w:rsid w:val="007B38E1"/>
    <w:rPr>
      <w:b/>
      <w:bCs/>
    </w:rPr>
  </w:style>
  <w:style w:type="character" w:customStyle="1" w:styleId="CommentSubjectChar">
    <w:name w:val="Comment Subject Char"/>
    <w:basedOn w:val="CommentTextChar"/>
    <w:link w:val="CommentSubject"/>
    <w:rsid w:val="007B38E1"/>
    <w:rPr>
      <w:rFonts w:eastAsiaTheme="minorHAnsi"/>
      <w:b/>
      <w:bCs/>
    </w:rPr>
  </w:style>
  <w:style w:type="paragraph" w:styleId="Revision">
    <w:name w:val="Revision"/>
    <w:hidden/>
    <w:uiPriority w:val="99"/>
    <w:semiHidden/>
    <w:rsid w:val="00244ADD"/>
    <w:rPr>
      <w:sz w:val="22"/>
      <w:szCs w:val="24"/>
    </w:rPr>
  </w:style>
  <w:style w:type="paragraph" w:styleId="ListParagraph">
    <w:name w:val="List Paragraph"/>
    <w:basedOn w:val="Normal"/>
    <w:uiPriority w:val="34"/>
    <w:qFormat/>
    <w:rsid w:val="001615A5"/>
    <w:pPr>
      <w:ind w:left="720"/>
      <w:contextualSpacing/>
    </w:pPr>
  </w:style>
  <w:style w:type="character" w:customStyle="1" w:styleId="CaptionChar">
    <w:name w:val="Caption Char"/>
    <w:link w:val="Caption"/>
    <w:uiPriority w:val="35"/>
    <w:locked/>
    <w:rsid w:val="0067659A"/>
    <w:rPr>
      <w:rFonts w:eastAsia="Calibri"/>
      <w:b/>
      <w:bCs/>
      <w:sz w:val="22"/>
      <w:szCs w:val="18"/>
    </w:rPr>
  </w:style>
  <w:style w:type="character" w:styleId="Strong">
    <w:name w:val="Strong"/>
    <w:uiPriority w:val="22"/>
    <w:qFormat/>
    <w:rsid w:val="00062245"/>
    <w:rPr>
      <w:b/>
      <w:bCs/>
    </w:rPr>
  </w:style>
  <w:style w:type="paragraph" w:styleId="NormalWeb">
    <w:name w:val="Normal (Web)"/>
    <w:basedOn w:val="Normal"/>
    <w:uiPriority w:val="99"/>
    <w:unhideWhenUsed/>
    <w:rsid w:val="003567BB"/>
    <w:pPr>
      <w:spacing w:before="100" w:beforeAutospacing="1" w:after="100" w:afterAutospacing="1"/>
    </w:pPr>
  </w:style>
  <w:style w:type="paragraph" w:customStyle="1" w:styleId="tableheading0">
    <w:name w:val="tableheading"/>
    <w:basedOn w:val="Normal"/>
    <w:rsid w:val="003567BB"/>
    <w:pPr>
      <w:spacing w:before="100" w:beforeAutospacing="1" w:after="100" w:afterAutospacing="1"/>
    </w:pPr>
  </w:style>
  <w:style w:type="character" w:customStyle="1" w:styleId="Heading1Char">
    <w:name w:val="Heading 1 Char"/>
    <w:link w:val="Heading1"/>
    <w:rsid w:val="00062245"/>
    <w:rPr>
      <w:b/>
      <w:bCs/>
      <w:sz w:val="36"/>
      <w:szCs w:val="36"/>
    </w:rPr>
  </w:style>
  <w:style w:type="character" w:customStyle="1" w:styleId="Heading2Char">
    <w:name w:val="Heading 2 Char"/>
    <w:link w:val="Heading2"/>
    <w:rsid w:val="00062245"/>
    <w:rPr>
      <w:b/>
      <w:bCs/>
      <w:sz w:val="32"/>
      <w:szCs w:val="26"/>
    </w:rPr>
  </w:style>
  <w:style w:type="character" w:customStyle="1" w:styleId="Heading3Char">
    <w:name w:val="Heading 3 Char"/>
    <w:link w:val="Heading3"/>
    <w:rsid w:val="00062245"/>
    <w:rPr>
      <w:b/>
      <w:bCs/>
      <w:sz w:val="28"/>
      <w:szCs w:val="24"/>
    </w:rPr>
  </w:style>
  <w:style w:type="paragraph" w:customStyle="1" w:styleId="msonormal0">
    <w:name w:val="msonormal"/>
    <w:basedOn w:val="Normal"/>
    <w:rsid w:val="00CC12FA"/>
    <w:pPr>
      <w:spacing w:before="100" w:beforeAutospacing="1" w:after="100" w:afterAutospacing="1"/>
    </w:pPr>
    <w:rPr>
      <w:rFonts w:eastAsiaTheme="minorEastAsia"/>
    </w:rPr>
  </w:style>
  <w:style w:type="character" w:customStyle="1" w:styleId="confluence-embedded-file-wrapper">
    <w:name w:val="confluence-embedded-file-wrapper"/>
    <w:basedOn w:val="DefaultParagraphFont"/>
    <w:rsid w:val="00CC12FA"/>
  </w:style>
  <w:style w:type="table" w:customStyle="1" w:styleId="GridTable4-Accent11">
    <w:name w:val="Grid Table 4 - Accent 11"/>
    <w:basedOn w:val="TableNormal"/>
    <w:uiPriority w:val="49"/>
    <w:rsid w:val="006F288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7Char">
    <w:name w:val="Heading 7 Char"/>
    <w:link w:val="Heading7"/>
    <w:locked/>
    <w:rsid w:val="00062245"/>
    <w:rPr>
      <w:b/>
      <w:bCs/>
      <w:iCs/>
      <w:sz w:val="24"/>
      <w:szCs w:val="24"/>
    </w:rPr>
  </w:style>
  <w:style w:type="paragraph" w:customStyle="1" w:styleId="HeaderLandscape">
    <w:name w:val="Header Landscape"/>
    <w:basedOn w:val="Header"/>
    <w:rsid w:val="00D710CE"/>
    <w:pPr>
      <w:pBdr>
        <w:bottom w:val="single" w:sz="6" w:space="1" w:color="auto"/>
      </w:pBdr>
      <w:tabs>
        <w:tab w:val="right" w:pos="14040"/>
      </w:tabs>
    </w:pPr>
    <w:rPr>
      <w:sz w:val="18"/>
    </w:rPr>
  </w:style>
  <w:style w:type="paragraph" w:customStyle="1" w:styleId="FooterLandscape">
    <w:name w:val="Footer Landscape"/>
    <w:basedOn w:val="Footer"/>
    <w:rsid w:val="00D710CE"/>
    <w:pPr>
      <w:tabs>
        <w:tab w:val="clear" w:pos="4680"/>
        <w:tab w:val="clear" w:pos="9360"/>
        <w:tab w:val="center" w:pos="7020"/>
        <w:tab w:val="right" w:pos="14040"/>
      </w:tabs>
    </w:pPr>
  </w:style>
  <w:style w:type="paragraph" w:customStyle="1" w:styleId="NumberList">
    <w:name w:val="Number List"/>
    <w:basedOn w:val="Normal"/>
    <w:rsid w:val="00D710CE"/>
    <w:pPr>
      <w:tabs>
        <w:tab w:val="left" w:pos="907"/>
      </w:tabs>
      <w:spacing w:line="259" w:lineRule="auto"/>
      <w:ind w:left="360" w:hanging="360"/>
    </w:pPr>
    <w:rPr>
      <w:rFonts w:ascii="Arial" w:eastAsiaTheme="minorHAnsi" w:hAnsi="Arial" w:cstheme="minorBidi"/>
      <w:sz w:val="22"/>
      <w:szCs w:val="22"/>
    </w:rPr>
  </w:style>
  <w:style w:type="paragraph" w:customStyle="1" w:styleId="NormalTableText">
    <w:name w:val="Normal Table Text"/>
    <w:basedOn w:val="Normal"/>
    <w:rsid w:val="00D710CE"/>
    <w:pPr>
      <w:spacing w:after="160" w:line="259" w:lineRule="auto"/>
    </w:pPr>
    <w:rPr>
      <w:rFonts w:asciiTheme="minorHAnsi" w:eastAsiaTheme="minorHAnsi" w:hAnsiTheme="minorHAnsi" w:cstheme="minorBidi"/>
      <w:sz w:val="22"/>
      <w:szCs w:val="22"/>
    </w:rPr>
  </w:style>
  <w:style w:type="paragraph" w:styleId="Date">
    <w:name w:val="Date"/>
    <w:basedOn w:val="Normal"/>
    <w:next w:val="Normal"/>
    <w:link w:val="DateChar"/>
    <w:rsid w:val="00D710CE"/>
    <w:pPr>
      <w:widowControl w:val="0"/>
      <w:spacing w:before="40" w:after="40" w:line="259" w:lineRule="auto"/>
    </w:pPr>
    <w:rPr>
      <w:rFonts w:asciiTheme="minorHAnsi" w:eastAsiaTheme="minorHAnsi" w:hAnsiTheme="minorHAnsi" w:cstheme="minorBidi"/>
      <w:snapToGrid w:val="0"/>
      <w:sz w:val="22"/>
      <w:szCs w:val="22"/>
    </w:rPr>
  </w:style>
  <w:style w:type="character" w:customStyle="1" w:styleId="DateChar">
    <w:name w:val="Date Char"/>
    <w:basedOn w:val="DefaultParagraphFont"/>
    <w:link w:val="Date"/>
    <w:rsid w:val="00D710CE"/>
    <w:rPr>
      <w:rFonts w:asciiTheme="minorHAnsi" w:eastAsiaTheme="minorHAnsi" w:hAnsiTheme="minorHAnsi" w:cstheme="minorBidi"/>
      <w:snapToGrid w:val="0"/>
      <w:sz w:val="22"/>
      <w:szCs w:val="22"/>
    </w:rPr>
  </w:style>
  <w:style w:type="paragraph" w:customStyle="1" w:styleId="Bulleted">
    <w:name w:val="Bulleted"/>
    <w:basedOn w:val="Normal"/>
    <w:rsid w:val="00D710CE"/>
    <w:pPr>
      <w:numPr>
        <w:numId w:val="14"/>
      </w:numPr>
      <w:spacing w:after="160" w:line="259" w:lineRule="auto"/>
    </w:pPr>
    <w:rPr>
      <w:rFonts w:asciiTheme="minorHAnsi" w:eastAsiaTheme="minorHAnsi" w:hAnsiTheme="minorHAnsi" w:cstheme="minorBidi"/>
      <w:sz w:val="22"/>
      <w:szCs w:val="22"/>
    </w:rPr>
  </w:style>
  <w:style w:type="character" w:customStyle="1" w:styleId="TitleChar">
    <w:name w:val="Title Char"/>
    <w:link w:val="Title"/>
    <w:uiPriority w:val="10"/>
    <w:locked/>
    <w:rsid w:val="00062245"/>
    <w:rPr>
      <w:b/>
      <w:spacing w:val="5"/>
      <w:kern w:val="28"/>
      <w:sz w:val="36"/>
      <w:szCs w:val="52"/>
    </w:rPr>
  </w:style>
  <w:style w:type="character" w:customStyle="1" w:styleId="CoverTitleInstructionsChar">
    <w:name w:val="Cover Title Instructions Char"/>
    <w:link w:val="CoverTitleInstructions"/>
    <w:rsid w:val="00D710CE"/>
    <w:rPr>
      <w:i/>
      <w:iCs/>
      <w:color w:val="0000FF"/>
      <w:sz w:val="24"/>
      <w:szCs w:val="28"/>
    </w:rPr>
  </w:style>
  <w:style w:type="paragraph" w:customStyle="1" w:styleId="Note1">
    <w:name w:val="Note 1"/>
    <w:basedOn w:val="BodyText"/>
    <w:rsid w:val="00D710CE"/>
    <w:pPr>
      <w:tabs>
        <w:tab w:val="num" w:pos="720"/>
        <w:tab w:val="num" w:pos="900"/>
      </w:tabs>
      <w:autoSpaceDE w:val="0"/>
      <w:autoSpaceDN w:val="0"/>
      <w:adjustRightInd w:val="0"/>
      <w:ind w:left="720" w:hanging="360"/>
    </w:pPr>
    <w:rPr>
      <w:rFonts w:ascii="Calibri" w:hAnsi="Calibri"/>
      <w:i/>
      <w:sz w:val="22"/>
      <w:szCs w:val="22"/>
    </w:rPr>
  </w:style>
  <w:style w:type="paragraph" w:customStyle="1" w:styleId="BodyBullet3">
    <w:name w:val="Body Bullet 3"/>
    <w:basedOn w:val="BodyText"/>
    <w:rsid w:val="00D710CE"/>
    <w:pPr>
      <w:tabs>
        <w:tab w:val="num" w:pos="1620"/>
      </w:tabs>
      <w:autoSpaceDE w:val="0"/>
      <w:autoSpaceDN w:val="0"/>
      <w:adjustRightInd w:val="0"/>
      <w:ind w:left="1440" w:hanging="180"/>
    </w:pPr>
    <w:rPr>
      <w:rFonts w:ascii="Calibri" w:hAnsi="Calibri"/>
      <w:sz w:val="22"/>
      <w:szCs w:val="22"/>
    </w:rPr>
  </w:style>
  <w:style w:type="paragraph" w:customStyle="1" w:styleId="BodyLettered2">
    <w:name w:val="Body Lettered 2"/>
    <w:basedOn w:val="Normal"/>
    <w:rsid w:val="00D710CE"/>
    <w:pPr>
      <w:keepNext/>
      <w:keepLines/>
      <w:numPr>
        <w:numId w:val="15"/>
      </w:numPr>
      <w:tabs>
        <w:tab w:val="clear" w:pos="1080"/>
        <w:tab w:val="num" w:pos="1620"/>
      </w:tabs>
      <w:spacing w:after="160" w:line="259" w:lineRule="auto"/>
      <w:ind w:left="1620"/>
    </w:pPr>
    <w:rPr>
      <w:rFonts w:asciiTheme="minorHAnsi" w:eastAsiaTheme="minorHAnsi" w:hAnsiTheme="minorHAnsi" w:cstheme="minorBidi"/>
      <w:sz w:val="22"/>
      <w:szCs w:val="22"/>
    </w:rPr>
  </w:style>
  <w:style w:type="paragraph" w:customStyle="1" w:styleId="TableSpacer">
    <w:name w:val="Table Spacer"/>
    <w:basedOn w:val="BodyText"/>
    <w:rsid w:val="00D710CE"/>
    <w:pPr>
      <w:keepNext/>
      <w:autoSpaceDE w:val="0"/>
      <w:autoSpaceDN w:val="0"/>
      <w:adjustRightInd w:val="0"/>
      <w:spacing w:after="0"/>
      <w:ind w:left="720"/>
    </w:pPr>
    <w:rPr>
      <w:rFonts w:ascii="Calibri" w:hAnsi="Calibri"/>
      <w:iCs/>
      <w:sz w:val="16"/>
    </w:rPr>
  </w:style>
  <w:style w:type="paragraph" w:styleId="BodyText2">
    <w:name w:val="Body Text 2"/>
    <w:basedOn w:val="Normal"/>
    <w:link w:val="BodyText2Char"/>
    <w:rsid w:val="00D710CE"/>
    <w:pPr>
      <w:spacing w:line="480" w:lineRule="auto"/>
    </w:pPr>
    <w:rPr>
      <w:rFonts w:asciiTheme="minorHAnsi" w:eastAsiaTheme="minorHAnsi" w:hAnsiTheme="minorHAnsi" w:cstheme="minorBidi"/>
      <w:sz w:val="22"/>
      <w:szCs w:val="22"/>
      <w:lang w:val="x-none" w:eastAsia="x-none"/>
    </w:rPr>
  </w:style>
  <w:style w:type="character" w:customStyle="1" w:styleId="BodyText2Char">
    <w:name w:val="Body Text 2 Char"/>
    <w:basedOn w:val="DefaultParagraphFont"/>
    <w:link w:val="BodyText2"/>
    <w:rsid w:val="00D710CE"/>
    <w:rPr>
      <w:rFonts w:asciiTheme="minorHAnsi" w:eastAsiaTheme="minorHAnsi" w:hAnsiTheme="minorHAnsi" w:cstheme="minorBidi"/>
      <w:sz w:val="22"/>
      <w:szCs w:val="22"/>
      <w:lang w:val="x-none" w:eastAsia="x-none"/>
    </w:rPr>
  </w:style>
  <w:style w:type="paragraph" w:styleId="ListBullet">
    <w:name w:val="List Bullet"/>
    <w:basedOn w:val="Normal"/>
    <w:uiPriority w:val="99"/>
    <w:qFormat/>
    <w:rsid w:val="00062245"/>
    <w:pPr>
      <w:numPr>
        <w:numId w:val="22"/>
      </w:numPr>
    </w:pPr>
  </w:style>
  <w:style w:type="paragraph" w:styleId="BodyText3">
    <w:name w:val="Body Text 3"/>
    <w:basedOn w:val="Normal"/>
    <w:link w:val="BodyText3Char"/>
    <w:rsid w:val="00D710CE"/>
    <w:pPr>
      <w:spacing w:line="259" w:lineRule="auto"/>
    </w:pPr>
    <w:rPr>
      <w:rFonts w:asciiTheme="minorHAnsi" w:eastAsiaTheme="minorHAnsi" w:hAnsiTheme="minorHAnsi" w:cstheme="minorBidi"/>
      <w:sz w:val="16"/>
      <w:szCs w:val="16"/>
    </w:rPr>
  </w:style>
  <w:style w:type="character" w:customStyle="1" w:styleId="BodyText3Char">
    <w:name w:val="Body Text 3 Char"/>
    <w:basedOn w:val="DefaultParagraphFont"/>
    <w:link w:val="BodyText3"/>
    <w:rsid w:val="00D710CE"/>
    <w:rPr>
      <w:rFonts w:asciiTheme="minorHAnsi" w:eastAsiaTheme="minorHAnsi" w:hAnsiTheme="minorHAnsi" w:cstheme="minorBidi"/>
      <w:sz w:val="16"/>
      <w:szCs w:val="16"/>
    </w:rPr>
  </w:style>
  <w:style w:type="paragraph" w:customStyle="1" w:styleId="Narrative1">
    <w:name w:val="Narrative 1"/>
    <w:basedOn w:val="Normal"/>
    <w:rsid w:val="00D710CE"/>
    <w:pPr>
      <w:tabs>
        <w:tab w:val="left" w:pos="720"/>
        <w:tab w:val="left" w:pos="1080"/>
        <w:tab w:val="left" w:pos="1440"/>
        <w:tab w:val="left" w:pos="2160"/>
      </w:tabs>
      <w:spacing w:line="259" w:lineRule="auto"/>
    </w:pPr>
    <w:rPr>
      <w:rFonts w:ascii="Arial" w:eastAsiaTheme="minorHAnsi" w:hAnsi="Arial" w:cstheme="minorBidi"/>
      <w:sz w:val="22"/>
      <w:szCs w:val="20"/>
    </w:rPr>
  </w:style>
  <w:style w:type="paragraph" w:styleId="MacroText">
    <w:name w:val="macro"/>
    <w:link w:val="MacroTextChar"/>
    <w:semiHidden/>
    <w:rsid w:val="00D710CE"/>
    <w:pPr>
      <w:tabs>
        <w:tab w:val="left" w:pos="480"/>
        <w:tab w:val="left" w:pos="960"/>
        <w:tab w:val="left" w:pos="1440"/>
        <w:tab w:val="left" w:pos="1920"/>
        <w:tab w:val="left" w:pos="2400"/>
        <w:tab w:val="left" w:pos="2880"/>
        <w:tab w:val="left" w:pos="3360"/>
        <w:tab w:val="left" w:pos="3840"/>
        <w:tab w:val="left" w:pos="4320"/>
      </w:tabs>
    </w:pPr>
    <w:rPr>
      <w:rFonts w:ascii="Courier New" w:hAnsi="Courier New"/>
      <w:kern w:val="28"/>
    </w:rPr>
  </w:style>
  <w:style w:type="character" w:customStyle="1" w:styleId="MacroTextChar">
    <w:name w:val="Macro Text Char"/>
    <w:basedOn w:val="DefaultParagraphFont"/>
    <w:link w:val="MacroText"/>
    <w:semiHidden/>
    <w:rsid w:val="00D710CE"/>
    <w:rPr>
      <w:rFonts w:ascii="Courier New" w:hAnsi="Courier New"/>
      <w:kern w:val="28"/>
    </w:rPr>
  </w:style>
  <w:style w:type="paragraph" w:styleId="BodyTextIndent">
    <w:name w:val="Body Text Indent"/>
    <w:basedOn w:val="Normal"/>
    <w:link w:val="BodyTextIndentChar"/>
    <w:rsid w:val="00D710CE"/>
    <w:pPr>
      <w:spacing w:line="259" w:lineRule="auto"/>
      <w:ind w:left="360"/>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rsid w:val="00D710CE"/>
    <w:rPr>
      <w:rFonts w:asciiTheme="minorHAnsi" w:eastAsiaTheme="minorHAnsi" w:hAnsiTheme="minorHAnsi" w:cstheme="minorBidi"/>
      <w:sz w:val="22"/>
      <w:szCs w:val="22"/>
    </w:rPr>
  </w:style>
  <w:style w:type="paragraph" w:styleId="BodyTextIndent2">
    <w:name w:val="Body Text Indent 2"/>
    <w:basedOn w:val="Normal"/>
    <w:link w:val="BodyTextIndent2Char"/>
    <w:rsid w:val="00D710CE"/>
    <w:pPr>
      <w:spacing w:line="480" w:lineRule="auto"/>
      <w:ind w:left="360"/>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rsid w:val="00D710CE"/>
    <w:rPr>
      <w:rFonts w:asciiTheme="minorHAnsi" w:eastAsiaTheme="minorHAnsi" w:hAnsiTheme="minorHAnsi" w:cstheme="minorBidi"/>
      <w:sz w:val="22"/>
      <w:szCs w:val="22"/>
    </w:rPr>
  </w:style>
  <w:style w:type="paragraph" w:styleId="BodyTextIndent3">
    <w:name w:val="Body Text Indent 3"/>
    <w:basedOn w:val="Normal"/>
    <w:link w:val="BodyTextIndent3Char"/>
    <w:rsid w:val="00D710CE"/>
    <w:pPr>
      <w:spacing w:line="259" w:lineRule="auto"/>
      <w:ind w:left="360"/>
    </w:pPr>
    <w:rPr>
      <w:rFonts w:asciiTheme="minorHAnsi" w:eastAsiaTheme="minorHAnsi" w:hAnsiTheme="minorHAnsi" w:cstheme="minorBidi"/>
      <w:sz w:val="16"/>
      <w:szCs w:val="16"/>
    </w:rPr>
  </w:style>
  <w:style w:type="character" w:customStyle="1" w:styleId="BodyTextIndent3Char">
    <w:name w:val="Body Text Indent 3 Char"/>
    <w:basedOn w:val="DefaultParagraphFont"/>
    <w:link w:val="BodyTextIndent3"/>
    <w:rsid w:val="00D710CE"/>
    <w:rPr>
      <w:rFonts w:asciiTheme="minorHAnsi" w:eastAsiaTheme="minorHAnsi" w:hAnsiTheme="minorHAnsi" w:cstheme="minorBidi"/>
      <w:sz w:val="16"/>
      <w:szCs w:val="16"/>
    </w:rPr>
  </w:style>
  <w:style w:type="paragraph" w:customStyle="1" w:styleId="paragraph">
    <w:name w:val="paragraph"/>
    <w:basedOn w:val="Normal"/>
    <w:rsid w:val="00D710CE"/>
    <w:pPr>
      <w:spacing w:before="240" w:after="160" w:line="259" w:lineRule="auto"/>
      <w:ind w:left="360"/>
    </w:pPr>
    <w:rPr>
      <w:rFonts w:eastAsiaTheme="minorHAnsi" w:cstheme="minorBidi"/>
      <w:sz w:val="22"/>
      <w:szCs w:val="20"/>
    </w:rPr>
  </w:style>
  <w:style w:type="paragraph" w:customStyle="1" w:styleId="NormalBullets">
    <w:name w:val="Normal Bullets"/>
    <w:basedOn w:val="Normal"/>
    <w:link w:val="NormalBulletsChar"/>
    <w:qFormat/>
    <w:rsid w:val="00D710CE"/>
    <w:pPr>
      <w:numPr>
        <w:numId w:val="16"/>
      </w:numPr>
      <w:spacing w:after="60" w:line="259" w:lineRule="auto"/>
      <w:jc w:val="both"/>
    </w:pPr>
    <w:rPr>
      <w:rFonts w:asciiTheme="minorHAnsi" w:eastAsiaTheme="minorHAnsi" w:hAnsiTheme="minorHAnsi" w:cstheme="minorBidi"/>
      <w:sz w:val="22"/>
      <w:szCs w:val="22"/>
      <w:lang w:val="x-none" w:eastAsia="x-none"/>
    </w:rPr>
  </w:style>
  <w:style w:type="character" w:customStyle="1" w:styleId="NormalBulletsChar">
    <w:name w:val="Normal Bullets Char"/>
    <w:link w:val="NormalBullets"/>
    <w:rsid w:val="00D710CE"/>
    <w:rPr>
      <w:rFonts w:asciiTheme="minorHAnsi" w:eastAsiaTheme="minorHAnsi" w:hAnsiTheme="minorHAnsi" w:cstheme="minorBidi"/>
      <w:sz w:val="22"/>
      <w:szCs w:val="22"/>
      <w:lang w:val="x-none" w:eastAsia="x-none"/>
    </w:rPr>
  </w:style>
  <w:style w:type="paragraph" w:customStyle="1" w:styleId="ArtifactStyle">
    <w:name w:val="Artifact Style"/>
    <w:basedOn w:val="CoverTitleInstructions"/>
    <w:link w:val="ArtifactStyleChar"/>
    <w:rsid w:val="00D710CE"/>
    <w:pPr>
      <w:spacing w:before="120" w:line="240" w:lineRule="auto"/>
    </w:pPr>
    <w:rPr>
      <w:rFonts w:ascii="Impact" w:hAnsi="Impact" w:cs="Arial"/>
      <w:bCs/>
      <w:color w:val="0070C0"/>
      <w:sz w:val="36"/>
      <w:szCs w:val="32"/>
    </w:rPr>
  </w:style>
  <w:style w:type="character" w:customStyle="1" w:styleId="ArtifactStyleChar">
    <w:name w:val="Artifact Style Char"/>
    <w:link w:val="ArtifactStyle"/>
    <w:rsid w:val="00D710CE"/>
    <w:rPr>
      <w:rFonts w:ascii="Impact" w:hAnsi="Impact" w:cs="Arial"/>
      <w:bCs/>
      <w:i/>
      <w:iCs/>
      <w:color w:val="0070C0"/>
      <w:sz w:val="36"/>
      <w:szCs w:val="32"/>
    </w:rPr>
  </w:style>
  <w:style w:type="paragraph" w:customStyle="1" w:styleId="AttachmentHeading1">
    <w:name w:val="Attachment Heading 1"/>
    <w:basedOn w:val="Appendix1"/>
    <w:next w:val="BodyText"/>
    <w:link w:val="AttachmentHeading1Char"/>
    <w:qFormat/>
    <w:rsid w:val="00D710CE"/>
    <w:pPr>
      <w:numPr>
        <w:numId w:val="0"/>
      </w:numPr>
      <w:tabs>
        <w:tab w:val="num" w:pos="360"/>
      </w:tabs>
      <w:spacing w:after="60" w:line="259" w:lineRule="auto"/>
      <w:ind w:left="360" w:hanging="360"/>
      <w:outlineLvl w:val="0"/>
    </w:pPr>
    <w:rPr>
      <w:rFonts w:ascii="Calibri" w:hAnsi="Calibri"/>
      <w:b w:val="0"/>
      <w:color w:val="000000" w:themeColor="text1"/>
    </w:rPr>
  </w:style>
  <w:style w:type="paragraph" w:customStyle="1" w:styleId="AttachmentHeading2">
    <w:name w:val="Attachment Heading 2"/>
    <w:basedOn w:val="Appendix11"/>
    <w:link w:val="AttachmentHeading2Char"/>
    <w:qFormat/>
    <w:rsid w:val="00D710CE"/>
    <w:pPr>
      <w:ind w:left="576" w:hanging="576"/>
    </w:pPr>
  </w:style>
  <w:style w:type="character" w:customStyle="1" w:styleId="Appendix1Char">
    <w:name w:val="Appendix 1 Char"/>
    <w:link w:val="Appendix1"/>
    <w:rsid w:val="00D710CE"/>
    <w:rPr>
      <w:rFonts w:ascii="Arial" w:hAnsi="Arial"/>
      <w:b/>
      <w:sz w:val="32"/>
      <w:szCs w:val="24"/>
    </w:rPr>
  </w:style>
  <w:style w:type="character" w:customStyle="1" w:styleId="AttachmentHeading1Char">
    <w:name w:val="Attachment Heading 1 Char"/>
    <w:basedOn w:val="Appendix1Char"/>
    <w:link w:val="AttachmentHeading1"/>
    <w:rsid w:val="00D710CE"/>
    <w:rPr>
      <w:rFonts w:ascii="Calibri" w:hAnsi="Calibri"/>
      <w:b w:val="0"/>
      <w:color w:val="000000" w:themeColor="text1"/>
      <w:sz w:val="32"/>
      <w:szCs w:val="24"/>
    </w:rPr>
  </w:style>
  <w:style w:type="character" w:customStyle="1" w:styleId="InstructionalTextChar">
    <w:name w:val="Instructional Text Char"/>
    <w:rsid w:val="00D710CE"/>
    <w:rPr>
      <w:rFonts w:ascii="Garamond" w:hAnsi="Garamond"/>
      <w:i/>
      <w:iCs/>
      <w:color w:val="0000FF"/>
      <w:sz w:val="24"/>
      <w:lang w:val="en-US" w:eastAsia="en-US" w:bidi="ar-SA"/>
    </w:rPr>
  </w:style>
  <w:style w:type="character" w:customStyle="1" w:styleId="Appendix11Char">
    <w:name w:val="Appendix 1.1 Char"/>
    <w:basedOn w:val="Heading2Char"/>
    <w:link w:val="Appendix11"/>
    <w:rsid w:val="00D710CE"/>
    <w:rPr>
      <w:b/>
      <w:bCs/>
      <w:sz w:val="32"/>
      <w:szCs w:val="26"/>
    </w:rPr>
  </w:style>
  <w:style w:type="character" w:customStyle="1" w:styleId="AttachmentHeading2Char">
    <w:name w:val="Attachment Heading 2 Char"/>
    <w:basedOn w:val="Appendix11Char"/>
    <w:link w:val="AttachmentHeading2"/>
    <w:rsid w:val="00D710CE"/>
    <w:rPr>
      <w:b/>
      <w:bCs/>
      <w:sz w:val="32"/>
      <w:szCs w:val="26"/>
    </w:rPr>
  </w:style>
  <w:style w:type="paragraph" w:customStyle="1" w:styleId="EmphasisBullets">
    <w:name w:val="Emphasis Bullets"/>
    <w:link w:val="EmphasisBulletsChar"/>
    <w:rsid w:val="00D710CE"/>
    <w:pPr>
      <w:keepLines/>
      <w:autoSpaceDE w:val="0"/>
      <w:autoSpaceDN w:val="0"/>
      <w:adjustRightInd w:val="0"/>
      <w:spacing w:before="60" w:after="120" w:line="240" w:lineRule="atLeast"/>
    </w:pPr>
    <w:rPr>
      <w:rFonts w:ascii="Garamond" w:hAnsi="Garamond"/>
      <w:i/>
      <w:iCs/>
      <w:color w:val="0000FF"/>
      <w:sz w:val="24"/>
    </w:rPr>
  </w:style>
  <w:style w:type="character" w:customStyle="1" w:styleId="EmphasisBulletsChar">
    <w:name w:val="Emphasis Bullets Char"/>
    <w:link w:val="EmphasisBullets"/>
    <w:rsid w:val="00D710CE"/>
    <w:rPr>
      <w:rFonts w:ascii="Garamond" w:hAnsi="Garamond"/>
      <w:i/>
      <w:iCs/>
      <w:color w:val="0000FF"/>
      <w:sz w:val="24"/>
    </w:rPr>
  </w:style>
  <w:style w:type="paragraph" w:styleId="TableofFigures">
    <w:name w:val="table of figures"/>
    <w:aliases w:val="Table of Tables"/>
    <w:basedOn w:val="Normal"/>
    <w:next w:val="Normal"/>
    <w:uiPriority w:val="99"/>
    <w:unhideWhenUsed/>
    <w:qFormat/>
    <w:rsid w:val="005F294E"/>
    <w:pPr>
      <w:tabs>
        <w:tab w:val="right" w:leader="dot" w:pos="9346"/>
      </w:tabs>
      <w:ind w:left="720" w:right="720" w:hanging="720"/>
    </w:pPr>
  </w:style>
  <w:style w:type="paragraph" w:customStyle="1" w:styleId="Headings4">
    <w:name w:val="Headings 4"/>
    <w:basedOn w:val="Heading4"/>
    <w:link w:val="Headings4Char"/>
    <w:qFormat/>
    <w:rsid w:val="00C91ED1"/>
    <w:pPr>
      <w:ind w:left="648"/>
    </w:pPr>
    <w:rPr>
      <w:b w:val="0"/>
      <w:bCs w:val="0"/>
    </w:rPr>
  </w:style>
  <w:style w:type="character" w:customStyle="1" w:styleId="Heading4Char">
    <w:name w:val="Heading 4 Char"/>
    <w:aliases w:val="Table Title Char"/>
    <w:link w:val="Heading4"/>
    <w:rsid w:val="00062245"/>
    <w:rPr>
      <w:b/>
      <w:bCs/>
      <w:iCs/>
      <w:sz w:val="24"/>
      <w:szCs w:val="24"/>
    </w:rPr>
  </w:style>
  <w:style w:type="character" w:customStyle="1" w:styleId="Headings4Char">
    <w:name w:val="Headings 4 Char"/>
    <w:basedOn w:val="Heading4Char"/>
    <w:link w:val="Headings4"/>
    <w:rsid w:val="00C91ED1"/>
    <w:rPr>
      <w:b w:val="0"/>
      <w:bCs w:val="0"/>
      <w:iCs/>
      <w:sz w:val="24"/>
      <w:szCs w:val="24"/>
    </w:rPr>
  </w:style>
  <w:style w:type="paragraph" w:customStyle="1" w:styleId="tabletext0">
    <w:name w:val="tabletext"/>
    <w:basedOn w:val="Normal"/>
    <w:rsid w:val="0054678C"/>
    <w:pPr>
      <w:spacing w:before="100" w:beforeAutospacing="1" w:after="100" w:afterAutospacing="1"/>
    </w:pPr>
    <w:rPr>
      <w:rFonts w:eastAsiaTheme="minorEastAsia"/>
    </w:rPr>
  </w:style>
  <w:style w:type="character" w:styleId="Emphasis">
    <w:name w:val="Emphasis"/>
    <w:uiPriority w:val="20"/>
    <w:qFormat/>
    <w:rsid w:val="00062245"/>
    <w:rPr>
      <w:i/>
      <w:iCs/>
    </w:rPr>
  </w:style>
  <w:style w:type="paragraph" w:customStyle="1" w:styleId="columntitle">
    <w:name w:val="columntitle"/>
    <w:basedOn w:val="Normal"/>
    <w:rsid w:val="00FD7B79"/>
    <w:pPr>
      <w:spacing w:before="100" w:beforeAutospacing="1" w:after="100" w:afterAutospacing="1"/>
    </w:pPr>
  </w:style>
  <w:style w:type="paragraph" w:customStyle="1" w:styleId="tablecell">
    <w:name w:val="tablecell"/>
    <w:basedOn w:val="Normal"/>
    <w:rsid w:val="00FD7B79"/>
    <w:pPr>
      <w:spacing w:before="100" w:beforeAutospacing="1" w:after="100" w:afterAutospacing="1"/>
    </w:pPr>
  </w:style>
  <w:style w:type="character" w:customStyle="1" w:styleId="apple-converted-space">
    <w:name w:val="apple-converted-space"/>
    <w:basedOn w:val="DefaultParagraphFont"/>
    <w:rsid w:val="00FD7B79"/>
  </w:style>
  <w:style w:type="character" w:styleId="HTMLCode">
    <w:name w:val="HTML Code"/>
    <w:basedOn w:val="DefaultParagraphFont"/>
    <w:uiPriority w:val="99"/>
    <w:semiHidden/>
    <w:unhideWhenUsed/>
    <w:rsid w:val="00FD7B79"/>
    <w:rPr>
      <w:rFonts w:ascii="Courier New" w:eastAsia="Times New Roman" w:hAnsi="Courier New" w:cs="Courier New"/>
      <w:sz w:val="20"/>
      <w:szCs w:val="20"/>
    </w:rPr>
  </w:style>
  <w:style w:type="paragraph" w:customStyle="1" w:styleId="bodytext4">
    <w:name w:val="bodytext4"/>
    <w:basedOn w:val="Normal"/>
    <w:rsid w:val="00FD7B79"/>
    <w:pPr>
      <w:spacing w:before="100" w:beforeAutospacing="1" w:after="100" w:afterAutospacing="1"/>
    </w:pPr>
  </w:style>
  <w:style w:type="paragraph" w:customStyle="1" w:styleId="style-v">
    <w:name w:val="style-v"/>
    <w:basedOn w:val="Normal"/>
    <w:rsid w:val="00FD7B79"/>
    <w:pPr>
      <w:spacing w:before="100" w:beforeAutospacing="1" w:after="100" w:afterAutospacing="1"/>
    </w:pPr>
  </w:style>
  <w:style w:type="paragraph" w:customStyle="1" w:styleId="tablecellnext">
    <w:name w:val="tablecellnext"/>
    <w:basedOn w:val="Normal"/>
    <w:rsid w:val="00FD7B79"/>
    <w:pPr>
      <w:spacing w:before="100" w:beforeAutospacing="1" w:after="100" w:afterAutospacing="1"/>
    </w:pPr>
  </w:style>
  <w:style w:type="paragraph" w:customStyle="1" w:styleId="hl7tablecaption">
    <w:name w:val="hl7tablecaption"/>
    <w:basedOn w:val="Normal"/>
    <w:rsid w:val="00FD7B79"/>
    <w:pPr>
      <w:spacing w:before="100" w:beforeAutospacing="1" w:after="100" w:afterAutospacing="1"/>
    </w:pPr>
  </w:style>
  <w:style w:type="paragraph" w:customStyle="1" w:styleId="hl7tableheader">
    <w:name w:val="hl7tableheader"/>
    <w:basedOn w:val="Normal"/>
    <w:rsid w:val="00FD7B79"/>
    <w:pPr>
      <w:spacing w:before="100" w:beforeAutospacing="1" w:after="100" w:afterAutospacing="1"/>
    </w:pPr>
  </w:style>
  <w:style w:type="paragraph" w:customStyle="1" w:styleId="hl7tablebody">
    <w:name w:val="hl7tablebody"/>
    <w:basedOn w:val="Normal"/>
    <w:rsid w:val="00FD7B79"/>
    <w:pPr>
      <w:spacing w:before="100" w:beforeAutospacing="1" w:after="100" w:afterAutospacing="1"/>
    </w:pPr>
  </w:style>
  <w:style w:type="paragraph" w:customStyle="1" w:styleId="messagenotation">
    <w:name w:val="messagenotation"/>
    <w:basedOn w:val="Normal"/>
    <w:rsid w:val="00FD7B79"/>
    <w:pPr>
      <w:spacing w:before="100" w:beforeAutospacing="1" w:after="100" w:afterAutospacing="1"/>
    </w:pPr>
  </w:style>
  <w:style w:type="paragraph" w:customStyle="1" w:styleId="p1">
    <w:name w:val="p1"/>
    <w:basedOn w:val="Normal"/>
    <w:rsid w:val="0034774F"/>
    <w:pPr>
      <w:spacing w:before="100" w:beforeAutospacing="1" w:after="100" w:afterAutospacing="1"/>
    </w:pPr>
    <w:rPr>
      <w:rFonts w:eastAsiaTheme="minorEastAsia"/>
    </w:rPr>
  </w:style>
  <w:style w:type="paragraph" w:customStyle="1" w:styleId="p2">
    <w:name w:val="p2"/>
    <w:basedOn w:val="Normal"/>
    <w:rsid w:val="0034774F"/>
    <w:pPr>
      <w:spacing w:before="100" w:beforeAutospacing="1" w:after="100" w:afterAutospacing="1"/>
    </w:pPr>
    <w:rPr>
      <w:rFonts w:eastAsiaTheme="minorEastAsia"/>
    </w:rPr>
  </w:style>
  <w:style w:type="character" w:customStyle="1" w:styleId="s1">
    <w:name w:val="s1"/>
    <w:basedOn w:val="DefaultParagraphFont"/>
    <w:rsid w:val="0034774F"/>
  </w:style>
  <w:style w:type="character" w:customStyle="1" w:styleId="Heading5Char">
    <w:name w:val="Heading 5 Char"/>
    <w:link w:val="Heading5"/>
    <w:rsid w:val="00062245"/>
    <w:rPr>
      <w:b/>
      <w:bCs/>
      <w:iCs/>
      <w:sz w:val="24"/>
      <w:szCs w:val="24"/>
    </w:rPr>
  </w:style>
  <w:style w:type="character" w:customStyle="1" w:styleId="Heading6Char">
    <w:name w:val="Heading 6 Char"/>
    <w:link w:val="Heading6"/>
    <w:rsid w:val="00062245"/>
    <w:rPr>
      <w:b/>
      <w:bCs/>
      <w:iCs/>
      <w:sz w:val="24"/>
      <w:szCs w:val="24"/>
    </w:rPr>
  </w:style>
  <w:style w:type="paragraph" w:customStyle="1" w:styleId="bodyparagraph">
    <w:name w:val="bodyparagraph"/>
    <w:basedOn w:val="Normal"/>
    <w:uiPriority w:val="99"/>
    <w:semiHidden/>
    <w:rsid w:val="004548B8"/>
    <w:pPr>
      <w:spacing w:before="100" w:beforeAutospacing="1" w:after="100" w:afterAutospacing="1"/>
    </w:pPr>
    <w:rPr>
      <w:rFonts w:eastAsiaTheme="minorEastAsia"/>
    </w:rPr>
  </w:style>
  <w:style w:type="character" w:customStyle="1" w:styleId="TableHeadingChar">
    <w:name w:val="Table Heading Char"/>
    <w:link w:val="TableHeading"/>
    <w:rsid w:val="00CE62EE"/>
    <w:rPr>
      <w:rFonts w:eastAsia="Calibri"/>
      <w:b/>
      <w:color w:val="FFFFFF"/>
      <w:sz w:val="24"/>
      <w:szCs w:val="24"/>
    </w:rPr>
  </w:style>
  <w:style w:type="character" w:customStyle="1" w:styleId="st1">
    <w:name w:val="st1"/>
    <w:basedOn w:val="DefaultParagraphFont"/>
    <w:rsid w:val="00B020F1"/>
  </w:style>
  <w:style w:type="paragraph" w:styleId="ListNumber">
    <w:name w:val="List Number"/>
    <w:basedOn w:val="Normal"/>
    <w:uiPriority w:val="99"/>
    <w:qFormat/>
    <w:rsid w:val="00062245"/>
    <w:pPr>
      <w:numPr>
        <w:numId w:val="28"/>
      </w:numPr>
    </w:pPr>
  </w:style>
  <w:style w:type="paragraph" w:customStyle="1" w:styleId="AppendixHeading">
    <w:name w:val="Appendix Heading"/>
    <w:next w:val="BodyText"/>
    <w:qFormat/>
    <w:rsid w:val="00B27598"/>
    <w:pPr>
      <w:pageBreakBefore/>
      <w:numPr>
        <w:numId w:val="18"/>
      </w:numPr>
      <w:tabs>
        <w:tab w:val="left" w:pos="1080"/>
        <w:tab w:val="left" w:pos="1800"/>
      </w:tabs>
      <w:spacing w:after="180"/>
      <w:jc w:val="center"/>
      <w:outlineLvl w:val="1"/>
    </w:pPr>
    <w:rPr>
      <w:rFonts w:ascii="Arial" w:eastAsia="Arial Unicode MS" w:hAnsi="Arial"/>
      <w:b/>
      <w:bCs/>
      <w:color w:val="000000"/>
      <w:sz w:val="28"/>
      <w:szCs w:val="26"/>
    </w:rPr>
  </w:style>
  <w:style w:type="paragraph" w:customStyle="1" w:styleId="AppendixTitle">
    <w:name w:val="Appendix Title"/>
    <w:link w:val="AppendixTitleChar"/>
    <w:qFormat/>
    <w:rsid w:val="00B27598"/>
    <w:pPr>
      <w:framePr w:wrap="around" w:vAnchor="page" w:hAnchor="page" w:xAlign="center" w:yAlign="center"/>
      <w:jc w:val="center"/>
    </w:pPr>
    <w:rPr>
      <w:rFonts w:ascii="Arial" w:eastAsia="Calibri" w:hAnsi="Arial" w:cs="Arial"/>
      <w:b/>
      <w:bCs/>
      <w:kern w:val="32"/>
      <w:sz w:val="36"/>
      <w:szCs w:val="32"/>
    </w:rPr>
  </w:style>
  <w:style w:type="paragraph" w:customStyle="1" w:styleId="Bullet1">
    <w:name w:val="Bullet 1"/>
    <w:basedOn w:val="BodyTextBullet1"/>
    <w:qFormat/>
    <w:rsid w:val="00BE4A2B"/>
  </w:style>
  <w:style w:type="paragraph" w:customStyle="1" w:styleId="Bullet2">
    <w:name w:val="Bullet 2"/>
    <w:link w:val="Bullet2Char"/>
    <w:qFormat/>
    <w:rsid w:val="00BE4A2B"/>
    <w:pPr>
      <w:numPr>
        <w:numId w:val="19"/>
      </w:numPr>
      <w:spacing w:before="60" w:after="120"/>
      <w:ind w:left="1440" w:hanging="720"/>
      <w:contextualSpacing/>
    </w:pPr>
    <w:rPr>
      <w:rFonts w:eastAsia="Calibri"/>
      <w:sz w:val="24"/>
      <w:szCs w:val="24"/>
    </w:rPr>
  </w:style>
  <w:style w:type="paragraph" w:customStyle="1" w:styleId="CaptionFigure">
    <w:name w:val="Caption Figure"/>
    <w:next w:val="BodyText"/>
    <w:qFormat/>
    <w:rsid w:val="00B27598"/>
    <w:pPr>
      <w:spacing w:before="220"/>
      <w:jc w:val="center"/>
    </w:pPr>
    <w:rPr>
      <w:rFonts w:eastAsia="Calibri"/>
      <w:b/>
      <w:sz w:val="22"/>
      <w:szCs w:val="22"/>
    </w:rPr>
  </w:style>
  <w:style w:type="paragraph" w:customStyle="1" w:styleId="Contents">
    <w:name w:val="Contents"/>
    <w:qFormat/>
    <w:rsid w:val="00B27598"/>
    <w:pPr>
      <w:spacing w:after="280"/>
      <w:jc w:val="center"/>
    </w:pPr>
    <w:rPr>
      <w:rFonts w:ascii="Arial" w:eastAsia="Arial Unicode MS" w:hAnsi="Arial"/>
      <w:b/>
      <w:sz w:val="28"/>
      <w:szCs w:val="24"/>
    </w:rPr>
  </w:style>
  <w:style w:type="paragraph" w:customStyle="1" w:styleId="CoverLogo">
    <w:name w:val="Cover Logo"/>
    <w:link w:val="CoverLogoChar"/>
    <w:autoRedefine/>
    <w:qFormat/>
    <w:rsid w:val="00B27598"/>
    <w:pPr>
      <w:spacing w:before="720"/>
      <w:jc w:val="center"/>
    </w:pPr>
    <w:rPr>
      <w:iCs/>
      <w:color w:val="0000FF"/>
      <w:sz w:val="22"/>
      <w:szCs w:val="28"/>
    </w:rPr>
  </w:style>
  <w:style w:type="character" w:customStyle="1" w:styleId="CoverLogoChar">
    <w:name w:val="Cover Logo Char"/>
    <w:link w:val="CoverLogo"/>
    <w:rsid w:val="00B27598"/>
    <w:rPr>
      <w:iCs/>
      <w:color w:val="0000FF"/>
      <w:sz w:val="22"/>
      <w:szCs w:val="28"/>
    </w:rPr>
  </w:style>
  <w:style w:type="paragraph" w:customStyle="1" w:styleId="Graphic">
    <w:name w:val="Graphic"/>
    <w:next w:val="CaptionFigure"/>
    <w:qFormat/>
    <w:rsid w:val="00B27598"/>
    <w:pPr>
      <w:spacing w:before="220"/>
      <w:jc w:val="center"/>
    </w:pPr>
    <w:rPr>
      <w:rFonts w:eastAsia="Calibri"/>
      <w:sz w:val="22"/>
      <w:szCs w:val="22"/>
    </w:rPr>
  </w:style>
  <w:style w:type="character" w:customStyle="1" w:styleId="HeaderChar">
    <w:name w:val="Header Char"/>
    <w:link w:val="Header"/>
    <w:uiPriority w:val="99"/>
    <w:rsid w:val="00062245"/>
    <w:rPr>
      <w:rFonts w:eastAsia="Calibri"/>
      <w:sz w:val="24"/>
      <w:szCs w:val="24"/>
    </w:rPr>
  </w:style>
  <w:style w:type="paragraph" w:customStyle="1" w:styleId="HeaderCover">
    <w:name w:val="Header Cover"/>
    <w:qFormat/>
    <w:rsid w:val="00B27598"/>
    <w:pPr>
      <w:spacing w:after="120"/>
    </w:pPr>
    <w:rPr>
      <w:rFonts w:ascii="Arial" w:hAnsi="Arial"/>
      <w:sz w:val="18"/>
    </w:rPr>
  </w:style>
  <w:style w:type="paragraph" w:customStyle="1" w:styleId="MonthYear">
    <w:name w:val="Month Year"/>
    <w:qFormat/>
    <w:rsid w:val="00B27598"/>
    <w:pPr>
      <w:jc w:val="center"/>
    </w:pPr>
    <w:rPr>
      <w:rFonts w:ascii="Arial" w:hAnsi="Arial"/>
      <w:b/>
      <w:bCs/>
      <w:color w:val="000000"/>
      <w:sz w:val="28"/>
      <w:szCs w:val="24"/>
    </w:rPr>
  </w:style>
  <w:style w:type="paragraph" w:customStyle="1" w:styleId="Note">
    <w:name w:val="Note"/>
    <w:basedOn w:val="BodyText"/>
    <w:uiPriority w:val="99"/>
    <w:rsid w:val="00062245"/>
    <w:pPr>
      <w:numPr>
        <w:numId w:val="26"/>
      </w:numPr>
      <w:pBdr>
        <w:top w:val="single" w:sz="4" w:space="1" w:color="auto"/>
        <w:bottom w:val="single" w:sz="4" w:space="1" w:color="auto"/>
      </w:pBdr>
      <w:shd w:val="pct12" w:color="auto" w:fill="auto"/>
      <w:tabs>
        <w:tab w:val="left" w:pos="720"/>
      </w:tabs>
      <w:autoSpaceDE w:val="0"/>
      <w:autoSpaceDN w:val="0"/>
      <w:adjustRightInd w:val="0"/>
      <w:spacing w:before="240" w:after="360"/>
    </w:pPr>
    <w:rPr>
      <w:iCs/>
      <w:szCs w:val="22"/>
    </w:rPr>
  </w:style>
  <w:style w:type="paragraph" w:customStyle="1" w:styleId="Spawar">
    <w:name w:val="Spawar"/>
    <w:qFormat/>
    <w:rsid w:val="00B27598"/>
    <w:pPr>
      <w:spacing w:before="720"/>
      <w:jc w:val="center"/>
    </w:pPr>
    <w:rPr>
      <w:rFonts w:ascii="Arial" w:hAnsi="Arial" w:cs="Arial"/>
      <w:color w:val="000000"/>
    </w:rPr>
  </w:style>
  <w:style w:type="paragraph" w:customStyle="1" w:styleId="Step">
    <w:name w:val="Step"/>
    <w:qFormat/>
    <w:rsid w:val="0067659A"/>
    <w:pPr>
      <w:numPr>
        <w:numId w:val="32"/>
      </w:numPr>
      <w:spacing w:before="60" w:after="120"/>
    </w:pPr>
    <w:rPr>
      <w:rFonts w:eastAsia="Calibri"/>
      <w:sz w:val="24"/>
      <w:szCs w:val="24"/>
    </w:rPr>
  </w:style>
  <w:style w:type="paragraph" w:customStyle="1" w:styleId="StepBullet">
    <w:name w:val="Step Bullet"/>
    <w:qFormat/>
    <w:rsid w:val="00B27598"/>
    <w:pPr>
      <w:numPr>
        <w:numId w:val="20"/>
      </w:numPr>
      <w:spacing w:before="120"/>
    </w:pPr>
    <w:rPr>
      <w:rFonts w:eastAsia="Calibri"/>
      <w:sz w:val="22"/>
    </w:rPr>
  </w:style>
  <w:style w:type="paragraph" w:customStyle="1" w:styleId="StepContinued">
    <w:name w:val="Step Continued"/>
    <w:next w:val="Step"/>
    <w:qFormat/>
    <w:rsid w:val="00B27598"/>
    <w:pPr>
      <w:ind w:left="720"/>
    </w:pPr>
    <w:rPr>
      <w:sz w:val="22"/>
    </w:rPr>
  </w:style>
  <w:style w:type="paragraph" w:customStyle="1" w:styleId="StepIntro">
    <w:name w:val="Step Intro"/>
    <w:next w:val="Step"/>
    <w:qFormat/>
    <w:rsid w:val="00015DB5"/>
    <w:pPr>
      <w:spacing w:before="220"/>
    </w:pPr>
    <w:rPr>
      <w:rFonts w:eastAsia="Calibri"/>
      <w:b/>
      <w:sz w:val="24"/>
      <w:szCs w:val="24"/>
    </w:rPr>
  </w:style>
  <w:style w:type="character" w:customStyle="1" w:styleId="SubtitleChar">
    <w:name w:val="Subtitle Char"/>
    <w:aliases w:val="Table Content Char"/>
    <w:link w:val="Subtitle"/>
    <w:uiPriority w:val="11"/>
    <w:rsid w:val="00062245"/>
    <w:rPr>
      <w:b/>
      <w:iCs/>
      <w:spacing w:val="15"/>
      <w:sz w:val="32"/>
      <w:szCs w:val="24"/>
    </w:rPr>
  </w:style>
  <w:style w:type="paragraph" w:customStyle="1" w:styleId="Table">
    <w:name w:val="Table"/>
    <w:basedOn w:val="Normal"/>
    <w:semiHidden/>
    <w:rsid w:val="00B27598"/>
    <w:pPr>
      <w:tabs>
        <w:tab w:val="left" w:pos="-3420"/>
      </w:tabs>
      <w:spacing w:before="40" w:after="20"/>
    </w:pPr>
    <w:rPr>
      <w:rFonts w:ascii="C Helvetica Condensed" w:eastAsia="Times New Roman" w:hAnsi="C Helvetica Condensed"/>
    </w:rPr>
  </w:style>
  <w:style w:type="paragraph" w:customStyle="1" w:styleId="TableBody">
    <w:name w:val="Table Body"/>
    <w:basedOn w:val="p2"/>
    <w:qFormat/>
    <w:rsid w:val="004D246B"/>
    <w:pPr>
      <w:spacing w:before="20" w:beforeAutospacing="0" w:after="20" w:afterAutospacing="0"/>
    </w:pPr>
    <w:rPr>
      <w:bCs/>
      <w:sz w:val="22"/>
      <w:szCs w:val="22"/>
    </w:rPr>
  </w:style>
  <w:style w:type="paragraph" w:customStyle="1" w:styleId="TableCaption">
    <w:name w:val="Table Caption"/>
    <w:next w:val="BodyText"/>
    <w:qFormat/>
    <w:rsid w:val="00B27598"/>
    <w:pPr>
      <w:spacing w:before="220" w:after="110"/>
      <w:jc w:val="center"/>
    </w:pPr>
    <w:rPr>
      <w:rFonts w:eastAsia="Calibri"/>
      <w:b/>
      <w:bCs/>
      <w:color w:val="000000"/>
      <w:sz w:val="22"/>
      <w:szCs w:val="22"/>
    </w:rPr>
  </w:style>
  <w:style w:type="paragraph" w:customStyle="1" w:styleId="TableColumnHeader">
    <w:name w:val="Table Column Header"/>
    <w:qFormat/>
    <w:rsid w:val="00B27598"/>
    <w:pPr>
      <w:jc w:val="center"/>
    </w:pPr>
    <w:rPr>
      <w:rFonts w:ascii="Arial" w:eastAsia="Calibri" w:hAnsi="Arial"/>
      <w:b/>
    </w:rPr>
  </w:style>
  <w:style w:type="paragraph" w:customStyle="1" w:styleId="CodeText">
    <w:name w:val="Code Text"/>
    <w:next w:val="BodyText"/>
    <w:qFormat/>
    <w:rsid w:val="00B27598"/>
    <w:pPr>
      <w:spacing w:before="220" w:after="220"/>
      <w:jc w:val="center"/>
    </w:pPr>
    <w:rPr>
      <w:rFonts w:ascii="Courier" w:eastAsia="Calibri" w:hAnsi="Courier"/>
      <w:sz w:val="22"/>
    </w:rPr>
  </w:style>
  <w:style w:type="paragraph" w:customStyle="1" w:styleId="VA">
    <w:name w:val="VA"/>
    <w:rsid w:val="00B27598"/>
    <w:pPr>
      <w:spacing w:before="240"/>
      <w:jc w:val="center"/>
    </w:pPr>
    <w:rPr>
      <w:rFonts w:ascii="Arial" w:hAnsi="Arial"/>
      <w:b/>
      <w:bCs/>
      <w:color w:val="000000"/>
      <w:sz w:val="24"/>
      <w:szCs w:val="24"/>
    </w:rPr>
  </w:style>
  <w:style w:type="paragraph" w:customStyle="1" w:styleId="Version">
    <w:name w:val="Version"/>
    <w:qFormat/>
    <w:rsid w:val="00B27598"/>
    <w:pPr>
      <w:spacing w:before="720"/>
      <w:jc w:val="center"/>
    </w:pPr>
    <w:rPr>
      <w:rFonts w:ascii="Arial" w:hAnsi="Arial"/>
      <w:b/>
      <w:bCs/>
      <w:color w:val="000000"/>
      <w:sz w:val="28"/>
      <w:szCs w:val="24"/>
    </w:rPr>
  </w:style>
  <w:style w:type="paragraph" w:customStyle="1" w:styleId="DocumentNumber">
    <w:name w:val="Document Number"/>
    <w:next w:val="Version"/>
    <w:qFormat/>
    <w:rsid w:val="00B27598"/>
    <w:pPr>
      <w:spacing w:before="480"/>
      <w:jc w:val="center"/>
    </w:pPr>
    <w:rPr>
      <w:rFonts w:ascii="Arial" w:hAnsi="Arial"/>
      <w:b/>
      <w:bCs/>
      <w:color w:val="000000"/>
      <w:sz w:val="28"/>
      <w:szCs w:val="24"/>
    </w:rPr>
  </w:style>
  <w:style w:type="paragraph" w:customStyle="1" w:styleId="SPAWAR0">
    <w:name w:val="SPAWAR"/>
    <w:qFormat/>
    <w:rsid w:val="00B27598"/>
    <w:pPr>
      <w:spacing w:before="720"/>
      <w:jc w:val="center"/>
    </w:pPr>
    <w:rPr>
      <w:rFonts w:ascii="Arial" w:hAnsi="Arial" w:cs="Arial"/>
      <w:color w:val="000000"/>
    </w:rPr>
  </w:style>
  <w:style w:type="paragraph" w:styleId="TOCHeading">
    <w:name w:val="TOC Heading"/>
    <w:basedOn w:val="Heading1"/>
    <w:next w:val="Normal"/>
    <w:uiPriority w:val="39"/>
    <w:unhideWhenUsed/>
    <w:qFormat/>
    <w:rsid w:val="00B27598"/>
    <w:pPr>
      <w:numPr>
        <w:numId w:val="0"/>
      </w:numPr>
      <w:spacing w:before="480" w:line="276" w:lineRule="auto"/>
      <w:outlineLvl w:val="9"/>
    </w:pPr>
    <w:rPr>
      <w:rFonts w:asciiTheme="majorHAnsi" w:eastAsiaTheme="majorEastAsia" w:hAnsiTheme="majorHAnsi" w:cstheme="majorBidi"/>
      <w:color w:val="365F91" w:themeColor="accent1" w:themeShade="BF"/>
      <w:sz w:val="28"/>
      <w:szCs w:val="28"/>
      <w:lang w:eastAsia="ja-JP"/>
    </w:rPr>
  </w:style>
  <w:style w:type="character" w:customStyle="1" w:styleId="Heading8Char">
    <w:name w:val="Heading 8 Char"/>
    <w:link w:val="Heading8"/>
    <w:rsid w:val="00062245"/>
    <w:rPr>
      <w:b/>
      <w:bCs/>
      <w:iCs/>
      <w:sz w:val="24"/>
      <w:szCs w:val="24"/>
    </w:rPr>
  </w:style>
  <w:style w:type="character" w:customStyle="1" w:styleId="Heading9Char">
    <w:name w:val="Heading 9 Char"/>
    <w:link w:val="Heading9"/>
    <w:rsid w:val="00062245"/>
    <w:rPr>
      <w:b/>
      <w:bCs/>
      <w:iCs/>
      <w:sz w:val="24"/>
      <w:szCs w:val="24"/>
    </w:rPr>
  </w:style>
  <w:style w:type="paragraph" w:customStyle="1" w:styleId="BlankPageContent">
    <w:name w:val="Blank Page Content"/>
    <w:link w:val="BlankPageContentChar"/>
    <w:qFormat/>
    <w:rsid w:val="00B27598"/>
    <w:pPr>
      <w:framePr w:wrap="around" w:hAnchor="text" w:xAlign="center" w:yAlign="center"/>
    </w:pPr>
    <w:rPr>
      <w:rFonts w:ascii="Arial" w:eastAsia="Calibri" w:hAnsi="Arial" w:cs="Arial"/>
      <w:bCs/>
      <w:kern w:val="32"/>
      <w:sz w:val="28"/>
      <w:szCs w:val="28"/>
    </w:rPr>
  </w:style>
  <w:style w:type="character" w:customStyle="1" w:styleId="AppendixTitleChar">
    <w:name w:val="Appendix Title Char"/>
    <w:basedOn w:val="DefaultParagraphFont"/>
    <w:link w:val="AppendixTitle"/>
    <w:rsid w:val="00B27598"/>
    <w:rPr>
      <w:rFonts w:ascii="Arial" w:eastAsia="Calibri" w:hAnsi="Arial" w:cs="Arial"/>
      <w:b/>
      <w:bCs/>
      <w:kern w:val="32"/>
      <w:sz w:val="36"/>
      <w:szCs w:val="32"/>
    </w:rPr>
  </w:style>
  <w:style w:type="character" w:customStyle="1" w:styleId="BlankPageContentChar">
    <w:name w:val="Blank Page Content Char"/>
    <w:basedOn w:val="AppendixTitleChar"/>
    <w:link w:val="BlankPageContent"/>
    <w:rsid w:val="00B27598"/>
    <w:rPr>
      <w:rFonts w:ascii="Arial" w:eastAsia="Calibri" w:hAnsi="Arial" w:cs="Arial"/>
      <w:b w:val="0"/>
      <w:bCs/>
      <w:kern w:val="32"/>
      <w:sz w:val="28"/>
      <w:szCs w:val="28"/>
    </w:rPr>
  </w:style>
  <w:style w:type="paragraph" w:styleId="List2">
    <w:name w:val="List 2"/>
    <w:basedOn w:val="Step"/>
    <w:unhideWhenUsed/>
    <w:rsid w:val="00143375"/>
    <w:pPr>
      <w:numPr>
        <w:ilvl w:val="4"/>
        <w:numId w:val="30"/>
      </w:numPr>
      <w:spacing w:afterLines="120"/>
    </w:pPr>
    <w:rPr>
      <w:b/>
      <w:iCs/>
    </w:rPr>
  </w:style>
  <w:style w:type="paragraph" w:styleId="List3">
    <w:name w:val="List 3"/>
    <w:basedOn w:val="Normal"/>
    <w:unhideWhenUsed/>
    <w:rsid w:val="00AE6091"/>
    <w:pPr>
      <w:numPr>
        <w:ilvl w:val="2"/>
        <w:numId w:val="31"/>
      </w:numPr>
    </w:pPr>
  </w:style>
  <w:style w:type="paragraph" w:customStyle="1" w:styleId="TableBullet">
    <w:name w:val="Table Bullet"/>
    <w:uiPriority w:val="8"/>
    <w:qFormat/>
    <w:rsid w:val="00062245"/>
    <w:pPr>
      <w:numPr>
        <w:numId w:val="23"/>
      </w:numPr>
      <w:spacing w:before="20" w:after="20"/>
    </w:pPr>
    <w:rPr>
      <w:rFonts w:eastAsia="Calibri"/>
      <w:sz w:val="22"/>
      <w:szCs w:val="24"/>
      <w:lang w:val="da-DK"/>
    </w:rPr>
  </w:style>
  <w:style w:type="character" w:customStyle="1" w:styleId="CodeChar">
    <w:name w:val="Code Char"/>
    <w:uiPriority w:val="3"/>
    <w:qFormat/>
    <w:rsid w:val="00062245"/>
    <w:rPr>
      <w:rFonts w:ascii="Courier New" w:hAnsi="Courier New"/>
      <w:sz w:val="22"/>
    </w:rPr>
  </w:style>
  <w:style w:type="paragraph" w:customStyle="1" w:styleId="CodePar">
    <w:name w:val="Code Par"/>
    <w:basedOn w:val="Normal"/>
    <w:link w:val="CodeParChar"/>
    <w:uiPriority w:val="1"/>
    <w:qFormat/>
    <w:rsid w:val="00062245"/>
    <w:pPr>
      <w:ind w:left="720"/>
      <w:contextualSpacing/>
    </w:pPr>
    <w:rPr>
      <w:rFonts w:ascii="Courier New" w:hAnsi="Courier New"/>
      <w:sz w:val="22"/>
    </w:rPr>
  </w:style>
  <w:style w:type="character" w:customStyle="1" w:styleId="CodeParChar">
    <w:name w:val="Code Par Char"/>
    <w:link w:val="CodePar"/>
    <w:uiPriority w:val="1"/>
    <w:rsid w:val="00062245"/>
    <w:rPr>
      <w:rFonts w:ascii="Courier New" w:eastAsia="Calibri" w:hAnsi="Courier New"/>
      <w:sz w:val="22"/>
      <w:szCs w:val="24"/>
    </w:rPr>
  </w:style>
  <w:style w:type="paragraph" w:customStyle="1" w:styleId="Appendix">
    <w:name w:val="Appendix"/>
    <w:next w:val="Normal"/>
    <w:uiPriority w:val="37"/>
    <w:qFormat/>
    <w:rsid w:val="00062245"/>
    <w:pPr>
      <w:keepNext/>
      <w:numPr>
        <w:numId w:val="24"/>
      </w:numPr>
      <w:spacing w:before="240" w:after="240"/>
    </w:pPr>
    <w:rPr>
      <w:b/>
      <w:bCs/>
      <w:sz w:val="36"/>
      <w:szCs w:val="36"/>
    </w:rPr>
  </w:style>
  <w:style w:type="paragraph" w:customStyle="1" w:styleId="Attachment">
    <w:name w:val="Attachment"/>
    <w:next w:val="Normal"/>
    <w:uiPriority w:val="34"/>
    <w:qFormat/>
    <w:rsid w:val="00062245"/>
    <w:pPr>
      <w:numPr>
        <w:numId w:val="25"/>
      </w:numPr>
      <w:spacing w:before="240" w:after="240"/>
    </w:pPr>
    <w:rPr>
      <w:b/>
      <w:bCs/>
      <w:sz w:val="36"/>
      <w:szCs w:val="36"/>
    </w:rPr>
  </w:style>
  <w:style w:type="paragraph" w:customStyle="1" w:styleId="UIElement">
    <w:name w:val="UI_Element"/>
    <w:basedOn w:val="BodyText"/>
    <w:next w:val="BodyText"/>
    <w:link w:val="UIElementChar"/>
    <w:rsid w:val="00062245"/>
    <w:rPr>
      <w:b/>
    </w:rPr>
  </w:style>
  <w:style w:type="character" w:customStyle="1" w:styleId="FileNamesPaths">
    <w:name w:val="FileNames_Paths"/>
    <w:uiPriority w:val="1"/>
    <w:rsid w:val="00062245"/>
    <w:rPr>
      <w:rFonts w:ascii="Times New Roman" w:hAnsi="Times New Roman" w:cs="Times New Roman"/>
      <w:i/>
      <w:sz w:val="24"/>
    </w:rPr>
  </w:style>
  <w:style w:type="character" w:customStyle="1" w:styleId="UIElementChar">
    <w:name w:val="UI_Element Char"/>
    <w:link w:val="UIElement"/>
    <w:rsid w:val="00062245"/>
    <w:rPr>
      <w:rFonts w:eastAsia="Calibri"/>
      <w:b/>
      <w:sz w:val="24"/>
      <w:szCs w:val="24"/>
    </w:rPr>
  </w:style>
  <w:style w:type="character" w:customStyle="1" w:styleId="Command">
    <w:name w:val="Command"/>
    <w:uiPriority w:val="1"/>
    <w:rsid w:val="00062245"/>
    <w:rPr>
      <w:rFonts w:ascii="Courier New" w:hAnsi="Courier New"/>
      <w:sz w:val="22"/>
    </w:rPr>
  </w:style>
  <w:style w:type="numbering" w:customStyle="1" w:styleId="StyleStyleOutlinenumbered1Outlinenumbered">
    <w:name w:val="Style Style Outline numbered1 + Outline numbered"/>
    <w:basedOn w:val="NoList"/>
    <w:rsid w:val="00062245"/>
    <w:pPr>
      <w:numPr>
        <w:numId w:val="27"/>
      </w:numPr>
    </w:pPr>
  </w:style>
  <w:style w:type="character" w:customStyle="1" w:styleId="tgc">
    <w:name w:val="_tgc"/>
    <w:basedOn w:val="DefaultParagraphFont"/>
    <w:rsid w:val="00151F87"/>
  </w:style>
  <w:style w:type="paragraph" w:styleId="List">
    <w:name w:val="List"/>
    <w:basedOn w:val="Normal"/>
    <w:unhideWhenUsed/>
    <w:rsid w:val="00233AC5"/>
    <w:pPr>
      <w:ind w:left="360" w:hanging="360"/>
      <w:contextualSpacing/>
    </w:pPr>
  </w:style>
  <w:style w:type="paragraph" w:styleId="List4">
    <w:name w:val="List 4"/>
    <w:basedOn w:val="List3"/>
    <w:rsid w:val="00AE6091"/>
    <w:pPr>
      <w:numPr>
        <w:ilvl w:val="3"/>
      </w:numPr>
    </w:pPr>
  </w:style>
  <w:style w:type="paragraph" w:styleId="List5">
    <w:name w:val="List 5"/>
    <w:basedOn w:val="Normal"/>
    <w:rsid w:val="00AE6091"/>
    <w:pPr>
      <w:numPr>
        <w:ilvl w:val="4"/>
        <w:numId w:val="31"/>
      </w:numPr>
    </w:pPr>
  </w:style>
  <w:style w:type="paragraph" w:customStyle="1" w:styleId="Bullet3">
    <w:name w:val="Bullet 3"/>
    <w:basedOn w:val="Bullet2"/>
    <w:link w:val="Bullet3Char"/>
    <w:qFormat/>
    <w:rsid w:val="00BE4A2B"/>
    <w:pPr>
      <w:numPr>
        <w:ilvl w:val="1"/>
      </w:numPr>
      <w:spacing w:after="60"/>
    </w:pPr>
  </w:style>
  <w:style w:type="character" w:customStyle="1" w:styleId="Bullet2Char">
    <w:name w:val="Bullet 2 Char"/>
    <w:basedOn w:val="DefaultParagraphFont"/>
    <w:link w:val="Bullet2"/>
    <w:rsid w:val="00BE4A2B"/>
    <w:rPr>
      <w:rFonts w:eastAsia="Calibri"/>
      <w:sz w:val="24"/>
      <w:szCs w:val="24"/>
    </w:rPr>
  </w:style>
  <w:style w:type="character" w:customStyle="1" w:styleId="Bullet3Char">
    <w:name w:val="Bullet 3 Char"/>
    <w:basedOn w:val="Bullet2Char"/>
    <w:link w:val="Bullet3"/>
    <w:rsid w:val="00BE4A2B"/>
    <w:rPr>
      <w:rFonts w:eastAsia="Calibri"/>
      <w:sz w:val="24"/>
      <w:szCs w:val="24"/>
    </w:rPr>
  </w:style>
  <w:style w:type="character" w:customStyle="1" w:styleId="Mention1">
    <w:name w:val="Mention1"/>
    <w:basedOn w:val="DefaultParagraphFont"/>
    <w:uiPriority w:val="99"/>
    <w:semiHidden/>
    <w:unhideWhenUsed/>
    <w:rsid w:val="002C7AC9"/>
    <w:rPr>
      <w:color w:val="2B579A"/>
      <w:shd w:val="clear" w:color="auto" w:fill="E6E6E6"/>
    </w:rPr>
  </w:style>
  <w:style w:type="character" w:customStyle="1" w:styleId="UnresolvedMention1">
    <w:name w:val="Unresolved Mention1"/>
    <w:basedOn w:val="DefaultParagraphFont"/>
    <w:uiPriority w:val="99"/>
    <w:semiHidden/>
    <w:unhideWhenUsed/>
    <w:rsid w:val="00034C3A"/>
    <w:rPr>
      <w:color w:val="808080"/>
      <w:shd w:val="clear" w:color="auto" w:fill="E6E6E6"/>
    </w:rPr>
  </w:style>
  <w:style w:type="paragraph" w:styleId="Quote">
    <w:name w:val="Quote"/>
    <w:basedOn w:val="Normal"/>
    <w:next w:val="Normal"/>
    <w:link w:val="QuoteChar"/>
    <w:uiPriority w:val="29"/>
    <w:qFormat/>
    <w:rsid w:val="00635F02"/>
    <w:pPr>
      <w:spacing w:before="200" w:after="160" w:line="259" w:lineRule="auto"/>
      <w:ind w:left="864" w:right="864"/>
    </w:pPr>
    <w:rPr>
      <w:rFonts w:asciiTheme="minorHAnsi" w:eastAsiaTheme="minorEastAsia"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635F02"/>
    <w:rPr>
      <w:rFonts w:asciiTheme="minorHAnsi" w:eastAsiaTheme="minorEastAsia" w:hAnsiTheme="minorHAnsi" w:cstheme="minorBidi"/>
      <w:i/>
      <w:iCs/>
      <w:color w:val="404040" w:themeColor="text1" w:themeTint="BF"/>
      <w:sz w:val="22"/>
      <w:szCs w:val="22"/>
    </w:rPr>
  </w:style>
  <w:style w:type="character" w:customStyle="1" w:styleId="pl-smi">
    <w:name w:val="pl-smi"/>
    <w:basedOn w:val="DefaultParagraphFont"/>
    <w:rsid w:val="00635F02"/>
  </w:style>
  <w:style w:type="character" w:customStyle="1" w:styleId="pl-c1">
    <w:name w:val="pl-c1"/>
    <w:basedOn w:val="DefaultParagraphFont"/>
    <w:rsid w:val="00635F02"/>
  </w:style>
  <w:style w:type="character" w:customStyle="1" w:styleId="pl-s">
    <w:name w:val="pl-s"/>
    <w:basedOn w:val="DefaultParagraphFont"/>
    <w:rsid w:val="00635F02"/>
  </w:style>
  <w:style w:type="character" w:customStyle="1" w:styleId="pl-pds">
    <w:name w:val="pl-pds"/>
    <w:basedOn w:val="DefaultParagraphFont"/>
    <w:rsid w:val="00635F02"/>
  </w:style>
  <w:style w:type="paragraph" w:customStyle="1" w:styleId="package-description">
    <w:name w:val="package-description"/>
    <w:basedOn w:val="Normal"/>
    <w:rsid w:val="00635F02"/>
    <w:pPr>
      <w:spacing w:before="100" w:beforeAutospacing="1" w:after="100" w:afterAutospacing="1"/>
    </w:pPr>
    <w:rPr>
      <w:rFonts w:eastAsiaTheme="minorEastAsia"/>
    </w:rPr>
  </w:style>
  <w:style w:type="paragraph" w:customStyle="1" w:styleId="hero-subheader">
    <w:name w:val="hero-subheader"/>
    <w:basedOn w:val="Normal"/>
    <w:rsid w:val="00635F02"/>
    <w:pPr>
      <w:spacing w:before="100" w:beforeAutospacing="1" w:after="100" w:afterAutospacing="1"/>
    </w:pPr>
    <w:rPr>
      <w:rFonts w:eastAsiaTheme="minorEastAsia"/>
    </w:rPr>
  </w:style>
  <w:style w:type="paragraph" w:styleId="HTMLPreformatted">
    <w:name w:val="HTML Preformatted"/>
    <w:basedOn w:val="Normal"/>
    <w:link w:val="HTMLPreformattedChar"/>
    <w:uiPriority w:val="99"/>
    <w:semiHidden/>
    <w:unhideWhenUsed/>
    <w:rsid w:val="00635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635F02"/>
    <w:rPr>
      <w:rFonts w:ascii="Courier New" w:eastAsiaTheme="minorEastAsia" w:hAnsi="Courier New" w:cs="Courier New"/>
    </w:rPr>
  </w:style>
  <w:style w:type="character" w:customStyle="1" w:styleId="UnresolvedMention2">
    <w:name w:val="Unresolved Mention2"/>
    <w:basedOn w:val="DefaultParagraphFont"/>
    <w:uiPriority w:val="99"/>
    <w:semiHidden/>
    <w:unhideWhenUsed/>
    <w:rsid w:val="00635F02"/>
    <w:rPr>
      <w:color w:val="808080"/>
      <w:shd w:val="clear" w:color="auto" w:fill="E6E6E6"/>
    </w:rPr>
  </w:style>
  <w:style w:type="paragraph" w:styleId="FootnoteText">
    <w:name w:val="footnote text"/>
    <w:basedOn w:val="Normal"/>
    <w:link w:val="FootnoteTextChar"/>
    <w:semiHidden/>
    <w:unhideWhenUsed/>
    <w:rsid w:val="0014197F"/>
    <w:pPr>
      <w:spacing w:before="0" w:after="0"/>
    </w:pPr>
    <w:rPr>
      <w:sz w:val="20"/>
      <w:szCs w:val="20"/>
    </w:rPr>
  </w:style>
  <w:style w:type="character" w:customStyle="1" w:styleId="FootnoteTextChar">
    <w:name w:val="Footnote Text Char"/>
    <w:basedOn w:val="DefaultParagraphFont"/>
    <w:link w:val="FootnoteText"/>
    <w:semiHidden/>
    <w:rsid w:val="0014197F"/>
    <w:rPr>
      <w:rFonts w:eastAsia="Calibri"/>
    </w:rPr>
  </w:style>
  <w:style w:type="character" w:styleId="FootnoteReference">
    <w:name w:val="footnote reference"/>
    <w:basedOn w:val="DefaultParagraphFont"/>
    <w:semiHidden/>
    <w:unhideWhenUsed/>
    <w:rsid w:val="0014197F"/>
    <w:rPr>
      <w:vertAlign w:val="superscript"/>
    </w:rPr>
  </w:style>
  <w:style w:type="character" w:styleId="UnresolvedMention">
    <w:name w:val="Unresolved Mention"/>
    <w:basedOn w:val="DefaultParagraphFont"/>
    <w:uiPriority w:val="99"/>
    <w:semiHidden/>
    <w:unhideWhenUsed/>
    <w:rsid w:val="00F3364E"/>
    <w:rPr>
      <w:color w:val="808080"/>
      <w:shd w:val="clear" w:color="auto" w:fill="E6E6E6"/>
    </w:rPr>
  </w:style>
  <w:style w:type="paragraph" w:styleId="NoSpacing">
    <w:name w:val="No Spacing"/>
    <w:uiPriority w:val="1"/>
    <w:qFormat/>
    <w:rsid w:val="000859CF"/>
    <w:rPr>
      <w:rFonts w:asciiTheme="minorHAnsi" w:eastAsiaTheme="minorHAnsi" w:hAnsiTheme="minorHAnsi" w:cstheme="minorBidi"/>
      <w:sz w:val="22"/>
      <w:szCs w:val="22"/>
    </w:rPr>
  </w:style>
  <w:style w:type="character" w:customStyle="1" w:styleId="rally-rte-class-0095307e0f428">
    <w:name w:val="rally-rte-class-0095307e0f428"/>
    <w:basedOn w:val="DefaultParagraphFont"/>
    <w:rsid w:val="000859CF"/>
  </w:style>
  <w:style w:type="character" w:customStyle="1" w:styleId="rally-rte-class-020e0945631963">
    <w:name w:val="rally-rte-class-020e0945631963"/>
    <w:basedOn w:val="DefaultParagraphFont"/>
    <w:rsid w:val="000859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5389">
      <w:bodyDiv w:val="1"/>
      <w:marLeft w:val="0"/>
      <w:marRight w:val="0"/>
      <w:marTop w:val="0"/>
      <w:marBottom w:val="0"/>
      <w:divBdr>
        <w:top w:val="none" w:sz="0" w:space="0" w:color="auto"/>
        <w:left w:val="none" w:sz="0" w:space="0" w:color="auto"/>
        <w:bottom w:val="none" w:sz="0" w:space="0" w:color="auto"/>
        <w:right w:val="none" w:sz="0" w:space="0" w:color="auto"/>
      </w:divBdr>
    </w:div>
    <w:div w:id="21561652">
      <w:bodyDiv w:val="1"/>
      <w:marLeft w:val="0"/>
      <w:marRight w:val="0"/>
      <w:marTop w:val="0"/>
      <w:marBottom w:val="0"/>
      <w:divBdr>
        <w:top w:val="none" w:sz="0" w:space="0" w:color="auto"/>
        <w:left w:val="none" w:sz="0" w:space="0" w:color="auto"/>
        <w:bottom w:val="none" w:sz="0" w:space="0" w:color="auto"/>
        <w:right w:val="none" w:sz="0" w:space="0" w:color="auto"/>
      </w:divBdr>
    </w:div>
    <w:div w:id="22095634">
      <w:bodyDiv w:val="1"/>
      <w:marLeft w:val="0"/>
      <w:marRight w:val="0"/>
      <w:marTop w:val="0"/>
      <w:marBottom w:val="0"/>
      <w:divBdr>
        <w:top w:val="none" w:sz="0" w:space="0" w:color="auto"/>
        <w:left w:val="none" w:sz="0" w:space="0" w:color="auto"/>
        <w:bottom w:val="none" w:sz="0" w:space="0" w:color="auto"/>
        <w:right w:val="none" w:sz="0" w:space="0" w:color="auto"/>
      </w:divBdr>
    </w:div>
    <w:div w:id="85813620">
      <w:bodyDiv w:val="1"/>
      <w:marLeft w:val="0"/>
      <w:marRight w:val="0"/>
      <w:marTop w:val="0"/>
      <w:marBottom w:val="0"/>
      <w:divBdr>
        <w:top w:val="none" w:sz="0" w:space="0" w:color="auto"/>
        <w:left w:val="none" w:sz="0" w:space="0" w:color="auto"/>
        <w:bottom w:val="none" w:sz="0" w:space="0" w:color="auto"/>
        <w:right w:val="none" w:sz="0" w:space="0" w:color="auto"/>
      </w:divBdr>
    </w:div>
    <w:div w:id="127869485">
      <w:bodyDiv w:val="1"/>
      <w:marLeft w:val="0"/>
      <w:marRight w:val="0"/>
      <w:marTop w:val="0"/>
      <w:marBottom w:val="0"/>
      <w:divBdr>
        <w:top w:val="none" w:sz="0" w:space="0" w:color="auto"/>
        <w:left w:val="none" w:sz="0" w:space="0" w:color="auto"/>
        <w:bottom w:val="none" w:sz="0" w:space="0" w:color="auto"/>
        <w:right w:val="none" w:sz="0" w:space="0" w:color="auto"/>
      </w:divBdr>
    </w:div>
    <w:div w:id="208423953">
      <w:bodyDiv w:val="1"/>
      <w:marLeft w:val="0"/>
      <w:marRight w:val="0"/>
      <w:marTop w:val="0"/>
      <w:marBottom w:val="0"/>
      <w:divBdr>
        <w:top w:val="none" w:sz="0" w:space="0" w:color="auto"/>
        <w:left w:val="none" w:sz="0" w:space="0" w:color="auto"/>
        <w:bottom w:val="none" w:sz="0" w:space="0" w:color="auto"/>
        <w:right w:val="none" w:sz="0" w:space="0" w:color="auto"/>
      </w:divBdr>
    </w:div>
    <w:div w:id="252205218">
      <w:bodyDiv w:val="1"/>
      <w:marLeft w:val="0"/>
      <w:marRight w:val="0"/>
      <w:marTop w:val="0"/>
      <w:marBottom w:val="0"/>
      <w:divBdr>
        <w:top w:val="none" w:sz="0" w:space="0" w:color="auto"/>
        <w:left w:val="none" w:sz="0" w:space="0" w:color="auto"/>
        <w:bottom w:val="none" w:sz="0" w:space="0" w:color="auto"/>
        <w:right w:val="none" w:sz="0" w:space="0" w:color="auto"/>
      </w:divBdr>
    </w:div>
    <w:div w:id="325742621">
      <w:bodyDiv w:val="1"/>
      <w:marLeft w:val="0"/>
      <w:marRight w:val="0"/>
      <w:marTop w:val="0"/>
      <w:marBottom w:val="0"/>
      <w:divBdr>
        <w:top w:val="none" w:sz="0" w:space="0" w:color="auto"/>
        <w:left w:val="none" w:sz="0" w:space="0" w:color="auto"/>
        <w:bottom w:val="none" w:sz="0" w:space="0" w:color="auto"/>
        <w:right w:val="none" w:sz="0" w:space="0" w:color="auto"/>
      </w:divBdr>
    </w:div>
    <w:div w:id="379327398">
      <w:bodyDiv w:val="1"/>
      <w:marLeft w:val="0"/>
      <w:marRight w:val="0"/>
      <w:marTop w:val="0"/>
      <w:marBottom w:val="0"/>
      <w:divBdr>
        <w:top w:val="none" w:sz="0" w:space="0" w:color="auto"/>
        <w:left w:val="none" w:sz="0" w:space="0" w:color="auto"/>
        <w:bottom w:val="none" w:sz="0" w:space="0" w:color="auto"/>
        <w:right w:val="none" w:sz="0" w:space="0" w:color="auto"/>
      </w:divBdr>
    </w:div>
    <w:div w:id="417218843">
      <w:bodyDiv w:val="1"/>
      <w:marLeft w:val="0"/>
      <w:marRight w:val="0"/>
      <w:marTop w:val="0"/>
      <w:marBottom w:val="0"/>
      <w:divBdr>
        <w:top w:val="none" w:sz="0" w:space="0" w:color="auto"/>
        <w:left w:val="none" w:sz="0" w:space="0" w:color="auto"/>
        <w:bottom w:val="none" w:sz="0" w:space="0" w:color="auto"/>
        <w:right w:val="none" w:sz="0" w:space="0" w:color="auto"/>
      </w:divBdr>
    </w:div>
    <w:div w:id="462381939">
      <w:bodyDiv w:val="1"/>
      <w:marLeft w:val="0"/>
      <w:marRight w:val="0"/>
      <w:marTop w:val="0"/>
      <w:marBottom w:val="0"/>
      <w:divBdr>
        <w:top w:val="none" w:sz="0" w:space="0" w:color="auto"/>
        <w:left w:val="none" w:sz="0" w:space="0" w:color="auto"/>
        <w:bottom w:val="none" w:sz="0" w:space="0" w:color="auto"/>
        <w:right w:val="none" w:sz="0" w:space="0" w:color="auto"/>
      </w:divBdr>
    </w:div>
    <w:div w:id="501554378">
      <w:bodyDiv w:val="1"/>
      <w:marLeft w:val="0"/>
      <w:marRight w:val="0"/>
      <w:marTop w:val="0"/>
      <w:marBottom w:val="0"/>
      <w:divBdr>
        <w:top w:val="none" w:sz="0" w:space="0" w:color="auto"/>
        <w:left w:val="none" w:sz="0" w:space="0" w:color="auto"/>
        <w:bottom w:val="none" w:sz="0" w:space="0" w:color="auto"/>
        <w:right w:val="none" w:sz="0" w:space="0" w:color="auto"/>
      </w:divBdr>
    </w:div>
    <w:div w:id="552303747">
      <w:bodyDiv w:val="1"/>
      <w:marLeft w:val="0"/>
      <w:marRight w:val="0"/>
      <w:marTop w:val="0"/>
      <w:marBottom w:val="0"/>
      <w:divBdr>
        <w:top w:val="none" w:sz="0" w:space="0" w:color="auto"/>
        <w:left w:val="none" w:sz="0" w:space="0" w:color="auto"/>
        <w:bottom w:val="none" w:sz="0" w:space="0" w:color="auto"/>
        <w:right w:val="none" w:sz="0" w:space="0" w:color="auto"/>
      </w:divBdr>
      <w:divsChild>
        <w:div w:id="1083377207">
          <w:marLeft w:val="0"/>
          <w:marRight w:val="0"/>
          <w:marTop w:val="150"/>
          <w:marBottom w:val="0"/>
          <w:divBdr>
            <w:top w:val="none" w:sz="0" w:space="0" w:color="auto"/>
            <w:left w:val="none" w:sz="0" w:space="0" w:color="auto"/>
            <w:bottom w:val="none" w:sz="0" w:space="0" w:color="auto"/>
            <w:right w:val="none" w:sz="0" w:space="0" w:color="auto"/>
          </w:divBdr>
        </w:div>
        <w:div w:id="1455052239">
          <w:marLeft w:val="0"/>
          <w:marRight w:val="0"/>
          <w:marTop w:val="150"/>
          <w:marBottom w:val="0"/>
          <w:divBdr>
            <w:top w:val="none" w:sz="0" w:space="0" w:color="auto"/>
            <w:left w:val="none" w:sz="0" w:space="0" w:color="auto"/>
            <w:bottom w:val="none" w:sz="0" w:space="0" w:color="auto"/>
            <w:right w:val="none" w:sz="0" w:space="0" w:color="auto"/>
          </w:divBdr>
        </w:div>
        <w:div w:id="1485242654">
          <w:marLeft w:val="0"/>
          <w:marRight w:val="0"/>
          <w:marTop w:val="150"/>
          <w:marBottom w:val="0"/>
          <w:divBdr>
            <w:top w:val="none" w:sz="0" w:space="0" w:color="auto"/>
            <w:left w:val="none" w:sz="0" w:space="0" w:color="auto"/>
            <w:bottom w:val="none" w:sz="0" w:space="0" w:color="auto"/>
            <w:right w:val="none" w:sz="0" w:space="0" w:color="auto"/>
          </w:divBdr>
        </w:div>
        <w:div w:id="2069839655">
          <w:marLeft w:val="0"/>
          <w:marRight w:val="0"/>
          <w:marTop w:val="150"/>
          <w:marBottom w:val="0"/>
          <w:divBdr>
            <w:top w:val="none" w:sz="0" w:space="0" w:color="auto"/>
            <w:left w:val="none" w:sz="0" w:space="0" w:color="auto"/>
            <w:bottom w:val="none" w:sz="0" w:space="0" w:color="auto"/>
            <w:right w:val="none" w:sz="0" w:space="0" w:color="auto"/>
          </w:divBdr>
        </w:div>
        <w:div w:id="204685250">
          <w:marLeft w:val="0"/>
          <w:marRight w:val="0"/>
          <w:marTop w:val="150"/>
          <w:marBottom w:val="0"/>
          <w:divBdr>
            <w:top w:val="none" w:sz="0" w:space="0" w:color="auto"/>
            <w:left w:val="none" w:sz="0" w:space="0" w:color="auto"/>
            <w:bottom w:val="none" w:sz="0" w:space="0" w:color="auto"/>
            <w:right w:val="none" w:sz="0" w:space="0" w:color="auto"/>
          </w:divBdr>
        </w:div>
        <w:div w:id="968129343">
          <w:marLeft w:val="0"/>
          <w:marRight w:val="0"/>
          <w:marTop w:val="150"/>
          <w:marBottom w:val="0"/>
          <w:divBdr>
            <w:top w:val="none" w:sz="0" w:space="0" w:color="auto"/>
            <w:left w:val="none" w:sz="0" w:space="0" w:color="auto"/>
            <w:bottom w:val="none" w:sz="0" w:space="0" w:color="auto"/>
            <w:right w:val="none" w:sz="0" w:space="0" w:color="auto"/>
          </w:divBdr>
        </w:div>
        <w:div w:id="987051075">
          <w:marLeft w:val="0"/>
          <w:marRight w:val="0"/>
          <w:marTop w:val="150"/>
          <w:marBottom w:val="0"/>
          <w:divBdr>
            <w:top w:val="none" w:sz="0" w:space="0" w:color="auto"/>
            <w:left w:val="none" w:sz="0" w:space="0" w:color="auto"/>
            <w:bottom w:val="none" w:sz="0" w:space="0" w:color="auto"/>
            <w:right w:val="none" w:sz="0" w:space="0" w:color="auto"/>
          </w:divBdr>
        </w:div>
        <w:div w:id="673186005">
          <w:marLeft w:val="0"/>
          <w:marRight w:val="0"/>
          <w:marTop w:val="150"/>
          <w:marBottom w:val="0"/>
          <w:divBdr>
            <w:top w:val="none" w:sz="0" w:space="0" w:color="auto"/>
            <w:left w:val="none" w:sz="0" w:space="0" w:color="auto"/>
            <w:bottom w:val="none" w:sz="0" w:space="0" w:color="auto"/>
            <w:right w:val="none" w:sz="0" w:space="0" w:color="auto"/>
          </w:divBdr>
        </w:div>
        <w:div w:id="882600097">
          <w:marLeft w:val="0"/>
          <w:marRight w:val="0"/>
          <w:marTop w:val="150"/>
          <w:marBottom w:val="0"/>
          <w:divBdr>
            <w:top w:val="none" w:sz="0" w:space="0" w:color="auto"/>
            <w:left w:val="none" w:sz="0" w:space="0" w:color="auto"/>
            <w:bottom w:val="none" w:sz="0" w:space="0" w:color="auto"/>
            <w:right w:val="none" w:sz="0" w:space="0" w:color="auto"/>
          </w:divBdr>
        </w:div>
        <w:div w:id="451287706">
          <w:marLeft w:val="0"/>
          <w:marRight w:val="0"/>
          <w:marTop w:val="150"/>
          <w:marBottom w:val="0"/>
          <w:divBdr>
            <w:top w:val="none" w:sz="0" w:space="0" w:color="auto"/>
            <w:left w:val="none" w:sz="0" w:space="0" w:color="auto"/>
            <w:bottom w:val="none" w:sz="0" w:space="0" w:color="auto"/>
            <w:right w:val="none" w:sz="0" w:space="0" w:color="auto"/>
          </w:divBdr>
        </w:div>
        <w:div w:id="1977178064">
          <w:marLeft w:val="0"/>
          <w:marRight w:val="0"/>
          <w:marTop w:val="150"/>
          <w:marBottom w:val="0"/>
          <w:divBdr>
            <w:top w:val="none" w:sz="0" w:space="0" w:color="auto"/>
            <w:left w:val="none" w:sz="0" w:space="0" w:color="auto"/>
            <w:bottom w:val="none" w:sz="0" w:space="0" w:color="auto"/>
            <w:right w:val="none" w:sz="0" w:space="0" w:color="auto"/>
          </w:divBdr>
        </w:div>
        <w:div w:id="998192947">
          <w:marLeft w:val="0"/>
          <w:marRight w:val="0"/>
          <w:marTop w:val="150"/>
          <w:marBottom w:val="0"/>
          <w:divBdr>
            <w:top w:val="none" w:sz="0" w:space="0" w:color="auto"/>
            <w:left w:val="none" w:sz="0" w:space="0" w:color="auto"/>
            <w:bottom w:val="none" w:sz="0" w:space="0" w:color="auto"/>
            <w:right w:val="none" w:sz="0" w:space="0" w:color="auto"/>
          </w:divBdr>
        </w:div>
        <w:div w:id="1370838082">
          <w:marLeft w:val="0"/>
          <w:marRight w:val="0"/>
          <w:marTop w:val="150"/>
          <w:marBottom w:val="0"/>
          <w:divBdr>
            <w:top w:val="none" w:sz="0" w:space="0" w:color="auto"/>
            <w:left w:val="none" w:sz="0" w:space="0" w:color="auto"/>
            <w:bottom w:val="none" w:sz="0" w:space="0" w:color="auto"/>
            <w:right w:val="none" w:sz="0" w:space="0" w:color="auto"/>
          </w:divBdr>
        </w:div>
        <w:div w:id="1731927309">
          <w:marLeft w:val="0"/>
          <w:marRight w:val="0"/>
          <w:marTop w:val="150"/>
          <w:marBottom w:val="0"/>
          <w:divBdr>
            <w:top w:val="none" w:sz="0" w:space="0" w:color="auto"/>
            <w:left w:val="none" w:sz="0" w:space="0" w:color="auto"/>
            <w:bottom w:val="none" w:sz="0" w:space="0" w:color="auto"/>
            <w:right w:val="none" w:sz="0" w:space="0" w:color="auto"/>
          </w:divBdr>
        </w:div>
        <w:div w:id="1543521903">
          <w:marLeft w:val="0"/>
          <w:marRight w:val="0"/>
          <w:marTop w:val="150"/>
          <w:marBottom w:val="0"/>
          <w:divBdr>
            <w:top w:val="none" w:sz="0" w:space="0" w:color="auto"/>
            <w:left w:val="none" w:sz="0" w:space="0" w:color="auto"/>
            <w:bottom w:val="none" w:sz="0" w:space="0" w:color="auto"/>
            <w:right w:val="none" w:sz="0" w:space="0" w:color="auto"/>
          </w:divBdr>
        </w:div>
        <w:div w:id="1003820397">
          <w:marLeft w:val="0"/>
          <w:marRight w:val="0"/>
          <w:marTop w:val="150"/>
          <w:marBottom w:val="0"/>
          <w:divBdr>
            <w:top w:val="none" w:sz="0" w:space="0" w:color="auto"/>
            <w:left w:val="none" w:sz="0" w:space="0" w:color="auto"/>
            <w:bottom w:val="none" w:sz="0" w:space="0" w:color="auto"/>
            <w:right w:val="none" w:sz="0" w:space="0" w:color="auto"/>
          </w:divBdr>
        </w:div>
        <w:div w:id="800539164">
          <w:marLeft w:val="0"/>
          <w:marRight w:val="0"/>
          <w:marTop w:val="150"/>
          <w:marBottom w:val="0"/>
          <w:divBdr>
            <w:top w:val="none" w:sz="0" w:space="0" w:color="auto"/>
            <w:left w:val="none" w:sz="0" w:space="0" w:color="auto"/>
            <w:bottom w:val="none" w:sz="0" w:space="0" w:color="auto"/>
            <w:right w:val="none" w:sz="0" w:space="0" w:color="auto"/>
          </w:divBdr>
        </w:div>
        <w:div w:id="1103961291">
          <w:marLeft w:val="0"/>
          <w:marRight w:val="0"/>
          <w:marTop w:val="150"/>
          <w:marBottom w:val="0"/>
          <w:divBdr>
            <w:top w:val="none" w:sz="0" w:space="0" w:color="auto"/>
            <w:left w:val="none" w:sz="0" w:space="0" w:color="auto"/>
            <w:bottom w:val="none" w:sz="0" w:space="0" w:color="auto"/>
            <w:right w:val="none" w:sz="0" w:space="0" w:color="auto"/>
          </w:divBdr>
        </w:div>
        <w:div w:id="1017586795">
          <w:marLeft w:val="0"/>
          <w:marRight w:val="0"/>
          <w:marTop w:val="150"/>
          <w:marBottom w:val="0"/>
          <w:divBdr>
            <w:top w:val="none" w:sz="0" w:space="0" w:color="auto"/>
            <w:left w:val="none" w:sz="0" w:space="0" w:color="auto"/>
            <w:bottom w:val="none" w:sz="0" w:space="0" w:color="auto"/>
            <w:right w:val="none" w:sz="0" w:space="0" w:color="auto"/>
          </w:divBdr>
        </w:div>
        <w:div w:id="794636707">
          <w:marLeft w:val="0"/>
          <w:marRight w:val="0"/>
          <w:marTop w:val="150"/>
          <w:marBottom w:val="0"/>
          <w:divBdr>
            <w:top w:val="none" w:sz="0" w:space="0" w:color="auto"/>
            <w:left w:val="none" w:sz="0" w:space="0" w:color="auto"/>
            <w:bottom w:val="none" w:sz="0" w:space="0" w:color="auto"/>
            <w:right w:val="none" w:sz="0" w:space="0" w:color="auto"/>
          </w:divBdr>
        </w:div>
        <w:div w:id="1012293053">
          <w:marLeft w:val="0"/>
          <w:marRight w:val="0"/>
          <w:marTop w:val="150"/>
          <w:marBottom w:val="0"/>
          <w:divBdr>
            <w:top w:val="none" w:sz="0" w:space="0" w:color="auto"/>
            <w:left w:val="none" w:sz="0" w:space="0" w:color="auto"/>
            <w:bottom w:val="none" w:sz="0" w:space="0" w:color="auto"/>
            <w:right w:val="none" w:sz="0" w:space="0" w:color="auto"/>
          </w:divBdr>
        </w:div>
        <w:div w:id="1096437378">
          <w:marLeft w:val="0"/>
          <w:marRight w:val="0"/>
          <w:marTop w:val="150"/>
          <w:marBottom w:val="0"/>
          <w:divBdr>
            <w:top w:val="none" w:sz="0" w:space="0" w:color="auto"/>
            <w:left w:val="none" w:sz="0" w:space="0" w:color="auto"/>
            <w:bottom w:val="none" w:sz="0" w:space="0" w:color="auto"/>
            <w:right w:val="none" w:sz="0" w:space="0" w:color="auto"/>
          </w:divBdr>
        </w:div>
        <w:div w:id="742677203">
          <w:marLeft w:val="0"/>
          <w:marRight w:val="0"/>
          <w:marTop w:val="150"/>
          <w:marBottom w:val="0"/>
          <w:divBdr>
            <w:top w:val="none" w:sz="0" w:space="0" w:color="auto"/>
            <w:left w:val="none" w:sz="0" w:space="0" w:color="auto"/>
            <w:bottom w:val="none" w:sz="0" w:space="0" w:color="auto"/>
            <w:right w:val="none" w:sz="0" w:space="0" w:color="auto"/>
          </w:divBdr>
        </w:div>
        <w:div w:id="693966079">
          <w:marLeft w:val="0"/>
          <w:marRight w:val="0"/>
          <w:marTop w:val="150"/>
          <w:marBottom w:val="0"/>
          <w:divBdr>
            <w:top w:val="none" w:sz="0" w:space="0" w:color="auto"/>
            <w:left w:val="none" w:sz="0" w:space="0" w:color="auto"/>
            <w:bottom w:val="none" w:sz="0" w:space="0" w:color="auto"/>
            <w:right w:val="none" w:sz="0" w:space="0" w:color="auto"/>
          </w:divBdr>
        </w:div>
        <w:div w:id="734474903">
          <w:marLeft w:val="0"/>
          <w:marRight w:val="0"/>
          <w:marTop w:val="150"/>
          <w:marBottom w:val="0"/>
          <w:divBdr>
            <w:top w:val="none" w:sz="0" w:space="0" w:color="auto"/>
            <w:left w:val="none" w:sz="0" w:space="0" w:color="auto"/>
            <w:bottom w:val="none" w:sz="0" w:space="0" w:color="auto"/>
            <w:right w:val="none" w:sz="0" w:space="0" w:color="auto"/>
          </w:divBdr>
        </w:div>
        <w:div w:id="663165058">
          <w:marLeft w:val="0"/>
          <w:marRight w:val="0"/>
          <w:marTop w:val="150"/>
          <w:marBottom w:val="0"/>
          <w:divBdr>
            <w:top w:val="none" w:sz="0" w:space="0" w:color="auto"/>
            <w:left w:val="none" w:sz="0" w:space="0" w:color="auto"/>
            <w:bottom w:val="none" w:sz="0" w:space="0" w:color="auto"/>
            <w:right w:val="none" w:sz="0" w:space="0" w:color="auto"/>
          </w:divBdr>
        </w:div>
        <w:div w:id="1060176967">
          <w:marLeft w:val="0"/>
          <w:marRight w:val="0"/>
          <w:marTop w:val="150"/>
          <w:marBottom w:val="0"/>
          <w:divBdr>
            <w:top w:val="none" w:sz="0" w:space="0" w:color="auto"/>
            <w:left w:val="none" w:sz="0" w:space="0" w:color="auto"/>
            <w:bottom w:val="none" w:sz="0" w:space="0" w:color="auto"/>
            <w:right w:val="none" w:sz="0" w:space="0" w:color="auto"/>
          </w:divBdr>
        </w:div>
        <w:div w:id="1907375034">
          <w:marLeft w:val="0"/>
          <w:marRight w:val="0"/>
          <w:marTop w:val="150"/>
          <w:marBottom w:val="0"/>
          <w:divBdr>
            <w:top w:val="none" w:sz="0" w:space="0" w:color="auto"/>
            <w:left w:val="none" w:sz="0" w:space="0" w:color="auto"/>
            <w:bottom w:val="none" w:sz="0" w:space="0" w:color="auto"/>
            <w:right w:val="none" w:sz="0" w:space="0" w:color="auto"/>
          </w:divBdr>
          <w:divsChild>
            <w:div w:id="1403872492">
              <w:marLeft w:val="0"/>
              <w:marRight w:val="0"/>
              <w:marTop w:val="150"/>
              <w:marBottom w:val="0"/>
              <w:divBdr>
                <w:top w:val="none" w:sz="0" w:space="0" w:color="auto"/>
                <w:left w:val="none" w:sz="0" w:space="0" w:color="auto"/>
                <w:bottom w:val="none" w:sz="0" w:space="0" w:color="auto"/>
                <w:right w:val="none" w:sz="0" w:space="0" w:color="auto"/>
              </w:divBdr>
            </w:div>
          </w:divsChild>
        </w:div>
        <w:div w:id="370612809">
          <w:marLeft w:val="0"/>
          <w:marRight w:val="0"/>
          <w:marTop w:val="150"/>
          <w:marBottom w:val="0"/>
          <w:divBdr>
            <w:top w:val="none" w:sz="0" w:space="0" w:color="auto"/>
            <w:left w:val="none" w:sz="0" w:space="0" w:color="auto"/>
            <w:bottom w:val="none" w:sz="0" w:space="0" w:color="auto"/>
            <w:right w:val="none" w:sz="0" w:space="0" w:color="auto"/>
          </w:divBdr>
        </w:div>
        <w:div w:id="859389847">
          <w:marLeft w:val="0"/>
          <w:marRight w:val="0"/>
          <w:marTop w:val="150"/>
          <w:marBottom w:val="0"/>
          <w:divBdr>
            <w:top w:val="none" w:sz="0" w:space="0" w:color="auto"/>
            <w:left w:val="none" w:sz="0" w:space="0" w:color="auto"/>
            <w:bottom w:val="none" w:sz="0" w:space="0" w:color="auto"/>
            <w:right w:val="none" w:sz="0" w:space="0" w:color="auto"/>
          </w:divBdr>
        </w:div>
        <w:div w:id="1880438205">
          <w:marLeft w:val="0"/>
          <w:marRight w:val="0"/>
          <w:marTop w:val="150"/>
          <w:marBottom w:val="0"/>
          <w:divBdr>
            <w:top w:val="none" w:sz="0" w:space="0" w:color="auto"/>
            <w:left w:val="none" w:sz="0" w:space="0" w:color="auto"/>
            <w:bottom w:val="none" w:sz="0" w:space="0" w:color="auto"/>
            <w:right w:val="none" w:sz="0" w:space="0" w:color="auto"/>
          </w:divBdr>
        </w:div>
        <w:div w:id="1009403759">
          <w:marLeft w:val="0"/>
          <w:marRight w:val="0"/>
          <w:marTop w:val="150"/>
          <w:marBottom w:val="0"/>
          <w:divBdr>
            <w:top w:val="none" w:sz="0" w:space="0" w:color="auto"/>
            <w:left w:val="none" w:sz="0" w:space="0" w:color="auto"/>
            <w:bottom w:val="none" w:sz="0" w:space="0" w:color="auto"/>
            <w:right w:val="none" w:sz="0" w:space="0" w:color="auto"/>
          </w:divBdr>
        </w:div>
        <w:div w:id="1855067644">
          <w:marLeft w:val="0"/>
          <w:marRight w:val="0"/>
          <w:marTop w:val="150"/>
          <w:marBottom w:val="0"/>
          <w:divBdr>
            <w:top w:val="none" w:sz="0" w:space="0" w:color="auto"/>
            <w:left w:val="none" w:sz="0" w:space="0" w:color="auto"/>
            <w:bottom w:val="none" w:sz="0" w:space="0" w:color="auto"/>
            <w:right w:val="none" w:sz="0" w:space="0" w:color="auto"/>
          </w:divBdr>
        </w:div>
        <w:div w:id="1662418729">
          <w:marLeft w:val="0"/>
          <w:marRight w:val="0"/>
          <w:marTop w:val="150"/>
          <w:marBottom w:val="0"/>
          <w:divBdr>
            <w:top w:val="none" w:sz="0" w:space="0" w:color="auto"/>
            <w:left w:val="none" w:sz="0" w:space="0" w:color="auto"/>
            <w:bottom w:val="none" w:sz="0" w:space="0" w:color="auto"/>
            <w:right w:val="none" w:sz="0" w:space="0" w:color="auto"/>
          </w:divBdr>
        </w:div>
        <w:div w:id="472914574">
          <w:marLeft w:val="0"/>
          <w:marRight w:val="0"/>
          <w:marTop w:val="150"/>
          <w:marBottom w:val="0"/>
          <w:divBdr>
            <w:top w:val="none" w:sz="0" w:space="0" w:color="auto"/>
            <w:left w:val="none" w:sz="0" w:space="0" w:color="auto"/>
            <w:bottom w:val="none" w:sz="0" w:space="0" w:color="auto"/>
            <w:right w:val="none" w:sz="0" w:space="0" w:color="auto"/>
          </w:divBdr>
        </w:div>
        <w:div w:id="1914703266">
          <w:marLeft w:val="0"/>
          <w:marRight w:val="0"/>
          <w:marTop w:val="150"/>
          <w:marBottom w:val="0"/>
          <w:divBdr>
            <w:top w:val="none" w:sz="0" w:space="0" w:color="auto"/>
            <w:left w:val="none" w:sz="0" w:space="0" w:color="auto"/>
            <w:bottom w:val="none" w:sz="0" w:space="0" w:color="auto"/>
            <w:right w:val="none" w:sz="0" w:space="0" w:color="auto"/>
          </w:divBdr>
        </w:div>
        <w:div w:id="1387148542">
          <w:marLeft w:val="0"/>
          <w:marRight w:val="0"/>
          <w:marTop w:val="150"/>
          <w:marBottom w:val="0"/>
          <w:divBdr>
            <w:top w:val="none" w:sz="0" w:space="0" w:color="auto"/>
            <w:left w:val="none" w:sz="0" w:space="0" w:color="auto"/>
            <w:bottom w:val="none" w:sz="0" w:space="0" w:color="auto"/>
            <w:right w:val="none" w:sz="0" w:space="0" w:color="auto"/>
          </w:divBdr>
        </w:div>
        <w:div w:id="1423451776">
          <w:marLeft w:val="0"/>
          <w:marRight w:val="0"/>
          <w:marTop w:val="150"/>
          <w:marBottom w:val="0"/>
          <w:divBdr>
            <w:top w:val="none" w:sz="0" w:space="0" w:color="auto"/>
            <w:left w:val="none" w:sz="0" w:space="0" w:color="auto"/>
            <w:bottom w:val="none" w:sz="0" w:space="0" w:color="auto"/>
            <w:right w:val="none" w:sz="0" w:space="0" w:color="auto"/>
          </w:divBdr>
        </w:div>
        <w:div w:id="385374856">
          <w:marLeft w:val="0"/>
          <w:marRight w:val="0"/>
          <w:marTop w:val="150"/>
          <w:marBottom w:val="0"/>
          <w:divBdr>
            <w:top w:val="none" w:sz="0" w:space="0" w:color="auto"/>
            <w:left w:val="none" w:sz="0" w:space="0" w:color="auto"/>
            <w:bottom w:val="none" w:sz="0" w:space="0" w:color="auto"/>
            <w:right w:val="none" w:sz="0" w:space="0" w:color="auto"/>
          </w:divBdr>
        </w:div>
        <w:div w:id="349456202">
          <w:marLeft w:val="0"/>
          <w:marRight w:val="0"/>
          <w:marTop w:val="150"/>
          <w:marBottom w:val="0"/>
          <w:divBdr>
            <w:top w:val="none" w:sz="0" w:space="0" w:color="auto"/>
            <w:left w:val="none" w:sz="0" w:space="0" w:color="auto"/>
            <w:bottom w:val="none" w:sz="0" w:space="0" w:color="auto"/>
            <w:right w:val="none" w:sz="0" w:space="0" w:color="auto"/>
          </w:divBdr>
        </w:div>
        <w:div w:id="2069495882">
          <w:marLeft w:val="0"/>
          <w:marRight w:val="0"/>
          <w:marTop w:val="150"/>
          <w:marBottom w:val="0"/>
          <w:divBdr>
            <w:top w:val="none" w:sz="0" w:space="0" w:color="auto"/>
            <w:left w:val="none" w:sz="0" w:space="0" w:color="auto"/>
            <w:bottom w:val="none" w:sz="0" w:space="0" w:color="auto"/>
            <w:right w:val="none" w:sz="0" w:space="0" w:color="auto"/>
          </w:divBdr>
        </w:div>
        <w:div w:id="683214458">
          <w:marLeft w:val="0"/>
          <w:marRight w:val="0"/>
          <w:marTop w:val="150"/>
          <w:marBottom w:val="0"/>
          <w:divBdr>
            <w:top w:val="none" w:sz="0" w:space="0" w:color="auto"/>
            <w:left w:val="none" w:sz="0" w:space="0" w:color="auto"/>
            <w:bottom w:val="none" w:sz="0" w:space="0" w:color="auto"/>
            <w:right w:val="none" w:sz="0" w:space="0" w:color="auto"/>
          </w:divBdr>
        </w:div>
        <w:div w:id="900018678">
          <w:marLeft w:val="0"/>
          <w:marRight w:val="0"/>
          <w:marTop w:val="150"/>
          <w:marBottom w:val="0"/>
          <w:divBdr>
            <w:top w:val="none" w:sz="0" w:space="0" w:color="auto"/>
            <w:left w:val="none" w:sz="0" w:space="0" w:color="auto"/>
            <w:bottom w:val="none" w:sz="0" w:space="0" w:color="auto"/>
            <w:right w:val="none" w:sz="0" w:space="0" w:color="auto"/>
          </w:divBdr>
        </w:div>
        <w:div w:id="635725409">
          <w:marLeft w:val="0"/>
          <w:marRight w:val="0"/>
          <w:marTop w:val="150"/>
          <w:marBottom w:val="0"/>
          <w:divBdr>
            <w:top w:val="none" w:sz="0" w:space="0" w:color="auto"/>
            <w:left w:val="none" w:sz="0" w:space="0" w:color="auto"/>
            <w:bottom w:val="none" w:sz="0" w:space="0" w:color="auto"/>
            <w:right w:val="none" w:sz="0" w:space="0" w:color="auto"/>
          </w:divBdr>
        </w:div>
        <w:div w:id="1692493944">
          <w:marLeft w:val="0"/>
          <w:marRight w:val="0"/>
          <w:marTop w:val="150"/>
          <w:marBottom w:val="0"/>
          <w:divBdr>
            <w:top w:val="none" w:sz="0" w:space="0" w:color="auto"/>
            <w:left w:val="none" w:sz="0" w:space="0" w:color="auto"/>
            <w:bottom w:val="none" w:sz="0" w:space="0" w:color="auto"/>
            <w:right w:val="none" w:sz="0" w:space="0" w:color="auto"/>
          </w:divBdr>
        </w:div>
        <w:div w:id="484056335">
          <w:marLeft w:val="0"/>
          <w:marRight w:val="0"/>
          <w:marTop w:val="150"/>
          <w:marBottom w:val="0"/>
          <w:divBdr>
            <w:top w:val="none" w:sz="0" w:space="0" w:color="auto"/>
            <w:left w:val="none" w:sz="0" w:space="0" w:color="auto"/>
            <w:bottom w:val="none" w:sz="0" w:space="0" w:color="auto"/>
            <w:right w:val="none" w:sz="0" w:space="0" w:color="auto"/>
          </w:divBdr>
        </w:div>
        <w:div w:id="910696140">
          <w:marLeft w:val="0"/>
          <w:marRight w:val="0"/>
          <w:marTop w:val="150"/>
          <w:marBottom w:val="0"/>
          <w:divBdr>
            <w:top w:val="none" w:sz="0" w:space="0" w:color="auto"/>
            <w:left w:val="none" w:sz="0" w:space="0" w:color="auto"/>
            <w:bottom w:val="none" w:sz="0" w:space="0" w:color="auto"/>
            <w:right w:val="none" w:sz="0" w:space="0" w:color="auto"/>
          </w:divBdr>
        </w:div>
        <w:div w:id="876772489">
          <w:marLeft w:val="0"/>
          <w:marRight w:val="0"/>
          <w:marTop w:val="150"/>
          <w:marBottom w:val="0"/>
          <w:divBdr>
            <w:top w:val="none" w:sz="0" w:space="0" w:color="auto"/>
            <w:left w:val="none" w:sz="0" w:space="0" w:color="auto"/>
            <w:bottom w:val="none" w:sz="0" w:space="0" w:color="auto"/>
            <w:right w:val="none" w:sz="0" w:space="0" w:color="auto"/>
          </w:divBdr>
        </w:div>
        <w:div w:id="155921160">
          <w:marLeft w:val="0"/>
          <w:marRight w:val="0"/>
          <w:marTop w:val="150"/>
          <w:marBottom w:val="0"/>
          <w:divBdr>
            <w:top w:val="none" w:sz="0" w:space="0" w:color="auto"/>
            <w:left w:val="none" w:sz="0" w:space="0" w:color="auto"/>
            <w:bottom w:val="none" w:sz="0" w:space="0" w:color="auto"/>
            <w:right w:val="none" w:sz="0" w:space="0" w:color="auto"/>
          </w:divBdr>
        </w:div>
        <w:div w:id="914631810">
          <w:marLeft w:val="0"/>
          <w:marRight w:val="0"/>
          <w:marTop w:val="150"/>
          <w:marBottom w:val="0"/>
          <w:divBdr>
            <w:top w:val="none" w:sz="0" w:space="0" w:color="auto"/>
            <w:left w:val="none" w:sz="0" w:space="0" w:color="auto"/>
            <w:bottom w:val="none" w:sz="0" w:space="0" w:color="auto"/>
            <w:right w:val="none" w:sz="0" w:space="0" w:color="auto"/>
          </w:divBdr>
        </w:div>
        <w:div w:id="770778565">
          <w:marLeft w:val="0"/>
          <w:marRight w:val="0"/>
          <w:marTop w:val="150"/>
          <w:marBottom w:val="0"/>
          <w:divBdr>
            <w:top w:val="none" w:sz="0" w:space="0" w:color="auto"/>
            <w:left w:val="none" w:sz="0" w:space="0" w:color="auto"/>
            <w:bottom w:val="none" w:sz="0" w:space="0" w:color="auto"/>
            <w:right w:val="none" w:sz="0" w:space="0" w:color="auto"/>
          </w:divBdr>
        </w:div>
        <w:div w:id="1038505842">
          <w:marLeft w:val="0"/>
          <w:marRight w:val="0"/>
          <w:marTop w:val="150"/>
          <w:marBottom w:val="0"/>
          <w:divBdr>
            <w:top w:val="none" w:sz="0" w:space="0" w:color="auto"/>
            <w:left w:val="none" w:sz="0" w:space="0" w:color="auto"/>
            <w:bottom w:val="none" w:sz="0" w:space="0" w:color="auto"/>
            <w:right w:val="none" w:sz="0" w:space="0" w:color="auto"/>
          </w:divBdr>
        </w:div>
        <w:div w:id="1514757568">
          <w:marLeft w:val="0"/>
          <w:marRight w:val="0"/>
          <w:marTop w:val="150"/>
          <w:marBottom w:val="0"/>
          <w:divBdr>
            <w:top w:val="none" w:sz="0" w:space="0" w:color="auto"/>
            <w:left w:val="none" w:sz="0" w:space="0" w:color="auto"/>
            <w:bottom w:val="none" w:sz="0" w:space="0" w:color="auto"/>
            <w:right w:val="none" w:sz="0" w:space="0" w:color="auto"/>
          </w:divBdr>
        </w:div>
      </w:divsChild>
    </w:div>
    <w:div w:id="655886985">
      <w:bodyDiv w:val="1"/>
      <w:marLeft w:val="0"/>
      <w:marRight w:val="0"/>
      <w:marTop w:val="0"/>
      <w:marBottom w:val="0"/>
      <w:divBdr>
        <w:top w:val="none" w:sz="0" w:space="0" w:color="auto"/>
        <w:left w:val="none" w:sz="0" w:space="0" w:color="auto"/>
        <w:bottom w:val="none" w:sz="0" w:space="0" w:color="auto"/>
        <w:right w:val="none" w:sz="0" w:space="0" w:color="auto"/>
      </w:divBdr>
    </w:div>
    <w:div w:id="700470059">
      <w:bodyDiv w:val="1"/>
      <w:marLeft w:val="0"/>
      <w:marRight w:val="0"/>
      <w:marTop w:val="0"/>
      <w:marBottom w:val="0"/>
      <w:divBdr>
        <w:top w:val="none" w:sz="0" w:space="0" w:color="auto"/>
        <w:left w:val="none" w:sz="0" w:space="0" w:color="auto"/>
        <w:bottom w:val="none" w:sz="0" w:space="0" w:color="auto"/>
        <w:right w:val="none" w:sz="0" w:space="0" w:color="auto"/>
      </w:divBdr>
      <w:divsChild>
        <w:div w:id="277219553">
          <w:marLeft w:val="0"/>
          <w:marRight w:val="0"/>
          <w:marTop w:val="150"/>
          <w:marBottom w:val="0"/>
          <w:divBdr>
            <w:top w:val="none" w:sz="0" w:space="0" w:color="auto"/>
            <w:left w:val="none" w:sz="0" w:space="0" w:color="auto"/>
            <w:bottom w:val="none" w:sz="0" w:space="0" w:color="auto"/>
            <w:right w:val="none" w:sz="0" w:space="0" w:color="auto"/>
          </w:divBdr>
        </w:div>
      </w:divsChild>
    </w:div>
    <w:div w:id="760177420">
      <w:bodyDiv w:val="1"/>
      <w:marLeft w:val="0"/>
      <w:marRight w:val="0"/>
      <w:marTop w:val="0"/>
      <w:marBottom w:val="0"/>
      <w:divBdr>
        <w:top w:val="none" w:sz="0" w:space="0" w:color="auto"/>
        <w:left w:val="none" w:sz="0" w:space="0" w:color="auto"/>
        <w:bottom w:val="none" w:sz="0" w:space="0" w:color="auto"/>
        <w:right w:val="none" w:sz="0" w:space="0" w:color="auto"/>
      </w:divBdr>
    </w:div>
    <w:div w:id="790171665">
      <w:bodyDiv w:val="1"/>
      <w:marLeft w:val="0"/>
      <w:marRight w:val="0"/>
      <w:marTop w:val="0"/>
      <w:marBottom w:val="0"/>
      <w:divBdr>
        <w:top w:val="none" w:sz="0" w:space="0" w:color="auto"/>
        <w:left w:val="none" w:sz="0" w:space="0" w:color="auto"/>
        <w:bottom w:val="none" w:sz="0" w:space="0" w:color="auto"/>
        <w:right w:val="none" w:sz="0" w:space="0" w:color="auto"/>
      </w:divBdr>
    </w:div>
    <w:div w:id="858734037">
      <w:bodyDiv w:val="1"/>
      <w:marLeft w:val="0"/>
      <w:marRight w:val="0"/>
      <w:marTop w:val="0"/>
      <w:marBottom w:val="0"/>
      <w:divBdr>
        <w:top w:val="none" w:sz="0" w:space="0" w:color="auto"/>
        <w:left w:val="none" w:sz="0" w:space="0" w:color="auto"/>
        <w:bottom w:val="none" w:sz="0" w:space="0" w:color="auto"/>
        <w:right w:val="none" w:sz="0" w:space="0" w:color="auto"/>
      </w:divBdr>
    </w:div>
    <w:div w:id="890966815">
      <w:bodyDiv w:val="1"/>
      <w:marLeft w:val="0"/>
      <w:marRight w:val="0"/>
      <w:marTop w:val="0"/>
      <w:marBottom w:val="0"/>
      <w:divBdr>
        <w:top w:val="none" w:sz="0" w:space="0" w:color="auto"/>
        <w:left w:val="none" w:sz="0" w:space="0" w:color="auto"/>
        <w:bottom w:val="none" w:sz="0" w:space="0" w:color="auto"/>
        <w:right w:val="none" w:sz="0" w:space="0" w:color="auto"/>
      </w:divBdr>
      <w:divsChild>
        <w:div w:id="640884795">
          <w:marLeft w:val="0"/>
          <w:marRight w:val="0"/>
          <w:marTop w:val="15"/>
          <w:marBottom w:val="0"/>
          <w:divBdr>
            <w:top w:val="none" w:sz="0" w:space="0" w:color="auto"/>
            <w:left w:val="none" w:sz="0" w:space="0" w:color="auto"/>
            <w:bottom w:val="none" w:sz="0" w:space="0" w:color="auto"/>
            <w:right w:val="none" w:sz="0" w:space="0" w:color="auto"/>
          </w:divBdr>
          <w:divsChild>
            <w:div w:id="1950890459">
              <w:marLeft w:val="0"/>
              <w:marRight w:val="0"/>
              <w:marTop w:val="0"/>
              <w:marBottom w:val="0"/>
              <w:divBdr>
                <w:top w:val="none" w:sz="0" w:space="0" w:color="auto"/>
                <w:left w:val="none" w:sz="0" w:space="0" w:color="auto"/>
                <w:bottom w:val="none" w:sz="0" w:space="0" w:color="auto"/>
                <w:right w:val="none" w:sz="0" w:space="0" w:color="auto"/>
              </w:divBdr>
              <w:divsChild>
                <w:div w:id="308051456">
                  <w:marLeft w:val="0"/>
                  <w:marRight w:val="0"/>
                  <w:marTop w:val="0"/>
                  <w:marBottom w:val="0"/>
                  <w:divBdr>
                    <w:top w:val="none" w:sz="0" w:space="0" w:color="auto"/>
                    <w:left w:val="none" w:sz="0" w:space="0" w:color="auto"/>
                    <w:bottom w:val="none" w:sz="0" w:space="0" w:color="auto"/>
                    <w:right w:val="none" w:sz="0" w:space="0" w:color="auto"/>
                  </w:divBdr>
                </w:div>
                <w:div w:id="1785726642">
                  <w:marLeft w:val="0"/>
                  <w:marRight w:val="0"/>
                  <w:marTop w:val="0"/>
                  <w:marBottom w:val="0"/>
                  <w:divBdr>
                    <w:top w:val="none" w:sz="0" w:space="0" w:color="auto"/>
                    <w:left w:val="none" w:sz="0" w:space="0" w:color="auto"/>
                    <w:bottom w:val="none" w:sz="0" w:space="0" w:color="auto"/>
                    <w:right w:val="none" w:sz="0" w:space="0" w:color="auto"/>
                  </w:divBdr>
                </w:div>
                <w:div w:id="1774738502">
                  <w:marLeft w:val="0"/>
                  <w:marRight w:val="0"/>
                  <w:marTop w:val="0"/>
                  <w:marBottom w:val="0"/>
                  <w:divBdr>
                    <w:top w:val="none" w:sz="0" w:space="0" w:color="auto"/>
                    <w:left w:val="none" w:sz="0" w:space="0" w:color="auto"/>
                    <w:bottom w:val="none" w:sz="0" w:space="0" w:color="auto"/>
                    <w:right w:val="none" w:sz="0" w:space="0" w:color="auto"/>
                  </w:divBdr>
                </w:div>
                <w:div w:id="431315011">
                  <w:marLeft w:val="0"/>
                  <w:marRight w:val="0"/>
                  <w:marTop w:val="0"/>
                  <w:marBottom w:val="0"/>
                  <w:divBdr>
                    <w:top w:val="none" w:sz="0" w:space="0" w:color="auto"/>
                    <w:left w:val="none" w:sz="0" w:space="0" w:color="auto"/>
                    <w:bottom w:val="none" w:sz="0" w:space="0" w:color="auto"/>
                    <w:right w:val="none" w:sz="0" w:space="0" w:color="auto"/>
                  </w:divBdr>
                </w:div>
                <w:div w:id="846217960">
                  <w:marLeft w:val="0"/>
                  <w:marRight w:val="0"/>
                  <w:marTop w:val="0"/>
                  <w:marBottom w:val="0"/>
                  <w:divBdr>
                    <w:top w:val="none" w:sz="0" w:space="0" w:color="auto"/>
                    <w:left w:val="none" w:sz="0" w:space="0" w:color="auto"/>
                    <w:bottom w:val="none" w:sz="0" w:space="0" w:color="auto"/>
                    <w:right w:val="none" w:sz="0" w:space="0" w:color="auto"/>
                  </w:divBdr>
                </w:div>
                <w:div w:id="1294749206">
                  <w:marLeft w:val="0"/>
                  <w:marRight w:val="0"/>
                  <w:marTop w:val="0"/>
                  <w:marBottom w:val="0"/>
                  <w:divBdr>
                    <w:top w:val="none" w:sz="0" w:space="0" w:color="auto"/>
                    <w:left w:val="none" w:sz="0" w:space="0" w:color="auto"/>
                    <w:bottom w:val="none" w:sz="0" w:space="0" w:color="auto"/>
                    <w:right w:val="none" w:sz="0" w:space="0" w:color="auto"/>
                  </w:divBdr>
                </w:div>
                <w:div w:id="1010762741">
                  <w:marLeft w:val="0"/>
                  <w:marRight w:val="0"/>
                  <w:marTop w:val="0"/>
                  <w:marBottom w:val="0"/>
                  <w:divBdr>
                    <w:top w:val="none" w:sz="0" w:space="0" w:color="auto"/>
                    <w:left w:val="none" w:sz="0" w:space="0" w:color="auto"/>
                    <w:bottom w:val="none" w:sz="0" w:space="0" w:color="auto"/>
                    <w:right w:val="none" w:sz="0" w:space="0" w:color="auto"/>
                  </w:divBdr>
                </w:div>
                <w:div w:id="1350912096">
                  <w:marLeft w:val="0"/>
                  <w:marRight w:val="0"/>
                  <w:marTop w:val="0"/>
                  <w:marBottom w:val="0"/>
                  <w:divBdr>
                    <w:top w:val="none" w:sz="0" w:space="0" w:color="auto"/>
                    <w:left w:val="none" w:sz="0" w:space="0" w:color="auto"/>
                    <w:bottom w:val="none" w:sz="0" w:space="0" w:color="auto"/>
                    <w:right w:val="none" w:sz="0" w:space="0" w:color="auto"/>
                  </w:divBdr>
                </w:div>
                <w:div w:id="539439052">
                  <w:marLeft w:val="0"/>
                  <w:marRight w:val="0"/>
                  <w:marTop w:val="0"/>
                  <w:marBottom w:val="0"/>
                  <w:divBdr>
                    <w:top w:val="none" w:sz="0" w:space="0" w:color="auto"/>
                    <w:left w:val="none" w:sz="0" w:space="0" w:color="auto"/>
                    <w:bottom w:val="none" w:sz="0" w:space="0" w:color="auto"/>
                    <w:right w:val="none" w:sz="0" w:space="0" w:color="auto"/>
                  </w:divBdr>
                </w:div>
                <w:div w:id="737434025">
                  <w:marLeft w:val="0"/>
                  <w:marRight w:val="0"/>
                  <w:marTop w:val="0"/>
                  <w:marBottom w:val="0"/>
                  <w:divBdr>
                    <w:top w:val="none" w:sz="0" w:space="0" w:color="auto"/>
                    <w:left w:val="none" w:sz="0" w:space="0" w:color="auto"/>
                    <w:bottom w:val="none" w:sz="0" w:space="0" w:color="auto"/>
                    <w:right w:val="none" w:sz="0" w:space="0" w:color="auto"/>
                  </w:divBdr>
                </w:div>
                <w:div w:id="1381320081">
                  <w:marLeft w:val="0"/>
                  <w:marRight w:val="0"/>
                  <w:marTop w:val="0"/>
                  <w:marBottom w:val="0"/>
                  <w:divBdr>
                    <w:top w:val="none" w:sz="0" w:space="0" w:color="auto"/>
                    <w:left w:val="none" w:sz="0" w:space="0" w:color="auto"/>
                    <w:bottom w:val="none" w:sz="0" w:space="0" w:color="auto"/>
                    <w:right w:val="none" w:sz="0" w:space="0" w:color="auto"/>
                  </w:divBdr>
                </w:div>
                <w:div w:id="1637447927">
                  <w:marLeft w:val="0"/>
                  <w:marRight w:val="0"/>
                  <w:marTop w:val="0"/>
                  <w:marBottom w:val="0"/>
                  <w:divBdr>
                    <w:top w:val="none" w:sz="0" w:space="0" w:color="auto"/>
                    <w:left w:val="none" w:sz="0" w:space="0" w:color="auto"/>
                    <w:bottom w:val="none" w:sz="0" w:space="0" w:color="auto"/>
                    <w:right w:val="none" w:sz="0" w:space="0" w:color="auto"/>
                  </w:divBdr>
                </w:div>
                <w:div w:id="1504781781">
                  <w:marLeft w:val="0"/>
                  <w:marRight w:val="0"/>
                  <w:marTop w:val="0"/>
                  <w:marBottom w:val="0"/>
                  <w:divBdr>
                    <w:top w:val="none" w:sz="0" w:space="0" w:color="auto"/>
                    <w:left w:val="none" w:sz="0" w:space="0" w:color="auto"/>
                    <w:bottom w:val="none" w:sz="0" w:space="0" w:color="auto"/>
                    <w:right w:val="none" w:sz="0" w:space="0" w:color="auto"/>
                  </w:divBdr>
                </w:div>
                <w:div w:id="1606036452">
                  <w:marLeft w:val="0"/>
                  <w:marRight w:val="0"/>
                  <w:marTop w:val="0"/>
                  <w:marBottom w:val="0"/>
                  <w:divBdr>
                    <w:top w:val="none" w:sz="0" w:space="0" w:color="auto"/>
                    <w:left w:val="none" w:sz="0" w:space="0" w:color="auto"/>
                    <w:bottom w:val="none" w:sz="0" w:space="0" w:color="auto"/>
                    <w:right w:val="none" w:sz="0" w:space="0" w:color="auto"/>
                  </w:divBdr>
                </w:div>
                <w:div w:id="1367945017">
                  <w:marLeft w:val="0"/>
                  <w:marRight w:val="0"/>
                  <w:marTop w:val="0"/>
                  <w:marBottom w:val="0"/>
                  <w:divBdr>
                    <w:top w:val="none" w:sz="0" w:space="0" w:color="auto"/>
                    <w:left w:val="none" w:sz="0" w:space="0" w:color="auto"/>
                    <w:bottom w:val="none" w:sz="0" w:space="0" w:color="auto"/>
                    <w:right w:val="none" w:sz="0" w:space="0" w:color="auto"/>
                  </w:divBdr>
                </w:div>
                <w:div w:id="761612912">
                  <w:marLeft w:val="0"/>
                  <w:marRight w:val="0"/>
                  <w:marTop w:val="0"/>
                  <w:marBottom w:val="0"/>
                  <w:divBdr>
                    <w:top w:val="none" w:sz="0" w:space="0" w:color="auto"/>
                    <w:left w:val="none" w:sz="0" w:space="0" w:color="auto"/>
                    <w:bottom w:val="none" w:sz="0" w:space="0" w:color="auto"/>
                    <w:right w:val="none" w:sz="0" w:space="0" w:color="auto"/>
                  </w:divBdr>
                </w:div>
                <w:div w:id="1383871074">
                  <w:marLeft w:val="0"/>
                  <w:marRight w:val="0"/>
                  <w:marTop w:val="0"/>
                  <w:marBottom w:val="0"/>
                  <w:divBdr>
                    <w:top w:val="none" w:sz="0" w:space="0" w:color="auto"/>
                    <w:left w:val="none" w:sz="0" w:space="0" w:color="auto"/>
                    <w:bottom w:val="none" w:sz="0" w:space="0" w:color="auto"/>
                    <w:right w:val="none" w:sz="0" w:space="0" w:color="auto"/>
                  </w:divBdr>
                </w:div>
                <w:div w:id="1978147112">
                  <w:marLeft w:val="0"/>
                  <w:marRight w:val="0"/>
                  <w:marTop w:val="0"/>
                  <w:marBottom w:val="0"/>
                  <w:divBdr>
                    <w:top w:val="none" w:sz="0" w:space="0" w:color="auto"/>
                    <w:left w:val="none" w:sz="0" w:space="0" w:color="auto"/>
                    <w:bottom w:val="none" w:sz="0" w:space="0" w:color="auto"/>
                    <w:right w:val="none" w:sz="0" w:space="0" w:color="auto"/>
                  </w:divBdr>
                </w:div>
                <w:div w:id="2060936984">
                  <w:marLeft w:val="0"/>
                  <w:marRight w:val="0"/>
                  <w:marTop w:val="0"/>
                  <w:marBottom w:val="0"/>
                  <w:divBdr>
                    <w:top w:val="none" w:sz="0" w:space="0" w:color="auto"/>
                    <w:left w:val="none" w:sz="0" w:space="0" w:color="auto"/>
                    <w:bottom w:val="none" w:sz="0" w:space="0" w:color="auto"/>
                    <w:right w:val="none" w:sz="0" w:space="0" w:color="auto"/>
                  </w:divBdr>
                </w:div>
                <w:div w:id="461505858">
                  <w:marLeft w:val="0"/>
                  <w:marRight w:val="0"/>
                  <w:marTop w:val="0"/>
                  <w:marBottom w:val="0"/>
                  <w:divBdr>
                    <w:top w:val="none" w:sz="0" w:space="0" w:color="auto"/>
                    <w:left w:val="none" w:sz="0" w:space="0" w:color="auto"/>
                    <w:bottom w:val="none" w:sz="0" w:space="0" w:color="auto"/>
                    <w:right w:val="none" w:sz="0" w:space="0" w:color="auto"/>
                  </w:divBdr>
                </w:div>
                <w:div w:id="943726772">
                  <w:marLeft w:val="0"/>
                  <w:marRight w:val="0"/>
                  <w:marTop w:val="0"/>
                  <w:marBottom w:val="0"/>
                  <w:divBdr>
                    <w:top w:val="none" w:sz="0" w:space="0" w:color="auto"/>
                    <w:left w:val="none" w:sz="0" w:space="0" w:color="auto"/>
                    <w:bottom w:val="none" w:sz="0" w:space="0" w:color="auto"/>
                    <w:right w:val="none" w:sz="0" w:space="0" w:color="auto"/>
                  </w:divBdr>
                </w:div>
                <w:div w:id="550649438">
                  <w:marLeft w:val="0"/>
                  <w:marRight w:val="0"/>
                  <w:marTop w:val="0"/>
                  <w:marBottom w:val="0"/>
                  <w:divBdr>
                    <w:top w:val="none" w:sz="0" w:space="0" w:color="auto"/>
                    <w:left w:val="none" w:sz="0" w:space="0" w:color="auto"/>
                    <w:bottom w:val="none" w:sz="0" w:space="0" w:color="auto"/>
                    <w:right w:val="none" w:sz="0" w:space="0" w:color="auto"/>
                  </w:divBdr>
                </w:div>
                <w:div w:id="111347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9506">
          <w:marLeft w:val="0"/>
          <w:marRight w:val="0"/>
          <w:marTop w:val="15"/>
          <w:marBottom w:val="0"/>
          <w:divBdr>
            <w:top w:val="none" w:sz="0" w:space="0" w:color="auto"/>
            <w:left w:val="none" w:sz="0" w:space="0" w:color="auto"/>
            <w:bottom w:val="none" w:sz="0" w:space="0" w:color="auto"/>
            <w:right w:val="none" w:sz="0" w:space="0" w:color="auto"/>
          </w:divBdr>
          <w:divsChild>
            <w:div w:id="1129667096">
              <w:marLeft w:val="0"/>
              <w:marRight w:val="0"/>
              <w:marTop w:val="0"/>
              <w:marBottom w:val="0"/>
              <w:divBdr>
                <w:top w:val="none" w:sz="0" w:space="0" w:color="auto"/>
                <w:left w:val="none" w:sz="0" w:space="0" w:color="auto"/>
                <w:bottom w:val="none" w:sz="0" w:space="0" w:color="auto"/>
                <w:right w:val="none" w:sz="0" w:space="0" w:color="auto"/>
              </w:divBdr>
              <w:divsChild>
                <w:div w:id="457573095">
                  <w:marLeft w:val="0"/>
                  <w:marRight w:val="0"/>
                  <w:marTop w:val="0"/>
                  <w:marBottom w:val="0"/>
                  <w:divBdr>
                    <w:top w:val="none" w:sz="0" w:space="0" w:color="auto"/>
                    <w:left w:val="none" w:sz="0" w:space="0" w:color="auto"/>
                    <w:bottom w:val="none" w:sz="0" w:space="0" w:color="auto"/>
                    <w:right w:val="none" w:sz="0" w:space="0" w:color="auto"/>
                  </w:divBdr>
                </w:div>
                <w:div w:id="1375159492">
                  <w:marLeft w:val="0"/>
                  <w:marRight w:val="0"/>
                  <w:marTop w:val="0"/>
                  <w:marBottom w:val="0"/>
                  <w:divBdr>
                    <w:top w:val="none" w:sz="0" w:space="0" w:color="auto"/>
                    <w:left w:val="none" w:sz="0" w:space="0" w:color="auto"/>
                    <w:bottom w:val="none" w:sz="0" w:space="0" w:color="auto"/>
                    <w:right w:val="none" w:sz="0" w:space="0" w:color="auto"/>
                  </w:divBdr>
                </w:div>
                <w:div w:id="765418596">
                  <w:marLeft w:val="0"/>
                  <w:marRight w:val="0"/>
                  <w:marTop w:val="0"/>
                  <w:marBottom w:val="0"/>
                  <w:divBdr>
                    <w:top w:val="none" w:sz="0" w:space="0" w:color="auto"/>
                    <w:left w:val="none" w:sz="0" w:space="0" w:color="auto"/>
                    <w:bottom w:val="none" w:sz="0" w:space="0" w:color="auto"/>
                    <w:right w:val="none" w:sz="0" w:space="0" w:color="auto"/>
                  </w:divBdr>
                </w:div>
                <w:div w:id="489979540">
                  <w:marLeft w:val="0"/>
                  <w:marRight w:val="0"/>
                  <w:marTop w:val="0"/>
                  <w:marBottom w:val="0"/>
                  <w:divBdr>
                    <w:top w:val="none" w:sz="0" w:space="0" w:color="auto"/>
                    <w:left w:val="none" w:sz="0" w:space="0" w:color="auto"/>
                    <w:bottom w:val="none" w:sz="0" w:space="0" w:color="auto"/>
                    <w:right w:val="none" w:sz="0" w:space="0" w:color="auto"/>
                  </w:divBdr>
                </w:div>
                <w:div w:id="557014579">
                  <w:marLeft w:val="0"/>
                  <w:marRight w:val="0"/>
                  <w:marTop w:val="0"/>
                  <w:marBottom w:val="0"/>
                  <w:divBdr>
                    <w:top w:val="none" w:sz="0" w:space="0" w:color="auto"/>
                    <w:left w:val="none" w:sz="0" w:space="0" w:color="auto"/>
                    <w:bottom w:val="none" w:sz="0" w:space="0" w:color="auto"/>
                    <w:right w:val="none" w:sz="0" w:space="0" w:color="auto"/>
                  </w:divBdr>
                </w:div>
                <w:div w:id="1988122101">
                  <w:marLeft w:val="0"/>
                  <w:marRight w:val="0"/>
                  <w:marTop w:val="0"/>
                  <w:marBottom w:val="0"/>
                  <w:divBdr>
                    <w:top w:val="none" w:sz="0" w:space="0" w:color="auto"/>
                    <w:left w:val="none" w:sz="0" w:space="0" w:color="auto"/>
                    <w:bottom w:val="none" w:sz="0" w:space="0" w:color="auto"/>
                    <w:right w:val="none" w:sz="0" w:space="0" w:color="auto"/>
                  </w:divBdr>
                </w:div>
                <w:div w:id="945506300">
                  <w:marLeft w:val="0"/>
                  <w:marRight w:val="0"/>
                  <w:marTop w:val="0"/>
                  <w:marBottom w:val="0"/>
                  <w:divBdr>
                    <w:top w:val="none" w:sz="0" w:space="0" w:color="auto"/>
                    <w:left w:val="none" w:sz="0" w:space="0" w:color="auto"/>
                    <w:bottom w:val="none" w:sz="0" w:space="0" w:color="auto"/>
                    <w:right w:val="none" w:sz="0" w:space="0" w:color="auto"/>
                  </w:divBdr>
                </w:div>
                <w:div w:id="983124283">
                  <w:marLeft w:val="0"/>
                  <w:marRight w:val="0"/>
                  <w:marTop w:val="0"/>
                  <w:marBottom w:val="0"/>
                  <w:divBdr>
                    <w:top w:val="none" w:sz="0" w:space="0" w:color="auto"/>
                    <w:left w:val="none" w:sz="0" w:space="0" w:color="auto"/>
                    <w:bottom w:val="none" w:sz="0" w:space="0" w:color="auto"/>
                    <w:right w:val="none" w:sz="0" w:space="0" w:color="auto"/>
                  </w:divBdr>
                </w:div>
                <w:div w:id="1994723796">
                  <w:marLeft w:val="0"/>
                  <w:marRight w:val="0"/>
                  <w:marTop w:val="0"/>
                  <w:marBottom w:val="0"/>
                  <w:divBdr>
                    <w:top w:val="none" w:sz="0" w:space="0" w:color="auto"/>
                    <w:left w:val="none" w:sz="0" w:space="0" w:color="auto"/>
                    <w:bottom w:val="none" w:sz="0" w:space="0" w:color="auto"/>
                    <w:right w:val="none" w:sz="0" w:space="0" w:color="auto"/>
                  </w:divBdr>
                </w:div>
                <w:div w:id="69548325">
                  <w:marLeft w:val="0"/>
                  <w:marRight w:val="0"/>
                  <w:marTop w:val="0"/>
                  <w:marBottom w:val="0"/>
                  <w:divBdr>
                    <w:top w:val="none" w:sz="0" w:space="0" w:color="auto"/>
                    <w:left w:val="none" w:sz="0" w:space="0" w:color="auto"/>
                    <w:bottom w:val="none" w:sz="0" w:space="0" w:color="auto"/>
                    <w:right w:val="none" w:sz="0" w:space="0" w:color="auto"/>
                  </w:divBdr>
                </w:div>
                <w:div w:id="1475174658">
                  <w:marLeft w:val="0"/>
                  <w:marRight w:val="0"/>
                  <w:marTop w:val="0"/>
                  <w:marBottom w:val="0"/>
                  <w:divBdr>
                    <w:top w:val="none" w:sz="0" w:space="0" w:color="auto"/>
                    <w:left w:val="none" w:sz="0" w:space="0" w:color="auto"/>
                    <w:bottom w:val="none" w:sz="0" w:space="0" w:color="auto"/>
                    <w:right w:val="none" w:sz="0" w:space="0" w:color="auto"/>
                  </w:divBdr>
                </w:div>
                <w:div w:id="583757621">
                  <w:marLeft w:val="0"/>
                  <w:marRight w:val="0"/>
                  <w:marTop w:val="0"/>
                  <w:marBottom w:val="0"/>
                  <w:divBdr>
                    <w:top w:val="none" w:sz="0" w:space="0" w:color="auto"/>
                    <w:left w:val="none" w:sz="0" w:space="0" w:color="auto"/>
                    <w:bottom w:val="none" w:sz="0" w:space="0" w:color="auto"/>
                    <w:right w:val="none" w:sz="0" w:space="0" w:color="auto"/>
                  </w:divBdr>
                </w:div>
                <w:div w:id="2094473430">
                  <w:marLeft w:val="0"/>
                  <w:marRight w:val="0"/>
                  <w:marTop w:val="0"/>
                  <w:marBottom w:val="0"/>
                  <w:divBdr>
                    <w:top w:val="none" w:sz="0" w:space="0" w:color="auto"/>
                    <w:left w:val="none" w:sz="0" w:space="0" w:color="auto"/>
                    <w:bottom w:val="none" w:sz="0" w:space="0" w:color="auto"/>
                    <w:right w:val="none" w:sz="0" w:space="0" w:color="auto"/>
                  </w:divBdr>
                </w:div>
                <w:div w:id="1389760992">
                  <w:marLeft w:val="0"/>
                  <w:marRight w:val="0"/>
                  <w:marTop w:val="0"/>
                  <w:marBottom w:val="0"/>
                  <w:divBdr>
                    <w:top w:val="none" w:sz="0" w:space="0" w:color="auto"/>
                    <w:left w:val="none" w:sz="0" w:space="0" w:color="auto"/>
                    <w:bottom w:val="none" w:sz="0" w:space="0" w:color="auto"/>
                    <w:right w:val="none" w:sz="0" w:space="0" w:color="auto"/>
                  </w:divBdr>
                </w:div>
                <w:div w:id="1519352014">
                  <w:marLeft w:val="0"/>
                  <w:marRight w:val="0"/>
                  <w:marTop w:val="0"/>
                  <w:marBottom w:val="0"/>
                  <w:divBdr>
                    <w:top w:val="none" w:sz="0" w:space="0" w:color="auto"/>
                    <w:left w:val="none" w:sz="0" w:space="0" w:color="auto"/>
                    <w:bottom w:val="none" w:sz="0" w:space="0" w:color="auto"/>
                    <w:right w:val="none" w:sz="0" w:space="0" w:color="auto"/>
                  </w:divBdr>
                </w:div>
                <w:div w:id="810751213">
                  <w:marLeft w:val="0"/>
                  <w:marRight w:val="0"/>
                  <w:marTop w:val="0"/>
                  <w:marBottom w:val="0"/>
                  <w:divBdr>
                    <w:top w:val="none" w:sz="0" w:space="0" w:color="auto"/>
                    <w:left w:val="none" w:sz="0" w:space="0" w:color="auto"/>
                    <w:bottom w:val="none" w:sz="0" w:space="0" w:color="auto"/>
                    <w:right w:val="none" w:sz="0" w:space="0" w:color="auto"/>
                  </w:divBdr>
                </w:div>
                <w:div w:id="1502772184">
                  <w:marLeft w:val="0"/>
                  <w:marRight w:val="0"/>
                  <w:marTop w:val="0"/>
                  <w:marBottom w:val="0"/>
                  <w:divBdr>
                    <w:top w:val="none" w:sz="0" w:space="0" w:color="auto"/>
                    <w:left w:val="none" w:sz="0" w:space="0" w:color="auto"/>
                    <w:bottom w:val="none" w:sz="0" w:space="0" w:color="auto"/>
                    <w:right w:val="none" w:sz="0" w:space="0" w:color="auto"/>
                  </w:divBdr>
                </w:div>
                <w:div w:id="811600471">
                  <w:marLeft w:val="0"/>
                  <w:marRight w:val="0"/>
                  <w:marTop w:val="0"/>
                  <w:marBottom w:val="0"/>
                  <w:divBdr>
                    <w:top w:val="none" w:sz="0" w:space="0" w:color="auto"/>
                    <w:left w:val="none" w:sz="0" w:space="0" w:color="auto"/>
                    <w:bottom w:val="none" w:sz="0" w:space="0" w:color="auto"/>
                    <w:right w:val="none" w:sz="0" w:space="0" w:color="auto"/>
                  </w:divBdr>
                </w:div>
                <w:div w:id="853031701">
                  <w:marLeft w:val="0"/>
                  <w:marRight w:val="0"/>
                  <w:marTop w:val="0"/>
                  <w:marBottom w:val="0"/>
                  <w:divBdr>
                    <w:top w:val="none" w:sz="0" w:space="0" w:color="auto"/>
                    <w:left w:val="none" w:sz="0" w:space="0" w:color="auto"/>
                    <w:bottom w:val="none" w:sz="0" w:space="0" w:color="auto"/>
                    <w:right w:val="none" w:sz="0" w:space="0" w:color="auto"/>
                  </w:divBdr>
                </w:div>
                <w:div w:id="1074015010">
                  <w:marLeft w:val="0"/>
                  <w:marRight w:val="0"/>
                  <w:marTop w:val="0"/>
                  <w:marBottom w:val="0"/>
                  <w:divBdr>
                    <w:top w:val="none" w:sz="0" w:space="0" w:color="auto"/>
                    <w:left w:val="none" w:sz="0" w:space="0" w:color="auto"/>
                    <w:bottom w:val="none" w:sz="0" w:space="0" w:color="auto"/>
                    <w:right w:val="none" w:sz="0" w:space="0" w:color="auto"/>
                  </w:divBdr>
                </w:div>
                <w:div w:id="1007711753">
                  <w:marLeft w:val="0"/>
                  <w:marRight w:val="0"/>
                  <w:marTop w:val="0"/>
                  <w:marBottom w:val="0"/>
                  <w:divBdr>
                    <w:top w:val="none" w:sz="0" w:space="0" w:color="auto"/>
                    <w:left w:val="none" w:sz="0" w:space="0" w:color="auto"/>
                    <w:bottom w:val="none" w:sz="0" w:space="0" w:color="auto"/>
                    <w:right w:val="none" w:sz="0" w:space="0" w:color="auto"/>
                  </w:divBdr>
                </w:div>
                <w:div w:id="1929805303">
                  <w:marLeft w:val="0"/>
                  <w:marRight w:val="0"/>
                  <w:marTop w:val="0"/>
                  <w:marBottom w:val="0"/>
                  <w:divBdr>
                    <w:top w:val="none" w:sz="0" w:space="0" w:color="auto"/>
                    <w:left w:val="none" w:sz="0" w:space="0" w:color="auto"/>
                    <w:bottom w:val="none" w:sz="0" w:space="0" w:color="auto"/>
                    <w:right w:val="none" w:sz="0" w:space="0" w:color="auto"/>
                  </w:divBdr>
                </w:div>
                <w:div w:id="154689901">
                  <w:marLeft w:val="0"/>
                  <w:marRight w:val="0"/>
                  <w:marTop w:val="0"/>
                  <w:marBottom w:val="0"/>
                  <w:divBdr>
                    <w:top w:val="none" w:sz="0" w:space="0" w:color="auto"/>
                    <w:left w:val="none" w:sz="0" w:space="0" w:color="auto"/>
                    <w:bottom w:val="none" w:sz="0" w:space="0" w:color="auto"/>
                    <w:right w:val="none" w:sz="0" w:space="0" w:color="auto"/>
                  </w:divBdr>
                </w:div>
                <w:div w:id="117815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28422">
          <w:marLeft w:val="0"/>
          <w:marRight w:val="0"/>
          <w:marTop w:val="15"/>
          <w:marBottom w:val="0"/>
          <w:divBdr>
            <w:top w:val="none" w:sz="0" w:space="0" w:color="auto"/>
            <w:left w:val="none" w:sz="0" w:space="0" w:color="auto"/>
            <w:bottom w:val="none" w:sz="0" w:space="0" w:color="auto"/>
            <w:right w:val="none" w:sz="0" w:space="0" w:color="auto"/>
          </w:divBdr>
          <w:divsChild>
            <w:div w:id="8071571">
              <w:marLeft w:val="0"/>
              <w:marRight w:val="0"/>
              <w:marTop w:val="0"/>
              <w:marBottom w:val="0"/>
              <w:divBdr>
                <w:top w:val="none" w:sz="0" w:space="0" w:color="auto"/>
                <w:left w:val="none" w:sz="0" w:space="0" w:color="auto"/>
                <w:bottom w:val="none" w:sz="0" w:space="0" w:color="auto"/>
                <w:right w:val="none" w:sz="0" w:space="0" w:color="auto"/>
              </w:divBdr>
              <w:divsChild>
                <w:div w:id="59600294">
                  <w:marLeft w:val="0"/>
                  <w:marRight w:val="0"/>
                  <w:marTop w:val="0"/>
                  <w:marBottom w:val="0"/>
                  <w:divBdr>
                    <w:top w:val="none" w:sz="0" w:space="0" w:color="auto"/>
                    <w:left w:val="none" w:sz="0" w:space="0" w:color="auto"/>
                    <w:bottom w:val="none" w:sz="0" w:space="0" w:color="auto"/>
                    <w:right w:val="none" w:sz="0" w:space="0" w:color="auto"/>
                  </w:divBdr>
                </w:div>
                <w:div w:id="566963591">
                  <w:marLeft w:val="0"/>
                  <w:marRight w:val="0"/>
                  <w:marTop w:val="0"/>
                  <w:marBottom w:val="0"/>
                  <w:divBdr>
                    <w:top w:val="none" w:sz="0" w:space="0" w:color="auto"/>
                    <w:left w:val="none" w:sz="0" w:space="0" w:color="auto"/>
                    <w:bottom w:val="none" w:sz="0" w:space="0" w:color="auto"/>
                    <w:right w:val="none" w:sz="0" w:space="0" w:color="auto"/>
                  </w:divBdr>
                </w:div>
                <w:div w:id="749615648">
                  <w:marLeft w:val="0"/>
                  <w:marRight w:val="0"/>
                  <w:marTop w:val="0"/>
                  <w:marBottom w:val="0"/>
                  <w:divBdr>
                    <w:top w:val="none" w:sz="0" w:space="0" w:color="auto"/>
                    <w:left w:val="none" w:sz="0" w:space="0" w:color="auto"/>
                    <w:bottom w:val="none" w:sz="0" w:space="0" w:color="auto"/>
                    <w:right w:val="none" w:sz="0" w:space="0" w:color="auto"/>
                  </w:divBdr>
                </w:div>
                <w:div w:id="1824616088">
                  <w:marLeft w:val="0"/>
                  <w:marRight w:val="0"/>
                  <w:marTop w:val="0"/>
                  <w:marBottom w:val="0"/>
                  <w:divBdr>
                    <w:top w:val="none" w:sz="0" w:space="0" w:color="auto"/>
                    <w:left w:val="none" w:sz="0" w:space="0" w:color="auto"/>
                    <w:bottom w:val="none" w:sz="0" w:space="0" w:color="auto"/>
                    <w:right w:val="none" w:sz="0" w:space="0" w:color="auto"/>
                  </w:divBdr>
                </w:div>
                <w:div w:id="1655646531">
                  <w:marLeft w:val="0"/>
                  <w:marRight w:val="0"/>
                  <w:marTop w:val="0"/>
                  <w:marBottom w:val="0"/>
                  <w:divBdr>
                    <w:top w:val="none" w:sz="0" w:space="0" w:color="auto"/>
                    <w:left w:val="none" w:sz="0" w:space="0" w:color="auto"/>
                    <w:bottom w:val="none" w:sz="0" w:space="0" w:color="auto"/>
                    <w:right w:val="none" w:sz="0" w:space="0" w:color="auto"/>
                  </w:divBdr>
                </w:div>
                <w:div w:id="156000330">
                  <w:marLeft w:val="0"/>
                  <w:marRight w:val="0"/>
                  <w:marTop w:val="0"/>
                  <w:marBottom w:val="0"/>
                  <w:divBdr>
                    <w:top w:val="none" w:sz="0" w:space="0" w:color="auto"/>
                    <w:left w:val="none" w:sz="0" w:space="0" w:color="auto"/>
                    <w:bottom w:val="none" w:sz="0" w:space="0" w:color="auto"/>
                    <w:right w:val="none" w:sz="0" w:space="0" w:color="auto"/>
                  </w:divBdr>
                </w:div>
                <w:div w:id="447899081">
                  <w:marLeft w:val="0"/>
                  <w:marRight w:val="0"/>
                  <w:marTop w:val="0"/>
                  <w:marBottom w:val="0"/>
                  <w:divBdr>
                    <w:top w:val="none" w:sz="0" w:space="0" w:color="auto"/>
                    <w:left w:val="none" w:sz="0" w:space="0" w:color="auto"/>
                    <w:bottom w:val="none" w:sz="0" w:space="0" w:color="auto"/>
                    <w:right w:val="none" w:sz="0" w:space="0" w:color="auto"/>
                  </w:divBdr>
                </w:div>
                <w:div w:id="33429443">
                  <w:marLeft w:val="0"/>
                  <w:marRight w:val="0"/>
                  <w:marTop w:val="0"/>
                  <w:marBottom w:val="0"/>
                  <w:divBdr>
                    <w:top w:val="none" w:sz="0" w:space="0" w:color="auto"/>
                    <w:left w:val="none" w:sz="0" w:space="0" w:color="auto"/>
                    <w:bottom w:val="none" w:sz="0" w:space="0" w:color="auto"/>
                    <w:right w:val="none" w:sz="0" w:space="0" w:color="auto"/>
                  </w:divBdr>
                </w:div>
                <w:div w:id="724107613">
                  <w:marLeft w:val="0"/>
                  <w:marRight w:val="0"/>
                  <w:marTop w:val="0"/>
                  <w:marBottom w:val="0"/>
                  <w:divBdr>
                    <w:top w:val="none" w:sz="0" w:space="0" w:color="auto"/>
                    <w:left w:val="none" w:sz="0" w:space="0" w:color="auto"/>
                    <w:bottom w:val="none" w:sz="0" w:space="0" w:color="auto"/>
                    <w:right w:val="none" w:sz="0" w:space="0" w:color="auto"/>
                  </w:divBdr>
                </w:div>
                <w:div w:id="1326788944">
                  <w:marLeft w:val="0"/>
                  <w:marRight w:val="0"/>
                  <w:marTop w:val="0"/>
                  <w:marBottom w:val="0"/>
                  <w:divBdr>
                    <w:top w:val="none" w:sz="0" w:space="0" w:color="auto"/>
                    <w:left w:val="none" w:sz="0" w:space="0" w:color="auto"/>
                    <w:bottom w:val="none" w:sz="0" w:space="0" w:color="auto"/>
                    <w:right w:val="none" w:sz="0" w:space="0" w:color="auto"/>
                  </w:divBdr>
                </w:div>
                <w:div w:id="1839416217">
                  <w:marLeft w:val="0"/>
                  <w:marRight w:val="0"/>
                  <w:marTop w:val="0"/>
                  <w:marBottom w:val="0"/>
                  <w:divBdr>
                    <w:top w:val="none" w:sz="0" w:space="0" w:color="auto"/>
                    <w:left w:val="none" w:sz="0" w:space="0" w:color="auto"/>
                    <w:bottom w:val="none" w:sz="0" w:space="0" w:color="auto"/>
                    <w:right w:val="none" w:sz="0" w:space="0" w:color="auto"/>
                  </w:divBdr>
                </w:div>
                <w:div w:id="1811248526">
                  <w:marLeft w:val="0"/>
                  <w:marRight w:val="0"/>
                  <w:marTop w:val="0"/>
                  <w:marBottom w:val="0"/>
                  <w:divBdr>
                    <w:top w:val="none" w:sz="0" w:space="0" w:color="auto"/>
                    <w:left w:val="none" w:sz="0" w:space="0" w:color="auto"/>
                    <w:bottom w:val="none" w:sz="0" w:space="0" w:color="auto"/>
                    <w:right w:val="none" w:sz="0" w:space="0" w:color="auto"/>
                  </w:divBdr>
                </w:div>
                <w:div w:id="1681735580">
                  <w:marLeft w:val="0"/>
                  <w:marRight w:val="0"/>
                  <w:marTop w:val="0"/>
                  <w:marBottom w:val="0"/>
                  <w:divBdr>
                    <w:top w:val="none" w:sz="0" w:space="0" w:color="auto"/>
                    <w:left w:val="none" w:sz="0" w:space="0" w:color="auto"/>
                    <w:bottom w:val="none" w:sz="0" w:space="0" w:color="auto"/>
                    <w:right w:val="none" w:sz="0" w:space="0" w:color="auto"/>
                  </w:divBdr>
                </w:div>
                <w:div w:id="1790125622">
                  <w:marLeft w:val="0"/>
                  <w:marRight w:val="0"/>
                  <w:marTop w:val="0"/>
                  <w:marBottom w:val="0"/>
                  <w:divBdr>
                    <w:top w:val="none" w:sz="0" w:space="0" w:color="auto"/>
                    <w:left w:val="none" w:sz="0" w:space="0" w:color="auto"/>
                    <w:bottom w:val="none" w:sz="0" w:space="0" w:color="auto"/>
                    <w:right w:val="none" w:sz="0" w:space="0" w:color="auto"/>
                  </w:divBdr>
                </w:div>
                <w:div w:id="2094741884">
                  <w:marLeft w:val="0"/>
                  <w:marRight w:val="0"/>
                  <w:marTop w:val="0"/>
                  <w:marBottom w:val="0"/>
                  <w:divBdr>
                    <w:top w:val="none" w:sz="0" w:space="0" w:color="auto"/>
                    <w:left w:val="none" w:sz="0" w:space="0" w:color="auto"/>
                    <w:bottom w:val="none" w:sz="0" w:space="0" w:color="auto"/>
                    <w:right w:val="none" w:sz="0" w:space="0" w:color="auto"/>
                  </w:divBdr>
                </w:div>
                <w:div w:id="1464736825">
                  <w:marLeft w:val="0"/>
                  <w:marRight w:val="0"/>
                  <w:marTop w:val="0"/>
                  <w:marBottom w:val="0"/>
                  <w:divBdr>
                    <w:top w:val="none" w:sz="0" w:space="0" w:color="auto"/>
                    <w:left w:val="none" w:sz="0" w:space="0" w:color="auto"/>
                    <w:bottom w:val="none" w:sz="0" w:space="0" w:color="auto"/>
                    <w:right w:val="none" w:sz="0" w:space="0" w:color="auto"/>
                  </w:divBdr>
                </w:div>
                <w:div w:id="1165824644">
                  <w:marLeft w:val="0"/>
                  <w:marRight w:val="0"/>
                  <w:marTop w:val="0"/>
                  <w:marBottom w:val="0"/>
                  <w:divBdr>
                    <w:top w:val="none" w:sz="0" w:space="0" w:color="auto"/>
                    <w:left w:val="none" w:sz="0" w:space="0" w:color="auto"/>
                    <w:bottom w:val="none" w:sz="0" w:space="0" w:color="auto"/>
                    <w:right w:val="none" w:sz="0" w:space="0" w:color="auto"/>
                  </w:divBdr>
                </w:div>
                <w:div w:id="1685283465">
                  <w:marLeft w:val="0"/>
                  <w:marRight w:val="0"/>
                  <w:marTop w:val="0"/>
                  <w:marBottom w:val="0"/>
                  <w:divBdr>
                    <w:top w:val="none" w:sz="0" w:space="0" w:color="auto"/>
                    <w:left w:val="none" w:sz="0" w:space="0" w:color="auto"/>
                    <w:bottom w:val="none" w:sz="0" w:space="0" w:color="auto"/>
                    <w:right w:val="none" w:sz="0" w:space="0" w:color="auto"/>
                  </w:divBdr>
                </w:div>
                <w:div w:id="1365447542">
                  <w:marLeft w:val="0"/>
                  <w:marRight w:val="0"/>
                  <w:marTop w:val="0"/>
                  <w:marBottom w:val="0"/>
                  <w:divBdr>
                    <w:top w:val="none" w:sz="0" w:space="0" w:color="auto"/>
                    <w:left w:val="none" w:sz="0" w:space="0" w:color="auto"/>
                    <w:bottom w:val="none" w:sz="0" w:space="0" w:color="auto"/>
                    <w:right w:val="none" w:sz="0" w:space="0" w:color="auto"/>
                  </w:divBdr>
                </w:div>
                <w:div w:id="8804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532757">
      <w:bodyDiv w:val="1"/>
      <w:marLeft w:val="0"/>
      <w:marRight w:val="0"/>
      <w:marTop w:val="0"/>
      <w:marBottom w:val="0"/>
      <w:divBdr>
        <w:top w:val="none" w:sz="0" w:space="0" w:color="auto"/>
        <w:left w:val="none" w:sz="0" w:space="0" w:color="auto"/>
        <w:bottom w:val="none" w:sz="0" w:space="0" w:color="auto"/>
        <w:right w:val="none" w:sz="0" w:space="0" w:color="auto"/>
      </w:divBdr>
    </w:div>
    <w:div w:id="932321609">
      <w:bodyDiv w:val="1"/>
      <w:marLeft w:val="0"/>
      <w:marRight w:val="0"/>
      <w:marTop w:val="0"/>
      <w:marBottom w:val="0"/>
      <w:divBdr>
        <w:top w:val="none" w:sz="0" w:space="0" w:color="auto"/>
        <w:left w:val="none" w:sz="0" w:space="0" w:color="auto"/>
        <w:bottom w:val="none" w:sz="0" w:space="0" w:color="auto"/>
        <w:right w:val="none" w:sz="0" w:space="0" w:color="auto"/>
      </w:divBdr>
    </w:div>
    <w:div w:id="1002004760">
      <w:bodyDiv w:val="1"/>
      <w:marLeft w:val="0"/>
      <w:marRight w:val="0"/>
      <w:marTop w:val="0"/>
      <w:marBottom w:val="0"/>
      <w:divBdr>
        <w:top w:val="none" w:sz="0" w:space="0" w:color="auto"/>
        <w:left w:val="none" w:sz="0" w:space="0" w:color="auto"/>
        <w:bottom w:val="none" w:sz="0" w:space="0" w:color="auto"/>
        <w:right w:val="none" w:sz="0" w:space="0" w:color="auto"/>
      </w:divBdr>
    </w:div>
    <w:div w:id="1012877764">
      <w:bodyDiv w:val="1"/>
      <w:marLeft w:val="0"/>
      <w:marRight w:val="0"/>
      <w:marTop w:val="0"/>
      <w:marBottom w:val="0"/>
      <w:divBdr>
        <w:top w:val="none" w:sz="0" w:space="0" w:color="auto"/>
        <w:left w:val="none" w:sz="0" w:space="0" w:color="auto"/>
        <w:bottom w:val="none" w:sz="0" w:space="0" w:color="auto"/>
        <w:right w:val="none" w:sz="0" w:space="0" w:color="auto"/>
      </w:divBdr>
      <w:divsChild>
        <w:div w:id="62024072">
          <w:marLeft w:val="0"/>
          <w:marRight w:val="0"/>
          <w:marTop w:val="150"/>
          <w:marBottom w:val="0"/>
          <w:divBdr>
            <w:top w:val="none" w:sz="0" w:space="0" w:color="auto"/>
            <w:left w:val="none" w:sz="0" w:space="0" w:color="auto"/>
            <w:bottom w:val="none" w:sz="0" w:space="0" w:color="auto"/>
            <w:right w:val="none" w:sz="0" w:space="0" w:color="auto"/>
          </w:divBdr>
        </w:div>
      </w:divsChild>
    </w:div>
    <w:div w:id="1017467931">
      <w:bodyDiv w:val="1"/>
      <w:marLeft w:val="0"/>
      <w:marRight w:val="0"/>
      <w:marTop w:val="0"/>
      <w:marBottom w:val="0"/>
      <w:divBdr>
        <w:top w:val="none" w:sz="0" w:space="0" w:color="auto"/>
        <w:left w:val="none" w:sz="0" w:space="0" w:color="auto"/>
        <w:bottom w:val="none" w:sz="0" w:space="0" w:color="auto"/>
        <w:right w:val="none" w:sz="0" w:space="0" w:color="auto"/>
      </w:divBdr>
    </w:div>
    <w:div w:id="1060860489">
      <w:bodyDiv w:val="1"/>
      <w:marLeft w:val="0"/>
      <w:marRight w:val="0"/>
      <w:marTop w:val="0"/>
      <w:marBottom w:val="0"/>
      <w:divBdr>
        <w:top w:val="none" w:sz="0" w:space="0" w:color="auto"/>
        <w:left w:val="none" w:sz="0" w:space="0" w:color="auto"/>
        <w:bottom w:val="none" w:sz="0" w:space="0" w:color="auto"/>
        <w:right w:val="none" w:sz="0" w:space="0" w:color="auto"/>
      </w:divBdr>
    </w:div>
    <w:div w:id="1117023750">
      <w:bodyDiv w:val="1"/>
      <w:marLeft w:val="0"/>
      <w:marRight w:val="0"/>
      <w:marTop w:val="0"/>
      <w:marBottom w:val="0"/>
      <w:divBdr>
        <w:top w:val="none" w:sz="0" w:space="0" w:color="auto"/>
        <w:left w:val="none" w:sz="0" w:space="0" w:color="auto"/>
        <w:bottom w:val="none" w:sz="0" w:space="0" w:color="auto"/>
        <w:right w:val="none" w:sz="0" w:space="0" w:color="auto"/>
      </w:divBdr>
    </w:div>
    <w:div w:id="1232425972">
      <w:bodyDiv w:val="1"/>
      <w:marLeft w:val="0"/>
      <w:marRight w:val="0"/>
      <w:marTop w:val="0"/>
      <w:marBottom w:val="0"/>
      <w:divBdr>
        <w:top w:val="none" w:sz="0" w:space="0" w:color="auto"/>
        <w:left w:val="none" w:sz="0" w:space="0" w:color="auto"/>
        <w:bottom w:val="none" w:sz="0" w:space="0" w:color="auto"/>
        <w:right w:val="none" w:sz="0" w:space="0" w:color="auto"/>
      </w:divBdr>
    </w:div>
    <w:div w:id="1238636963">
      <w:bodyDiv w:val="1"/>
      <w:marLeft w:val="0"/>
      <w:marRight w:val="0"/>
      <w:marTop w:val="0"/>
      <w:marBottom w:val="0"/>
      <w:divBdr>
        <w:top w:val="none" w:sz="0" w:space="0" w:color="auto"/>
        <w:left w:val="none" w:sz="0" w:space="0" w:color="auto"/>
        <w:bottom w:val="none" w:sz="0" w:space="0" w:color="auto"/>
        <w:right w:val="none" w:sz="0" w:space="0" w:color="auto"/>
      </w:divBdr>
    </w:div>
    <w:div w:id="1266303858">
      <w:bodyDiv w:val="1"/>
      <w:marLeft w:val="0"/>
      <w:marRight w:val="0"/>
      <w:marTop w:val="0"/>
      <w:marBottom w:val="0"/>
      <w:divBdr>
        <w:top w:val="none" w:sz="0" w:space="0" w:color="auto"/>
        <w:left w:val="none" w:sz="0" w:space="0" w:color="auto"/>
        <w:bottom w:val="none" w:sz="0" w:space="0" w:color="auto"/>
        <w:right w:val="none" w:sz="0" w:space="0" w:color="auto"/>
      </w:divBdr>
    </w:div>
    <w:div w:id="1278872154">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93650726">
      <w:bodyDiv w:val="1"/>
      <w:marLeft w:val="0"/>
      <w:marRight w:val="0"/>
      <w:marTop w:val="0"/>
      <w:marBottom w:val="0"/>
      <w:divBdr>
        <w:top w:val="none" w:sz="0" w:space="0" w:color="auto"/>
        <w:left w:val="none" w:sz="0" w:space="0" w:color="auto"/>
        <w:bottom w:val="none" w:sz="0" w:space="0" w:color="auto"/>
        <w:right w:val="none" w:sz="0" w:space="0" w:color="auto"/>
      </w:divBdr>
      <w:divsChild>
        <w:div w:id="1625624385">
          <w:marLeft w:val="0"/>
          <w:marRight w:val="0"/>
          <w:marTop w:val="15"/>
          <w:marBottom w:val="0"/>
          <w:divBdr>
            <w:top w:val="none" w:sz="0" w:space="0" w:color="auto"/>
            <w:left w:val="none" w:sz="0" w:space="0" w:color="auto"/>
            <w:bottom w:val="none" w:sz="0" w:space="0" w:color="auto"/>
            <w:right w:val="none" w:sz="0" w:space="0" w:color="auto"/>
          </w:divBdr>
          <w:divsChild>
            <w:div w:id="580138340">
              <w:marLeft w:val="0"/>
              <w:marRight w:val="0"/>
              <w:marTop w:val="0"/>
              <w:marBottom w:val="0"/>
              <w:divBdr>
                <w:top w:val="none" w:sz="0" w:space="0" w:color="auto"/>
                <w:left w:val="none" w:sz="0" w:space="0" w:color="auto"/>
                <w:bottom w:val="none" w:sz="0" w:space="0" w:color="auto"/>
                <w:right w:val="none" w:sz="0" w:space="0" w:color="auto"/>
              </w:divBdr>
              <w:divsChild>
                <w:div w:id="1760637000">
                  <w:marLeft w:val="0"/>
                  <w:marRight w:val="0"/>
                  <w:marTop w:val="0"/>
                  <w:marBottom w:val="0"/>
                  <w:divBdr>
                    <w:top w:val="none" w:sz="0" w:space="0" w:color="auto"/>
                    <w:left w:val="none" w:sz="0" w:space="0" w:color="auto"/>
                    <w:bottom w:val="none" w:sz="0" w:space="0" w:color="auto"/>
                    <w:right w:val="none" w:sz="0" w:space="0" w:color="auto"/>
                  </w:divBdr>
                </w:div>
                <w:div w:id="1134254259">
                  <w:marLeft w:val="0"/>
                  <w:marRight w:val="0"/>
                  <w:marTop w:val="0"/>
                  <w:marBottom w:val="0"/>
                  <w:divBdr>
                    <w:top w:val="none" w:sz="0" w:space="0" w:color="auto"/>
                    <w:left w:val="none" w:sz="0" w:space="0" w:color="auto"/>
                    <w:bottom w:val="none" w:sz="0" w:space="0" w:color="auto"/>
                    <w:right w:val="none" w:sz="0" w:space="0" w:color="auto"/>
                  </w:divBdr>
                </w:div>
                <w:div w:id="1601792929">
                  <w:marLeft w:val="0"/>
                  <w:marRight w:val="0"/>
                  <w:marTop w:val="0"/>
                  <w:marBottom w:val="0"/>
                  <w:divBdr>
                    <w:top w:val="none" w:sz="0" w:space="0" w:color="auto"/>
                    <w:left w:val="none" w:sz="0" w:space="0" w:color="auto"/>
                    <w:bottom w:val="none" w:sz="0" w:space="0" w:color="auto"/>
                    <w:right w:val="none" w:sz="0" w:space="0" w:color="auto"/>
                  </w:divBdr>
                </w:div>
                <w:div w:id="402408614">
                  <w:marLeft w:val="0"/>
                  <w:marRight w:val="0"/>
                  <w:marTop w:val="0"/>
                  <w:marBottom w:val="0"/>
                  <w:divBdr>
                    <w:top w:val="none" w:sz="0" w:space="0" w:color="auto"/>
                    <w:left w:val="none" w:sz="0" w:space="0" w:color="auto"/>
                    <w:bottom w:val="none" w:sz="0" w:space="0" w:color="auto"/>
                    <w:right w:val="none" w:sz="0" w:space="0" w:color="auto"/>
                  </w:divBdr>
                </w:div>
                <w:div w:id="982153389">
                  <w:marLeft w:val="0"/>
                  <w:marRight w:val="0"/>
                  <w:marTop w:val="0"/>
                  <w:marBottom w:val="0"/>
                  <w:divBdr>
                    <w:top w:val="none" w:sz="0" w:space="0" w:color="auto"/>
                    <w:left w:val="none" w:sz="0" w:space="0" w:color="auto"/>
                    <w:bottom w:val="none" w:sz="0" w:space="0" w:color="auto"/>
                    <w:right w:val="none" w:sz="0" w:space="0" w:color="auto"/>
                  </w:divBdr>
                </w:div>
                <w:div w:id="1105539644">
                  <w:marLeft w:val="0"/>
                  <w:marRight w:val="0"/>
                  <w:marTop w:val="0"/>
                  <w:marBottom w:val="0"/>
                  <w:divBdr>
                    <w:top w:val="none" w:sz="0" w:space="0" w:color="auto"/>
                    <w:left w:val="none" w:sz="0" w:space="0" w:color="auto"/>
                    <w:bottom w:val="none" w:sz="0" w:space="0" w:color="auto"/>
                    <w:right w:val="none" w:sz="0" w:space="0" w:color="auto"/>
                  </w:divBdr>
                </w:div>
                <w:div w:id="1318613351">
                  <w:marLeft w:val="0"/>
                  <w:marRight w:val="0"/>
                  <w:marTop w:val="0"/>
                  <w:marBottom w:val="0"/>
                  <w:divBdr>
                    <w:top w:val="none" w:sz="0" w:space="0" w:color="auto"/>
                    <w:left w:val="none" w:sz="0" w:space="0" w:color="auto"/>
                    <w:bottom w:val="none" w:sz="0" w:space="0" w:color="auto"/>
                    <w:right w:val="none" w:sz="0" w:space="0" w:color="auto"/>
                  </w:divBdr>
                </w:div>
                <w:div w:id="779494206">
                  <w:marLeft w:val="0"/>
                  <w:marRight w:val="0"/>
                  <w:marTop w:val="0"/>
                  <w:marBottom w:val="0"/>
                  <w:divBdr>
                    <w:top w:val="none" w:sz="0" w:space="0" w:color="auto"/>
                    <w:left w:val="none" w:sz="0" w:space="0" w:color="auto"/>
                    <w:bottom w:val="none" w:sz="0" w:space="0" w:color="auto"/>
                    <w:right w:val="none" w:sz="0" w:space="0" w:color="auto"/>
                  </w:divBdr>
                </w:div>
                <w:div w:id="601763344">
                  <w:marLeft w:val="0"/>
                  <w:marRight w:val="0"/>
                  <w:marTop w:val="0"/>
                  <w:marBottom w:val="0"/>
                  <w:divBdr>
                    <w:top w:val="none" w:sz="0" w:space="0" w:color="auto"/>
                    <w:left w:val="none" w:sz="0" w:space="0" w:color="auto"/>
                    <w:bottom w:val="none" w:sz="0" w:space="0" w:color="auto"/>
                    <w:right w:val="none" w:sz="0" w:space="0" w:color="auto"/>
                  </w:divBdr>
                </w:div>
                <w:div w:id="1083531017">
                  <w:marLeft w:val="0"/>
                  <w:marRight w:val="0"/>
                  <w:marTop w:val="0"/>
                  <w:marBottom w:val="0"/>
                  <w:divBdr>
                    <w:top w:val="none" w:sz="0" w:space="0" w:color="auto"/>
                    <w:left w:val="none" w:sz="0" w:space="0" w:color="auto"/>
                    <w:bottom w:val="none" w:sz="0" w:space="0" w:color="auto"/>
                    <w:right w:val="none" w:sz="0" w:space="0" w:color="auto"/>
                  </w:divBdr>
                </w:div>
                <w:div w:id="2039427465">
                  <w:marLeft w:val="0"/>
                  <w:marRight w:val="0"/>
                  <w:marTop w:val="0"/>
                  <w:marBottom w:val="0"/>
                  <w:divBdr>
                    <w:top w:val="none" w:sz="0" w:space="0" w:color="auto"/>
                    <w:left w:val="none" w:sz="0" w:space="0" w:color="auto"/>
                    <w:bottom w:val="none" w:sz="0" w:space="0" w:color="auto"/>
                    <w:right w:val="none" w:sz="0" w:space="0" w:color="auto"/>
                  </w:divBdr>
                </w:div>
                <w:div w:id="1827014088">
                  <w:marLeft w:val="0"/>
                  <w:marRight w:val="0"/>
                  <w:marTop w:val="0"/>
                  <w:marBottom w:val="0"/>
                  <w:divBdr>
                    <w:top w:val="none" w:sz="0" w:space="0" w:color="auto"/>
                    <w:left w:val="none" w:sz="0" w:space="0" w:color="auto"/>
                    <w:bottom w:val="none" w:sz="0" w:space="0" w:color="auto"/>
                    <w:right w:val="none" w:sz="0" w:space="0" w:color="auto"/>
                  </w:divBdr>
                </w:div>
                <w:div w:id="1319530472">
                  <w:marLeft w:val="0"/>
                  <w:marRight w:val="0"/>
                  <w:marTop w:val="0"/>
                  <w:marBottom w:val="0"/>
                  <w:divBdr>
                    <w:top w:val="none" w:sz="0" w:space="0" w:color="auto"/>
                    <w:left w:val="none" w:sz="0" w:space="0" w:color="auto"/>
                    <w:bottom w:val="none" w:sz="0" w:space="0" w:color="auto"/>
                    <w:right w:val="none" w:sz="0" w:space="0" w:color="auto"/>
                  </w:divBdr>
                </w:div>
                <w:div w:id="801852749">
                  <w:marLeft w:val="0"/>
                  <w:marRight w:val="0"/>
                  <w:marTop w:val="0"/>
                  <w:marBottom w:val="0"/>
                  <w:divBdr>
                    <w:top w:val="none" w:sz="0" w:space="0" w:color="auto"/>
                    <w:left w:val="none" w:sz="0" w:space="0" w:color="auto"/>
                    <w:bottom w:val="none" w:sz="0" w:space="0" w:color="auto"/>
                    <w:right w:val="none" w:sz="0" w:space="0" w:color="auto"/>
                  </w:divBdr>
                </w:div>
                <w:div w:id="466972873">
                  <w:marLeft w:val="0"/>
                  <w:marRight w:val="0"/>
                  <w:marTop w:val="0"/>
                  <w:marBottom w:val="0"/>
                  <w:divBdr>
                    <w:top w:val="none" w:sz="0" w:space="0" w:color="auto"/>
                    <w:left w:val="none" w:sz="0" w:space="0" w:color="auto"/>
                    <w:bottom w:val="none" w:sz="0" w:space="0" w:color="auto"/>
                    <w:right w:val="none" w:sz="0" w:space="0" w:color="auto"/>
                  </w:divBdr>
                </w:div>
                <w:div w:id="2127310348">
                  <w:marLeft w:val="0"/>
                  <w:marRight w:val="0"/>
                  <w:marTop w:val="0"/>
                  <w:marBottom w:val="0"/>
                  <w:divBdr>
                    <w:top w:val="none" w:sz="0" w:space="0" w:color="auto"/>
                    <w:left w:val="none" w:sz="0" w:space="0" w:color="auto"/>
                    <w:bottom w:val="none" w:sz="0" w:space="0" w:color="auto"/>
                    <w:right w:val="none" w:sz="0" w:space="0" w:color="auto"/>
                  </w:divBdr>
                </w:div>
                <w:div w:id="144591391">
                  <w:marLeft w:val="0"/>
                  <w:marRight w:val="0"/>
                  <w:marTop w:val="0"/>
                  <w:marBottom w:val="0"/>
                  <w:divBdr>
                    <w:top w:val="none" w:sz="0" w:space="0" w:color="auto"/>
                    <w:left w:val="none" w:sz="0" w:space="0" w:color="auto"/>
                    <w:bottom w:val="none" w:sz="0" w:space="0" w:color="auto"/>
                    <w:right w:val="none" w:sz="0" w:space="0" w:color="auto"/>
                  </w:divBdr>
                </w:div>
                <w:div w:id="531192896">
                  <w:marLeft w:val="0"/>
                  <w:marRight w:val="0"/>
                  <w:marTop w:val="0"/>
                  <w:marBottom w:val="0"/>
                  <w:divBdr>
                    <w:top w:val="none" w:sz="0" w:space="0" w:color="auto"/>
                    <w:left w:val="none" w:sz="0" w:space="0" w:color="auto"/>
                    <w:bottom w:val="none" w:sz="0" w:space="0" w:color="auto"/>
                    <w:right w:val="none" w:sz="0" w:space="0" w:color="auto"/>
                  </w:divBdr>
                </w:div>
                <w:div w:id="757945206">
                  <w:marLeft w:val="0"/>
                  <w:marRight w:val="0"/>
                  <w:marTop w:val="0"/>
                  <w:marBottom w:val="0"/>
                  <w:divBdr>
                    <w:top w:val="none" w:sz="0" w:space="0" w:color="auto"/>
                    <w:left w:val="none" w:sz="0" w:space="0" w:color="auto"/>
                    <w:bottom w:val="none" w:sz="0" w:space="0" w:color="auto"/>
                    <w:right w:val="none" w:sz="0" w:space="0" w:color="auto"/>
                  </w:divBdr>
                </w:div>
                <w:div w:id="1917015672">
                  <w:marLeft w:val="0"/>
                  <w:marRight w:val="0"/>
                  <w:marTop w:val="0"/>
                  <w:marBottom w:val="0"/>
                  <w:divBdr>
                    <w:top w:val="none" w:sz="0" w:space="0" w:color="auto"/>
                    <w:left w:val="none" w:sz="0" w:space="0" w:color="auto"/>
                    <w:bottom w:val="none" w:sz="0" w:space="0" w:color="auto"/>
                    <w:right w:val="none" w:sz="0" w:space="0" w:color="auto"/>
                  </w:divBdr>
                </w:div>
                <w:div w:id="1370227879">
                  <w:marLeft w:val="0"/>
                  <w:marRight w:val="0"/>
                  <w:marTop w:val="0"/>
                  <w:marBottom w:val="0"/>
                  <w:divBdr>
                    <w:top w:val="none" w:sz="0" w:space="0" w:color="auto"/>
                    <w:left w:val="none" w:sz="0" w:space="0" w:color="auto"/>
                    <w:bottom w:val="none" w:sz="0" w:space="0" w:color="auto"/>
                    <w:right w:val="none" w:sz="0" w:space="0" w:color="auto"/>
                  </w:divBdr>
                </w:div>
                <w:div w:id="145904038">
                  <w:marLeft w:val="0"/>
                  <w:marRight w:val="0"/>
                  <w:marTop w:val="0"/>
                  <w:marBottom w:val="0"/>
                  <w:divBdr>
                    <w:top w:val="none" w:sz="0" w:space="0" w:color="auto"/>
                    <w:left w:val="none" w:sz="0" w:space="0" w:color="auto"/>
                    <w:bottom w:val="none" w:sz="0" w:space="0" w:color="auto"/>
                    <w:right w:val="none" w:sz="0" w:space="0" w:color="auto"/>
                  </w:divBdr>
                </w:div>
                <w:div w:id="194669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9449">
          <w:marLeft w:val="0"/>
          <w:marRight w:val="0"/>
          <w:marTop w:val="15"/>
          <w:marBottom w:val="0"/>
          <w:divBdr>
            <w:top w:val="none" w:sz="0" w:space="0" w:color="auto"/>
            <w:left w:val="none" w:sz="0" w:space="0" w:color="auto"/>
            <w:bottom w:val="none" w:sz="0" w:space="0" w:color="auto"/>
            <w:right w:val="none" w:sz="0" w:space="0" w:color="auto"/>
          </w:divBdr>
          <w:divsChild>
            <w:div w:id="490096601">
              <w:marLeft w:val="0"/>
              <w:marRight w:val="0"/>
              <w:marTop w:val="0"/>
              <w:marBottom w:val="0"/>
              <w:divBdr>
                <w:top w:val="none" w:sz="0" w:space="0" w:color="auto"/>
                <w:left w:val="none" w:sz="0" w:space="0" w:color="auto"/>
                <w:bottom w:val="none" w:sz="0" w:space="0" w:color="auto"/>
                <w:right w:val="none" w:sz="0" w:space="0" w:color="auto"/>
              </w:divBdr>
              <w:divsChild>
                <w:div w:id="1062292334">
                  <w:marLeft w:val="0"/>
                  <w:marRight w:val="0"/>
                  <w:marTop w:val="0"/>
                  <w:marBottom w:val="0"/>
                  <w:divBdr>
                    <w:top w:val="none" w:sz="0" w:space="0" w:color="auto"/>
                    <w:left w:val="none" w:sz="0" w:space="0" w:color="auto"/>
                    <w:bottom w:val="none" w:sz="0" w:space="0" w:color="auto"/>
                    <w:right w:val="none" w:sz="0" w:space="0" w:color="auto"/>
                  </w:divBdr>
                </w:div>
                <w:div w:id="1505127211">
                  <w:marLeft w:val="0"/>
                  <w:marRight w:val="0"/>
                  <w:marTop w:val="0"/>
                  <w:marBottom w:val="0"/>
                  <w:divBdr>
                    <w:top w:val="none" w:sz="0" w:space="0" w:color="auto"/>
                    <w:left w:val="none" w:sz="0" w:space="0" w:color="auto"/>
                    <w:bottom w:val="none" w:sz="0" w:space="0" w:color="auto"/>
                    <w:right w:val="none" w:sz="0" w:space="0" w:color="auto"/>
                  </w:divBdr>
                </w:div>
                <w:div w:id="1781143630">
                  <w:marLeft w:val="0"/>
                  <w:marRight w:val="0"/>
                  <w:marTop w:val="0"/>
                  <w:marBottom w:val="0"/>
                  <w:divBdr>
                    <w:top w:val="none" w:sz="0" w:space="0" w:color="auto"/>
                    <w:left w:val="none" w:sz="0" w:space="0" w:color="auto"/>
                    <w:bottom w:val="none" w:sz="0" w:space="0" w:color="auto"/>
                    <w:right w:val="none" w:sz="0" w:space="0" w:color="auto"/>
                  </w:divBdr>
                </w:div>
                <w:div w:id="2003463226">
                  <w:marLeft w:val="0"/>
                  <w:marRight w:val="0"/>
                  <w:marTop w:val="0"/>
                  <w:marBottom w:val="0"/>
                  <w:divBdr>
                    <w:top w:val="none" w:sz="0" w:space="0" w:color="auto"/>
                    <w:left w:val="none" w:sz="0" w:space="0" w:color="auto"/>
                    <w:bottom w:val="none" w:sz="0" w:space="0" w:color="auto"/>
                    <w:right w:val="none" w:sz="0" w:space="0" w:color="auto"/>
                  </w:divBdr>
                </w:div>
                <w:div w:id="515197764">
                  <w:marLeft w:val="0"/>
                  <w:marRight w:val="0"/>
                  <w:marTop w:val="0"/>
                  <w:marBottom w:val="0"/>
                  <w:divBdr>
                    <w:top w:val="none" w:sz="0" w:space="0" w:color="auto"/>
                    <w:left w:val="none" w:sz="0" w:space="0" w:color="auto"/>
                    <w:bottom w:val="none" w:sz="0" w:space="0" w:color="auto"/>
                    <w:right w:val="none" w:sz="0" w:space="0" w:color="auto"/>
                  </w:divBdr>
                </w:div>
                <w:div w:id="18168228">
                  <w:marLeft w:val="0"/>
                  <w:marRight w:val="0"/>
                  <w:marTop w:val="0"/>
                  <w:marBottom w:val="0"/>
                  <w:divBdr>
                    <w:top w:val="none" w:sz="0" w:space="0" w:color="auto"/>
                    <w:left w:val="none" w:sz="0" w:space="0" w:color="auto"/>
                    <w:bottom w:val="none" w:sz="0" w:space="0" w:color="auto"/>
                    <w:right w:val="none" w:sz="0" w:space="0" w:color="auto"/>
                  </w:divBdr>
                </w:div>
                <w:div w:id="1539049464">
                  <w:marLeft w:val="0"/>
                  <w:marRight w:val="0"/>
                  <w:marTop w:val="0"/>
                  <w:marBottom w:val="0"/>
                  <w:divBdr>
                    <w:top w:val="none" w:sz="0" w:space="0" w:color="auto"/>
                    <w:left w:val="none" w:sz="0" w:space="0" w:color="auto"/>
                    <w:bottom w:val="none" w:sz="0" w:space="0" w:color="auto"/>
                    <w:right w:val="none" w:sz="0" w:space="0" w:color="auto"/>
                  </w:divBdr>
                </w:div>
                <w:div w:id="885531606">
                  <w:marLeft w:val="0"/>
                  <w:marRight w:val="0"/>
                  <w:marTop w:val="0"/>
                  <w:marBottom w:val="0"/>
                  <w:divBdr>
                    <w:top w:val="none" w:sz="0" w:space="0" w:color="auto"/>
                    <w:left w:val="none" w:sz="0" w:space="0" w:color="auto"/>
                    <w:bottom w:val="none" w:sz="0" w:space="0" w:color="auto"/>
                    <w:right w:val="none" w:sz="0" w:space="0" w:color="auto"/>
                  </w:divBdr>
                </w:div>
                <w:div w:id="1657880341">
                  <w:marLeft w:val="0"/>
                  <w:marRight w:val="0"/>
                  <w:marTop w:val="0"/>
                  <w:marBottom w:val="0"/>
                  <w:divBdr>
                    <w:top w:val="none" w:sz="0" w:space="0" w:color="auto"/>
                    <w:left w:val="none" w:sz="0" w:space="0" w:color="auto"/>
                    <w:bottom w:val="none" w:sz="0" w:space="0" w:color="auto"/>
                    <w:right w:val="none" w:sz="0" w:space="0" w:color="auto"/>
                  </w:divBdr>
                </w:div>
                <w:div w:id="654844871">
                  <w:marLeft w:val="0"/>
                  <w:marRight w:val="0"/>
                  <w:marTop w:val="0"/>
                  <w:marBottom w:val="0"/>
                  <w:divBdr>
                    <w:top w:val="none" w:sz="0" w:space="0" w:color="auto"/>
                    <w:left w:val="none" w:sz="0" w:space="0" w:color="auto"/>
                    <w:bottom w:val="none" w:sz="0" w:space="0" w:color="auto"/>
                    <w:right w:val="none" w:sz="0" w:space="0" w:color="auto"/>
                  </w:divBdr>
                </w:div>
                <w:div w:id="630524232">
                  <w:marLeft w:val="0"/>
                  <w:marRight w:val="0"/>
                  <w:marTop w:val="0"/>
                  <w:marBottom w:val="0"/>
                  <w:divBdr>
                    <w:top w:val="none" w:sz="0" w:space="0" w:color="auto"/>
                    <w:left w:val="none" w:sz="0" w:space="0" w:color="auto"/>
                    <w:bottom w:val="none" w:sz="0" w:space="0" w:color="auto"/>
                    <w:right w:val="none" w:sz="0" w:space="0" w:color="auto"/>
                  </w:divBdr>
                </w:div>
                <w:div w:id="465589462">
                  <w:marLeft w:val="0"/>
                  <w:marRight w:val="0"/>
                  <w:marTop w:val="0"/>
                  <w:marBottom w:val="0"/>
                  <w:divBdr>
                    <w:top w:val="none" w:sz="0" w:space="0" w:color="auto"/>
                    <w:left w:val="none" w:sz="0" w:space="0" w:color="auto"/>
                    <w:bottom w:val="none" w:sz="0" w:space="0" w:color="auto"/>
                    <w:right w:val="none" w:sz="0" w:space="0" w:color="auto"/>
                  </w:divBdr>
                </w:div>
                <w:div w:id="1208102340">
                  <w:marLeft w:val="0"/>
                  <w:marRight w:val="0"/>
                  <w:marTop w:val="0"/>
                  <w:marBottom w:val="0"/>
                  <w:divBdr>
                    <w:top w:val="none" w:sz="0" w:space="0" w:color="auto"/>
                    <w:left w:val="none" w:sz="0" w:space="0" w:color="auto"/>
                    <w:bottom w:val="none" w:sz="0" w:space="0" w:color="auto"/>
                    <w:right w:val="none" w:sz="0" w:space="0" w:color="auto"/>
                  </w:divBdr>
                </w:div>
                <w:div w:id="1508399523">
                  <w:marLeft w:val="0"/>
                  <w:marRight w:val="0"/>
                  <w:marTop w:val="0"/>
                  <w:marBottom w:val="0"/>
                  <w:divBdr>
                    <w:top w:val="none" w:sz="0" w:space="0" w:color="auto"/>
                    <w:left w:val="none" w:sz="0" w:space="0" w:color="auto"/>
                    <w:bottom w:val="none" w:sz="0" w:space="0" w:color="auto"/>
                    <w:right w:val="none" w:sz="0" w:space="0" w:color="auto"/>
                  </w:divBdr>
                </w:div>
                <w:div w:id="1445273616">
                  <w:marLeft w:val="0"/>
                  <w:marRight w:val="0"/>
                  <w:marTop w:val="0"/>
                  <w:marBottom w:val="0"/>
                  <w:divBdr>
                    <w:top w:val="none" w:sz="0" w:space="0" w:color="auto"/>
                    <w:left w:val="none" w:sz="0" w:space="0" w:color="auto"/>
                    <w:bottom w:val="none" w:sz="0" w:space="0" w:color="auto"/>
                    <w:right w:val="none" w:sz="0" w:space="0" w:color="auto"/>
                  </w:divBdr>
                </w:div>
                <w:div w:id="179515139">
                  <w:marLeft w:val="0"/>
                  <w:marRight w:val="0"/>
                  <w:marTop w:val="0"/>
                  <w:marBottom w:val="0"/>
                  <w:divBdr>
                    <w:top w:val="none" w:sz="0" w:space="0" w:color="auto"/>
                    <w:left w:val="none" w:sz="0" w:space="0" w:color="auto"/>
                    <w:bottom w:val="none" w:sz="0" w:space="0" w:color="auto"/>
                    <w:right w:val="none" w:sz="0" w:space="0" w:color="auto"/>
                  </w:divBdr>
                </w:div>
                <w:div w:id="728839987">
                  <w:marLeft w:val="0"/>
                  <w:marRight w:val="0"/>
                  <w:marTop w:val="0"/>
                  <w:marBottom w:val="0"/>
                  <w:divBdr>
                    <w:top w:val="none" w:sz="0" w:space="0" w:color="auto"/>
                    <w:left w:val="none" w:sz="0" w:space="0" w:color="auto"/>
                    <w:bottom w:val="none" w:sz="0" w:space="0" w:color="auto"/>
                    <w:right w:val="none" w:sz="0" w:space="0" w:color="auto"/>
                  </w:divBdr>
                </w:div>
                <w:div w:id="1001422818">
                  <w:marLeft w:val="0"/>
                  <w:marRight w:val="0"/>
                  <w:marTop w:val="0"/>
                  <w:marBottom w:val="0"/>
                  <w:divBdr>
                    <w:top w:val="none" w:sz="0" w:space="0" w:color="auto"/>
                    <w:left w:val="none" w:sz="0" w:space="0" w:color="auto"/>
                    <w:bottom w:val="none" w:sz="0" w:space="0" w:color="auto"/>
                    <w:right w:val="none" w:sz="0" w:space="0" w:color="auto"/>
                  </w:divBdr>
                </w:div>
                <w:div w:id="919604792">
                  <w:marLeft w:val="0"/>
                  <w:marRight w:val="0"/>
                  <w:marTop w:val="0"/>
                  <w:marBottom w:val="0"/>
                  <w:divBdr>
                    <w:top w:val="none" w:sz="0" w:space="0" w:color="auto"/>
                    <w:left w:val="none" w:sz="0" w:space="0" w:color="auto"/>
                    <w:bottom w:val="none" w:sz="0" w:space="0" w:color="auto"/>
                    <w:right w:val="none" w:sz="0" w:space="0" w:color="auto"/>
                  </w:divBdr>
                </w:div>
                <w:div w:id="245192800">
                  <w:marLeft w:val="0"/>
                  <w:marRight w:val="0"/>
                  <w:marTop w:val="0"/>
                  <w:marBottom w:val="0"/>
                  <w:divBdr>
                    <w:top w:val="none" w:sz="0" w:space="0" w:color="auto"/>
                    <w:left w:val="none" w:sz="0" w:space="0" w:color="auto"/>
                    <w:bottom w:val="none" w:sz="0" w:space="0" w:color="auto"/>
                    <w:right w:val="none" w:sz="0" w:space="0" w:color="auto"/>
                  </w:divBdr>
                </w:div>
                <w:div w:id="225458344">
                  <w:marLeft w:val="0"/>
                  <w:marRight w:val="0"/>
                  <w:marTop w:val="0"/>
                  <w:marBottom w:val="0"/>
                  <w:divBdr>
                    <w:top w:val="none" w:sz="0" w:space="0" w:color="auto"/>
                    <w:left w:val="none" w:sz="0" w:space="0" w:color="auto"/>
                    <w:bottom w:val="none" w:sz="0" w:space="0" w:color="auto"/>
                    <w:right w:val="none" w:sz="0" w:space="0" w:color="auto"/>
                  </w:divBdr>
                </w:div>
                <w:div w:id="194586645">
                  <w:marLeft w:val="0"/>
                  <w:marRight w:val="0"/>
                  <w:marTop w:val="0"/>
                  <w:marBottom w:val="0"/>
                  <w:divBdr>
                    <w:top w:val="none" w:sz="0" w:space="0" w:color="auto"/>
                    <w:left w:val="none" w:sz="0" w:space="0" w:color="auto"/>
                    <w:bottom w:val="none" w:sz="0" w:space="0" w:color="auto"/>
                    <w:right w:val="none" w:sz="0" w:space="0" w:color="auto"/>
                  </w:divBdr>
                </w:div>
                <w:div w:id="1153327822">
                  <w:marLeft w:val="0"/>
                  <w:marRight w:val="0"/>
                  <w:marTop w:val="0"/>
                  <w:marBottom w:val="0"/>
                  <w:divBdr>
                    <w:top w:val="none" w:sz="0" w:space="0" w:color="auto"/>
                    <w:left w:val="none" w:sz="0" w:space="0" w:color="auto"/>
                    <w:bottom w:val="none" w:sz="0" w:space="0" w:color="auto"/>
                    <w:right w:val="none" w:sz="0" w:space="0" w:color="auto"/>
                  </w:divBdr>
                </w:div>
                <w:div w:id="7123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21282">
          <w:marLeft w:val="0"/>
          <w:marRight w:val="0"/>
          <w:marTop w:val="15"/>
          <w:marBottom w:val="0"/>
          <w:divBdr>
            <w:top w:val="none" w:sz="0" w:space="0" w:color="auto"/>
            <w:left w:val="none" w:sz="0" w:space="0" w:color="auto"/>
            <w:bottom w:val="none" w:sz="0" w:space="0" w:color="auto"/>
            <w:right w:val="none" w:sz="0" w:space="0" w:color="auto"/>
          </w:divBdr>
          <w:divsChild>
            <w:div w:id="1317346150">
              <w:marLeft w:val="0"/>
              <w:marRight w:val="0"/>
              <w:marTop w:val="0"/>
              <w:marBottom w:val="0"/>
              <w:divBdr>
                <w:top w:val="none" w:sz="0" w:space="0" w:color="auto"/>
                <w:left w:val="none" w:sz="0" w:space="0" w:color="auto"/>
                <w:bottom w:val="none" w:sz="0" w:space="0" w:color="auto"/>
                <w:right w:val="none" w:sz="0" w:space="0" w:color="auto"/>
              </w:divBdr>
              <w:divsChild>
                <w:div w:id="491527902">
                  <w:marLeft w:val="0"/>
                  <w:marRight w:val="0"/>
                  <w:marTop w:val="0"/>
                  <w:marBottom w:val="0"/>
                  <w:divBdr>
                    <w:top w:val="none" w:sz="0" w:space="0" w:color="auto"/>
                    <w:left w:val="none" w:sz="0" w:space="0" w:color="auto"/>
                    <w:bottom w:val="none" w:sz="0" w:space="0" w:color="auto"/>
                    <w:right w:val="none" w:sz="0" w:space="0" w:color="auto"/>
                  </w:divBdr>
                </w:div>
                <w:div w:id="1136143795">
                  <w:marLeft w:val="0"/>
                  <w:marRight w:val="0"/>
                  <w:marTop w:val="0"/>
                  <w:marBottom w:val="0"/>
                  <w:divBdr>
                    <w:top w:val="none" w:sz="0" w:space="0" w:color="auto"/>
                    <w:left w:val="none" w:sz="0" w:space="0" w:color="auto"/>
                    <w:bottom w:val="none" w:sz="0" w:space="0" w:color="auto"/>
                    <w:right w:val="none" w:sz="0" w:space="0" w:color="auto"/>
                  </w:divBdr>
                </w:div>
                <w:div w:id="1180660117">
                  <w:marLeft w:val="0"/>
                  <w:marRight w:val="0"/>
                  <w:marTop w:val="0"/>
                  <w:marBottom w:val="0"/>
                  <w:divBdr>
                    <w:top w:val="none" w:sz="0" w:space="0" w:color="auto"/>
                    <w:left w:val="none" w:sz="0" w:space="0" w:color="auto"/>
                    <w:bottom w:val="none" w:sz="0" w:space="0" w:color="auto"/>
                    <w:right w:val="none" w:sz="0" w:space="0" w:color="auto"/>
                  </w:divBdr>
                </w:div>
                <w:div w:id="2027054528">
                  <w:marLeft w:val="0"/>
                  <w:marRight w:val="0"/>
                  <w:marTop w:val="0"/>
                  <w:marBottom w:val="0"/>
                  <w:divBdr>
                    <w:top w:val="none" w:sz="0" w:space="0" w:color="auto"/>
                    <w:left w:val="none" w:sz="0" w:space="0" w:color="auto"/>
                    <w:bottom w:val="none" w:sz="0" w:space="0" w:color="auto"/>
                    <w:right w:val="none" w:sz="0" w:space="0" w:color="auto"/>
                  </w:divBdr>
                </w:div>
                <w:div w:id="277102830">
                  <w:marLeft w:val="0"/>
                  <w:marRight w:val="0"/>
                  <w:marTop w:val="0"/>
                  <w:marBottom w:val="0"/>
                  <w:divBdr>
                    <w:top w:val="none" w:sz="0" w:space="0" w:color="auto"/>
                    <w:left w:val="none" w:sz="0" w:space="0" w:color="auto"/>
                    <w:bottom w:val="none" w:sz="0" w:space="0" w:color="auto"/>
                    <w:right w:val="none" w:sz="0" w:space="0" w:color="auto"/>
                  </w:divBdr>
                </w:div>
                <w:div w:id="2136170935">
                  <w:marLeft w:val="0"/>
                  <w:marRight w:val="0"/>
                  <w:marTop w:val="0"/>
                  <w:marBottom w:val="0"/>
                  <w:divBdr>
                    <w:top w:val="none" w:sz="0" w:space="0" w:color="auto"/>
                    <w:left w:val="none" w:sz="0" w:space="0" w:color="auto"/>
                    <w:bottom w:val="none" w:sz="0" w:space="0" w:color="auto"/>
                    <w:right w:val="none" w:sz="0" w:space="0" w:color="auto"/>
                  </w:divBdr>
                </w:div>
                <w:div w:id="1163817509">
                  <w:marLeft w:val="0"/>
                  <w:marRight w:val="0"/>
                  <w:marTop w:val="0"/>
                  <w:marBottom w:val="0"/>
                  <w:divBdr>
                    <w:top w:val="none" w:sz="0" w:space="0" w:color="auto"/>
                    <w:left w:val="none" w:sz="0" w:space="0" w:color="auto"/>
                    <w:bottom w:val="none" w:sz="0" w:space="0" w:color="auto"/>
                    <w:right w:val="none" w:sz="0" w:space="0" w:color="auto"/>
                  </w:divBdr>
                </w:div>
                <w:div w:id="658118571">
                  <w:marLeft w:val="0"/>
                  <w:marRight w:val="0"/>
                  <w:marTop w:val="0"/>
                  <w:marBottom w:val="0"/>
                  <w:divBdr>
                    <w:top w:val="none" w:sz="0" w:space="0" w:color="auto"/>
                    <w:left w:val="none" w:sz="0" w:space="0" w:color="auto"/>
                    <w:bottom w:val="none" w:sz="0" w:space="0" w:color="auto"/>
                    <w:right w:val="none" w:sz="0" w:space="0" w:color="auto"/>
                  </w:divBdr>
                </w:div>
                <w:div w:id="440229565">
                  <w:marLeft w:val="0"/>
                  <w:marRight w:val="0"/>
                  <w:marTop w:val="0"/>
                  <w:marBottom w:val="0"/>
                  <w:divBdr>
                    <w:top w:val="none" w:sz="0" w:space="0" w:color="auto"/>
                    <w:left w:val="none" w:sz="0" w:space="0" w:color="auto"/>
                    <w:bottom w:val="none" w:sz="0" w:space="0" w:color="auto"/>
                    <w:right w:val="none" w:sz="0" w:space="0" w:color="auto"/>
                  </w:divBdr>
                </w:div>
                <w:div w:id="445538631">
                  <w:marLeft w:val="0"/>
                  <w:marRight w:val="0"/>
                  <w:marTop w:val="0"/>
                  <w:marBottom w:val="0"/>
                  <w:divBdr>
                    <w:top w:val="none" w:sz="0" w:space="0" w:color="auto"/>
                    <w:left w:val="none" w:sz="0" w:space="0" w:color="auto"/>
                    <w:bottom w:val="none" w:sz="0" w:space="0" w:color="auto"/>
                    <w:right w:val="none" w:sz="0" w:space="0" w:color="auto"/>
                  </w:divBdr>
                </w:div>
                <w:div w:id="75321429">
                  <w:marLeft w:val="0"/>
                  <w:marRight w:val="0"/>
                  <w:marTop w:val="0"/>
                  <w:marBottom w:val="0"/>
                  <w:divBdr>
                    <w:top w:val="none" w:sz="0" w:space="0" w:color="auto"/>
                    <w:left w:val="none" w:sz="0" w:space="0" w:color="auto"/>
                    <w:bottom w:val="none" w:sz="0" w:space="0" w:color="auto"/>
                    <w:right w:val="none" w:sz="0" w:space="0" w:color="auto"/>
                  </w:divBdr>
                </w:div>
                <w:div w:id="2127191206">
                  <w:marLeft w:val="0"/>
                  <w:marRight w:val="0"/>
                  <w:marTop w:val="0"/>
                  <w:marBottom w:val="0"/>
                  <w:divBdr>
                    <w:top w:val="none" w:sz="0" w:space="0" w:color="auto"/>
                    <w:left w:val="none" w:sz="0" w:space="0" w:color="auto"/>
                    <w:bottom w:val="none" w:sz="0" w:space="0" w:color="auto"/>
                    <w:right w:val="none" w:sz="0" w:space="0" w:color="auto"/>
                  </w:divBdr>
                </w:div>
                <w:div w:id="1910311791">
                  <w:marLeft w:val="0"/>
                  <w:marRight w:val="0"/>
                  <w:marTop w:val="0"/>
                  <w:marBottom w:val="0"/>
                  <w:divBdr>
                    <w:top w:val="none" w:sz="0" w:space="0" w:color="auto"/>
                    <w:left w:val="none" w:sz="0" w:space="0" w:color="auto"/>
                    <w:bottom w:val="none" w:sz="0" w:space="0" w:color="auto"/>
                    <w:right w:val="none" w:sz="0" w:space="0" w:color="auto"/>
                  </w:divBdr>
                </w:div>
                <w:div w:id="901403847">
                  <w:marLeft w:val="0"/>
                  <w:marRight w:val="0"/>
                  <w:marTop w:val="0"/>
                  <w:marBottom w:val="0"/>
                  <w:divBdr>
                    <w:top w:val="none" w:sz="0" w:space="0" w:color="auto"/>
                    <w:left w:val="none" w:sz="0" w:space="0" w:color="auto"/>
                    <w:bottom w:val="none" w:sz="0" w:space="0" w:color="auto"/>
                    <w:right w:val="none" w:sz="0" w:space="0" w:color="auto"/>
                  </w:divBdr>
                </w:div>
                <w:div w:id="1982035356">
                  <w:marLeft w:val="0"/>
                  <w:marRight w:val="0"/>
                  <w:marTop w:val="0"/>
                  <w:marBottom w:val="0"/>
                  <w:divBdr>
                    <w:top w:val="none" w:sz="0" w:space="0" w:color="auto"/>
                    <w:left w:val="none" w:sz="0" w:space="0" w:color="auto"/>
                    <w:bottom w:val="none" w:sz="0" w:space="0" w:color="auto"/>
                    <w:right w:val="none" w:sz="0" w:space="0" w:color="auto"/>
                  </w:divBdr>
                </w:div>
                <w:div w:id="449666940">
                  <w:marLeft w:val="0"/>
                  <w:marRight w:val="0"/>
                  <w:marTop w:val="0"/>
                  <w:marBottom w:val="0"/>
                  <w:divBdr>
                    <w:top w:val="none" w:sz="0" w:space="0" w:color="auto"/>
                    <w:left w:val="none" w:sz="0" w:space="0" w:color="auto"/>
                    <w:bottom w:val="none" w:sz="0" w:space="0" w:color="auto"/>
                    <w:right w:val="none" w:sz="0" w:space="0" w:color="auto"/>
                  </w:divBdr>
                </w:div>
                <w:div w:id="716471752">
                  <w:marLeft w:val="0"/>
                  <w:marRight w:val="0"/>
                  <w:marTop w:val="0"/>
                  <w:marBottom w:val="0"/>
                  <w:divBdr>
                    <w:top w:val="none" w:sz="0" w:space="0" w:color="auto"/>
                    <w:left w:val="none" w:sz="0" w:space="0" w:color="auto"/>
                    <w:bottom w:val="none" w:sz="0" w:space="0" w:color="auto"/>
                    <w:right w:val="none" w:sz="0" w:space="0" w:color="auto"/>
                  </w:divBdr>
                </w:div>
                <w:div w:id="351345224">
                  <w:marLeft w:val="0"/>
                  <w:marRight w:val="0"/>
                  <w:marTop w:val="0"/>
                  <w:marBottom w:val="0"/>
                  <w:divBdr>
                    <w:top w:val="none" w:sz="0" w:space="0" w:color="auto"/>
                    <w:left w:val="none" w:sz="0" w:space="0" w:color="auto"/>
                    <w:bottom w:val="none" w:sz="0" w:space="0" w:color="auto"/>
                    <w:right w:val="none" w:sz="0" w:space="0" w:color="auto"/>
                  </w:divBdr>
                </w:div>
                <w:div w:id="1191258213">
                  <w:marLeft w:val="0"/>
                  <w:marRight w:val="0"/>
                  <w:marTop w:val="0"/>
                  <w:marBottom w:val="0"/>
                  <w:divBdr>
                    <w:top w:val="none" w:sz="0" w:space="0" w:color="auto"/>
                    <w:left w:val="none" w:sz="0" w:space="0" w:color="auto"/>
                    <w:bottom w:val="none" w:sz="0" w:space="0" w:color="auto"/>
                    <w:right w:val="none" w:sz="0" w:space="0" w:color="auto"/>
                  </w:divBdr>
                </w:div>
                <w:div w:id="111058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06587">
      <w:bodyDiv w:val="1"/>
      <w:marLeft w:val="0"/>
      <w:marRight w:val="0"/>
      <w:marTop w:val="0"/>
      <w:marBottom w:val="0"/>
      <w:divBdr>
        <w:top w:val="none" w:sz="0" w:space="0" w:color="auto"/>
        <w:left w:val="none" w:sz="0" w:space="0" w:color="auto"/>
        <w:bottom w:val="none" w:sz="0" w:space="0" w:color="auto"/>
        <w:right w:val="none" w:sz="0" w:space="0" w:color="auto"/>
      </w:divBdr>
    </w:div>
    <w:div w:id="1438254381">
      <w:bodyDiv w:val="1"/>
      <w:marLeft w:val="0"/>
      <w:marRight w:val="0"/>
      <w:marTop w:val="0"/>
      <w:marBottom w:val="0"/>
      <w:divBdr>
        <w:top w:val="none" w:sz="0" w:space="0" w:color="auto"/>
        <w:left w:val="none" w:sz="0" w:space="0" w:color="auto"/>
        <w:bottom w:val="none" w:sz="0" w:space="0" w:color="auto"/>
        <w:right w:val="none" w:sz="0" w:space="0" w:color="auto"/>
      </w:divBdr>
    </w:div>
    <w:div w:id="1443652466">
      <w:bodyDiv w:val="1"/>
      <w:marLeft w:val="0"/>
      <w:marRight w:val="0"/>
      <w:marTop w:val="0"/>
      <w:marBottom w:val="0"/>
      <w:divBdr>
        <w:top w:val="none" w:sz="0" w:space="0" w:color="auto"/>
        <w:left w:val="none" w:sz="0" w:space="0" w:color="auto"/>
        <w:bottom w:val="none" w:sz="0" w:space="0" w:color="auto"/>
        <w:right w:val="none" w:sz="0" w:space="0" w:color="auto"/>
      </w:divBdr>
    </w:div>
    <w:div w:id="1448814144">
      <w:bodyDiv w:val="1"/>
      <w:marLeft w:val="0"/>
      <w:marRight w:val="0"/>
      <w:marTop w:val="0"/>
      <w:marBottom w:val="0"/>
      <w:divBdr>
        <w:top w:val="none" w:sz="0" w:space="0" w:color="auto"/>
        <w:left w:val="none" w:sz="0" w:space="0" w:color="auto"/>
        <w:bottom w:val="none" w:sz="0" w:space="0" w:color="auto"/>
        <w:right w:val="none" w:sz="0" w:space="0" w:color="auto"/>
      </w:divBdr>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690717874">
      <w:bodyDiv w:val="1"/>
      <w:marLeft w:val="0"/>
      <w:marRight w:val="0"/>
      <w:marTop w:val="0"/>
      <w:marBottom w:val="0"/>
      <w:divBdr>
        <w:top w:val="none" w:sz="0" w:space="0" w:color="auto"/>
        <w:left w:val="none" w:sz="0" w:space="0" w:color="auto"/>
        <w:bottom w:val="none" w:sz="0" w:space="0" w:color="auto"/>
        <w:right w:val="none" w:sz="0" w:space="0" w:color="auto"/>
      </w:divBdr>
    </w:div>
    <w:div w:id="1704162910">
      <w:bodyDiv w:val="1"/>
      <w:marLeft w:val="0"/>
      <w:marRight w:val="0"/>
      <w:marTop w:val="0"/>
      <w:marBottom w:val="0"/>
      <w:divBdr>
        <w:top w:val="none" w:sz="0" w:space="0" w:color="auto"/>
        <w:left w:val="none" w:sz="0" w:space="0" w:color="auto"/>
        <w:bottom w:val="none" w:sz="0" w:space="0" w:color="auto"/>
        <w:right w:val="none" w:sz="0" w:space="0" w:color="auto"/>
      </w:divBdr>
    </w:div>
    <w:div w:id="1735856197">
      <w:bodyDiv w:val="1"/>
      <w:marLeft w:val="0"/>
      <w:marRight w:val="0"/>
      <w:marTop w:val="0"/>
      <w:marBottom w:val="0"/>
      <w:divBdr>
        <w:top w:val="none" w:sz="0" w:space="0" w:color="auto"/>
        <w:left w:val="none" w:sz="0" w:space="0" w:color="auto"/>
        <w:bottom w:val="none" w:sz="0" w:space="0" w:color="auto"/>
        <w:right w:val="none" w:sz="0" w:space="0" w:color="auto"/>
      </w:divBdr>
      <w:divsChild>
        <w:div w:id="1209613692">
          <w:marLeft w:val="0"/>
          <w:marRight w:val="0"/>
          <w:marTop w:val="15"/>
          <w:marBottom w:val="0"/>
          <w:divBdr>
            <w:top w:val="none" w:sz="0" w:space="0" w:color="auto"/>
            <w:left w:val="none" w:sz="0" w:space="0" w:color="auto"/>
            <w:bottom w:val="none" w:sz="0" w:space="0" w:color="auto"/>
            <w:right w:val="none" w:sz="0" w:space="0" w:color="auto"/>
          </w:divBdr>
          <w:divsChild>
            <w:div w:id="432096843">
              <w:marLeft w:val="0"/>
              <w:marRight w:val="0"/>
              <w:marTop w:val="0"/>
              <w:marBottom w:val="0"/>
              <w:divBdr>
                <w:top w:val="none" w:sz="0" w:space="0" w:color="auto"/>
                <w:left w:val="none" w:sz="0" w:space="0" w:color="auto"/>
                <w:bottom w:val="none" w:sz="0" w:space="0" w:color="auto"/>
                <w:right w:val="none" w:sz="0" w:space="0" w:color="auto"/>
              </w:divBdr>
              <w:divsChild>
                <w:div w:id="2099867676">
                  <w:marLeft w:val="0"/>
                  <w:marRight w:val="0"/>
                  <w:marTop w:val="0"/>
                  <w:marBottom w:val="0"/>
                  <w:divBdr>
                    <w:top w:val="none" w:sz="0" w:space="0" w:color="auto"/>
                    <w:left w:val="none" w:sz="0" w:space="0" w:color="auto"/>
                    <w:bottom w:val="none" w:sz="0" w:space="0" w:color="auto"/>
                    <w:right w:val="none" w:sz="0" w:space="0" w:color="auto"/>
                  </w:divBdr>
                </w:div>
                <w:div w:id="168062389">
                  <w:marLeft w:val="0"/>
                  <w:marRight w:val="0"/>
                  <w:marTop w:val="0"/>
                  <w:marBottom w:val="0"/>
                  <w:divBdr>
                    <w:top w:val="none" w:sz="0" w:space="0" w:color="auto"/>
                    <w:left w:val="none" w:sz="0" w:space="0" w:color="auto"/>
                    <w:bottom w:val="none" w:sz="0" w:space="0" w:color="auto"/>
                    <w:right w:val="none" w:sz="0" w:space="0" w:color="auto"/>
                  </w:divBdr>
                </w:div>
                <w:div w:id="1524712295">
                  <w:marLeft w:val="0"/>
                  <w:marRight w:val="0"/>
                  <w:marTop w:val="0"/>
                  <w:marBottom w:val="0"/>
                  <w:divBdr>
                    <w:top w:val="none" w:sz="0" w:space="0" w:color="auto"/>
                    <w:left w:val="none" w:sz="0" w:space="0" w:color="auto"/>
                    <w:bottom w:val="none" w:sz="0" w:space="0" w:color="auto"/>
                    <w:right w:val="none" w:sz="0" w:space="0" w:color="auto"/>
                  </w:divBdr>
                </w:div>
                <w:div w:id="1888298009">
                  <w:marLeft w:val="0"/>
                  <w:marRight w:val="0"/>
                  <w:marTop w:val="0"/>
                  <w:marBottom w:val="0"/>
                  <w:divBdr>
                    <w:top w:val="none" w:sz="0" w:space="0" w:color="auto"/>
                    <w:left w:val="none" w:sz="0" w:space="0" w:color="auto"/>
                    <w:bottom w:val="none" w:sz="0" w:space="0" w:color="auto"/>
                    <w:right w:val="none" w:sz="0" w:space="0" w:color="auto"/>
                  </w:divBdr>
                </w:div>
                <w:div w:id="1949581132">
                  <w:marLeft w:val="0"/>
                  <w:marRight w:val="0"/>
                  <w:marTop w:val="0"/>
                  <w:marBottom w:val="0"/>
                  <w:divBdr>
                    <w:top w:val="none" w:sz="0" w:space="0" w:color="auto"/>
                    <w:left w:val="none" w:sz="0" w:space="0" w:color="auto"/>
                    <w:bottom w:val="none" w:sz="0" w:space="0" w:color="auto"/>
                    <w:right w:val="none" w:sz="0" w:space="0" w:color="auto"/>
                  </w:divBdr>
                </w:div>
                <w:div w:id="1487624803">
                  <w:marLeft w:val="0"/>
                  <w:marRight w:val="0"/>
                  <w:marTop w:val="0"/>
                  <w:marBottom w:val="0"/>
                  <w:divBdr>
                    <w:top w:val="none" w:sz="0" w:space="0" w:color="auto"/>
                    <w:left w:val="none" w:sz="0" w:space="0" w:color="auto"/>
                    <w:bottom w:val="none" w:sz="0" w:space="0" w:color="auto"/>
                    <w:right w:val="none" w:sz="0" w:space="0" w:color="auto"/>
                  </w:divBdr>
                </w:div>
                <w:div w:id="967003814">
                  <w:marLeft w:val="0"/>
                  <w:marRight w:val="0"/>
                  <w:marTop w:val="0"/>
                  <w:marBottom w:val="0"/>
                  <w:divBdr>
                    <w:top w:val="none" w:sz="0" w:space="0" w:color="auto"/>
                    <w:left w:val="none" w:sz="0" w:space="0" w:color="auto"/>
                    <w:bottom w:val="none" w:sz="0" w:space="0" w:color="auto"/>
                    <w:right w:val="none" w:sz="0" w:space="0" w:color="auto"/>
                  </w:divBdr>
                </w:div>
                <w:div w:id="1263147629">
                  <w:marLeft w:val="0"/>
                  <w:marRight w:val="0"/>
                  <w:marTop w:val="0"/>
                  <w:marBottom w:val="0"/>
                  <w:divBdr>
                    <w:top w:val="none" w:sz="0" w:space="0" w:color="auto"/>
                    <w:left w:val="none" w:sz="0" w:space="0" w:color="auto"/>
                    <w:bottom w:val="none" w:sz="0" w:space="0" w:color="auto"/>
                    <w:right w:val="none" w:sz="0" w:space="0" w:color="auto"/>
                  </w:divBdr>
                </w:div>
                <w:div w:id="1151021644">
                  <w:marLeft w:val="0"/>
                  <w:marRight w:val="0"/>
                  <w:marTop w:val="0"/>
                  <w:marBottom w:val="0"/>
                  <w:divBdr>
                    <w:top w:val="none" w:sz="0" w:space="0" w:color="auto"/>
                    <w:left w:val="none" w:sz="0" w:space="0" w:color="auto"/>
                    <w:bottom w:val="none" w:sz="0" w:space="0" w:color="auto"/>
                    <w:right w:val="none" w:sz="0" w:space="0" w:color="auto"/>
                  </w:divBdr>
                </w:div>
                <w:div w:id="779304591">
                  <w:marLeft w:val="0"/>
                  <w:marRight w:val="0"/>
                  <w:marTop w:val="0"/>
                  <w:marBottom w:val="0"/>
                  <w:divBdr>
                    <w:top w:val="none" w:sz="0" w:space="0" w:color="auto"/>
                    <w:left w:val="none" w:sz="0" w:space="0" w:color="auto"/>
                    <w:bottom w:val="none" w:sz="0" w:space="0" w:color="auto"/>
                    <w:right w:val="none" w:sz="0" w:space="0" w:color="auto"/>
                  </w:divBdr>
                </w:div>
                <w:div w:id="219748845">
                  <w:marLeft w:val="0"/>
                  <w:marRight w:val="0"/>
                  <w:marTop w:val="0"/>
                  <w:marBottom w:val="0"/>
                  <w:divBdr>
                    <w:top w:val="none" w:sz="0" w:space="0" w:color="auto"/>
                    <w:left w:val="none" w:sz="0" w:space="0" w:color="auto"/>
                    <w:bottom w:val="none" w:sz="0" w:space="0" w:color="auto"/>
                    <w:right w:val="none" w:sz="0" w:space="0" w:color="auto"/>
                  </w:divBdr>
                </w:div>
                <w:div w:id="950163413">
                  <w:marLeft w:val="0"/>
                  <w:marRight w:val="0"/>
                  <w:marTop w:val="0"/>
                  <w:marBottom w:val="0"/>
                  <w:divBdr>
                    <w:top w:val="none" w:sz="0" w:space="0" w:color="auto"/>
                    <w:left w:val="none" w:sz="0" w:space="0" w:color="auto"/>
                    <w:bottom w:val="none" w:sz="0" w:space="0" w:color="auto"/>
                    <w:right w:val="none" w:sz="0" w:space="0" w:color="auto"/>
                  </w:divBdr>
                </w:div>
                <w:div w:id="447359966">
                  <w:marLeft w:val="0"/>
                  <w:marRight w:val="0"/>
                  <w:marTop w:val="0"/>
                  <w:marBottom w:val="0"/>
                  <w:divBdr>
                    <w:top w:val="none" w:sz="0" w:space="0" w:color="auto"/>
                    <w:left w:val="none" w:sz="0" w:space="0" w:color="auto"/>
                    <w:bottom w:val="none" w:sz="0" w:space="0" w:color="auto"/>
                    <w:right w:val="none" w:sz="0" w:space="0" w:color="auto"/>
                  </w:divBdr>
                </w:div>
                <w:div w:id="55051864">
                  <w:marLeft w:val="0"/>
                  <w:marRight w:val="0"/>
                  <w:marTop w:val="0"/>
                  <w:marBottom w:val="0"/>
                  <w:divBdr>
                    <w:top w:val="none" w:sz="0" w:space="0" w:color="auto"/>
                    <w:left w:val="none" w:sz="0" w:space="0" w:color="auto"/>
                    <w:bottom w:val="none" w:sz="0" w:space="0" w:color="auto"/>
                    <w:right w:val="none" w:sz="0" w:space="0" w:color="auto"/>
                  </w:divBdr>
                </w:div>
                <w:div w:id="1428192558">
                  <w:marLeft w:val="0"/>
                  <w:marRight w:val="0"/>
                  <w:marTop w:val="0"/>
                  <w:marBottom w:val="0"/>
                  <w:divBdr>
                    <w:top w:val="none" w:sz="0" w:space="0" w:color="auto"/>
                    <w:left w:val="none" w:sz="0" w:space="0" w:color="auto"/>
                    <w:bottom w:val="none" w:sz="0" w:space="0" w:color="auto"/>
                    <w:right w:val="none" w:sz="0" w:space="0" w:color="auto"/>
                  </w:divBdr>
                </w:div>
                <w:div w:id="71200518">
                  <w:marLeft w:val="0"/>
                  <w:marRight w:val="0"/>
                  <w:marTop w:val="0"/>
                  <w:marBottom w:val="0"/>
                  <w:divBdr>
                    <w:top w:val="none" w:sz="0" w:space="0" w:color="auto"/>
                    <w:left w:val="none" w:sz="0" w:space="0" w:color="auto"/>
                    <w:bottom w:val="none" w:sz="0" w:space="0" w:color="auto"/>
                    <w:right w:val="none" w:sz="0" w:space="0" w:color="auto"/>
                  </w:divBdr>
                </w:div>
                <w:div w:id="1346439508">
                  <w:marLeft w:val="0"/>
                  <w:marRight w:val="0"/>
                  <w:marTop w:val="0"/>
                  <w:marBottom w:val="0"/>
                  <w:divBdr>
                    <w:top w:val="none" w:sz="0" w:space="0" w:color="auto"/>
                    <w:left w:val="none" w:sz="0" w:space="0" w:color="auto"/>
                    <w:bottom w:val="none" w:sz="0" w:space="0" w:color="auto"/>
                    <w:right w:val="none" w:sz="0" w:space="0" w:color="auto"/>
                  </w:divBdr>
                </w:div>
                <w:div w:id="1559392523">
                  <w:marLeft w:val="0"/>
                  <w:marRight w:val="0"/>
                  <w:marTop w:val="0"/>
                  <w:marBottom w:val="0"/>
                  <w:divBdr>
                    <w:top w:val="none" w:sz="0" w:space="0" w:color="auto"/>
                    <w:left w:val="none" w:sz="0" w:space="0" w:color="auto"/>
                    <w:bottom w:val="none" w:sz="0" w:space="0" w:color="auto"/>
                    <w:right w:val="none" w:sz="0" w:space="0" w:color="auto"/>
                  </w:divBdr>
                </w:div>
                <w:div w:id="1520461224">
                  <w:marLeft w:val="0"/>
                  <w:marRight w:val="0"/>
                  <w:marTop w:val="0"/>
                  <w:marBottom w:val="0"/>
                  <w:divBdr>
                    <w:top w:val="none" w:sz="0" w:space="0" w:color="auto"/>
                    <w:left w:val="none" w:sz="0" w:space="0" w:color="auto"/>
                    <w:bottom w:val="none" w:sz="0" w:space="0" w:color="auto"/>
                    <w:right w:val="none" w:sz="0" w:space="0" w:color="auto"/>
                  </w:divBdr>
                </w:div>
                <w:div w:id="1974480583">
                  <w:marLeft w:val="0"/>
                  <w:marRight w:val="0"/>
                  <w:marTop w:val="0"/>
                  <w:marBottom w:val="0"/>
                  <w:divBdr>
                    <w:top w:val="none" w:sz="0" w:space="0" w:color="auto"/>
                    <w:left w:val="none" w:sz="0" w:space="0" w:color="auto"/>
                    <w:bottom w:val="none" w:sz="0" w:space="0" w:color="auto"/>
                    <w:right w:val="none" w:sz="0" w:space="0" w:color="auto"/>
                  </w:divBdr>
                </w:div>
                <w:div w:id="813525054">
                  <w:marLeft w:val="0"/>
                  <w:marRight w:val="0"/>
                  <w:marTop w:val="0"/>
                  <w:marBottom w:val="0"/>
                  <w:divBdr>
                    <w:top w:val="none" w:sz="0" w:space="0" w:color="auto"/>
                    <w:left w:val="none" w:sz="0" w:space="0" w:color="auto"/>
                    <w:bottom w:val="none" w:sz="0" w:space="0" w:color="auto"/>
                    <w:right w:val="none" w:sz="0" w:space="0" w:color="auto"/>
                  </w:divBdr>
                </w:div>
                <w:div w:id="680161314">
                  <w:marLeft w:val="0"/>
                  <w:marRight w:val="0"/>
                  <w:marTop w:val="0"/>
                  <w:marBottom w:val="0"/>
                  <w:divBdr>
                    <w:top w:val="none" w:sz="0" w:space="0" w:color="auto"/>
                    <w:left w:val="none" w:sz="0" w:space="0" w:color="auto"/>
                    <w:bottom w:val="none" w:sz="0" w:space="0" w:color="auto"/>
                    <w:right w:val="none" w:sz="0" w:space="0" w:color="auto"/>
                  </w:divBdr>
                </w:div>
                <w:div w:id="200763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4674">
          <w:marLeft w:val="0"/>
          <w:marRight w:val="0"/>
          <w:marTop w:val="15"/>
          <w:marBottom w:val="0"/>
          <w:divBdr>
            <w:top w:val="none" w:sz="0" w:space="0" w:color="auto"/>
            <w:left w:val="none" w:sz="0" w:space="0" w:color="auto"/>
            <w:bottom w:val="none" w:sz="0" w:space="0" w:color="auto"/>
            <w:right w:val="none" w:sz="0" w:space="0" w:color="auto"/>
          </w:divBdr>
          <w:divsChild>
            <w:div w:id="1056243880">
              <w:marLeft w:val="0"/>
              <w:marRight w:val="0"/>
              <w:marTop w:val="0"/>
              <w:marBottom w:val="0"/>
              <w:divBdr>
                <w:top w:val="none" w:sz="0" w:space="0" w:color="auto"/>
                <w:left w:val="none" w:sz="0" w:space="0" w:color="auto"/>
                <w:bottom w:val="none" w:sz="0" w:space="0" w:color="auto"/>
                <w:right w:val="none" w:sz="0" w:space="0" w:color="auto"/>
              </w:divBdr>
              <w:divsChild>
                <w:div w:id="1661303024">
                  <w:marLeft w:val="0"/>
                  <w:marRight w:val="0"/>
                  <w:marTop w:val="0"/>
                  <w:marBottom w:val="0"/>
                  <w:divBdr>
                    <w:top w:val="none" w:sz="0" w:space="0" w:color="auto"/>
                    <w:left w:val="none" w:sz="0" w:space="0" w:color="auto"/>
                    <w:bottom w:val="none" w:sz="0" w:space="0" w:color="auto"/>
                    <w:right w:val="none" w:sz="0" w:space="0" w:color="auto"/>
                  </w:divBdr>
                </w:div>
                <w:div w:id="1079904185">
                  <w:marLeft w:val="0"/>
                  <w:marRight w:val="0"/>
                  <w:marTop w:val="0"/>
                  <w:marBottom w:val="0"/>
                  <w:divBdr>
                    <w:top w:val="none" w:sz="0" w:space="0" w:color="auto"/>
                    <w:left w:val="none" w:sz="0" w:space="0" w:color="auto"/>
                    <w:bottom w:val="none" w:sz="0" w:space="0" w:color="auto"/>
                    <w:right w:val="none" w:sz="0" w:space="0" w:color="auto"/>
                  </w:divBdr>
                </w:div>
                <w:div w:id="1171095089">
                  <w:marLeft w:val="0"/>
                  <w:marRight w:val="0"/>
                  <w:marTop w:val="0"/>
                  <w:marBottom w:val="0"/>
                  <w:divBdr>
                    <w:top w:val="none" w:sz="0" w:space="0" w:color="auto"/>
                    <w:left w:val="none" w:sz="0" w:space="0" w:color="auto"/>
                    <w:bottom w:val="none" w:sz="0" w:space="0" w:color="auto"/>
                    <w:right w:val="none" w:sz="0" w:space="0" w:color="auto"/>
                  </w:divBdr>
                </w:div>
                <w:div w:id="1207644159">
                  <w:marLeft w:val="0"/>
                  <w:marRight w:val="0"/>
                  <w:marTop w:val="0"/>
                  <w:marBottom w:val="0"/>
                  <w:divBdr>
                    <w:top w:val="none" w:sz="0" w:space="0" w:color="auto"/>
                    <w:left w:val="none" w:sz="0" w:space="0" w:color="auto"/>
                    <w:bottom w:val="none" w:sz="0" w:space="0" w:color="auto"/>
                    <w:right w:val="none" w:sz="0" w:space="0" w:color="auto"/>
                  </w:divBdr>
                </w:div>
                <w:div w:id="1814103635">
                  <w:marLeft w:val="0"/>
                  <w:marRight w:val="0"/>
                  <w:marTop w:val="0"/>
                  <w:marBottom w:val="0"/>
                  <w:divBdr>
                    <w:top w:val="none" w:sz="0" w:space="0" w:color="auto"/>
                    <w:left w:val="none" w:sz="0" w:space="0" w:color="auto"/>
                    <w:bottom w:val="none" w:sz="0" w:space="0" w:color="auto"/>
                    <w:right w:val="none" w:sz="0" w:space="0" w:color="auto"/>
                  </w:divBdr>
                </w:div>
                <w:div w:id="933631170">
                  <w:marLeft w:val="0"/>
                  <w:marRight w:val="0"/>
                  <w:marTop w:val="0"/>
                  <w:marBottom w:val="0"/>
                  <w:divBdr>
                    <w:top w:val="none" w:sz="0" w:space="0" w:color="auto"/>
                    <w:left w:val="none" w:sz="0" w:space="0" w:color="auto"/>
                    <w:bottom w:val="none" w:sz="0" w:space="0" w:color="auto"/>
                    <w:right w:val="none" w:sz="0" w:space="0" w:color="auto"/>
                  </w:divBdr>
                </w:div>
                <w:div w:id="1866751676">
                  <w:marLeft w:val="0"/>
                  <w:marRight w:val="0"/>
                  <w:marTop w:val="0"/>
                  <w:marBottom w:val="0"/>
                  <w:divBdr>
                    <w:top w:val="none" w:sz="0" w:space="0" w:color="auto"/>
                    <w:left w:val="none" w:sz="0" w:space="0" w:color="auto"/>
                    <w:bottom w:val="none" w:sz="0" w:space="0" w:color="auto"/>
                    <w:right w:val="none" w:sz="0" w:space="0" w:color="auto"/>
                  </w:divBdr>
                </w:div>
                <w:div w:id="63918133">
                  <w:marLeft w:val="0"/>
                  <w:marRight w:val="0"/>
                  <w:marTop w:val="0"/>
                  <w:marBottom w:val="0"/>
                  <w:divBdr>
                    <w:top w:val="none" w:sz="0" w:space="0" w:color="auto"/>
                    <w:left w:val="none" w:sz="0" w:space="0" w:color="auto"/>
                    <w:bottom w:val="none" w:sz="0" w:space="0" w:color="auto"/>
                    <w:right w:val="none" w:sz="0" w:space="0" w:color="auto"/>
                  </w:divBdr>
                </w:div>
                <w:div w:id="485783378">
                  <w:marLeft w:val="0"/>
                  <w:marRight w:val="0"/>
                  <w:marTop w:val="0"/>
                  <w:marBottom w:val="0"/>
                  <w:divBdr>
                    <w:top w:val="none" w:sz="0" w:space="0" w:color="auto"/>
                    <w:left w:val="none" w:sz="0" w:space="0" w:color="auto"/>
                    <w:bottom w:val="none" w:sz="0" w:space="0" w:color="auto"/>
                    <w:right w:val="none" w:sz="0" w:space="0" w:color="auto"/>
                  </w:divBdr>
                </w:div>
                <w:div w:id="807434262">
                  <w:marLeft w:val="0"/>
                  <w:marRight w:val="0"/>
                  <w:marTop w:val="0"/>
                  <w:marBottom w:val="0"/>
                  <w:divBdr>
                    <w:top w:val="none" w:sz="0" w:space="0" w:color="auto"/>
                    <w:left w:val="none" w:sz="0" w:space="0" w:color="auto"/>
                    <w:bottom w:val="none" w:sz="0" w:space="0" w:color="auto"/>
                    <w:right w:val="none" w:sz="0" w:space="0" w:color="auto"/>
                  </w:divBdr>
                </w:div>
                <w:div w:id="585961127">
                  <w:marLeft w:val="0"/>
                  <w:marRight w:val="0"/>
                  <w:marTop w:val="0"/>
                  <w:marBottom w:val="0"/>
                  <w:divBdr>
                    <w:top w:val="none" w:sz="0" w:space="0" w:color="auto"/>
                    <w:left w:val="none" w:sz="0" w:space="0" w:color="auto"/>
                    <w:bottom w:val="none" w:sz="0" w:space="0" w:color="auto"/>
                    <w:right w:val="none" w:sz="0" w:space="0" w:color="auto"/>
                  </w:divBdr>
                </w:div>
                <w:div w:id="470174254">
                  <w:marLeft w:val="0"/>
                  <w:marRight w:val="0"/>
                  <w:marTop w:val="0"/>
                  <w:marBottom w:val="0"/>
                  <w:divBdr>
                    <w:top w:val="none" w:sz="0" w:space="0" w:color="auto"/>
                    <w:left w:val="none" w:sz="0" w:space="0" w:color="auto"/>
                    <w:bottom w:val="none" w:sz="0" w:space="0" w:color="auto"/>
                    <w:right w:val="none" w:sz="0" w:space="0" w:color="auto"/>
                  </w:divBdr>
                </w:div>
                <w:div w:id="1474250177">
                  <w:marLeft w:val="0"/>
                  <w:marRight w:val="0"/>
                  <w:marTop w:val="0"/>
                  <w:marBottom w:val="0"/>
                  <w:divBdr>
                    <w:top w:val="none" w:sz="0" w:space="0" w:color="auto"/>
                    <w:left w:val="none" w:sz="0" w:space="0" w:color="auto"/>
                    <w:bottom w:val="none" w:sz="0" w:space="0" w:color="auto"/>
                    <w:right w:val="none" w:sz="0" w:space="0" w:color="auto"/>
                  </w:divBdr>
                </w:div>
                <w:div w:id="442261423">
                  <w:marLeft w:val="0"/>
                  <w:marRight w:val="0"/>
                  <w:marTop w:val="0"/>
                  <w:marBottom w:val="0"/>
                  <w:divBdr>
                    <w:top w:val="none" w:sz="0" w:space="0" w:color="auto"/>
                    <w:left w:val="none" w:sz="0" w:space="0" w:color="auto"/>
                    <w:bottom w:val="none" w:sz="0" w:space="0" w:color="auto"/>
                    <w:right w:val="none" w:sz="0" w:space="0" w:color="auto"/>
                  </w:divBdr>
                </w:div>
                <w:div w:id="1350445825">
                  <w:marLeft w:val="0"/>
                  <w:marRight w:val="0"/>
                  <w:marTop w:val="0"/>
                  <w:marBottom w:val="0"/>
                  <w:divBdr>
                    <w:top w:val="none" w:sz="0" w:space="0" w:color="auto"/>
                    <w:left w:val="none" w:sz="0" w:space="0" w:color="auto"/>
                    <w:bottom w:val="none" w:sz="0" w:space="0" w:color="auto"/>
                    <w:right w:val="none" w:sz="0" w:space="0" w:color="auto"/>
                  </w:divBdr>
                </w:div>
                <w:div w:id="1808936492">
                  <w:marLeft w:val="0"/>
                  <w:marRight w:val="0"/>
                  <w:marTop w:val="0"/>
                  <w:marBottom w:val="0"/>
                  <w:divBdr>
                    <w:top w:val="none" w:sz="0" w:space="0" w:color="auto"/>
                    <w:left w:val="none" w:sz="0" w:space="0" w:color="auto"/>
                    <w:bottom w:val="none" w:sz="0" w:space="0" w:color="auto"/>
                    <w:right w:val="none" w:sz="0" w:space="0" w:color="auto"/>
                  </w:divBdr>
                </w:div>
                <w:div w:id="1851990669">
                  <w:marLeft w:val="0"/>
                  <w:marRight w:val="0"/>
                  <w:marTop w:val="0"/>
                  <w:marBottom w:val="0"/>
                  <w:divBdr>
                    <w:top w:val="none" w:sz="0" w:space="0" w:color="auto"/>
                    <w:left w:val="none" w:sz="0" w:space="0" w:color="auto"/>
                    <w:bottom w:val="none" w:sz="0" w:space="0" w:color="auto"/>
                    <w:right w:val="none" w:sz="0" w:space="0" w:color="auto"/>
                  </w:divBdr>
                </w:div>
                <w:div w:id="419183579">
                  <w:marLeft w:val="0"/>
                  <w:marRight w:val="0"/>
                  <w:marTop w:val="0"/>
                  <w:marBottom w:val="0"/>
                  <w:divBdr>
                    <w:top w:val="none" w:sz="0" w:space="0" w:color="auto"/>
                    <w:left w:val="none" w:sz="0" w:space="0" w:color="auto"/>
                    <w:bottom w:val="none" w:sz="0" w:space="0" w:color="auto"/>
                    <w:right w:val="none" w:sz="0" w:space="0" w:color="auto"/>
                  </w:divBdr>
                </w:div>
                <w:div w:id="1276863764">
                  <w:marLeft w:val="0"/>
                  <w:marRight w:val="0"/>
                  <w:marTop w:val="0"/>
                  <w:marBottom w:val="0"/>
                  <w:divBdr>
                    <w:top w:val="none" w:sz="0" w:space="0" w:color="auto"/>
                    <w:left w:val="none" w:sz="0" w:space="0" w:color="auto"/>
                    <w:bottom w:val="none" w:sz="0" w:space="0" w:color="auto"/>
                    <w:right w:val="none" w:sz="0" w:space="0" w:color="auto"/>
                  </w:divBdr>
                </w:div>
                <w:div w:id="1134060567">
                  <w:marLeft w:val="0"/>
                  <w:marRight w:val="0"/>
                  <w:marTop w:val="0"/>
                  <w:marBottom w:val="0"/>
                  <w:divBdr>
                    <w:top w:val="none" w:sz="0" w:space="0" w:color="auto"/>
                    <w:left w:val="none" w:sz="0" w:space="0" w:color="auto"/>
                    <w:bottom w:val="none" w:sz="0" w:space="0" w:color="auto"/>
                    <w:right w:val="none" w:sz="0" w:space="0" w:color="auto"/>
                  </w:divBdr>
                </w:div>
                <w:div w:id="1620718088">
                  <w:marLeft w:val="0"/>
                  <w:marRight w:val="0"/>
                  <w:marTop w:val="0"/>
                  <w:marBottom w:val="0"/>
                  <w:divBdr>
                    <w:top w:val="none" w:sz="0" w:space="0" w:color="auto"/>
                    <w:left w:val="none" w:sz="0" w:space="0" w:color="auto"/>
                    <w:bottom w:val="none" w:sz="0" w:space="0" w:color="auto"/>
                    <w:right w:val="none" w:sz="0" w:space="0" w:color="auto"/>
                  </w:divBdr>
                </w:div>
                <w:div w:id="84889549">
                  <w:marLeft w:val="0"/>
                  <w:marRight w:val="0"/>
                  <w:marTop w:val="0"/>
                  <w:marBottom w:val="0"/>
                  <w:divBdr>
                    <w:top w:val="none" w:sz="0" w:space="0" w:color="auto"/>
                    <w:left w:val="none" w:sz="0" w:space="0" w:color="auto"/>
                    <w:bottom w:val="none" w:sz="0" w:space="0" w:color="auto"/>
                    <w:right w:val="none" w:sz="0" w:space="0" w:color="auto"/>
                  </w:divBdr>
                </w:div>
                <w:div w:id="425686227">
                  <w:marLeft w:val="0"/>
                  <w:marRight w:val="0"/>
                  <w:marTop w:val="0"/>
                  <w:marBottom w:val="0"/>
                  <w:divBdr>
                    <w:top w:val="none" w:sz="0" w:space="0" w:color="auto"/>
                    <w:left w:val="none" w:sz="0" w:space="0" w:color="auto"/>
                    <w:bottom w:val="none" w:sz="0" w:space="0" w:color="auto"/>
                    <w:right w:val="none" w:sz="0" w:space="0" w:color="auto"/>
                  </w:divBdr>
                </w:div>
                <w:div w:id="19348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5385">
          <w:marLeft w:val="0"/>
          <w:marRight w:val="0"/>
          <w:marTop w:val="15"/>
          <w:marBottom w:val="0"/>
          <w:divBdr>
            <w:top w:val="none" w:sz="0" w:space="0" w:color="auto"/>
            <w:left w:val="none" w:sz="0" w:space="0" w:color="auto"/>
            <w:bottom w:val="none" w:sz="0" w:space="0" w:color="auto"/>
            <w:right w:val="none" w:sz="0" w:space="0" w:color="auto"/>
          </w:divBdr>
          <w:divsChild>
            <w:div w:id="1897010276">
              <w:marLeft w:val="0"/>
              <w:marRight w:val="0"/>
              <w:marTop w:val="0"/>
              <w:marBottom w:val="0"/>
              <w:divBdr>
                <w:top w:val="none" w:sz="0" w:space="0" w:color="auto"/>
                <w:left w:val="none" w:sz="0" w:space="0" w:color="auto"/>
                <w:bottom w:val="none" w:sz="0" w:space="0" w:color="auto"/>
                <w:right w:val="none" w:sz="0" w:space="0" w:color="auto"/>
              </w:divBdr>
              <w:divsChild>
                <w:div w:id="445660592">
                  <w:marLeft w:val="0"/>
                  <w:marRight w:val="0"/>
                  <w:marTop w:val="0"/>
                  <w:marBottom w:val="0"/>
                  <w:divBdr>
                    <w:top w:val="none" w:sz="0" w:space="0" w:color="auto"/>
                    <w:left w:val="none" w:sz="0" w:space="0" w:color="auto"/>
                    <w:bottom w:val="none" w:sz="0" w:space="0" w:color="auto"/>
                    <w:right w:val="none" w:sz="0" w:space="0" w:color="auto"/>
                  </w:divBdr>
                </w:div>
                <w:div w:id="313726893">
                  <w:marLeft w:val="0"/>
                  <w:marRight w:val="0"/>
                  <w:marTop w:val="0"/>
                  <w:marBottom w:val="0"/>
                  <w:divBdr>
                    <w:top w:val="none" w:sz="0" w:space="0" w:color="auto"/>
                    <w:left w:val="none" w:sz="0" w:space="0" w:color="auto"/>
                    <w:bottom w:val="none" w:sz="0" w:space="0" w:color="auto"/>
                    <w:right w:val="none" w:sz="0" w:space="0" w:color="auto"/>
                  </w:divBdr>
                </w:div>
                <w:div w:id="1142189296">
                  <w:marLeft w:val="0"/>
                  <w:marRight w:val="0"/>
                  <w:marTop w:val="0"/>
                  <w:marBottom w:val="0"/>
                  <w:divBdr>
                    <w:top w:val="none" w:sz="0" w:space="0" w:color="auto"/>
                    <w:left w:val="none" w:sz="0" w:space="0" w:color="auto"/>
                    <w:bottom w:val="none" w:sz="0" w:space="0" w:color="auto"/>
                    <w:right w:val="none" w:sz="0" w:space="0" w:color="auto"/>
                  </w:divBdr>
                </w:div>
                <w:div w:id="1851987351">
                  <w:marLeft w:val="0"/>
                  <w:marRight w:val="0"/>
                  <w:marTop w:val="0"/>
                  <w:marBottom w:val="0"/>
                  <w:divBdr>
                    <w:top w:val="none" w:sz="0" w:space="0" w:color="auto"/>
                    <w:left w:val="none" w:sz="0" w:space="0" w:color="auto"/>
                    <w:bottom w:val="none" w:sz="0" w:space="0" w:color="auto"/>
                    <w:right w:val="none" w:sz="0" w:space="0" w:color="auto"/>
                  </w:divBdr>
                </w:div>
                <w:div w:id="1446853475">
                  <w:marLeft w:val="0"/>
                  <w:marRight w:val="0"/>
                  <w:marTop w:val="0"/>
                  <w:marBottom w:val="0"/>
                  <w:divBdr>
                    <w:top w:val="none" w:sz="0" w:space="0" w:color="auto"/>
                    <w:left w:val="none" w:sz="0" w:space="0" w:color="auto"/>
                    <w:bottom w:val="none" w:sz="0" w:space="0" w:color="auto"/>
                    <w:right w:val="none" w:sz="0" w:space="0" w:color="auto"/>
                  </w:divBdr>
                </w:div>
                <w:div w:id="1829321902">
                  <w:marLeft w:val="0"/>
                  <w:marRight w:val="0"/>
                  <w:marTop w:val="0"/>
                  <w:marBottom w:val="0"/>
                  <w:divBdr>
                    <w:top w:val="none" w:sz="0" w:space="0" w:color="auto"/>
                    <w:left w:val="none" w:sz="0" w:space="0" w:color="auto"/>
                    <w:bottom w:val="none" w:sz="0" w:space="0" w:color="auto"/>
                    <w:right w:val="none" w:sz="0" w:space="0" w:color="auto"/>
                  </w:divBdr>
                </w:div>
                <w:div w:id="1883638395">
                  <w:marLeft w:val="0"/>
                  <w:marRight w:val="0"/>
                  <w:marTop w:val="0"/>
                  <w:marBottom w:val="0"/>
                  <w:divBdr>
                    <w:top w:val="none" w:sz="0" w:space="0" w:color="auto"/>
                    <w:left w:val="none" w:sz="0" w:space="0" w:color="auto"/>
                    <w:bottom w:val="none" w:sz="0" w:space="0" w:color="auto"/>
                    <w:right w:val="none" w:sz="0" w:space="0" w:color="auto"/>
                  </w:divBdr>
                </w:div>
                <w:div w:id="420613923">
                  <w:marLeft w:val="0"/>
                  <w:marRight w:val="0"/>
                  <w:marTop w:val="0"/>
                  <w:marBottom w:val="0"/>
                  <w:divBdr>
                    <w:top w:val="none" w:sz="0" w:space="0" w:color="auto"/>
                    <w:left w:val="none" w:sz="0" w:space="0" w:color="auto"/>
                    <w:bottom w:val="none" w:sz="0" w:space="0" w:color="auto"/>
                    <w:right w:val="none" w:sz="0" w:space="0" w:color="auto"/>
                  </w:divBdr>
                </w:div>
                <w:div w:id="910967539">
                  <w:marLeft w:val="0"/>
                  <w:marRight w:val="0"/>
                  <w:marTop w:val="0"/>
                  <w:marBottom w:val="0"/>
                  <w:divBdr>
                    <w:top w:val="none" w:sz="0" w:space="0" w:color="auto"/>
                    <w:left w:val="none" w:sz="0" w:space="0" w:color="auto"/>
                    <w:bottom w:val="none" w:sz="0" w:space="0" w:color="auto"/>
                    <w:right w:val="none" w:sz="0" w:space="0" w:color="auto"/>
                  </w:divBdr>
                </w:div>
                <w:div w:id="1856384033">
                  <w:marLeft w:val="0"/>
                  <w:marRight w:val="0"/>
                  <w:marTop w:val="0"/>
                  <w:marBottom w:val="0"/>
                  <w:divBdr>
                    <w:top w:val="none" w:sz="0" w:space="0" w:color="auto"/>
                    <w:left w:val="none" w:sz="0" w:space="0" w:color="auto"/>
                    <w:bottom w:val="none" w:sz="0" w:space="0" w:color="auto"/>
                    <w:right w:val="none" w:sz="0" w:space="0" w:color="auto"/>
                  </w:divBdr>
                </w:div>
                <w:div w:id="1957132477">
                  <w:marLeft w:val="0"/>
                  <w:marRight w:val="0"/>
                  <w:marTop w:val="0"/>
                  <w:marBottom w:val="0"/>
                  <w:divBdr>
                    <w:top w:val="none" w:sz="0" w:space="0" w:color="auto"/>
                    <w:left w:val="none" w:sz="0" w:space="0" w:color="auto"/>
                    <w:bottom w:val="none" w:sz="0" w:space="0" w:color="auto"/>
                    <w:right w:val="none" w:sz="0" w:space="0" w:color="auto"/>
                  </w:divBdr>
                </w:div>
                <w:div w:id="280498632">
                  <w:marLeft w:val="0"/>
                  <w:marRight w:val="0"/>
                  <w:marTop w:val="0"/>
                  <w:marBottom w:val="0"/>
                  <w:divBdr>
                    <w:top w:val="none" w:sz="0" w:space="0" w:color="auto"/>
                    <w:left w:val="none" w:sz="0" w:space="0" w:color="auto"/>
                    <w:bottom w:val="none" w:sz="0" w:space="0" w:color="auto"/>
                    <w:right w:val="none" w:sz="0" w:space="0" w:color="auto"/>
                  </w:divBdr>
                </w:div>
                <w:div w:id="676077650">
                  <w:marLeft w:val="0"/>
                  <w:marRight w:val="0"/>
                  <w:marTop w:val="0"/>
                  <w:marBottom w:val="0"/>
                  <w:divBdr>
                    <w:top w:val="none" w:sz="0" w:space="0" w:color="auto"/>
                    <w:left w:val="none" w:sz="0" w:space="0" w:color="auto"/>
                    <w:bottom w:val="none" w:sz="0" w:space="0" w:color="auto"/>
                    <w:right w:val="none" w:sz="0" w:space="0" w:color="auto"/>
                  </w:divBdr>
                </w:div>
                <w:div w:id="2118019279">
                  <w:marLeft w:val="0"/>
                  <w:marRight w:val="0"/>
                  <w:marTop w:val="0"/>
                  <w:marBottom w:val="0"/>
                  <w:divBdr>
                    <w:top w:val="none" w:sz="0" w:space="0" w:color="auto"/>
                    <w:left w:val="none" w:sz="0" w:space="0" w:color="auto"/>
                    <w:bottom w:val="none" w:sz="0" w:space="0" w:color="auto"/>
                    <w:right w:val="none" w:sz="0" w:space="0" w:color="auto"/>
                  </w:divBdr>
                </w:div>
                <w:div w:id="2031449368">
                  <w:marLeft w:val="0"/>
                  <w:marRight w:val="0"/>
                  <w:marTop w:val="0"/>
                  <w:marBottom w:val="0"/>
                  <w:divBdr>
                    <w:top w:val="none" w:sz="0" w:space="0" w:color="auto"/>
                    <w:left w:val="none" w:sz="0" w:space="0" w:color="auto"/>
                    <w:bottom w:val="none" w:sz="0" w:space="0" w:color="auto"/>
                    <w:right w:val="none" w:sz="0" w:space="0" w:color="auto"/>
                  </w:divBdr>
                </w:div>
                <w:div w:id="1172330183">
                  <w:marLeft w:val="0"/>
                  <w:marRight w:val="0"/>
                  <w:marTop w:val="0"/>
                  <w:marBottom w:val="0"/>
                  <w:divBdr>
                    <w:top w:val="none" w:sz="0" w:space="0" w:color="auto"/>
                    <w:left w:val="none" w:sz="0" w:space="0" w:color="auto"/>
                    <w:bottom w:val="none" w:sz="0" w:space="0" w:color="auto"/>
                    <w:right w:val="none" w:sz="0" w:space="0" w:color="auto"/>
                  </w:divBdr>
                </w:div>
                <w:div w:id="623586042">
                  <w:marLeft w:val="0"/>
                  <w:marRight w:val="0"/>
                  <w:marTop w:val="0"/>
                  <w:marBottom w:val="0"/>
                  <w:divBdr>
                    <w:top w:val="none" w:sz="0" w:space="0" w:color="auto"/>
                    <w:left w:val="none" w:sz="0" w:space="0" w:color="auto"/>
                    <w:bottom w:val="none" w:sz="0" w:space="0" w:color="auto"/>
                    <w:right w:val="none" w:sz="0" w:space="0" w:color="auto"/>
                  </w:divBdr>
                </w:div>
                <w:div w:id="1405879545">
                  <w:marLeft w:val="0"/>
                  <w:marRight w:val="0"/>
                  <w:marTop w:val="0"/>
                  <w:marBottom w:val="0"/>
                  <w:divBdr>
                    <w:top w:val="none" w:sz="0" w:space="0" w:color="auto"/>
                    <w:left w:val="none" w:sz="0" w:space="0" w:color="auto"/>
                    <w:bottom w:val="none" w:sz="0" w:space="0" w:color="auto"/>
                    <w:right w:val="none" w:sz="0" w:space="0" w:color="auto"/>
                  </w:divBdr>
                </w:div>
                <w:div w:id="1335718760">
                  <w:marLeft w:val="0"/>
                  <w:marRight w:val="0"/>
                  <w:marTop w:val="0"/>
                  <w:marBottom w:val="0"/>
                  <w:divBdr>
                    <w:top w:val="none" w:sz="0" w:space="0" w:color="auto"/>
                    <w:left w:val="none" w:sz="0" w:space="0" w:color="auto"/>
                    <w:bottom w:val="none" w:sz="0" w:space="0" w:color="auto"/>
                    <w:right w:val="none" w:sz="0" w:space="0" w:color="auto"/>
                  </w:divBdr>
                </w:div>
                <w:div w:id="1516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671514">
      <w:bodyDiv w:val="1"/>
      <w:marLeft w:val="0"/>
      <w:marRight w:val="0"/>
      <w:marTop w:val="0"/>
      <w:marBottom w:val="0"/>
      <w:divBdr>
        <w:top w:val="none" w:sz="0" w:space="0" w:color="auto"/>
        <w:left w:val="none" w:sz="0" w:space="0" w:color="auto"/>
        <w:bottom w:val="none" w:sz="0" w:space="0" w:color="auto"/>
        <w:right w:val="none" w:sz="0" w:space="0" w:color="auto"/>
      </w:divBdr>
    </w:div>
    <w:div w:id="1752385126">
      <w:bodyDiv w:val="1"/>
      <w:marLeft w:val="0"/>
      <w:marRight w:val="0"/>
      <w:marTop w:val="0"/>
      <w:marBottom w:val="0"/>
      <w:divBdr>
        <w:top w:val="none" w:sz="0" w:space="0" w:color="auto"/>
        <w:left w:val="none" w:sz="0" w:space="0" w:color="auto"/>
        <w:bottom w:val="none" w:sz="0" w:space="0" w:color="auto"/>
        <w:right w:val="none" w:sz="0" w:space="0" w:color="auto"/>
      </w:divBdr>
      <w:divsChild>
        <w:div w:id="1631934786">
          <w:marLeft w:val="0"/>
          <w:marRight w:val="0"/>
          <w:marTop w:val="150"/>
          <w:marBottom w:val="0"/>
          <w:divBdr>
            <w:top w:val="none" w:sz="0" w:space="0" w:color="auto"/>
            <w:left w:val="none" w:sz="0" w:space="0" w:color="auto"/>
            <w:bottom w:val="none" w:sz="0" w:space="0" w:color="auto"/>
            <w:right w:val="none" w:sz="0" w:space="0" w:color="auto"/>
          </w:divBdr>
          <w:divsChild>
            <w:div w:id="1911379524">
              <w:marLeft w:val="0"/>
              <w:marRight w:val="0"/>
              <w:marTop w:val="0"/>
              <w:marBottom w:val="0"/>
              <w:divBdr>
                <w:top w:val="none" w:sz="0" w:space="0" w:color="auto"/>
                <w:left w:val="none" w:sz="0" w:space="0" w:color="auto"/>
                <w:bottom w:val="none" w:sz="0" w:space="0" w:color="auto"/>
                <w:right w:val="none" w:sz="0" w:space="0" w:color="auto"/>
              </w:divBdr>
            </w:div>
            <w:div w:id="3340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49288">
      <w:bodyDiv w:val="1"/>
      <w:marLeft w:val="0"/>
      <w:marRight w:val="0"/>
      <w:marTop w:val="0"/>
      <w:marBottom w:val="0"/>
      <w:divBdr>
        <w:top w:val="none" w:sz="0" w:space="0" w:color="auto"/>
        <w:left w:val="none" w:sz="0" w:space="0" w:color="auto"/>
        <w:bottom w:val="none" w:sz="0" w:space="0" w:color="auto"/>
        <w:right w:val="none" w:sz="0" w:space="0" w:color="auto"/>
      </w:divBdr>
    </w:div>
    <w:div w:id="1791822332">
      <w:bodyDiv w:val="1"/>
      <w:marLeft w:val="0"/>
      <w:marRight w:val="0"/>
      <w:marTop w:val="0"/>
      <w:marBottom w:val="0"/>
      <w:divBdr>
        <w:top w:val="none" w:sz="0" w:space="0" w:color="auto"/>
        <w:left w:val="none" w:sz="0" w:space="0" w:color="auto"/>
        <w:bottom w:val="none" w:sz="0" w:space="0" w:color="auto"/>
        <w:right w:val="none" w:sz="0" w:space="0" w:color="auto"/>
      </w:divBdr>
    </w:div>
    <w:div w:id="1796873796">
      <w:bodyDiv w:val="1"/>
      <w:marLeft w:val="0"/>
      <w:marRight w:val="0"/>
      <w:marTop w:val="0"/>
      <w:marBottom w:val="0"/>
      <w:divBdr>
        <w:top w:val="none" w:sz="0" w:space="0" w:color="auto"/>
        <w:left w:val="none" w:sz="0" w:space="0" w:color="auto"/>
        <w:bottom w:val="none" w:sz="0" w:space="0" w:color="auto"/>
        <w:right w:val="none" w:sz="0" w:space="0" w:color="auto"/>
      </w:divBdr>
    </w:div>
    <w:div w:id="1837651428">
      <w:bodyDiv w:val="1"/>
      <w:marLeft w:val="0"/>
      <w:marRight w:val="0"/>
      <w:marTop w:val="0"/>
      <w:marBottom w:val="0"/>
      <w:divBdr>
        <w:top w:val="none" w:sz="0" w:space="0" w:color="auto"/>
        <w:left w:val="none" w:sz="0" w:space="0" w:color="auto"/>
        <w:bottom w:val="none" w:sz="0" w:space="0" w:color="auto"/>
        <w:right w:val="none" w:sz="0" w:space="0" w:color="auto"/>
      </w:divBdr>
    </w:div>
    <w:div w:id="1892619086">
      <w:bodyDiv w:val="1"/>
      <w:marLeft w:val="0"/>
      <w:marRight w:val="0"/>
      <w:marTop w:val="0"/>
      <w:marBottom w:val="0"/>
      <w:divBdr>
        <w:top w:val="none" w:sz="0" w:space="0" w:color="auto"/>
        <w:left w:val="none" w:sz="0" w:space="0" w:color="auto"/>
        <w:bottom w:val="none" w:sz="0" w:space="0" w:color="auto"/>
        <w:right w:val="none" w:sz="0" w:space="0" w:color="auto"/>
      </w:divBdr>
    </w:div>
    <w:div w:id="1900746115">
      <w:bodyDiv w:val="1"/>
      <w:marLeft w:val="0"/>
      <w:marRight w:val="0"/>
      <w:marTop w:val="0"/>
      <w:marBottom w:val="0"/>
      <w:divBdr>
        <w:top w:val="none" w:sz="0" w:space="0" w:color="auto"/>
        <w:left w:val="none" w:sz="0" w:space="0" w:color="auto"/>
        <w:bottom w:val="none" w:sz="0" w:space="0" w:color="auto"/>
        <w:right w:val="none" w:sz="0" w:space="0" w:color="auto"/>
      </w:divBdr>
    </w:div>
    <w:div w:id="2006781776">
      <w:bodyDiv w:val="1"/>
      <w:marLeft w:val="0"/>
      <w:marRight w:val="0"/>
      <w:marTop w:val="0"/>
      <w:marBottom w:val="0"/>
      <w:divBdr>
        <w:top w:val="none" w:sz="0" w:space="0" w:color="auto"/>
        <w:left w:val="none" w:sz="0" w:space="0" w:color="auto"/>
        <w:bottom w:val="none" w:sz="0" w:space="0" w:color="auto"/>
        <w:right w:val="none" w:sz="0" w:space="0" w:color="auto"/>
      </w:divBdr>
      <w:divsChild>
        <w:div w:id="1610234779">
          <w:marLeft w:val="0"/>
          <w:marRight w:val="0"/>
          <w:marTop w:val="15"/>
          <w:marBottom w:val="0"/>
          <w:divBdr>
            <w:top w:val="none" w:sz="0" w:space="0" w:color="auto"/>
            <w:left w:val="none" w:sz="0" w:space="0" w:color="auto"/>
            <w:bottom w:val="none" w:sz="0" w:space="0" w:color="auto"/>
            <w:right w:val="none" w:sz="0" w:space="0" w:color="auto"/>
          </w:divBdr>
          <w:divsChild>
            <w:div w:id="1910070141">
              <w:marLeft w:val="0"/>
              <w:marRight w:val="0"/>
              <w:marTop w:val="0"/>
              <w:marBottom w:val="0"/>
              <w:divBdr>
                <w:top w:val="none" w:sz="0" w:space="0" w:color="auto"/>
                <w:left w:val="none" w:sz="0" w:space="0" w:color="auto"/>
                <w:bottom w:val="none" w:sz="0" w:space="0" w:color="auto"/>
                <w:right w:val="none" w:sz="0" w:space="0" w:color="auto"/>
              </w:divBdr>
              <w:divsChild>
                <w:div w:id="1960868177">
                  <w:marLeft w:val="0"/>
                  <w:marRight w:val="0"/>
                  <w:marTop w:val="0"/>
                  <w:marBottom w:val="0"/>
                  <w:divBdr>
                    <w:top w:val="none" w:sz="0" w:space="0" w:color="auto"/>
                    <w:left w:val="none" w:sz="0" w:space="0" w:color="auto"/>
                    <w:bottom w:val="none" w:sz="0" w:space="0" w:color="auto"/>
                    <w:right w:val="none" w:sz="0" w:space="0" w:color="auto"/>
                  </w:divBdr>
                </w:div>
                <w:div w:id="1300108900">
                  <w:marLeft w:val="0"/>
                  <w:marRight w:val="0"/>
                  <w:marTop w:val="0"/>
                  <w:marBottom w:val="0"/>
                  <w:divBdr>
                    <w:top w:val="none" w:sz="0" w:space="0" w:color="auto"/>
                    <w:left w:val="none" w:sz="0" w:space="0" w:color="auto"/>
                    <w:bottom w:val="none" w:sz="0" w:space="0" w:color="auto"/>
                    <w:right w:val="none" w:sz="0" w:space="0" w:color="auto"/>
                  </w:divBdr>
                </w:div>
                <w:div w:id="371000093">
                  <w:marLeft w:val="0"/>
                  <w:marRight w:val="0"/>
                  <w:marTop w:val="0"/>
                  <w:marBottom w:val="0"/>
                  <w:divBdr>
                    <w:top w:val="none" w:sz="0" w:space="0" w:color="auto"/>
                    <w:left w:val="none" w:sz="0" w:space="0" w:color="auto"/>
                    <w:bottom w:val="none" w:sz="0" w:space="0" w:color="auto"/>
                    <w:right w:val="none" w:sz="0" w:space="0" w:color="auto"/>
                  </w:divBdr>
                </w:div>
                <w:div w:id="1978948773">
                  <w:marLeft w:val="0"/>
                  <w:marRight w:val="0"/>
                  <w:marTop w:val="0"/>
                  <w:marBottom w:val="0"/>
                  <w:divBdr>
                    <w:top w:val="none" w:sz="0" w:space="0" w:color="auto"/>
                    <w:left w:val="none" w:sz="0" w:space="0" w:color="auto"/>
                    <w:bottom w:val="none" w:sz="0" w:space="0" w:color="auto"/>
                    <w:right w:val="none" w:sz="0" w:space="0" w:color="auto"/>
                  </w:divBdr>
                </w:div>
                <w:div w:id="1114597883">
                  <w:marLeft w:val="0"/>
                  <w:marRight w:val="0"/>
                  <w:marTop w:val="0"/>
                  <w:marBottom w:val="0"/>
                  <w:divBdr>
                    <w:top w:val="none" w:sz="0" w:space="0" w:color="auto"/>
                    <w:left w:val="none" w:sz="0" w:space="0" w:color="auto"/>
                    <w:bottom w:val="none" w:sz="0" w:space="0" w:color="auto"/>
                    <w:right w:val="none" w:sz="0" w:space="0" w:color="auto"/>
                  </w:divBdr>
                </w:div>
                <w:div w:id="2010667954">
                  <w:marLeft w:val="0"/>
                  <w:marRight w:val="0"/>
                  <w:marTop w:val="0"/>
                  <w:marBottom w:val="0"/>
                  <w:divBdr>
                    <w:top w:val="none" w:sz="0" w:space="0" w:color="auto"/>
                    <w:left w:val="none" w:sz="0" w:space="0" w:color="auto"/>
                    <w:bottom w:val="none" w:sz="0" w:space="0" w:color="auto"/>
                    <w:right w:val="none" w:sz="0" w:space="0" w:color="auto"/>
                  </w:divBdr>
                </w:div>
                <w:div w:id="1692997322">
                  <w:marLeft w:val="0"/>
                  <w:marRight w:val="0"/>
                  <w:marTop w:val="0"/>
                  <w:marBottom w:val="0"/>
                  <w:divBdr>
                    <w:top w:val="none" w:sz="0" w:space="0" w:color="auto"/>
                    <w:left w:val="none" w:sz="0" w:space="0" w:color="auto"/>
                    <w:bottom w:val="none" w:sz="0" w:space="0" w:color="auto"/>
                    <w:right w:val="none" w:sz="0" w:space="0" w:color="auto"/>
                  </w:divBdr>
                </w:div>
                <w:div w:id="1646854256">
                  <w:marLeft w:val="0"/>
                  <w:marRight w:val="0"/>
                  <w:marTop w:val="0"/>
                  <w:marBottom w:val="0"/>
                  <w:divBdr>
                    <w:top w:val="none" w:sz="0" w:space="0" w:color="auto"/>
                    <w:left w:val="none" w:sz="0" w:space="0" w:color="auto"/>
                    <w:bottom w:val="none" w:sz="0" w:space="0" w:color="auto"/>
                    <w:right w:val="none" w:sz="0" w:space="0" w:color="auto"/>
                  </w:divBdr>
                </w:div>
                <w:div w:id="1371806362">
                  <w:marLeft w:val="0"/>
                  <w:marRight w:val="0"/>
                  <w:marTop w:val="0"/>
                  <w:marBottom w:val="0"/>
                  <w:divBdr>
                    <w:top w:val="none" w:sz="0" w:space="0" w:color="auto"/>
                    <w:left w:val="none" w:sz="0" w:space="0" w:color="auto"/>
                    <w:bottom w:val="none" w:sz="0" w:space="0" w:color="auto"/>
                    <w:right w:val="none" w:sz="0" w:space="0" w:color="auto"/>
                  </w:divBdr>
                </w:div>
                <w:div w:id="300771585">
                  <w:marLeft w:val="0"/>
                  <w:marRight w:val="0"/>
                  <w:marTop w:val="0"/>
                  <w:marBottom w:val="0"/>
                  <w:divBdr>
                    <w:top w:val="none" w:sz="0" w:space="0" w:color="auto"/>
                    <w:left w:val="none" w:sz="0" w:space="0" w:color="auto"/>
                    <w:bottom w:val="none" w:sz="0" w:space="0" w:color="auto"/>
                    <w:right w:val="none" w:sz="0" w:space="0" w:color="auto"/>
                  </w:divBdr>
                </w:div>
                <w:div w:id="1608469354">
                  <w:marLeft w:val="0"/>
                  <w:marRight w:val="0"/>
                  <w:marTop w:val="0"/>
                  <w:marBottom w:val="0"/>
                  <w:divBdr>
                    <w:top w:val="none" w:sz="0" w:space="0" w:color="auto"/>
                    <w:left w:val="none" w:sz="0" w:space="0" w:color="auto"/>
                    <w:bottom w:val="none" w:sz="0" w:space="0" w:color="auto"/>
                    <w:right w:val="none" w:sz="0" w:space="0" w:color="auto"/>
                  </w:divBdr>
                </w:div>
                <w:div w:id="1044795277">
                  <w:marLeft w:val="0"/>
                  <w:marRight w:val="0"/>
                  <w:marTop w:val="0"/>
                  <w:marBottom w:val="0"/>
                  <w:divBdr>
                    <w:top w:val="none" w:sz="0" w:space="0" w:color="auto"/>
                    <w:left w:val="none" w:sz="0" w:space="0" w:color="auto"/>
                    <w:bottom w:val="none" w:sz="0" w:space="0" w:color="auto"/>
                    <w:right w:val="none" w:sz="0" w:space="0" w:color="auto"/>
                  </w:divBdr>
                </w:div>
                <w:div w:id="1749841304">
                  <w:marLeft w:val="0"/>
                  <w:marRight w:val="0"/>
                  <w:marTop w:val="0"/>
                  <w:marBottom w:val="0"/>
                  <w:divBdr>
                    <w:top w:val="none" w:sz="0" w:space="0" w:color="auto"/>
                    <w:left w:val="none" w:sz="0" w:space="0" w:color="auto"/>
                    <w:bottom w:val="none" w:sz="0" w:space="0" w:color="auto"/>
                    <w:right w:val="none" w:sz="0" w:space="0" w:color="auto"/>
                  </w:divBdr>
                </w:div>
                <w:div w:id="1667905677">
                  <w:marLeft w:val="0"/>
                  <w:marRight w:val="0"/>
                  <w:marTop w:val="0"/>
                  <w:marBottom w:val="0"/>
                  <w:divBdr>
                    <w:top w:val="none" w:sz="0" w:space="0" w:color="auto"/>
                    <w:left w:val="none" w:sz="0" w:space="0" w:color="auto"/>
                    <w:bottom w:val="none" w:sz="0" w:space="0" w:color="auto"/>
                    <w:right w:val="none" w:sz="0" w:space="0" w:color="auto"/>
                  </w:divBdr>
                </w:div>
                <w:div w:id="544489305">
                  <w:marLeft w:val="0"/>
                  <w:marRight w:val="0"/>
                  <w:marTop w:val="0"/>
                  <w:marBottom w:val="0"/>
                  <w:divBdr>
                    <w:top w:val="none" w:sz="0" w:space="0" w:color="auto"/>
                    <w:left w:val="none" w:sz="0" w:space="0" w:color="auto"/>
                    <w:bottom w:val="none" w:sz="0" w:space="0" w:color="auto"/>
                    <w:right w:val="none" w:sz="0" w:space="0" w:color="auto"/>
                  </w:divBdr>
                </w:div>
                <w:div w:id="1124687883">
                  <w:marLeft w:val="0"/>
                  <w:marRight w:val="0"/>
                  <w:marTop w:val="0"/>
                  <w:marBottom w:val="0"/>
                  <w:divBdr>
                    <w:top w:val="none" w:sz="0" w:space="0" w:color="auto"/>
                    <w:left w:val="none" w:sz="0" w:space="0" w:color="auto"/>
                    <w:bottom w:val="none" w:sz="0" w:space="0" w:color="auto"/>
                    <w:right w:val="none" w:sz="0" w:space="0" w:color="auto"/>
                  </w:divBdr>
                </w:div>
                <w:div w:id="1005325847">
                  <w:marLeft w:val="0"/>
                  <w:marRight w:val="0"/>
                  <w:marTop w:val="0"/>
                  <w:marBottom w:val="0"/>
                  <w:divBdr>
                    <w:top w:val="none" w:sz="0" w:space="0" w:color="auto"/>
                    <w:left w:val="none" w:sz="0" w:space="0" w:color="auto"/>
                    <w:bottom w:val="none" w:sz="0" w:space="0" w:color="auto"/>
                    <w:right w:val="none" w:sz="0" w:space="0" w:color="auto"/>
                  </w:divBdr>
                </w:div>
                <w:div w:id="379522195">
                  <w:marLeft w:val="0"/>
                  <w:marRight w:val="0"/>
                  <w:marTop w:val="0"/>
                  <w:marBottom w:val="0"/>
                  <w:divBdr>
                    <w:top w:val="none" w:sz="0" w:space="0" w:color="auto"/>
                    <w:left w:val="none" w:sz="0" w:space="0" w:color="auto"/>
                    <w:bottom w:val="none" w:sz="0" w:space="0" w:color="auto"/>
                    <w:right w:val="none" w:sz="0" w:space="0" w:color="auto"/>
                  </w:divBdr>
                </w:div>
                <w:div w:id="1955135493">
                  <w:marLeft w:val="0"/>
                  <w:marRight w:val="0"/>
                  <w:marTop w:val="0"/>
                  <w:marBottom w:val="0"/>
                  <w:divBdr>
                    <w:top w:val="none" w:sz="0" w:space="0" w:color="auto"/>
                    <w:left w:val="none" w:sz="0" w:space="0" w:color="auto"/>
                    <w:bottom w:val="none" w:sz="0" w:space="0" w:color="auto"/>
                    <w:right w:val="none" w:sz="0" w:space="0" w:color="auto"/>
                  </w:divBdr>
                </w:div>
                <w:div w:id="1181163558">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873618337">
                  <w:marLeft w:val="0"/>
                  <w:marRight w:val="0"/>
                  <w:marTop w:val="0"/>
                  <w:marBottom w:val="0"/>
                  <w:divBdr>
                    <w:top w:val="none" w:sz="0" w:space="0" w:color="auto"/>
                    <w:left w:val="none" w:sz="0" w:space="0" w:color="auto"/>
                    <w:bottom w:val="none" w:sz="0" w:space="0" w:color="auto"/>
                    <w:right w:val="none" w:sz="0" w:space="0" w:color="auto"/>
                  </w:divBdr>
                </w:div>
                <w:div w:id="11618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1040">
          <w:marLeft w:val="0"/>
          <w:marRight w:val="0"/>
          <w:marTop w:val="15"/>
          <w:marBottom w:val="0"/>
          <w:divBdr>
            <w:top w:val="none" w:sz="0" w:space="0" w:color="auto"/>
            <w:left w:val="none" w:sz="0" w:space="0" w:color="auto"/>
            <w:bottom w:val="none" w:sz="0" w:space="0" w:color="auto"/>
            <w:right w:val="none" w:sz="0" w:space="0" w:color="auto"/>
          </w:divBdr>
          <w:divsChild>
            <w:div w:id="1238054343">
              <w:marLeft w:val="0"/>
              <w:marRight w:val="0"/>
              <w:marTop w:val="0"/>
              <w:marBottom w:val="0"/>
              <w:divBdr>
                <w:top w:val="none" w:sz="0" w:space="0" w:color="auto"/>
                <w:left w:val="none" w:sz="0" w:space="0" w:color="auto"/>
                <w:bottom w:val="none" w:sz="0" w:space="0" w:color="auto"/>
                <w:right w:val="none" w:sz="0" w:space="0" w:color="auto"/>
              </w:divBdr>
              <w:divsChild>
                <w:div w:id="932905943">
                  <w:marLeft w:val="0"/>
                  <w:marRight w:val="0"/>
                  <w:marTop w:val="0"/>
                  <w:marBottom w:val="0"/>
                  <w:divBdr>
                    <w:top w:val="none" w:sz="0" w:space="0" w:color="auto"/>
                    <w:left w:val="none" w:sz="0" w:space="0" w:color="auto"/>
                    <w:bottom w:val="none" w:sz="0" w:space="0" w:color="auto"/>
                    <w:right w:val="none" w:sz="0" w:space="0" w:color="auto"/>
                  </w:divBdr>
                </w:div>
                <w:div w:id="1730348846">
                  <w:marLeft w:val="0"/>
                  <w:marRight w:val="0"/>
                  <w:marTop w:val="0"/>
                  <w:marBottom w:val="0"/>
                  <w:divBdr>
                    <w:top w:val="none" w:sz="0" w:space="0" w:color="auto"/>
                    <w:left w:val="none" w:sz="0" w:space="0" w:color="auto"/>
                    <w:bottom w:val="none" w:sz="0" w:space="0" w:color="auto"/>
                    <w:right w:val="none" w:sz="0" w:space="0" w:color="auto"/>
                  </w:divBdr>
                </w:div>
                <w:div w:id="64257503">
                  <w:marLeft w:val="0"/>
                  <w:marRight w:val="0"/>
                  <w:marTop w:val="0"/>
                  <w:marBottom w:val="0"/>
                  <w:divBdr>
                    <w:top w:val="none" w:sz="0" w:space="0" w:color="auto"/>
                    <w:left w:val="none" w:sz="0" w:space="0" w:color="auto"/>
                    <w:bottom w:val="none" w:sz="0" w:space="0" w:color="auto"/>
                    <w:right w:val="none" w:sz="0" w:space="0" w:color="auto"/>
                  </w:divBdr>
                </w:div>
                <w:div w:id="165285641">
                  <w:marLeft w:val="0"/>
                  <w:marRight w:val="0"/>
                  <w:marTop w:val="0"/>
                  <w:marBottom w:val="0"/>
                  <w:divBdr>
                    <w:top w:val="none" w:sz="0" w:space="0" w:color="auto"/>
                    <w:left w:val="none" w:sz="0" w:space="0" w:color="auto"/>
                    <w:bottom w:val="none" w:sz="0" w:space="0" w:color="auto"/>
                    <w:right w:val="none" w:sz="0" w:space="0" w:color="auto"/>
                  </w:divBdr>
                </w:div>
                <w:div w:id="1776363770">
                  <w:marLeft w:val="0"/>
                  <w:marRight w:val="0"/>
                  <w:marTop w:val="0"/>
                  <w:marBottom w:val="0"/>
                  <w:divBdr>
                    <w:top w:val="none" w:sz="0" w:space="0" w:color="auto"/>
                    <w:left w:val="none" w:sz="0" w:space="0" w:color="auto"/>
                    <w:bottom w:val="none" w:sz="0" w:space="0" w:color="auto"/>
                    <w:right w:val="none" w:sz="0" w:space="0" w:color="auto"/>
                  </w:divBdr>
                </w:div>
                <w:div w:id="110977823">
                  <w:marLeft w:val="0"/>
                  <w:marRight w:val="0"/>
                  <w:marTop w:val="0"/>
                  <w:marBottom w:val="0"/>
                  <w:divBdr>
                    <w:top w:val="none" w:sz="0" w:space="0" w:color="auto"/>
                    <w:left w:val="none" w:sz="0" w:space="0" w:color="auto"/>
                    <w:bottom w:val="none" w:sz="0" w:space="0" w:color="auto"/>
                    <w:right w:val="none" w:sz="0" w:space="0" w:color="auto"/>
                  </w:divBdr>
                </w:div>
                <w:div w:id="1113551306">
                  <w:marLeft w:val="0"/>
                  <w:marRight w:val="0"/>
                  <w:marTop w:val="0"/>
                  <w:marBottom w:val="0"/>
                  <w:divBdr>
                    <w:top w:val="none" w:sz="0" w:space="0" w:color="auto"/>
                    <w:left w:val="none" w:sz="0" w:space="0" w:color="auto"/>
                    <w:bottom w:val="none" w:sz="0" w:space="0" w:color="auto"/>
                    <w:right w:val="none" w:sz="0" w:space="0" w:color="auto"/>
                  </w:divBdr>
                </w:div>
                <w:div w:id="1832868613">
                  <w:marLeft w:val="0"/>
                  <w:marRight w:val="0"/>
                  <w:marTop w:val="0"/>
                  <w:marBottom w:val="0"/>
                  <w:divBdr>
                    <w:top w:val="none" w:sz="0" w:space="0" w:color="auto"/>
                    <w:left w:val="none" w:sz="0" w:space="0" w:color="auto"/>
                    <w:bottom w:val="none" w:sz="0" w:space="0" w:color="auto"/>
                    <w:right w:val="none" w:sz="0" w:space="0" w:color="auto"/>
                  </w:divBdr>
                </w:div>
                <w:div w:id="1713308445">
                  <w:marLeft w:val="0"/>
                  <w:marRight w:val="0"/>
                  <w:marTop w:val="0"/>
                  <w:marBottom w:val="0"/>
                  <w:divBdr>
                    <w:top w:val="none" w:sz="0" w:space="0" w:color="auto"/>
                    <w:left w:val="none" w:sz="0" w:space="0" w:color="auto"/>
                    <w:bottom w:val="none" w:sz="0" w:space="0" w:color="auto"/>
                    <w:right w:val="none" w:sz="0" w:space="0" w:color="auto"/>
                  </w:divBdr>
                </w:div>
                <w:div w:id="156266732">
                  <w:marLeft w:val="0"/>
                  <w:marRight w:val="0"/>
                  <w:marTop w:val="0"/>
                  <w:marBottom w:val="0"/>
                  <w:divBdr>
                    <w:top w:val="none" w:sz="0" w:space="0" w:color="auto"/>
                    <w:left w:val="none" w:sz="0" w:space="0" w:color="auto"/>
                    <w:bottom w:val="none" w:sz="0" w:space="0" w:color="auto"/>
                    <w:right w:val="none" w:sz="0" w:space="0" w:color="auto"/>
                  </w:divBdr>
                </w:div>
                <w:div w:id="1100027598">
                  <w:marLeft w:val="0"/>
                  <w:marRight w:val="0"/>
                  <w:marTop w:val="0"/>
                  <w:marBottom w:val="0"/>
                  <w:divBdr>
                    <w:top w:val="none" w:sz="0" w:space="0" w:color="auto"/>
                    <w:left w:val="none" w:sz="0" w:space="0" w:color="auto"/>
                    <w:bottom w:val="none" w:sz="0" w:space="0" w:color="auto"/>
                    <w:right w:val="none" w:sz="0" w:space="0" w:color="auto"/>
                  </w:divBdr>
                </w:div>
                <w:div w:id="1716270924">
                  <w:marLeft w:val="0"/>
                  <w:marRight w:val="0"/>
                  <w:marTop w:val="0"/>
                  <w:marBottom w:val="0"/>
                  <w:divBdr>
                    <w:top w:val="none" w:sz="0" w:space="0" w:color="auto"/>
                    <w:left w:val="none" w:sz="0" w:space="0" w:color="auto"/>
                    <w:bottom w:val="none" w:sz="0" w:space="0" w:color="auto"/>
                    <w:right w:val="none" w:sz="0" w:space="0" w:color="auto"/>
                  </w:divBdr>
                </w:div>
                <w:div w:id="1704206651">
                  <w:marLeft w:val="0"/>
                  <w:marRight w:val="0"/>
                  <w:marTop w:val="0"/>
                  <w:marBottom w:val="0"/>
                  <w:divBdr>
                    <w:top w:val="none" w:sz="0" w:space="0" w:color="auto"/>
                    <w:left w:val="none" w:sz="0" w:space="0" w:color="auto"/>
                    <w:bottom w:val="none" w:sz="0" w:space="0" w:color="auto"/>
                    <w:right w:val="none" w:sz="0" w:space="0" w:color="auto"/>
                  </w:divBdr>
                </w:div>
                <w:div w:id="1584953719">
                  <w:marLeft w:val="0"/>
                  <w:marRight w:val="0"/>
                  <w:marTop w:val="0"/>
                  <w:marBottom w:val="0"/>
                  <w:divBdr>
                    <w:top w:val="none" w:sz="0" w:space="0" w:color="auto"/>
                    <w:left w:val="none" w:sz="0" w:space="0" w:color="auto"/>
                    <w:bottom w:val="none" w:sz="0" w:space="0" w:color="auto"/>
                    <w:right w:val="none" w:sz="0" w:space="0" w:color="auto"/>
                  </w:divBdr>
                </w:div>
                <w:div w:id="1980453703">
                  <w:marLeft w:val="0"/>
                  <w:marRight w:val="0"/>
                  <w:marTop w:val="0"/>
                  <w:marBottom w:val="0"/>
                  <w:divBdr>
                    <w:top w:val="none" w:sz="0" w:space="0" w:color="auto"/>
                    <w:left w:val="none" w:sz="0" w:space="0" w:color="auto"/>
                    <w:bottom w:val="none" w:sz="0" w:space="0" w:color="auto"/>
                    <w:right w:val="none" w:sz="0" w:space="0" w:color="auto"/>
                  </w:divBdr>
                </w:div>
                <w:div w:id="1639146812">
                  <w:marLeft w:val="0"/>
                  <w:marRight w:val="0"/>
                  <w:marTop w:val="0"/>
                  <w:marBottom w:val="0"/>
                  <w:divBdr>
                    <w:top w:val="none" w:sz="0" w:space="0" w:color="auto"/>
                    <w:left w:val="none" w:sz="0" w:space="0" w:color="auto"/>
                    <w:bottom w:val="none" w:sz="0" w:space="0" w:color="auto"/>
                    <w:right w:val="none" w:sz="0" w:space="0" w:color="auto"/>
                  </w:divBdr>
                </w:div>
                <w:div w:id="1739136424">
                  <w:marLeft w:val="0"/>
                  <w:marRight w:val="0"/>
                  <w:marTop w:val="0"/>
                  <w:marBottom w:val="0"/>
                  <w:divBdr>
                    <w:top w:val="none" w:sz="0" w:space="0" w:color="auto"/>
                    <w:left w:val="none" w:sz="0" w:space="0" w:color="auto"/>
                    <w:bottom w:val="none" w:sz="0" w:space="0" w:color="auto"/>
                    <w:right w:val="none" w:sz="0" w:space="0" w:color="auto"/>
                  </w:divBdr>
                </w:div>
                <w:div w:id="1358850018">
                  <w:marLeft w:val="0"/>
                  <w:marRight w:val="0"/>
                  <w:marTop w:val="0"/>
                  <w:marBottom w:val="0"/>
                  <w:divBdr>
                    <w:top w:val="none" w:sz="0" w:space="0" w:color="auto"/>
                    <w:left w:val="none" w:sz="0" w:space="0" w:color="auto"/>
                    <w:bottom w:val="none" w:sz="0" w:space="0" w:color="auto"/>
                    <w:right w:val="none" w:sz="0" w:space="0" w:color="auto"/>
                  </w:divBdr>
                </w:div>
                <w:div w:id="1877156778">
                  <w:marLeft w:val="0"/>
                  <w:marRight w:val="0"/>
                  <w:marTop w:val="0"/>
                  <w:marBottom w:val="0"/>
                  <w:divBdr>
                    <w:top w:val="none" w:sz="0" w:space="0" w:color="auto"/>
                    <w:left w:val="none" w:sz="0" w:space="0" w:color="auto"/>
                    <w:bottom w:val="none" w:sz="0" w:space="0" w:color="auto"/>
                    <w:right w:val="none" w:sz="0" w:space="0" w:color="auto"/>
                  </w:divBdr>
                </w:div>
                <w:div w:id="1440219983">
                  <w:marLeft w:val="0"/>
                  <w:marRight w:val="0"/>
                  <w:marTop w:val="0"/>
                  <w:marBottom w:val="0"/>
                  <w:divBdr>
                    <w:top w:val="none" w:sz="0" w:space="0" w:color="auto"/>
                    <w:left w:val="none" w:sz="0" w:space="0" w:color="auto"/>
                    <w:bottom w:val="none" w:sz="0" w:space="0" w:color="auto"/>
                    <w:right w:val="none" w:sz="0" w:space="0" w:color="auto"/>
                  </w:divBdr>
                </w:div>
                <w:div w:id="1776707791">
                  <w:marLeft w:val="0"/>
                  <w:marRight w:val="0"/>
                  <w:marTop w:val="0"/>
                  <w:marBottom w:val="0"/>
                  <w:divBdr>
                    <w:top w:val="none" w:sz="0" w:space="0" w:color="auto"/>
                    <w:left w:val="none" w:sz="0" w:space="0" w:color="auto"/>
                    <w:bottom w:val="none" w:sz="0" w:space="0" w:color="auto"/>
                    <w:right w:val="none" w:sz="0" w:space="0" w:color="auto"/>
                  </w:divBdr>
                </w:div>
                <w:div w:id="2109429174">
                  <w:marLeft w:val="0"/>
                  <w:marRight w:val="0"/>
                  <w:marTop w:val="0"/>
                  <w:marBottom w:val="0"/>
                  <w:divBdr>
                    <w:top w:val="none" w:sz="0" w:space="0" w:color="auto"/>
                    <w:left w:val="none" w:sz="0" w:space="0" w:color="auto"/>
                    <w:bottom w:val="none" w:sz="0" w:space="0" w:color="auto"/>
                    <w:right w:val="none" w:sz="0" w:space="0" w:color="auto"/>
                  </w:divBdr>
                </w:div>
                <w:div w:id="1485005608">
                  <w:marLeft w:val="0"/>
                  <w:marRight w:val="0"/>
                  <w:marTop w:val="0"/>
                  <w:marBottom w:val="0"/>
                  <w:divBdr>
                    <w:top w:val="none" w:sz="0" w:space="0" w:color="auto"/>
                    <w:left w:val="none" w:sz="0" w:space="0" w:color="auto"/>
                    <w:bottom w:val="none" w:sz="0" w:space="0" w:color="auto"/>
                    <w:right w:val="none" w:sz="0" w:space="0" w:color="auto"/>
                  </w:divBdr>
                </w:div>
                <w:div w:id="3277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88500">
          <w:marLeft w:val="0"/>
          <w:marRight w:val="0"/>
          <w:marTop w:val="15"/>
          <w:marBottom w:val="0"/>
          <w:divBdr>
            <w:top w:val="none" w:sz="0" w:space="0" w:color="auto"/>
            <w:left w:val="none" w:sz="0" w:space="0" w:color="auto"/>
            <w:bottom w:val="none" w:sz="0" w:space="0" w:color="auto"/>
            <w:right w:val="none" w:sz="0" w:space="0" w:color="auto"/>
          </w:divBdr>
          <w:divsChild>
            <w:div w:id="1633169176">
              <w:marLeft w:val="0"/>
              <w:marRight w:val="0"/>
              <w:marTop w:val="0"/>
              <w:marBottom w:val="0"/>
              <w:divBdr>
                <w:top w:val="none" w:sz="0" w:space="0" w:color="auto"/>
                <w:left w:val="none" w:sz="0" w:space="0" w:color="auto"/>
                <w:bottom w:val="none" w:sz="0" w:space="0" w:color="auto"/>
                <w:right w:val="none" w:sz="0" w:space="0" w:color="auto"/>
              </w:divBdr>
              <w:divsChild>
                <w:div w:id="1647202054">
                  <w:marLeft w:val="0"/>
                  <w:marRight w:val="0"/>
                  <w:marTop w:val="0"/>
                  <w:marBottom w:val="0"/>
                  <w:divBdr>
                    <w:top w:val="none" w:sz="0" w:space="0" w:color="auto"/>
                    <w:left w:val="none" w:sz="0" w:space="0" w:color="auto"/>
                    <w:bottom w:val="none" w:sz="0" w:space="0" w:color="auto"/>
                    <w:right w:val="none" w:sz="0" w:space="0" w:color="auto"/>
                  </w:divBdr>
                </w:div>
                <w:div w:id="902377147">
                  <w:marLeft w:val="0"/>
                  <w:marRight w:val="0"/>
                  <w:marTop w:val="0"/>
                  <w:marBottom w:val="0"/>
                  <w:divBdr>
                    <w:top w:val="none" w:sz="0" w:space="0" w:color="auto"/>
                    <w:left w:val="none" w:sz="0" w:space="0" w:color="auto"/>
                    <w:bottom w:val="none" w:sz="0" w:space="0" w:color="auto"/>
                    <w:right w:val="none" w:sz="0" w:space="0" w:color="auto"/>
                  </w:divBdr>
                </w:div>
                <w:div w:id="1277523158">
                  <w:marLeft w:val="0"/>
                  <w:marRight w:val="0"/>
                  <w:marTop w:val="0"/>
                  <w:marBottom w:val="0"/>
                  <w:divBdr>
                    <w:top w:val="none" w:sz="0" w:space="0" w:color="auto"/>
                    <w:left w:val="none" w:sz="0" w:space="0" w:color="auto"/>
                    <w:bottom w:val="none" w:sz="0" w:space="0" w:color="auto"/>
                    <w:right w:val="none" w:sz="0" w:space="0" w:color="auto"/>
                  </w:divBdr>
                </w:div>
                <w:div w:id="1426147975">
                  <w:marLeft w:val="0"/>
                  <w:marRight w:val="0"/>
                  <w:marTop w:val="0"/>
                  <w:marBottom w:val="0"/>
                  <w:divBdr>
                    <w:top w:val="none" w:sz="0" w:space="0" w:color="auto"/>
                    <w:left w:val="none" w:sz="0" w:space="0" w:color="auto"/>
                    <w:bottom w:val="none" w:sz="0" w:space="0" w:color="auto"/>
                    <w:right w:val="none" w:sz="0" w:space="0" w:color="auto"/>
                  </w:divBdr>
                </w:div>
                <w:div w:id="979773072">
                  <w:marLeft w:val="0"/>
                  <w:marRight w:val="0"/>
                  <w:marTop w:val="0"/>
                  <w:marBottom w:val="0"/>
                  <w:divBdr>
                    <w:top w:val="none" w:sz="0" w:space="0" w:color="auto"/>
                    <w:left w:val="none" w:sz="0" w:space="0" w:color="auto"/>
                    <w:bottom w:val="none" w:sz="0" w:space="0" w:color="auto"/>
                    <w:right w:val="none" w:sz="0" w:space="0" w:color="auto"/>
                  </w:divBdr>
                </w:div>
                <w:div w:id="1923299873">
                  <w:marLeft w:val="0"/>
                  <w:marRight w:val="0"/>
                  <w:marTop w:val="0"/>
                  <w:marBottom w:val="0"/>
                  <w:divBdr>
                    <w:top w:val="none" w:sz="0" w:space="0" w:color="auto"/>
                    <w:left w:val="none" w:sz="0" w:space="0" w:color="auto"/>
                    <w:bottom w:val="none" w:sz="0" w:space="0" w:color="auto"/>
                    <w:right w:val="none" w:sz="0" w:space="0" w:color="auto"/>
                  </w:divBdr>
                </w:div>
                <w:div w:id="738164688">
                  <w:marLeft w:val="0"/>
                  <w:marRight w:val="0"/>
                  <w:marTop w:val="0"/>
                  <w:marBottom w:val="0"/>
                  <w:divBdr>
                    <w:top w:val="none" w:sz="0" w:space="0" w:color="auto"/>
                    <w:left w:val="none" w:sz="0" w:space="0" w:color="auto"/>
                    <w:bottom w:val="none" w:sz="0" w:space="0" w:color="auto"/>
                    <w:right w:val="none" w:sz="0" w:space="0" w:color="auto"/>
                  </w:divBdr>
                </w:div>
                <w:div w:id="143013417">
                  <w:marLeft w:val="0"/>
                  <w:marRight w:val="0"/>
                  <w:marTop w:val="0"/>
                  <w:marBottom w:val="0"/>
                  <w:divBdr>
                    <w:top w:val="none" w:sz="0" w:space="0" w:color="auto"/>
                    <w:left w:val="none" w:sz="0" w:space="0" w:color="auto"/>
                    <w:bottom w:val="none" w:sz="0" w:space="0" w:color="auto"/>
                    <w:right w:val="none" w:sz="0" w:space="0" w:color="auto"/>
                  </w:divBdr>
                </w:div>
                <w:div w:id="1700425755">
                  <w:marLeft w:val="0"/>
                  <w:marRight w:val="0"/>
                  <w:marTop w:val="0"/>
                  <w:marBottom w:val="0"/>
                  <w:divBdr>
                    <w:top w:val="none" w:sz="0" w:space="0" w:color="auto"/>
                    <w:left w:val="none" w:sz="0" w:space="0" w:color="auto"/>
                    <w:bottom w:val="none" w:sz="0" w:space="0" w:color="auto"/>
                    <w:right w:val="none" w:sz="0" w:space="0" w:color="auto"/>
                  </w:divBdr>
                </w:div>
                <w:div w:id="1605186716">
                  <w:marLeft w:val="0"/>
                  <w:marRight w:val="0"/>
                  <w:marTop w:val="0"/>
                  <w:marBottom w:val="0"/>
                  <w:divBdr>
                    <w:top w:val="none" w:sz="0" w:space="0" w:color="auto"/>
                    <w:left w:val="none" w:sz="0" w:space="0" w:color="auto"/>
                    <w:bottom w:val="none" w:sz="0" w:space="0" w:color="auto"/>
                    <w:right w:val="none" w:sz="0" w:space="0" w:color="auto"/>
                  </w:divBdr>
                </w:div>
                <w:div w:id="1471052544">
                  <w:marLeft w:val="0"/>
                  <w:marRight w:val="0"/>
                  <w:marTop w:val="0"/>
                  <w:marBottom w:val="0"/>
                  <w:divBdr>
                    <w:top w:val="none" w:sz="0" w:space="0" w:color="auto"/>
                    <w:left w:val="none" w:sz="0" w:space="0" w:color="auto"/>
                    <w:bottom w:val="none" w:sz="0" w:space="0" w:color="auto"/>
                    <w:right w:val="none" w:sz="0" w:space="0" w:color="auto"/>
                  </w:divBdr>
                </w:div>
                <w:div w:id="1451125001">
                  <w:marLeft w:val="0"/>
                  <w:marRight w:val="0"/>
                  <w:marTop w:val="0"/>
                  <w:marBottom w:val="0"/>
                  <w:divBdr>
                    <w:top w:val="none" w:sz="0" w:space="0" w:color="auto"/>
                    <w:left w:val="none" w:sz="0" w:space="0" w:color="auto"/>
                    <w:bottom w:val="none" w:sz="0" w:space="0" w:color="auto"/>
                    <w:right w:val="none" w:sz="0" w:space="0" w:color="auto"/>
                  </w:divBdr>
                </w:div>
                <w:div w:id="497965435">
                  <w:marLeft w:val="0"/>
                  <w:marRight w:val="0"/>
                  <w:marTop w:val="0"/>
                  <w:marBottom w:val="0"/>
                  <w:divBdr>
                    <w:top w:val="none" w:sz="0" w:space="0" w:color="auto"/>
                    <w:left w:val="none" w:sz="0" w:space="0" w:color="auto"/>
                    <w:bottom w:val="none" w:sz="0" w:space="0" w:color="auto"/>
                    <w:right w:val="none" w:sz="0" w:space="0" w:color="auto"/>
                  </w:divBdr>
                </w:div>
                <w:div w:id="1903061289">
                  <w:marLeft w:val="0"/>
                  <w:marRight w:val="0"/>
                  <w:marTop w:val="0"/>
                  <w:marBottom w:val="0"/>
                  <w:divBdr>
                    <w:top w:val="none" w:sz="0" w:space="0" w:color="auto"/>
                    <w:left w:val="none" w:sz="0" w:space="0" w:color="auto"/>
                    <w:bottom w:val="none" w:sz="0" w:space="0" w:color="auto"/>
                    <w:right w:val="none" w:sz="0" w:space="0" w:color="auto"/>
                  </w:divBdr>
                </w:div>
                <w:div w:id="1862932350">
                  <w:marLeft w:val="0"/>
                  <w:marRight w:val="0"/>
                  <w:marTop w:val="0"/>
                  <w:marBottom w:val="0"/>
                  <w:divBdr>
                    <w:top w:val="none" w:sz="0" w:space="0" w:color="auto"/>
                    <w:left w:val="none" w:sz="0" w:space="0" w:color="auto"/>
                    <w:bottom w:val="none" w:sz="0" w:space="0" w:color="auto"/>
                    <w:right w:val="none" w:sz="0" w:space="0" w:color="auto"/>
                  </w:divBdr>
                </w:div>
                <w:div w:id="1318922985">
                  <w:marLeft w:val="0"/>
                  <w:marRight w:val="0"/>
                  <w:marTop w:val="0"/>
                  <w:marBottom w:val="0"/>
                  <w:divBdr>
                    <w:top w:val="none" w:sz="0" w:space="0" w:color="auto"/>
                    <w:left w:val="none" w:sz="0" w:space="0" w:color="auto"/>
                    <w:bottom w:val="none" w:sz="0" w:space="0" w:color="auto"/>
                    <w:right w:val="none" w:sz="0" w:space="0" w:color="auto"/>
                  </w:divBdr>
                </w:div>
                <w:div w:id="1024675446">
                  <w:marLeft w:val="0"/>
                  <w:marRight w:val="0"/>
                  <w:marTop w:val="0"/>
                  <w:marBottom w:val="0"/>
                  <w:divBdr>
                    <w:top w:val="none" w:sz="0" w:space="0" w:color="auto"/>
                    <w:left w:val="none" w:sz="0" w:space="0" w:color="auto"/>
                    <w:bottom w:val="none" w:sz="0" w:space="0" w:color="auto"/>
                    <w:right w:val="none" w:sz="0" w:space="0" w:color="auto"/>
                  </w:divBdr>
                </w:div>
                <w:div w:id="288827384">
                  <w:marLeft w:val="0"/>
                  <w:marRight w:val="0"/>
                  <w:marTop w:val="0"/>
                  <w:marBottom w:val="0"/>
                  <w:divBdr>
                    <w:top w:val="none" w:sz="0" w:space="0" w:color="auto"/>
                    <w:left w:val="none" w:sz="0" w:space="0" w:color="auto"/>
                    <w:bottom w:val="none" w:sz="0" w:space="0" w:color="auto"/>
                    <w:right w:val="none" w:sz="0" w:space="0" w:color="auto"/>
                  </w:divBdr>
                </w:div>
                <w:div w:id="1709182329">
                  <w:marLeft w:val="0"/>
                  <w:marRight w:val="0"/>
                  <w:marTop w:val="0"/>
                  <w:marBottom w:val="0"/>
                  <w:divBdr>
                    <w:top w:val="none" w:sz="0" w:space="0" w:color="auto"/>
                    <w:left w:val="none" w:sz="0" w:space="0" w:color="auto"/>
                    <w:bottom w:val="none" w:sz="0" w:space="0" w:color="auto"/>
                    <w:right w:val="none" w:sz="0" w:space="0" w:color="auto"/>
                  </w:divBdr>
                </w:div>
                <w:div w:id="187866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065839">
      <w:bodyDiv w:val="1"/>
      <w:marLeft w:val="0"/>
      <w:marRight w:val="0"/>
      <w:marTop w:val="0"/>
      <w:marBottom w:val="0"/>
      <w:divBdr>
        <w:top w:val="none" w:sz="0" w:space="0" w:color="auto"/>
        <w:left w:val="none" w:sz="0" w:space="0" w:color="auto"/>
        <w:bottom w:val="none" w:sz="0" w:space="0" w:color="auto"/>
        <w:right w:val="none" w:sz="0" w:space="0" w:color="auto"/>
      </w:divBdr>
    </w:div>
    <w:div w:id="2136176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9.png"/><Relationship Id="rId21" Type="http://schemas.openxmlformats.org/officeDocument/2006/relationships/image" Target="media/image9.png"/><Relationship Id="rId42" Type="http://schemas.openxmlformats.org/officeDocument/2006/relationships/image" Target="media/image30.emf"/><Relationship Id="rId47" Type="http://schemas.openxmlformats.org/officeDocument/2006/relationships/image" Target="media/image32.emf"/><Relationship Id="rId63" Type="http://schemas.openxmlformats.org/officeDocument/2006/relationships/image" Target="media/image44.png"/><Relationship Id="rId68" Type="http://schemas.openxmlformats.org/officeDocument/2006/relationships/oleObject" Target="embeddings/oleObject3.bin"/><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hyperlink" Target="https://expressjs.com/en/advanced/best-practice-performance.html" TargetMode="External"/><Relationship Id="rId154" Type="http://schemas.openxmlformats.org/officeDocument/2006/relationships/image" Target="media/image116.png"/><Relationship Id="rId159" Type="http://schemas.openxmlformats.org/officeDocument/2006/relationships/image" Target="media/image119.jpeg"/><Relationship Id="rId175" Type="http://schemas.openxmlformats.org/officeDocument/2006/relationships/fontTable" Target="fontTable.xml"/><Relationship Id="rId170" Type="http://schemas.openxmlformats.org/officeDocument/2006/relationships/image" Target="media/image130.jpeg"/><Relationship Id="rId16" Type="http://schemas.openxmlformats.org/officeDocument/2006/relationships/image" Target="media/image4.jpeg"/><Relationship Id="rId107" Type="http://schemas.openxmlformats.org/officeDocument/2006/relationships/package" Target="embeddings/Microsoft_Word_Document3.docx"/><Relationship Id="rId11" Type="http://schemas.openxmlformats.org/officeDocument/2006/relationships/endnotes" Target="end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cid:image002.png@01D2EE73.97D787A0" TargetMode="External"/><Relationship Id="rId79" Type="http://schemas.openxmlformats.org/officeDocument/2006/relationships/image" Target="media/image56.png"/><Relationship Id="rId102" Type="http://schemas.openxmlformats.org/officeDocument/2006/relationships/image" Target="media/image77.emf"/><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hyperlink" Target="https://www.elastic.co/guide/en/elasticsearch/reference/current/shard-request-cache.html" TargetMode="External"/><Relationship Id="rId149" Type="http://schemas.openxmlformats.org/officeDocument/2006/relationships/image" Target="media/image111.png"/><Relationship Id="rId5" Type="http://schemas.openxmlformats.org/officeDocument/2006/relationships/customXml" Target="../customXml/item5.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image" Target="media/image120.png"/><Relationship Id="rId165" Type="http://schemas.openxmlformats.org/officeDocument/2006/relationships/image" Target="media/image125.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oleObject" Target="embeddings/oleObject1.bin"/><Relationship Id="rId48" Type="http://schemas.openxmlformats.org/officeDocument/2006/relationships/package" Target="embeddings/Microsoft_Excel_Worksheet.xlsx"/><Relationship Id="rId64" Type="http://schemas.openxmlformats.org/officeDocument/2006/relationships/image" Target="media/image45.png"/><Relationship Id="rId69" Type="http://schemas.openxmlformats.org/officeDocument/2006/relationships/image" Target="media/image48.png"/><Relationship Id="rId113" Type="http://schemas.openxmlformats.org/officeDocument/2006/relationships/image" Target="media/image85.emf"/><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hyperlink" Target="https://www.va.gov/TRM/ToolPage.aspx?tid=9511" TargetMode="External"/><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12.png"/><Relationship Id="rId155" Type="http://schemas.openxmlformats.org/officeDocument/2006/relationships/image" Target="media/image117.png"/><Relationship Id="rId171" Type="http://schemas.openxmlformats.org/officeDocument/2006/relationships/image" Target="media/image131.jpeg"/><Relationship Id="rId176" Type="http://schemas.openxmlformats.org/officeDocument/2006/relationships/theme" Target="theme/theme1.xml"/><Relationship Id="rId12" Type="http://schemas.openxmlformats.org/officeDocument/2006/relationships/image" Target="media/image1.jpe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package" Target="embeddings/Microsoft_Word_Document1.docx"/><Relationship Id="rId108" Type="http://schemas.openxmlformats.org/officeDocument/2006/relationships/image" Target="media/image80.emf"/><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8.png"/><Relationship Id="rId70" Type="http://schemas.openxmlformats.org/officeDocument/2006/relationships/image" Target="media/image49.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hyperlink" Target="mailto:first.last@va.gov" TargetMode="External"/><Relationship Id="rId140" Type="http://schemas.openxmlformats.org/officeDocument/2006/relationships/hyperlink" Target="https://docs.mulesoft.com/mule-user-guide/v/3.7/cache-scope" TargetMode="External"/><Relationship Id="rId145" Type="http://schemas.openxmlformats.org/officeDocument/2006/relationships/hyperlink" Target="https://www.elastic.co/guide/en/elasticsearch/reference/current/caching-heavy-aggregations.html" TargetMode="External"/><Relationship Id="rId161" Type="http://schemas.openxmlformats.org/officeDocument/2006/relationships/image" Target="media/image121.jpeg"/><Relationship Id="rId166" Type="http://schemas.openxmlformats.org/officeDocument/2006/relationships/image" Target="media/image126.jpe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86.png"/><Relationship Id="rId119" Type="http://schemas.openxmlformats.org/officeDocument/2006/relationships/image" Target="media/image91.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1.emf"/><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6.emf"/><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png"/><Relationship Id="rId143" Type="http://schemas.openxmlformats.org/officeDocument/2006/relationships/hyperlink" Target="https://www.elastic.co/guide/en/elasticsearch/guide/current/filter-caching.html" TargetMode="External"/><Relationship Id="rId148" Type="http://schemas.openxmlformats.org/officeDocument/2006/relationships/image" Target="media/image110.png"/><Relationship Id="rId151" Type="http://schemas.openxmlformats.org/officeDocument/2006/relationships/image" Target="media/image113.png"/><Relationship Id="rId156" Type="http://schemas.openxmlformats.org/officeDocument/2006/relationships/image" Target="media/image118.png"/><Relationship Id="rId164" Type="http://schemas.openxmlformats.org/officeDocument/2006/relationships/image" Target="media/image124.jpeg"/><Relationship Id="rId169" Type="http://schemas.openxmlformats.org/officeDocument/2006/relationships/image" Target="media/image129.png"/><Relationship Id="rId4" Type="http://schemas.openxmlformats.org/officeDocument/2006/relationships/customXml" Target="../customXml/item4.xml"/><Relationship Id="rId9" Type="http://schemas.openxmlformats.org/officeDocument/2006/relationships/webSettings" Target="webSettings.xml"/><Relationship Id="rId172" Type="http://schemas.openxmlformats.org/officeDocument/2006/relationships/image" Target="media/image132.jp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1.png"/><Relationship Id="rId34" Type="http://schemas.openxmlformats.org/officeDocument/2006/relationships/image" Target="media/image22.png"/><Relationship Id="rId50" Type="http://schemas.openxmlformats.org/officeDocument/2006/relationships/image" Target="media/image34.jpg"/><Relationship Id="rId55" Type="http://schemas.openxmlformats.org/officeDocument/2006/relationships/hyperlink" Target="http://gforge.hl7.org/gf/project/fhir/tracker/?action=TrackerItemEdit&amp;tracker_item_id=7705" TargetMode="External"/><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78.emf"/><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hyperlink" Target="http://hapifhir.io/" TargetMode="External"/><Relationship Id="rId146" Type="http://schemas.openxmlformats.org/officeDocument/2006/relationships/hyperlink" Target="https://www.va.gov/TRM/ToolPage.aspx?tid=7113" TargetMode="External"/><Relationship Id="rId167" Type="http://schemas.openxmlformats.org/officeDocument/2006/relationships/image" Target="media/image127.png"/><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69.png"/><Relationship Id="rId162" Type="http://schemas.openxmlformats.org/officeDocument/2006/relationships/image" Target="media/image122.jpe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package" Target="embeddings/Microsoft_Word_Document.docx"/><Relationship Id="rId66" Type="http://schemas.openxmlformats.org/officeDocument/2006/relationships/oleObject" Target="embeddings/oleObject2.bin"/><Relationship Id="rId87" Type="http://schemas.openxmlformats.org/officeDocument/2006/relationships/image" Target="media/image64.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hyperlink" Target="http://Bitbucket.org" TargetMode="External"/><Relationship Id="rId61" Type="http://schemas.openxmlformats.org/officeDocument/2006/relationships/hyperlink" Target="https://www.npmjs.com/package/winston" TargetMode="External"/><Relationship Id="rId82" Type="http://schemas.openxmlformats.org/officeDocument/2006/relationships/image" Target="media/image59.png"/><Relationship Id="rId152" Type="http://schemas.openxmlformats.org/officeDocument/2006/relationships/image" Target="media/image114.png"/><Relationship Id="rId173" Type="http://schemas.openxmlformats.org/officeDocument/2006/relationships/hyperlink" Target="http://pubs.opengroup.org/architecture/togaf9-doc/arch/chap27.html" TargetMode="External"/><Relationship Id="rId19" Type="http://schemas.openxmlformats.org/officeDocument/2006/relationships/image" Target="media/image7.png"/><Relationship Id="rId14" Type="http://schemas.openxmlformats.org/officeDocument/2006/relationships/image" Target="media/image2.jp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package" Target="embeddings/Microsoft_Word_Document2.docx"/><Relationship Id="rId126" Type="http://schemas.openxmlformats.org/officeDocument/2006/relationships/image" Target="media/image98.png"/><Relationship Id="rId147" Type="http://schemas.openxmlformats.org/officeDocument/2006/relationships/hyperlink" Target="https://www.nginx.com/blog/nginx-caching-guide/" TargetMode="External"/><Relationship Id="rId168" Type="http://schemas.openxmlformats.org/officeDocument/2006/relationships/image" Target="media/image128.jpe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cid:image001.png@01D2EE73.97D787A0" TargetMode="External"/><Relationship Id="rId93" Type="http://schemas.openxmlformats.org/officeDocument/2006/relationships/image" Target="media/image70.png"/><Relationship Id="rId98" Type="http://schemas.openxmlformats.org/officeDocument/2006/relationships/hyperlink" Target="https://angular.io/docs/ts/latest/guide/router.html" TargetMode="External"/><Relationship Id="rId121" Type="http://schemas.openxmlformats.org/officeDocument/2006/relationships/image" Target="media/image93.png"/><Relationship Id="rId142" Type="http://schemas.openxmlformats.org/officeDocument/2006/relationships/hyperlink" Target="https://docs.microsoft.com/en-us/rest/api/storageservices/understanding-block-blobs--append-blobs--and-page-blobs" TargetMode="External"/><Relationship Id="rId163" Type="http://schemas.openxmlformats.org/officeDocument/2006/relationships/image" Target="media/image123.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hyperlink" Target="http://trm.oit.va.gov/ToolPage.aspx?tid=7721" TargetMode="External"/><Relationship Id="rId67" Type="http://schemas.openxmlformats.org/officeDocument/2006/relationships/image" Target="media/image47.emf"/><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hyperlink" Target="https://standards.usa.gov/"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3.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15.png"/><Relationship Id="rId174" Type="http://schemas.openxmlformats.org/officeDocument/2006/relationships/footer" Target="footer2.xml"/><Relationship Id="rId15" Type="http://schemas.openxmlformats.org/officeDocument/2006/relationships/image" Target="media/image3.jpeg"/><Relationship Id="rId36" Type="http://schemas.openxmlformats.org/officeDocument/2006/relationships/image" Target="media/image24.png"/><Relationship Id="rId57" Type="http://schemas.openxmlformats.org/officeDocument/2006/relationships/hyperlink" Target="https://www.keithcirkel.co.uk/load-balancing-node-js/" TargetMode="External"/><Relationship Id="rId106" Type="http://schemas.openxmlformats.org/officeDocument/2006/relationships/image" Target="media/image79.emf"/><Relationship Id="rId127" Type="http://schemas.openxmlformats.org/officeDocument/2006/relationships/image" Target="media/image9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olancb\Desktop\Styles%20and%20Fonts%20(0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1F7EA80850B9F40BDBEE1D6428E7272" ma:contentTypeVersion="1" ma:contentTypeDescription="Create a new document." ma:contentTypeScope="" ma:versionID="65728a3b6d17f62125e36470ee39a3f1">
  <xsd:schema xmlns:xsd="http://www.w3.org/2001/XMLSchema" xmlns:xs="http://www.w3.org/2001/XMLSchema" xmlns:p="http://schemas.microsoft.com/office/2006/metadata/properties" xmlns:ns2="cdd665a5-4d39-4c80-990a-8a3abca4f55f" xmlns:ns3="4d6c84c4-8623-455a-8a9a-6d9b152e430a" targetNamespace="http://schemas.microsoft.com/office/2006/metadata/properties" ma:root="true" ma:fieldsID="d88a2e72dd113f292c9556746eb2ed76" ns2:_="" ns3:_="">
    <xsd:import namespace="cdd665a5-4d39-4c80-990a-8a3abca4f55f"/>
    <xsd:import namespace="4d6c84c4-8623-455a-8a9a-6d9b152e430a"/>
    <xsd:element name="properties">
      <xsd:complexType>
        <xsd:sequence>
          <xsd:element name="documentManagement">
            <xsd:complexType>
              <xsd:all>
                <xsd:element ref="ns2:_dlc_DocId" minOccurs="0"/>
                <xsd:element ref="ns2:_dlc_DocIdUrl" minOccurs="0"/>
                <xsd:element ref="ns2:_dlc_DocIdPersistId" minOccurs="0"/>
                <xsd:element ref="ns3:Category"/>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4d6c84c4-8623-455a-8a9a-6d9b152e430a" elementFormDefault="qualified">
    <xsd:import namespace="http://schemas.microsoft.com/office/2006/documentManagement/types"/>
    <xsd:import namespace="http://schemas.microsoft.com/office/infopath/2007/PartnerControls"/>
    <xsd:element name="Category" ma:index="11" ma:displayName="Category" ma:format="Dropdown" ma:internalName="Category">
      <xsd:simpleType>
        <xsd:restriction base="dms:Choice">
          <xsd:enumeration value="Administration"/>
          <xsd:enumeration value="Analysis of Alternatives"/>
          <xsd:enumeration value="Architecture"/>
          <xsd:enumeration value="Artifacts"/>
          <xsd:enumeration value="Build 2 Sprint 1 Artifacts"/>
          <xsd:enumeration value="Build 2 Sprint 2 Artifacts"/>
          <xsd:enumeration value="Build 2 Sprint 3 Artifacts"/>
          <xsd:enumeration value="Build 2 Sprint 4 Artifacts"/>
          <xsd:enumeration value="Design Documents - DRAFT"/>
          <xsd:enumeration value="Design Documents - FINAL"/>
          <xsd:enumeration value="Environments Build-Out"/>
          <xsd:enumeration value="Lessons Learned"/>
          <xsd:enumeration value="Meetings: General"/>
          <xsd:enumeration value="Meetings:  Product"/>
          <xsd:enumeration value="Meetings:  Sprint Retrospective"/>
          <xsd:enumeration value="Meetings: Sprint Review"/>
          <xsd:enumeration value="Meetings:  USDP"/>
          <xsd:enumeration value="Meetings:  Other"/>
          <xsd:enumeration value="Planning"/>
          <xsd:enumeration value="Presentations"/>
          <xsd:enumeration value="Rally Artifacts"/>
          <xsd:enumeration value="Schedule"/>
          <xsd:enumeration value="Style Guides"/>
          <xsd:enumeration value="Test Sites"/>
          <xsd:enumeration value="User Stories"/>
          <xsd:enumeration value="VAEC Materials"/>
          <xsd:enumeration value="xRef - API 2.0 Handoff"/>
          <xsd:enumeration value="xRef - Architecture Artifacts"/>
          <xsd:enumeration value="xRef - Architecture Meetings"/>
          <xsd:enumeration value="xRef - eAdmin Artifacts"/>
          <xsd:enumeration value="xRef - eAdmin Meetings"/>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ategory xmlns="4d6c84c4-8623-455a-8a9a-6d9b152e430a">Design Documents - DRAFT</Category>
    <_dlc_DocId xmlns="cdd665a5-4d39-4c80-990a-8a3abca4f55f">657KNE7CTRDA-89548056-232</_dlc_DocId>
    <_dlc_DocIdUrl xmlns="cdd665a5-4d39-4c80-990a-8a3abca4f55f">
      <Url>http://vaww.oed.portal.va.gov/pm/hape/ipt_5010/EDI_Portfolio/_layouts/DocIdRedir.aspx?ID=657KNE7CTRDA-89548056-232</Url>
      <Description>657KNE7CTRDA-89548056-232</Description>
    </_dlc_DocIdUrl>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DAE60-8EB5-4FAC-A5B1-7253EF80FA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4d6c84c4-8623-455a-8a9a-6d9b152e43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62307BD-96AC-44A2-B49A-080A7F380652}">
  <ds:schemaRefs>
    <ds:schemaRef ds:uri="http://schemas.microsoft.com/sharepoint/v3/contenttype/forms"/>
  </ds:schemaRefs>
</ds:datastoreItem>
</file>

<file path=customXml/itemProps3.xml><?xml version="1.0" encoding="utf-8"?>
<ds:datastoreItem xmlns:ds="http://schemas.openxmlformats.org/officeDocument/2006/customXml" ds:itemID="{FB637FAF-A38B-4B8B-9A6F-1C80105AF084}">
  <ds:schemaRefs>
    <ds:schemaRef ds:uri="http://schemas.microsoft.com/office/2006/metadata/properties"/>
    <ds:schemaRef ds:uri="http://schemas.microsoft.com/office/infopath/2007/PartnerControls"/>
    <ds:schemaRef ds:uri="4d6c84c4-8623-455a-8a9a-6d9b152e430a"/>
    <ds:schemaRef ds:uri="cdd665a5-4d39-4c80-990a-8a3abca4f55f"/>
  </ds:schemaRefs>
</ds:datastoreItem>
</file>

<file path=customXml/itemProps4.xml><?xml version="1.0" encoding="utf-8"?>
<ds:datastoreItem xmlns:ds="http://schemas.openxmlformats.org/officeDocument/2006/customXml" ds:itemID="{6D55296C-A1C2-4791-98FD-10A5B55B6793}">
  <ds:schemaRefs>
    <ds:schemaRef ds:uri="http://schemas.microsoft.com/sharepoint/events"/>
  </ds:schemaRefs>
</ds:datastoreItem>
</file>

<file path=customXml/itemProps5.xml><?xml version="1.0" encoding="utf-8"?>
<ds:datastoreItem xmlns:ds="http://schemas.openxmlformats.org/officeDocument/2006/customXml" ds:itemID="{E4027F6C-5C72-4058-B25C-98A2A7CDD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Styles and Fonts (002).dotx</Template>
  <TotalTime>0</TotalTime>
  <Pages>167</Pages>
  <Words>24473</Words>
  <Characters>139500</Characters>
  <Application>Microsoft Office Word</Application>
  <DocSecurity>0</DocSecurity>
  <Lines>1162</Lines>
  <Paragraphs>327</Paragraphs>
  <ScaleCrop>false</ScaleCrop>
  <HeadingPairs>
    <vt:vector size="2" baseType="variant">
      <vt:variant>
        <vt:lpstr>Title</vt:lpstr>
      </vt:variant>
      <vt:variant>
        <vt:i4>1</vt:i4>
      </vt:variant>
    </vt:vector>
  </HeadingPairs>
  <TitlesOfParts>
    <vt:vector size="1" baseType="lpstr">
      <vt:lpstr>MCCI EDI TAS System Design Document</vt:lpstr>
    </vt:vector>
  </TitlesOfParts>
  <LinksUpToDate>false</LinksUpToDate>
  <CharactersWithSpaces>163646</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MCCI EDI TAS System Design Document</dc:title>
  <dc:subject>System Design Document</dc:subject>
  <dc:creator/>
  <cp:lastModifiedBy/>
  <cp:revision>1</cp:revision>
  <dcterms:created xsi:type="dcterms:W3CDTF">2018-05-18T18:59:00Z</dcterms:created>
  <dcterms:modified xsi:type="dcterms:W3CDTF">2018-05-25T14:57:00Z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true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88e0ae52-8e5f-49a5-b364-0024a59047d8</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y fmtid="{D5CDD505-2E9C-101B-9397-08002B2CF9AE}" pid="16" name="Responsible Role">
    <vt:lpwstr>30</vt:lpwstr>
  </property>
  <property fmtid="{D5CDD505-2E9C-101B-9397-08002B2CF9AE}" pid="17" name="TaxKeyword">
    <vt:lpwstr/>
  </property>
  <property fmtid="{D5CDD505-2E9C-101B-9397-08002B2CF9AE}" pid="18" name="Required by National Release">
    <vt:bool>true</vt:bool>
  </property>
  <property fmtid="{D5CDD505-2E9C-101B-9397-08002B2CF9AE}" pid="1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20" name="Process ID">
    <vt:lpwstr>915101116176424321838273912</vt:lpwstr>
  </property>
  <property fmtid="{D5CDD505-2E9C-101B-9397-08002B2CF9AE}" pid="21" name="Artifact Owner">
    <vt:lpwstr>29</vt:lpwstr>
  </property>
  <property fmtid="{D5CDD505-2E9C-101B-9397-08002B2CF9AE}" pid="22" name="_dlc_DocId">
    <vt:lpwstr>657KNE7CTRDA-583-12554</vt:lpwstr>
  </property>
  <property fmtid="{D5CDD505-2E9C-101B-9397-08002B2CF9AE}" pid="23" name="Add to VOA">
    <vt:lpwstr>Yes</vt:lpwstr>
  </property>
  <property fmtid="{D5CDD505-2E9C-101B-9397-08002B2CF9AE}" pid="24" name="Status">
    <vt:lpwstr>Active</vt:lpwstr>
  </property>
  <property fmtid="{D5CDD505-2E9C-101B-9397-08002B2CF9AE}" pid="25" name="Required for Operational Readiness Review">
    <vt:bool>true</vt:bool>
  </property>
  <property fmtid="{D5CDD505-2E9C-101B-9397-08002B2CF9AE}" pid="26" name="PMAS Milestone Required">
    <vt:lpwstr>MS 1</vt:lpwstr>
  </property>
  <property fmtid="{D5CDD505-2E9C-101B-9397-08002B2CF9AE}" pid="27" name="Required for Assessment and Authorization">
    <vt:bool>true</vt:bool>
  </property>
  <property fmtid="{D5CDD505-2E9C-101B-9397-08002B2CF9AE}" pid="28" name="Contributors">
    <vt:lpwstr>Macha, Carol90</vt:lpwstr>
  </property>
  <property fmtid="{D5CDD505-2E9C-101B-9397-08002B2CF9AE}" pid="29" name="Replaced By">
    <vt:lpwstr>, </vt:lpwstr>
  </property>
  <property fmtid="{D5CDD505-2E9C-101B-9397-08002B2CF9AE}" pid="30" name="_dlc_DocIdUrl">
    <vt:lpwstr>http://vaww.oed.portal.va.gov/administration/Process/_layouts/DocIdRedir.aspx?ID=657KNE7CTRDA-583-12554657KNE7CTRDA-583-12554</vt:lpwstr>
  </property>
  <property fmtid="{D5CDD505-2E9C-101B-9397-08002B2CF9AE}" pid="31" name="Reviewed at Milestone (Multi-Select)">
    <vt:lpwstr>;#MS1;#MS2;#</vt:lpwstr>
  </property>
  <property fmtid="{D5CDD505-2E9C-101B-9397-08002B2CF9AE}" pid="32" name="ContentTypeId">
    <vt:lpwstr>0x010100A1F7EA80850B9F40BDBEE1D6428E7272</vt:lpwstr>
  </property>
</Properties>
</file>