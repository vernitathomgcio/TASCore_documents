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555A203C" w:rsidR="00A17716" w:rsidRPr="00EF6EEA" w:rsidRDefault="009F6255" w:rsidP="00A17716">
      <w:pPr>
        <w:pStyle w:val="Title2"/>
        <w:rPr>
          <w:b/>
          <w:i/>
        </w:rPr>
      </w:pPr>
      <w:del w:id="1" w:author="Author">
        <w:r w:rsidDel="00C62092">
          <w:rPr>
            <w:b/>
          </w:rPr>
          <w:delText>November</w:delText>
        </w:r>
      </w:del>
      <w:ins w:id="2" w:author="Author">
        <w:r w:rsidR="00C62092">
          <w:rPr>
            <w:b/>
          </w:rPr>
          <w:t>August</w:t>
        </w:r>
      </w:ins>
      <w:del w:id="3" w:author="Author">
        <w:r w:rsidR="000D4737" w:rsidDel="009F6255">
          <w:rPr>
            <w:b/>
          </w:rPr>
          <w:delText>August</w:delText>
        </w:r>
      </w:del>
      <w:r w:rsidR="003D3D1A" w:rsidRPr="00EF6EEA">
        <w:rPr>
          <w:b/>
        </w:rPr>
        <w:t xml:space="preserve"> </w:t>
      </w:r>
      <w:r w:rsidR="00A17716" w:rsidRPr="00EF6EEA">
        <w:rPr>
          <w:b/>
        </w:rPr>
        <w:t>201</w:t>
      </w:r>
      <w:r w:rsidR="003D3D1A">
        <w:rPr>
          <w:b/>
        </w:rPr>
        <w:t>8</w:t>
      </w:r>
    </w:p>
    <w:p w14:paraId="1B1A630B" w14:textId="018307C5" w:rsidR="00A17716" w:rsidRPr="00EF6EEA" w:rsidRDefault="00A17716" w:rsidP="00A17716">
      <w:pPr>
        <w:pStyle w:val="Title2"/>
        <w:rPr>
          <w:b/>
        </w:rPr>
      </w:pPr>
      <w:r w:rsidRPr="00EF6EEA">
        <w:rPr>
          <w:b/>
        </w:rPr>
        <w:t>Version 0.</w:t>
      </w:r>
      <w:ins w:id="4" w:author="Author">
        <w:r w:rsidR="009F6255">
          <w:rPr>
            <w:b/>
          </w:rPr>
          <w:t>9</w:t>
        </w:r>
      </w:ins>
      <w:del w:id="5" w:author="Author">
        <w:r w:rsidR="001E4AF0" w:rsidDel="009F6255">
          <w:rPr>
            <w:b/>
          </w:rPr>
          <w:delText>8</w:delText>
        </w:r>
      </w:del>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2F478F" w:rsidRPr="00F458A0" w14:paraId="2D3062DB" w14:textId="77777777" w:rsidTr="002F478F">
        <w:trPr>
          <w:cantSplit/>
          <w:ins w:id="6" w:author="Author"/>
        </w:trPr>
        <w:tc>
          <w:tcPr>
            <w:tcW w:w="1073" w:type="pct"/>
            <w:shd w:val="clear" w:color="auto" w:fill="auto"/>
          </w:tcPr>
          <w:p w14:paraId="284F7D50" w14:textId="1F0CB1DC" w:rsidR="002F478F" w:rsidRDefault="002F478F" w:rsidP="002F478F">
            <w:pPr>
              <w:pStyle w:val="TableText"/>
              <w:rPr>
                <w:ins w:id="7" w:author="Author"/>
              </w:rPr>
            </w:pPr>
            <w:ins w:id="8" w:author="Author">
              <w:del w:id="9" w:author="Author">
                <w:r w:rsidDel="00C62092">
                  <w:delText>November 9</w:delText>
                </w:r>
              </w:del>
              <w:r w:rsidR="00C62092">
                <w:t>August 10</w:t>
              </w:r>
              <w:r>
                <w:t>, 2018</w:t>
              </w:r>
            </w:ins>
          </w:p>
        </w:tc>
        <w:tc>
          <w:tcPr>
            <w:tcW w:w="543" w:type="pct"/>
            <w:shd w:val="clear" w:color="auto" w:fill="auto"/>
          </w:tcPr>
          <w:p w14:paraId="0C872E12" w14:textId="24B6A9BE" w:rsidR="002F478F" w:rsidRDefault="00B23D58" w:rsidP="002F478F">
            <w:pPr>
              <w:pStyle w:val="TableText"/>
              <w:rPr>
                <w:ins w:id="10" w:author="Author"/>
              </w:rPr>
            </w:pPr>
            <w:ins w:id="11" w:author="Author">
              <w:r>
                <w:t>0</w:t>
              </w:r>
              <w:r w:rsidR="002F478F">
                <w:t>.9</w:t>
              </w:r>
            </w:ins>
          </w:p>
        </w:tc>
        <w:tc>
          <w:tcPr>
            <w:tcW w:w="2251" w:type="pct"/>
            <w:shd w:val="clear" w:color="auto" w:fill="auto"/>
          </w:tcPr>
          <w:p w14:paraId="38FF315F" w14:textId="714123E9" w:rsidR="002F478F" w:rsidRDefault="002F478F" w:rsidP="002F478F">
            <w:pPr>
              <w:pStyle w:val="TableText"/>
              <w:rPr>
                <w:ins w:id="12" w:author="Author"/>
              </w:rPr>
            </w:pPr>
            <w:ins w:id="13" w:author="Author">
              <w:r>
                <w:t xml:space="preserve">Added </w:t>
              </w:r>
              <w:r w:rsidR="00A54AF8">
                <w:t>clarifications to software architecture and corrected information as requested by PMO</w:t>
              </w:r>
              <w:del w:id="14" w:author="Author">
                <w:r w:rsidDel="00A54AF8">
                  <w:delText>???</w:delText>
                </w:r>
              </w:del>
            </w:ins>
          </w:p>
        </w:tc>
        <w:tc>
          <w:tcPr>
            <w:tcW w:w="1133" w:type="pct"/>
            <w:shd w:val="clear" w:color="auto" w:fill="auto"/>
          </w:tcPr>
          <w:p w14:paraId="3115D245" w14:textId="4025EF9C" w:rsidR="002F478F" w:rsidRDefault="002F478F" w:rsidP="002F478F">
            <w:pPr>
              <w:pStyle w:val="TableText"/>
              <w:rPr>
                <w:ins w:id="15" w:author="Author"/>
              </w:rPr>
            </w:pPr>
            <w:ins w:id="16" w:author="Author">
              <w:r>
                <w:t>Halfaker Team</w:t>
              </w:r>
            </w:ins>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bookmarkStart w:id="17" w:name="_GoBack"/>
        <w:bookmarkEnd w:id="17"/>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6B5B1793" w14:textId="7472BA4F" w:rsidR="008C4EAE" w:rsidRDefault="00A17716">
      <w:pPr>
        <w:pStyle w:val="TOC1"/>
        <w:rPr>
          <w:ins w:id="18" w:author="Autho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ins w:id="19" w:author="Author">
        <w:r w:rsidR="008C4EAE" w:rsidRPr="00331335">
          <w:rPr>
            <w:rStyle w:val="Hyperlink"/>
          </w:rPr>
          <w:fldChar w:fldCharType="begin"/>
        </w:r>
        <w:r w:rsidR="008C4EAE" w:rsidRPr="00331335">
          <w:rPr>
            <w:rStyle w:val="Hyperlink"/>
          </w:rPr>
          <w:instrText xml:space="preserve"> </w:instrText>
        </w:r>
        <w:r w:rsidR="008C4EAE">
          <w:instrText>HYPERLINK \l "_Toc529518411"</w:instrText>
        </w:r>
        <w:r w:rsidR="008C4EAE" w:rsidRPr="00331335">
          <w:rPr>
            <w:rStyle w:val="Hyperlink"/>
          </w:rPr>
          <w:instrText xml:space="preserve"> </w:instrText>
        </w:r>
        <w:r w:rsidR="008C4EAE" w:rsidRPr="00331335">
          <w:rPr>
            <w:rStyle w:val="Hyperlink"/>
          </w:rPr>
          <w:fldChar w:fldCharType="separate"/>
        </w:r>
        <w:r w:rsidR="008C4EAE" w:rsidRPr="00331335">
          <w:rPr>
            <w:rStyle w:val="Hyperlink"/>
          </w:rPr>
          <w:t>1.</w:t>
        </w:r>
        <w:r w:rsidR="008C4EAE">
          <w:rPr>
            <w:rFonts w:asciiTheme="minorHAnsi" w:eastAsiaTheme="minorEastAsia" w:hAnsiTheme="minorHAnsi" w:cstheme="minorBidi"/>
            <w:sz w:val="22"/>
            <w:szCs w:val="22"/>
          </w:rPr>
          <w:tab/>
        </w:r>
        <w:r w:rsidR="008C4EAE" w:rsidRPr="00331335">
          <w:rPr>
            <w:rStyle w:val="Hyperlink"/>
          </w:rPr>
          <w:t>Introduction</w:t>
        </w:r>
        <w:r w:rsidR="008C4EAE">
          <w:rPr>
            <w:webHidden/>
          </w:rPr>
          <w:tab/>
        </w:r>
        <w:r w:rsidR="008C4EAE">
          <w:rPr>
            <w:webHidden/>
          </w:rPr>
          <w:fldChar w:fldCharType="begin"/>
        </w:r>
        <w:r w:rsidR="008C4EAE">
          <w:rPr>
            <w:webHidden/>
          </w:rPr>
          <w:instrText xml:space="preserve"> PAGEREF _Toc529518411 \h </w:instrText>
        </w:r>
      </w:ins>
      <w:r w:rsidR="008C4EAE">
        <w:rPr>
          <w:webHidden/>
        </w:rPr>
      </w:r>
      <w:r w:rsidR="008C4EAE">
        <w:rPr>
          <w:webHidden/>
        </w:rPr>
        <w:fldChar w:fldCharType="separate"/>
      </w:r>
      <w:ins w:id="20" w:author="Author">
        <w:r w:rsidR="008C4EAE">
          <w:rPr>
            <w:webHidden/>
          </w:rPr>
          <w:t>1</w:t>
        </w:r>
        <w:r w:rsidR="008C4EAE">
          <w:rPr>
            <w:webHidden/>
          </w:rPr>
          <w:fldChar w:fldCharType="end"/>
        </w:r>
        <w:r w:rsidR="008C4EAE" w:rsidRPr="00331335">
          <w:rPr>
            <w:rStyle w:val="Hyperlink"/>
          </w:rPr>
          <w:fldChar w:fldCharType="end"/>
        </w:r>
      </w:ins>
    </w:p>
    <w:p w14:paraId="20A44469" w14:textId="4CF584F7" w:rsidR="008C4EAE" w:rsidRDefault="008C4EAE">
      <w:pPr>
        <w:pStyle w:val="TOC2"/>
        <w:rPr>
          <w:ins w:id="21" w:author="Author"/>
          <w:rFonts w:asciiTheme="minorHAnsi" w:eastAsiaTheme="minorEastAsia" w:hAnsiTheme="minorHAnsi" w:cstheme="minorBidi"/>
          <w:sz w:val="22"/>
          <w:szCs w:val="22"/>
        </w:rPr>
      </w:pPr>
      <w:ins w:id="22" w:author="Author">
        <w:r w:rsidRPr="00331335">
          <w:rPr>
            <w:rStyle w:val="Hyperlink"/>
          </w:rPr>
          <w:fldChar w:fldCharType="begin"/>
        </w:r>
        <w:r w:rsidRPr="00331335">
          <w:rPr>
            <w:rStyle w:val="Hyperlink"/>
          </w:rPr>
          <w:instrText xml:space="preserve"> </w:instrText>
        </w:r>
        <w:r>
          <w:instrText>HYPERLINK \l "_Toc529518412"</w:instrText>
        </w:r>
        <w:r w:rsidRPr="00331335">
          <w:rPr>
            <w:rStyle w:val="Hyperlink"/>
          </w:rPr>
          <w:instrText xml:space="preserve"> </w:instrText>
        </w:r>
        <w:r w:rsidRPr="00331335">
          <w:rPr>
            <w:rStyle w:val="Hyperlink"/>
          </w:rPr>
          <w:fldChar w:fldCharType="separate"/>
        </w:r>
        <w:r w:rsidRPr="00331335">
          <w:rPr>
            <w:rStyle w:val="Hyperlink"/>
          </w:rPr>
          <w:t>1.1.</w:t>
        </w:r>
        <w:r>
          <w:rPr>
            <w:rFonts w:asciiTheme="minorHAnsi" w:eastAsiaTheme="minorEastAsia" w:hAnsiTheme="minorHAnsi" w:cstheme="minorBidi"/>
            <w:sz w:val="22"/>
            <w:szCs w:val="22"/>
          </w:rPr>
          <w:tab/>
        </w:r>
        <w:r w:rsidRPr="00331335">
          <w:rPr>
            <w:rStyle w:val="Hyperlink"/>
          </w:rPr>
          <w:t>Scope</w:t>
        </w:r>
        <w:r>
          <w:rPr>
            <w:webHidden/>
          </w:rPr>
          <w:tab/>
        </w:r>
        <w:r>
          <w:rPr>
            <w:webHidden/>
          </w:rPr>
          <w:fldChar w:fldCharType="begin"/>
        </w:r>
        <w:r>
          <w:rPr>
            <w:webHidden/>
          </w:rPr>
          <w:instrText xml:space="preserve"> PAGEREF _Toc529518412 \h </w:instrText>
        </w:r>
      </w:ins>
      <w:r>
        <w:rPr>
          <w:webHidden/>
        </w:rPr>
      </w:r>
      <w:r>
        <w:rPr>
          <w:webHidden/>
        </w:rPr>
        <w:fldChar w:fldCharType="separate"/>
      </w:r>
      <w:ins w:id="23" w:author="Author">
        <w:r>
          <w:rPr>
            <w:webHidden/>
          </w:rPr>
          <w:t>2</w:t>
        </w:r>
        <w:r>
          <w:rPr>
            <w:webHidden/>
          </w:rPr>
          <w:fldChar w:fldCharType="end"/>
        </w:r>
        <w:r w:rsidRPr="00331335">
          <w:rPr>
            <w:rStyle w:val="Hyperlink"/>
          </w:rPr>
          <w:fldChar w:fldCharType="end"/>
        </w:r>
      </w:ins>
    </w:p>
    <w:p w14:paraId="58E13A19" w14:textId="06D5E2FB" w:rsidR="008C4EAE" w:rsidRDefault="008C4EAE">
      <w:pPr>
        <w:pStyle w:val="TOC1"/>
        <w:rPr>
          <w:ins w:id="24" w:author="Author"/>
          <w:rFonts w:asciiTheme="minorHAnsi" w:eastAsiaTheme="minorEastAsia" w:hAnsiTheme="minorHAnsi" w:cstheme="minorBidi"/>
          <w:sz w:val="22"/>
          <w:szCs w:val="22"/>
        </w:rPr>
      </w:pPr>
      <w:ins w:id="25" w:author="Author">
        <w:r w:rsidRPr="00331335">
          <w:rPr>
            <w:rStyle w:val="Hyperlink"/>
          </w:rPr>
          <w:fldChar w:fldCharType="begin"/>
        </w:r>
        <w:r w:rsidRPr="00331335">
          <w:rPr>
            <w:rStyle w:val="Hyperlink"/>
          </w:rPr>
          <w:instrText xml:space="preserve"> </w:instrText>
        </w:r>
        <w:r>
          <w:instrText>HYPERLINK \l "_Toc529518413"</w:instrText>
        </w:r>
        <w:r w:rsidRPr="00331335">
          <w:rPr>
            <w:rStyle w:val="Hyperlink"/>
          </w:rPr>
          <w:instrText xml:space="preserve"> </w:instrText>
        </w:r>
        <w:r w:rsidRPr="00331335">
          <w:rPr>
            <w:rStyle w:val="Hyperlink"/>
          </w:rPr>
          <w:fldChar w:fldCharType="separate"/>
        </w:r>
        <w:r w:rsidRPr="00331335">
          <w:rPr>
            <w:rStyle w:val="Hyperlink"/>
          </w:rPr>
          <w:t>2.</w:t>
        </w:r>
        <w:r>
          <w:rPr>
            <w:rFonts w:asciiTheme="minorHAnsi" w:eastAsiaTheme="minorEastAsia" w:hAnsiTheme="minorHAnsi" w:cstheme="minorBidi"/>
            <w:sz w:val="22"/>
            <w:szCs w:val="22"/>
          </w:rPr>
          <w:tab/>
        </w:r>
        <w:r w:rsidRPr="00331335">
          <w:rPr>
            <w:rStyle w:val="Hyperlink"/>
          </w:rPr>
          <w:t>Background</w:t>
        </w:r>
        <w:r>
          <w:rPr>
            <w:webHidden/>
          </w:rPr>
          <w:tab/>
        </w:r>
        <w:r>
          <w:rPr>
            <w:webHidden/>
          </w:rPr>
          <w:fldChar w:fldCharType="begin"/>
        </w:r>
        <w:r>
          <w:rPr>
            <w:webHidden/>
          </w:rPr>
          <w:instrText xml:space="preserve"> PAGEREF _Toc529518413 \h </w:instrText>
        </w:r>
      </w:ins>
      <w:r>
        <w:rPr>
          <w:webHidden/>
        </w:rPr>
      </w:r>
      <w:r>
        <w:rPr>
          <w:webHidden/>
        </w:rPr>
        <w:fldChar w:fldCharType="separate"/>
      </w:r>
      <w:ins w:id="26" w:author="Author">
        <w:r>
          <w:rPr>
            <w:webHidden/>
          </w:rPr>
          <w:t>2</w:t>
        </w:r>
        <w:r>
          <w:rPr>
            <w:webHidden/>
          </w:rPr>
          <w:fldChar w:fldCharType="end"/>
        </w:r>
        <w:r w:rsidRPr="00331335">
          <w:rPr>
            <w:rStyle w:val="Hyperlink"/>
          </w:rPr>
          <w:fldChar w:fldCharType="end"/>
        </w:r>
      </w:ins>
    </w:p>
    <w:p w14:paraId="537EB5A3" w14:textId="37155A6F" w:rsidR="008C4EAE" w:rsidRDefault="008C4EAE">
      <w:pPr>
        <w:pStyle w:val="TOC2"/>
        <w:rPr>
          <w:ins w:id="27" w:author="Author"/>
          <w:rFonts w:asciiTheme="minorHAnsi" w:eastAsiaTheme="minorEastAsia" w:hAnsiTheme="minorHAnsi" w:cstheme="minorBidi"/>
          <w:sz w:val="22"/>
          <w:szCs w:val="22"/>
        </w:rPr>
      </w:pPr>
      <w:ins w:id="28" w:author="Author">
        <w:r w:rsidRPr="00331335">
          <w:rPr>
            <w:rStyle w:val="Hyperlink"/>
          </w:rPr>
          <w:fldChar w:fldCharType="begin"/>
        </w:r>
        <w:r w:rsidRPr="00331335">
          <w:rPr>
            <w:rStyle w:val="Hyperlink"/>
          </w:rPr>
          <w:instrText xml:space="preserve"> </w:instrText>
        </w:r>
        <w:r>
          <w:instrText>HYPERLINK \l "_Toc529518414"</w:instrText>
        </w:r>
        <w:r w:rsidRPr="00331335">
          <w:rPr>
            <w:rStyle w:val="Hyperlink"/>
          </w:rPr>
          <w:instrText xml:space="preserve"> </w:instrText>
        </w:r>
        <w:r w:rsidRPr="00331335">
          <w:rPr>
            <w:rStyle w:val="Hyperlink"/>
          </w:rPr>
          <w:fldChar w:fldCharType="separate"/>
        </w:r>
        <w:r w:rsidRPr="00331335">
          <w:rPr>
            <w:rStyle w:val="Hyperlink"/>
          </w:rPr>
          <w:t>2.1.</w:t>
        </w:r>
        <w:r>
          <w:rPr>
            <w:rFonts w:asciiTheme="minorHAnsi" w:eastAsiaTheme="minorEastAsia" w:hAnsiTheme="minorHAnsi" w:cstheme="minorBidi"/>
            <w:sz w:val="22"/>
            <w:szCs w:val="22"/>
          </w:rPr>
          <w:tab/>
        </w:r>
        <w:r w:rsidRPr="00331335">
          <w:rPr>
            <w:rStyle w:val="Hyperlink"/>
          </w:rPr>
          <w:t>Overview of the System</w:t>
        </w:r>
        <w:r>
          <w:rPr>
            <w:webHidden/>
          </w:rPr>
          <w:tab/>
        </w:r>
        <w:r>
          <w:rPr>
            <w:webHidden/>
          </w:rPr>
          <w:fldChar w:fldCharType="begin"/>
        </w:r>
        <w:r>
          <w:rPr>
            <w:webHidden/>
          </w:rPr>
          <w:instrText xml:space="preserve"> PAGEREF _Toc529518414 \h </w:instrText>
        </w:r>
      </w:ins>
      <w:r>
        <w:rPr>
          <w:webHidden/>
        </w:rPr>
      </w:r>
      <w:r>
        <w:rPr>
          <w:webHidden/>
        </w:rPr>
        <w:fldChar w:fldCharType="separate"/>
      </w:r>
      <w:ins w:id="29" w:author="Author">
        <w:r>
          <w:rPr>
            <w:webHidden/>
          </w:rPr>
          <w:t>2</w:t>
        </w:r>
        <w:r>
          <w:rPr>
            <w:webHidden/>
          </w:rPr>
          <w:fldChar w:fldCharType="end"/>
        </w:r>
        <w:r w:rsidRPr="00331335">
          <w:rPr>
            <w:rStyle w:val="Hyperlink"/>
          </w:rPr>
          <w:fldChar w:fldCharType="end"/>
        </w:r>
      </w:ins>
    </w:p>
    <w:p w14:paraId="3F0AFEEA" w14:textId="3BBFF0FC" w:rsidR="008C4EAE" w:rsidRDefault="008C4EAE">
      <w:pPr>
        <w:pStyle w:val="TOC2"/>
        <w:rPr>
          <w:ins w:id="30" w:author="Author"/>
          <w:rFonts w:asciiTheme="minorHAnsi" w:eastAsiaTheme="minorEastAsia" w:hAnsiTheme="minorHAnsi" w:cstheme="minorBidi"/>
          <w:sz w:val="22"/>
          <w:szCs w:val="22"/>
        </w:rPr>
      </w:pPr>
      <w:ins w:id="31" w:author="Author">
        <w:r w:rsidRPr="00331335">
          <w:rPr>
            <w:rStyle w:val="Hyperlink"/>
          </w:rPr>
          <w:fldChar w:fldCharType="begin"/>
        </w:r>
        <w:r w:rsidRPr="00331335">
          <w:rPr>
            <w:rStyle w:val="Hyperlink"/>
          </w:rPr>
          <w:instrText xml:space="preserve"> </w:instrText>
        </w:r>
        <w:r>
          <w:instrText>HYPERLINK \l "_Toc529518415"</w:instrText>
        </w:r>
        <w:r w:rsidRPr="00331335">
          <w:rPr>
            <w:rStyle w:val="Hyperlink"/>
          </w:rPr>
          <w:instrText xml:space="preserve"> </w:instrText>
        </w:r>
        <w:r w:rsidRPr="00331335">
          <w:rPr>
            <w:rStyle w:val="Hyperlink"/>
          </w:rPr>
          <w:fldChar w:fldCharType="separate"/>
        </w:r>
        <w:r w:rsidRPr="00331335">
          <w:rPr>
            <w:rStyle w:val="Hyperlink"/>
          </w:rPr>
          <w:t>2.2.</w:t>
        </w:r>
        <w:r>
          <w:rPr>
            <w:rFonts w:asciiTheme="minorHAnsi" w:eastAsiaTheme="minorEastAsia" w:hAnsiTheme="minorHAnsi" w:cstheme="minorBidi"/>
            <w:sz w:val="22"/>
            <w:szCs w:val="22"/>
          </w:rPr>
          <w:tab/>
        </w:r>
        <w:r w:rsidRPr="00331335">
          <w:rPr>
            <w:rStyle w:val="Hyperlink"/>
          </w:rPr>
          <w:t>Business Process Overview</w:t>
        </w:r>
        <w:r>
          <w:rPr>
            <w:webHidden/>
          </w:rPr>
          <w:tab/>
        </w:r>
        <w:r>
          <w:rPr>
            <w:webHidden/>
          </w:rPr>
          <w:fldChar w:fldCharType="begin"/>
        </w:r>
        <w:r>
          <w:rPr>
            <w:webHidden/>
          </w:rPr>
          <w:instrText xml:space="preserve"> PAGEREF _Toc529518415 \h </w:instrText>
        </w:r>
      </w:ins>
      <w:r>
        <w:rPr>
          <w:webHidden/>
        </w:rPr>
      </w:r>
      <w:r>
        <w:rPr>
          <w:webHidden/>
        </w:rPr>
        <w:fldChar w:fldCharType="separate"/>
      </w:r>
      <w:ins w:id="32" w:author="Author">
        <w:r>
          <w:rPr>
            <w:webHidden/>
          </w:rPr>
          <w:t>3</w:t>
        </w:r>
        <w:r>
          <w:rPr>
            <w:webHidden/>
          </w:rPr>
          <w:fldChar w:fldCharType="end"/>
        </w:r>
        <w:r w:rsidRPr="00331335">
          <w:rPr>
            <w:rStyle w:val="Hyperlink"/>
          </w:rPr>
          <w:fldChar w:fldCharType="end"/>
        </w:r>
      </w:ins>
    </w:p>
    <w:p w14:paraId="23E2228A" w14:textId="1074F1EE" w:rsidR="008C4EAE" w:rsidRDefault="008C4EAE">
      <w:pPr>
        <w:pStyle w:val="TOC2"/>
        <w:rPr>
          <w:ins w:id="33" w:author="Author"/>
          <w:rFonts w:asciiTheme="minorHAnsi" w:eastAsiaTheme="minorEastAsia" w:hAnsiTheme="minorHAnsi" w:cstheme="minorBidi"/>
          <w:sz w:val="22"/>
          <w:szCs w:val="22"/>
        </w:rPr>
      </w:pPr>
      <w:ins w:id="34" w:author="Author">
        <w:r w:rsidRPr="00331335">
          <w:rPr>
            <w:rStyle w:val="Hyperlink"/>
          </w:rPr>
          <w:fldChar w:fldCharType="begin"/>
        </w:r>
        <w:r w:rsidRPr="00331335">
          <w:rPr>
            <w:rStyle w:val="Hyperlink"/>
          </w:rPr>
          <w:instrText xml:space="preserve"> </w:instrText>
        </w:r>
        <w:r>
          <w:instrText>HYPERLINK \l "_Toc529518416"</w:instrText>
        </w:r>
        <w:r w:rsidRPr="00331335">
          <w:rPr>
            <w:rStyle w:val="Hyperlink"/>
          </w:rPr>
          <w:instrText xml:space="preserve"> </w:instrText>
        </w:r>
        <w:r w:rsidRPr="00331335">
          <w:rPr>
            <w:rStyle w:val="Hyperlink"/>
          </w:rPr>
          <w:fldChar w:fldCharType="separate"/>
        </w:r>
        <w:r w:rsidRPr="00331335">
          <w:rPr>
            <w:rStyle w:val="Hyperlink"/>
          </w:rPr>
          <w:t>2.3.</w:t>
        </w:r>
        <w:r>
          <w:rPr>
            <w:rFonts w:asciiTheme="minorHAnsi" w:eastAsiaTheme="minorEastAsia" w:hAnsiTheme="minorHAnsi" w:cstheme="minorBidi"/>
            <w:sz w:val="22"/>
            <w:szCs w:val="22"/>
          </w:rPr>
          <w:tab/>
        </w:r>
        <w:r w:rsidRPr="00331335">
          <w:rPr>
            <w:rStyle w:val="Hyperlink"/>
          </w:rPr>
          <w:t>High-level Claims Process</w:t>
        </w:r>
        <w:r>
          <w:rPr>
            <w:webHidden/>
          </w:rPr>
          <w:tab/>
        </w:r>
        <w:r>
          <w:rPr>
            <w:webHidden/>
          </w:rPr>
          <w:fldChar w:fldCharType="begin"/>
        </w:r>
        <w:r>
          <w:rPr>
            <w:webHidden/>
          </w:rPr>
          <w:instrText xml:space="preserve"> PAGEREF _Toc529518416 \h </w:instrText>
        </w:r>
      </w:ins>
      <w:r>
        <w:rPr>
          <w:webHidden/>
        </w:rPr>
      </w:r>
      <w:r>
        <w:rPr>
          <w:webHidden/>
        </w:rPr>
        <w:fldChar w:fldCharType="separate"/>
      </w:r>
      <w:ins w:id="35" w:author="Author">
        <w:r>
          <w:rPr>
            <w:webHidden/>
          </w:rPr>
          <w:t>4</w:t>
        </w:r>
        <w:r>
          <w:rPr>
            <w:webHidden/>
          </w:rPr>
          <w:fldChar w:fldCharType="end"/>
        </w:r>
        <w:r w:rsidRPr="00331335">
          <w:rPr>
            <w:rStyle w:val="Hyperlink"/>
          </w:rPr>
          <w:fldChar w:fldCharType="end"/>
        </w:r>
      </w:ins>
    </w:p>
    <w:p w14:paraId="3553BF35" w14:textId="70A07905" w:rsidR="008C4EAE" w:rsidRDefault="008C4EAE">
      <w:pPr>
        <w:pStyle w:val="TOC2"/>
        <w:rPr>
          <w:ins w:id="36" w:author="Author"/>
          <w:rFonts w:asciiTheme="minorHAnsi" w:eastAsiaTheme="minorEastAsia" w:hAnsiTheme="minorHAnsi" w:cstheme="minorBidi"/>
          <w:sz w:val="22"/>
          <w:szCs w:val="22"/>
        </w:rPr>
      </w:pPr>
      <w:ins w:id="37" w:author="Author">
        <w:r w:rsidRPr="00331335">
          <w:rPr>
            <w:rStyle w:val="Hyperlink"/>
          </w:rPr>
          <w:fldChar w:fldCharType="begin"/>
        </w:r>
        <w:r w:rsidRPr="00331335">
          <w:rPr>
            <w:rStyle w:val="Hyperlink"/>
          </w:rPr>
          <w:instrText xml:space="preserve"> </w:instrText>
        </w:r>
        <w:r>
          <w:instrText>HYPERLINK \l "_Toc529518417"</w:instrText>
        </w:r>
        <w:r w:rsidRPr="00331335">
          <w:rPr>
            <w:rStyle w:val="Hyperlink"/>
          </w:rPr>
          <w:instrText xml:space="preserve"> </w:instrText>
        </w:r>
        <w:r w:rsidRPr="00331335">
          <w:rPr>
            <w:rStyle w:val="Hyperlink"/>
          </w:rPr>
          <w:fldChar w:fldCharType="separate"/>
        </w:r>
        <w:r w:rsidRPr="00331335">
          <w:rPr>
            <w:rStyle w:val="Hyperlink"/>
          </w:rPr>
          <w:t>2.4.</w:t>
        </w:r>
        <w:r>
          <w:rPr>
            <w:rFonts w:asciiTheme="minorHAnsi" w:eastAsiaTheme="minorEastAsia" w:hAnsiTheme="minorHAnsi" w:cstheme="minorBidi"/>
            <w:sz w:val="22"/>
            <w:szCs w:val="22"/>
          </w:rPr>
          <w:tab/>
        </w:r>
        <w:r w:rsidRPr="00331335">
          <w:rPr>
            <w:rStyle w:val="Hyperlink"/>
          </w:rPr>
          <w:t>High-level Request for Additional Information Process</w:t>
        </w:r>
        <w:r>
          <w:rPr>
            <w:webHidden/>
          </w:rPr>
          <w:tab/>
        </w:r>
        <w:r>
          <w:rPr>
            <w:webHidden/>
          </w:rPr>
          <w:fldChar w:fldCharType="begin"/>
        </w:r>
        <w:r>
          <w:rPr>
            <w:webHidden/>
          </w:rPr>
          <w:instrText xml:space="preserve"> PAGEREF _Toc529518417 \h </w:instrText>
        </w:r>
      </w:ins>
      <w:r>
        <w:rPr>
          <w:webHidden/>
        </w:rPr>
      </w:r>
      <w:r>
        <w:rPr>
          <w:webHidden/>
        </w:rPr>
        <w:fldChar w:fldCharType="separate"/>
      </w:r>
      <w:ins w:id="38" w:author="Author">
        <w:r>
          <w:rPr>
            <w:webHidden/>
          </w:rPr>
          <w:t>5</w:t>
        </w:r>
        <w:r>
          <w:rPr>
            <w:webHidden/>
          </w:rPr>
          <w:fldChar w:fldCharType="end"/>
        </w:r>
        <w:r w:rsidRPr="00331335">
          <w:rPr>
            <w:rStyle w:val="Hyperlink"/>
          </w:rPr>
          <w:fldChar w:fldCharType="end"/>
        </w:r>
      </w:ins>
    </w:p>
    <w:p w14:paraId="68DB1B22" w14:textId="68A34ECF" w:rsidR="008C4EAE" w:rsidRDefault="008C4EAE">
      <w:pPr>
        <w:pStyle w:val="TOC2"/>
        <w:rPr>
          <w:ins w:id="39" w:author="Author"/>
          <w:rFonts w:asciiTheme="minorHAnsi" w:eastAsiaTheme="minorEastAsia" w:hAnsiTheme="minorHAnsi" w:cstheme="minorBidi"/>
          <w:sz w:val="22"/>
          <w:szCs w:val="22"/>
        </w:rPr>
      </w:pPr>
      <w:ins w:id="40" w:author="Author">
        <w:r w:rsidRPr="00331335">
          <w:rPr>
            <w:rStyle w:val="Hyperlink"/>
          </w:rPr>
          <w:fldChar w:fldCharType="begin"/>
        </w:r>
        <w:r w:rsidRPr="00331335">
          <w:rPr>
            <w:rStyle w:val="Hyperlink"/>
          </w:rPr>
          <w:instrText xml:space="preserve"> </w:instrText>
        </w:r>
        <w:r>
          <w:instrText>HYPERLINK \l "_Toc529518418"</w:instrText>
        </w:r>
        <w:r w:rsidRPr="00331335">
          <w:rPr>
            <w:rStyle w:val="Hyperlink"/>
          </w:rPr>
          <w:instrText xml:space="preserve"> </w:instrText>
        </w:r>
        <w:r w:rsidRPr="00331335">
          <w:rPr>
            <w:rStyle w:val="Hyperlink"/>
          </w:rPr>
          <w:fldChar w:fldCharType="separate"/>
        </w:r>
        <w:r w:rsidRPr="00331335">
          <w:rPr>
            <w:rStyle w:val="Hyperlink"/>
          </w:rPr>
          <w:t>2.5.</w:t>
        </w:r>
        <w:r>
          <w:rPr>
            <w:rFonts w:asciiTheme="minorHAnsi" w:eastAsiaTheme="minorEastAsia" w:hAnsiTheme="minorHAnsi" w:cstheme="minorBidi"/>
            <w:sz w:val="22"/>
            <w:szCs w:val="22"/>
          </w:rPr>
          <w:tab/>
        </w:r>
        <w:r w:rsidRPr="00331335">
          <w:rPr>
            <w:rStyle w:val="Hyperlink"/>
          </w:rPr>
          <w:t>High-level Pre-certification Process</w:t>
        </w:r>
        <w:r>
          <w:rPr>
            <w:webHidden/>
          </w:rPr>
          <w:tab/>
        </w:r>
        <w:r>
          <w:rPr>
            <w:webHidden/>
          </w:rPr>
          <w:fldChar w:fldCharType="begin"/>
        </w:r>
        <w:r>
          <w:rPr>
            <w:webHidden/>
          </w:rPr>
          <w:instrText xml:space="preserve"> PAGEREF _Toc529518418 \h </w:instrText>
        </w:r>
      </w:ins>
      <w:r>
        <w:rPr>
          <w:webHidden/>
        </w:rPr>
      </w:r>
      <w:r>
        <w:rPr>
          <w:webHidden/>
        </w:rPr>
        <w:fldChar w:fldCharType="separate"/>
      </w:r>
      <w:ins w:id="41" w:author="Author">
        <w:r>
          <w:rPr>
            <w:webHidden/>
          </w:rPr>
          <w:t>6</w:t>
        </w:r>
        <w:r>
          <w:rPr>
            <w:webHidden/>
          </w:rPr>
          <w:fldChar w:fldCharType="end"/>
        </w:r>
        <w:r w:rsidRPr="00331335">
          <w:rPr>
            <w:rStyle w:val="Hyperlink"/>
          </w:rPr>
          <w:fldChar w:fldCharType="end"/>
        </w:r>
      </w:ins>
    </w:p>
    <w:p w14:paraId="38ACE11C" w14:textId="31F55F24" w:rsidR="008C4EAE" w:rsidRDefault="008C4EAE">
      <w:pPr>
        <w:pStyle w:val="TOC2"/>
        <w:rPr>
          <w:ins w:id="42" w:author="Author"/>
          <w:rFonts w:asciiTheme="minorHAnsi" w:eastAsiaTheme="minorEastAsia" w:hAnsiTheme="minorHAnsi" w:cstheme="minorBidi"/>
          <w:sz w:val="22"/>
          <w:szCs w:val="22"/>
        </w:rPr>
      </w:pPr>
      <w:ins w:id="43" w:author="Author">
        <w:r w:rsidRPr="00331335">
          <w:rPr>
            <w:rStyle w:val="Hyperlink"/>
          </w:rPr>
          <w:fldChar w:fldCharType="begin"/>
        </w:r>
        <w:r w:rsidRPr="00331335">
          <w:rPr>
            <w:rStyle w:val="Hyperlink"/>
          </w:rPr>
          <w:instrText xml:space="preserve"> </w:instrText>
        </w:r>
        <w:r>
          <w:instrText>HYPERLINK \l "_Toc529518419"</w:instrText>
        </w:r>
        <w:r w:rsidRPr="00331335">
          <w:rPr>
            <w:rStyle w:val="Hyperlink"/>
          </w:rPr>
          <w:instrText xml:space="preserve"> </w:instrText>
        </w:r>
        <w:r w:rsidRPr="00331335">
          <w:rPr>
            <w:rStyle w:val="Hyperlink"/>
          </w:rPr>
          <w:fldChar w:fldCharType="separate"/>
        </w:r>
        <w:r w:rsidRPr="00331335">
          <w:rPr>
            <w:rStyle w:val="Hyperlink"/>
          </w:rPr>
          <w:t>2.6.</w:t>
        </w:r>
        <w:r>
          <w:rPr>
            <w:rFonts w:asciiTheme="minorHAnsi" w:eastAsiaTheme="minorEastAsia" w:hAnsiTheme="minorHAnsi" w:cstheme="minorBidi"/>
            <w:sz w:val="22"/>
            <w:szCs w:val="22"/>
          </w:rPr>
          <w:tab/>
        </w:r>
        <w:r w:rsidRPr="00331335">
          <w:rPr>
            <w:rStyle w:val="Hyperlink"/>
          </w:rPr>
          <w:t>Overview of the Significant Requirements</w:t>
        </w:r>
        <w:r>
          <w:rPr>
            <w:webHidden/>
          </w:rPr>
          <w:tab/>
        </w:r>
        <w:r>
          <w:rPr>
            <w:webHidden/>
          </w:rPr>
          <w:fldChar w:fldCharType="begin"/>
        </w:r>
        <w:r>
          <w:rPr>
            <w:webHidden/>
          </w:rPr>
          <w:instrText xml:space="preserve"> PAGEREF _Toc529518419 \h </w:instrText>
        </w:r>
      </w:ins>
      <w:r>
        <w:rPr>
          <w:webHidden/>
        </w:rPr>
      </w:r>
      <w:r>
        <w:rPr>
          <w:webHidden/>
        </w:rPr>
        <w:fldChar w:fldCharType="separate"/>
      </w:r>
      <w:ins w:id="44" w:author="Author">
        <w:r>
          <w:rPr>
            <w:webHidden/>
          </w:rPr>
          <w:t>7</w:t>
        </w:r>
        <w:r>
          <w:rPr>
            <w:webHidden/>
          </w:rPr>
          <w:fldChar w:fldCharType="end"/>
        </w:r>
        <w:r w:rsidRPr="00331335">
          <w:rPr>
            <w:rStyle w:val="Hyperlink"/>
          </w:rPr>
          <w:fldChar w:fldCharType="end"/>
        </w:r>
      </w:ins>
    </w:p>
    <w:p w14:paraId="5B44CF61" w14:textId="2AAC5CBF" w:rsidR="008C4EAE" w:rsidRDefault="008C4EAE">
      <w:pPr>
        <w:pStyle w:val="TOC3"/>
        <w:rPr>
          <w:ins w:id="45" w:author="Author"/>
          <w:rFonts w:asciiTheme="minorHAnsi" w:eastAsiaTheme="minorEastAsia" w:hAnsiTheme="minorHAnsi" w:cstheme="minorBidi"/>
          <w:sz w:val="22"/>
          <w:szCs w:val="22"/>
        </w:rPr>
      </w:pPr>
      <w:ins w:id="46" w:author="Author">
        <w:r w:rsidRPr="00331335">
          <w:rPr>
            <w:rStyle w:val="Hyperlink"/>
          </w:rPr>
          <w:fldChar w:fldCharType="begin"/>
        </w:r>
        <w:r w:rsidRPr="00331335">
          <w:rPr>
            <w:rStyle w:val="Hyperlink"/>
          </w:rPr>
          <w:instrText xml:space="preserve"> </w:instrText>
        </w:r>
        <w:r>
          <w:instrText>HYPERLINK \l "_Toc529518420"</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331335">
          <w:rPr>
            <w:rStyle w:val="Hyperlink"/>
          </w:rPr>
          <w:t>Architecture Platform Epics</w:t>
        </w:r>
        <w:r>
          <w:rPr>
            <w:webHidden/>
          </w:rPr>
          <w:tab/>
        </w:r>
        <w:r>
          <w:rPr>
            <w:webHidden/>
          </w:rPr>
          <w:fldChar w:fldCharType="begin"/>
        </w:r>
        <w:r>
          <w:rPr>
            <w:webHidden/>
          </w:rPr>
          <w:instrText xml:space="preserve"> PAGEREF _Toc529518420 \h </w:instrText>
        </w:r>
      </w:ins>
      <w:r>
        <w:rPr>
          <w:webHidden/>
        </w:rPr>
      </w:r>
      <w:r>
        <w:rPr>
          <w:webHidden/>
        </w:rPr>
        <w:fldChar w:fldCharType="separate"/>
      </w:r>
      <w:ins w:id="47" w:author="Author">
        <w:r>
          <w:rPr>
            <w:webHidden/>
          </w:rPr>
          <w:t>7</w:t>
        </w:r>
        <w:r>
          <w:rPr>
            <w:webHidden/>
          </w:rPr>
          <w:fldChar w:fldCharType="end"/>
        </w:r>
        <w:r w:rsidRPr="00331335">
          <w:rPr>
            <w:rStyle w:val="Hyperlink"/>
          </w:rPr>
          <w:fldChar w:fldCharType="end"/>
        </w:r>
      </w:ins>
    </w:p>
    <w:p w14:paraId="79D49EC4" w14:textId="6D481BE3" w:rsidR="008C4EAE" w:rsidRDefault="008C4EAE">
      <w:pPr>
        <w:pStyle w:val="TOC3"/>
        <w:rPr>
          <w:ins w:id="48" w:author="Author"/>
          <w:rFonts w:asciiTheme="minorHAnsi" w:eastAsiaTheme="minorEastAsia" w:hAnsiTheme="minorHAnsi" w:cstheme="minorBidi"/>
          <w:sz w:val="22"/>
          <w:szCs w:val="22"/>
        </w:rPr>
      </w:pPr>
      <w:ins w:id="49" w:author="Author">
        <w:r w:rsidRPr="00331335">
          <w:rPr>
            <w:rStyle w:val="Hyperlink"/>
          </w:rPr>
          <w:fldChar w:fldCharType="begin"/>
        </w:r>
        <w:r w:rsidRPr="00331335">
          <w:rPr>
            <w:rStyle w:val="Hyperlink"/>
          </w:rPr>
          <w:instrText xml:space="preserve"> </w:instrText>
        </w:r>
        <w:r>
          <w:instrText>HYPERLINK \l "_Toc529518421"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331335">
          <w:rPr>
            <w:rStyle w:val="Hyperlink"/>
          </w:rPr>
          <w:t>Overview of the Functional Workload/Performance Requirements</w:t>
        </w:r>
        <w:r>
          <w:rPr>
            <w:webHidden/>
          </w:rPr>
          <w:tab/>
        </w:r>
        <w:r>
          <w:rPr>
            <w:webHidden/>
          </w:rPr>
          <w:fldChar w:fldCharType="begin"/>
        </w:r>
        <w:r>
          <w:rPr>
            <w:webHidden/>
          </w:rPr>
          <w:instrText xml:space="preserve"> PAGEREF _Toc529518421 \h </w:instrText>
        </w:r>
      </w:ins>
      <w:r>
        <w:rPr>
          <w:webHidden/>
        </w:rPr>
      </w:r>
      <w:r>
        <w:rPr>
          <w:webHidden/>
        </w:rPr>
        <w:fldChar w:fldCharType="separate"/>
      </w:r>
      <w:ins w:id="50" w:author="Author">
        <w:r>
          <w:rPr>
            <w:webHidden/>
          </w:rPr>
          <w:t>9</w:t>
        </w:r>
        <w:r>
          <w:rPr>
            <w:webHidden/>
          </w:rPr>
          <w:fldChar w:fldCharType="end"/>
        </w:r>
        <w:r w:rsidRPr="00331335">
          <w:rPr>
            <w:rStyle w:val="Hyperlink"/>
          </w:rPr>
          <w:fldChar w:fldCharType="end"/>
        </w:r>
      </w:ins>
    </w:p>
    <w:p w14:paraId="6CDBBFEF" w14:textId="4CABEAA6" w:rsidR="008C4EAE" w:rsidRDefault="008C4EAE">
      <w:pPr>
        <w:pStyle w:val="TOC3"/>
        <w:rPr>
          <w:ins w:id="51" w:author="Author"/>
          <w:rFonts w:asciiTheme="minorHAnsi" w:eastAsiaTheme="minorEastAsia" w:hAnsiTheme="minorHAnsi" w:cstheme="minorBidi"/>
          <w:sz w:val="22"/>
          <w:szCs w:val="22"/>
        </w:rPr>
      </w:pPr>
      <w:ins w:id="52" w:author="Author">
        <w:r w:rsidRPr="00331335">
          <w:rPr>
            <w:rStyle w:val="Hyperlink"/>
          </w:rPr>
          <w:fldChar w:fldCharType="begin"/>
        </w:r>
        <w:r w:rsidRPr="00331335">
          <w:rPr>
            <w:rStyle w:val="Hyperlink"/>
          </w:rPr>
          <w:instrText xml:space="preserve"> </w:instrText>
        </w:r>
        <w:r>
          <w:instrText>HYPERLINK \l "_Toc529518422"</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331335">
          <w:rPr>
            <w:rStyle w:val="Hyperlink"/>
          </w:rPr>
          <w:t>Overview of Operational Requirements</w:t>
        </w:r>
        <w:r>
          <w:rPr>
            <w:webHidden/>
          </w:rPr>
          <w:tab/>
        </w:r>
        <w:r>
          <w:rPr>
            <w:webHidden/>
          </w:rPr>
          <w:fldChar w:fldCharType="begin"/>
        </w:r>
        <w:r>
          <w:rPr>
            <w:webHidden/>
          </w:rPr>
          <w:instrText xml:space="preserve"> PAGEREF _Toc529518422 \h </w:instrText>
        </w:r>
      </w:ins>
      <w:r>
        <w:rPr>
          <w:webHidden/>
        </w:rPr>
      </w:r>
      <w:r>
        <w:rPr>
          <w:webHidden/>
        </w:rPr>
        <w:fldChar w:fldCharType="separate"/>
      </w:r>
      <w:ins w:id="53" w:author="Author">
        <w:r>
          <w:rPr>
            <w:webHidden/>
          </w:rPr>
          <w:t>11</w:t>
        </w:r>
        <w:r>
          <w:rPr>
            <w:webHidden/>
          </w:rPr>
          <w:fldChar w:fldCharType="end"/>
        </w:r>
        <w:r w:rsidRPr="00331335">
          <w:rPr>
            <w:rStyle w:val="Hyperlink"/>
          </w:rPr>
          <w:fldChar w:fldCharType="end"/>
        </w:r>
      </w:ins>
    </w:p>
    <w:p w14:paraId="455F220B" w14:textId="4FC97FD2" w:rsidR="008C4EAE" w:rsidRDefault="008C4EAE">
      <w:pPr>
        <w:pStyle w:val="TOC4"/>
        <w:rPr>
          <w:ins w:id="54" w:author="Author"/>
          <w:rFonts w:asciiTheme="minorHAnsi" w:eastAsiaTheme="minorEastAsia" w:hAnsiTheme="minorHAnsi" w:cstheme="minorBidi"/>
          <w:noProof/>
          <w:sz w:val="22"/>
          <w:szCs w:val="22"/>
        </w:rPr>
      </w:pPr>
      <w:ins w:id="55" w:author="Author">
        <w:r w:rsidRPr="00331335">
          <w:rPr>
            <w:rStyle w:val="Hyperlink"/>
            <w:noProof/>
          </w:rPr>
          <w:fldChar w:fldCharType="begin"/>
        </w:r>
        <w:r w:rsidRPr="00331335">
          <w:rPr>
            <w:rStyle w:val="Hyperlink"/>
            <w:noProof/>
          </w:rPr>
          <w:instrText xml:space="preserve"> </w:instrText>
        </w:r>
        <w:r>
          <w:rPr>
            <w:noProof/>
          </w:rPr>
          <w:instrText>HYPERLINK \l "_Toc529518423"</w:instrText>
        </w:r>
        <w:r w:rsidRPr="00331335">
          <w:rPr>
            <w:rStyle w:val="Hyperlink"/>
            <w:noProof/>
          </w:rPr>
          <w:instrText xml:space="preserve"> </w:instrText>
        </w:r>
        <w:r w:rsidRPr="00331335">
          <w:rPr>
            <w:rStyle w:val="Hyperlink"/>
            <w:noProof/>
          </w:rPr>
          <w:fldChar w:fldCharType="separate"/>
        </w:r>
        <w:r w:rsidRPr="00331335">
          <w:rPr>
            <w:rStyle w:val="Hyperlink"/>
            <w:noProof/>
          </w:rPr>
          <w:t>2.6.3.1.</w:t>
        </w:r>
        <w:r>
          <w:rPr>
            <w:rFonts w:asciiTheme="minorHAnsi" w:eastAsiaTheme="minorEastAsia" w:hAnsiTheme="minorHAnsi" w:cstheme="minorBidi"/>
            <w:noProof/>
            <w:sz w:val="22"/>
            <w:szCs w:val="22"/>
          </w:rPr>
          <w:tab/>
        </w:r>
        <w:r w:rsidRPr="00331335">
          <w:rPr>
            <w:rStyle w:val="Hyperlink"/>
            <w:noProof/>
          </w:rPr>
          <w:t>Scalability</w:t>
        </w:r>
        <w:r>
          <w:rPr>
            <w:noProof/>
            <w:webHidden/>
          </w:rPr>
          <w:tab/>
        </w:r>
        <w:r>
          <w:rPr>
            <w:noProof/>
            <w:webHidden/>
          </w:rPr>
          <w:fldChar w:fldCharType="begin"/>
        </w:r>
        <w:r>
          <w:rPr>
            <w:noProof/>
            <w:webHidden/>
          </w:rPr>
          <w:instrText xml:space="preserve"> PAGEREF _Toc529518423 \h </w:instrText>
        </w:r>
      </w:ins>
      <w:r>
        <w:rPr>
          <w:noProof/>
          <w:webHidden/>
        </w:rPr>
      </w:r>
      <w:r>
        <w:rPr>
          <w:noProof/>
          <w:webHidden/>
        </w:rPr>
        <w:fldChar w:fldCharType="separate"/>
      </w:r>
      <w:ins w:id="56" w:author="Author">
        <w:r>
          <w:rPr>
            <w:noProof/>
            <w:webHidden/>
          </w:rPr>
          <w:t>11</w:t>
        </w:r>
        <w:r>
          <w:rPr>
            <w:noProof/>
            <w:webHidden/>
          </w:rPr>
          <w:fldChar w:fldCharType="end"/>
        </w:r>
        <w:r w:rsidRPr="00331335">
          <w:rPr>
            <w:rStyle w:val="Hyperlink"/>
            <w:noProof/>
          </w:rPr>
          <w:fldChar w:fldCharType="end"/>
        </w:r>
      </w:ins>
    </w:p>
    <w:p w14:paraId="6DA9E153" w14:textId="116E75CE" w:rsidR="008C4EAE" w:rsidRDefault="008C4EAE">
      <w:pPr>
        <w:pStyle w:val="TOC4"/>
        <w:rPr>
          <w:ins w:id="57" w:author="Author"/>
          <w:rFonts w:asciiTheme="minorHAnsi" w:eastAsiaTheme="minorEastAsia" w:hAnsiTheme="minorHAnsi" w:cstheme="minorBidi"/>
          <w:noProof/>
          <w:sz w:val="22"/>
          <w:szCs w:val="22"/>
        </w:rPr>
      </w:pPr>
      <w:ins w:id="58" w:author="Author">
        <w:r w:rsidRPr="00331335">
          <w:rPr>
            <w:rStyle w:val="Hyperlink"/>
            <w:noProof/>
          </w:rPr>
          <w:fldChar w:fldCharType="begin"/>
        </w:r>
        <w:r w:rsidRPr="00331335">
          <w:rPr>
            <w:rStyle w:val="Hyperlink"/>
            <w:noProof/>
          </w:rPr>
          <w:instrText xml:space="preserve"> </w:instrText>
        </w:r>
        <w:r>
          <w:rPr>
            <w:noProof/>
          </w:rPr>
          <w:instrText>HYPERLINK \l "_Toc529518424"</w:instrText>
        </w:r>
        <w:r w:rsidRPr="00331335">
          <w:rPr>
            <w:rStyle w:val="Hyperlink"/>
            <w:noProof/>
          </w:rPr>
          <w:instrText xml:space="preserve"> </w:instrText>
        </w:r>
        <w:r w:rsidRPr="00331335">
          <w:rPr>
            <w:rStyle w:val="Hyperlink"/>
            <w:noProof/>
          </w:rPr>
          <w:fldChar w:fldCharType="separate"/>
        </w:r>
        <w:r w:rsidRPr="00331335">
          <w:rPr>
            <w:rStyle w:val="Hyperlink"/>
            <w:noProof/>
          </w:rPr>
          <w:t>2.6.3.2.</w:t>
        </w:r>
        <w:r>
          <w:rPr>
            <w:rFonts w:asciiTheme="minorHAnsi" w:eastAsiaTheme="minorEastAsia" w:hAnsiTheme="minorHAnsi" w:cstheme="minorBidi"/>
            <w:noProof/>
            <w:sz w:val="22"/>
            <w:szCs w:val="22"/>
          </w:rPr>
          <w:tab/>
        </w:r>
        <w:r w:rsidRPr="00331335">
          <w:rPr>
            <w:rStyle w:val="Hyperlink"/>
            <w:noProof/>
          </w:rPr>
          <w:t>Availability</w:t>
        </w:r>
        <w:r>
          <w:rPr>
            <w:noProof/>
            <w:webHidden/>
          </w:rPr>
          <w:tab/>
        </w:r>
        <w:r>
          <w:rPr>
            <w:noProof/>
            <w:webHidden/>
          </w:rPr>
          <w:fldChar w:fldCharType="begin"/>
        </w:r>
        <w:r>
          <w:rPr>
            <w:noProof/>
            <w:webHidden/>
          </w:rPr>
          <w:instrText xml:space="preserve"> PAGEREF _Toc529518424 \h </w:instrText>
        </w:r>
      </w:ins>
      <w:r>
        <w:rPr>
          <w:noProof/>
          <w:webHidden/>
        </w:rPr>
      </w:r>
      <w:r>
        <w:rPr>
          <w:noProof/>
          <w:webHidden/>
        </w:rPr>
        <w:fldChar w:fldCharType="separate"/>
      </w:r>
      <w:ins w:id="59" w:author="Author">
        <w:r>
          <w:rPr>
            <w:noProof/>
            <w:webHidden/>
          </w:rPr>
          <w:t>12</w:t>
        </w:r>
        <w:r>
          <w:rPr>
            <w:noProof/>
            <w:webHidden/>
          </w:rPr>
          <w:fldChar w:fldCharType="end"/>
        </w:r>
        <w:r w:rsidRPr="00331335">
          <w:rPr>
            <w:rStyle w:val="Hyperlink"/>
            <w:noProof/>
          </w:rPr>
          <w:fldChar w:fldCharType="end"/>
        </w:r>
      </w:ins>
    </w:p>
    <w:p w14:paraId="29362B7C" w14:textId="0406D65A" w:rsidR="008C4EAE" w:rsidRDefault="008C4EAE">
      <w:pPr>
        <w:pStyle w:val="TOC4"/>
        <w:rPr>
          <w:ins w:id="60" w:author="Author"/>
          <w:rFonts w:asciiTheme="minorHAnsi" w:eastAsiaTheme="minorEastAsia" w:hAnsiTheme="minorHAnsi" w:cstheme="minorBidi"/>
          <w:noProof/>
          <w:sz w:val="22"/>
          <w:szCs w:val="22"/>
        </w:rPr>
      </w:pPr>
      <w:ins w:id="61" w:author="Author">
        <w:r w:rsidRPr="00331335">
          <w:rPr>
            <w:rStyle w:val="Hyperlink"/>
            <w:noProof/>
          </w:rPr>
          <w:fldChar w:fldCharType="begin"/>
        </w:r>
        <w:r w:rsidRPr="00331335">
          <w:rPr>
            <w:rStyle w:val="Hyperlink"/>
            <w:noProof/>
          </w:rPr>
          <w:instrText xml:space="preserve"> </w:instrText>
        </w:r>
        <w:r>
          <w:rPr>
            <w:noProof/>
          </w:rPr>
          <w:instrText>HYPERLINK \l "_Toc529518425"</w:instrText>
        </w:r>
        <w:r w:rsidRPr="00331335">
          <w:rPr>
            <w:rStyle w:val="Hyperlink"/>
            <w:noProof/>
          </w:rPr>
          <w:instrText xml:space="preserve"> </w:instrText>
        </w:r>
        <w:r w:rsidRPr="00331335">
          <w:rPr>
            <w:rStyle w:val="Hyperlink"/>
            <w:noProof/>
          </w:rPr>
          <w:fldChar w:fldCharType="separate"/>
        </w:r>
        <w:r w:rsidRPr="00331335">
          <w:rPr>
            <w:rStyle w:val="Hyperlink"/>
            <w:noProof/>
          </w:rPr>
          <w:t>2.6.3.3.</w:t>
        </w:r>
        <w:r>
          <w:rPr>
            <w:rFonts w:asciiTheme="minorHAnsi" w:eastAsiaTheme="minorEastAsia" w:hAnsiTheme="minorHAnsi" w:cstheme="minorBidi"/>
            <w:noProof/>
            <w:sz w:val="22"/>
            <w:szCs w:val="22"/>
          </w:rPr>
          <w:tab/>
        </w:r>
        <w:r w:rsidRPr="00331335">
          <w:rPr>
            <w:rStyle w:val="Hyperlink"/>
            <w:noProof/>
          </w:rPr>
          <w:t>Disaster Recovery (DR)</w:t>
        </w:r>
        <w:r>
          <w:rPr>
            <w:noProof/>
            <w:webHidden/>
          </w:rPr>
          <w:tab/>
        </w:r>
        <w:r>
          <w:rPr>
            <w:noProof/>
            <w:webHidden/>
          </w:rPr>
          <w:fldChar w:fldCharType="begin"/>
        </w:r>
        <w:r>
          <w:rPr>
            <w:noProof/>
            <w:webHidden/>
          </w:rPr>
          <w:instrText xml:space="preserve"> PAGEREF _Toc529518425 \h </w:instrText>
        </w:r>
      </w:ins>
      <w:r>
        <w:rPr>
          <w:noProof/>
          <w:webHidden/>
        </w:rPr>
      </w:r>
      <w:r>
        <w:rPr>
          <w:noProof/>
          <w:webHidden/>
        </w:rPr>
        <w:fldChar w:fldCharType="separate"/>
      </w:r>
      <w:ins w:id="62" w:author="Author">
        <w:r>
          <w:rPr>
            <w:noProof/>
            <w:webHidden/>
          </w:rPr>
          <w:t>12</w:t>
        </w:r>
        <w:r>
          <w:rPr>
            <w:noProof/>
            <w:webHidden/>
          </w:rPr>
          <w:fldChar w:fldCharType="end"/>
        </w:r>
        <w:r w:rsidRPr="00331335">
          <w:rPr>
            <w:rStyle w:val="Hyperlink"/>
            <w:noProof/>
          </w:rPr>
          <w:fldChar w:fldCharType="end"/>
        </w:r>
      </w:ins>
    </w:p>
    <w:p w14:paraId="1E2EF11E" w14:textId="30D364AA" w:rsidR="008C4EAE" w:rsidRDefault="008C4EAE">
      <w:pPr>
        <w:pStyle w:val="TOC3"/>
        <w:rPr>
          <w:ins w:id="63" w:author="Author"/>
          <w:rFonts w:asciiTheme="minorHAnsi" w:eastAsiaTheme="minorEastAsia" w:hAnsiTheme="minorHAnsi" w:cstheme="minorBidi"/>
          <w:sz w:val="22"/>
          <w:szCs w:val="22"/>
        </w:rPr>
      </w:pPr>
      <w:ins w:id="64" w:author="Author">
        <w:r w:rsidRPr="00331335">
          <w:rPr>
            <w:rStyle w:val="Hyperlink"/>
          </w:rPr>
          <w:fldChar w:fldCharType="begin"/>
        </w:r>
        <w:r w:rsidRPr="00331335">
          <w:rPr>
            <w:rStyle w:val="Hyperlink"/>
          </w:rPr>
          <w:instrText xml:space="preserve"> </w:instrText>
        </w:r>
        <w:r>
          <w:instrText>HYPERLINK \l "_Toc529518426"</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331335">
          <w:rPr>
            <w:rStyle w:val="Hyperlink"/>
          </w:rPr>
          <w:t>Architecture Timeline</w:t>
        </w:r>
        <w:r>
          <w:rPr>
            <w:webHidden/>
          </w:rPr>
          <w:tab/>
        </w:r>
        <w:r>
          <w:rPr>
            <w:webHidden/>
          </w:rPr>
          <w:fldChar w:fldCharType="begin"/>
        </w:r>
        <w:r>
          <w:rPr>
            <w:webHidden/>
          </w:rPr>
          <w:instrText xml:space="preserve"> PAGEREF _Toc529518426 \h </w:instrText>
        </w:r>
      </w:ins>
      <w:r>
        <w:rPr>
          <w:webHidden/>
        </w:rPr>
      </w:r>
      <w:r>
        <w:rPr>
          <w:webHidden/>
        </w:rPr>
        <w:fldChar w:fldCharType="separate"/>
      </w:r>
      <w:ins w:id="65" w:author="Author">
        <w:r>
          <w:rPr>
            <w:webHidden/>
          </w:rPr>
          <w:t>12</w:t>
        </w:r>
        <w:r>
          <w:rPr>
            <w:webHidden/>
          </w:rPr>
          <w:fldChar w:fldCharType="end"/>
        </w:r>
        <w:r w:rsidRPr="00331335">
          <w:rPr>
            <w:rStyle w:val="Hyperlink"/>
          </w:rPr>
          <w:fldChar w:fldCharType="end"/>
        </w:r>
      </w:ins>
    </w:p>
    <w:p w14:paraId="09E4C0CD" w14:textId="4E96744A" w:rsidR="008C4EAE" w:rsidRDefault="008C4EAE">
      <w:pPr>
        <w:pStyle w:val="TOC1"/>
        <w:rPr>
          <w:ins w:id="66" w:author="Author"/>
          <w:rFonts w:asciiTheme="minorHAnsi" w:eastAsiaTheme="minorEastAsia" w:hAnsiTheme="minorHAnsi" w:cstheme="minorBidi"/>
          <w:sz w:val="22"/>
          <w:szCs w:val="22"/>
        </w:rPr>
      </w:pPr>
      <w:ins w:id="67" w:author="Author">
        <w:r w:rsidRPr="00331335">
          <w:rPr>
            <w:rStyle w:val="Hyperlink"/>
          </w:rPr>
          <w:fldChar w:fldCharType="begin"/>
        </w:r>
        <w:r w:rsidRPr="00331335">
          <w:rPr>
            <w:rStyle w:val="Hyperlink"/>
          </w:rPr>
          <w:instrText xml:space="preserve"> </w:instrText>
        </w:r>
        <w:r>
          <w:instrText>HYPERLINK \l "_Toc529518427"</w:instrText>
        </w:r>
        <w:r w:rsidRPr="00331335">
          <w:rPr>
            <w:rStyle w:val="Hyperlink"/>
          </w:rPr>
          <w:instrText xml:space="preserve"> </w:instrText>
        </w:r>
        <w:r w:rsidRPr="00331335">
          <w:rPr>
            <w:rStyle w:val="Hyperlink"/>
          </w:rPr>
          <w:fldChar w:fldCharType="separate"/>
        </w:r>
        <w:r w:rsidRPr="00331335">
          <w:rPr>
            <w:rStyle w:val="Hyperlink"/>
          </w:rPr>
          <w:t>3.</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_Toc529518427 \h </w:instrText>
        </w:r>
      </w:ins>
      <w:r>
        <w:rPr>
          <w:webHidden/>
        </w:rPr>
      </w:r>
      <w:r>
        <w:rPr>
          <w:webHidden/>
        </w:rPr>
        <w:fldChar w:fldCharType="separate"/>
      </w:r>
      <w:ins w:id="68" w:author="Author">
        <w:r>
          <w:rPr>
            <w:webHidden/>
          </w:rPr>
          <w:t>13</w:t>
        </w:r>
        <w:r>
          <w:rPr>
            <w:webHidden/>
          </w:rPr>
          <w:fldChar w:fldCharType="end"/>
        </w:r>
        <w:r w:rsidRPr="00331335">
          <w:rPr>
            <w:rStyle w:val="Hyperlink"/>
          </w:rPr>
          <w:fldChar w:fldCharType="end"/>
        </w:r>
      </w:ins>
    </w:p>
    <w:p w14:paraId="27C53517" w14:textId="1491BA2C" w:rsidR="008C4EAE" w:rsidRDefault="008C4EAE">
      <w:pPr>
        <w:pStyle w:val="TOC2"/>
        <w:rPr>
          <w:ins w:id="69" w:author="Author"/>
          <w:rFonts w:asciiTheme="minorHAnsi" w:eastAsiaTheme="minorEastAsia" w:hAnsiTheme="minorHAnsi" w:cstheme="minorBidi"/>
          <w:sz w:val="22"/>
          <w:szCs w:val="22"/>
        </w:rPr>
      </w:pPr>
      <w:ins w:id="70" w:author="Author">
        <w:r w:rsidRPr="00331335">
          <w:rPr>
            <w:rStyle w:val="Hyperlink"/>
          </w:rPr>
          <w:fldChar w:fldCharType="begin"/>
        </w:r>
        <w:r w:rsidRPr="00331335">
          <w:rPr>
            <w:rStyle w:val="Hyperlink"/>
          </w:rPr>
          <w:instrText xml:space="preserve"> </w:instrText>
        </w:r>
        <w:r>
          <w:instrText>HYPERLINK \l "_Toc529518428"</w:instrText>
        </w:r>
        <w:r w:rsidRPr="00331335">
          <w:rPr>
            <w:rStyle w:val="Hyperlink"/>
          </w:rPr>
          <w:instrText xml:space="preserve"> </w:instrText>
        </w:r>
        <w:r w:rsidRPr="00331335">
          <w:rPr>
            <w:rStyle w:val="Hyperlink"/>
          </w:rPr>
          <w:fldChar w:fldCharType="separate"/>
        </w:r>
        <w:r w:rsidRPr="00331335">
          <w:rPr>
            <w:rStyle w:val="Hyperlink"/>
          </w:rPr>
          <w:t>3.1.</w:t>
        </w:r>
        <w:r>
          <w:rPr>
            <w:rFonts w:asciiTheme="minorHAnsi" w:eastAsiaTheme="minorEastAsia" w:hAnsiTheme="minorHAnsi" w:cstheme="minorBidi"/>
            <w:sz w:val="22"/>
            <w:szCs w:val="22"/>
          </w:rPr>
          <w:tab/>
        </w:r>
        <w:r w:rsidRPr="00331335">
          <w:rPr>
            <w:rStyle w:val="Hyperlink"/>
          </w:rPr>
          <w:t>Conceptual Application Design</w:t>
        </w:r>
        <w:r>
          <w:rPr>
            <w:webHidden/>
          </w:rPr>
          <w:tab/>
        </w:r>
        <w:r>
          <w:rPr>
            <w:webHidden/>
          </w:rPr>
          <w:fldChar w:fldCharType="begin"/>
        </w:r>
        <w:r>
          <w:rPr>
            <w:webHidden/>
          </w:rPr>
          <w:instrText xml:space="preserve"> PAGEREF _Toc529518428 \h </w:instrText>
        </w:r>
      </w:ins>
      <w:r>
        <w:rPr>
          <w:webHidden/>
        </w:rPr>
      </w:r>
      <w:r>
        <w:rPr>
          <w:webHidden/>
        </w:rPr>
        <w:fldChar w:fldCharType="separate"/>
      </w:r>
      <w:ins w:id="71" w:author="Author">
        <w:r>
          <w:rPr>
            <w:webHidden/>
          </w:rPr>
          <w:t>13</w:t>
        </w:r>
        <w:r>
          <w:rPr>
            <w:webHidden/>
          </w:rPr>
          <w:fldChar w:fldCharType="end"/>
        </w:r>
        <w:r w:rsidRPr="00331335">
          <w:rPr>
            <w:rStyle w:val="Hyperlink"/>
          </w:rPr>
          <w:fldChar w:fldCharType="end"/>
        </w:r>
      </w:ins>
    </w:p>
    <w:p w14:paraId="53928B2C" w14:textId="6C8C8294" w:rsidR="008C4EAE" w:rsidRDefault="008C4EAE">
      <w:pPr>
        <w:pStyle w:val="TOC3"/>
        <w:rPr>
          <w:ins w:id="72" w:author="Author"/>
          <w:rFonts w:asciiTheme="minorHAnsi" w:eastAsiaTheme="minorEastAsia" w:hAnsiTheme="minorHAnsi" w:cstheme="minorBidi"/>
          <w:sz w:val="22"/>
          <w:szCs w:val="22"/>
        </w:rPr>
      </w:pPr>
      <w:ins w:id="73" w:author="Author">
        <w:r w:rsidRPr="00331335">
          <w:rPr>
            <w:rStyle w:val="Hyperlink"/>
          </w:rPr>
          <w:fldChar w:fldCharType="begin"/>
        </w:r>
        <w:r w:rsidRPr="00331335">
          <w:rPr>
            <w:rStyle w:val="Hyperlink"/>
          </w:rPr>
          <w:instrText xml:space="preserve"> </w:instrText>
        </w:r>
        <w:r>
          <w:instrText>HYPERLINK \l "_Toc529518429"</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331335">
          <w:rPr>
            <w:rStyle w:val="Hyperlink"/>
          </w:rPr>
          <w:t>User Profiles</w:t>
        </w:r>
        <w:r>
          <w:rPr>
            <w:webHidden/>
          </w:rPr>
          <w:tab/>
        </w:r>
        <w:r>
          <w:rPr>
            <w:webHidden/>
          </w:rPr>
          <w:fldChar w:fldCharType="begin"/>
        </w:r>
        <w:r>
          <w:rPr>
            <w:webHidden/>
          </w:rPr>
          <w:instrText xml:space="preserve"> PAGEREF _Toc529518429 \h </w:instrText>
        </w:r>
      </w:ins>
      <w:r>
        <w:rPr>
          <w:webHidden/>
        </w:rPr>
      </w:r>
      <w:r>
        <w:rPr>
          <w:webHidden/>
        </w:rPr>
        <w:fldChar w:fldCharType="separate"/>
      </w:r>
      <w:ins w:id="74" w:author="Author">
        <w:r>
          <w:rPr>
            <w:webHidden/>
          </w:rPr>
          <w:t>16</w:t>
        </w:r>
        <w:r>
          <w:rPr>
            <w:webHidden/>
          </w:rPr>
          <w:fldChar w:fldCharType="end"/>
        </w:r>
        <w:r w:rsidRPr="00331335">
          <w:rPr>
            <w:rStyle w:val="Hyperlink"/>
          </w:rPr>
          <w:fldChar w:fldCharType="end"/>
        </w:r>
      </w:ins>
    </w:p>
    <w:p w14:paraId="37F1EC54" w14:textId="23495C91" w:rsidR="008C4EAE" w:rsidRDefault="008C4EAE">
      <w:pPr>
        <w:pStyle w:val="TOC4"/>
        <w:rPr>
          <w:ins w:id="75" w:author="Author"/>
          <w:rFonts w:asciiTheme="minorHAnsi" w:eastAsiaTheme="minorEastAsia" w:hAnsiTheme="minorHAnsi" w:cstheme="minorBidi"/>
          <w:noProof/>
          <w:sz w:val="22"/>
          <w:szCs w:val="22"/>
        </w:rPr>
      </w:pPr>
      <w:ins w:id="76" w:author="Author">
        <w:r w:rsidRPr="00331335">
          <w:rPr>
            <w:rStyle w:val="Hyperlink"/>
            <w:noProof/>
          </w:rPr>
          <w:fldChar w:fldCharType="begin"/>
        </w:r>
        <w:r w:rsidRPr="00331335">
          <w:rPr>
            <w:rStyle w:val="Hyperlink"/>
            <w:noProof/>
          </w:rPr>
          <w:instrText xml:space="preserve"> </w:instrText>
        </w:r>
        <w:r>
          <w:rPr>
            <w:noProof/>
          </w:rPr>
          <w:instrText>HYPERLINK \l "_Toc529518430"</w:instrText>
        </w:r>
        <w:r w:rsidRPr="00331335">
          <w:rPr>
            <w:rStyle w:val="Hyperlink"/>
            <w:noProof/>
          </w:rPr>
          <w:instrText xml:space="preserve"> </w:instrText>
        </w:r>
        <w:r w:rsidRPr="00331335">
          <w:rPr>
            <w:rStyle w:val="Hyperlink"/>
            <w:noProof/>
          </w:rPr>
          <w:fldChar w:fldCharType="separate"/>
        </w:r>
        <w:r w:rsidRPr="00331335">
          <w:rPr>
            <w:rStyle w:val="Hyperlink"/>
            <w:noProof/>
          </w:rPr>
          <w:t>3.1.1.1.</w:t>
        </w:r>
        <w:r>
          <w:rPr>
            <w:rFonts w:asciiTheme="minorHAnsi" w:eastAsiaTheme="minorEastAsia" w:hAnsiTheme="minorHAnsi" w:cstheme="minorBidi"/>
            <w:noProof/>
            <w:sz w:val="22"/>
            <w:szCs w:val="22"/>
          </w:rPr>
          <w:tab/>
        </w:r>
        <w:r w:rsidRPr="00331335">
          <w:rPr>
            <w:rStyle w:val="Hyperlink"/>
            <w:noProof/>
          </w:rPr>
          <w:t>TASCore User Types</w:t>
        </w:r>
        <w:r>
          <w:rPr>
            <w:noProof/>
            <w:webHidden/>
          </w:rPr>
          <w:tab/>
        </w:r>
        <w:r>
          <w:rPr>
            <w:noProof/>
            <w:webHidden/>
          </w:rPr>
          <w:fldChar w:fldCharType="begin"/>
        </w:r>
        <w:r>
          <w:rPr>
            <w:noProof/>
            <w:webHidden/>
          </w:rPr>
          <w:instrText xml:space="preserve"> PAGEREF _Toc529518430 \h </w:instrText>
        </w:r>
      </w:ins>
      <w:r>
        <w:rPr>
          <w:noProof/>
          <w:webHidden/>
        </w:rPr>
      </w:r>
      <w:r>
        <w:rPr>
          <w:noProof/>
          <w:webHidden/>
        </w:rPr>
        <w:fldChar w:fldCharType="separate"/>
      </w:r>
      <w:ins w:id="77" w:author="Author">
        <w:r>
          <w:rPr>
            <w:noProof/>
            <w:webHidden/>
          </w:rPr>
          <w:t>16</w:t>
        </w:r>
        <w:r>
          <w:rPr>
            <w:noProof/>
            <w:webHidden/>
          </w:rPr>
          <w:fldChar w:fldCharType="end"/>
        </w:r>
        <w:r w:rsidRPr="00331335">
          <w:rPr>
            <w:rStyle w:val="Hyperlink"/>
            <w:noProof/>
          </w:rPr>
          <w:fldChar w:fldCharType="end"/>
        </w:r>
      </w:ins>
    </w:p>
    <w:p w14:paraId="57042815" w14:textId="220BF5B7" w:rsidR="008C4EAE" w:rsidRDefault="008C4EAE">
      <w:pPr>
        <w:pStyle w:val="TOC3"/>
        <w:rPr>
          <w:ins w:id="78" w:author="Author"/>
          <w:rFonts w:asciiTheme="minorHAnsi" w:eastAsiaTheme="minorEastAsia" w:hAnsiTheme="minorHAnsi" w:cstheme="minorBidi"/>
          <w:sz w:val="22"/>
          <w:szCs w:val="22"/>
        </w:rPr>
      </w:pPr>
      <w:ins w:id="79" w:author="Author">
        <w:r w:rsidRPr="00331335">
          <w:rPr>
            <w:rStyle w:val="Hyperlink"/>
          </w:rPr>
          <w:fldChar w:fldCharType="begin"/>
        </w:r>
        <w:r w:rsidRPr="00331335">
          <w:rPr>
            <w:rStyle w:val="Hyperlink"/>
          </w:rPr>
          <w:instrText xml:space="preserve"> </w:instrText>
        </w:r>
        <w:r>
          <w:instrText>HYPERLINK \l "_Toc529518431"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331335">
          <w:rPr>
            <w:rStyle w:val="Hyperlink"/>
          </w:rPr>
          <w:t>Application Locations</w:t>
        </w:r>
        <w:r>
          <w:rPr>
            <w:webHidden/>
          </w:rPr>
          <w:tab/>
        </w:r>
        <w:r>
          <w:rPr>
            <w:webHidden/>
          </w:rPr>
          <w:fldChar w:fldCharType="begin"/>
        </w:r>
        <w:r>
          <w:rPr>
            <w:webHidden/>
          </w:rPr>
          <w:instrText xml:space="preserve"> PAGEREF _Toc529518431 \h </w:instrText>
        </w:r>
      </w:ins>
      <w:r>
        <w:rPr>
          <w:webHidden/>
        </w:rPr>
      </w:r>
      <w:r>
        <w:rPr>
          <w:webHidden/>
        </w:rPr>
        <w:fldChar w:fldCharType="separate"/>
      </w:r>
      <w:ins w:id="80" w:author="Author">
        <w:r>
          <w:rPr>
            <w:webHidden/>
          </w:rPr>
          <w:t>18</w:t>
        </w:r>
        <w:r>
          <w:rPr>
            <w:webHidden/>
          </w:rPr>
          <w:fldChar w:fldCharType="end"/>
        </w:r>
        <w:r w:rsidRPr="00331335">
          <w:rPr>
            <w:rStyle w:val="Hyperlink"/>
          </w:rPr>
          <w:fldChar w:fldCharType="end"/>
        </w:r>
      </w:ins>
    </w:p>
    <w:p w14:paraId="5582981A" w14:textId="5EE4D9EB" w:rsidR="008C4EAE" w:rsidRDefault="008C4EAE">
      <w:pPr>
        <w:pStyle w:val="TOC4"/>
        <w:rPr>
          <w:ins w:id="81" w:author="Author"/>
          <w:rFonts w:asciiTheme="minorHAnsi" w:eastAsiaTheme="minorEastAsia" w:hAnsiTheme="minorHAnsi" w:cstheme="minorBidi"/>
          <w:noProof/>
          <w:sz w:val="22"/>
          <w:szCs w:val="22"/>
        </w:rPr>
      </w:pPr>
      <w:ins w:id="82" w:author="Author">
        <w:r w:rsidRPr="00331335">
          <w:rPr>
            <w:rStyle w:val="Hyperlink"/>
            <w:noProof/>
          </w:rPr>
          <w:fldChar w:fldCharType="begin"/>
        </w:r>
        <w:r w:rsidRPr="00331335">
          <w:rPr>
            <w:rStyle w:val="Hyperlink"/>
            <w:noProof/>
          </w:rPr>
          <w:instrText xml:space="preserve"> </w:instrText>
        </w:r>
        <w:r>
          <w:rPr>
            <w:noProof/>
          </w:rPr>
          <w:instrText>HYPERLINK \l "_Toc529518432"</w:instrText>
        </w:r>
        <w:r w:rsidRPr="00331335">
          <w:rPr>
            <w:rStyle w:val="Hyperlink"/>
            <w:noProof/>
          </w:rPr>
          <w:instrText xml:space="preserve"> </w:instrText>
        </w:r>
        <w:r w:rsidRPr="00331335">
          <w:rPr>
            <w:rStyle w:val="Hyperlink"/>
            <w:noProof/>
          </w:rPr>
          <w:fldChar w:fldCharType="separate"/>
        </w:r>
        <w:r w:rsidRPr="00331335">
          <w:rPr>
            <w:rStyle w:val="Hyperlink"/>
            <w:noProof/>
          </w:rPr>
          <w:t>3.1.2.1.</w:t>
        </w:r>
        <w:r>
          <w:rPr>
            <w:rFonts w:asciiTheme="minorHAnsi" w:eastAsiaTheme="minorEastAsia" w:hAnsiTheme="minorHAnsi" w:cstheme="minorBidi"/>
            <w:noProof/>
            <w:sz w:val="22"/>
            <w:szCs w:val="22"/>
          </w:rPr>
          <w:tab/>
        </w:r>
        <w:r w:rsidRPr="00331335">
          <w:rPr>
            <w:rStyle w:val="Hyperlink"/>
            <w:noProof/>
          </w:rPr>
          <w:t>Identified Systems</w:t>
        </w:r>
        <w:r>
          <w:rPr>
            <w:noProof/>
            <w:webHidden/>
          </w:rPr>
          <w:tab/>
        </w:r>
        <w:r>
          <w:rPr>
            <w:noProof/>
            <w:webHidden/>
          </w:rPr>
          <w:fldChar w:fldCharType="begin"/>
        </w:r>
        <w:r>
          <w:rPr>
            <w:noProof/>
            <w:webHidden/>
          </w:rPr>
          <w:instrText xml:space="preserve"> PAGEREF _Toc529518432 \h </w:instrText>
        </w:r>
      </w:ins>
      <w:r>
        <w:rPr>
          <w:noProof/>
          <w:webHidden/>
        </w:rPr>
      </w:r>
      <w:r>
        <w:rPr>
          <w:noProof/>
          <w:webHidden/>
        </w:rPr>
        <w:fldChar w:fldCharType="separate"/>
      </w:r>
      <w:ins w:id="83" w:author="Author">
        <w:r>
          <w:rPr>
            <w:noProof/>
            <w:webHidden/>
          </w:rPr>
          <w:t>18</w:t>
        </w:r>
        <w:r>
          <w:rPr>
            <w:noProof/>
            <w:webHidden/>
          </w:rPr>
          <w:fldChar w:fldCharType="end"/>
        </w:r>
        <w:r w:rsidRPr="00331335">
          <w:rPr>
            <w:rStyle w:val="Hyperlink"/>
            <w:noProof/>
          </w:rPr>
          <w:fldChar w:fldCharType="end"/>
        </w:r>
      </w:ins>
    </w:p>
    <w:p w14:paraId="0E11FB8F" w14:textId="1E4661FF" w:rsidR="008C4EAE" w:rsidRDefault="008C4EAE">
      <w:pPr>
        <w:pStyle w:val="TOC3"/>
        <w:rPr>
          <w:ins w:id="84" w:author="Author"/>
          <w:rFonts w:asciiTheme="minorHAnsi" w:eastAsiaTheme="minorEastAsia" w:hAnsiTheme="minorHAnsi" w:cstheme="minorBidi"/>
          <w:sz w:val="22"/>
          <w:szCs w:val="22"/>
        </w:rPr>
      </w:pPr>
      <w:ins w:id="85" w:author="Author">
        <w:r w:rsidRPr="00331335">
          <w:rPr>
            <w:rStyle w:val="Hyperlink"/>
          </w:rPr>
          <w:fldChar w:fldCharType="begin"/>
        </w:r>
        <w:r w:rsidRPr="00331335">
          <w:rPr>
            <w:rStyle w:val="Hyperlink"/>
          </w:rPr>
          <w:instrText xml:space="preserve"> </w:instrText>
        </w:r>
        <w:r>
          <w:instrText>HYPERLINK \l "_Toc529518433"</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331335">
          <w:rPr>
            <w:rStyle w:val="Hyperlink"/>
          </w:rPr>
          <w:t>MCCF EDI TAS Automated Software Installation and Configuration</w:t>
        </w:r>
        <w:r>
          <w:rPr>
            <w:webHidden/>
          </w:rPr>
          <w:tab/>
        </w:r>
        <w:r>
          <w:rPr>
            <w:webHidden/>
          </w:rPr>
          <w:fldChar w:fldCharType="begin"/>
        </w:r>
        <w:r>
          <w:rPr>
            <w:webHidden/>
          </w:rPr>
          <w:instrText xml:space="preserve"> PAGEREF _Toc529518433 \h </w:instrText>
        </w:r>
      </w:ins>
      <w:r>
        <w:rPr>
          <w:webHidden/>
        </w:rPr>
      </w:r>
      <w:r>
        <w:rPr>
          <w:webHidden/>
        </w:rPr>
        <w:fldChar w:fldCharType="separate"/>
      </w:r>
      <w:ins w:id="86" w:author="Author">
        <w:r>
          <w:rPr>
            <w:webHidden/>
          </w:rPr>
          <w:t>19</w:t>
        </w:r>
        <w:r>
          <w:rPr>
            <w:webHidden/>
          </w:rPr>
          <w:fldChar w:fldCharType="end"/>
        </w:r>
        <w:r w:rsidRPr="00331335">
          <w:rPr>
            <w:rStyle w:val="Hyperlink"/>
          </w:rPr>
          <w:fldChar w:fldCharType="end"/>
        </w:r>
      </w:ins>
    </w:p>
    <w:p w14:paraId="62EC55D1" w14:textId="2E958C61" w:rsidR="008C4EAE" w:rsidRDefault="008C4EAE">
      <w:pPr>
        <w:pStyle w:val="TOC2"/>
        <w:rPr>
          <w:ins w:id="87" w:author="Author"/>
          <w:rFonts w:asciiTheme="minorHAnsi" w:eastAsiaTheme="minorEastAsia" w:hAnsiTheme="minorHAnsi" w:cstheme="minorBidi"/>
          <w:sz w:val="22"/>
          <w:szCs w:val="22"/>
        </w:rPr>
      </w:pPr>
      <w:ins w:id="88" w:author="Author">
        <w:r w:rsidRPr="00331335">
          <w:rPr>
            <w:rStyle w:val="Hyperlink"/>
          </w:rPr>
          <w:fldChar w:fldCharType="begin"/>
        </w:r>
        <w:r w:rsidRPr="00331335">
          <w:rPr>
            <w:rStyle w:val="Hyperlink"/>
          </w:rPr>
          <w:instrText xml:space="preserve"> </w:instrText>
        </w:r>
        <w:r>
          <w:instrText>HYPERLINK \l "_Toc529518434"</w:instrText>
        </w:r>
        <w:r w:rsidRPr="00331335">
          <w:rPr>
            <w:rStyle w:val="Hyperlink"/>
          </w:rPr>
          <w:instrText xml:space="preserve"> </w:instrText>
        </w:r>
        <w:r w:rsidRPr="00331335">
          <w:rPr>
            <w:rStyle w:val="Hyperlink"/>
          </w:rPr>
          <w:fldChar w:fldCharType="separate"/>
        </w:r>
        <w:r w:rsidRPr="00331335">
          <w:rPr>
            <w:rStyle w:val="Hyperlink"/>
            <w:snapToGrid w:val="0"/>
          </w:rPr>
          <w:t>3.2.</w:t>
        </w:r>
        <w:r>
          <w:rPr>
            <w:rFonts w:asciiTheme="minorHAnsi" w:eastAsiaTheme="minorEastAsia" w:hAnsiTheme="minorHAnsi" w:cstheme="minorBidi"/>
            <w:sz w:val="22"/>
            <w:szCs w:val="22"/>
          </w:rPr>
          <w:tab/>
        </w:r>
        <w:r w:rsidRPr="00331335">
          <w:rPr>
            <w:rStyle w:val="Hyperlink"/>
          </w:rPr>
          <w:t>Conceptual</w:t>
        </w:r>
        <w:r w:rsidRPr="00331335">
          <w:rPr>
            <w:rStyle w:val="Hyperlink"/>
            <w:snapToGrid w:val="0"/>
          </w:rPr>
          <w:t xml:space="preserve"> Data Design</w:t>
        </w:r>
        <w:r>
          <w:rPr>
            <w:webHidden/>
          </w:rPr>
          <w:tab/>
        </w:r>
        <w:r>
          <w:rPr>
            <w:webHidden/>
          </w:rPr>
          <w:fldChar w:fldCharType="begin"/>
        </w:r>
        <w:r>
          <w:rPr>
            <w:webHidden/>
          </w:rPr>
          <w:instrText xml:space="preserve"> PAGEREF _Toc529518434 \h </w:instrText>
        </w:r>
      </w:ins>
      <w:r>
        <w:rPr>
          <w:webHidden/>
        </w:rPr>
      </w:r>
      <w:r>
        <w:rPr>
          <w:webHidden/>
        </w:rPr>
        <w:fldChar w:fldCharType="separate"/>
      </w:r>
      <w:ins w:id="89" w:author="Author">
        <w:r>
          <w:rPr>
            <w:webHidden/>
          </w:rPr>
          <w:t>27</w:t>
        </w:r>
        <w:r>
          <w:rPr>
            <w:webHidden/>
          </w:rPr>
          <w:fldChar w:fldCharType="end"/>
        </w:r>
        <w:r w:rsidRPr="00331335">
          <w:rPr>
            <w:rStyle w:val="Hyperlink"/>
          </w:rPr>
          <w:fldChar w:fldCharType="end"/>
        </w:r>
      </w:ins>
    </w:p>
    <w:p w14:paraId="1FA52DF6" w14:textId="05AC16E2" w:rsidR="008C4EAE" w:rsidRDefault="008C4EAE">
      <w:pPr>
        <w:pStyle w:val="TOC3"/>
        <w:rPr>
          <w:ins w:id="90" w:author="Author"/>
          <w:rFonts w:asciiTheme="minorHAnsi" w:eastAsiaTheme="minorEastAsia" w:hAnsiTheme="minorHAnsi" w:cstheme="minorBidi"/>
          <w:sz w:val="22"/>
          <w:szCs w:val="22"/>
        </w:rPr>
      </w:pPr>
      <w:ins w:id="91" w:author="Author">
        <w:r w:rsidRPr="00331335">
          <w:rPr>
            <w:rStyle w:val="Hyperlink"/>
          </w:rPr>
          <w:fldChar w:fldCharType="begin"/>
        </w:r>
        <w:r w:rsidRPr="00331335">
          <w:rPr>
            <w:rStyle w:val="Hyperlink"/>
          </w:rPr>
          <w:instrText xml:space="preserve"> </w:instrText>
        </w:r>
        <w:r>
          <w:instrText>HYPERLINK \l "_Toc529518435"</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331335">
          <w:rPr>
            <w:rStyle w:val="Hyperlink"/>
          </w:rPr>
          <w:t>Project Conceptual Data Model</w:t>
        </w:r>
        <w:r>
          <w:rPr>
            <w:webHidden/>
          </w:rPr>
          <w:tab/>
        </w:r>
        <w:r>
          <w:rPr>
            <w:webHidden/>
          </w:rPr>
          <w:fldChar w:fldCharType="begin"/>
        </w:r>
        <w:r>
          <w:rPr>
            <w:webHidden/>
          </w:rPr>
          <w:instrText xml:space="preserve"> PAGEREF _Toc529518435 \h </w:instrText>
        </w:r>
      </w:ins>
      <w:r>
        <w:rPr>
          <w:webHidden/>
        </w:rPr>
      </w:r>
      <w:r>
        <w:rPr>
          <w:webHidden/>
        </w:rPr>
        <w:fldChar w:fldCharType="separate"/>
      </w:r>
      <w:ins w:id="92" w:author="Author">
        <w:r>
          <w:rPr>
            <w:webHidden/>
          </w:rPr>
          <w:t>27</w:t>
        </w:r>
        <w:r>
          <w:rPr>
            <w:webHidden/>
          </w:rPr>
          <w:fldChar w:fldCharType="end"/>
        </w:r>
        <w:r w:rsidRPr="00331335">
          <w:rPr>
            <w:rStyle w:val="Hyperlink"/>
          </w:rPr>
          <w:fldChar w:fldCharType="end"/>
        </w:r>
      </w:ins>
    </w:p>
    <w:p w14:paraId="1EE0F396" w14:textId="52FEFE55" w:rsidR="008C4EAE" w:rsidRDefault="008C4EAE">
      <w:pPr>
        <w:pStyle w:val="TOC4"/>
        <w:rPr>
          <w:ins w:id="93" w:author="Author"/>
          <w:rFonts w:asciiTheme="minorHAnsi" w:eastAsiaTheme="minorEastAsia" w:hAnsiTheme="minorHAnsi" w:cstheme="minorBidi"/>
          <w:noProof/>
          <w:sz w:val="22"/>
          <w:szCs w:val="22"/>
        </w:rPr>
      </w:pPr>
      <w:ins w:id="94" w:author="Author">
        <w:r w:rsidRPr="00331335">
          <w:rPr>
            <w:rStyle w:val="Hyperlink"/>
            <w:noProof/>
          </w:rPr>
          <w:fldChar w:fldCharType="begin"/>
        </w:r>
        <w:r w:rsidRPr="00331335">
          <w:rPr>
            <w:rStyle w:val="Hyperlink"/>
            <w:noProof/>
          </w:rPr>
          <w:instrText xml:space="preserve"> </w:instrText>
        </w:r>
        <w:r>
          <w:rPr>
            <w:noProof/>
          </w:rPr>
          <w:instrText>HYPERLINK \l "_Toc529518436"</w:instrText>
        </w:r>
        <w:r w:rsidRPr="00331335">
          <w:rPr>
            <w:rStyle w:val="Hyperlink"/>
            <w:noProof/>
          </w:rPr>
          <w:instrText xml:space="preserve"> </w:instrText>
        </w:r>
        <w:r w:rsidRPr="00331335">
          <w:rPr>
            <w:rStyle w:val="Hyperlink"/>
            <w:noProof/>
          </w:rPr>
          <w:fldChar w:fldCharType="separate"/>
        </w:r>
        <w:r w:rsidRPr="00331335">
          <w:rPr>
            <w:rStyle w:val="Hyperlink"/>
            <w:noProof/>
          </w:rPr>
          <w:t>3.2.1.1.</w:t>
        </w:r>
        <w:r>
          <w:rPr>
            <w:rFonts w:asciiTheme="minorHAnsi" w:eastAsiaTheme="minorEastAsia" w:hAnsiTheme="minorHAnsi" w:cstheme="minorBidi"/>
            <w:noProof/>
            <w:sz w:val="22"/>
            <w:szCs w:val="22"/>
          </w:rPr>
          <w:tab/>
        </w:r>
        <w:r w:rsidRPr="00331335">
          <w:rPr>
            <w:rStyle w:val="Hyperlink"/>
            <w:noProof/>
          </w:rPr>
          <w:t>FHIR Resources Needed for MCCF EDI TAS</w:t>
        </w:r>
        <w:r>
          <w:rPr>
            <w:noProof/>
            <w:webHidden/>
          </w:rPr>
          <w:tab/>
        </w:r>
        <w:r>
          <w:rPr>
            <w:noProof/>
            <w:webHidden/>
          </w:rPr>
          <w:fldChar w:fldCharType="begin"/>
        </w:r>
        <w:r>
          <w:rPr>
            <w:noProof/>
            <w:webHidden/>
          </w:rPr>
          <w:instrText xml:space="preserve"> PAGEREF _Toc529518436 \h </w:instrText>
        </w:r>
      </w:ins>
      <w:r>
        <w:rPr>
          <w:noProof/>
          <w:webHidden/>
        </w:rPr>
      </w:r>
      <w:r>
        <w:rPr>
          <w:noProof/>
          <w:webHidden/>
        </w:rPr>
        <w:fldChar w:fldCharType="separate"/>
      </w:r>
      <w:ins w:id="95" w:author="Author">
        <w:r>
          <w:rPr>
            <w:noProof/>
            <w:webHidden/>
          </w:rPr>
          <w:t>27</w:t>
        </w:r>
        <w:r>
          <w:rPr>
            <w:noProof/>
            <w:webHidden/>
          </w:rPr>
          <w:fldChar w:fldCharType="end"/>
        </w:r>
        <w:r w:rsidRPr="00331335">
          <w:rPr>
            <w:rStyle w:val="Hyperlink"/>
            <w:noProof/>
          </w:rPr>
          <w:fldChar w:fldCharType="end"/>
        </w:r>
      </w:ins>
    </w:p>
    <w:p w14:paraId="36ED8454" w14:textId="3697DF28" w:rsidR="008C4EAE" w:rsidRDefault="008C4EAE">
      <w:pPr>
        <w:pStyle w:val="TOC3"/>
        <w:rPr>
          <w:ins w:id="96" w:author="Author"/>
          <w:rFonts w:asciiTheme="minorHAnsi" w:eastAsiaTheme="minorEastAsia" w:hAnsiTheme="minorHAnsi" w:cstheme="minorBidi"/>
          <w:sz w:val="22"/>
          <w:szCs w:val="22"/>
        </w:rPr>
      </w:pPr>
      <w:ins w:id="97" w:author="Author">
        <w:r w:rsidRPr="00331335">
          <w:rPr>
            <w:rStyle w:val="Hyperlink"/>
          </w:rPr>
          <w:fldChar w:fldCharType="begin"/>
        </w:r>
        <w:r w:rsidRPr="00331335">
          <w:rPr>
            <w:rStyle w:val="Hyperlink"/>
          </w:rPr>
          <w:instrText xml:space="preserve"> </w:instrText>
        </w:r>
        <w:r>
          <w:instrText>HYPERLINK \l "_Toc529518437"</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331335">
          <w:rPr>
            <w:rStyle w:val="Hyperlink"/>
          </w:rPr>
          <w:t>User Interface Data Mapping</w:t>
        </w:r>
        <w:r>
          <w:rPr>
            <w:webHidden/>
          </w:rPr>
          <w:tab/>
        </w:r>
        <w:r>
          <w:rPr>
            <w:webHidden/>
          </w:rPr>
          <w:fldChar w:fldCharType="begin"/>
        </w:r>
        <w:r>
          <w:rPr>
            <w:webHidden/>
          </w:rPr>
          <w:instrText xml:space="preserve"> PAGEREF _Toc529518437 \h </w:instrText>
        </w:r>
      </w:ins>
      <w:r>
        <w:rPr>
          <w:webHidden/>
        </w:rPr>
      </w:r>
      <w:r>
        <w:rPr>
          <w:webHidden/>
        </w:rPr>
        <w:fldChar w:fldCharType="separate"/>
      </w:r>
      <w:ins w:id="98" w:author="Author">
        <w:r>
          <w:rPr>
            <w:webHidden/>
          </w:rPr>
          <w:t>29</w:t>
        </w:r>
        <w:r>
          <w:rPr>
            <w:webHidden/>
          </w:rPr>
          <w:fldChar w:fldCharType="end"/>
        </w:r>
        <w:r w:rsidRPr="00331335">
          <w:rPr>
            <w:rStyle w:val="Hyperlink"/>
          </w:rPr>
          <w:fldChar w:fldCharType="end"/>
        </w:r>
      </w:ins>
    </w:p>
    <w:p w14:paraId="50FA6541" w14:textId="5807DC57" w:rsidR="008C4EAE" w:rsidRDefault="008C4EAE">
      <w:pPr>
        <w:pStyle w:val="TOC4"/>
        <w:rPr>
          <w:ins w:id="99" w:author="Author"/>
          <w:rFonts w:asciiTheme="minorHAnsi" w:eastAsiaTheme="minorEastAsia" w:hAnsiTheme="minorHAnsi" w:cstheme="minorBidi"/>
          <w:noProof/>
          <w:sz w:val="22"/>
          <w:szCs w:val="22"/>
        </w:rPr>
      </w:pPr>
      <w:ins w:id="100" w:author="Author">
        <w:r w:rsidRPr="00331335">
          <w:rPr>
            <w:rStyle w:val="Hyperlink"/>
            <w:noProof/>
          </w:rPr>
          <w:fldChar w:fldCharType="begin"/>
        </w:r>
        <w:r w:rsidRPr="00331335">
          <w:rPr>
            <w:rStyle w:val="Hyperlink"/>
            <w:noProof/>
          </w:rPr>
          <w:instrText xml:space="preserve"> </w:instrText>
        </w:r>
        <w:r>
          <w:rPr>
            <w:noProof/>
          </w:rPr>
          <w:instrText>HYPERLINK \l "_Toc529518438"</w:instrText>
        </w:r>
        <w:r w:rsidRPr="00331335">
          <w:rPr>
            <w:rStyle w:val="Hyperlink"/>
            <w:noProof/>
          </w:rPr>
          <w:instrText xml:space="preserve"> </w:instrText>
        </w:r>
        <w:r w:rsidRPr="00331335">
          <w:rPr>
            <w:rStyle w:val="Hyperlink"/>
            <w:noProof/>
          </w:rPr>
          <w:fldChar w:fldCharType="separate"/>
        </w:r>
        <w:r w:rsidRPr="00331335">
          <w:rPr>
            <w:rStyle w:val="Hyperlink"/>
            <w:noProof/>
          </w:rPr>
          <w:t>3.2.2.1.</w:t>
        </w:r>
        <w:r>
          <w:rPr>
            <w:rFonts w:asciiTheme="minorHAnsi" w:eastAsiaTheme="minorEastAsia" w:hAnsiTheme="minorHAnsi" w:cstheme="minorBidi"/>
            <w:noProof/>
            <w:sz w:val="22"/>
            <w:szCs w:val="22"/>
          </w:rPr>
          <w:tab/>
        </w:r>
        <w:r w:rsidRPr="00331335">
          <w:rPr>
            <w:rStyle w:val="Hyperlink"/>
            <w:noProof/>
          </w:rPr>
          <w:t>Application Screen Interface</w:t>
        </w:r>
        <w:r>
          <w:rPr>
            <w:noProof/>
            <w:webHidden/>
          </w:rPr>
          <w:tab/>
        </w:r>
        <w:r>
          <w:rPr>
            <w:noProof/>
            <w:webHidden/>
          </w:rPr>
          <w:fldChar w:fldCharType="begin"/>
        </w:r>
        <w:r>
          <w:rPr>
            <w:noProof/>
            <w:webHidden/>
          </w:rPr>
          <w:instrText xml:space="preserve"> PAGEREF _Toc529518438 \h </w:instrText>
        </w:r>
      </w:ins>
      <w:r>
        <w:rPr>
          <w:noProof/>
          <w:webHidden/>
        </w:rPr>
      </w:r>
      <w:r>
        <w:rPr>
          <w:noProof/>
          <w:webHidden/>
        </w:rPr>
        <w:fldChar w:fldCharType="separate"/>
      </w:r>
      <w:ins w:id="101" w:author="Author">
        <w:r>
          <w:rPr>
            <w:noProof/>
            <w:webHidden/>
          </w:rPr>
          <w:t>29</w:t>
        </w:r>
        <w:r>
          <w:rPr>
            <w:noProof/>
            <w:webHidden/>
          </w:rPr>
          <w:fldChar w:fldCharType="end"/>
        </w:r>
        <w:r w:rsidRPr="00331335">
          <w:rPr>
            <w:rStyle w:val="Hyperlink"/>
            <w:noProof/>
          </w:rPr>
          <w:fldChar w:fldCharType="end"/>
        </w:r>
      </w:ins>
    </w:p>
    <w:p w14:paraId="310B472E" w14:textId="2D7B8886" w:rsidR="008C4EAE" w:rsidRDefault="008C4EAE">
      <w:pPr>
        <w:pStyle w:val="TOC5"/>
        <w:rPr>
          <w:ins w:id="102" w:author="Author"/>
          <w:rFonts w:asciiTheme="minorHAnsi" w:eastAsiaTheme="minorEastAsia" w:hAnsiTheme="minorHAnsi" w:cstheme="minorBidi"/>
          <w:noProof/>
          <w:sz w:val="22"/>
          <w:szCs w:val="22"/>
        </w:rPr>
      </w:pPr>
      <w:ins w:id="103" w:author="Author">
        <w:r w:rsidRPr="00331335">
          <w:rPr>
            <w:rStyle w:val="Hyperlink"/>
            <w:noProof/>
          </w:rPr>
          <w:fldChar w:fldCharType="begin"/>
        </w:r>
        <w:r w:rsidRPr="00331335">
          <w:rPr>
            <w:rStyle w:val="Hyperlink"/>
            <w:noProof/>
          </w:rPr>
          <w:instrText xml:space="preserve"> </w:instrText>
        </w:r>
        <w:r>
          <w:rPr>
            <w:noProof/>
          </w:rPr>
          <w:instrText>HYPERLINK \l "_Toc529518439"</w:instrText>
        </w:r>
        <w:r w:rsidRPr="00331335">
          <w:rPr>
            <w:rStyle w:val="Hyperlink"/>
            <w:noProof/>
          </w:rPr>
          <w:instrText xml:space="preserve"> </w:instrText>
        </w:r>
        <w:r w:rsidRPr="00331335">
          <w:rPr>
            <w:rStyle w:val="Hyperlink"/>
            <w:noProof/>
          </w:rPr>
          <w:fldChar w:fldCharType="separate"/>
        </w:r>
        <w:r w:rsidRPr="00331335">
          <w:rPr>
            <w:rStyle w:val="Hyperlink"/>
            <w:noProof/>
          </w:rPr>
          <w:t>3.2.2.1.1 Mapping IB screens to FHIR resources</w:t>
        </w:r>
        <w:r>
          <w:rPr>
            <w:noProof/>
            <w:webHidden/>
          </w:rPr>
          <w:tab/>
        </w:r>
        <w:r>
          <w:rPr>
            <w:noProof/>
            <w:webHidden/>
          </w:rPr>
          <w:fldChar w:fldCharType="begin"/>
        </w:r>
        <w:r>
          <w:rPr>
            <w:noProof/>
            <w:webHidden/>
          </w:rPr>
          <w:instrText xml:space="preserve"> PAGEREF _Toc529518439 \h </w:instrText>
        </w:r>
      </w:ins>
      <w:r>
        <w:rPr>
          <w:noProof/>
          <w:webHidden/>
        </w:rPr>
      </w:r>
      <w:r>
        <w:rPr>
          <w:noProof/>
          <w:webHidden/>
        </w:rPr>
        <w:fldChar w:fldCharType="separate"/>
      </w:r>
      <w:ins w:id="104" w:author="Author">
        <w:r>
          <w:rPr>
            <w:noProof/>
            <w:webHidden/>
          </w:rPr>
          <w:t>29</w:t>
        </w:r>
        <w:r>
          <w:rPr>
            <w:noProof/>
            <w:webHidden/>
          </w:rPr>
          <w:fldChar w:fldCharType="end"/>
        </w:r>
        <w:r w:rsidRPr="00331335">
          <w:rPr>
            <w:rStyle w:val="Hyperlink"/>
            <w:noProof/>
          </w:rPr>
          <w:fldChar w:fldCharType="end"/>
        </w:r>
      </w:ins>
    </w:p>
    <w:p w14:paraId="18B67E04" w14:textId="40B6D12C" w:rsidR="008C4EAE" w:rsidRDefault="008C4EAE">
      <w:pPr>
        <w:pStyle w:val="TOC2"/>
        <w:rPr>
          <w:ins w:id="105" w:author="Author"/>
          <w:rFonts w:asciiTheme="minorHAnsi" w:eastAsiaTheme="minorEastAsia" w:hAnsiTheme="minorHAnsi" w:cstheme="minorBidi"/>
          <w:sz w:val="22"/>
          <w:szCs w:val="22"/>
        </w:rPr>
      </w:pPr>
      <w:ins w:id="106" w:author="Author">
        <w:r w:rsidRPr="00331335">
          <w:rPr>
            <w:rStyle w:val="Hyperlink"/>
          </w:rPr>
          <w:fldChar w:fldCharType="begin"/>
        </w:r>
        <w:r w:rsidRPr="00331335">
          <w:rPr>
            <w:rStyle w:val="Hyperlink"/>
          </w:rPr>
          <w:instrText xml:space="preserve"> </w:instrText>
        </w:r>
        <w:r>
          <w:instrText>HYPERLINK \l "_Toc529518440"</w:instrText>
        </w:r>
        <w:r w:rsidRPr="00331335">
          <w:rPr>
            <w:rStyle w:val="Hyperlink"/>
          </w:rPr>
          <w:instrText xml:space="preserve"> </w:instrText>
        </w:r>
        <w:r w:rsidRPr="00331335">
          <w:rPr>
            <w:rStyle w:val="Hyperlink"/>
          </w:rPr>
          <w:fldChar w:fldCharType="separate"/>
        </w:r>
        <w:r w:rsidRPr="00331335">
          <w:rPr>
            <w:rStyle w:val="Hyperlink"/>
          </w:rPr>
          <w:t>3.3.</w:t>
        </w:r>
        <w:r>
          <w:rPr>
            <w:rFonts w:asciiTheme="minorHAnsi" w:eastAsiaTheme="minorEastAsia" w:hAnsiTheme="minorHAnsi" w:cstheme="minorBidi"/>
            <w:sz w:val="22"/>
            <w:szCs w:val="22"/>
          </w:rPr>
          <w:tab/>
        </w:r>
        <w:r w:rsidRPr="00331335">
          <w:rPr>
            <w:rStyle w:val="Hyperlink"/>
          </w:rPr>
          <w:t>Conceptual Infrastructure Design</w:t>
        </w:r>
        <w:r>
          <w:rPr>
            <w:webHidden/>
          </w:rPr>
          <w:tab/>
        </w:r>
        <w:r>
          <w:rPr>
            <w:webHidden/>
          </w:rPr>
          <w:fldChar w:fldCharType="begin"/>
        </w:r>
        <w:r>
          <w:rPr>
            <w:webHidden/>
          </w:rPr>
          <w:instrText xml:space="preserve"> PAGEREF _Toc529518440 \h </w:instrText>
        </w:r>
      </w:ins>
      <w:r>
        <w:rPr>
          <w:webHidden/>
        </w:rPr>
      </w:r>
      <w:r>
        <w:rPr>
          <w:webHidden/>
        </w:rPr>
        <w:fldChar w:fldCharType="separate"/>
      </w:r>
      <w:ins w:id="107" w:author="Author">
        <w:r>
          <w:rPr>
            <w:webHidden/>
          </w:rPr>
          <w:t>30</w:t>
        </w:r>
        <w:r>
          <w:rPr>
            <w:webHidden/>
          </w:rPr>
          <w:fldChar w:fldCharType="end"/>
        </w:r>
        <w:r w:rsidRPr="00331335">
          <w:rPr>
            <w:rStyle w:val="Hyperlink"/>
          </w:rPr>
          <w:fldChar w:fldCharType="end"/>
        </w:r>
      </w:ins>
    </w:p>
    <w:p w14:paraId="2C0D0BD0" w14:textId="7110D60D" w:rsidR="008C4EAE" w:rsidRDefault="008C4EAE">
      <w:pPr>
        <w:pStyle w:val="TOC3"/>
        <w:rPr>
          <w:ins w:id="108" w:author="Author"/>
          <w:rFonts w:asciiTheme="minorHAnsi" w:eastAsiaTheme="minorEastAsia" w:hAnsiTheme="minorHAnsi" w:cstheme="minorBidi"/>
          <w:sz w:val="22"/>
          <w:szCs w:val="22"/>
        </w:rPr>
      </w:pPr>
      <w:ins w:id="109" w:author="Author">
        <w:r w:rsidRPr="00331335">
          <w:rPr>
            <w:rStyle w:val="Hyperlink"/>
          </w:rPr>
          <w:fldChar w:fldCharType="begin"/>
        </w:r>
        <w:r w:rsidRPr="00331335">
          <w:rPr>
            <w:rStyle w:val="Hyperlink"/>
          </w:rPr>
          <w:instrText xml:space="preserve"> </w:instrText>
        </w:r>
        <w:r>
          <w:instrText>HYPERLINK \l "_Toc529518441"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331335">
          <w:rPr>
            <w:rStyle w:val="Hyperlink"/>
          </w:rPr>
          <w:t>System Criticality and High Availability</w:t>
        </w:r>
        <w:r>
          <w:rPr>
            <w:webHidden/>
          </w:rPr>
          <w:tab/>
        </w:r>
        <w:r>
          <w:rPr>
            <w:webHidden/>
          </w:rPr>
          <w:fldChar w:fldCharType="begin"/>
        </w:r>
        <w:r>
          <w:rPr>
            <w:webHidden/>
          </w:rPr>
          <w:instrText xml:space="preserve"> PAGEREF _Toc529518441 \h </w:instrText>
        </w:r>
      </w:ins>
      <w:r>
        <w:rPr>
          <w:webHidden/>
        </w:rPr>
      </w:r>
      <w:r>
        <w:rPr>
          <w:webHidden/>
        </w:rPr>
        <w:fldChar w:fldCharType="separate"/>
      </w:r>
      <w:ins w:id="110" w:author="Author">
        <w:r>
          <w:rPr>
            <w:webHidden/>
          </w:rPr>
          <w:t>30</w:t>
        </w:r>
        <w:r>
          <w:rPr>
            <w:webHidden/>
          </w:rPr>
          <w:fldChar w:fldCharType="end"/>
        </w:r>
        <w:r w:rsidRPr="00331335">
          <w:rPr>
            <w:rStyle w:val="Hyperlink"/>
          </w:rPr>
          <w:fldChar w:fldCharType="end"/>
        </w:r>
      </w:ins>
    </w:p>
    <w:p w14:paraId="0B8AF26C" w14:textId="6EE31565" w:rsidR="008C4EAE" w:rsidRDefault="008C4EAE">
      <w:pPr>
        <w:pStyle w:val="TOC3"/>
        <w:rPr>
          <w:ins w:id="111" w:author="Author"/>
          <w:rFonts w:asciiTheme="minorHAnsi" w:eastAsiaTheme="minorEastAsia" w:hAnsiTheme="minorHAnsi" w:cstheme="minorBidi"/>
          <w:sz w:val="22"/>
          <w:szCs w:val="22"/>
        </w:rPr>
      </w:pPr>
      <w:ins w:id="112" w:author="Author">
        <w:r w:rsidRPr="00331335">
          <w:rPr>
            <w:rStyle w:val="Hyperlink"/>
          </w:rPr>
          <w:fldChar w:fldCharType="begin"/>
        </w:r>
        <w:r w:rsidRPr="00331335">
          <w:rPr>
            <w:rStyle w:val="Hyperlink"/>
          </w:rPr>
          <w:instrText xml:space="preserve"> </w:instrText>
        </w:r>
        <w:r>
          <w:instrText>HYPERLINK \l "_Toc529518442"</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331335">
          <w:rPr>
            <w:rStyle w:val="Hyperlink"/>
          </w:rPr>
          <w:t>Special Technology</w:t>
        </w:r>
        <w:r>
          <w:rPr>
            <w:webHidden/>
          </w:rPr>
          <w:tab/>
        </w:r>
        <w:r>
          <w:rPr>
            <w:webHidden/>
          </w:rPr>
          <w:fldChar w:fldCharType="begin"/>
        </w:r>
        <w:r>
          <w:rPr>
            <w:webHidden/>
          </w:rPr>
          <w:instrText xml:space="preserve"> PAGEREF _Toc529518442 \h </w:instrText>
        </w:r>
      </w:ins>
      <w:r>
        <w:rPr>
          <w:webHidden/>
        </w:rPr>
      </w:r>
      <w:r>
        <w:rPr>
          <w:webHidden/>
        </w:rPr>
        <w:fldChar w:fldCharType="separate"/>
      </w:r>
      <w:ins w:id="113" w:author="Author">
        <w:r>
          <w:rPr>
            <w:webHidden/>
          </w:rPr>
          <w:t>30</w:t>
        </w:r>
        <w:r>
          <w:rPr>
            <w:webHidden/>
          </w:rPr>
          <w:fldChar w:fldCharType="end"/>
        </w:r>
        <w:r w:rsidRPr="00331335">
          <w:rPr>
            <w:rStyle w:val="Hyperlink"/>
          </w:rPr>
          <w:fldChar w:fldCharType="end"/>
        </w:r>
      </w:ins>
    </w:p>
    <w:p w14:paraId="6C82D420" w14:textId="2A0B8D86" w:rsidR="008C4EAE" w:rsidRDefault="008C4EAE">
      <w:pPr>
        <w:pStyle w:val="TOC3"/>
        <w:rPr>
          <w:ins w:id="114" w:author="Author"/>
          <w:rFonts w:asciiTheme="minorHAnsi" w:eastAsiaTheme="minorEastAsia" w:hAnsiTheme="minorHAnsi" w:cstheme="minorBidi"/>
          <w:sz w:val="22"/>
          <w:szCs w:val="22"/>
        </w:rPr>
      </w:pPr>
      <w:ins w:id="115" w:author="Author">
        <w:r w:rsidRPr="00331335">
          <w:rPr>
            <w:rStyle w:val="Hyperlink"/>
          </w:rPr>
          <w:fldChar w:fldCharType="begin"/>
        </w:r>
        <w:r w:rsidRPr="00331335">
          <w:rPr>
            <w:rStyle w:val="Hyperlink"/>
          </w:rPr>
          <w:instrText xml:space="preserve"> </w:instrText>
        </w:r>
        <w:r>
          <w:instrText>HYPERLINK \l "_Toc529518443"</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331335">
          <w:rPr>
            <w:rStyle w:val="Hyperlink"/>
          </w:rPr>
          <w:t>Technology Locations</w:t>
        </w:r>
        <w:r>
          <w:rPr>
            <w:webHidden/>
          </w:rPr>
          <w:tab/>
        </w:r>
        <w:r>
          <w:rPr>
            <w:webHidden/>
          </w:rPr>
          <w:fldChar w:fldCharType="begin"/>
        </w:r>
        <w:r>
          <w:rPr>
            <w:webHidden/>
          </w:rPr>
          <w:instrText xml:space="preserve"> PAGEREF _Toc529518443 \h </w:instrText>
        </w:r>
      </w:ins>
      <w:r>
        <w:rPr>
          <w:webHidden/>
        </w:rPr>
      </w:r>
      <w:r>
        <w:rPr>
          <w:webHidden/>
        </w:rPr>
        <w:fldChar w:fldCharType="separate"/>
      </w:r>
      <w:ins w:id="116" w:author="Author">
        <w:r>
          <w:rPr>
            <w:webHidden/>
          </w:rPr>
          <w:t>30</w:t>
        </w:r>
        <w:r>
          <w:rPr>
            <w:webHidden/>
          </w:rPr>
          <w:fldChar w:fldCharType="end"/>
        </w:r>
        <w:r w:rsidRPr="00331335">
          <w:rPr>
            <w:rStyle w:val="Hyperlink"/>
          </w:rPr>
          <w:fldChar w:fldCharType="end"/>
        </w:r>
      </w:ins>
    </w:p>
    <w:p w14:paraId="7210C6FC" w14:textId="37898732" w:rsidR="008C4EAE" w:rsidRDefault="008C4EAE">
      <w:pPr>
        <w:pStyle w:val="TOC3"/>
        <w:rPr>
          <w:ins w:id="117" w:author="Author"/>
          <w:rFonts w:asciiTheme="minorHAnsi" w:eastAsiaTheme="minorEastAsia" w:hAnsiTheme="minorHAnsi" w:cstheme="minorBidi"/>
          <w:sz w:val="22"/>
          <w:szCs w:val="22"/>
        </w:rPr>
      </w:pPr>
      <w:ins w:id="118" w:author="Author">
        <w:r w:rsidRPr="00331335">
          <w:rPr>
            <w:rStyle w:val="Hyperlink"/>
          </w:rPr>
          <w:lastRenderedPageBreak/>
          <w:fldChar w:fldCharType="begin"/>
        </w:r>
        <w:r w:rsidRPr="00331335">
          <w:rPr>
            <w:rStyle w:val="Hyperlink"/>
          </w:rPr>
          <w:instrText xml:space="preserve"> </w:instrText>
        </w:r>
        <w:r>
          <w:instrText>HYPERLINK \l "_Toc529518444"</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331335">
          <w:rPr>
            <w:rStyle w:val="Hyperlink"/>
          </w:rPr>
          <w:t>Conceptual Infrastructure Diagram</w:t>
        </w:r>
        <w:r>
          <w:rPr>
            <w:webHidden/>
          </w:rPr>
          <w:tab/>
        </w:r>
        <w:r>
          <w:rPr>
            <w:webHidden/>
          </w:rPr>
          <w:fldChar w:fldCharType="begin"/>
        </w:r>
        <w:r>
          <w:rPr>
            <w:webHidden/>
          </w:rPr>
          <w:instrText xml:space="preserve"> PAGEREF _Toc529518444 \h </w:instrText>
        </w:r>
      </w:ins>
      <w:r>
        <w:rPr>
          <w:webHidden/>
        </w:rPr>
      </w:r>
      <w:r>
        <w:rPr>
          <w:webHidden/>
        </w:rPr>
        <w:fldChar w:fldCharType="separate"/>
      </w:r>
      <w:ins w:id="119" w:author="Author">
        <w:r>
          <w:rPr>
            <w:webHidden/>
          </w:rPr>
          <w:t>31</w:t>
        </w:r>
        <w:r>
          <w:rPr>
            <w:webHidden/>
          </w:rPr>
          <w:fldChar w:fldCharType="end"/>
        </w:r>
        <w:r w:rsidRPr="00331335">
          <w:rPr>
            <w:rStyle w:val="Hyperlink"/>
          </w:rPr>
          <w:fldChar w:fldCharType="end"/>
        </w:r>
      </w:ins>
    </w:p>
    <w:p w14:paraId="08AE9907" w14:textId="1D2B3BFF" w:rsidR="008C4EAE" w:rsidRDefault="008C4EAE">
      <w:pPr>
        <w:pStyle w:val="TOC4"/>
        <w:rPr>
          <w:ins w:id="120" w:author="Author"/>
          <w:rFonts w:asciiTheme="minorHAnsi" w:eastAsiaTheme="minorEastAsia" w:hAnsiTheme="minorHAnsi" w:cstheme="minorBidi"/>
          <w:noProof/>
          <w:sz w:val="22"/>
          <w:szCs w:val="22"/>
        </w:rPr>
      </w:pPr>
      <w:ins w:id="121" w:author="Author">
        <w:r w:rsidRPr="00331335">
          <w:rPr>
            <w:rStyle w:val="Hyperlink"/>
            <w:noProof/>
          </w:rPr>
          <w:fldChar w:fldCharType="begin"/>
        </w:r>
        <w:r w:rsidRPr="00331335">
          <w:rPr>
            <w:rStyle w:val="Hyperlink"/>
            <w:noProof/>
          </w:rPr>
          <w:instrText xml:space="preserve"> </w:instrText>
        </w:r>
        <w:r>
          <w:rPr>
            <w:noProof/>
          </w:rPr>
          <w:instrText>HYPERLINK \l "_Toc529518445"</w:instrText>
        </w:r>
        <w:r w:rsidRPr="00331335">
          <w:rPr>
            <w:rStyle w:val="Hyperlink"/>
            <w:noProof/>
          </w:rPr>
          <w:instrText xml:space="preserve"> </w:instrText>
        </w:r>
        <w:r w:rsidRPr="00331335">
          <w:rPr>
            <w:rStyle w:val="Hyperlink"/>
            <w:noProof/>
          </w:rPr>
          <w:fldChar w:fldCharType="separate"/>
        </w:r>
        <w:r w:rsidRPr="00331335">
          <w:rPr>
            <w:rStyle w:val="Hyperlink"/>
            <w:noProof/>
          </w:rPr>
          <w:t>3.3.4.1.</w:t>
        </w:r>
        <w:r>
          <w:rPr>
            <w:rFonts w:asciiTheme="minorHAnsi" w:eastAsiaTheme="minorEastAsia" w:hAnsiTheme="minorHAnsi" w:cstheme="minorBidi"/>
            <w:noProof/>
            <w:sz w:val="22"/>
            <w:szCs w:val="22"/>
          </w:rPr>
          <w:tab/>
        </w:r>
        <w:r w:rsidRPr="00331335">
          <w:rPr>
            <w:rStyle w:val="Hyperlink"/>
            <w:noProof/>
          </w:rPr>
          <w:t>Conceptual Production String Diagram</w:t>
        </w:r>
        <w:r>
          <w:rPr>
            <w:noProof/>
            <w:webHidden/>
          </w:rPr>
          <w:tab/>
        </w:r>
        <w:r>
          <w:rPr>
            <w:noProof/>
            <w:webHidden/>
          </w:rPr>
          <w:fldChar w:fldCharType="begin"/>
        </w:r>
        <w:r>
          <w:rPr>
            <w:noProof/>
            <w:webHidden/>
          </w:rPr>
          <w:instrText xml:space="preserve"> PAGEREF _Toc529518445 \h </w:instrText>
        </w:r>
      </w:ins>
      <w:r>
        <w:rPr>
          <w:noProof/>
          <w:webHidden/>
        </w:rPr>
      </w:r>
      <w:r>
        <w:rPr>
          <w:noProof/>
          <w:webHidden/>
        </w:rPr>
        <w:fldChar w:fldCharType="separate"/>
      </w:r>
      <w:ins w:id="122" w:author="Author">
        <w:r>
          <w:rPr>
            <w:noProof/>
            <w:webHidden/>
          </w:rPr>
          <w:t>32</w:t>
        </w:r>
        <w:r>
          <w:rPr>
            <w:noProof/>
            <w:webHidden/>
          </w:rPr>
          <w:fldChar w:fldCharType="end"/>
        </w:r>
        <w:r w:rsidRPr="00331335">
          <w:rPr>
            <w:rStyle w:val="Hyperlink"/>
            <w:noProof/>
          </w:rPr>
          <w:fldChar w:fldCharType="end"/>
        </w:r>
      </w:ins>
    </w:p>
    <w:p w14:paraId="2D314F2D" w14:textId="42F65E35" w:rsidR="008C4EAE" w:rsidRDefault="008C4EAE">
      <w:pPr>
        <w:pStyle w:val="TOC1"/>
        <w:rPr>
          <w:ins w:id="123" w:author="Author"/>
          <w:rFonts w:asciiTheme="minorHAnsi" w:eastAsiaTheme="minorEastAsia" w:hAnsiTheme="minorHAnsi" w:cstheme="minorBidi"/>
          <w:sz w:val="22"/>
          <w:szCs w:val="22"/>
        </w:rPr>
      </w:pPr>
      <w:ins w:id="124" w:author="Author">
        <w:r w:rsidRPr="00331335">
          <w:rPr>
            <w:rStyle w:val="Hyperlink"/>
          </w:rPr>
          <w:fldChar w:fldCharType="begin"/>
        </w:r>
        <w:r w:rsidRPr="00331335">
          <w:rPr>
            <w:rStyle w:val="Hyperlink"/>
          </w:rPr>
          <w:instrText xml:space="preserve"> </w:instrText>
        </w:r>
        <w:r>
          <w:instrText>HYPERLINK \l "_Toc529518446"</w:instrText>
        </w:r>
        <w:r w:rsidRPr="00331335">
          <w:rPr>
            <w:rStyle w:val="Hyperlink"/>
          </w:rPr>
          <w:instrText xml:space="preserve"> </w:instrText>
        </w:r>
        <w:r w:rsidRPr="00331335">
          <w:rPr>
            <w:rStyle w:val="Hyperlink"/>
          </w:rPr>
          <w:fldChar w:fldCharType="separate"/>
        </w:r>
        <w:r w:rsidRPr="00331335">
          <w:rPr>
            <w:rStyle w:val="Hyperlink"/>
          </w:rPr>
          <w:t>4.</w:t>
        </w:r>
        <w:r>
          <w:rPr>
            <w:rFonts w:asciiTheme="minorHAnsi" w:eastAsiaTheme="minorEastAsia" w:hAnsiTheme="minorHAnsi" w:cstheme="minorBidi"/>
            <w:sz w:val="22"/>
            <w:szCs w:val="22"/>
          </w:rPr>
          <w:tab/>
        </w:r>
        <w:r w:rsidRPr="00331335">
          <w:rPr>
            <w:rStyle w:val="Hyperlink"/>
          </w:rPr>
          <w:t>System Architecture</w:t>
        </w:r>
        <w:r>
          <w:rPr>
            <w:webHidden/>
          </w:rPr>
          <w:tab/>
        </w:r>
        <w:r>
          <w:rPr>
            <w:webHidden/>
          </w:rPr>
          <w:fldChar w:fldCharType="begin"/>
        </w:r>
        <w:r>
          <w:rPr>
            <w:webHidden/>
          </w:rPr>
          <w:instrText xml:space="preserve"> PAGEREF _Toc529518446 \h </w:instrText>
        </w:r>
      </w:ins>
      <w:r>
        <w:rPr>
          <w:webHidden/>
        </w:rPr>
      </w:r>
      <w:r>
        <w:rPr>
          <w:webHidden/>
        </w:rPr>
        <w:fldChar w:fldCharType="separate"/>
      </w:r>
      <w:ins w:id="125" w:author="Author">
        <w:r>
          <w:rPr>
            <w:webHidden/>
          </w:rPr>
          <w:t>33</w:t>
        </w:r>
        <w:r>
          <w:rPr>
            <w:webHidden/>
          </w:rPr>
          <w:fldChar w:fldCharType="end"/>
        </w:r>
        <w:r w:rsidRPr="00331335">
          <w:rPr>
            <w:rStyle w:val="Hyperlink"/>
          </w:rPr>
          <w:fldChar w:fldCharType="end"/>
        </w:r>
      </w:ins>
    </w:p>
    <w:p w14:paraId="57B73C93" w14:textId="2CDBF6BF" w:rsidR="008C4EAE" w:rsidRDefault="008C4EAE">
      <w:pPr>
        <w:pStyle w:val="TOC2"/>
        <w:rPr>
          <w:ins w:id="126" w:author="Author"/>
          <w:rFonts w:asciiTheme="minorHAnsi" w:eastAsiaTheme="minorEastAsia" w:hAnsiTheme="minorHAnsi" w:cstheme="minorBidi"/>
          <w:sz w:val="22"/>
          <w:szCs w:val="22"/>
        </w:rPr>
      </w:pPr>
      <w:ins w:id="127" w:author="Author">
        <w:r w:rsidRPr="00331335">
          <w:rPr>
            <w:rStyle w:val="Hyperlink"/>
          </w:rPr>
          <w:fldChar w:fldCharType="begin"/>
        </w:r>
        <w:r w:rsidRPr="00331335">
          <w:rPr>
            <w:rStyle w:val="Hyperlink"/>
          </w:rPr>
          <w:instrText xml:space="preserve"> </w:instrText>
        </w:r>
        <w:r>
          <w:instrText>HYPERLINK \l "_Toc529518447"</w:instrText>
        </w:r>
        <w:r w:rsidRPr="00331335">
          <w:rPr>
            <w:rStyle w:val="Hyperlink"/>
          </w:rPr>
          <w:instrText xml:space="preserve"> </w:instrText>
        </w:r>
        <w:r w:rsidRPr="00331335">
          <w:rPr>
            <w:rStyle w:val="Hyperlink"/>
          </w:rPr>
          <w:fldChar w:fldCharType="separate"/>
        </w:r>
        <w:r w:rsidRPr="00331335">
          <w:rPr>
            <w:rStyle w:val="Hyperlink"/>
          </w:rPr>
          <w:t>4.1.</w:t>
        </w:r>
        <w:r>
          <w:rPr>
            <w:rFonts w:asciiTheme="minorHAnsi" w:eastAsiaTheme="minorEastAsia" w:hAnsiTheme="minorHAnsi" w:cstheme="minorBidi"/>
            <w:sz w:val="22"/>
            <w:szCs w:val="22"/>
          </w:rPr>
          <w:tab/>
        </w:r>
        <w:r w:rsidRPr="00331335">
          <w:rPr>
            <w:rStyle w:val="Hyperlink"/>
          </w:rPr>
          <w:t>Hardware Architecture</w:t>
        </w:r>
        <w:r>
          <w:rPr>
            <w:webHidden/>
          </w:rPr>
          <w:tab/>
        </w:r>
        <w:r>
          <w:rPr>
            <w:webHidden/>
          </w:rPr>
          <w:fldChar w:fldCharType="begin"/>
        </w:r>
        <w:r>
          <w:rPr>
            <w:webHidden/>
          </w:rPr>
          <w:instrText xml:space="preserve"> PAGEREF _Toc529518447 \h </w:instrText>
        </w:r>
      </w:ins>
      <w:r>
        <w:rPr>
          <w:webHidden/>
        </w:rPr>
      </w:r>
      <w:r>
        <w:rPr>
          <w:webHidden/>
        </w:rPr>
        <w:fldChar w:fldCharType="separate"/>
      </w:r>
      <w:ins w:id="128" w:author="Author">
        <w:r>
          <w:rPr>
            <w:webHidden/>
          </w:rPr>
          <w:t>33</w:t>
        </w:r>
        <w:r>
          <w:rPr>
            <w:webHidden/>
          </w:rPr>
          <w:fldChar w:fldCharType="end"/>
        </w:r>
        <w:r w:rsidRPr="00331335">
          <w:rPr>
            <w:rStyle w:val="Hyperlink"/>
          </w:rPr>
          <w:fldChar w:fldCharType="end"/>
        </w:r>
      </w:ins>
    </w:p>
    <w:p w14:paraId="2B9BBB54" w14:textId="3BC5D7B3" w:rsidR="008C4EAE" w:rsidRDefault="008C4EAE">
      <w:pPr>
        <w:pStyle w:val="TOC2"/>
        <w:rPr>
          <w:ins w:id="129" w:author="Author"/>
          <w:rFonts w:asciiTheme="minorHAnsi" w:eastAsiaTheme="minorEastAsia" w:hAnsiTheme="minorHAnsi" w:cstheme="minorBidi"/>
          <w:sz w:val="22"/>
          <w:szCs w:val="22"/>
        </w:rPr>
      </w:pPr>
      <w:ins w:id="130" w:author="Author">
        <w:r w:rsidRPr="00331335">
          <w:rPr>
            <w:rStyle w:val="Hyperlink"/>
          </w:rPr>
          <w:fldChar w:fldCharType="begin"/>
        </w:r>
        <w:r w:rsidRPr="00331335">
          <w:rPr>
            <w:rStyle w:val="Hyperlink"/>
          </w:rPr>
          <w:instrText xml:space="preserve"> </w:instrText>
        </w:r>
        <w:r>
          <w:instrText>HYPERLINK \l "_Toc529518448"</w:instrText>
        </w:r>
        <w:r w:rsidRPr="00331335">
          <w:rPr>
            <w:rStyle w:val="Hyperlink"/>
          </w:rPr>
          <w:instrText xml:space="preserve"> </w:instrText>
        </w:r>
        <w:r w:rsidRPr="00331335">
          <w:rPr>
            <w:rStyle w:val="Hyperlink"/>
          </w:rPr>
          <w:fldChar w:fldCharType="separate"/>
        </w:r>
        <w:r w:rsidRPr="00331335">
          <w:rPr>
            <w:rStyle w:val="Hyperlink"/>
          </w:rPr>
          <w:t>4.2.</w:t>
        </w:r>
        <w:r>
          <w:rPr>
            <w:rFonts w:asciiTheme="minorHAnsi" w:eastAsiaTheme="minorEastAsia" w:hAnsiTheme="minorHAnsi" w:cstheme="minorBidi"/>
            <w:sz w:val="22"/>
            <w:szCs w:val="22"/>
          </w:rPr>
          <w:tab/>
        </w:r>
        <w:r w:rsidRPr="00331335">
          <w:rPr>
            <w:rStyle w:val="Hyperlink"/>
          </w:rPr>
          <w:t>Software Architecture</w:t>
        </w:r>
        <w:r>
          <w:rPr>
            <w:webHidden/>
          </w:rPr>
          <w:tab/>
        </w:r>
        <w:r>
          <w:rPr>
            <w:webHidden/>
          </w:rPr>
          <w:fldChar w:fldCharType="begin"/>
        </w:r>
        <w:r>
          <w:rPr>
            <w:webHidden/>
          </w:rPr>
          <w:instrText xml:space="preserve"> PAGEREF _Toc529518448 \h </w:instrText>
        </w:r>
      </w:ins>
      <w:r>
        <w:rPr>
          <w:webHidden/>
        </w:rPr>
      </w:r>
      <w:r>
        <w:rPr>
          <w:webHidden/>
        </w:rPr>
        <w:fldChar w:fldCharType="separate"/>
      </w:r>
      <w:ins w:id="131" w:author="Author">
        <w:r>
          <w:rPr>
            <w:webHidden/>
          </w:rPr>
          <w:t>34</w:t>
        </w:r>
        <w:r>
          <w:rPr>
            <w:webHidden/>
          </w:rPr>
          <w:fldChar w:fldCharType="end"/>
        </w:r>
        <w:r w:rsidRPr="00331335">
          <w:rPr>
            <w:rStyle w:val="Hyperlink"/>
          </w:rPr>
          <w:fldChar w:fldCharType="end"/>
        </w:r>
      </w:ins>
    </w:p>
    <w:p w14:paraId="106E5CE3" w14:textId="35FA5E86" w:rsidR="008C4EAE" w:rsidRDefault="008C4EAE">
      <w:pPr>
        <w:pStyle w:val="TOC4"/>
        <w:rPr>
          <w:ins w:id="132" w:author="Author"/>
          <w:rFonts w:asciiTheme="minorHAnsi" w:eastAsiaTheme="minorEastAsia" w:hAnsiTheme="minorHAnsi" w:cstheme="minorBidi"/>
          <w:noProof/>
          <w:sz w:val="22"/>
          <w:szCs w:val="22"/>
        </w:rPr>
      </w:pPr>
      <w:ins w:id="133" w:author="Author">
        <w:r w:rsidRPr="00331335">
          <w:rPr>
            <w:rStyle w:val="Hyperlink"/>
            <w:noProof/>
          </w:rPr>
          <w:fldChar w:fldCharType="begin"/>
        </w:r>
        <w:r w:rsidRPr="00331335">
          <w:rPr>
            <w:rStyle w:val="Hyperlink"/>
            <w:noProof/>
          </w:rPr>
          <w:instrText xml:space="preserve"> </w:instrText>
        </w:r>
        <w:r>
          <w:rPr>
            <w:noProof/>
          </w:rPr>
          <w:instrText>HYPERLINK \l "_Toc529518449"</w:instrText>
        </w:r>
        <w:r w:rsidRPr="00331335">
          <w:rPr>
            <w:rStyle w:val="Hyperlink"/>
            <w:noProof/>
          </w:rPr>
          <w:instrText xml:space="preserve"> </w:instrText>
        </w:r>
        <w:r w:rsidRPr="00331335">
          <w:rPr>
            <w:rStyle w:val="Hyperlink"/>
            <w:noProof/>
          </w:rPr>
          <w:fldChar w:fldCharType="separate"/>
        </w:r>
        <w:r w:rsidRPr="00331335">
          <w:rPr>
            <w:rStyle w:val="Hyperlink"/>
            <w:noProof/>
          </w:rPr>
          <w:t>4.2.1.1.</w:t>
        </w:r>
        <w:r>
          <w:rPr>
            <w:rFonts w:asciiTheme="minorHAnsi" w:eastAsiaTheme="minorEastAsia" w:hAnsiTheme="minorHAnsi" w:cstheme="minorBidi"/>
            <w:noProof/>
            <w:sz w:val="22"/>
            <w:szCs w:val="22"/>
          </w:rPr>
          <w:tab/>
        </w:r>
        <w:r w:rsidRPr="00331335">
          <w:rPr>
            <w:rStyle w:val="Hyperlink"/>
            <w:noProof/>
          </w:rPr>
          <w:t>MCCF VA Base Packages</w:t>
        </w:r>
        <w:r>
          <w:rPr>
            <w:noProof/>
            <w:webHidden/>
          </w:rPr>
          <w:tab/>
        </w:r>
        <w:r>
          <w:rPr>
            <w:noProof/>
            <w:webHidden/>
          </w:rPr>
          <w:fldChar w:fldCharType="begin"/>
        </w:r>
        <w:r>
          <w:rPr>
            <w:noProof/>
            <w:webHidden/>
          </w:rPr>
          <w:instrText xml:space="preserve"> PAGEREF _Toc529518449 \h </w:instrText>
        </w:r>
      </w:ins>
      <w:r>
        <w:rPr>
          <w:noProof/>
          <w:webHidden/>
        </w:rPr>
      </w:r>
      <w:r>
        <w:rPr>
          <w:noProof/>
          <w:webHidden/>
        </w:rPr>
        <w:fldChar w:fldCharType="separate"/>
      </w:r>
      <w:ins w:id="134" w:author="Author">
        <w:r>
          <w:rPr>
            <w:noProof/>
            <w:webHidden/>
          </w:rPr>
          <w:t>34</w:t>
        </w:r>
        <w:r>
          <w:rPr>
            <w:noProof/>
            <w:webHidden/>
          </w:rPr>
          <w:fldChar w:fldCharType="end"/>
        </w:r>
        <w:r w:rsidRPr="00331335">
          <w:rPr>
            <w:rStyle w:val="Hyperlink"/>
            <w:noProof/>
          </w:rPr>
          <w:fldChar w:fldCharType="end"/>
        </w:r>
      </w:ins>
    </w:p>
    <w:p w14:paraId="74EE1BFF" w14:textId="41D9F680" w:rsidR="008C4EAE" w:rsidRDefault="008C4EAE">
      <w:pPr>
        <w:pStyle w:val="TOC4"/>
        <w:rPr>
          <w:ins w:id="135" w:author="Author"/>
          <w:rFonts w:asciiTheme="minorHAnsi" w:eastAsiaTheme="minorEastAsia" w:hAnsiTheme="minorHAnsi" w:cstheme="minorBidi"/>
          <w:noProof/>
          <w:sz w:val="22"/>
          <w:szCs w:val="22"/>
        </w:rPr>
      </w:pPr>
      <w:ins w:id="136" w:author="Author">
        <w:r w:rsidRPr="00331335">
          <w:rPr>
            <w:rStyle w:val="Hyperlink"/>
            <w:noProof/>
          </w:rPr>
          <w:fldChar w:fldCharType="begin"/>
        </w:r>
        <w:r w:rsidRPr="00331335">
          <w:rPr>
            <w:rStyle w:val="Hyperlink"/>
            <w:noProof/>
          </w:rPr>
          <w:instrText xml:space="preserve"> </w:instrText>
        </w:r>
        <w:r>
          <w:rPr>
            <w:noProof/>
          </w:rPr>
          <w:instrText>HYPERLINK \l "_Toc529518450"</w:instrText>
        </w:r>
        <w:r w:rsidRPr="00331335">
          <w:rPr>
            <w:rStyle w:val="Hyperlink"/>
            <w:noProof/>
          </w:rPr>
          <w:instrText xml:space="preserve"> </w:instrText>
        </w:r>
        <w:r w:rsidRPr="00331335">
          <w:rPr>
            <w:rStyle w:val="Hyperlink"/>
            <w:noProof/>
          </w:rPr>
          <w:fldChar w:fldCharType="separate"/>
        </w:r>
        <w:r w:rsidRPr="00331335">
          <w:rPr>
            <w:rStyle w:val="Hyperlink"/>
            <w:noProof/>
          </w:rPr>
          <w:t>4.2.1.2.</w:t>
        </w:r>
        <w:r>
          <w:rPr>
            <w:rFonts w:asciiTheme="minorHAnsi" w:eastAsiaTheme="minorEastAsia" w:hAnsiTheme="minorHAnsi" w:cstheme="minorBidi"/>
            <w:noProof/>
            <w:sz w:val="22"/>
            <w:szCs w:val="22"/>
          </w:rPr>
          <w:tab/>
        </w:r>
        <w:r w:rsidRPr="00331335">
          <w:rPr>
            <w:rStyle w:val="Hyperlink"/>
            <w:noProof/>
          </w:rPr>
          <w:t>MCCF DEV Packages</w:t>
        </w:r>
        <w:r>
          <w:rPr>
            <w:noProof/>
            <w:webHidden/>
          </w:rPr>
          <w:tab/>
        </w:r>
        <w:r>
          <w:rPr>
            <w:noProof/>
            <w:webHidden/>
          </w:rPr>
          <w:fldChar w:fldCharType="begin"/>
        </w:r>
        <w:r>
          <w:rPr>
            <w:noProof/>
            <w:webHidden/>
          </w:rPr>
          <w:instrText xml:space="preserve"> PAGEREF _Toc529518450 \h </w:instrText>
        </w:r>
      </w:ins>
      <w:r>
        <w:rPr>
          <w:noProof/>
          <w:webHidden/>
        </w:rPr>
      </w:r>
      <w:r>
        <w:rPr>
          <w:noProof/>
          <w:webHidden/>
        </w:rPr>
        <w:fldChar w:fldCharType="separate"/>
      </w:r>
      <w:ins w:id="137" w:author="Author">
        <w:r>
          <w:rPr>
            <w:noProof/>
            <w:webHidden/>
          </w:rPr>
          <w:t>34</w:t>
        </w:r>
        <w:r>
          <w:rPr>
            <w:noProof/>
            <w:webHidden/>
          </w:rPr>
          <w:fldChar w:fldCharType="end"/>
        </w:r>
        <w:r w:rsidRPr="00331335">
          <w:rPr>
            <w:rStyle w:val="Hyperlink"/>
            <w:noProof/>
          </w:rPr>
          <w:fldChar w:fldCharType="end"/>
        </w:r>
      </w:ins>
    </w:p>
    <w:p w14:paraId="6DB4F3EE" w14:textId="00CF3E71" w:rsidR="008C4EAE" w:rsidRDefault="008C4EAE">
      <w:pPr>
        <w:pStyle w:val="TOC3"/>
        <w:rPr>
          <w:ins w:id="138" w:author="Author"/>
          <w:rFonts w:asciiTheme="minorHAnsi" w:eastAsiaTheme="minorEastAsia" w:hAnsiTheme="minorHAnsi" w:cstheme="minorBidi"/>
          <w:sz w:val="22"/>
          <w:szCs w:val="22"/>
        </w:rPr>
      </w:pPr>
      <w:ins w:id="139" w:author="Author">
        <w:r w:rsidRPr="00331335">
          <w:rPr>
            <w:rStyle w:val="Hyperlink"/>
          </w:rPr>
          <w:fldChar w:fldCharType="begin"/>
        </w:r>
        <w:r w:rsidRPr="00331335">
          <w:rPr>
            <w:rStyle w:val="Hyperlink"/>
          </w:rPr>
          <w:instrText xml:space="preserve"> </w:instrText>
        </w:r>
        <w:r>
          <w:instrText>HYPERLINK \l "_Toc529518451"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331335">
          <w:rPr>
            <w:rStyle w:val="Hyperlink"/>
          </w:rPr>
          <w:t>Node and Angular Shared Components</w:t>
        </w:r>
        <w:r>
          <w:rPr>
            <w:webHidden/>
          </w:rPr>
          <w:tab/>
        </w:r>
        <w:r>
          <w:rPr>
            <w:webHidden/>
          </w:rPr>
          <w:fldChar w:fldCharType="begin"/>
        </w:r>
        <w:r>
          <w:rPr>
            <w:webHidden/>
          </w:rPr>
          <w:instrText xml:space="preserve"> PAGEREF _Toc529518451 \h </w:instrText>
        </w:r>
      </w:ins>
      <w:r>
        <w:rPr>
          <w:webHidden/>
        </w:rPr>
      </w:r>
      <w:r>
        <w:rPr>
          <w:webHidden/>
        </w:rPr>
        <w:fldChar w:fldCharType="separate"/>
      </w:r>
      <w:ins w:id="140" w:author="Author">
        <w:r>
          <w:rPr>
            <w:webHidden/>
          </w:rPr>
          <w:t>35</w:t>
        </w:r>
        <w:r>
          <w:rPr>
            <w:webHidden/>
          </w:rPr>
          <w:fldChar w:fldCharType="end"/>
        </w:r>
        <w:r w:rsidRPr="00331335">
          <w:rPr>
            <w:rStyle w:val="Hyperlink"/>
          </w:rPr>
          <w:fldChar w:fldCharType="end"/>
        </w:r>
      </w:ins>
    </w:p>
    <w:p w14:paraId="51FED9AF" w14:textId="3D085A68" w:rsidR="008C4EAE" w:rsidRDefault="008C4EAE">
      <w:pPr>
        <w:pStyle w:val="TOC2"/>
        <w:rPr>
          <w:ins w:id="141" w:author="Author"/>
          <w:rFonts w:asciiTheme="minorHAnsi" w:eastAsiaTheme="minorEastAsia" w:hAnsiTheme="minorHAnsi" w:cstheme="minorBidi"/>
          <w:sz w:val="22"/>
          <w:szCs w:val="22"/>
        </w:rPr>
      </w:pPr>
      <w:ins w:id="142" w:author="Author">
        <w:r w:rsidRPr="00331335">
          <w:rPr>
            <w:rStyle w:val="Hyperlink"/>
          </w:rPr>
          <w:fldChar w:fldCharType="begin"/>
        </w:r>
        <w:r w:rsidRPr="00331335">
          <w:rPr>
            <w:rStyle w:val="Hyperlink"/>
          </w:rPr>
          <w:instrText xml:space="preserve"> </w:instrText>
        </w:r>
        <w:r>
          <w:instrText>HYPERLINK \l "_Toc529518452"</w:instrText>
        </w:r>
        <w:r w:rsidRPr="00331335">
          <w:rPr>
            <w:rStyle w:val="Hyperlink"/>
          </w:rPr>
          <w:instrText xml:space="preserve"> </w:instrText>
        </w:r>
        <w:r w:rsidRPr="00331335">
          <w:rPr>
            <w:rStyle w:val="Hyperlink"/>
          </w:rPr>
          <w:fldChar w:fldCharType="separate"/>
        </w:r>
        <w:r w:rsidRPr="00331335">
          <w:rPr>
            <w:rStyle w:val="Hyperlink"/>
          </w:rPr>
          <w:t>4.3.</w:t>
        </w:r>
        <w:r>
          <w:rPr>
            <w:rFonts w:asciiTheme="minorHAnsi" w:eastAsiaTheme="minorEastAsia" w:hAnsiTheme="minorHAnsi" w:cstheme="minorBidi"/>
            <w:sz w:val="22"/>
            <w:szCs w:val="22"/>
          </w:rPr>
          <w:tab/>
        </w:r>
        <w:r w:rsidRPr="00331335">
          <w:rPr>
            <w:rStyle w:val="Hyperlink"/>
          </w:rPr>
          <w:t>Network Architecture</w:t>
        </w:r>
        <w:r>
          <w:rPr>
            <w:webHidden/>
          </w:rPr>
          <w:tab/>
        </w:r>
        <w:r>
          <w:rPr>
            <w:webHidden/>
          </w:rPr>
          <w:fldChar w:fldCharType="begin"/>
        </w:r>
        <w:r>
          <w:rPr>
            <w:webHidden/>
          </w:rPr>
          <w:instrText xml:space="preserve"> PAGEREF _Toc529518452 \h </w:instrText>
        </w:r>
      </w:ins>
      <w:r>
        <w:rPr>
          <w:webHidden/>
        </w:rPr>
      </w:r>
      <w:r>
        <w:rPr>
          <w:webHidden/>
        </w:rPr>
        <w:fldChar w:fldCharType="separate"/>
      </w:r>
      <w:ins w:id="143" w:author="Author">
        <w:r>
          <w:rPr>
            <w:webHidden/>
          </w:rPr>
          <w:t>35</w:t>
        </w:r>
        <w:r>
          <w:rPr>
            <w:webHidden/>
          </w:rPr>
          <w:fldChar w:fldCharType="end"/>
        </w:r>
        <w:r w:rsidRPr="00331335">
          <w:rPr>
            <w:rStyle w:val="Hyperlink"/>
          </w:rPr>
          <w:fldChar w:fldCharType="end"/>
        </w:r>
      </w:ins>
    </w:p>
    <w:p w14:paraId="38F201E4" w14:textId="2C794D53" w:rsidR="008C4EAE" w:rsidRDefault="008C4EAE">
      <w:pPr>
        <w:pStyle w:val="TOC2"/>
        <w:rPr>
          <w:ins w:id="144" w:author="Author"/>
          <w:rFonts w:asciiTheme="minorHAnsi" w:eastAsiaTheme="minorEastAsia" w:hAnsiTheme="minorHAnsi" w:cstheme="minorBidi"/>
          <w:sz w:val="22"/>
          <w:szCs w:val="22"/>
        </w:rPr>
      </w:pPr>
      <w:ins w:id="145" w:author="Author">
        <w:r w:rsidRPr="00331335">
          <w:rPr>
            <w:rStyle w:val="Hyperlink"/>
          </w:rPr>
          <w:fldChar w:fldCharType="begin"/>
        </w:r>
        <w:r w:rsidRPr="00331335">
          <w:rPr>
            <w:rStyle w:val="Hyperlink"/>
          </w:rPr>
          <w:instrText xml:space="preserve"> </w:instrText>
        </w:r>
        <w:r>
          <w:instrText>HYPERLINK \l "_Toc529518453"</w:instrText>
        </w:r>
        <w:r w:rsidRPr="00331335">
          <w:rPr>
            <w:rStyle w:val="Hyperlink"/>
          </w:rPr>
          <w:instrText xml:space="preserve"> </w:instrText>
        </w:r>
        <w:r w:rsidRPr="00331335">
          <w:rPr>
            <w:rStyle w:val="Hyperlink"/>
          </w:rPr>
          <w:fldChar w:fldCharType="separate"/>
        </w:r>
        <w:r w:rsidRPr="00331335">
          <w:rPr>
            <w:rStyle w:val="Hyperlink"/>
          </w:rPr>
          <w:t>4.4.</w:t>
        </w:r>
        <w:r>
          <w:rPr>
            <w:rFonts w:asciiTheme="minorHAnsi" w:eastAsiaTheme="minorEastAsia" w:hAnsiTheme="minorHAnsi" w:cstheme="minorBidi"/>
            <w:sz w:val="22"/>
            <w:szCs w:val="22"/>
          </w:rPr>
          <w:tab/>
        </w:r>
        <w:r w:rsidRPr="00331335">
          <w:rPr>
            <w:rStyle w:val="Hyperlink"/>
          </w:rPr>
          <w:t>Service Oriented Architecture / ESS</w:t>
        </w:r>
        <w:r>
          <w:rPr>
            <w:webHidden/>
          </w:rPr>
          <w:tab/>
        </w:r>
        <w:r>
          <w:rPr>
            <w:webHidden/>
          </w:rPr>
          <w:fldChar w:fldCharType="begin"/>
        </w:r>
        <w:r>
          <w:rPr>
            <w:webHidden/>
          </w:rPr>
          <w:instrText xml:space="preserve"> PAGEREF _Toc529518453 \h </w:instrText>
        </w:r>
      </w:ins>
      <w:r>
        <w:rPr>
          <w:webHidden/>
        </w:rPr>
      </w:r>
      <w:r>
        <w:rPr>
          <w:webHidden/>
        </w:rPr>
        <w:fldChar w:fldCharType="separate"/>
      </w:r>
      <w:ins w:id="146" w:author="Author">
        <w:r>
          <w:rPr>
            <w:webHidden/>
          </w:rPr>
          <w:t>36</w:t>
        </w:r>
        <w:r>
          <w:rPr>
            <w:webHidden/>
          </w:rPr>
          <w:fldChar w:fldCharType="end"/>
        </w:r>
        <w:r w:rsidRPr="00331335">
          <w:rPr>
            <w:rStyle w:val="Hyperlink"/>
          </w:rPr>
          <w:fldChar w:fldCharType="end"/>
        </w:r>
      </w:ins>
    </w:p>
    <w:p w14:paraId="373F5036" w14:textId="061FFBA6" w:rsidR="008C4EAE" w:rsidRDefault="008C4EAE">
      <w:pPr>
        <w:pStyle w:val="TOC2"/>
        <w:rPr>
          <w:ins w:id="147" w:author="Author"/>
          <w:rFonts w:asciiTheme="minorHAnsi" w:eastAsiaTheme="minorEastAsia" w:hAnsiTheme="minorHAnsi" w:cstheme="minorBidi"/>
          <w:sz w:val="22"/>
          <w:szCs w:val="22"/>
        </w:rPr>
      </w:pPr>
      <w:ins w:id="148" w:author="Author">
        <w:r w:rsidRPr="00331335">
          <w:rPr>
            <w:rStyle w:val="Hyperlink"/>
          </w:rPr>
          <w:fldChar w:fldCharType="begin"/>
        </w:r>
        <w:r w:rsidRPr="00331335">
          <w:rPr>
            <w:rStyle w:val="Hyperlink"/>
          </w:rPr>
          <w:instrText xml:space="preserve"> </w:instrText>
        </w:r>
        <w:r>
          <w:instrText>HYPERLINK \l "_Toc529518454"</w:instrText>
        </w:r>
        <w:r w:rsidRPr="00331335">
          <w:rPr>
            <w:rStyle w:val="Hyperlink"/>
          </w:rPr>
          <w:instrText xml:space="preserve"> </w:instrText>
        </w:r>
        <w:r w:rsidRPr="00331335">
          <w:rPr>
            <w:rStyle w:val="Hyperlink"/>
          </w:rPr>
          <w:fldChar w:fldCharType="separate"/>
        </w:r>
        <w:r w:rsidRPr="00331335">
          <w:rPr>
            <w:rStyle w:val="Hyperlink"/>
          </w:rPr>
          <w:t>4.5.</w:t>
        </w:r>
        <w:r>
          <w:rPr>
            <w:rFonts w:asciiTheme="minorHAnsi" w:eastAsiaTheme="minorEastAsia" w:hAnsiTheme="minorHAnsi" w:cstheme="minorBidi"/>
            <w:sz w:val="22"/>
            <w:szCs w:val="22"/>
          </w:rPr>
          <w:tab/>
        </w:r>
        <w:r w:rsidRPr="00331335">
          <w:rPr>
            <w:rStyle w:val="Hyperlink"/>
          </w:rPr>
          <w:t>Enterprise Architecture</w:t>
        </w:r>
        <w:r>
          <w:rPr>
            <w:webHidden/>
          </w:rPr>
          <w:tab/>
        </w:r>
        <w:r>
          <w:rPr>
            <w:webHidden/>
          </w:rPr>
          <w:fldChar w:fldCharType="begin"/>
        </w:r>
        <w:r>
          <w:rPr>
            <w:webHidden/>
          </w:rPr>
          <w:instrText xml:space="preserve"> PAGEREF _Toc529518454 \h </w:instrText>
        </w:r>
      </w:ins>
      <w:r>
        <w:rPr>
          <w:webHidden/>
        </w:rPr>
      </w:r>
      <w:r>
        <w:rPr>
          <w:webHidden/>
        </w:rPr>
        <w:fldChar w:fldCharType="separate"/>
      </w:r>
      <w:ins w:id="149" w:author="Author">
        <w:r>
          <w:rPr>
            <w:webHidden/>
          </w:rPr>
          <w:t>37</w:t>
        </w:r>
        <w:r>
          <w:rPr>
            <w:webHidden/>
          </w:rPr>
          <w:fldChar w:fldCharType="end"/>
        </w:r>
        <w:r w:rsidRPr="00331335">
          <w:rPr>
            <w:rStyle w:val="Hyperlink"/>
          </w:rPr>
          <w:fldChar w:fldCharType="end"/>
        </w:r>
      </w:ins>
    </w:p>
    <w:p w14:paraId="12F4ECEE" w14:textId="0B682602" w:rsidR="008C4EAE" w:rsidRDefault="008C4EAE">
      <w:pPr>
        <w:pStyle w:val="TOC1"/>
        <w:rPr>
          <w:ins w:id="150" w:author="Author"/>
          <w:rFonts w:asciiTheme="minorHAnsi" w:eastAsiaTheme="minorEastAsia" w:hAnsiTheme="minorHAnsi" w:cstheme="minorBidi"/>
          <w:sz w:val="22"/>
          <w:szCs w:val="22"/>
        </w:rPr>
      </w:pPr>
      <w:ins w:id="151" w:author="Author">
        <w:r w:rsidRPr="00331335">
          <w:rPr>
            <w:rStyle w:val="Hyperlink"/>
          </w:rPr>
          <w:fldChar w:fldCharType="begin"/>
        </w:r>
        <w:r w:rsidRPr="00331335">
          <w:rPr>
            <w:rStyle w:val="Hyperlink"/>
          </w:rPr>
          <w:instrText xml:space="preserve"> </w:instrText>
        </w:r>
        <w:r>
          <w:instrText>HYPERLINK \l "_Toc529518455"</w:instrText>
        </w:r>
        <w:r w:rsidRPr="00331335">
          <w:rPr>
            <w:rStyle w:val="Hyperlink"/>
          </w:rPr>
          <w:instrText xml:space="preserve"> </w:instrText>
        </w:r>
        <w:r w:rsidRPr="00331335">
          <w:rPr>
            <w:rStyle w:val="Hyperlink"/>
          </w:rPr>
          <w:fldChar w:fldCharType="separate"/>
        </w:r>
        <w:r w:rsidRPr="00331335">
          <w:rPr>
            <w:rStyle w:val="Hyperlink"/>
          </w:rPr>
          <w:t>5.</w:t>
        </w:r>
        <w:r>
          <w:rPr>
            <w:rFonts w:asciiTheme="minorHAnsi" w:eastAsiaTheme="minorEastAsia" w:hAnsiTheme="minorHAnsi" w:cstheme="minorBidi"/>
            <w:sz w:val="22"/>
            <w:szCs w:val="22"/>
          </w:rPr>
          <w:tab/>
        </w:r>
        <w:r w:rsidRPr="00331335">
          <w:rPr>
            <w:rStyle w:val="Hyperlink"/>
          </w:rPr>
          <w:t>Data Design</w:t>
        </w:r>
        <w:r>
          <w:rPr>
            <w:webHidden/>
          </w:rPr>
          <w:tab/>
        </w:r>
        <w:r>
          <w:rPr>
            <w:webHidden/>
          </w:rPr>
          <w:fldChar w:fldCharType="begin"/>
        </w:r>
        <w:r>
          <w:rPr>
            <w:webHidden/>
          </w:rPr>
          <w:instrText xml:space="preserve"> PAGEREF _Toc529518455 \h </w:instrText>
        </w:r>
      </w:ins>
      <w:r>
        <w:rPr>
          <w:webHidden/>
        </w:rPr>
      </w:r>
      <w:r>
        <w:rPr>
          <w:webHidden/>
        </w:rPr>
        <w:fldChar w:fldCharType="separate"/>
      </w:r>
      <w:ins w:id="152" w:author="Author">
        <w:r>
          <w:rPr>
            <w:webHidden/>
          </w:rPr>
          <w:t>39</w:t>
        </w:r>
        <w:r>
          <w:rPr>
            <w:webHidden/>
          </w:rPr>
          <w:fldChar w:fldCharType="end"/>
        </w:r>
        <w:r w:rsidRPr="00331335">
          <w:rPr>
            <w:rStyle w:val="Hyperlink"/>
          </w:rPr>
          <w:fldChar w:fldCharType="end"/>
        </w:r>
      </w:ins>
    </w:p>
    <w:p w14:paraId="59321A9C" w14:textId="19C2D44A" w:rsidR="008C4EAE" w:rsidRDefault="008C4EAE">
      <w:pPr>
        <w:pStyle w:val="TOC2"/>
        <w:rPr>
          <w:ins w:id="153" w:author="Author"/>
          <w:rFonts w:asciiTheme="minorHAnsi" w:eastAsiaTheme="minorEastAsia" w:hAnsiTheme="minorHAnsi" w:cstheme="minorBidi"/>
          <w:sz w:val="22"/>
          <w:szCs w:val="22"/>
        </w:rPr>
      </w:pPr>
      <w:ins w:id="154" w:author="Author">
        <w:r w:rsidRPr="00331335">
          <w:rPr>
            <w:rStyle w:val="Hyperlink"/>
          </w:rPr>
          <w:fldChar w:fldCharType="begin"/>
        </w:r>
        <w:r w:rsidRPr="00331335">
          <w:rPr>
            <w:rStyle w:val="Hyperlink"/>
          </w:rPr>
          <w:instrText xml:space="preserve"> </w:instrText>
        </w:r>
        <w:r>
          <w:instrText>HYPERLINK \l "_Toc529518456"</w:instrText>
        </w:r>
        <w:r w:rsidRPr="00331335">
          <w:rPr>
            <w:rStyle w:val="Hyperlink"/>
          </w:rPr>
          <w:instrText xml:space="preserve"> </w:instrText>
        </w:r>
        <w:r w:rsidRPr="00331335">
          <w:rPr>
            <w:rStyle w:val="Hyperlink"/>
          </w:rPr>
          <w:fldChar w:fldCharType="separate"/>
        </w:r>
        <w:r w:rsidRPr="00331335">
          <w:rPr>
            <w:rStyle w:val="Hyperlink"/>
          </w:rPr>
          <w:t>5.1.</w:t>
        </w:r>
        <w:r>
          <w:rPr>
            <w:rFonts w:asciiTheme="minorHAnsi" w:eastAsiaTheme="minorEastAsia" w:hAnsiTheme="minorHAnsi" w:cstheme="minorBidi"/>
            <w:sz w:val="22"/>
            <w:szCs w:val="22"/>
          </w:rPr>
          <w:tab/>
        </w:r>
        <w:r w:rsidRPr="00331335">
          <w:rPr>
            <w:rStyle w:val="Hyperlink"/>
          </w:rPr>
          <w:t>DBMS Files</w:t>
        </w:r>
        <w:r>
          <w:rPr>
            <w:webHidden/>
          </w:rPr>
          <w:tab/>
        </w:r>
        <w:r>
          <w:rPr>
            <w:webHidden/>
          </w:rPr>
          <w:fldChar w:fldCharType="begin"/>
        </w:r>
        <w:r>
          <w:rPr>
            <w:webHidden/>
          </w:rPr>
          <w:instrText xml:space="preserve"> PAGEREF _Toc529518456 \h </w:instrText>
        </w:r>
      </w:ins>
      <w:r>
        <w:rPr>
          <w:webHidden/>
        </w:rPr>
      </w:r>
      <w:r>
        <w:rPr>
          <w:webHidden/>
        </w:rPr>
        <w:fldChar w:fldCharType="separate"/>
      </w:r>
      <w:ins w:id="155" w:author="Author">
        <w:r>
          <w:rPr>
            <w:webHidden/>
          </w:rPr>
          <w:t>39</w:t>
        </w:r>
        <w:r>
          <w:rPr>
            <w:webHidden/>
          </w:rPr>
          <w:fldChar w:fldCharType="end"/>
        </w:r>
        <w:r w:rsidRPr="00331335">
          <w:rPr>
            <w:rStyle w:val="Hyperlink"/>
          </w:rPr>
          <w:fldChar w:fldCharType="end"/>
        </w:r>
      </w:ins>
    </w:p>
    <w:p w14:paraId="7233BCB1" w14:textId="4573F034" w:rsidR="008C4EAE" w:rsidRDefault="008C4EAE">
      <w:pPr>
        <w:pStyle w:val="TOC2"/>
        <w:rPr>
          <w:ins w:id="156" w:author="Author"/>
          <w:rFonts w:asciiTheme="minorHAnsi" w:eastAsiaTheme="minorEastAsia" w:hAnsiTheme="minorHAnsi" w:cstheme="minorBidi"/>
          <w:sz w:val="22"/>
          <w:szCs w:val="22"/>
        </w:rPr>
      </w:pPr>
      <w:ins w:id="157" w:author="Author">
        <w:r w:rsidRPr="00331335">
          <w:rPr>
            <w:rStyle w:val="Hyperlink"/>
          </w:rPr>
          <w:fldChar w:fldCharType="begin"/>
        </w:r>
        <w:r w:rsidRPr="00331335">
          <w:rPr>
            <w:rStyle w:val="Hyperlink"/>
          </w:rPr>
          <w:instrText xml:space="preserve"> </w:instrText>
        </w:r>
        <w:r>
          <w:instrText>HYPERLINK \l "_Toc529518457"</w:instrText>
        </w:r>
        <w:r w:rsidRPr="00331335">
          <w:rPr>
            <w:rStyle w:val="Hyperlink"/>
          </w:rPr>
          <w:instrText xml:space="preserve"> </w:instrText>
        </w:r>
        <w:r w:rsidRPr="00331335">
          <w:rPr>
            <w:rStyle w:val="Hyperlink"/>
          </w:rPr>
          <w:fldChar w:fldCharType="separate"/>
        </w:r>
        <w:r w:rsidRPr="00331335">
          <w:rPr>
            <w:rStyle w:val="Hyperlink"/>
          </w:rPr>
          <w:t>5.2.</w:t>
        </w:r>
        <w:r>
          <w:rPr>
            <w:rFonts w:asciiTheme="minorHAnsi" w:eastAsiaTheme="minorEastAsia" w:hAnsiTheme="minorHAnsi" w:cstheme="minorBidi"/>
            <w:sz w:val="22"/>
            <w:szCs w:val="22"/>
          </w:rPr>
          <w:tab/>
        </w:r>
        <w:r w:rsidRPr="00331335">
          <w:rPr>
            <w:rStyle w:val="Hyperlink"/>
          </w:rPr>
          <w:t>Non-DBMS Files</w:t>
        </w:r>
        <w:r>
          <w:rPr>
            <w:webHidden/>
          </w:rPr>
          <w:tab/>
        </w:r>
        <w:r>
          <w:rPr>
            <w:webHidden/>
          </w:rPr>
          <w:fldChar w:fldCharType="begin"/>
        </w:r>
        <w:r>
          <w:rPr>
            <w:webHidden/>
          </w:rPr>
          <w:instrText xml:space="preserve"> PAGEREF _Toc529518457 \h </w:instrText>
        </w:r>
      </w:ins>
      <w:r>
        <w:rPr>
          <w:webHidden/>
        </w:rPr>
      </w:r>
      <w:r>
        <w:rPr>
          <w:webHidden/>
        </w:rPr>
        <w:fldChar w:fldCharType="separate"/>
      </w:r>
      <w:ins w:id="158" w:author="Author">
        <w:r>
          <w:rPr>
            <w:webHidden/>
          </w:rPr>
          <w:t>39</w:t>
        </w:r>
        <w:r>
          <w:rPr>
            <w:webHidden/>
          </w:rPr>
          <w:fldChar w:fldCharType="end"/>
        </w:r>
        <w:r w:rsidRPr="00331335">
          <w:rPr>
            <w:rStyle w:val="Hyperlink"/>
          </w:rPr>
          <w:fldChar w:fldCharType="end"/>
        </w:r>
      </w:ins>
    </w:p>
    <w:p w14:paraId="45DAD354" w14:textId="013B0C7D" w:rsidR="008C4EAE" w:rsidRDefault="008C4EAE">
      <w:pPr>
        <w:pStyle w:val="TOC2"/>
        <w:rPr>
          <w:ins w:id="159" w:author="Author"/>
          <w:rFonts w:asciiTheme="minorHAnsi" w:eastAsiaTheme="minorEastAsia" w:hAnsiTheme="minorHAnsi" w:cstheme="minorBidi"/>
          <w:sz w:val="22"/>
          <w:szCs w:val="22"/>
        </w:rPr>
      </w:pPr>
      <w:ins w:id="160" w:author="Author">
        <w:r w:rsidRPr="00331335">
          <w:rPr>
            <w:rStyle w:val="Hyperlink"/>
          </w:rPr>
          <w:fldChar w:fldCharType="begin"/>
        </w:r>
        <w:r w:rsidRPr="00331335">
          <w:rPr>
            <w:rStyle w:val="Hyperlink"/>
          </w:rPr>
          <w:instrText xml:space="preserve"> </w:instrText>
        </w:r>
        <w:r>
          <w:instrText>HYPERLINK \l "_Toc529518458"</w:instrText>
        </w:r>
        <w:r w:rsidRPr="00331335">
          <w:rPr>
            <w:rStyle w:val="Hyperlink"/>
          </w:rPr>
          <w:instrText xml:space="preserve"> </w:instrText>
        </w:r>
        <w:r w:rsidRPr="00331335">
          <w:rPr>
            <w:rStyle w:val="Hyperlink"/>
          </w:rPr>
          <w:fldChar w:fldCharType="separate"/>
        </w:r>
        <w:r w:rsidRPr="00331335">
          <w:rPr>
            <w:rStyle w:val="Hyperlink"/>
          </w:rPr>
          <w:t>5.3.</w:t>
        </w:r>
        <w:r>
          <w:rPr>
            <w:rFonts w:asciiTheme="minorHAnsi" w:eastAsiaTheme="minorEastAsia" w:hAnsiTheme="minorHAnsi" w:cstheme="minorBidi"/>
            <w:sz w:val="22"/>
            <w:szCs w:val="22"/>
          </w:rPr>
          <w:tab/>
        </w:r>
        <w:r w:rsidRPr="00331335">
          <w:rPr>
            <w:rStyle w:val="Hyperlink"/>
          </w:rPr>
          <w:t>Data View</w:t>
        </w:r>
        <w:r>
          <w:rPr>
            <w:webHidden/>
          </w:rPr>
          <w:tab/>
        </w:r>
        <w:r>
          <w:rPr>
            <w:webHidden/>
          </w:rPr>
          <w:fldChar w:fldCharType="begin"/>
        </w:r>
        <w:r>
          <w:rPr>
            <w:webHidden/>
          </w:rPr>
          <w:instrText xml:space="preserve"> PAGEREF _Toc529518458 \h </w:instrText>
        </w:r>
      </w:ins>
      <w:r>
        <w:rPr>
          <w:webHidden/>
        </w:rPr>
      </w:r>
      <w:r>
        <w:rPr>
          <w:webHidden/>
        </w:rPr>
        <w:fldChar w:fldCharType="separate"/>
      </w:r>
      <w:ins w:id="161" w:author="Author">
        <w:r>
          <w:rPr>
            <w:webHidden/>
          </w:rPr>
          <w:t>39</w:t>
        </w:r>
        <w:r>
          <w:rPr>
            <w:webHidden/>
          </w:rPr>
          <w:fldChar w:fldCharType="end"/>
        </w:r>
        <w:r w:rsidRPr="00331335">
          <w:rPr>
            <w:rStyle w:val="Hyperlink"/>
          </w:rPr>
          <w:fldChar w:fldCharType="end"/>
        </w:r>
      </w:ins>
    </w:p>
    <w:p w14:paraId="76EA0F42" w14:textId="242F74B2" w:rsidR="008C4EAE" w:rsidRDefault="008C4EAE">
      <w:pPr>
        <w:pStyle w:val="TOC3"/>
        <w:rPr>
          <w:ins w:id="162" w:author="Author"/>
          <w:rFonts w:asciiTheme="minorHAnsi" w:eastAsiaTheme="minorEastAsia" w:hAnsiTheme="minorHAnsi" w:cstheme="minorBidi"/>
          <w:sz w:val="22"/>
          <w:szCs w:val="22"/>
        </w:rPr>
      </w:pPr>
      <w:ins w:id="163" w:author="Author">
        <w:r w:rsidRPr="00331335">
          <w:rPr>
            <w:rStyle w:val="Hyperlink"/>
          </w:rPr>
          <w:fldChar w:fldCharType="begin"/>
        </w:r>
        <w:r w:rsidRPr="00331335">
          <w:rPr>
            <w:rStyle w:val="Hyperlink"/>
          </w:rPr>
          <w:instrText xml:space="preserve"> </w:instrText>
        </w:r>
        <w:r>
          <w:instrText>HYPERLINK \l "_Toc529518459"</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331335">
          <w:rPr>
            <w:rStyle w:val="Hyperlink"/>
          </w:rPr>
          <w:t>MCCF EDI TAS Report Data Element Mappings</w:t>
        </w:r>
        <w:r>
          <w:rPr>
            <w:webHidden/>
          </w:rPr>
          <w:tab/>
        </w:r>
        <w:r>
          <w:rPr>
            <w:webHidden/>
          </w:rPr>
          <w:fldChar w:fldCharType="begin"/>
        </w:r>
        <w:r>
          <w:rPr>
            <w:webHidden/>
          </w:rPr>
          <w:instrText xml:space="preserve"> PAGEREF _Toc529518459 \h </w:instrText>
        </w:r>
      </w:ins>
      <w:r>
        <w:rPr>
          <w:webHidden/>
        </w:rPr>
      </w:r>
      <w:r>
        <w:rPr>
          <w:webHidden/>
        </w:rPr>
        <w:fldChar w:fldCharType="separate"/>
      </w:r>
      <w:ins w:id="164" w:author="Author">
        <w:r>
          <w:rPr>
            <w:webHidden/>
          </w:rPr>
          <w:t>40</w:t>
        </w:r>
        <w:r>
          <w:rPr>
            <w:webHidden/>
          </w:rPr>
          <w:fldChar w:fldCharType="end"/>
        </w:r>
        <w:r w:rsidRPr="00331335">
          <w:rPr>
            <w:rStyle w:val="Hyperlink"/>
          </w:rPr>
          <w:fldChar w:fldCharType="end"/>
        </w:r>
      </w:ins>
    </w:p>
    <w:p w14:paraId="0C585DB3" w14:textId="55F856D6" w:rsidR="008C4EAE" w:rsidRDefault="008C4EAE">
      <w:pPr>
        <w:pStyle w:val="TOC4"/>
        <w:rPr>
          <w:ins w:id="165" w:author="Author"/>
          <w:rFonts w:asciiTheme="minorHAnsi" w:eastAsiaTheme="minorEastAsia" w:hAnsiTheme="minorHAnsi" w:cstheme="minorBidi"/>
          <w:noProof/>
          <w:sz w:val="22"/>
          <w:szCs w:val="22"/>
        </w:rPr>
      </w:pPr>
      <w:ins w:id="166" w:author="Author">
        <w:r w:rsidRPr="00331335">
          <w:rPr>
            <w:rStyle w:val="Hyperlink"/>
            <w:noProof/>
          </w:rPr>
          <w:fldChar w:fldCharType="begin"/>
        </w:r>
        <w:r w:rsidRPr="00331335">
          <w:rPr>
            <w:rStyle w:val="Hyperlink"/>
            <w:noProof/>
          </w:rPr>
          <w:instrText xml:space="preserve"> </w:instrText>
        </w:r>
        <w:r>
          <w:rPr>
            <w:noProof/>
          </w:rPr>
          <w:instrText>HYPERLINK \l "_Toc529518460"</w:instrText>
        </w:r>
        <w:r w:rsidRPr="00331335">
          <w:rPr>
            <w:rStyle w:val="Hyperlink"/>
            <w:noProof/>
          </w:rPr>
          <w:instrText xml:space="preserve"> </w:instrText>
        </w:r>
        <w:r w:rsidRPr="00331335">
          <w:rPr>
            <w:rStyle w:val="Hyperlink"/>
            <w:noProof/>
          </w:rPr>
          <w:fldChar w:fldCharType="separate"/>
        </w:r>
        <w:r w:rsidRPr="00331335">
          <w:rPr>
            <w:rStyle w:val="Hyperlink"/>
            <w:noProof/>
          </w:rPr>
          <w:t>5.3.1.1.</w:t>
        </w:r>
        <w:r>
          <w:rPr>
            <w:rFonts w:asciiTheme="minorHAnsi" w:eastAsiaTheme="minorEastAsia" w:hAnsiTheme="minorHAnsi" w:cstheme="minorBidi"/>
            <w:noProof/>
            <w:sz w:val="22"/>
            <w:szCs w:val="22"/>
          </w:rPr>
          <w:tab/>
        </w:r>
        <w:r w:rsidRPr="00331335">
          <w:rPr>
            <w:rStyle w:val="Hyperlink"/>
            <w:noProof/>
          </w:rPr>
          <w:t>EDI Lockbox Report Data Element Mappings</w:t>
        </w:r>
        <w:r>
          <w:rPr>
            <w:noProof/>
            <w:webHidden/>
          </w:rPr>
          <w:tab/>
        </w:r>
        <w:r>
          <w:rPr>
            <w:noProof/>
            <w:webHidden/>
          </w:rPr>
          <w:fldChar w:fldCharType="begin"/>
        </w:r>
        <w:r>
          <w:rPr>
            <w:noProof/>
            <w:webHidden/>
          </w:rPr>
          <w:instrText xml:space="preserve"> PAGEREF _Toc529518460 \h </w:instrText>
        </w:r>
      </w:ins>
      <w:r>
        <w:rPr>
          <w:noProof/>
          <w:webHidden/>
        </w:rPr>
      </w:r>
      <w:r>
        <w:rPr>
          <w:noProof/>
          <w:webHidden/>
        </w:rPr>
        <w:fldChar w:fldCharType="separate"/>
      </w:r>
      <w:ins w:id="167" w:author="Author">
        <w:r>
          <w:rPr>
            <w:noProof/>
            <w:webHidden/>
          </w:rPr>
          <w:t>40</w:t>
        </w:r>
        <w:r>
          <w:rPr>
            <w:noProof/>
            <w:webHidden/>
          </w:rPr>
          <w:fldChar w:fldCharType="end"/>
        </w:r>
        <w:r w:rsidRPr="00331335">
          <w:rPr>
            <w:rStyle w:val="Hyperlink"/>
            <w:noProof/>
          </w:rPr>
          <w:fldChar w:fldCharType="end"/>
        </w:r>
      </w:ins>
    </w:p>
    <w:p w14:paraId="350F6648" w14:textId="4594003D" w:rsidR="008C4EAE" w:rsidRDefault="008C4EAE">
      <w:pPr>
        <w:pStyle w:val="TOC4"/>
        <w:rPr>
          <w:ins w:id="168" w:author="Author"/>
          <w:rFonts w:asciiTheme="minorHAnsi" w:eastAsiaTheme="minorEastAsia" w:hAnsiTheme="minorHAnsi" w:cstheme="minorBidi"/>
          <w:noProof/>
          <w:sz w:val="22"/>
          <w:szCs w:val="22"/>
        </w:rPr>
      </w:pPr>
      <w:ins w:id="169" w:author="Author">
        <w:r w:rsidRPr="00331335">
          <w:rPr>
            <w:rStyle w:val="Hyperlink"/>
            <w:noProof/>
          </w:rPr>
          <w:fldChar w:fldCharType="begin"/>
        </w:r>
        <w:r w:rsidRPr="00331335">
          <w:rPr>
            <w:rStyle w:val="Hyperlink"/>
            <w:noProof/>
          </w:rPr>
          <w:instrText xml:space="preserve"> </w:instrText>
        </w:r>
        <w:r>
          <w:rPr>
            <w:noProof/>
          </w:rPr>
          <w:instrText>HYPERLINK \l "_Toc529518461"</w:instrText>
        </w:r>
        <w:r w:rsidRPr="00331335">
          <w:rPr>
            <w:rStyle w:val="Hyperlink"/>
            <w:noProof/>
          </w:rPr>
          <w:instrText xml:space="preserve"> </w:instrText>
        </w:r>
        <w:r w:rsidRPr="00331335">
          <w:rPr>
            <w:rStyle w:val="Hyperlink"/>
            <w:noProof/>
          </w:rPr>
          <w:fldChar w:fldCharType="separate"/>
        </w:r>
        <w:r w:rsidRPr="00331335">
          <w:rPr>
            <w:rStyle w:val="Hyperlink"/>
            <w:noProof/>
          </w:rPr>
          <w:t>5.3.1.2.</w:t>
        </w:r>
        <w:r>
          <w:rPr>
            <w:rFonts w:asciiTheme="minorHAnsi" w:eastAsiaTheme="minorEastAsia" w:hAnsiTheme="minorHAnsi" w:cstheme="minorBidi"/>
            <w:noProof/>
            <w:sz w:val="22"/>
            <w:szCs w:val="22"/>
          </w:rPr>
          <w:tab/>
        </w:r>
        <w:r w:rsidRPr="00331335">
          <w:rPr>
            <w:rStyle w:val="Hyperlink"/>
            <w:noProof/>
          </w:rPr>
          <w:t>ECME OPECC Report Data Element Mappings</w:t>
        </w:r>
        <w:r>
          <w:rPr>
            <w:noProof/>
            <w:webHidden/>
          </w:rPr>
          <w:tab/>
        </w:r>
        <w:r>
          <w:rPr>
            <w:noProof/>
            <w:webHidden/>
          </w:rPr>
          <w:fldChar w:fldCharType="begin"/>
        </w:r>
        <w:r>
          <w:rPr>
            <w:noProof/>
            <w:webHidden/>
          </w:rPr>
          <w:instrText xml:space="preserve"> PAGEREF _Toc529518461 \h </w:instrText>
        </w:r>
      </w:ins>
      <w:r>
        <w:rPr>
          <w:noProof/>
          <w:webHidden/>
        </w:rPr>
      </w:r>
      <w:r>
        <w:rPr>
          <w:noProof/>
          <w:webHidden/>
        </w:rPr>
        <w:fldChar w:fldCharType="separate"/>
      </w:r>
      <w:ins w:id="170" w:author="Author">
        <w:r>
          <w:rPr>
            <w:noProof/>
            <w:webHidden/>
          </w:rPr>
          <w:t>40</w:t>
        </w:r>
        <w:r>
          <w:rPr>
            <w:noProof/>
            <w:webHidden/>
          </w:rPr>
          <w:fldChar w:fldCharType="end"/>
        </w:r>
        <w:r w:rsidRPr="00331335">
          <w:rPr>
            <w:rStyle w:val="Hyperlink"/>
            <w:noProof/>
          </w:rPr>
          <w:fldChar w:fldCharType="end"/>
        </w:r>
      </w:ins>
    </w:p>
    <w:p w14:paraId="2AD3B239" w14:textId="6D8D11E7" w:rsidR="008C4EAE" w:rsidRDefault="008C4EAE">
      <w:pPr>
        <w:pStyle w:val="TOC1"/>
        <w:rPr>
          <w:ins w:id="171" w:author="Author"/>
          <w:rFonts w:asciiTheme="minorHAnsi" w:eastAsiaTheme="minorEastAsia" w:hAnsiTheme="minorHAnsi" w:cstheme="minorBidi"/>
          <w:sz w:val="22"/>
          <w:szCs w:val="22"/>
        </w:rPr>
      </w:pPr>
      <w:ins w:id="172" w:author="Author">
        <w:r w:rsidRPr="00331335">
          <w:rPr>
            <w:rStyle w:val="Hyperlink"/>
          </w:rPr>
          <w:fldChar w:fldCharType="begin"/>
        </w:r>
        <w:r w:rsidRPr="00331335">
          <w:rPr>
            <w:rStyle w:val="Hyperlink"/>
          </w:rPr>
          <w:instrText xml:space="preserve"> </w:instrText>
        </w:r>
        <w:r>
          <w:instrText>HYPERLINK \l "_Toc529518462"</w:instrText>
        </w:r>
        <w:r w:rsidRPr="00331335">
          <w:rPr>
            <w:rStyle w:val="Hyperlink"/>
          </w:rPr>
          <w:instrText xml:space="preserve"> </w:instrText>
        </w:r>
        <w:r w:rsidRPr="00331335">
          <w:rPr>
            <w:rStyle w:val="Hyperlink"/>
          </w:rPr>
          <w:fldChar w:fldCharType="separate"/>
        </w:r>
        <w:r w:rsidRPr="00331335">
          <w:rPr>
            <w:rStyle w:val="Hyperlink"/>
          </w:rPr>
          <w:t>6.</w:t>
        </w:r>
        <w:r>
          <w:rPr>
            <w:rFonts w:asciiTheme="minorHAnsi" w:eastAsiaTheme="minorEastAsia" w:hAnsiTheme="minorHAnsi" w:cstheme="minorBidi"/>
            <w:sz w:val="22"/>
            <w:szCs w:val="22"/>
          </w:rPr>
          <w:tab/>
        </w:r>
        <w:r w:rsidRPr="00331335">
          <w:rPr>
            <w:rStyle w:val="Hyperlink"/>
          </w:rPr>
          <w:t>Detailed Design</w:t>
        </w:r>
        <w:r>
          <w:rPr>
            <w:webHidden/>
          </w:rPr>
          <w:tab/>
        </w:r>
        <w:r>
          <w:rPr>
            <w:webHidden/>
          </w:rPr>
          <w:fldChar w:fldCharType="begin"/>
        </w:r>
        <w:r>
          <w:rPr>
            <w:webHidden/>
          </w:rPr>
          <w:instrText xml:space="preserve"> PAGEREF _Toc529518462 \h </w:instrText>
        </w:r>
      </w:ins>
      <w:r>
        <w:rPr>
          <w:webHidden/>
        </w:rPr>
      </w:r>
      <w:r>
        <w:rPr>
          <w:webHidden/>
        </w:rPr>
        <w:fldChar w:fldCharType="separate"/>
      </w:r>
      <w:ins w:id="173" w:author="Author">
        <w:r>
          <w:rPr>
            <w:webHidden/>
          </w:rPr>
          <w:t>41</w:t>
        </w:r>
        <w:r>
          <w:rPr>
            <w:webHidden/>
          </w:rPr>
          <w:fldChar w:fldCharType="end"/>
        </w:r>
        <w:r w:rsidRPr="00331335">
          <w:rPr>
            <w:rStyle w:val="Hyperlink"/>
          </w:rPr>
          <w:fldChar w:fldCharType="end"/>
        </w:r>
      </w:ins>
    </w:p>
    <w:p w14:paraId="1668F4EC" w14:textId="60A4DF80" w:rsidR="008C4EAE" w:rsidRDefault="008C4EAE">
      <w:pPr>
        <w:pStyle w:val="TOC2"/>
        <w:rPr>
          <w:ins w:id="174" w:author="Author"/>
          <w:rFonts w:asciiTheme="minorHAnsi" w:eastAsiaTheme="minorEastAsia" w:hAnsiTheme="minorHAnsi" w:cstheme="minorBidi"/>
          <w:sz w:val="22"/>
          <w:szCs w:val="22"/>
        </w:rPr>
      </w:pPr>
      <w:ins w:id="175" w:author="Author">
        <w:r w:rsidRPr="00331335">
          <w:rPr>
            <w:rStyle w:val="Hyperlink"/>
          </w:rPr>
          <w:fldChar w:fldCharType="begin"/>
        </w:r>
        <w:r w:rsidRPr="00331335">
          <w:rPr>
            <w:rStyle w:val="Hyperlink"/>
          </w:rPr>
          <w:instrText xml:space="preserve"> </w:instrText>
        </w:r>
        <w:r>
          <w:instrText>HYPERLINK \l "_Toc529518463"</w:instrText>
        </w:r>
        <w:r w:rsidRPr="00331335">
          <w:rPr>
            <w:rStyle w:val="Hyperlink"/>
          </w:rPr>
          <w:instrText xml:space="preserve"> </w:instrText>
        </w:r>
        <w:r w:rsidRPr="00331335">
          <w:rPr>
            <w:rStyle w:val="Hyperlink"/>
          </w:rPr>
          <w:fldChar w:fldCharType="separate"/>
        </w:r>
        <w:r w:rsidRPr="00331335">
          <w:rPr>
            <w:rStyle w:val="Hyperlink"/>
          </w:rPr>
          <w:t>6.1.</w:t>
        </w:r>
        <w:r>
          <w:rPr>
            <w:rFonts w:asciiTheme="minorHAnsi" w:eastAsiaTheme="minorEastAsia" w:hAnsiTheme="minorHAnsi" w:cstheme="minorBidi"/>
            <w:sz w:val="22"/>
            <w:szCs w:val="22"/>
          </w:rPr>
          <w:tab/>
        </w:r>
        <w:r w:rsidRPr="00331335">
          <w:rPr>
            <w:rStyle w:val="Hyperlink"/>
          </w:rPr>
          <w:t>Hardware Detailed Design</w:t>
        </w:r>
        <w:r>
          <w:rPr>
            <w:webHidden/>
          </w:rPr>
          <w:tab/>
        </w:r>
        <w:r>
          <w:rPr>
            <w:webHidden/>
          </w:rPr>
          <w:fldChar w:fldCharType="begin"/>
        </w:r>
        <w:r>
          <w:rPr>
            <w:webHidden/>
          </w:rPr>
          <w:instrText xml:space="preserve"> PAGEREF _Toc529518463 \h </w:instrText>
        </w:r>
      </w:ins>
      <w:r>
        <w:rPr>
          <w:webHidden/>
        </w:rPr>
      </w:r>
      <w:r>
        <w:rPr>
          <w:webHidden/>
        </w:rPr>
        <w:fldChar w:fldCharType="separate"/>
      </w:r>
      <w:ins w:id="176" w:author="Author">
        <w:r>
          <w:rPr>
            <w:webHidden/>
          </w:rPr>
          <w:t>41</w:t>
        </w:r>
        <w:r>
          <w:rPr>
            <w:webHidden/>
          </w:rPr>
          <w:fldChar w:fldCharType="end"/>
        </w:r>
        <w:r w:rsidRPr="00331335">
          <w:rPr>
            <w:rStyle w:val="Hyperlink"/>
          </w:rPr>
          <w:fldChar w:fldCharType="end"/>
        </w:r>
      </w:ins>
    </w:p>
    <w:p w14:paraId="5388CEC3" w14:textId="0CDC61DC" w:rsidR="008C4EAE" w:rsidRDefault="008C4EAE">
      <w:pPr>
        <w:pStyle w:val="TOC2"/>
        <w:rPr>
          <w:ins w:id="177" w:author="Author"/>
          <w:rFonts w:asciiTheme="minorHAnsi" w:eastAsiaTheme="minorEastAsia" w:hAnsiTheme="minorHAnsi" w:cstheme="minorBidi"/>
          <w:sz w:val="22"/>
          <w:szCs w:val="22"/>
        </w:rPr>
      </w:pPr>
      <w:ins w:id="178" w:author="Author">
        <w:r w:rsidRPr="00331335">
          <w:rPr>
            <w:rStyle w:val="Hyperlink"/>
          </w:rPr>
          <w:fldChar w:fldCharType="begin"/>
        </w:r>
        <w:r w:rsidRPr="00331335">
          <w:rPr>
            <w:rStyle w:val="Hyperlink"/>
          </w:rPr>
          <w:instrText xml:space="preserve"> </w:instrText>
        </w:r>
        <w:r>
          <w:instrText>HYPERLINK \l "_Toc529518464"</w:instrText>
        </w:r>
        <w:r w:rsidRPr="00331335">
          <w:rPr>
            <w:rStyle w:val="Hyperlink"/>
          </w:rPr>
          <w:instrText xml:space="preserve"> </w:instrText>
        </w:r>
        <w:r w:rsidRPr="00331335">
          <w:rPr>
            <w:rStyle w:val="Hyperlink"/>
          </w:rPr>
          <w:fldChar w:fldCharType="separate"/>
        </w:r>
        <w:r w:rsidRPr="00331335">
          <w:rPr>
            <w:rStyle w:val="Hyperlink"/>
          </w:rPr>
          <w:t>6.2.</w:t>
        </w:r>
        <w:r>
          <w:rPr>
            <w:rFonts w:asciiTheme="minorHAnsi" w:eastAsiaTheme="minorEastAsia" w:hAnsiTheme="minorHAnsi" w:cstheme="minorBidi"/>
            <w:sz w:val="22"/>
            <w:szCs w:val="22"/>
          </w:rPr>
          <w:tab/>
        </w:r>
        <w:r w:rsidRPr="00331335">
          <w:rPr>
            <w:rStyle w:val="Hyperlink"/>
          </w:rPr>
          <w:t>Software Detailed Design</w:t>
        </w:r>
        <w:r>
          <w:rPr>
            <w:webHidden/>
          </w:rPr>
          <w:tab/>
        </w:r>
        <w:r>
          <w:rPr>
            <w:webHidden/>
          </w:rPr>
          <w:fldChar w:fldCharType="begin"/>
        </w:r>
        <w:r>
          <w:rPr>
            <w:webHidden/>
          </w:rPr>
          <w:instrText xml:space="preserve"> PAGEREF _Toc529518464 \h </w:instrText>
        </w:r>
      </w:ins>
      <w:r>
        <w:rPr>
          <w:webHidden/>
        </w:rPr>
      </w:r>
      <w:r>
        <w:rPr>
          <w:webHidden/>
        </w:rPr>
        <w:fldChar w:fldCharType="separate"/>
      </w:r>
      <w:ins w:id="179" w:author="Author">
        <w:r>
          <w:rPr>
            <w:webHidden/>
          </w:rPr>
          <w:t>42</w:t>
        </w:r>
        <w:r>
          <w:rPr>
            <w:webHidden/>
          </w:rPr>
          <w:fldChar w:fldCharType="end"/>
        </w:r>
        <w:r w:rsidRPr="00331335">
          <w:rPr>
            <w:rStyle w:val="Hyperlink"/>
          </w:rPr>
          <w:fldChar w:fldCharType="end"/>
        </w:r>
      </w:ins>
    </w:p>
    <w:p w14:paraId="4270DE30" w14:textId="570AEC4F" w:rsidR="008C4EAE" w:rsidRDefault="008C4EAE">
      <w:pPr>
        <w:pStyle w:val="TOC3"/>
        <w:rPr>
          <w:ins w:id="180" w:author="Author"/>
          <w:rFonts w:asciiTheme="minorHAnsi" w:eastAsiaTheme="minorEastAsia" w:hAnsiTheme="minorHAnsi" w:cstheme="minorBidi"/>
          <w:sz w:val="22"/>
          <w:szCs w:val="22"/>
        </w:rPr>
      </w:pPr>
      <w:ins w:id="181" w:author="Author">
        <w:r w:rsidRPr="00331335">
          <w:rPr>
            <w:rStyle w:val="Hyperlink"/>
          </w:rPr>
          <w:fldChar w:fldCharType="begin"/>
        </w:r>
        <w:r w:rsidRPr="00331335">
          <w:rPr>
            <w:rStyle w:val="Hyperlink"/>
          </w:rPr>
          <w:instrText xml:space="preserve"> </w:instrText>
        </w:r>
        <w:r>
          <w:instrText>HYPERLINK \l "_Toc529518465"</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_Toc529518465 \h </w:instrText>
        </w:r>
      </w:ins>
      <w:r>
        <w:rPr>
          <w:webHidden/>
        </w:rPr>
      </w:r>
      <w:r>
        <w:rPr>
          <w:webHidden/>
        </w:rPr>
        <w:fldChar w:fldCharType="separate"/>
      </w:r>
      <w:ins w:id="182" w:author="Author">
        <w:r>
          <w:rPr>
            <w:webHidden/>
          </w:rPr>
          <w:t>42</w:t>
        </w:r>
        <w:r>
          <w:rPr>
            <w:webHidden/>
          </w:rPr>
          <w:fldChar w:fldCharType="end"/>
        </w:r>
        <w:r w:rsidRPr="00331335">
          <w:rPr>
            <w:rStyle w:val="Hyperlink"/>
          </w:rPr>
          <w:fldChar w:fldCharType="end"/>
        </w:r>
      </w:ins>
    </w:p>
    <w:p w14:paraId="7F08BEFC" w14:textId="44CE7AD2" w:rsidR="008C4EAE" w:rsidRDefault="008C4EAE">
      <w:pPr>
        <w:pStyle w:val="TOC4"/>
        <w:rPr>
          <w:ins w:id="183" w:author="Author"/>
          <w:rFonts w:asciiTheme="minorHAnsi" w:eastAsiaTheme="minorEastAsia" w:hAnsiTheme="minorHAnsi" w:cstheme="minorBidi"/>
          <w:noProof/>
          <w:sz w:val="22"/>
          <w:szCs w:val="22"/>
        </w:rPr>
      </w:pPr>
      <w:ins w:id="184" w:author="Author">
        <w:r w:rsidRPr="00331335">
          <w:rPr>
            <w:rStyle w:val="Hyperlink"/>
            <w:noProof/>
          </w:rPr>
          <w:fldChar w:fldCharType="begin"/>
        </w:r>
        <w:r w:rsidRPr="00331335">
          <w:rPr>
            <w:rStyle w:val="Hyperlink"/>
            <w:noProof/>
          </w:rPr>
          <w:instrText xml:space="preserve"> </w:instrText>
        </w:r>
        <w:r>
          <w:rPr>
            <w:noProof/>
          </w:rPr>
          <w:instrText>HYPERLINK \l "_Toc529518466"</w:instrText>
        </w:r>
        <w:r w:rsidRPr="00331335">
          <w:rPr>
            <w:rStyle w:val="Hyperlink"/>
            <w:noProof/>
          </w:rPr>
          <w:instrText xml:space="preserve"> </w:instrText>
        </w:r>
        <w:r w:rsidRPr="00331335">
          <w:rPr>
            <w:rStyle w:val="Hyperlink"/>
            <w:noProof/>
          </w:rPr>
          <w:fldChar w:fldCharType="separate"/>
        </w:r>
        <w:r w:rsidRPr="00331335">
          <w:rPr>
            <w:rStyle w:val="Hyperlink"/>
            <w:noProof/>
          </w:rPr>
          <w:t>6.2.1.1.</w:t>
        </w:r>
        <w:r>
          <w:rPr>
            <w:rFonts w:asciiTheme="minorHAnsi" w:eastAsiaTheme="minorEastAsia" w:hAnsiTheme="minorHAnsi" w:cstheme="minorBidi"/>
            <w:noProof/>
            <w:sz w:val="22"/>
            <w:szCs w:val="22"/>
          </w:rPr>
          <w:tab/>
        </w:r>
        <w:r w:rsidRPr="00331335">
          <w:rPr>
            <w:rStyle w:val="Hyperlink"/>
            <w:noProof/>
          </w:rPr>
          <w:t>Presentation Layer Design</w:t>
        </w:r>
        <w:r>
          <w:rPr>
            <w:noProof/>
            <w:webHidden/>
          </w:rPr>
          <w:tab/>
        </w:r>
        <w:r>
          <w:rPr>
            <w:noProof/>
            <w:webHidden/>
          </w:rPr>
          <w:fldChar w:fldCharType="begin"/>
        </w:r>
        <w:r>
          <w:rPr>
            <w:noProof/>
            <w:webHidden/>
          </w:rPr>
          <w:instrText xml:space="preserve"> PAGEREF _Toc529518466 \h </w:instrText>
        </w:r>
      </w:ins>
      <w:r>
        <w:rPr>
          <w:noProof/>
          <w:webHidden/>
        </w:rPr>
      </w:r>
      <w:r>
        <w:rPr>
          <w:noProof/>
          <w:webHidden/>
        </w:rPr>
        <w:fldChar w:fldCharType="separate"/>
      </w:r>
      <w:ins w:id="185" w:author="Author">
        <w:r>
          <w:rPr>
            <w:noProof/>
            <w:webHidden/>
          </w:rPr>
          <w:t>42</w:t>
        </w:r>
        <w:r>
          <w:rPr>
            <w:noProof/>
            <w:webHidden/>
          </w:rPr>
          <w:fldChar w:fldCharType="end"/>
        </w:r>
        <w:r w:rsidRPr="00331335">
          <w:rPr>
            <w:rStyle w:val="Hyperlink"/>
            <w:noProof/>
          </w:rPr>
          <w:fldChar w:fldCharType="end"/>
        </w:r>
      </w:ins>
    </w:p>
    <w:p w14:paraId="0D93CACD" w14:textId="2177AD12" w:rsidR="008C4EAE" w:rsidRDefault="008C4EAE">
      <w:pPr>
        <w:pStyle w:val="TOC4"/>
        <w:rPr>
          <w:ins w:id="186" w:author="Author"/>
          <w:rFonts w:asciiTheme="minorHAnsi" w:eastAsiaTheme="minorEastAsia" w:hAnsiTheme="minorHAnsi" w:cstheme="minorBidi"/>
          <w:noProof/>
          <w:sz w:val="22"/>
          <w:szCs w:val="22"/>
        </w:rPr>
      </w:pPr>
      <w:ins w:id="187" w:author="Author">
        <w:r w:rsidRPr="00331335">
          <w:rPr>
            <w:rStyle w:val="Hyperlink"/>
            <w:noProof/>
          </w:rPr>
          <w:fldChar w:fldCharType="begin"/>
        </w:r>
        <w:r w:rsidRPr="00331335">
          <w:rPr>
            <w:rStyle w:val="Hyperlink"/>
            <w:noProof/>
          </w:rPr>
          <w:instrText xml:space="preserve"> </w:instrText>
        </w:r>
        <w:r>
          <w:rPr>
            <w:noProof/>
          </w:rPr>
          <w:instrText>HYPERLINK \l "_Toc529518467"</w:instrText>
        </w:r>
        <w:r w:rsidRPr="00331335">
          <w:rPr>
            <w:rStyle w:val="Hyperlink"/>
            <w:noProof/>
          </w:rPr>
          <w:instrText xml:space="preserve"> </w:instrText>
        </w:r>
        <w:r w:rsidRPr="00331335">
          <w:rPr>
            <w:rStyle w:val="Hyperlink"/>
            <w:noProof/>
          </w:rPr>
          <w:fldChar w:fldCharType="separate"/>
        </w:r>
        <w:r w:rsidRPr="00331335">
          <w:rPr>
            <w:rStyle w:val="Hyperlink"/>
            <w:noProof/>
          </w:rPr>
          <w:t>6.2.1.2.</w:t>
        </w:r>
        <w:r>
          <w:rPr>
            <w:rFonts w:asciiTheme="minorHAnsi" w:eastAsiaTheme="minorEastAsia" w:hAnsiTheme="minorHAnsi" w:cstheme="minorBidi"/>
            <w:noProof/>
            <w:sz w:val="22"/>
            <w:szCs w:val="22"/>
          </w:rPr>
          <w:tab/>
        </w:r>
        <w:r w:rsidRPr="00331335">
          <w:rPr>
            <w:rStyle w:val="Hyperlink"/>
            <w:noProof/>
          </w:rPr>
          <w:t>Services Layer Design</w:t>
        </w:r>
        <w:r>
          <w:rPr>
            <w:noProof/>
            <w:webHidden/>
          </w:rPr>
          <w:tab/>
        </w:r>
        <w:r>
          <w:rPr>
            <w:noProof/>
            <w:webHidden/>
          </w:rPr>
          <w:fldChar w:fldCharType="begin"/>
        </w:r>
        <w:r>
          <w:rPr>
            <w:noProof/>
            <w:webHidden/>
          </w:rPr>
          <w:instrText xml:space="preserve"> PAGEREF _Toc529518467 \h </w:instrText>
        </w:r>
      </w:ins>
      <w:r>
        <w:rPr>
          <w:noProof/>
          <w:webHidden/>
        </w:rPr>
      </w:r>
      <w:r>
        <w:rPr>
          <w:noProof/>
          <w:webHidden/>
        </w:rPr>
        <w:fldChar w:fldCharType="separate"/>
      </w:r>
      <w:ins w:id="188" w:author="Author">
        <w:r>
          <w:rPr>
            <w:noProof/>
            <w:webHidden/>
          </w:rPr>
          <w:t>45</w:t>
        </w:r>
        <w:r>
          <w:rPr>
            <w:noProof/>
            <w:webHidden/>
          </w:rPr>
          <w:fldChar w:fldCharType="end"/>
        </w:r>
        <w:r w:rsidRPr="00331335">
          <w:rPr>
            <w:rStyle w:val="Hyperlink"/>
            <w:noProof/>
          </w:rPr>
          <w:fldChar w:fldCharType="end"/>
        </w:r>
      </w:ins>
    </w:p>
    <w:p w14:paraId="79D7DAAF" w14:textId="117CA67F" w:rsidR="008C4EAE" w:rsidRDefault="008C4EAE">
      <w:pPr>
        <w:pStyle w:val="TOC5"/>
        <w:rPr>
          <w:ins w:id="189" w:author="Author"/>
          <w:rFonts w:asciiTheme="minorHAnsi" w:eastAsiaTheme="minorEastAsia" w:hAnsiTheme="minorHAnsi" w:cstheme="minorBidi"/>
          <w:noProof/>
          <w:sz w:val="22"/>
          <w:szCs w:val="22"/>
        </w:rPr>
      </w:pPr>
      <w:ins w:id="190" w:author="Author">
        <w:r w:rsidRPr="00331335">
          <w:rPr>
            <w:rStyle w:val="Hyperlink"/>
            <w:noProof/>
          </w:rPr>
          <w:fldChar w:fldCharType="begin"/>
        </w:r>
        <w:r w:rsidRPr="00331335">
          <w:rPr>
            <w:rStyle w:val="Hyperlink"/>
            <w:noProof/>
          </w:rPr>
          <w:instrText xml:space="preserve"> </w:instrText>
        </w:r>
        <w:r>
          <w:rPr>
            <w:noProof/>
          </w:rPr>
          <w:instrText>HYPERLINK \l "_Toc529518468"</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331335">
          <w:rPr>
            <w:rStyle w:val="Hyperlink"/>
            <w:noProof/>
          </w:rPr>
          <w:t>User Interfaces</w:t>
        </w:r>
        <w:r>
          <w:rPr>
            <w:noProof/>
            <w:webHidden/>
          </w:rPr>
          <w:tab/>
        </w:r>
        <w:r>
          <w:rPr>
            <w:noProof/>
            <w:webHidden/>
          </w:rPr>
          <w:fldChar w:fldCharType="begin"/>
        </w:r>
        <w:r>
          <w:rPr>
            <w:noProof/>
            <w:webHidden/>
          </w:rPr>
          <w:instrText xml:space="preserve"> PAGEREF _Toc529518468 \h </w:instrText>
        </w:r>
      </w:ins>
      <w:r>
        <w:rPr>
          <w:noProof/>
          <w:webHidden/>
        </w:rPr>
      </w:r>
      <w:r>
        <w:rPr>
          <w:noProof/>
          <w:webHidden/>
        </w:rPr>
        <w:fldChar w:fldCharType="separate"/>
      </w:r>
      <w:ins w:id="191" w:author="Author">
        <w:r>
          <w:rPr>
            <w:noProof/>
            <w:webHidden/>
          </w:rPr>
          <w:t>56</w:t>
        </w:r>
        <w:r>
          <w:rPr>
            <w:noProof/>
            <w:webHidden/>
          </w:rPr>
          <w:fldChar w:fldCharType="end"/>
        </w:r>
        <w:r w:rsidRPr="00331335">
          <w:rPr>
            <w:rStyle w:val="Hyperlink"/>
            <w:noProof/>
          </w:rPr>
          <w:fldChar w:fldCharType="end"/>
        </w:r>
      </w:ins>
    </w:p>
    <w:p w14:paraId="68ED5EF6" w14:textId="3BAE8CB2" w:rsidR="008C4EAE" w:rsidRDefault="008C4EAE">
      <w:pPr>
        <w:pStyle w:val="TOC5"/>
        <w:rPr>
          <w:ins w:id="192" w:author="Author"/>
          <w:rFonts w:asciiTheme="minorHAnsi" w:eastAsiaTheme="minorEastAsia" w:hAnsiTheme="minorHAnsi" w:cstheme="minorBidi"/>
          <w:noProof/>
          <w:sz w:val="22"/>
          <w:szCs w:val="22"/>
        </w:rPr>
      </w:pPr>
      <w:ins w:id="193" w:author="Author">
        <w:r w:rsidRPr="00331335">
          <w:rPr>
            <w:rStyle w:val="Hyperlink"/>
            <w:noProof/>
          </w:rPr>
          <w:fldChar w:fldCharType="begin"/>
        </w:r>
        <w:r w:rsidRPr="00331335">
          <w:rPr>
            <w:rStyle w:val="Hyperlink"/>
            <w:noProof/>
          </w:rPr>
          <w:instrText xml:space="preserve"> </w:instrText>
        </w:r>
        <w:r>
          <w:rPr>
            <w:noProof/>
          </w:rPr>
          <w:instrText>HYPERLINK \l "_Toc529518469"</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331335">
          <w:rPr>
            <w:rStyle w:val="Hyperlink"/>
            <w:noProof/>
          </w:rPr>
          <w:t>Communications Interfaces</w:t>
        </w:r>
        <w:r>
          <w:rPr>
            <w:noProof/>
            <w:webHidden/>
          </w:rPr>
          <w:tab/>
        </w:r>
        <w:r>
          <w:rPr>
            <w:noProof/>
            <w:webHidden/>
          </w:rPr>
          <w:fldChar w:fldCharType="begin"/>
        </w:r>
        <w:r>
          <w:rPr>
            <w:noProof/>
            <w:webHidden/>
          </w:rPr>
          <w:instrText xml:space="preserve"> PAGEREF _Toc529518469 \h </w:instrText>
        </w:r>
      </w:ins>
      <w:r>
        <w:rPr>
          <w:noProof/>
          <w:webHidden/>
        </w:rPr>
      </w:r>
      <w:r>
        <w:rPr>
          <w:noProof/>
          <w:webHidden/>
        </w:rPr>
        <w:fldChar w:fldCharType="separate"/>
      </w:r>
      <w:ins w:id="194" w:author="Author">
        <w:r>
          <w:rPr>
            <w:noProof/>
            <w:webHidden/>
          </w:rPr>
          <w:t>74</w:t>
        </w:r>
        <w:r>
          <w:rPr>
            <w:noProof/>
            <w:webHidden/>
          </w:rPr>
          <w:fldChar w:fldCharType="end"/>
        </w:r>
        <w:r w:rsidRPr="00331335">
          <w:rPr>
            <w:rStyle w:val="Hyperlink"/>
            <w:noProof/>
          </w:rPr>
          <w:fldChar w:fldCharType="end"/>
        </w:r>
      </w:ins>
    </w:p>
    <w:p w14:paraId="7560F914" w14:textId="628B6E7C" w:rsidR="008C4EAE" w:rsidRDefault="008C4EAE">
      <w:pPr>
        <w:pStyle w:val="TOC5"/>
        <w:rPr>
          <w:ins w:id="195" w:author="Author"/>
          <w:rFonts w:asciiTheme="minorHAnsi" w:eastAsiaTheme="minorEastAsia" w:hAnsiTheme="minorHAnsi" w:cstheme="minorBidi"/>
          <w:noProof/>
          <w:sz w:val="22"/>
          <w:szCs w:val="22"/>
        </w:rPr>
      </w:pPr>
      <w:ins w:id="196" w:author="Author">
        <w:r w:rsidRPr="00331335">
          <w:rPr>
            <w:rStyle w:val="Hyperlink"/>
            <w:noProof/>
          </w:rPr>
          <w:fldChar w:fldCharType="begin"/>
        </w:r>
        <w:r w:rsidRPr="00331335">
          <w:rPr>
            <w:rStyle w:val="Hyperlink"/>
            <w:noProof/>
          </w:rPr>
          <w:instrText xml:space="preserve"> </w:instrText>
        </w:r>
        <w:r>
          <w:rPr>
            <w:noProof/>
          </w:rPr>
          <w:instrText>HYPERLINK \l "_Toc529518470"</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331335">
          <w:rPr>
            <w:rStyle w:val="Hyperlink"/>
            <w:noProof/>
          </w:rPr>
          <w:t>Orchestration Design</w:t>
        </w:r>
        <w:r>
          <w:rPr>
            <w:noProof/>
            <w:webHidden/>
          </w:rPr>
          <w:tab/>
        </w:r>
        <w:r>
          <w:rPr>
            <w:noProof/>
            <w:webHidden/>
          </w:rPr>
          <w:fldChar w:fldCharType="begin"/>
        </w:r>
        <w:r>
          <w:rPr>
            <w:noProof/>
            <w:webHidden/>
          </w:rPr>
          <w:instrText xml:space="preserve"> PAGEREF _Toc529518470 \h </w:instrText>
        </w:r>
      </w:ins>
      <w:r>
        <w:rPr>
          <w:noProof/>
          <w:webHidden/>
        </w:rPr>
      </w:r>
      <w:r>
        <w:rPr>
          <w:noProof/>
          <w:webHidden/>
        </w:rPr>
        <w:fldChar w:fldCharType="separate"/>
      </w:r>
      <w:ins w:id="197" w:author="Author">
        <w:r>
          <w:rPr>
            <w:noProof/>
            <w:webHidden/>
          </w:rPr>
          <w:t>75</w:t>
        </w:r>
        <w:r>
          <w:rPr>
            <w:noProof/>
            <w:webHidden/>
          </w:rPr>
          <w:fldChar w:fldCharType="end"/>
        </w:r>
        <w:r w:rsidRPr="00331335">
          <w:rPr>
            <w:rStyle w:val="Hyperlink"/>
            <w:noProof/>
          </w:rPr>
          <w:fldChar w:fldCharType="end"/>
        </w:r>
      </w:ins>
    </w:p>
    <w:p w14:paraId="24405BD2" w14:textId="07B02EE1" w:rsidR="008C4EAE" w:rsidRDefault="008C4EAE">
      <w:pPr>
        <w:pStyle w:val="TOC4"/>
        <w:rPr>
          <w:ins w:id="198" w:author="Author"/>
          <w:rFonts w:asciiTheme="minorHAnsi" w:eastAsiaTheme="minorEastAsia" w:hAnsiTheme="minorHAnsi" w:cstheme="minorBidi"/>
          <w:noProof/>
          <w:sz w:val="22"/>
          <w:szCs w:val="22"/>
        </w:rPr>
      </w:pPr>
      <w:ins w:id="199" w:author="Author">
        <w:r w:rsidRPr="00331335">
          <w:rPr>
            <w:rStyle w:val="Hyperlink"/>
            <w:noProof/>
          </w:rPr>
          <w:fldChar w:fldCharType="begin"/>
        </w:r>
        <w:r w:rsidRPr="00331335">
          <w:rPr>
            <w:rStyle w:val="Hyperlink"/>
            <w:noProof/>
          </w:rPr>
          <w:instrText xml:space="preserve"> </w:instrText>
        </w:r>
        <w:r>
          <w:rPr>
            <w:noProof/>
          </w:rPr>
          <w:instrText>HYPERLINK \l "_Toc529518471"</w:instrText>
        </w:r>
        <w:r w:rsidRPr="00331335">
          <w:rPr>
            <w:rStyle w:val="Hyperlink"/>
            <w:noProof/>
          </w:rPr>
          <w:instrText xml:space="preserve"> </w:instrText>
        </w:r>
        <w:r w:rsidRPr="00331335">
          <w:rPr>
            <w:rStyle w:val="Hyperlink"/>
            <w:noProof/>
          </w:rPr>
          <w:fldChar w:fldCharType="separate"/>
        </w:r>
        <w:r w:rsidRPr="00331335">
          <w:rPr>
            <w:rStyle w:val="Hyperlink"/>
            <w:noProof/>
          </w:rPr>
          <w:t>6.2.1.3.</w:t>
        </w:r>
        <w:r>
          <w:rPr>
            <w:rFonts w:asciiTheme="minorHAnsi" w:eastAsiaTheme="minorEastAsia" w:hAnsiTheme="minorHAnsi" w:cstheme="minorBidi"/>
            <w:noProof/>
            <w:sz w:val="22"/>
            <w:szCs w:val="22"/>
          </w:rPr>
          <w:tab/>
        </w:r>
        <w:r w:rsidRPr="00331335">
          <w:rPr>
            <w:rStyle w:val="Hyperlink"/>
            <w:noProof/>
          </w:rPr>
          <w:t>Data Access Services Design</w:t>
        </w:r>
        <w:r>
          <w:rPr>
            <w:noProof/>
            <w:webHidden/>
          </w:rPr>
          <w:tab/>
        </w:r>
        <w:r>
          <w:rPr>
            <w:noProof/>
            <w:webHidden/>
          </w:rPr>
          <w:fldChar w:fldCharType="begin"/>
        </w:r>
        <w:r>
          <w:rPr>
            <w:noProof/>
            <w:webHidden/>
          </w:rPr>
          <w:instrText xml:space="preserve"> PAGEREF _Toc529518471 \h </w:instrText>
        </w:r>
      </w:ins>
      <w:r>
        <w:rPr>
          <w:noProof/>
          <w:webHidden/>
        </w:rPr>
      </w:r>
      <w:r>
        <w:rPr>
          <w:noProof/>
          <w:webHidden/>
        </w:rPr>
        <w:fldChar w:fldCharType="separate"/>
      </w:r>
      <w:ins w:id="200" w:author="Author">
        <w:r>
          <w:rPr>
            <w:noProof/>
            <w:webHidden/>
          </w:rPr>
          <w:t>75</w:t>
        </w:r>
        <w:r>
          <w:rPr>
            <w:noProof/>
            <w:webHidden/>
          </w:rPr>
          <w:fldChar w:fldCharType="end"/>
        </w:r>
        <w:r w:rsidRPr="00331335">
          <w:rPr>
            <w:rStyle w:val="Hyperlink"/>
            <w:noProof/>
          </w:rPr>
          <w:fldChar w:fldCharType="end"/>
        </w:r>
      </w:ins>
    </w:p>
    <w:p w14:paraId="540F3BF6" w14:textId="7631FFE9" w:rsidR="008C4EAE" w:rsidRDefault="008C4EAE">
      <w:pPr>
        <w:pStyle w:val="TOC5"/>
        <w:rPr>
          <w:ins w:id="201" w:author="Author"/>
          <w:rFonts w:asciiTheme="minorHAnsi" w:eastAsiaTheme="minorEastAsia" w:hAnsiTheme="minorHAnsi" w:cstheme="minorBidi"/>
          <w:noProof/>
          <w:sz w:val="22"/>
          <w:szCs w:val="22"/>
        </w:rPr>
      </w:pPr>
      <w:ins w:id="202" w:author="Author">
        <w:r w:rsidRPr="00331335">
          <w:rPr>
            <w:rStyle w:val="Hyperlink"/>
            <w:noProof/>
          </w:rPr>
          <w:fldChar w:fldCharType="begin"/>
        </w:r>
        <w:r w:rsidRPr="00331335">
          <w:rPr>
            <w:rStyle w:val="Hyperlink"/>
            <w:noProof/>
          </w:rPr>
          <w:instrText xml:space="preserve"> </w:instrText>
        </w:r>
        <w:r>
          <w:rPr>
            <w:noProof/>
          </w:rPr>
          <w:instrText>HYPERLINK \l "_Toc529518472"</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331335">
          <w:rPr>
            <w:rStyle w:val="Hyperlink"/>
            <w:noProof/>
          </w:rPr>
          <w:t>NGINX</w:t>
        </w:r>
        <w:r>
          <w:rPr>
            <w:noProof/>
            <w:webHidden/>
          </w:rPr>
          <w:tab/>
        </w:r>
        <w:r>
          <w:rPr>
            <w:noProof/>
            <w:webHidden/>
          </w:rPr>
          <w:fldChar w:fldCharType="begin"/>
        </w:r>
        <w:r>
          <w:rPr>
            <w:noProof/>
            <w:webHidden/>
          </w:rPr>
          <w:instrText xml:space="preserve"> PAGEREF _Toc529518472 \h </w:instrText>
        </w:r>
      </w:ins>
      <w:r>
        <w:rPr>
          <w:noProof/>
          <w:webHidden/>
        </w:rPr>
      </w:r>
      <w:r>
        <w:rPr>
          <w:noProof/>
          <w:webHidden/>
        </w:rPr>
        <w:fldChar w:fldCharType="separate"/>
      </w:r>
      <w:ins w:id="203" w:author="Author">
        <w:r>
          <w:rPr>
            <w:noProof/>
            <w:webHidden/>
          </w:rPr>
          <w:t>76</w:t>
        </w:r>
        <w:r>
          <w:rPr>
            <w:noProof/>
            <w:webHidden/>
          </w:rPr>
          <w:fldChar w:fldCharType="end"/>
        </w:r>
        <w:r w:rsidRPr="00331335">
          <w:rPr>
            <w:rStyle w:val="Hyperlink"/>
            <w:noProof/>
          </w:rPr>
          <w:fldChar w:fldCharType="end"/>
        </w:r>
      </w:ins>
    </w:p>
    <w:p w14:paraId="677C40CE" w14:textId="39CB0B3B" w:rsidR="008C4EAE" w:rsidRDefault="008C4EAE">
      <w:pPr>
        <w:pStyle w:val="TOC5"/>
        <w:rPr>
          <w:ins w:id="204" w:author="Author"/>
          <w:rFonts w:asciiTheme="minorHAnsi" w:eastAsiaTheme="minorEastAsia" w:hAnsiTheme="minorHAnsi" w:cstheme="minorBidi"/>
          <w:noProof/>
          <w:sz w:val="22"/>
          <w:szCs w:val="22"/>
        </w:rPr>
      </w:pPr>
      <w:ins w:id="205" w:author="Author">
        <w:r w:rsidRPr="00331335">
          <w:rPr>
            <w:rStyle w:val="Hyperlink"/>
            <w:noProof/>
          </w:rPr>
          <w:fldChar w:fldCharType="begin"/>
        </w:r>
        <w:r w:rsidRPr="00331335">
          <w:rPr>
            <w:rStyle w:val="Hyperlink"/>
            <w:noProof/>
          </w:rPr>
          <w:instrText xml:space="preserve"> </w:instrText>
        </w:r>
        <w:r>
          <w:rPr>
            <w:noProof/>
          </w:rPr>
          <w:instrText>HYPERLINK \l "_Toc529518473"</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331335">
          <w:rPr>
            <w:rStyle w:val="Hyperlink"/>
            <w:noProof/>
          </w:rPr>
          <w:t>HAPI FHIR Server</w:t>
        </w:r>
        <w:r>
          <w:rPr>
            <w:noProof/>
            <w:webHidden/>
          </w:rPr>
          <w:tab/>
        </w:r>
        <w:r>
          <w:rPr>
            <w:noProof/>
            <w:webHidden/>
          </w:rPr>
          <w:fldChar w:fldCharType="begin"/>
        </w:r>
        <w:r>
          <w:rPr>
            <w:noProof/>
            <w:webHidden/>
          </w:rPr>
          <w:instrText xml:space="preserve"> PAGEREF _Toc529518473 \h </w:instrText>
        </w:r>
      </w:ins>
      <w:r>
        <w:rPr>
          <w:noProof/>
          <w:webHidden/>
        </w:rPr>
      </w:r>
      <w:r>
        <w:rPr>
          <w:noProof/>
          <w:webHidden/>
        </w:rPr>
        <w:fldChar w:fldCharType="separate"/>
      </w:r>
      <w:ins w:id="206" w:author="Author">
        <w:r>
          <w:rPr>
            <w:noProof/>
            <w:webHidden/>
          </w:rPr>
          <w:t>76</w:t>
        </w:r>
        <w:r>
          <w:rPr>
            <w:noProof/>
            <w:webHidden/>
          </w:rPr>
          <w:fldChar w:fldCharType="end"/>
        </w:r>
        <w:r w:rsidRPr="00331335">
          <w:rPr>
            <w:rStyle w:val="Hyperlink"/>
            <w:noProof/>
          </w:rPr>
          <w:fldChar w:fldCharType="end"/>
        </w:r>
      </w:ins>
    </w:p>
    <w:p w14:paraId="24CF0304" w14:textId="405551A5" w:rsidR="008C4EAE" w:rsidRDefault="008C4EAE">
      <w:pPr>
        <w:pStyle w:val="TOC5"/>
        <w:rPr>
          <w:ins w:id="207" w:author="Author"/>
          <w:rFonts w:asciiTheme="minorHAnsi" w:eastAsiaTheme="minorEastAsia" w:hAnsiTheme="minorHAnsi" w:cstheme="minorBidi"/>
          <w:noProof/>
          <w:sz w:val="22"/>
          <w:szCs w:val="22"/>
        </w:rPr>
      </w:pPr>
      <w:ins w:id="208" w:author="Author">
        <w:r w:rsidRPr="00331335">
          <w:rPr>
            <w:rStyle w:val="Hyperlink"/>
            <w:noProof/>
          </w:rPr>
          <w:fldChar w:fldCharType="begin"/>
        </w:r>
        <w:r w:rsidRPr="00331335">
          <w:rPr>
            <w:rStyle w:val="Hyperlink"/>
            <w:noProof/>
          </w:rPr>
          <w:instrText xml:space="preserve"> </w:instrText>
        </w:r>
        <w:r>
          <w:rPr>
            <w:noProof/>
          </w:rPr>
          <w:instrText>HYPERLINK \l "_Toc529518474"</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331335">
          <w:rPr>
            <w:rStyle w:val="Hyperlink"/>
            <w:noProof/>
          </w:rPr>
          <w:t>VistA Access and Routing Message Flows</w:t>
        </w:r>
        <w:r>
          <w:rPr>
            <w:noProof/>
            <w:webHidden/>
          </w:rPr>
          <w:tab/>
        </w:r>
        <w:r>
          <w:rPr>
            <w:noProof/>
            <w:webHidden/>
          </w:rPr>
          <w:fldChar w:fldCharType="begin"/>
        </w:r>
        <w:r>
          <w:rPr>
            <w:noProof/>
            <w:webHidden/>
          </w:rPr>
          <w:instrText xml:space="preserve"> PAGEREF _Toc529518474 \h </w:instrText>
        </w:r>
      </w:ins>
      <w:r>
        <w:rPr>
          <w:noProof/>
          <w:webHidden/>
        </w:rPr>
      </w:r>
      <w:r>
        <w:rPr>
          <w:noProof/>
          <w:webHidden/>
        </w:rPr>
        <w:fldChar w:fldCharType="separate"/>
      </w:r>
      <w:ins w:id="209" w:author="Author">
        <w:r>
          <w:rPr>
            <w:noProof/>
            <w:webHidden/>
          </w:rPr>
          <w:t>76</w:t>
        </w:r>
        <w:r>
          <w:rPr>
            <w:noProof/>
            <w:webHidden/>
          </w:rPr>
          <w:fldChar w:fldCharType="end"/>
        </w:r>
        <w:r w:rsidRPr="00331335">
          <w:rPr>
            <w:rStyle w:val="Hyperlink"/>
            <w:noProof/>
          </w:rPr>
          <w:fldChar w:fldCharType="end"/>
        </w:r>
      </w:ins>
    </w:p>
    <w:p w14:paraId="34B384AC" w14:textId="3B5E38E8" w:rsidR="008C4EAE" w:rsidRDefault="008C4EAE">
      <w:pPr>
        <w:pStyle w:val="TOC5"/>
        <w:rPr>
          <w:ins w:id="210" w:author="Author"/>
          <w:rFonts w:asciiTheme="minorHAnsi" w:eastAsiaTheme="minorEastAsia" w:hAnsiTheme="minorHAnsi" w:cstheme="minorBidi"/>
          <w:noProof/>
          <w:sz w:val="22"/>
          <w:szCs w:val="22"/>
        </w:rPr>
      </w:pPr>
      <w:ins w:id="211" w:author="Author">
        <w:r w:rsidRPr="00331335">
          <w:rPr>
            <w:rStyle w:val="Hyperlink"/>
            <w:noProof/>
          </w:rPr>
          <w:fldChar w:fldCharType="begin"/>
        </w:r>
        <w:r w:rsidRPr="00331335">
          <w:rPr>
            <w:rStyle w:val="Hyperlink"/>
            <w:noProof/>
          </w:rPr>
          <w:instrText xml:space="preserve"> </w:instrText>
        </w:r>
        <w:r>
          <w:rPr>
            <w:noProof/>
          </w:rPr>
          <w:instrText>HYPERLINK \l "_Toc529518475"</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331335">
          <w:rPr>
            <w:rStyle w:val="Hyperlink"/>
            <w:noProof/>
          </w:rPr>
          <w:t>VistA Instances</w:t>
        </w:r>
        <w:r>
          <w:rPr>
            <w:noProof/>
            <w:webHidden/>
          </w:rPr>
          <w:tab/>
        </w:r>
        <w:r>
          <w:rPr>
            <w:noProof/>
            <w:webHidden/>
          </w:rPr>
          <w:fldChar w:fldCharType="begin"/>
        </w:r>
        <w:r>
          <w:rPr>
            <w:noProof/>
            <w:webHidden/>
          </w:rPr>
          <w:instrText xml:space="preserve"> PAGEREF _Toc529518475 \h </w:instrText>
        </w:r>
      </w:ins>
      <w:r>
        <w:rPr>
          <w:noProof/>
          <w:webHidden/>
        </w:rPr>
      </w:r>
      <w:r>
        <w:rPr>
          <w:noProof/>
          <w:webHidden/>
        </w:rPr>
        <w:fldChar w:fldCharType="separate"/>
      </w:r>
      <w:ins w:id="212" w:author="Author">
        <w:r>
          <w:rPr>
            <w:noProof/>
            <w:webHidden/>
          </w:rPr>
          <w:t>77</w:t>
        </w:r>
        <w:r>
          <w:rPr>
            <w:noProof/>
            <w:webHidden/>
          </w:rPr>
          <w:fldChar w:fldCharType="end"/>
        </w:r>
        <w:r w:rsidRPr="00331335">
          <w:rPr>
            <w:rStyle w:val="Hyperlink"/>
            <w:noProof/>
          </w:rPr>
          <w:fldChar w:fldCharType="end"/>
        </w:r>
      </w:ins>
    </w:p>
    <w:p w14:paraId="65F59A9E" w14:textId="41A7AE51" w:rsidR="008C4EAE" w:rsidRDefault="008C4EAE">
      <w:pPr>
        <w:pStyle w:val="TOC4"/>
        <w:rPr>
          <w:ins w:id="213" w:author="Author"/>
          <w:rFonts w:asciiTheme="minorHAnsi" w:eastAsiaTheme="minorEastAsia" w:hAnsiTheme="minorHAnsi" w:cstheme="minorBidi"/>
          <w:noProof/>
          <w:sz w:val="22"/>
          <w:szCs w:val="22"/>
        </w:rPr>
      </w:pPr>
      <w:ins w:id="214" w:author="Author">
        <w:r w:rsidRPr="00331335">
          <w:rPr>
            <w:rStyle w:val="Hyperlink"/>
            <w:noProof/>
          </w:rPr>
          <w:fldChar w:fldCharType="begin"/>
        </w:r>
        <w:r w:rsidRPr="00331335">
          <w:rPr>
            <w:rStyle w:val="Hyperlink"/>
            <w:noProof/>
          </w:rPr>
          <w:instrText xml:space="preserve"> </w:instrText>
        </w:r>
        <w:r>
          <w:rPr>
            <w:noProof/>
          </w:rPr>
          <w:instrText>HYPERLINK \l "_Toc529518476"</w:instrText>
        </w:r>
        <w:r w:rsidRPr="00331335">
          <w:rPr>
            <w:rStyle w:val="Hyperlink"/>
            <w:noProof/>
          </w:rPr>
          <w:instrText xml:space="preserve"> </w:instrText>
        </w:r>
        <w:r w:rsidRPr="00331335">
          <w:rPr>
            <w:rStyle w:val="Hyperlink"/>
            <w:noProof/>
          </w:rPr>
          <w:fldChar w:fldCharType="separate"/>
        </w:r>
        <w:r w:rsidRPr="00331335">
          <w:rPr>
            <w:rStyle w:val="Hyperlink"/>
            <w:noProof/>
          </w:rPr>
          <w:t>6.2.1.4.</w:t>
        </w:r>
        <w:r>
          <w:rPr>
            <w:rFonts w:asciiTheme="minorHAnsi" w:eastAsiaTheme="minorEastAsia" w:hAnsiTheme="minorHAnsi" w:cstheme="minorBidi"/>
            <w:noProof/>
            <w:sz w:val="22"/>
            <w:szCs w:val="22"/>
          </w:rPr>
          <w:tab/>
        </w:r>
        <w:r w:rsidRPr="00331335">
          <w:rPr>
            <w:rStyle w:val="Hyperlink"/>
            <w:noProof/>
          </w:rPr>
          <w:t>Data Storage Design</w:t>
        </w:r>
        <w:r>
          <w:rPr>
            <w:noProof/>
            <w:webHidden/>
          </w:rPr>
          <w:tab/>
        </w:r>
        <w:r>
          <w:rPr>
            <w:noProof/>
            <w:webHidden/>
          </w:rPr>
          <w:fldChar w:fldCharType="begin"/>
        </w:r>
        <w:r>
          <w:rPr>
            <w:noProof/>
            <w:webHidden/>
          </w:rPr>
          <w:instrText xml:space="preserve"> PAGEREF _Toc529518476 \h </w:instrText>
        </w:r>
      </w:ins>
      <w:r>
        <w:rPr>
          <w:noProof/>
          <w:webHidden/>
        </w:rPr>
      </w:r>
      <w:r>
        <w:rPr>
          <w:noProof/>
          <w:webHidden/>
        </w:rPr>
        <w:fldChar w:fldCharType="separate"/>
      </w:r>
      <w:ins w:id="215" w:author="Author">
        <w:r>
          <w:rPr>
            <w:noProof/>
            <w:webHidden/>
          </w:rPr>
          <w:t>77</w:t>
        </w:r>
        <w:r>
          <w:rPr>
            <w:noProof/>
            <w:webHidden/>
          </w:rPr>
          <w:fldChar w:fldCharType="end"/>
        </w:r>
        <w:r w:rsidRPr="00331335">
          <w:rPr>
            <w:rStyle w:val="Hyperlink"/>
            <w:noProof/>
          </w:rPr>
          <w:fldChar w:fldCharType="end"/>
        </w:r>
      </w:ins>
    </w:p>
    <w:p w14:paraId="1A397AF7" w14:textId="2FC76F10" w:rsidR="008C4EAE" w:rsidRDefault="008C4EAE">
      <w:pPr>
        <w:pStyle w:val="TOC5"/>
        <w:rPr>
          <w:ins w:id="216" w:author="Author"/>
          <w:rFonts w:asciiTheme="minorHAnsi" w:eastAsiaTheme="minorEastAsia" w:hAnsiTheme="minorHAnsi" w:cstheme="minorBidi"/>
          <w:noProof/>
          <w:sz w:val="22"/>
          <w:szCs w:val="22"/>
        </w:rPr>
      </w:pPr>
      <w:ins w:id="217" w:author="Author">
        <w:r w:rsidRPr="00331335">
          <w:rPr>
            <w:rStyle w:val="Hyperlink"/>
            <w:noProof/>
          </w:rPr>
          <w:fldChar w:fldCharType="begin"/>
        </w:r>
        <w:r w:rsidRPr="00331335">
          <w:rPr>
            <w:rStyle w:val="Hyperlink"/>
            <w:noProof/>
          </w:rPr>
          <w:instrText xml:space="preserve"> </w:instrText>
        </w:r>
        <w:r>
          <w:rPr>
            <w:noProof/>
          </w:rPr>
          <w:instrText>HYPERLINK \l "_Toc529518477"</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6.2.1.4.1.</w:t>
        </w:r>
        <w:r>
          <w:rPr>
            <w:rFonts w:asciiTheme="minorHAnsi" w:eastAsiaTheme="minorEastAsia" w:hAnsiTheme="minorHAnsi" w:cstheme="minorBidi"/>
            <w:noProof/>
            <w:sz w:val="22"/>
            <w:szCs w:val="22"/>
          </w:rPr>
          <w:tab/>
        </w:r>
        <w:r w:rsidRPr="00331335">
          <w:rPr>
            <w:rStyle w:val="Hyperlink"/>
            <w:noProof/>
          </w:rPr>
          <w:t>Azure Storage Mechanics</w:t>
        </w:r>
        <w:r>
          <w:rPr>
            <w:noProof/>
            <w:webHidden/>
          </w:rPr>
          <w:tab/>
        </w:r>
        <w:r>
          <w:rPr>
            <w:noProof/>
            <w:webHidden/>
          </w:rPr>
          <w:fldChar w:fldCharType="begin"/>
        </w:r>
        <w:r>
          <w:rPr>
            <w:noProof/>
            <w:webHidden/>
          </w:rPr>
          <w:instrText xml:space="preserve"> PAGEREF _Toc529518477 \h </w:instrText>
        </w:r>
      </w:ins>
      <w:r>
        <w:rPr>
          <w:noProof/>
          <w:webHidden/>
        </w:rPr>
      </w:r>
      <w:r>
        <w:rPr>
          <w:noProof/>
          <w:webHidden/>
        </w:rPr>
        <w:fldChar w:fldCharType="separate"/>
      </w:r>
      <w:ins w:id="218" w:author="Author">
        <w:r>
          <w:rPr>
            <w:noProof/>
            <w:webHidden/>
          </w:rPr>
          <w:t>77</w:t>
        </w:r>
        <w:r>
          <w:rPr>
            <w:noProof/>
            <w:webHidden/>
          </w:rPr>
          <w:fldChar w:fldCharType="end"/>
        </w:r>
        <w:r w:rsidRPr="00331335">
          <w:rPr>
            <w:rStyle w:val="Hyperlink"/>
            <w:noProof/>
          </w:rPr>
          <w:fldChar w:fldCharType="end"/>
        </w:r>
      </w:ins>
    </w:p>
    <w:p w14:paraId="2A2F07DC" w14:textId="5A777F55" w:rsidR="008C4EAE" w:rsidRDefault="008C4EAE">
      <w:pPr>
        <w:pStyle w:val="TOC5"/>
        <w:rPr>
          <w:ins w:id="219" w:author="Author"/>
          <w:rFonts w:asciiTheme="minorHAnsi" w:eastAsiaTheme="minorEastAsia" w:hAnsiTheme="minorHAnsi" w:cstheme="minorBidi"/>
          <w:noProof/>
          <w:sz w:val="22"/>
          <w:szCs w:val="22"/>
        </w:rPr>
      </w:pPr>
      <w:ins w:id="220" w:author="Author">
        <w:r w:rsidRPr="00331335">
          <w:rPr>
            <w:rStyle w:val="Hyperlink"/>
            <w:noProof/>
          </w:rPr>
          <w:fldChar w:fldCharType="begin"/>
        </w:r>
        <w:r w:rsidRPr="00331335">
          <w:rPr>
            <w:rStyle w:val="Hyperlink"/>
            <w:noProof/>
          </w:rPr>
          <w:instrText xml:space="preserve"> </w:instrText>
        </w:r>
        <w:r>
          <w:rPr>
            <w:noProof/>
          </w:rPr>
          <w:instrText>HYPERLINK \l "_Toc529518478"</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6.2.1.4.2.</w:t>
        </w:r>
        <w:r>
          <w:rPr>
            <w:rFonts w:asciiTheme="minorHAnsi" w:eastAsiaTheme="minorEastAsia" w:hAnsiTheme="minorHAnsi" w:cstheme="minorBidi"/>
            <w:noProof/>
            <w:sz w:val="22"/>
            <w:szCs w:val="22"/>
          </w:rPr>
          <w:tab/>
        </w:r>
        <w:r w:rsidRPr="00331335">
          <w:rPr>
            <w:rStyle w:val="Hyperlink"/>
            <w:noProof/>
          </w:rPr>
          <w:t>Summary</w:t>
        </w:r>
        <w:r>
          <w:rPr>
            <w:noProof/>
            <w:webHidden/>
          </w:rPr>
          <w:tab/>
        </w:r>
        <w:r>
          <w:rPr>
            <w:noProof/>
            <w:webHidden/>
          </w:rPr>
          <w:fldChar w:fldCharType="begin"/>
        </w:r>
        <w:r>
          <w:rPr>
            <w:noProof/>
            <w:webHidden/>
          </w:rPr>
          <w:instrText xml:space="preserve"> PAGEREF _Toc529518478 \h </w:instrText>
        </w:r>
      </w:ins>
      <w:r>
        <w:rPr>
          <w:noProof/>
          <w:webHidden/>
        </w:rPr>
      </w:r>
      <w:r>
        <w:rPr>
          <w:noProof/>
          <w:webHidden/>
        </w:rPr>
        <w:fldChar w:fldCharType="separate"/>
      </w:r>
      <w:ins w:id="221" w:author="Author">
        <w:r>
          <w:rPr>
            <w:noProof/>
            <w:webHidden/>
          </w:rPr>
          <w:t>79</w:t>
        </w:r>
        <w:r>
          <w:rPr>
            <w:noProof/>
            <w:webHidden/>
          </w:rPr>
          <w:fldChar w:fldCharType="end"/>
        </w:r>
        <w:r w:rsidRPr="00331335">
          <w:rPr>
            <w:rStyle w:val="Hyperlink"/>
            <w:noProof/>
          </w:rPr>
          <w:fldChar w:fldCharType="end"/>
        </w:r>
      </w:ins>
    </w:p>
    <w:p w14:paraId="694D4A40" w14:textId="110D4CA7" w:rsidR="008C4EAE" w:rsidRDefault="008C4EAE">
      <w:pPr>
        <w:pStyle w:val="TOC4"/>
        <w:rPr>
          <w:ins w:id="222" w:author="Author"/>
          <w:rFonts w:asciiTheme="minorHAnsi" w:eastAsiaTheme="minorEastAsia" w:hAnsiTheme="minorHAnsi" w:cstheme="minorBidi"/>
          <w:noProof/>
          <w:sz w:val="22"/>
          <w:szCs w:val="22"/>
        </w:rPr>
      </w:pPr>
      <w:ins w:id="223" w:author="Author">
        <w:r w:rsidRPr="00331335">
          <w:rPr>
            <w:rStyle w:val="Hyperlink"/>
            <w:noProof/>
          </w:rPr>
          <w:lastRenderedPageBreak/>
          <w:fldChar w:fldCharType="begin"/>
        </w:r>
        <w:r w:rsidRPr="00331335">
          <w:rPr>
            <w:rStyle w:val="Hyperlink"/>
            <w:noProof/>
          </w:rPr>
          <w:instrText xml:space="preserve"> </w:instrText>
        </w:r>
        <w:r>
          <w:rPr>
            <w:noProof/>
          </w:rPr>
          <w:instrText>HYPERLINK \l "_Toc529518479"</w:instrText>
        </w:r>
        <w:r w:rsidRPr="00331335">
          <w:rPr>
            <w:rStyle w:val="Hyperlink"/>
            <w:noProof/>
          </w:rPr>
          <w:instrText xml:space="preserve"> </w:instrText>
        </w:r>
        <w:r w:rsidRPr="00331335">
          <w:rPr>
            <w:rStyle w:val="Hyperlink"/>
            <w:noProof/>
          </w:rPr>
          <w:fldChar w:fldCharType="separate"/>
        </w:r>
        <w:r w:rsidRPr="00331335">
          <w:rPr>
            <w:rStyle w:val="Hyperlink"/>
            <w:noProof/>
          </w:rPr>
          <w:t>6.2.1.5.</w:t>
        </w:r>
        <w:r>
          <w:rPr>
            <w:rFonts w:asciiTheme="minorHAnsi" w:eastAsiaTheme="minorEastAsia" w:hAnsiTheme="minorHAnsi" w:cstheme="minorBidi"/>
            <w:noProof/>
            <w:sz w:val="22"/>
            <w:szCs w:val="22"/>
          </w:rPr>
          <w:tab/>
        </w:r>
        <w:r w:rsidRPr="00331335">
          <w:rPr>
            <w:rStyle w:val="Hyperlink"/>
            <w:noProof/>
          </w:rPr>
          <w:t>TAS Architecture Capabilities</w:t>
        </w:r>
        <w:r>
          <w:rPr>
            <w:noProof/>
            <w:webHidden/>
          </w:rPr>
          <w:tab/>
        </w:r>
        <w:r>
          <w:rPr>
            <w:noProof/>
            <w:webHidden/>
          </w:rPr>
          <w:fldChar w:fldCharType="begin"/>
        </w:r>
        <w:r>
          <w:rPr>
            <w:noProof/>
            <w:webHidden/>
          </w:rPr>
          <w:instrText xml:space="preserve"> PAGEREF _Toc529518479 \h </w:instrText>
        </w:r>
      </w:ins>
      <w:r>
        <w:rPr>
          <w:noProof/>
          <w:webHidden/>
        </w:rPr>
      </w:r>
      <w:r>
        <w:rPr>
          <w:noProof/>
          <w:webHidden/>
        </w:rPr>
        <w:fldChar w:fldCharType="separate"/>
      </w:r>
      <w:ins w:id="224" w:author="Author">
        <w:r>
          <w:rPr>
            <w:noProof/>
            <w:webHidden/>
          </w:rPr>
          <w:t>79</w:t>
        </w:r>
        <w:r>
          <w:rPr>
            <w:noProof/>
            <w:webHidden/>
          </w:rPr>
          <w:fldChar w:fldCharType="end"/>
        </w:r>
        <w:r w:rsidRPr="00331335">
          <w:rPr>
            <w:rStyle w:val="Hyperlink"/>
            <w:noProof/>
          </w:rPr>
          <w:fldChar w:fldCharType="end"/>
        </w:r>
      </w:ins>
    </w:p>
    <w:p w14:paraId="55267674" w14:textId="0919491E" w:rsidR="008C4EAE" w:rsidRDefault="008C4EAE">
      <w:pPr>
        <w:pStyle w:val="TOC5"/>
        <w:rPr>
          <w:ins w:id="225" w:author="Author"/>
          <w:rFonts w:asciiTheme="minorHAnsi" w:eastAsiaTheme="minorEastAsia" w:hAnsiTheme="minorHAnsi" w:cstheme="minorBidi"/>
          <w:noProof/>
          <w:sz w:val="22"/>
          <w:szCs w:val="22"/>
        </w:rPr>
      </w:pPr>
      <w:ins w:id="226" w:author="Author">
        <w:r w:rsidRPr="00331335">
          <w:rPr>
            <w:rStyle w:val="Hyperlink"/>
            <w:noProof/>
          </w:rPr>
          <w:fldChar w:fldCharType="begin"/>
        </w:r>
        <w:r w:rsidRPr="00331335">
          <w:rPr>
            <w:rStyle w:val="Hyperlink"/>
            <w:noProof/>
          </w:rPr>
          <w:instrText xml:space="preserve"> </w:instrText>
        </w:r>
        <w:r>
          <w:rPr>
            <w:noProof/>
          </w:rPr>
          <w:instrText>HYPERLINK \l "_Toc529518480"</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331335">
          <w:rPr>
            <w:rStyle w:val="Hyperlink"/>
            <w:noProof/>
          </w:rPr>
          <w:t>TAS Reporting Capability</w:t>
        </w:r>
        <w:r>
          <w:rPr>
            <w:noProof/>
            <w:webHidden/>
          </w:rPr>
          <w:tab/>
        </w:r>
        <w:r>
          <w:rPr>
            <w:noProof/>
            <w:webHidden/>
          </w:rPr>
          <w:fldChar w:fldCharType="begin"/>
        </w:r>
        <w:r>
          <w:rPr>
            <w:noProof/>
            <w:webHidden/>
          </w:rPr>
          <w:instrText xml:space="preserve"> PAGEREF _Toc529518480 \h </w:instrText>
        </w:r>
      </w:ins>
      <w:r>
        <w:rPr>
          <w:noProof/>
          <w:webHidden/>
        </w:rPr>
      </w:r>
      <w:r>
        <w:rPr>
          <w:noProof/>
          <w:webHidden/>
        </w:rPr>
        <w:fldChar w:fldCharType="separate"/>
      </w:r>
      <w:ins w:id="227" w:author="Author">
        <w:r>
          <w:rPr>
            <w:noProof/>
            <w:webHidden/>
          </w:rPr>
          <w:t>79</w:t>
        </w:r>
        <w:r>
          <w:rPr>
            <w:noProof/>
            <w:webHidden/>
          </w:rPr>
          <w:fldChar w:fldCharType="end"/>
        </w:r>
        <w:r w:rsidRPr="00331335">
          <w:rPr>
            <w:rStyle w:val="Hyperlink"/>
            <w:noProof/>
          </w:rPr>
          <w:fldChar w:fldCharType="end"/>
        </w:r>
      </w:ins>
    </w:p>
    <w:p w14:paraId="3F9B2DFC" w14:textId="0EFF6247" w:rsidR="008C4EAE" w:rsidRDefault="008C4EAE">
      <w:pPr>
        <w:pStyle w:val="TOC5"/>
        <w:rPr>
          <w:ins w:id="228" w:author="Author"/>
          <w:rFonts w:asciiTheme="minorHAnsi" w:eastAsiaTheme="minorEastAsia" w:hAnsiTheme="minorHAnsi" w:cstheme="minorBidi"/>
          <w:noProof/>
          <w:sz w:val="22"/>
          <w:szCs w:val="22"/>
        </w:rPr>
      </w:pPr>
      <w:ins w:id="229" w:author="Author">
        <w:r w:rsidRPr="00331335">
          <w:rPr>
            <w:rStyle w:val="Hyperlink"/>
            <w:noProof/>
          </w:rPr>
          <w:fldChar w:fldCharType="begin"/>
        </w:r>
        <w:r w:rsidRPr="00331335">
          <w:rPr>
            <w:rStyle w:val="Hyperlink"/>
            <w:noProof/>
          </w:rPr>
          <w:instrText xml:space="preserve"> </w:instrText>
        </w:r>
        <w:r>
          <w:rPr>
            <w:noProof/>
          </w:rPr>
          <w:instrText>HYPERLINK \l "_Toc529518481"</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331335">
          <w:rPr>
            <w:rStyle w:val="Hyperlink"/>
            <w:noProof/>
          </w:rPr>
          <w:t>TAS FSC Interface Capability</w:t>
        </w:r>
        <w:r>
          <w:rPr>
            <w:noProof/>
            <w:webHidden/>
          </w:rPr>
          <w:tab/>
        </w:r>
        <w:r>
          <w:rPr>
            <w:noProof/>
            <w:webHidden/>
          </w:rPr>
          <w:fldChar w:fldCharType="begin"/>
        </w:r>
        <w:r>
          <w:rPr>
            <w:noProof/>
            <w:webHidden/>
          </w:rPr>
          <w:instrText xml:space="preserve"> PAGEREF _Toc529518481 \h </w:instrText>
        </w:r>
      </w:ins>
      <w:r>
        <w:rPr>
          <w:noProof/>
          <w:webHidden/>
        </w:rPr>
      </w:r>
      <w:r>
        <w:rPr>
          <w:noProof/>
          <w:webHidden/>
        </w:rPr>
        <w:fldChar w:fldCharType="separate"/>
      </w:r>
      <w:ins w:id="230" w:author="Author">
        <w:r>
          <w:rPr>
            <w:noProof/>
            <w:webHidden/>
          </w:rPr>
          <w:t>82</w:t>
        </w:r>
        <w:r>
          <w:rPr>
            <w:noProof/>
            <w:webHidden/>
          </w:rPr>
          <w:fldChar w:fldCharType="end"/>
        </w:r>
        <w:r w:rsidRPr="00331335">
          <w:rPr>
            <w:rStyle w:val="Hyperlink"/>
            <w:noProof/>
          </w:rPr>
          <w:fldChar w:fldCharType="end"/>
        </w:r>
      </w:ins>
    </w:p>
    <w:p w14:paraId="3F400153" w14:textId="60ACCA9E" w:rsidR="008C4EAE" w:rsidRDefault="008C4EAE">
      <w:pPr>
        <w:pStyle w:val="TOC5"/>
        <w:rPr>
          <w:ins w:id="231" w:author="Author"/>
          <w:rFonts w:asciiTheme="minorHAnsi" w:eastAsiaTheme="minorEastAsia" w:hAnsiTheme="minorHAnsi" w:cstheme="minorBidi"/>
          <w:noProof/>
          <w:sz w:val="22"/>
          <w:szCs w:val="22"/>
        </w:rPr>
      </w:pPr>
      <w:ins w:id="232" w:author="Author">
        <w:r w:rsidRPr="00331335">
          <w:rPr>
            <w:rStyle w:val="Hyperlink"/>
            <w:noProof/>
          </w:rPr>
          <w:fldChar w:fldCharType="begin"/>
        </w:r>
        <w:r w:rsidRPr="00331335">
          <w:rPr>
            <w:rStyle w:val="Hyperlink"/>
            <w:noProof/>
          </w:rPr>
          <w:instrText xml:space="preserve"> </w:instrText>
        </w:r>
        <w:r>
          <w:rPr>
            <w:noProof/>
          </w:rPr>
          <w:instrText>HYPERLINK \l "_Toc529518482"</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6.2.1.5.3.</w:t>
        </w:r>
        <w:r>
          <w:rPr>
            <w:rFonts w:asciiTheme="minorHAnsi" w:eastAsiaTheme="minorEastAsia" w:hAnsiTheme="minorHAnsi" w:cstheme="minorBidi"/>
            <w:noProof/>
            <w:sz w:val="22"/>
            <w:szCs w:val="22"/>
          </w:rPr>
          <w:tab/>
        </w:r>
        <w:r w:rsidRPr="00331335">
          <w:rPr>
            <w:rStyle w:val="Hyperlink"/>
            <w:noProof/>
          </w:rPr>
          <w:t>TAS Proxying</w:t>
        </w:r>
        <w:r>
          <w:rPr>
            <w:noProof/>
            <w:webHidden/>
          </w:rPr>
          <w:tab/>
        </w:r>
        <w:r>
          <w:rPr>
            <w:noProof/>
            <w:webHidden/>
          </w:rPr>
          <w:fldChar w:fldCharType="begin"/>
        </w:r>
        <w:r>
          <w:rPr>
            <w:noProof/>
            <w:webHidden/>
          </w:rPr>
          <w:instrText xml:space="preserve"> PAGEREF _Toc529518482 \h </w:instrText>
        </w:r>
      </w:ins>
      <w:r>
        <w:rPr>
          <w:noProof/>
          <w:webHidden/>
        </w:rPr>
      </w:r>
      <w:r>
        <w:rPr>
          <w:noProof/>
          <w:webHidden/>
        </w:rPr>
        <w:fldChar w:fldCharType="separate"/>
      </w:r>
      <w:ins w:id="233" w:author="Author">
        <w:r>
          <w:rPr>
            <w:noProof/>
            <w:webHidden/>
          </w:rPr>
          <w:t>84</w:t>
        </w:r>
        <w:r>
          <w:rPr>
            <w:noProof/>
            <w:webHidden/>
          </w:rPr>
          <w:fldChar w:fldCharType="end"/>
        </w:r>
        <w:r w:rsidRPr="00331335">
          <w:rPr>
            <w:rStyle w:val="Hyperlink"/>
            <w:noProof/>
          </w:rPr>
          <w:fldChar w:fldCharType="end"/>
        </w:r>
      </w:ins>
    </w:p>
    <w:p w14:paraId="157FB2C2" w14:textId="2E0ADBCC" w:rsidR="008C4EAE" w:rsidRDefault="008C4EAE">
      <w:pPr>
        <w:pStyle w:val="TOC5"/>
        <w:rPr>
          <w:ins w:id="234" w:author="Author"/>
          <w:rFonts w:asciiTheme="minorHAnsi" w:eastAsiaTheme="minorEastAsia" w:hAnsiTheme="minorHAnsi" w:cstheme="minorBidi"/>
          <w:noProof/>
          <w:sz w:val="22"/>
          <w:szCs w:val="22"/>
        </w:rPr>
      </w:pPr>
      <w:ins w:id="235" w:author="Author">
        <w:r w:rsidRPr="00331335">
          <w:rPr>
            <w:rStyle w:val="Hyperlink"/>
            <w:noProof/>
          </w:rPr>
          <w:fldChar w:fldCharType="begin"/>
        </w:r>
        <w:r w:rsidRPr="00331335">
          <w:rPr>
            <w:rStyle w:val="Hyperlink"/>
            <w:noProof/>
          </w:rPr>
          <w:instrText xml:space="preserve"> </w:instrText>
        </w:r>
        <w:r>
          <w:rPr>
            <w:noProof/>
          </w:rPr>
          <w:instrText>HYPERLINK \l "_Toc529518483"</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6.2.1.5.4.</w:t>
        </w:r>
        <w:r>
          <w:rPr>
            <w:rFonts w:asciiTheme="minorHAnsi" w:eastAsiaTheme="minorEastAsia" w:hAnsiTheme="minorHAnsi" w:cstheme="minorBidi"/>
            <w:noProof/>
            <w:sz w:val="22"/>
            <w:szCs w:val="22"/>
          </w:rPr>
          <w:tab/>
        </w:r>
        <w:r w:rsidRPr="00331335">
          <w:rPr>
            <w:rStyle w:val="Hyperlink"/>
            <w:noProof/>
          </w:rPr>
          <w:t>TAS CORE Caching Strategy</w:t>
        </w:r>
        <w:r>
          <w:rPr>
            <w:noProof/>
            <w:webHidden/>
          </w:rPr>
          <w:tab/>
        </w:r>
        <w:r>
          <w:rPr>
            <w:noProof/>
            <w:webHidden/>
          </w:rPr>
          <w:fldChar w:fldCharType="begin"/>
        </w:r>
        <w:r>
          <w:rPr>
            <w:noProof/>
            <w:webHidden/>
          </w:rPr>
          <w:instrText xml:space="preserve"> PAGEREF _Toc529518483 \h </w:instrText>
        </w:r>
      </w:ins>
      <w:r>
        <w:rPr>
          <w:noProof/>
          <w:webHidden/>
        </w:rPr>
      </w:r>
      <w:r>
        <w:rPr>
          <w:noProof/>
          <w:webHidden/>
        </w:rPr>
        <w:fldChar w:fldCharType="separate"/>
      </w:r>
      <w:ins w:id="236" w:author="Author">
        <w:r>
          <w:rPr>
            <w:noProof/>
            <w:webHidden/>
          </w:rPr>
          <w:t>86</w:t>
        </w:r>
        <w:r>
          <w:rPr>
            <w:noProof/>
            <w:webHidden/>
          </w:rPr>
          <w:fldChar w:fldCharType="end"/>
        </w:r>
        <w:r w:rsidRPr="00331335">
          <w:rPr>
            <w:rStyle w:val="Hyperlink"/>
            <w:noProof/>
          </w:rPr>
          <w:fldChar w:fldCharType="end"/>
        </w:r>
      </w:ins>
    </w:p>
    <w:p w14:paraId="5EF97BA4" w14:textId="604D0446" w:rsidR="008C4EAE" w:rsidRDefault="008C4EAE">
      <w:pPr>
        <w:pStyle w:val="TOC4"/>
        <w:rPr>
          <w:ins w:id="237" w:author="Author"/>
          <w:rFonts w:asciiTheme="minorHAnsi" w:eastAsiaTheme="minorEastAsia" w:hAnsiTheme="minorHAnsi" w:cstheme="minorBidi"/>
          <w:noProof/>
          <w:sz w:val="22"/>
          <w:szCs w:val="22"/>
        </w:rPr>
      </w:pPr>
      <w:ins w:id="238" w:author="Author">
        <w:r w:rsidRPr="00331335">
          <w:rPr>
            <w:rStyle w:val="Hyperlink"/>
            <w:noProof/>
          </w:rPr>
          <w:fldChar w:fldCharType="begin"/>
        </w:r>
        <w:r w:rsidRPr="00331335">
          <w:rPr>
            <w:rStyle w:val="Hyperlink"/>
            <w:noProof/>
          </w:rPr>
          <w:instrText xml:space="preserve"> </w:instrText>
        </w:r>
        <w:r>
          <w:rPr>
            <w:noProof/>
          </w:rPr>
          <w:instrText>HYPERLINK \l "_Toc529518484"</w:instrText>
        </w:r>
        <w:r w:rsidRPr="00331335">
          <w:rPr>
            <w:rStyle w:val="Hyperlink"/>
            <w:noProof/>
          </w:rPr>
          <w:instrText xml:space="preserve"> </w:instrText>
        </w:r>
        <w:r w:rsidRPr="00331335">
          <w:rPr>
            <w:rStyle w:val="Hyperlink"/>
            <w:noProof/>
          </w:rPr>
          <w:fldChar w:fldCharType="separate"/>
        </w:r>
        <w:r w:rsidRPr="00331335">
          <w:rPr>
            <w:rStyle w:val="Hyperlink"/>
            <w:noProof/>
          </w:rPr>
          <w:t>6.2.1.6.</w:t>
        </w:r>
        <w:r>
          <w:rPr>
            <w:rFonts w:asciiTheme="minorHAnsi" w:eastAsiaTheme="minorEastAsia" w:hAnsiTheme="minorHAnsi" w:cstheme="minorBidi"/>
            <w:noProof/>
            <w:sz w:val="22"/>
            <w:szCs w:val="22"/>
          </w:rPr>
          <w:tab/>
        </w:r>
        <w:r w:rsidRPr="00331335">
          <w:rPr>
            <w:rStyle w:val="Hyperlink"/>
            <w:noProof/>
          </w:rPr>
          <w:t>Dependencies and Constraints</w:t>
        </w:r>
        <w:r>
          <w:rPr>
            <w:noProof/>
            <w:webHidden/>
          </w:rPr>
          <w:tab/>
        </w:r>
        <w:r>
          <w:rPr>
            <w:noProof/>
            <w:webHidden/>
          </w:rPr>
          <w:fldChar w:fldCharType="begin"/>
        </w:r>
        <w:r>
          <w:rPr>
            <w:noProof/>
            <w:webHidden/>
          </w:rPr>
          <w:instrText xml:space="preserve"> PAGEREF _Toc529518484 \h </w:instrText>
        </w:r>
      </w:ins>
      <w:r>
        <w:rPr>
          <w:noProof/>
          <w:webHidden/>
        </w:rPr>
      </w:r>
      <w:r>
        <w:rPr>
          <w:noProof/>
          <w:webHidden/>
        </w:rPr>
        <w:fldChar w:fldCharType="separate"/>
      </w:r>
      <w:ins w:id="239" w:author="Author">
        <w:r>
          <w:rPr>
            <w:noProof/>
            <w:webHidden/>
          </w:rPr>
          <w:t>91</w:t>
        </w:r>
        <w:r>
          <w:rPr>
            <w:noProof/>
            <w:webHidden/>
          </w:rPr>
          <w:fldChar w:fldCharType="end"/>
        </w:r>
        <w:r w:rsidRPr="00331335">
          <w:rPr>
            <w:rStyle w:val="Hyperlink"/>
            <w:noProof/>
          </w:rPr>
          <w:fldChar w:fldCharType="end"/>
        </w:r>
      </w:ins>
    </w:p>
    <w:p w14:paraId="24092124" w14:textId="5D36117D" w:rsidR="008C4EAE" w:rsidRDefault="008C4EAE">
      <w:pPr>
        <w:pStyle w:val="TOC3"/>
        <w:rPr>
          <w:ins w:id="240" w:author="Author"/>
          <w:rFonts w:asciiTheme="minorHAnsi" w:eastAsiaTheme="minorEastAsia" w:hAnsiTheme="minorHAnsi" w:cstheme="minorBidi"/>
          <w:sz w:val="22"/>
          <w:szCs w:val="22"/>
        </w:rPr>
      </w:pPr>
      <w:ins w:id="241" w:author="Author">
        <w:r w:rsidRPr="00331335">
          <w:rPr>
            <w:rStyle w:val="Hyperlink"/>
          </w:rPr>
          <w:fldChar w:fldCharType="begin"/>
        </w:r>
        <w:r w:rsidRPr="00331335">
          <w:rPr>
            <w:rStyle w:val="Hyperlink"/>
          </w:rPr>
          <w:instrText xml:space="preserve"> </w:instrText>
        </w:r>
        <w:r>
          <w:instrText>HYPERLINK \l "_Toc529518485"</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331335">
          <w:rPr>
            <w:rStyle w:val="Hyperlink"/>
          </w:rPr>
          <w:t>Specific Requirements</w:t>
        </w:r>
        <w:r>
          <w:rPr>
            <w:webHidden/>
          </w:rPr>
          <w:tab/>
        </w:r>
        <w:r>
          <w:rPr>
            <w:webHidden/>
          </w:rPr>
          <w:fldChar w:fldCharType="begin"/>
        </w:r>
        <w:r>
          <w:rPr>
            <w:webHidden/>
          </w:rPr>
          <w:instrText xml:space="preserve"> PAGEREF _Toc529518485 \h </w:instrText>
        </w:r>
      </w:ins>
      <w:r>
        <w:rPr>
          <w:webHidden/>
        </w:rPr>
      </w:r>
      <w:r>
        <w:rPr>
          <w:webHidden/>
        </w:rPr>
        <w:fldChar w:fldCharType="separate"/>
      </w:r>
      <w:ins w:id="242" w:author="Author">
        <w:r>
          <w:rPr>
            <w:webHidden/>
          </w:rPr>
          <w:t>91</w:t>
        </w:r>
        <w:r>
          <w:rPr>
            <w:webHidden/>
          </w:rPr>
          <w:fldChar w:fldCharType="end"/>
        </w:r>
        <w:r w:rsidRPr="00331335">
          <w:rPr>
            <w:rStyle w:val="Hyperlink"/>
          </w:rPr>
          <w:fldChar w:fldCharType="end"/>
        </w:r>
      </w:ins>
    </w:p>
    <w:p w14:paraId="0D491E66" w14:textId="563C5DD2" w:rsidR="008C4EAE" w:rsidRDefault="008C4EAE">
      <w:pPr>
        <w:pStyle w:val="TOC4"/>
        <w:rPr>
          <w:ins w:id="243" w:author="Author"/>
          <w:rFonts w:asciiTheme="minorHAnsi" w:eastAsiaTheme="minorEastAsia" w:hAnsiTheme="minorHAnsi" w:cstheme="minorBidi"/>
          <w:noProof/>
          <w:sz w:val="22"/>
          <w:szCs w:val="22"/>
        </w:rPr>
      </w:pPr>
      <w:ins w:id="244" w:author="Author">
        <w:r w:rsidRPr="00331335">
          <w:rPr>
            <w:rStyle w:val="Hyperlink"/>
            <w:noProof/>
          </w:rPr>
          <w:fldChar w:fldCharType="begin"/>
        </w:r>
        <w:r w:rsidRPr="00331335">
          <w:rPr>
            <w:rStyle w:val="Hyperlink"/>
            <w:noProof/>
          </w:rPr>
          <w:instrText xml:space="preserve"> </w:instrText>
        </w:r>
        <w:r>
          <w:rPr>
            <w:noProof/>
          </w:rPr>
          <w:instrText>HYPERLINK \l "_Toc529518486"</w:instrText>
        </w:r>
        <w:r w:rsidRPr="00331335">
          <w:rPr>
            <w:rStyle w:val="Hyperlink"/>
            <w:noProof/>
          </w:rPr>
          <w:instrText xml:space="preserve"> </w:instrText>
        </w:r>
        <w:r w:rsidRPr="00331335">
          <w:rPr>
            <w:rStyle w:val="Hyperlink"/>
            <w:noProof/>
          </w:rPr>
          <w:fldChar w:fldCharType="separate"/>
        </w:r>
        <w:r w:rsidRPr="00331335">
          <w:rPr>
            <w:rStyle w:val="Hyperlink"/>
            <w:noProof/>
          </w:rPr>
          <w:t>6.2.2.1.</w:t>
        </w:r>
        <w:r>
          <w:rPr>
            <w:rFonts w:asciiTheme="minorHAnsi" w:eastAsiaTheme="minorEastAsia" w:hAnsiTheme="minorHAnsi" w:cstheme="minorBidi"/>
            <w:noProof/>
            <w:sz w:val="22"/>
            <w:szCs w:val="22"/>
          </w:rPr>
          <w:tab/>
        </w:r>
        <w:r w:rsidRPr="00331335">
          <w:rPr>
            <w:rStyle w:val="Hyperlink"/>
            <w:noProof/>
          </w:rPr>
          <w:t>Database Repository</w:t>
        </w:r>
        <w:r>
          <w:rPr>
            <w:noProof/>
            <w:webHidden/>
          </w:rPr>
          <w:tab/>
        </w:r>
        <w:r>
          <w:rPr>
            <w:noProof/>
            <w:webHidden/>
          </w:rPr>
          <w:fldChar w:fldCharType="begin"/>
        </w:r>
        <w:r>
          <w:rPr>
            <w:noProof/>
            <w:webHidden/>
          </w:rPr>
          <w:instrText xml:space="preserve"> PAGEREF _Toc529518486 \h </w:instrText>
        </w:r>
      </w:ins>
      <w:r>
        <w:rPr>
          <w:noProof/>
          <w:webHidden/>
        </w:rPr>
      </w:r>
      <w:r>
        <w:rPr>
          <w:noProof/>
          <w:webHidden/>
        </w:rPr>
        <w:fldChar w:fldCharType="separate"/>
      </w:r>
      <w:ins w:id="245" w:author="Author">
        <w:r>
          <w:rPr>
            <w:noProof/>
            <w:webHidden/>
          </w:rPr>
          <w:t>91</w:t>
        </w:r>
        <w:r>
          <w:rPr>
            <w:noProof/>
            <w:webHidden/>
          </w:rPr>
          <w:fldChar w:fldCharType="end"/>
        </w:r>
        <w:r w:rsidRPr="00331335">
          <w:rPr>
            <w:rStyle w:val="Hyperlink"/>
            <w:noProof/>
          </w:rPr>
          <w:fldChar w:fldCharType="end"/>
        </w:r>
      </w:ins>
    </w:p>
    <w:p w14:paraId="491FEAFF" w14:textId="7390B4A5" w:rsidR="008C4EAE" w:rsidRDefault="008C4EAE">
      <w:pPr>
        <w:pStyle w:val="TOC4"/>
        <w:rPr>
          <w:ins w:id="246" w:author="Author"/>
          <w:rFonts w:asciiTheme="minorHAnsi" w:eastAsiaTheme="minorEastAsia" w:hAnsiTheme="minorHAnsi" w:cstheme="minorBidi"/>
          <w:noProof/>
          <w:sz w:val="22"/>
          <w:szCs w:val="22"/>
        </w:rPr>
      </w:pPr>
      <w:ins w:id="247" w:author="Author">
        <w:r w:rsidRPr="00331335">
          <w:rPr>
            <w:rStyle w:val="Hyperlink"/>
            <w:noProof/>
          </w:rPr>
          <w:fldChar w:fldCharType="begin"/>
        </w:r>
        <w:r w:rsidRPr="00331335">
          <w:rPr>
            <w:rStyle w:val="Hyperlink"/>
            <w:noProof/>
          </w:rPr>
          <w:instrText xml:space="preserve"> </w:instrText>
        </w:r>
        <w:r>
          <w:rPr>
            <w:noProof/>
          </w:rPr>
          <w:instrText>HYPERLINK \l "_Toc529518487"</w:instrText>
        </w:r>
        <w:r w:rsidRPr="00331335">
          <w:rPr>
            <w:rStyle w:val="Hyperlink"/>
            <w:noProof/>
          </w:rPr>
          <w:instrText xml:space="preserve"> </w:instrText>
        </w:r>
        <w:r w:rsidRPr="00331335">
          <w:rPr>
            <w:rStyle w:val="Hyperlink"/>
            <w:noProof/>
          </w:rPr>
          <w:fldChar w:fldCharType="separate"/>
        </w:r>
        <w:r w:rsidRPr="00331335">
          <w:rPr>
            <w:rStyle w:val="Hyperlink"/>
            <w:noProof/>
          </w:rPr>
          <w:t>6.2.2.2.</w:t>
        </w:r>
        <w:r>
          <w:rPr>
            <w:rFonts w:asciiTheme="minorHAnsi" w:eastAsiaTheme="minorEastAsia" w:hAnsiTheme="minorHAnsi" w:cstheme="minorBidi"/>
            <w:noProof/>
            <w:sz w:val="22"/>
            <w:szCs w:val="22"/>
          </w:rPr>
          <w:tab/>
        </w:r>
        <w:r w:rsidRPr="00331335">
          <w:rPr>
            <w:rStyle w:val="Hyperlink"/>
            <w:noProof/>
          </w:rPr>
          <w:t>System Features</w:t>
        </w:r>
        <w:r>
          <w:rPr>
            <w:noProof/>
            <w:webHidden/>
          </w:rPr>
          <w:tab/>
        </w:r>
        <w:r>
          <w:rPr>
            <w:noProof/>
            <w:webHidden/>
          </w:rPr>
          <w:fldChar w:fldCharType="begin"/>
        </w:r>
        <w:r>
          <w:rPr>
            <w:noProof/>
            <w:webHidden/>
          </w:rPr>
          <w:instrText xml:space="preserve"> PAGEREF _Toc529518487 \h </w:instrText>
        </w:r>
      </w:ins>
      <w:r>
        <w:rPr>
          <w:noProof/>
          <w:webHidden/>
        </w:rPr>
      </w:r>
      <w:r>
        <w:rPr>
          <w:noProof/>
          <w:webHidden/>
        </w:rPr>
        <w:fldChar w:fldCharType="separate"/>
      </w:r>
      <w:ins w:id="248" w:author="Author">
        <w:r>
          <w:rPr>
            <w:noProof/>
            <w:webHidden/>
          </w:rPr>
          <w:t>91</w:t>
        </w:r>
        <w:r>
          <w:rPr>
            <w:noProof/>
            <w:webHidden/>
          </w:rPr>
          <w:fldChar w:fldCharType="end"/>
        </w:r>
        <w:r w:rsidRPr="00331335">
          <w:rPr>
            <w:rStyle w:val="Hyperlink"/>
            <w:noProof/>
          </w:rPr>
          <w:fldChar w:fldCharType="end"/>
        </w:r>
      </w:ins>
    </w:p>
    <w:p w14:paraId="68871E76" w14:textId="3EBD8D66" w:rsidR="008C4EAE" w:rsidRDefault="008C4EAE">
      <w:pPr>
        <w:pStyle w:val="TOC2"/>
        <w:rPr>
          <w:ins w:id="249" w:author="Author"/>
          <w:rFonts w:asciiTheme="minorHAnsi" w:eastAsiaTheme="minorEastAsia" w:hAnsiTheme="minorHAnsi" w:cstheme="minorBidi"/>
          <w:sz w:val="22"/>
          <w:szCs w:val="22"/>
        </w:rPr>
      </w:pPr>
      <w:ins w:id="250" w:author="Author">
        <w:r w:rsidRPr="00331335">
          <w:rPr>
            <w:rStyle w:val="Hyperlink"/>
          </w:rPr>
          <w:fldChar w:fldCharType="begin"/>
        </w:r>
        <w:r w:rsidRPr="00331335">
          <w:rPr>
            <w:rStyle w:val="Hyperlink"/>
          </w:rPr>
          <w:instrText xml:space="preserve"> </w:instrText>
        </w:r>
        <w:r>
          <w:instrText>HYPERLINK \l "_Toc529518488"</w:instrText>
        </w:r>
        <w:r w:rsidRPr="00331335">
          <w:rPr>
            <w:rStyle w:val="Hyperlink"/>
          </w:rPr>
          <w:instrText xml:space="preserve"> </w:instrText>
        </w:r>
        <w:r w:rsidRPr="00331335">
          <w:rPr>
            <w:rStyle w:val="Hyperlink"/>
          </w:rPr>
          <w:fldChar w:fldCharType="separate"/>
        </w:r>
        <w:r w:rsidRPr="00331335">
          <w:rPr>
            <w:rStyle w:val="Hyperlink"/>
          </w:rPr>
          <w:t>6.3.</w:t>
        </w:r>
        <w:r>
          <w:rPr>
            <w:rFonts w:asciiTheme="minorHAnsi" w:eastAsiaTheme="minorEastAsia" w:hAnsiTheme="minorHAnsi" w:cstheme="minorBidi"/>
            <w:sz w:val="22"/>
            <w:szCs w:val="22"/>
          </w:rPr>
          <w:tab/>
        </w:r>
        <w:r w:rsidRPr="00331335">
          <w:rPr>
            <w:rStyle w:val="Hyperlink"/>
          </w:rPr>
          <w:t>Network Detailed Design</w:t>
        </w:r>
        <w:r>
          <w:rPr>
            <w:webHidden/>
          </w:rPr>
          <w:tab/>
        </w:r>
        <w:r>
          <w:rPr>
            <w:webHidden/>
          </w:rPr>
          <w:fldChar w:fldCharType="begin"/>
        </w:r>
        <w:r>
          <w:rPr>
            <w:webHidden/>
          </w:rPr>
          <w:instrText xml:space="preserve"> PAGEREF _Toc529518488 \h </w:instrText>
        </w:r>
      </w:ins>
      <w:r>
        <w:rPr>
          <w:webHidden/>
        </w:rPr>
      </w:r>
      <w:r>
        <w:rPr>
          <w:webHidden/>
        </w:rPr>
        <w:fldChar w:fldCharType="separate"/>
      </w:r>
      <w:ins w:id="251" w:author="Author">
        <w:r>
          <w:rPr>
            <w:webHidden/>
          </w:rPr>
          <w:t>92</w:t>
        </w:r>
        <w:r>
          <w:rPr>
            <w:webHidden/>
          </w:rPr>
          <w:fldChar w:fldCharType="end"/>
        </w:r>
        <w:r w:rsidRPr="00331335">
          <w:rPr>
            <w:rStyle w:val="Hyperlink"/>
          </w:rPr>
          <w:fldChar w:fldCharType="end"/>
        </w:r>
      </w:ins>
    </w:p>
    <w:p w14:paraId="22A88F4D" w14:textId="72AF3319" w:rsidR="008C4EAE" w:rsidRDefault="008C4EAE">
      <w:pPr>
        <w:pStyle w:val="TOC2"/>
        <w:rPr>
          <w:ins w:id="252" w:author="Author"/>
          <w:rFonts w:asciiTheme="minorHAnsi" w:eastAsiaTheme="minorEastAsia" w:hAnsiTheme="minorHAnsi" w:cstheme="minorBidi"/>
          <w:sz w:val="22"/>
          <w:szCs w:val="22"/>
        </w:rPr>
      </w:pPr>
      <w:ins w:id="253" w:author="Author">
        <w:r w:rsidRPr="00331335">
          <w:rPr>
            <w:rStyle w:val="Hyperlink"/>
          </w:rPr>
          <w:fldChar w:fldCharType="begin"/>
        </w:r>
        <w:r w:rsidRPr="00331335">
          <w:rPr>
            <w:rStyle w:val="Hyperlink"/>
          </w:rPr>
          <w:instrText xml:space="preserve"> </w:instrText>
        </w:r>
        <w:r>
          <w:instrText>HYPERLINK \l "_Toc529518489"</w:instrText>
        </w:r>
        <w:r w:rsidRPr="00331335">
          <w:rPr>
            <w:rStyle w:val="Hyperlink"/>
          </w:rPr>
          <w:instrText xml:space="preserve"> </w:instrText>
        </w:r>
        <w:r w:rsidRPr="00331335">
          <w:rPr>
            <w:rStyle w:val="Hyperlink"/>
          </w:rPr>
          <w:fldChar w:fldCharType="separate"/>
        </w:r>
        <w:r w:rsidRPr="00331335">
          <w:rPr>
            <w:rStyle w:val="Hyperlink"/>
          </w:rPr>
          <w:t>6.4.</w:t>
        </w:r>
        <w:r>
          <w:rPr>
            <w:rFonts w:asciiTheme="minorHAnsi" w:eastAsiaTheme="minorEastAsia" w:hAnsiTheme="minorHAnsi" w:cstheme="minorBidi"/>
            <w:sz w:val="22"/>
            <w:szCs w:val="22"/>
          </w:rPr>
          <w:tab/>
        </w:r>
        <w:r w:rsidRPr="00331335">
          <w:rPr>
            <w:rStyle w:val="Hyperlink"/>
          </w:rPr>
          <w:t>Security and Privacy</w:t>
        </w:r>
        <w:r>
          <w:rPr>
            <w:webHidden/>
          </w:rPr>
          <w:tab/>
        </w:r>
        <w:r>
          <w:rPr>
            <w:webHidden/>
          </w:rPr>
          <w:fldChar w:fldCharType="begin"/>
        </w:r>
        <w:r>
          <w:rPr>
            <w:webHidden/>
          </w:rPr>
          <w:instrText xml:space="preserve"> PAGEREF _Toc529518489 \h </w:instrText>
        </w:r>
      </w:ins>
      <w:r>
        <w:rPr>
          <w:webHidden/>
        </w:rPr>
      </w:r>
      <w:r>
        <w:rPr>
          <w:webHidden/>
        </w:rPr>
        <w:fldChar w:fldCharType="separate"/>
      </w:r>
      <w:ins w:id="254" w:author="Author">
        <w:r>
          <w:rPr>
            <w:webHidden/>
          </w:rPr>
          <w:t>93</w:t>
        </w:r>
        <w:r>
          <w:rPr>
            <w:webHidden/>
          </w:rPr>
          <w:fldChar w:fldCharType="end"/>
        </w:r>
        <w:r w:rsidRPr="00331335">
          <w:rPr>
            <w:rStyle w:val="Hyperlink"/>
          </w:rPr>
          <w:fldChar w:fldCharType="end"/>
        </w:r>
      </w:ins>
    </w:p>
    <w:p w14:paraId="378E4F2B" w14:textId="6DCD3332" w:rsidR="008C4EAE" w:rsidRDefault="008C4EAE">
      <w:pPr>
        <w:pStyle w:val="TOC3"/>
        <w:rPr>
          <w:ins w:id="255" w:author="Author"/>
          <w:rFonts w:asciiTheme="minorHAnsi" w:eastAsiaTheme="minorEastAsia" w:hAnsiTheme="minorHAnsi" w:cstheme="minorBidi"/>
          <w:sz w:val="22"/>
          <w:szCs w:val="22"/>
        </w:rPr>
      </w:pPr>
      <w:ins w:id="256" w:author="Author">
        <w:r w:rsidRPr="00331335">
          <w:rPr>
            <w:rStyle w:val="Hyperlink"/>
          </w:rPr>
          <w:fldChar w:fldCharType="begin"/>
        </w:r>
        <w:r w:rsidRPr="00331335">
          <w:rPr>
            <w:rStyle w:val="Hyperlink"/>
          </w:rPr>
          <w:instrText xml:space="preserve"> </w:instrText>
        </w:r>
        <w:r>
          <w:instrText>HYPERLINK \l "_Toc529518490"</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_Toc529518490 \h </w:instrText>
        </w:r>
      </w:ins>
      <w:r>
        <w:rPr>
          <w:webHidden/>
        </w:rPr>
      </w:r>
      <w:r>
        <w:rPr>
          <w:webHidden/>
        </w:rPr>
        <w:fldChar w:fldCharType="separate"/>
      </w:r>
      <w:ins w:id="257" w:author="Author">
        <w:r>
          <w:rPr>
            <w:webHidden/>
          </w:rPr>
          <w:t>93</w:t>
        </w:r>
        <w:r>
          <w:rPr>
            <w:webHidden/>
          </w:rPr>
          <w:fldChar w:fldCharType="end"/>
        </w:r>
        <w:r w:rsidRPr="00331335">
          <w:rPr>
            <w:rStyle w:val="Hyperlink"/>
          </w:rPr>
          <w:fldChar w:fldCharType="end"/>
        </w:r>
      </w:ins>
    </w:p>
    <w:p w14:paraId="6980086C" w14:textId="63C8231E" w:rsidR="008C4EAE" w:rsidRDefault="008C4EAE">
      <w:pPr>
        <w:pStyle w:val="TOC3"/>
        <w:rPr>
          <w:ins w:id="258" w:author="Author"/>
          <w:rFonts w:asciiTheme="minorHAnsi" w:eastAsiaTheme="minorEastAsia" w:hAnsiTheme="minorHAnsi" w:cstheme="minorBidi"/>
          <w:sz w:val="22"/>
          <w:szCs w:val="22"/>
        </w:rPr>
      </w:pPr>
      <w:ins w:id="259" w:author="Author">
        <w:r w:rsidRPr="00331335">
          <w:rPr>
            <w:rStyle w:val="Hyperlink"/>
          </w:rPr>
          <w:fldChar w:fldCharType="begin"/>
        </w:r>
        <w:r w:rsidRPr="00331335">
          <w:rPr>
            <w:rStyle w:val="Hyperlink"/>
          </w:rPr>
          <w:instrText xml:space="preserve"> </w:instrText>
        </w:r>
        <w:r>
          <w:instrText>HYPERLINK \l "_Toc529518491"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331335">
          <w:rPr>
            <w:rStyle w:val="Hyperlink"/>
          </w:rPr>
          <w:t>Privacy</w:t>
        </w:r>
        <w:r>
          <w:rPr>
            <w:webHidden/>
          </w:rPr>
          <w:tab/>
        </w:r>
        <w:r>
          <w:rPr>
            <w:webHidden/>
          </w:rPr>
          <w:fldChar w:fldCharType="begin"/>
        </w:r>
        <w:r>
          <w:rPr>
            <w:webHidden/>
          </w:rPr>
          <w:instrText xml:space="preserve"> PAGEREF _Toc529518491 \h </w:instrText>
        </w:r>
      </w:ins>
      <w:r>
        <w:rPr>
          <w:webHidden/>
        </w:rPr>
      </w:r>
      <w:r>
        <w:rPr>
          <w:webHidden/>
        </w:rPr>
        <w:fldChar w:fldCharType="separate"/>
      </w:r>
      <w:ins w:id="260" w:author="Author">
        <w:r>
          <w:rPr>
            <w:webHidden/>
          </w:rPr>
          <w:t>93</w:t>
        </w:r>
        <w:r>
          <w:rPr>
            <w:webHidden/>
          </w:rPr>
          <w:fldChar w:fldCharType="end"/>
        </w:r>
        <w:r w:rsidRPr="00331335">
          <w:rPr>
            <w:rStyle w:val="Hyperlink"/>
          </w:rPr>
          <w:fldChar w:fldCharType="end"/>
        </w:r>
      </w:ins>
    </w:p>
    <w:p w14:paraId="6FD01556" w14:textId="360678CA" w:rsidR="008C4EAE" w:rsidRDefault="008C4EAE">
      <w:pPr>
        <w:pStyle w:val="TOC3"/>
        <w:rPr>
          <w:ins w:id="261" w:author="Author"/>
          <w:rFonts w:asciiTheme="minorHAnsi" w:eastAsiaTheme="minorEastAsia" w:hAnsiTheme="minorHAnsi" w:cstheme="minorBidi"/>
          <w:sz w:val="22"/>
          <w:szCs w:val="22"/>
        </w:rPr>
      </w:pPr>
      <w:ins w:id="262" w:author="Author">
        <w:r w:rsidRPr="00331335">
          <w:rPr>
            <w:rStyle w:val="Hyperlink"/>
          </w:rPr>
          <w:fldChar w:fldCharType="begin"/>
        </w:r>
        <w:r w:rsidRPr="00331335">
          <w:rPr>
            <w:rStyle w:val="Hyperlink"/>
          </w:rPr>
          <w:instrText xml:space="preserve"> </w:instrText>
        </w:r>
        <w:r>
          <w:instrText>HYPERLINK \l "_Toc529518492"</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_Toc529518492 \h </w:instrText>
        </w:r>
      </w:ins>
      <w:r>
        <w:rPr>
          <w:webHidden/>
        </w:rPr>
      </w:r>
      <w:r>
        <w:rPr>
          <w:webHidden/>
        </w:rPr>
        <w:fldChar w:fldCharType="separate"/>
      </w:r>
      <w:ins w:id="263" w:author="Author">
        <w:r>
          <w:rPr>
            <w:webHidden/>
          </w:rPr>
          <w:t>94</w:t>
        </w:r>
        <w:r>
          <w:rPr>
            <w:webHidden/>
          </w:rPr>
          <w:fldChar w:fldCharType="end"/>
        </w:r>
        <w:r w:rsidRPr="00331335">
          <w:rPr>
            <w:rStyle w:val="Hyperlink"/>
          </w:rPr>
          <w:fldChar w:fldCharType="end"/>
        </w:r>
      </w:ins>
    </w:p>
    <w:p w14:paraId="1CCF78FC" w14:textId="2DDCCE03" w:rsidR="008C4EAE" w:rsidRDefault="008C4EAE">
      <w:pPr>
        <w:pStyle w:val="TOC4"/>
        <w:rPr>
          <w:ins w:id="264" w:author="Author"/>
          <w:rFonts w:asciiTheme="minorHAnsi" w:eastAsiaTheme="minorEastAsia" w:hAnsiTheme="minorHAnsi" w:cstheme="minorBidi"/>
          <w:noProof/>
          <w:sz w:val="22"/>
          <w:szCs w:val="22"/>
        </w:rPr>
      </w:pPr>
      <w:ins w:id="265" w:author="Author">
        <w:r w:rsidRPr="00331335">
          <w:rPr>
            <w:rStyle w:val="Hyperlink"/>
            <w:noProof/>
          </w:rPr>
          <w:fldChar w:fldCharType="begin"/>
        </w:r>
        <w:r w:rsidRPr="00331335">
          <w:rPr>
            <w:rStyle w:val="Hyperlink"/>
            <w:noProof/>
          </w:rPr>
          <w:instrText xml:space="preserve"> </w:instrText>
        </w:r>
        <w:r>
          <w:rPr>
            <w:noProof/>
          </w:rPr>
          <w:instrText>HYPERLINK \l "_Toc529518493"</w:instrText>
        </w:r>
        <w:r w:rsidRPr="00331335">
          <w:rPr>
            <w:rStyle w:val="Hyperlink"/>
            <w:noProof/>
          </w:rPr>
          <w:instrText xml:space="preserve"> </w:instrText>
        </w:r>
        <w:r w:rsidRPr="00331335">
          <w:rPr>
            <w:rStyle w:val="Hyperlink"/>
            <w:noProof/>
          </w:rPr>
          <w:fldChar w:fldCharType="separate"/>
        </w:r>
        <w:r w:rsidRPr="00331335">
          <w:rPr>
            <w:rStyle w:val="Hyperlink"/>
            <w:noProof/>
          </w:rPr>
          <w:t>6.4.3.1.</w:t>
        </w:r>
        <w:r>
          <w:rPr>
            <w:rFonts w:asciiTheme="minorHAnsi" w:eastAsiaTheme="minorEastAsia" w:hAnsiTheme="minorHAnsi" w:cstheme="minorBidi"/>
            <w:noProof/>
            <w:sz w:val="22"/>
            <w:szCs w:val="22"/>
          </w:rPr>
          <w:tab/>
        </w:r>
        <w:r w:rsidRPr="00331335">
          <w:rPr>
            <w:rStyle w:val="Hyperlink"/>
            <w:noProof/>
          </w:rPr>
          <w:t>Authentication and Authorization with IAM</w:t>
        </w:r>
        <w:r>
          <w:rPr>
            <w:noProof/>
            <w:webHidden/>
          </w:rPr>
          <w:tab/>
        </w:r>
        <w:r>
          <w:rPr>
            <w:noProof/>
            <w:webHidden/>
          </w:rPr>
          <w:fldChar w:fldCharType="begin"/>
        </w:r>
        <w:r>
          <w:rPr>
            <w:noProof/>
            <w:webHidden/>
          </w:rPr>
          <w:instrText xml:space="preserve"> PAGEREF _Toc529518493 \h </w:instrText>
        </w:r>
      </w:ins>
      <w:r>
        <w:rPr>
          <w:noProof/>
          <w:webHidden/>
        </w:rPr>
      </w:r>
      <w:r>
        <w:rPr>
          <w:noProof/>
          <w:webHidden/>
        </w:rPr>
        <w:fldChar w:fldCharType="separate"/>
      </w:r>
      <w:ins w:id="266" w:author="Author">
        <w:r>
          <w:rPr>
            <w:noProof/>
            <w:webHidden/>
          </w:rPr>
          <w:t>94</w:t>
        </w:r>
        <w:r>
          <w:rPr>
            <w:noProof/>
            <w:webHidden/>
          </w:rPr>
          <w:fldChar w:fldCharType="end"/>
        </w:r>
        <w:r w:rsidRPr="00331335">
          <w:rPr>
            <w:rStyle w:val="Hyperlink"/>
            <w:noProof/>
          </w:rPr>
          <w:fldChar w:fldCharType="end"/>
        </w:r>
      </w:ins>
    </w:p>
    <w:p w14:paraId="5E610F05" w14:textId="165436DD" w:rsidR="008C4EAE" w:rsidRDefault="008C4EAE">
      <w:pPr>
        <w:pStyle w:val="TOC5"/>
        <w:rPr>
          <w:ins w:id="267" w:author="Author"/>
          <w:rFonts w:asciiTheme="minorHAnsi" w:eastAsiaTheme="minorEastAsia" w:hAnsiTheme="minorHAnsi" w:cstheme="minorBidi"/>
          <w:noProof/>
          <w:sz w:val="22"/>
          <w:szCs w:val="22"/>
        </w:rPr>
      </w:pPr>
      <w:ins w:id="268" w:author="Author">
        <w:r w:rsidRPr="00331335">
          <w:rPr>
            <w:rStyle w:val="Hyperlink"/>
            <w:noProof/>
          </w:rPr>
          <w:fldChar w:fldCharType="begin"/>
        </w:r>
        <w:r w:rsidRPr="00331335">
          <w:rPr>
            <w:rStyle w:val="Hyperlink"/>
            <w:noProof/>
          </w:rPr>
          <w:instrText xml:space="preserve"> </w:instrText>
        </w:r>
        <w:r>
          <w:rPr>
            <w:noProof/>
          </w:rPr>
          <w:instrText>HYPERLINK \l "_Toc529518494"</w:instrText>
        </w:r>
        <w:r w:rsidRPr="00331335">
          <w:rPr>
            <w:rStyle w:val="Hyperlink"/>
            <w:noProof/>
          </w:rPr>
          <w:instrText xml:space="preserve"> </w:instrText>
        </w:r>
        <w:r w:rsidRPr="00331335">
          <w:rPr>
            <w:rStyle w:val="Hyperlink"/>
            <w:noProof/>
          </w:rPr>
          <w:fldChar w:fldCharType="separate"/>
        </w:r>
        <w:r w:rsidRPr="00331335">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331335">
          <w:rPr>
            <w:rStyle w:val="Hyperlink"/>
            <w:noProof/>
          </w:rPr>
          <w:t>Authorization</w:t>
        </w:r>
        <w:r>
          <w:rPr>
            <w:noProof/>
            <w:webHidden/>
          </w:rPr>
          <w:tab/>
        </w:r>
        <w:r>
          <w:rPr>
            <w:noProof/>
            <w:webHidden/>
          </w:rPr>
          <w:fldChar w:fldCharType="begin"/>
        </w:r>
        <w:r>
          <w:rPr>
            <w:noProof/>
            <w:webHidden/>
          </w:rPr>
          <w:instrText xml:space="preserve"> PAGEREF _Toc529518494 \h </w:instrText>
        </w:r>
      </w:ins>
      <w:r>
        <w:rPr>
          <w:noProof/>
          <w:webHidden/>
        </w:rPr>
      </w:r>
      <w:r>
        <w:rPr>
          <w:noProof/>
          <w:webHidden/>
        </w:rPr>
        <w:fldChar w:fldCharType="separate"/>
      </w:r>
      <w:ins w:id="269" w:author="Author">
        <w:r>
          <w:rPr>
            <w:noProof/>
            <w:webHidden/>
          </w:rPr>
          <w:t>95</w:t>
        </w:r>
        <w:r>
          <w:rPr>
            <w:noProof/>
            <w:webHidden/>
          </w:rPr>
          <w:fldChar w:fldCharType="end"/>
        </w:r>
        <w:r w:rsidRPr="00331335">
          <w:rPr>
            <w:rStyle w:val="Hyperlink"/>
            <w:noProof/>
          </w:rPr>
          <w:fldChar w:fldCharType="end"/>
        </w:r>
      </w:ins>
    </w:p>
    <w:p w14:paraId="4C8A2ADA" w14:textId="3ECFCE1D" w:rsidR="008C4EAE" w:rsidRDefault="008C4EAE">
      <w:pPr>
        <w:pStyle w:val="TOC2"/>
        <w:rPr>
          <w:ins w:id="270" w:author="Author"/>
          <w:rFonts w:asciiTheme="minorHAnsi" w:eastAsiaTheme="minorEastAsia" w:hAnsiTheme="minorHAnsi" w:cstheme="minorBidi"/>
          <w:sz w:val="22"/>
          <w:szCs w:val="22"/>
        </w:rPr>
      </w:pPr>
      <w:ins w:id="271" w:author="Author">
        <w:r w:rsidRPr="00331335">
          <w:rPr>
            <w:rStyle w:val="Hyperlink"/>
          </w:rPr>
          <w:fldChar w:fldCharType="begin"/>
        </w:r>
        <w:r w:rsidRPr="00331335">
          <w:rPr>
            <w:rStyle w:val="Hyperlink"/>
          </w:rPr>
          <w:instrText xml:space="preserve"> </w:instrText>
        </w:r>
        <w:r>
          <w:instrText>HYPERLINK \l "_Toc529518495"</w:instrText>
        </w:r>
        <w:r w:rsidRPr="00331335">
          <w:rPr>
            <w:rStyle w:val="Hyperlink"/>
          </w:rPr>
          <w:instrText xml:space="preserve"> </w:instrText>
        </w:r>
        <w:r w:rsidRPr="00331335">
          <w:rPr>
            <w:rStyle w:val="Hyperlink"/>
          </w:rPr>
          <w:fldChar w:fldCharType="separate"/>
        </w:r>
        <w:r w:rsidRPr="00331335">
          <w:rPr>
            <w:rStyle w:val="Hyperlink"/>
          </w:rPr>
          <w:t>6.5.</w:t>
        </w:r>
        <w:r>
          <w:rPr>
            <w:rFonts w:asciiTheme="minorHAnsi" w:eastAsiaTheme="minorEastAsia" w:hAnsiTheme="minorHAnsi" w:cstheme="minorBidi"/>
            <w:sz w:val="22"/>
            <w:szCs w:val="22"/>
          </w:rPr>
          <w:tab/>
        </w:r>
        <w:r w:rsidRPr="00331335">
          <w:rPr>
            <w:rStyle w:val="Hyperlink"/>
          </w:rPr>
          <w:t>Service Oriented Architecture / ESS Detailed Design</w:t>
        </w:r>
        <w:r>
          <w:rPr>
            <w:webHidden/>
          </w:rPr>
          <w:tab/>
        </w:r>
        <w:r>
          <w:rPr>
            <w:webHidden/>
          </w:rPr>
          <w:fldChar w:fldCharType="begin"/>
        </w:r>
        <w:r>
          <w:rPr>
            <w:webHidden/>
          </w:rPr>
          <w:instrText xml:space="preserve"> PAGEREF _Toc529518495 \h </w:instrText>
        </w:r>
      </w:ins>
      <w:r>
        <w:rPr>
          <w:webHidden/>
        </w:rPr>
      </w:r>
      <w:r>
        <w:rPr>
          <w:webHidden/>
        </w:rPr>
        <w:fldChar w:fldCharType="separate"/>
      </w:r>
      <w:ins w:id="272" w:author="Author">
        <w:r>
          <w:rPr>
            <w:webHidden/>
          </w:rPr>
          <w:t>96</w:t>
        </w:r>
        <w:r>
          <w:rPr>
            <w:webHidden/>
          </w:rPr>
          <w:fldChar w:fldCharType="end"/>
        </w:r>
        <w:r w:rsidRPr="00331335">
          <w:rPr>
            <w:rStyle w:val="Hyperlink"/>
          </w:rPr>
          <w:fldChar w:fldCharType="end"/>
        </w:r>
      </w:ins>
    </w:p>
    <w:p w14:paraId="6B9AC695" w14:textId="71EF3B39" w:rsidR="008C4EAE" w:rsidRDefault="008C4EAE">
      <w:pPr>
        <w:pStyle w:val="TOC3"/>
        <w:rPr>
          <w:ins w:id="273" w:author="Author"/>
          <w:rFonts w:asciiTheme="minorHAnsi" w:eastAsiaTheme="minorEastAsia" w:hAnsiTheme="minorHAnsi" w:cstheme="minorBidi"/>
          <w:sz w:val="22"/>
          <w:szCs w:val="22"/>
        </w:rPr>
      </w:pPr>
      <w:ins w:id="274" w:author="Author">
        <w:r w:rsidRPr="00331335">
          <w:rPr>
            <w:rStyle w:val="Hyperlink"/>
          </w:rPr>
          <w:fldChar w:fldCharType="begin"/>
        </w:r>
        <w:r w:rsidRPr="00331335">
          <w:rPr>
            <w:rStyle w:val="Hyperlink"/>
          </w:rPr>
          <w:instrText xml:space="preserve"> </w:instrText>
        </w:r>
        <w:r>
          <w:instrText>HYPERLINK \l "_Toc529518496"</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331335">
          <w:rPr>
            <w:rStyle w:val="Hyperlink"/>
          </w:rPr>
          <w:t>Service Integration Flow</w:t>
        </w:r>
        <w:r>
          <w:rPr>
            <w:webHidden/>
          </w:rPr>
          <w:tab/>
        </w:r>
        <w:r>
          <w:rPr>
            <w:webHidden/>
          </w:rPr>
          <w:fldChar w:fldCharType="begin"/>
        </w:r>
        <w:r>
          <w:rPr>
            <w:webHidden/>
          </w:rPr>
          <w:instrText xml:space="preserve"> PAGEREF _Toc529518496 \h </w:instrText>
        </w:r>
      </w:ins>
      <w:r>
        <w:rPr>
          <w:webHidden/>
        </w:rPr>
      </w:r>
      <w:r>
        <w:rPr>
          <w:webHidden/>
        </w:rPr>
        <w:fldChar w:fldCharType="separate"/>
      </w:r>
      <w:ins w:id="275" w:author="Author">
        <w:r>
          <w:rPr>
            <w:webHidden/>
          </w:rPr>
          <w:t>97</w:t>
        </w:r>
        <w:r>
          <w:rPr>
            <w:webHidden/>
          </w:rPr>
          <w:fldChar w:fldCharType="end"/>
        </w:r>
        <w:r w:rsidRPr="00331335">
          <w:rPr>
            <w:rStyle w:val="Hyperlink"/>
          </w:rPr>
          <w:fldChar w:fldCharType="end"/>
        </w:r>
      </w:ins>
    </w:p>
    <w:p w14:paraId="2BC136B8" w14:textId="6626FC58" w:rsidR="008C4EAE" w:rsidRDefault="008C4EAE">
      <w:pPr>
        <w:pStyle w:val="TOC2"/>
        <w:rPr>
          <w:ins w:id="276" w:author="Author"/>
          <w:rFonts w:asciiTheme="minorHAnsi" w:eastAsiaTheme="minorEastAsia" w:hAnsiTheme="minorHAnsi" w:cstheme="minorBidi"/>
          <w:sz w:val="22"/>
          <w:szCs w:val="22"/>
        </w:rPr>
      </w:pPr>
      <w:ins w:id="277" w:author="Author">
        <w:r w:rsidRPr="00331335">
          <w:rPr>
            <w:rStyle w:val="Hyperlink"/>
          </w:rPr>
          <w:fldChar w:fldCharType="begin"/>
        </w:r>
        <w:r w:rsidRPr="00331335">
          <w:rPr>
            <w:rStyle w:val="Hyperlink"/>
          </w:rPr>
          <w:instrText xml:space="preserve"> </w:instrText>
        </w:r>
        <w:r>
          <w:instrText>HYPERLINK \l "_Toc529518497"</w:instrText>
        </w:r>
        <w:r w:rsidRPr="00331335">
          <w:rPr>
            <w:rStyle w:val="Hyperlink"/>
          </w:rPr>
          <w:instrText xml:space="preserve"> </w:instrText>
        </w:r>
        <w:r w:rsidRPr="00331335">
          <w:rPr>
            <w:rStyle w:val="Hyperlink"/>
          </w:rPr>
          <w:fldChar w:fldCharType="separate"/>
        </w:r>
        <w:r w:rsidRPr="00331335">
          <w:rPr>
            <w:rStyle w:val="Hyperlink"/>
          </w:rPr>
          <w:t>6.6.</w:t>
        </w:r>
        <w:r>
          <w:rPr>
            <w:rFonts w:asciiTheme="minorHAnsi" w:eastAsiaTheme="minorEastAsia" w:hAnsiTheme="minorHAnsi" w:cstheme="minorBidi"/>
            <w:sz w:val="22"/>
            <w:szCs w:val="22"/>
          </w:rPr>
          <w:tab/>
        </w:r>
        <w:r w:rsidRPr="00331335">
          <w:rPr>
            <w:rStyle w:val="Hyperlink"/>
          </w:rPr>
          <w:t>Interface Design Rules</w:t>
        </w:r>
        <w:r>
          <w:rPr>
            <w:webHidden/>
          </w:rPr>
          <w:tab/>
        </w:r>
        <w:r>
          <w:rPr>
            <w:webHidden/>
          </w:rPr>
          <w:fldChar w:fldCharType="begin"/>
        </w:r>
        <w:r>
          <w:rPr>
            <w:webHidden/>
          </w:rPr>
          <w:instrText xml:space="preserve"> PAGEREF _Toc529518497 \h </w:instrText>
        </w:r>
      </w:ins>
      <w:r>
        <w:rPr>
          <w:webHidden/>
        </w:rPr>
      </w:r>
      <w:r>
        <w:rPr>
          <w:webHidden/>
        </w:rPr>
        <w:fldChar w:fldCharType="separate"/>
      </w:r>
      <w:ins w:id="278" w:author="Author">
        <w:r>
          <w:rPr>
            <w:webHidden/>
          </w:rPr>
          <w:t>97</w:t>
        </w:r>
        <w:r>
          <w:rPr>
            <w:webHidden/>
          </w:rPr>
          <w:fldChar w:fldCharType="end"/>
        </w:r>
        <w:r w:rsidRPr="00331335">
          <w:rPr>
            <w:rStyle w:val="Hyperlink"/>
          </w:rPr>
          <w:fldChar w:fldCharType="end"/>
        </w:r>
      </w:ins>
    </w:p>
    <w:p w14:paraId="2E5CFC99" w14:textId="35B9FC2E" w:rsidR="008C4EAE" w:rsidRDefault="008C4EAE">
      <w:pPr>
        <w:pStyle w:val="TOC1"/>
        <w:rPr>
          <w:ins w:id="279" w:author="Author"/>
          <w:rFonts w:asciiTheme="minorHAnsi" w:eastAsiaTheme="minorEastAsia" w:hAnsiTheme="minorHAnsi" w:cstheme="minorBidi"/>
          <w:sz w:val="22"/>
          <w:szCs w:val="22"/>
        </w:rPr>
      </w:pPr>
      <w:ins w:id="280" w:author="Author">
        <w:r w:rsidRPr="00331335">
          <w:rPr>
            <w:rStyle w:val="Hyperlink"/>
          </w:rPr>
          <w:fldChar w:fldCharType="begin"/>
        </w:r>
        <w:r w:rsidRPr="00331335">
          <w:rPr>
            <w:rStyle w:val="Hyperlink"/>
          </w:rPr>
          <w:instrText xml:space="preserve"> </w:instrText>
        </w:r>
        <w:r>
          <w:instrText>HYPERLINK \l "_Toc529518498"</w:instrText>
        </w:r>
        <w:r w:rsidRPr="00331335">
          <w:rPr>
            <w:rStyle w:val="Hyperlink"/>
          </w:rPr>
          <w:instrText xml:space="preserve"> </w:instrText>
        </w:r>
        <w:r w:rsidRPr="00331335">
          <w:rPr>
            <w:rStyle w:val="Hyperlink"/>
          </w:rPr>
          <w:fldChar w:fldCharType="separate"/>
        </w:r>
        <w:r w:rsidRPr="00331335">
          <w:rPr>
            <w:rStyle w:val="Hyperlink"/>
          </w:rPr>
          <w:t>7.</w:t>
        </w:r>
        <w:r>
          <w:rPr>
            <w:rFonts w:asciiTheme="minorHAnsi" w:eastAsiaTheme="minorEastAsia" w:hAnsiTheme="minorHAnsi" w:cstheme="minorBidi"/>
            <w:sz w:val="22"/>
            <w:szCs w:val="22"/>
          </w:rPr>
          <w:tab/>
        </w:r>
        <w:r w:rsidRPr="00331335">
          <w:rPr>
            <w:rStyle w:val="Hyperlink"/>
          </w:rPr>
          <w:t>External System Interface Design</w:t>
        </w:r>
        <w:r>
          <w:rPr>
            <w:webHidden/>
          </w:rPr>
          <w:tab/>
        </w:r>
        <w:r>
          <w:rPr>
            <w:webHidden/>
          </w:rPr>
          <w:fldChar w:fldCharType="begin"/>
        </w:r>
        <w:r>
          <w:rPr>
            <w:webHidden/>
          </w:rPr>
          <w:instrText xml:space="preserve"> PAGEREF _Toc529518498 \h </w:instrText>
        </w:r>
      </w:ins>
      <w:r>
        <w:rPr>
          <w:webHidden/>
        </w:rPr>
      </w:r>
      <w:r>
        <w:rPr>
          <w:webHidden/>
        </w:rPr>
        <w:fldChar w:fldCharType="separate"/>
      </w:r>
      <w:ins w:id="281" w:author="Author">
        <w:r>
          <w:rPr>
            <w:webHidden/>
          </w:rPr>
          <w:t>97</w:t>
        </w:r>
        <w:r>
          <w:rPr>
            <w:webHidden/>
          </w:rPr>
          <w:fldChar w:fldCharType="end"/>
        </w:r>
        <w:r w:rsidRPr="00331335">
          <w:rPr>
            <w:rStyle w:val="Hyperlink"/>
          </w:rPr>
          <w:fldChar w:fldCharType="end"/>
        </w:r>
      </w:ins>
    </w:p>
    <w:p w14:paraId="4053458F" w14:textId="2BAB434D" w:rsidR="008C4EAE" w:rsidRDefault="008C4EAE">
      <w:pPr>
        <w:pStyle w:val="TOC2"/>
        <w:rPr>
          <w:ins w:id="282" w:author="Author"/>
          <w:rFonts w:asciiTheme="minorHAnsi" w:eastAsiaTheme="minorEastAsia" w:hAnsiTheme="minorHAnsi" w:cstheme="minorBidi"/>
          <w:sz w:val="22"/>
          <w:szCs w:val="22"/>
        </w:rPr>
      </w:pPr>
      <w:ins w:id="283" w:author="Author">
        <w:r w:rsidRPr="00331335">
          <w:rPr>
            <w:rStyle w:val="Hyperlink"/>
          </w:rPr>
          <w:fldChar w:fldCharType="begin"/>
        </w:r>
        <w:r w:rsidRPr="00331335">
          <w:rPr>
            <w:rStyle w:val="Hyperlink"/>
          </w:rPr>
          <w:instrText xml:space="preserve"> </w:instrText>
        </w:r>
        <w:r>
          <w:instrText>HYPERLINK \l "_Toc529518499"</w:instrText>
        </w:r>
        <w:r w:rsidRPr="00331335">
          <w:rPr>
            <w:rStyle w:val="Hyperlink"/>
          </w:rPr>
          <w:instrText xml:space="preserve"> </w:instrText>
        </w:r>
        <w:r w:rsidRPr="00331335">
          <w:rPr>
            <w:rStyle w:val="Hyperlink"/>
          </w:rPr>
          <w:fldChar w:fldCharType="separate"/>
        </w:r>
        <w:r w:rsidRPr="00331335">
          <w:rPr>
            <w:rStyle w:val="Hyperlink"/>
          </w:rPr>
          <w:t>7.1.</w:t>
        </w:r>
        <w:r>
          <w:rPr>
            <w:rFonts w:asciiTheme="minorHAnsi" w:eastAsiaTheme="minorEastAsia" w:hAnsiTheme="minorHAnsi" w:cstheme="minorBidi"/>
            <w:sz w:val="22"/>
            <w:szCs w:val="22"/>
          </w:rPr>
          <w:tab/>
        </w:r>
        <w:r w:rsidRPr="00331335">
          <w:rPr>
            <w:rStyle w:val="Hyperlink"/>
          </w:rPr>
          <w:t>Interface Architecture</w:t>
        </w:r>
        <w:r>
          <w:rPr>
            <w:webHidden/>
          </w:rPr>
          <w:tab/>
        </w:r>
        <w:r>
          <w:rPr>
            <w:webHidden/>
          </w:rPr>
          <w:fldChar w:fldCharType="begin"/>
        </w:r>
        <w:r>
          <w:rPr>
            <w:webHidden/>
          </w:rPr>
          <w:instrText xml:space="preserve"> PAGEREF _Toc529518499 \h </w:instrText>
        </w:r>
      </w:ins>
      <w:r>
        <w:rPr>
          <w:webHidden/>
        </w:rPr>
      </w:r>
      <w:r>
        <w:rPr>
          <w:webHidden/>
        </w:rPr>
        <w:fldChar w:fldCharType="separate"/>
      </w:r>
      <w:ins w:id="284" w:author="Author">
        <w:r>
          <w:rPr>
            <w:webHidden/>
          </w:rPr>
          <w:t>97</w:t>
        </w:r>
        <w:r>
          <w:rPr>
            <w:webHidden/>
          </w:rPr>
          <w:fldChar w:fldCharType="end"/>
        </w:r>
        <w:r w:rsidRPr="00331335">
          <w:rPr>
            <w:rStyle w:val="Hyperlink"/>
          </w:rPr>
          <w:fldChar w:fldCharType="end"/>
        </w:r>
      </w:ins>
    </w:p>
    <w:p w14:paraId="55A05FD5" w14:textId="1BE434FE" w:rsidR="008C4EAE" w:rsidRDefault="008C4EAE">
      <w:pPr>
        <w:pStyle w:val="TOC3"/>
        <w:rPr>
          <w:ins w:id="285" w:author="Author"/>
          <w:rFonts w:asciiTheme="minorHAnsi" w:eastAsiaTheme="minorEastAsia" w:hAnsiTheme="minorHAnsi" w:cstheme="minorBidi"/>
          <w:sz w:val="22"/>
          <w:szCs w:val="22"/>
        </w:rPr>
      </w:pPr>
      <w:ins w:id="286" w:author="Author">
        <w:r w:rsidRPr="00331335">
          <w:rPr>
            <w:rStyle w:val="Hyperlink"/>
          </w:rPr>
          <w:fldChar w:fldCharType="begin"/>
        </w:r>
        <w:r w:rsidRPr="00331335">
          <w:rPr>
            <w:rStyle w:val="Hyperlink"/>
          </w:rPr>
          <w:instrText xml:space="preserve"> </w:instrText>
        </w:r>
        <w:r>
          <w:instrText>HYPERLINK \l "_Toc529518500"</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331335">
          <w:rPr>
            <w:rStyle w:val="Hyperlink"/>
          </w:rPr>
          <w:t>TAS Web Development Ports</w:t>
        </w:r>
        <w:r>
          <w:rPr>
            <w:webHidden/>
          </w:rPr>
          <w:tab/>
        </w:r>
        <w:r>
          <w:rPr>
            <w:webHidden/>
          </w:rPr>
          <w:fldChar w:fldCharType="begin"/>
        </w:r>
        <w:r>
          <w:rPr>
            <w:webHidden/>
          </w:rPr>
          <w:instrText xml:space="preserve"> PAGEREF _Toc529518500 \h </w:instrText>
        </w:r>
      </w:ins>
      <w:r>
        <w:rPr>
          <w:webHidden/>
        </w:rPr>
      </w:r>
      <w:r>
        <w:rPr>
          <w:webHidden/>
        </w:rPr>
        <w:fldChar w:fldCharType="separate"/>
      </w:r>
      <w:ins w:id="287" w:author="Author">
        <w:r>
          <w:rPr>
            <w:webHidden/>
          </w:rPr>
          <w:t>99</w:t>
        </w:r>
        <w:r>
          <w:rPr>
            <w:webHidden/>
          </w:rPr>
          <w:fldChar w:fldCharType="end"/>
        </w:r>
        <w:r w:rsidRPr="00331335">
          <w:rPr>
            <w:rStyle w:val="Hyperlink"/>
          </w:rPr>
          <w:fldChar w:fldCharType="end"/>
        </w:r>
      </w:ins>
    </w:p>
    <w:p w14:paraId="048942E7" w14:textId="67622634" w:rsidR="008C4EAE" w:rsidRDefault="008C4EAE">
      <w:pPr>
        <w:pStyle w:val="TOC3"/>
        <w:rPr>
          <w:ins w:id="288" w:author="Author"/>
          <w:rFonts w:asciiTheme="minorHAnsi" w:eastAsiaTheme="minorEastAsia" w:hAnsiTheme="minorHAnsi" w:cstheme="minorBidi"/>
          <w:sz w:val="22"/>
          <w:szCs w:val="22"/>
        </w:rPr>
      </w:pPr>
      <w:ins w:id="289" w:author="Author">
        <w:r w:rsidRPr="00331335">
          <w:rPr>
            <w:rStyle w:val="Hyperlink"/>
          </w:rPr>
          <w:fldChar w:fldCharType="begin"/>
        </w:r>
        <w:r w:rsidRPr="00331335">
          <w:rPr>
            <w:rStyle w:val="Hyperlink"/>
          </w:rPr>
          <w:instrText xml:space="preserve"> </w:instrText>
        </w:r>
        <w:r>
          <w:instrText>HYPERLINK \l "_Toc529518501"</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331335">
          <w:rPr>
            <w:rStyle w:val="Hyperlink"/>
          </w:rPr>
          <w:t>CIT MAG Servers</w:t>
        </w:r>
        <w:r>
          <w:rPr>
            <w:webHidden/>
          </w:rPr>
          <w:tab/>
        </w:r>
        <w:r>
          <w:rPr>
            <w:webHidden/>
          </w:rPr>
          <w:fldChar w:fldCharType="begin"/>
        </w:r>
        <w:r>
          <w:rPr>
            <w:webHidden/>
          </w:rPr>
          <w:instrText xml:space="preserve"> PAGEREF _Toc529518501 \h </w:instrText>
        </w:r>
      </w:ins>
      <w:r>
        <w:rPr>
          <w:webHidden/>
        </w:rPr>
      </w:r>
      <w:r>
        <w:rPr>
          <w:webHidden/>
        </w:rPr>
        <w:fldChar w:fldCharType="separate"/>
      </w:r>
      <w:ins w:id="290" w:author="Author">
        <w:r>
          <w:rPr>
            <w:webHidden/>
          </w:rPr>
          <w:t>102</w:t>
        </w:r>
        <w:r>
          <w:rPr>
            <w:webHidden/>
          </w:rPr>
          <w:fldChar w:fldCharType="end"/>
        </w:r>
        <w:r w:rsidRPr="00331335">
          <w:rPr>
            <w:rStyle w:val="Hyperlink"/>
          </w:rPr>
          <w:fldChar w:fldCharType="end"/>
        </w:r>
      </w:ins>
    </w:p>
    <w:p w14:paraId="20D84733" w14:textId="1E9E5F85" w:rsidR="008C4EAE" w:rsidRDefault="008C4EAE">
      <w:pPr>
        <w:pStyle w:val="TOC3"/>
        <w:rPr>
          <w:ins w:id="291" w:author="Author"/>
          <w:rFonts w:asciiTheme="minorHAnsi" w:eastAsiaTheme="minorEastAsia" w:hAnsiTheme="minorHAnsi" w:cstheme="minorBidi"/>
          <w:sz w:val="22"/>
          <w:szCs w:val="22"/>
        </w:rPr>
      </w:pPr>
      <w:ins w:id="292" w:author="Author">
        <w:r w:rsidRPr="00331335">
          <w:rPr>
            <w:rStyle w:val="Hyperlink"/>
          </w:rPr>
          <w:fldChar w:fldCharType="begin"/>
        </w:r>
        <w:r w:rsidRPr="00331335">
          <w:rPr>
            <w:rStyle w:val="Hyperlink"/>
          </w:rPr>
          <w:instrText xml:space="preserve"> </w:instrText>
        </w:r>
        <w:r>
          <w:instrText>HYPERLINK \l "_Toc529518502"</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331335">
          <w:rPr>
            <w:rStyle w:val="Hyperlink"/>
          </w:rPr>
          <w:t>SQA MAG Servers</w:t>
        </w:r>
        <w:r>
          <w:rPr>
            <w:webHidden/>
          </w:rPr>
          <w:tab/>
        </w:r>
        <w:r>
          <w:rPr>
            <w:webHidden/>
          </w:rPr>
          <w:fldChar w:fldCharType="begin"/>
        </w:r>
        <w:r>
          <w:rPr>
            <w:webHidden/>
          </w:rPr>
          <w:instrText xml:space="preserve"> PAGEREF _Toc529518502 \h </w:instrText>
        </w:r>
      </w:ins>
      <w:r>
        <w:rPr>
          <w:webHidden/>
        </w:rPr>
      </w:r>
      <w:r>
        <w:rPr>
          <w:webHidden/>
        </w:rPr>
        <w:fldChar w:fldCharType="separate"/>
      </w:r>
      <w:ins w:id="293" w:author="Author">
        <w:r>
          <w:rPr>
            <w:webHidden/>
          </w:rPr>
          <w:t>104</w:t>
        </w:r>
        <w:r>
          <w:rPr>
            <w:webHidden/>
          </w:rPr>
          <w:fldChar w:fldCharType="end"/>
        </w:r>
        <w:r w:rsidRPr="00331335">
          <w:rPr>
            <w:rStyle w:val="Hyperlink"/>
          </w:rPr>
          <w:fldChar w:fldCharType="end"/>
        </w:r>
      </w:ins>
    </w:p>
    <w:p w14:paraId="24303A9C" w14:textId="5284B77E" w:rsidR="008C4EAE" w:rsidRDefault="008C4EAE">
      <w:pPr>
        <w:pStyle w:val="TOC3"/>
        <w:rPr>
          <w:ins w:id="294" w:author="Author"/>
          <w:rFonts w:asciiTheme="minorHAnsi" w:eastAsiaTheme="minorEastAsia" w:hAnsiTheme="minorHAnsi" w:cstheme="minorBidi"/>
          <w:sz w:val="22"/>
          <w:szCs w:val="22"/>
        </w:rPr>
      </w:pPr>
      <w:ins w:id="295" w:author="Author">
        <w:r w:rsidRPr="00331335">
          <w:rPr>
            <w:rStyle w:val="Hyperlink"/>
          </w:rPr>
          <w:fldChar w:fldCharType="begin"/>
        </w:r>
        <w:r w:rsidRPr="00331335">
          <w:rPr>
            <w:rStyle w:val="Hyperlink"/>
          </w:rPr>
          <w:instrText xml:space="preserve"> </w:instrText>
        </w:r>
        <w:r>
          <w:instrText>HYPERLINK \l "_Toc529518503"</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331335">
          <w:rPr>
            <w:rStyle w:val="Hyperlink"/>
          </w:rPr>
          <w:t>UAT MAG Servers</w:t>
        </w:r>
        <w:r>
          <w:rPr>
            <w:webHidden/>
          </w:rPr>
          <w:tab/>
        </w:r>
        <w:r>
          <w:rPr>
            <w:webHidden/>
          </w:rPr>
          <w:fldChar w:fldCharType="begin"/>
        </w:r>
        <w:r>
          <w:rPr>
            <w:webHidden/>
          </w:rPr>
          <w:instrText xml:space="preserve"> PAGEREF _Toc529518503 \h </w:instrText>
        </w:r>
      </w:ins>
      <w:r>
        <w:rPr>
          <w:webHidden/>
        </w:rPr>
      </w:r>
      <w:r>
        <w:rPr>
          <w:webHidden/>
        </w:rPr>
        <w:fldChar w:fldCharType="separate"/>
      </w:r>
      <w:ins w:id="296" w:author="Author">
        <w:r>
          <w:rPr>
            <w:webHidden/>
          </w:rPr>
          <w:t>105</w:t>
        </w:r>
        <w:r>
          <w:rPr>
            <w:webHidden/>
          </w:rPr>
          <w:fldChar w:fldCharType="end"/>
        </w:r>
        <w:r w:rsidRPr="00331335">
          <w:rPr>
            <w:rStyle w:val="Hyperlink"/>
          </w:rPr>
          <w:fldChar w:fldCharType="end"/>
        </w:r>
      </w:ins>
    </w:p>
    <w:p w14:paraId="6945264C" w14:textId="293E56AE" w:rsidR="008C4EAE" w:rsidRDefault="008C4EAE">
      <w:pPr>
        <w:pStyle w:val="TOC2"/>
        <w:rPr>
          <w:ins w:id="297" w:author="Author"/>
          <w:rFonts w:asciiTheme="minorHAnsi" w:eastAsiaTheme="minorEastAsia" w:hAnsiTheme="minorHAnsi" w:cstheme="minorBidi"/>
          <w:sz w:val="22"/>
          <w:szCs w:val="22"/>
        </w:rPr>
      </w:pPr>
      <w:ins w:id="298" w:author="Author">
        <w:r w:rsidRPr="00331335">
          <w:rPr>
            <w:rStyle w:val="Hyperlink"/>
          </w:rPr>
          <w:fldChar w:fldCharType="begin"/>
        </w:r>
        <w:r w:rsidRPr="00331335">
          <w:rPr>
            <w:rStyle w:val="Hyperlink"/>
          </w:rPr>
          <w:instrText xml:space="preserve"> </w:instrText>
        </w:r>
        <w:r>
          <w:instrText>HYPERLINK \l "_Toc529518504"</w:instrText>
        </w:r>
        <w:r w:rsidRPr="00331335">
          <w:rPr>
            <w:rStyle w:val="Hyperlink"/>
          </w:rPr>
          <w:instrText xml:space="preserve"> </w:instrText>
        </w:r>
        <w:r w:rsidRPr="00331335">
          <w:rPr>
            <w:rStyle w:val="Hyperlink"/>
          </w:rPr>
          <w:fldChar w:fldCharType="separate"/>
        </w:r>
        <w:r w:rsidRPr="00331335">
          <w:rPr>
            <w:rStyle w:val="Hyperlink"/>
          </w:rPr>
          <w:t>7.2.</w:t>
        </w:r>
        <w:r>
          <w:rPr>
            <w:rFonts w:asciiTheme="minorHAnsi" w:eastAsiaTheme="minorEastAsia" w:hAnsiTheme="minorHAnsi" w:cstheme="minorBidi"/>
            <w:sz w:val="22"/>
            <w:szCs w:val="22"/>
          </w:rPr>
          <w:tab/>
        </w:r>
        <w:r w:rsidRPr="00331335">
          <w:rPr>
            <w:rStyle w:val="Hyperlink"/>
          </w:rPr>
          <w:t>Interface Detailed Design</w:t>
        </w:r>
        <w:r>
          <w:rPr>
            <w:webHidden/>
          </w:rPr>
          <w:tab/>
        </w:r>
        <w:r>
          <w:rPr>
            <w:webHidden/>
          </w:rPr>
          <w:fldChar w:fldCharType="begin"/>
        </w:r>
        <w:r>
          <w:rPr>
            <w:webHidden/>
          </w:rPr>
          <w:instrText xml:space="preserve"> PAGEREF _Toc529518504 \h </w:instrText>
        </w:r>
      </w:ins>
      <w:r>
        <w:rPr>
          <w:webHidden/>
        </w:rPr>
      </w:r>
      <w:r>
        <w:rPr>
          <w:webHidden/>
        </w:rPr>
        <w:fldChar w:fldCharType="separate"/>
      </w:r>
      <w:ins w:id="299" w:author="Author">
        <w:r>
          <w:rPr>
            <w:webHidden/>
          </w:rPr>
          <w:t>106</w:t>
        </w:r>
        <w:r>
          <w:rPr>
            <w:webHidden/>
          </w:rPr>
          <w:fldChar w:fldCharType="end"/>
        </w:r>
        <w:r w:rsidRPr="00331335">
          <w:rPr>
            <w:rStyle w:val="Hyperlink"/>
          </w:rPr>
          <w:fldChar w:fldCharType="end"/>
        </w:r>
      </w:ins>
    </w:p>
    <w:p w14:paraId="1CDB1138" w14:textId="2314BB09" w:rsidR="008C4EAE" w:rsidRDefault="008C4EAE">
      <w:pPr>
        <w:pStyle w:val="TOC3"/>
        <w:rPr>
          <w:ins w:id="300" w:author="Author"/>
          <w:rFonts w:asciiTheme="minorHAnsi" w:eastAsiaTheme="minorEastAsia" w:hAnsiTheme="minorHAnsi" w:cstheme="minorBidi"/>
          <w:sz w:val="22"/>
          <w:szCs w:val="22"/>
        </w:rPr>
      </w:pPr>
      <w:ins w:id="301" w:author="Author">
        <w:r w:rsidRPr="00331335">
          <w:rPr>
            <w:rStyle w:val="Hyperlink"/>
          </w:rPr>
          <w:fldChar w:fldCharType="begin"/>
        </w:r>
        <w:r w:rsidRPr="00331335">
          <w:rPr>
            <w:rStyle w:val="Hyperlink"/>
          </w:rPr>
          <w:instrText xml:space="preserve"> </w:instrText>
        </w:r>
        <w:r>
          <w:instrText>HYPERLINK \l "_Toc529518505"</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331335">
          <w:rPr>
            <w:rStyle w:val="Hyperlink"/>
          </w:rPr>
          <w:t>eBilling ICD</w:t>
        </w:r>
        <w:r>
          <w:rPr>
            <w:webHidden/>
          </w:rPr>
          <w:tab/>
        </w:r>
        <w:r>
          <w:rPr>
            <w:webHidden/>
          </w:rPr>
          <w:fldChar w:fldCharType="begin"/>
        </w:r>
        <w:r>
          <w:rPr>
            <w:webHidden/>
          </w:rPr>
          <w:instrText xml:space="preserve"> PAGEREF _Toc529518505 \h </w:instrText>
        </w:r>
      </w:ins>
      <w:r>
        <w:rPr>
          <w:webHidden/>
        </w:rPr>
      </w:r>
      <w:r>
        <w:rPr>
          <w:webHidden/>
        </w:rPr>
        <w:fldChar w:fldCharType="separate"/>
      </w:r>
      <w:ins w:id="302" w:author="Author">
        <w:r>
          <w:rPr>
            <w:webHidden/>
          </w:rPr>
          <w:t>106</w:t>
        </w:r>
        <w:r>
          <w:rPr>
            <w:webHidden/>
          </w:rPr>
          <w:fldChar w:fldCharType="end"/>
        </w:r>
        <w:r w:rsidRPr="00331335">
          <w:rPr>
            <w:rStyle w:val="Hyperlink"/>
          </w:rPr>
          <w:fldChar w:fldCharType="end"/>
        </w:r>
      </w:ins>
    </w:p>
    <w:p w14:paraId="1B30627E" w14:textId="30A0A2DE" w:rsidR="008C4EAE" w:rsidRDefault="008C4EAE">
      <w:pPr>
        <w:pStyle w:val="TOC1"/>
        <w:rPr>
          <w:ins w:id="303" w:author="Author"/>
          <w:rFonts w:asciiTheme="minorHAnsi" w:eastAsiaTheme="minorEastAsia" w:hAnsiTheme="minorHAnsi" w:cstheme="minorBidi"/>
          <w:sz w:val="22"/>
          <w:szCs w:val="22"/>
        </w:rPr>
      </w:pPr>
      <w:ins w:id="304" w:author="Author">
        <w:r w:rsidRPr="00331335">
          <w:rPr>
            <w:rStyle w:val="Hyperlink"/>
          </w:rPr>
          <w:fldChar w:fldCharType="begin"/>
        </w:r>
        <w:r w:rsidRPr="00331335">
          <w:rPr>
            <w:rStyle w:val="Hyperlink"/>
          </w:rPr>
          <w:instrText xml:space="preserve"> </w:instrText>
        </w:r>
        <w:r>
          <w:instrText>HYPERLINK \l "_Toc529518506"</w:instrText>
        </w:r>
        <w:r w:rsidRPr="00331335">
          <w:rPr>
            <w:rStyle w:val="Hyperlink"/>
          </w:rPr>
          <w:instrText xml:space="preserve"> </w:instrText>
        </w:r>
        <w:r w:rsidRPr="00331335">
          <w:rPr>
            <w:rStyle w:val="Hyperlink"/>
          </w:rPr>
          <w:fldChar w:fldCharType="separate"/>
        </w:r>
        <w:r w:rsidRPr="00331335">
          <w:rPr>
            <w:rStyle w:val="Hyperlink"/>
          </w:rPr>
          <w:t>8.</w:t>
        </w:r>
        <w:r>
          <w:rPr>
            <w:rFonts w:asciiTheme="minorHAnsi" w:eastAsiaTheme="minorEastAsia" w:hAnsiTheme="minorHAnsi" w:cstheme="minorBidi"/>
            <w:sz w:val="22"/>
            <w:szCs w:val="22"/>
          </w:rPr>
          <w:tab/>
        </w:r>
        <w:r w:rsidRPr="00331335">
          <w:rPr>
            <w:rStyle w:val="Hyperlink"/>
          </w:rPr>
          <w:t>Human-Machine Interface</w:t>
        </w:r>
        <w:r>
          <w:rPr>
            <w:webHidden/>
          </w:rPr>
          <w:tab/>
        </w:r>
        <w:r>
          <w:rPr>
            <w:webHidden/>
          </w:rPr>
          <w:fldChar w:fldCharType="begin"/>
        </w:r>
        <w:r>
          <w:rPr>
            <w:webHidden/>
          </w:rPr>
          <w:instrText xml:space="preserve"> PAGEREF _Toc529518506 \h </w:instrText>
        </w:r>
      </w:ins>
      <w:r>
        <w:rPr>
          <w:webHidden/>
        </w:rPr>
      </w:r>
      <w:r>
        <w:rPr>
          <w:webHidden/>
        </w:rPr>
        <w:fldChar w:fldCharType="separate"/>
      </w:r>
      <w:ins w:id="305" w:author="Author">
        <w:r>
          <w:rPr>
            <w:webHidden/>
          </w:rPr>
          <w:t>107</w:t>
        </w:r>
        <w:r>
          <w:rPr>
            <w:webHidden/>
          </w:rPr>
          <w:fldChar w:fldCharType="end"/>
        </w:r>
        <w:r w:rsidRPr="00331335">
          <w:rPr>
            <w:rStyle w:val="Hyperlink"/>
          </w:rPr>
          <w:fldChar w:fldCharType="end"/>
        </w:r>
      </w:ins>
    </w:p>
    <w:p w14:paraId="2A3F4AC0" w14:textId="576CE047" w:rsidR="008C4EAE" w:rsidRDefault="008C4EAE">
      <w:pPr>
        <w:pStyle w:val="TOC2"/>
        <w:rPr>
          <w:ins w:id="306" w:author="Author"/>
          <w:rFonts w:asciiTheme="minorHAnsi" w:eastAsiaTheme="minorEastAsia" w:hAnsiTheme="minorHAnsi" w:cstheme="minorBidi"/>
          <w:sz w:val="22"/>
          <w:szCs w:val="22"/>
        </w:rPr>
      </w:pPr>
      <w:ins w:id="307" w:author="Author">
        <w:r w:rsidRPr="00331335">
          <w:rPr>
            <w:rStyle w:val="Hyperlink"/>
          </w:rPr>
          <w:fldChar w:fldCharType="begin"/>
        </w:r>
        <w:r w:rsidRPr="00331335">
          <w:rPr>
            <w:rStyle w:val="Hyperlink"/>
          </w:rPr>
          <w:instrText xml:space="preserve"> </w:instrText>
        </w:r>
        <w:r>
          <w:instrText>HYPERLINK \l "_Toc529518507"</w:instrText>
        </w:r>
        <w:r w:rsidRPr="00331335">
          <w:rPr>
            <w:rStyle w:val="Hyperlink"/>
          </w:rPr>
          <w:instrText xml:space="preserve"> </w:instrText>
        </w:r>
        <w:r w:rsidRPr="00331335">
          <w:rPr>
            <w:rStyle w:val="Hyperlink"/>
          </w:rPr>
          <w:fldChar w:fldCharType="separate"/>
        </w:r>
        <w:r w:rsidRPr="00331335">
          <w:rPr>
            <w:rStyle w:val="Hyperlink"/>
          </w:rPr>
          <w:t>8.1.</w:t>
        </w:r>
        <w:r>
          <w:rPr>
            <w:rFonts w:asciiTheme="minorHAnsi" w:eastAsiaTheme="minorEastAsia" w:hAnsiTheme="minorHAnsi" w:cstheme="minorBidi"/>
            <w:sz w:val="22"/>
            <w:szCs w:val="22"/>
          </w:rPr>
          <w:tab/>
        </w:r>
        <w:r w:rsidRPr="00331335">
          <w:rPr>
            <w:rStyle w:val="Hyperlink"/>
          </w:rPr>
          <w:t>Inputs</w:t>
        </w:r>
        <w:r>
          <w:rPr>
            <w:webHidden/>
          </w:rPr>
          <w:tab/>
        </w:r>
        <w:r>
          <w:rPr>
            <w:webHidden/>
          </w:rPr>
          <w:fldChar w:fldCharType="begin"/>
        </w:r>
        <w:r>
          <w:rPr>
            <w:webHidden/>
          </w:rPr>
          <w:instrText xml:space="preserve"> PAGEREF _Toc529518507 \h </w:instrText>
        </w:r>
      </w:ins>
      <w:r>
        <w:rPr>
          <w:webHidden/>
        </w:rPr>
      </w:r>
      <w:r>
        <w:rPr>
          <w:webHidden/>
        </w:rPr>
        <w:fldChar w:fldCharType="separate"/>
      </w:r>
      <w:ins w:id="308" w:author="Author">
        <w:r>
          <w:rPr>
            <w:webHidden/>
          </w:rPr>
          <w:t>107</w:t>
        </w:r>
        <w:r>
          <w:rPr>
            <w:webHidden/>
          </w:rPr>
          <w:fldChar w:fldCharType="end"/>
        </w:r>
        <w:r w:rsidRPr="00331335">
          <w:rPr>
            <w:rStyle w:val="Hyperlink"/>
          </w:rPr>
          <w:fldChar w:fldCharType="end"/>
        </w:r>
      </w:ins>
    </w:p>
    <w:p w14:paraId="59236C75" w14:textId="030C879F" w:rsidR="008C4EAE" w:rsidRDefault="008C4EAE">
      <w:pPr>
        <w:pStyle w:val="TOC2"/>
        <w:rPr>
          <w:ins w:id="309" w:author="Author"/>
          <w:rFonts w:asciiTheme="minorHAnsi" w:eastAsiaTheme="minorEastAsia" w:hAnsiTheme="minorHAnsi" w:cstheme="minorBidi"/>
          <w:sz w:val="22"/>
          <w:szCs w:val="22"/>
        </w:rPr>
      </w:pPr>
      <w:ins w:id="310" w:author="Author">
        <w:r w:rsidRPr="00331335">
          <w:rPr>
            <w:rStyle w:val="Hyperlink"/>
          </w:rPr>
          <w:fldChar w:fldCharType="begin"/>
        </w:r>
        <w:r w:rsidRPr="00331335">
          <w:rPr>
            <w:rStyle w:val="Hyperlink"/>
          </w:rPr>
          <w:instrText xml:space="preserve"> </w:instrText>
        </w:r>
        <w:r>
          <w:instrText>HYPERLINK \l "_Toc529518508"</w:instrText>
        </w:r>
        <w:r w:rsidRPr="00331335">
          <w:rPr>
            <w:rStyle w:val="Hyperlink"/>
          </w:rPr>
          <w:instrText xml:space="preserve"> </w:instrText>
        </w:r>
        <w:r w:rsidRPr="00331335">
          <w:rPr>
            <w:rStyle w:val="Hyperlink"/>
          </w:rPr>
          <w:fldChar w:fldCharType="separate"/>
        </w:r>
        <w:r w:rsidRPr="00331335">
          <w:rPr>
            <w:rStyle w:val="Hyperlink"/>
          </w:rPr>
          <w:t>8.2.</w:t>
        </w:r>
        <w:r>
          <w:rPr>
            <w:rFonts w:asciiTheme="minorHAnsi" w:eastAsiaTheme="minorEastAsia" w:hAnsiTheme="minorHAnsi" w:cstheme="minorBidi"/>
            <w:sz w:val="22"/>
            <w:szCs w:val="22"/>
          </w:rPr>
          <w:tab/>
        </w:r>
        <w:r w:rsidRPr="00331335">
          <w:rPr>
            <w:rStyle w:val="Hyperlink"/>
          </w:rPr>
          <w:t>Outputs</w:t>
        </w:r>
        <w:r>
          <w:rPr>
            <w:webHidden/>
          </w:rPr>
          <w:tab/>
        </w:r>
        <w:r>
          <w:rPr>
            <w:webHidden/>
          </w:rPr>
          <w:fldChar w:fldCharType="begin"/>
        </w:r>
        <w:r>
          <w:rPr>
            <w:webHidden/>
          </w:rPr>
          <w:instrText xml:space="preserve"> PAGEREF _Toc529518508 \h </w:instrText>
        </w:r>
      </w:ins>
      <w:r>
        <w:rPr>
          <w:webHidden/>
        </w:rPr>
      </w:r>
      <w:r>
        <w:rPr>
          <w:webHidden/>
        </w:rPr>
        <w:fldChar w:fldCharType="separate"/>
      </w:r>
      <w:ins w:id="311" w:author="Author">
        <w:r>
          <w:rPr>
            <w:webHidden/>
          </w:rPr>
          <w:t>107</w:t>
        </w:r>
        <w:r>
          <w:rPr>
            <w:webHidden/>
          </w:rPr>
          <w:fldChar w:fldCharType="end"/>
        </w:r>
        <w:r w:rsidRPr="00331335">
          <w:rPr>
            <w:rStyle w:val="Hyperlink"/>
          </w:rPr>
          <w:fldChar w:fldCharType="end"/>
        </w:r>
      </w:ins>
    </w:p>
    <w:p w14:paraId="3F04B3FF" w14:textId="4D1FE8AB" w:rsidR="008C4EAE" w:rsidRDefault="008C4EAE">
      <w:pPr>
        <w:pStyle w:val="TOC2"/>
        <w:rPr>
          <w:ins w:id="312" w:author="Author"/>
          <w:rFonts w:asciiTheme="minorHAnsi" w:eastAsiaTheme="minorEastAsia" w:hAnsiTheme="minorHAnsi" w:cstheme="minorBidi"/>
          <w:sz w:val="22"/>
          <w:szCs w:val="22"/>
        </w:rPr>
      </w:pPr>
      <w:ins w:id="313" w:author="Author">
        <w:r w:rsidRPr="00331335">
          <w:rPr>
            <w:rStyle w:val="Hyperlink"/>
          </w:rPr>
          <w:fldChar w:fldCharType="begin"/>
        </w:r>
        <w:r w:rsidRPr="00331335">
          <w:rPr>
            <w:rStyle w:val="Hyperlink"/>
          </w:rPr>
          <w:instrText xml:space="preserve"> </w:instrText>
        </w:r>
        <w:r>
          <w:instrText>HYPERLINK \l "_Toc529518509"</w:instrText>
        </w:r>
        <w:r w:rsidRPr="00331335">
          <w:rPr>
            <w:rStyle w:val="Hyperlink"/>
          </w:rPr>
          <w:instrText xml:space="preserve"> </w:instrText>
        </w:r>
        <w:r w:rsidRPr="00331335">
          <w:rPr>
            <w:rStyle w:val="Hyperlink"/>
          </w:rPr>
          <w:fldChar w:fldCharType="separate"/>
        </w:r>
        <w:r w:rsidRPr="00331335">
          <w:rPr>
            <w:rStyle w:val="Hyperlink"/>
          </w:rPr>
          <w:t>8.3.</w:t>
        </w:r>
        <w:r>
          <w:rPr>
            <w:rFonts w:asciiTheme="minorHAnsi" w:eastAsiaTheme="minorEastAsia" w:hAnsiTheme="minorHAnsi" w:cstheme="minorBidi"/>
            <w:sz w:val="22"/>
            <w:szCs w:val="22"/>
          </w:rPr>
          <w:tab/>
        </w:r>
        <w:r w:rsidRPr="00331335">
          <w:rPr>
            <w:rStyle w:val="Hyperlink"/>
          </w:rPr>
          <w:t>Navigation Hierarchy</w:t>
        </w:r>
        <w:r>
          <w:rPr>
            <w:webHidden/>
          </w:rPr>
          <w:tab/>
        </w:r>
        <w:r>
          <w:rPr>
            <w:webHidden/>
          </w:rPr>
          <w:fldChar w:fldCharType="begin"/>
        </w:r>
        <w:r>
          <w:rPr>
            <w:webHidden/>
          </w:rPr>
          <w:instrText xml:space="preserve"> PAGEREF _Toc529518509 \h </w:instrText>
        </w:r>
      </w:ins>
      <w:r>
        <w:rPr>
          <w:webHidden/>
        </w:rPr>
      </w:r>
      <w:r>
        <w:rPr>
          <w:webHidden/>
        </w:rPr>
        <w:fldChar w:fldCharType="separate"/>
      </w:r>
      <w:ins w:id="314" w:author="Author">
        <w:r>
          <w:rPr>
            <w:webHidden/>
          </w:rPr>
          <w:t>107</w:t>
        </w:r>
        <w:r>
          <w:rPr>
            <w:webHidden/>
          </w:rPr>
          <w:fldChar w:fldCharType="end"/>
        </w:r>
        <w:r w:rsidRPr="00331335">
          <w:rPr>
            <w:rStyle w:val="Hyperlink"/>
          </w:rPr>
          <w:fldChar w:fldCharType="end"/>
        </w:r>
      </w:ins>
    </w:p>
    <w:p w14:paraId="327A2244" w14:textId="096BECCF" w:rsidR="008C4EAE" w:rsidRDefault="008C4EAE">
      <w:pPr>
        <w:pStyle w:val="TOC3"/>
        <w:rPr>
          <w:ins w:id="315" w:author="Author"/>
          <w:rFonts w:asciiTheme="minorHAnsi" w:eastAsiaTheme="minorEastAsia" w:hAnsiTheme="minorHAnsi" w:cstheme="minorBidi"/>
          <w:sz w:val="22"/>
          <w:szCs w:val="22"/>
        </w:rPr>
      </w:pPr>
      <w:ins w:id="316" w:author="Author">
        <w:r w:rsidRPr="00331335">
          <w:rPr>
            <w:rStyle w:val="Hyperlink"/>
          </w:rPr>
          <w:fldChar w:fldCharType="begin"/>
        </w:r>
        <w:r w:rsidRPr="00331335">
          <w:rPr>
            <w:rStyle w:val="Hyperlink"/>
          </w:rPr>
          <w:instrText xml:space="preserve"> </w:instrText>
        </w:r>
        <w:r>
          <w:instrText>HYPERLINK \l "_Toc529518510"</w:instrText>
        </w:r>
        <w:r w:rsidRPr="00331335">
          <w:rPr>
            <w:rStyle w:val="Hyperlink"/>
          </w:rPr>
          <w:instrText xml:space="preserve"> </w:instrText>
        </w:r>
        <w:r w:rsidRPr="00331335">
          <w:rPr>
            <w:rStyle w:val="Hyperlink"/>
          </w:rPr>
          <w:fldChar w:fldCharType="separate"/>
        </w:r>
        <w:r w:rsidRPr="00331335">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331335">
          <w:rPr>
            <w:rStyle w:val="Hyperlink"/>
          </w:rPr>
          <w:t>Screens</w:t>
        </w:r>
        <w:r>
          <w:rPr>
            <w:webHidden/>
          </w:rPr>
          <w:tab/>
        </w:r>
        <w:r>
          <w:rPr>
            <w:webHidden/>
          </w:rPr>
          <w:fldChar w:fldCharType="begin"/>
        </w:r>
        <w:r>
          <w:rPr>
            <w:webHidden/>
          </w:rPr>
          <w:instrText xml:space="preserve"> PAGEREF _Toc529518510 \h </w:instrText>
        </w:r>
      </w:ins>
      <w:r>
        <w:rPr>
          <w:webHidden/>
        </w:rPr>
      </w:r>
      <w:r>
        <w:rPr>
          <w:webHidden/>
        </w:rPr>
        <w:fldChar w:fldCharType="separate"/>
      </w:r>
      <w:ins w:id="317" w:author="Author">
        <w:r>
          <w:rPr>
            <w:webHidden/>
          </w:rPr>
          <w:t>107</w:t>
        </w:r>
        <w:r>
          <w:rPr>
            <w:webHidden/>
          </w:rPr>
          <w:fldChar w:fldCharType="end"/>
        </w:r>
        <w:r w:rsidRPr="00331335">
          <w:rPr>
            <w:rStyle w:val="Hyperlink"/>
          </w:rPr>
          <w:fldChar w:fldCharType="end"/>
        </w:r>
      </w:ins>
    </w:p>
    <w:p w14:paraId="1281625F" w14:textId="4D98FA14" w:rsidR="008C4EAE" w:rsidRDefault="008C4EAE">
      <w:pPr>
        <w:pStyle w:val="TOC1"/>
        <w:rPr>
          <w:ins w:id="318" w:author="Author"/>
          <w:rFonts w:asciiTheme="minorHAnsi" w:eastAsiaTheme="minorEastAsia" w:hAnsiTheme="minorHAnsi" w:cstheme="minorBidi"/>
          <w:sz w:val="22"/>
          <w:szCs w:val="22"/>
        </w:rPr>
      </w:pPr>
      <w:ins w:id="319" w:author="Author">
        <w:r w:rsidRPr="00331335">
          <w:rPr>
            <w:rStyle w:val="Hyperlink"/>
          </w:rPr>
          <w:fldChar w:fldCharType="begin"/>
        </w:r>
        <w:r w:rsidRPr="00331335">
          <w:rPr>
            <w:rStyle w:val="Hyperlink"/>
          </w:rPr>
          <w:instrText xml:space="preserve"> </w:instrText>
        </w:r>
        <w:r>
          <w:instrText>HYPERLINK \l "_Toc529518511"</w:instrText>
        </w:r>
        <w:r w:rsidRPr="00331335">
          <w:rPr>
            <w:rStyle w:val="Hyperlink"/>
          </w:rPr>
          <w:instrText xml:space="preserve"> </w:instrText>
        </w:r>
        <w:r w:rsidRPr="00331335">
          <w:rPr>
            <w:rStyle w:val="Hyperlink"/>
          </w:rPr>
          <w:fldChar w:fldCharType="separate"/>
        </w:r>
        <w:r w:rsidRPr="00331335">
          <w:rPr>
            <w:rStyle w:val="Hyperlink"/>
          </w:rPr>
          <w:t>9.</w:t>
        </w:r>
        <w:r>
          <w:rPr>
            <w:rFonts w:asciiTheme="minorHAnsi" w:eastAsiaTheme="minorEastAsia" w:hAnsiTheme="minorHAnsi" w:cstheme="minorBidi"/>
            <w:sz w:val="22"/>
            <w:szCs w:val="22"/>
          </w:rPr>
          <w:tab/>
        </w:r>
        <w:r w:rsidRPr="00331335">
          <w:rPr>
            <w:rStyle w:val="Hyperlink"/>
          </w:rPr>
          <w:t>Appendix A: STAT Team Diagrams</w:t>
        </w:r>
        <w:r>
          <w:rPr>
            <w:webHidden/>
          </w:rPr>
          <w:tab/>
        </w:r>
        <w:r>
          <w:rPr>
            <w:webHidden/>
          </w:rPr>
          <w:fldChar w:fldCharType="begin"/>
        </w:r>
        <w:r>
          <w:rPr>
            <w:webHidden/>
          </w:rPr>
          <w:instrText xml:space="preserve"> PAGEREF _Toc529518511 \h </w:instrText>
        </w:r>
      </w:ins>
      <w:r>
        <w:rPr>
          <w:webHidden/>
        </w:rPr>
      </w:r>
      <w:r>
        <w:rPr>
          <w:webHidden/>
        </w:rPr>
        <w:fldChar w:fldCharType="separate"/>
      </w:r>
      <w:ins w:id="320" w:author="Author">
        <w:r>
          <w:rPr>
            <w:webHidden/>
          </w:rPr>
          <w:t>108</w:t>
        </w:r>
        <w:r>
          <w:rPr>
            <w:webHidden/>
          </w:rPr>
          <w:fldChar w:fldCharType="end"/>
        </w:r>
        <w:r w:rsidRPr="00331335">
          <w:rPr>
            <w:rStyle w:val="Hyperlink"/>
          </w:rPr>
          <w:fldChar w:fldCharType="end"/>
        </w:r>
      </w:ins>
    </w:p>
    <w:p w14:paraId="08A79DEC" w14:textId="71B315E2" w:rsidR="008C4EAE" w:rsidRDefault="008C4EAE">
      <w:pPr>
        <w:pStyle w:val="TOC2"/>
        <w:rPr>
          <w:ins w:id="321" w:author="Author"/>
          <w:rFonts w:asciiTheme="minorHAnsi" w:eastAsiaTheme="minorEastAsia" w:hAnsiTheme="minorHAnsi" w:cstheme="minorBidi"/>
          <w:sz w:val="22"/>
          <w:szCs w:val="22"/>
        </w:rPr>
      </w:pPr>
      <w:ins w:id="322" w:author="Author">
        <w:r w:rsidRPr="00331335">
          <w:rPr>
            <w:rStyle w:val="Hyperlink"/>
          </w:rPr>
          <w:fldChar w:fldCharType="begin"/>
        </w:r>
        <w:r w:rsidRPr="00331335">
          <w:rPr>
            <w:rStyle w:val="Hyperlink"/>
          </w:rPr>
          <w:instrText xml:space="preserve"> </w:instrText>
        </w:r>
        <w:r>
          <w:instrText>HYPERLINK \l "_Toc529518512"</w:instrText>
        </w:r>
        <w:r w:rsidRPr="00331335">
          <w:rPr>
            <w:rStyle w:val="Hyperlink"/>
          </w:rPr>
          <w:instrText xml:space="preserve"> </w:instrText>
        </w:r>
        <w:r w:rsidRPr="00331335">
          <w:rPr>
            <w:rStyle w:val="Hyperlink"/>
          </w:rPr>
          <w:fldChar w:fldCharType="separate"/>
        </w:r>
        <w:r w:rsidRPr="00331335">
          <w:rPr>
            <w:rStyle w:val="Hyperlink"/>
          </w:rPr>
          <w:t>9.1.</w:t>
        </w:r>
        <w:r>
          <w:rPr>
            <w:rFonts w:asciiTheme="minorHAnsi" w:eastAsiaTheme="minorEastAsia" w:hAnsiTheme="minorHAnsi" w:cstheme="minorBidi"/>
            <w:sz w:val="22"/>
            <w:szCs w:val="22"/>
          </w:rPr>
          <w:tab/>
        </w:r>
        <w:r w:rsidRPr="00331335">
          <w:rPr>
            <w:rStyle w:val="Hyperlink"/>
          </w:rPr>
          <w:t>STAT Team Diagram Reference to Equivalent SDD Detailed Diagram</w:t>
        </w:r>
        <w:r>
          <w:rPr>
            <w:webHidden/>
          </w:rPr>
          <w:tab/>
        </w:r>
        <w:r>
          <w:rPr>
            <w:webHidden/>
          </w:rPr>
          <w:fldChar w:fldCharType="begin"/>
        </w:r>
        <w:r>
          <w:rPr>
            <w:webHidden/>
          </w:rPr>
          <w:instrText xml:space="preserve"> PAGEREF _Toc529518512 \h </w:instrText>
        </w:r>
      </w:ins>
      <w:r>
        <w:rPr>
          <w:webHidden/>
        </w:rPr>
      </w:r>
      <w:r>
        <w:rPr>
          <w:webHidden/>
        </w:rPr>
        <w:fldChar w:fldCharType="separate"/>
      </w:r>
      <w:ins w:id="323" w:author="Author">
        <w:r>
          <w:rPr>
            <w:webHidden/>
          </w:rPr>
          <w:t>108</w:t>
        </w:r>
        <w:r>
          <w:rPr>
            <w:webHidden/>
          </w:rPr>
          <w:fldChar w:fldCharType="end"/>
        </w:r>
        <w:r w:rsidRPr="00331335">
          <w:rPr>
            <w:rStyle w:val="Hyperlink"/>
          </w:rPr>
          <w:fldChar w:fldCharType="end"/>
        </w:r>
      </w:ins>
    </w:p>
    <w:p w14:paraId="21621E2F" w14:textId="68107799" w:rsidR="008C4EAE" w:rsidRDefault="008C4EAE">
      <w:pPr>
        <w:pStyle w:val="TOC1"/>
        <w:rPr>
          <w:ins w:id="324" w:author="Author"/>
          <w:rFonts w:asciiTheme="minorHAnsi" w:eastAsiaTheme="minorEastAsia" w:hAnsiTheme="minorHAnsi" w:cstheme="minorBidi"/>
          <w:sz w:val="22"/>
          <w:szCs w:val="22"/>
        </w:rPr>
      </w:pPr>
      <w:ins w:id="325" w:author="Author">
        <w:r w:rsidRPr="00331335">
          <w:rPr>
            <w:rStyle w:val="Hyperlink"/>
          </w:rPr>
          <w:fldChar w:fldCharType="begin"/>
        </w:r>
        <w:r w:rsidRPr="00331335">
          <w:rPr>
            <w:rStyle w:val="Hyperlink"/>
          </w:rPr>
          <w:instrText xml:space="preserve"> </w:instrText>
        </w:r>
        <w:r>
          <w:instrText>HYPERLINK \l "_Toc529518513"</w:instrText>
        </w:r>
        <w:r w:rsidRPr="00331335">
          <w:rPr>
            <w:rStyle w:val="Hyperlink"/>
          </w:rPr>
          <w:instrText xml:space="preserve"> </w:instrText>
        </w:r>
        <w:r w:rsidRPr="00331335">
          <w:rPr>
            <w:rStyle w:val="Hyperlink"/>
          </w:rPr>
          <w:fldChar w:fldCharType="separate"/>
        </w:r>
        <w:r w:rsidRPr="00331335">
          <w:rPr>
            <w:rStyle w:val="Hyperlink"/>
          </w:rPr>
          <w:t>10.</w:t>
        </w:r>
        <w:r>
          <w:rPr>
            <w:rFonts w:asciiTheme="minorHAnsi" w:eastAsiaTheme="minorEastAsia" w:hAnsiTheme="minorHAnsi" w:cstheme="minorBidi"/>
            <w:sz w:val="22"/>
            <w:szCs w:val="22"/>
          </w:rPr>
          <w:tab/>
        </w:r>
        <w:r w:rsidRPr="00331335">
          <w:rPr>
            <w:rStyle w:val="Hyperlink"/>
          </w:rPr>
          <w:t>Attachment A – Approval Signatures</w:t>
        </w:r>
        <w:r>
          <w:rPr>
            <w:webHidden/>
          </w:rPr>
          <w:tab/>
        </w:r>
        <w:r>
          <w:rPr>
            <w:webHidden/>
          </w:rPr>
          <w:fldChar w:fldCharType="begin"/>
        </w:r>
        <w:r>
          <w:rPr>
            <w:webHidden/>
          </w:rPr>
          <w:instrText xml:space="preserve"> PAGEREF _Toc529518513 \h </w:instrText>
        </w:r>
      </w:ins>
      <w:r>
        <w:rPr>
          <w:webHidden/>
        </w:rPr>
      </w:r>
      <w:r>
        <w:rPr>
          <w:webHidden/>
        </w:rPr>
        <w:fldChar w:fldCharType="separate"/>
      </w:r>
      <w:ins w:id="326" w:author="Author">
        <w:r>
          <w:rPr>
            <w:webHidden/>
          </w:rPr>
          <w:t>112</w:t>
        </w:r>
        <w:r>
          <w:rPr>
            <w:webHidden/>
          </w:rPr>
          <w:fldChar w:fldCharType="end"/>
        </w:r>
        <w:r w:rsidRPr="00331335">
          <w:rPr>
            <w:rStyle w:val="Hyperlink"/>
          </w:rPr>
          <w:fldChar w:fldCharType="end"/>
        </w:r>
      </w:ins>
    </w:p>
    <w:p w14:paraId="4C2CB46F" w14:textId="5C1F43F6" w:rsidR="008C4EAE" w:rsidRDefault="008C4EAE">
      <w:pPr>
        <w:pStyle w:val="TOC2"/>
        <w:rPr>
          <w:ins w:id="327" w:author="Author"/>
          <w:rFonts w:asciiTheme="minorHAnsi" w:eastAsiaTheme="minorEastAsia" w:hAnsiTheme="minorHAnsi" w:cstheme="minorBidi"/>
          <w:sz w:val="22"/>
          <w:szCs w:val="22"/>
        </w:rPr>
      </w:pPr>
      <w:ins w:id="328" w:author="Author">
        <w:r w:rsidRPr="00331335">
          <w:rPr>
            <w:rStyle w:val="Hyperlink"/>
          </w:rPr>
          <w:fldChar w:fldCharType="begin"/>
        </w:r>
        <w:r w:rsidRPr="00331335">
          <w:rPr>
            <w:rStyle w:val="Hyperlink"/>
          </w:rPr>
          <w:instrText xml:space="preserve"> </w:instrText>
        </w:r>
        <w:r>
          <w:instrText>HYPERLINK \l "_Toc529518514"</w:instrText>
        </w:r>
        <w:r w:rsidRPr="00331335">
          <w:rPr>
            <w:rStyle w:val="Hyperlink"/>
          </w:rPr>
          <w:instrText xml:space="preserve"> </w:instrText>
        </w:r>
        <w:r w:rsidRPr="00331335">
          <w:rPr>
            <w:rStyle w:val="Hyperlink"/>
          </w:rPr>
          <w:fldChar w:fldCharType="separate"/>
        </w:r>
        <w:r w:rsidRPr="00331335">
          <w:rPr>
            <w:rStyle w:val="Hyperlink"/>
          </w:rPr>
          <w:t>A.1.</w:t>
        </w:r>
        <w:r>
          <w:rPr>
            <w:rFonts w:asciiTheme="minorHAnsi" w:eastAsiaTheme="minorEastAsia" w:hAnsiTheme="minorHAnsi" w:cstheme="minorBidi"/>
            <w:sz w:val="22"/>
            <w:szCs w:val="22"/>
          </w:rPr>
          <w:tab/>
        </w:r>
        <w:r w:rsidRPr="00331335">
          <w:rPr>
            <w:rStyle w:val="Hyperlink"/>
          </w:rPr>
          <w:t>Identification of Technology and Standards</w:t>
        </w:r>
        <w:r>
          <w:rPr>
            <w:webHidden/>
          </w:rPr>
          <w:tab/>
        </w:r>
        <w:r>
          <w:rPr>
            <w:webHidden/>
          </w:rPr>
          <w:fldChar w:fldCharType="begin"/>
        </w:r>
        <w:r>
          <w:rPr>
            <w:webHidden/>
          </w:rPr>
          <w:instrText xml:space="preserve"> PAGEREF _Toc529518514 \h </w:instrText>
        </w:r>
      </w:ins>
      <w:r>
        <w:rPr>
          <w:webHidden/>
        </w:rPr>
      </w:r>
      <w:r>
        <w:rPr>
          <w:webHidden/>
        </w:rPr>
        <w:fldChar w:fldCharType="separate"/>
      </w:r>
      <w:ins w:id="329" w:author="Author">
        <w:r>
          <w:rPr>
            <w:webHidden/>
          </w:rPr>
          <w:t>113</w:t>
        </w:r>
        <w:r>
          <w:rPr>
            <w:webHidden/>
          </w:rPr>
          <w:fldChar w:fldCharType="end"/>
        </w:r>
        <w:r w:rsidRPr="00331335">
          <w:rPr>
            <w:rStyle w:val="Hyperlink"/>
          </w:rPr>
          <w:fldChar w:fldCharType="end"/>
        </w:r>
      </w:ins>
    </w:p>
    <w:p w14:paraId="6A12EB7A" w14:textId="188AFF61" w:rsidR="008C4EAE" w:rsidRDefault="008C4EAE">
      <w:pPr>
        <w:pStyle w:val="TOC2"/>
        <w:rPr>
          <w:ins w:id="330" w:author="Author"/>
          <w:rFonts w:asciiTheme="minorHAnsi" w:eastAsiaTheme="minorEastAsia" w:hAnsiTheme="minorHAnsi" w:cstheme="minorBidi"/>
          <w:sz w:val="22"/>
          <w:szCs w:val="22"/>
        </w:rPr>
      </w:pPr>
      <w:ins w:id="331" w:author="Author">
        <w:r w:rsidRPr="00331335">
          <w:rPr>
            <w:rStyle w:val="Hyperlink"/>
          </w:rPr>
          <w:lastRenderedPageBreak/>
          <w:fldChar w:fldCharType="begin"/>
        </w:r>
        <w:r w:rsidRPr="00331335">
          <w:rPr>
            <w:rStyle w:val="Hyperlink"/>
          </w:rPr>
          <w:instrText xml:space="preserve"> </w:instrText>
        </w:r>
        <w:r>
          <w:instrText>HYPERLINK \l "_Toc529518515"</w:instrText>
        </w:r>
        <w:r w:rsidRPr="00331335">
          <w:rPr>
            <w:rStyle w:val="Hyperlink"/>
          </w:rPr>
          <w:instrText xml:space="preserve"> </w:instrText>
        </w:r>
        <w:r w:rsidRPr="00331335">
          <w:rPr>
            <w:rStyle w:val="Hyperlink"/>
          </w:rPr>
          <w:fldChar w:fldCharType="separate"/>
        </w:r>
        <w:r w:rsidRPr="00331335">
          <w:rPr>
            <w:rStyle w:val="Hyperlink"/>
          </w:rPr>
          <w:t>A.2.</w:t>
        </w:r>
        <w:r>
          <w:rPr>
            <w:rFonts w:asciiTheme="minorHAnsi" w:eastAsiaTheme="minorEastAsia" w:hAnsiTheme="minorHAnsi" w:cstheme="minorBidi"/>
            <w:sz w:val="22"/>
            <w:szCs w:val="22"/>
          </w:rPr>
          <w:tab/>
        </w:r>
        <w:r w:rsidRPr="00331335">
          <w:rPr>
            <w:rStyle w:val="Hyperlink"/>
          </w:rPr>
          <w:t>Constraining Policies, Directives and Procedures</w:t>
        </w:r>
        <w:r>
          <w:rPr>
            <w:webHidden/>
          </w:rPr>
          <w:tab/>
        </w:r>
        <w:r>
          <w:rPr>
            <w:webHidden/>
          </w:rPr>
          <w:fldChar w:fldCharType="begin"/>
        </w:r>
        <w:r>
          <w:rPr>
            <w:webHidden/>
          </w:rPr>
          <w:instrText xml:space="preserve"> PAGEREF _Toc529518515 \h </w:instrText>
        </w:r>
      </w:ins>
      <w:r>
        <w:rPr>
          <w:webHidden/>
        </w:rPr>
      </w:r>
      <w:r>
        <w:rPr>
          <w:webHidden/>
        </w:rPr>
        <w:fldChar w:fldCharType="separate"/>
      </w:r>
      <w:ins w:id="332" w:author="Author">
        <w:r>
          <w:rPr>
            <w:webHidden/>
          </w:rPr>
          <w:t>113</w:t>
        </w:r>
        <w:r>
          <w:rPr>
            <w:webHidden/>
          </w:rPr>
          <w:fldChar w:fldCharType="end"/>
        </w:r>
        <w:r w:rsidRPr="00331335">
          <w:rPr>
            <w:rStyle w:val="Hyperlink"/>
          </w:rPr>
          <w:fldChar w:fldCharType="end"/>
        </w:r>
      </w:ins>
    </w:p>
    <w:p w14:paraId="72E08966" w14:textId="0A68B200" w:rsidR="008C4EAE" w:rsidRDefault="008C4EAE">
      <w:pPr>
        <w:pStyle w:val="TOC2"/>
        <w:rPr>
          <w:ins w:id="333" w:author="Author"/>
          <w:rFonts w:asciiTheme="minorHAnsi" w:eastAsiaTheme="minorEastAsia" w:hAnsiTheme="minorHAnsi" w:cstheme="minorBidi"/>
          <w:sz w:val="22"/>
          <w:szCs w:val="22"/>
        </w:rPr>
      </w:pPr>
      <w:ins w:id="334" w:author="Author">
        <w:r w:rsidRPr="00331335">
          <w:rPr>
            <w:rStyle w:val="Hyperlink"/>
          </w:rPr>
          <w:fldChar w:fldCharType="begin"/>
        </w:r>
        <w:r w:rsidRPr="00331335">
          <w:rPr>
            <w:rStyle w:val="Hyperlink"/>
          </w:rPr>
          <w:instrText xml:space="preserve"> </w:instrText>
        </w:r>
        <w:r>
          <w:instrText>HYPERLINK \l "_Toc529518516"</w:instrText>
        </w:r>
        <w:r w:rsidRPr="00331335">
          <w:rPr>
            <w:rStyle w:val="Hyperlink"/>
          </w:rPr>
          <w:instrText xml:space="preserve"> </w:instrText>
        </w:r>
        <w:r w:rsidRPr="00331335">
          <w:rPr>
            <w:rStyle w:val="Hyperlink"/>
          </w:rPr>
          <w:fldChar w:fldCharType="separate"/>
        </w:r>
        <w:r w:rsidRPr="00331335">
          <w:rPr>
            <w:rStyle w:val="Hyperlink"/>
          </w:rPr>
          <w:t>A.3.</w:t>
        </w:r>
        <w:r>
          <w:rPr>
            <w:rFonts w:asciiTheme="minorHAnsi" w:eastAsiaTheme="minorEastAsia" w:hAnsiTheme="minorHAnsi" w:cstheme="minorBidi"/>
            <w:sz w:val="22"/>
            <w:szCs w:val="22"/>
          </w:rPr>
          <w:tab/>
        </w:r>
        <w:r w:rsidRPr="00331335">
          <w:rPr>
            <w:rStyle w:val="Hyperlink"/>
          </w:rPr>
          <w:t>Requirements Traceability Matrix</w:t>
        </w:r>
        <w:r>
          <w:rPr>
            <w:webHidden/>
          </w:rPr>
          <w:tab/>
        </w:r>
        <w:r>
          <w:rPr>
            <w:webHidden/>
          </w:rPr>
          <w:fldChar w:fldCharType="begin"/>
        </w:r>
        <w:r>
          <w:rPr>
            <w:webHidden/>
          </w:rPr>
          <w:instrText xml:space="preserve"> PAGEREF _Toc529518516 \h </w:instrText>
        </w:r>
      </w:ins>
      <w:r>
        <w:rPr>
          <w:webHidden/>
        </w:rPr>
      </w:r>
      <w:r>
        <w:rPr>
          <w:webHidden/>
        </w:rPr>
        <w:fldChar w:fldCharType="separate"/>
      </w:r>
      <w:ins w:id="335" w:author="Author">
        <w:r>
          <w:rPr>
            <w:webHidden/>
          </w:rPr>
          <w:t>113</w:t>
        </w:r>
        <w:r>
          <w:rPr>
            <w:webHidden/>
          </w:rPr>
          <w:fldChar w:fldCharType="end"/>
        </w:r>
        <w:r w:rsidRPr="00331335">
          <w:rPr>
            <w:rStyle w:val="Hyperlink"/>
          </w:rPr>
          <w:fldChar w:fldCharType="end"/>
        </w:r>
      </w:ins>
    </w:p>
    <w:p w14:paraId="2B040558" w14:textId="5B2D8D68" w:rsidR="008C4EAE" w:rsidRDefault="008C4EAE">
      <w:pPr>
        <w:pStyle w:val="TOC2"/>
        <w:rPr>
          <w:ins w:id="336" w:author="Author"/>
          <w:rFonts w:asciiTheme="minorHAnsi" w:eastAsiaTheme="minorEastAsia" w:hAnsiTheme="minorHAnsi" w:cstheme="minorBidi"/>
          <w:sz w:val="22"/>
          <w:szCs w:val="22"/>
        </w:rPr>
      </w:pPr>
      <w:ins w:id="337" w:author="Author">
        <w:r w:rsidRPr="00331335">
          <w:rPr>
            <w:rStyle w:val="Hyperlink"/>
          </w:rPr>
          <w:fldChar w:fldCharType="begin"/>
        </w:r>
        <w:r w:rsidRPr="00331335">
          <w:rPr>
            <w:rStyle w:val="Hyperlink"/>
          </w:rPr>
          <w:instrText xml:space="preserve"> </w:instrText>
        </w:r>
        <w:r>
          <w:instrText>HYPERLINK \l "_Toc529518517"</w:instrText>
        </w:r>
        <w:r w:rsidRPr="00331335">
          <w:rPr>
            <w:rStyle w:val="Hyperlink"/>
          </w:rPr>
          <w:instrText xml:space="preserve"> </w:instrText>
        </w:r>
        <w:r w:rsidRPr="00331335">
          <w:rPr>
            <w:rStyle w:val="Hyperlink"/>
          </w:rPr>
          <w:fldChar w:fldCharType="separate"/>
        </w:r>
        <w:r w:rsidRPr="00331335">
          <w:rPr>
            <w:rStyle w:val="Hyperlink"/>
          </w:rPr>
          <w:t>A.4.</w:t>
        </w:r>
        <w:r>
          <w:rPr>
            <w:rFonts w:asciiTheme="minorHAnsi" w:eastAsiaTheme="minorEastAsia" w:hAnsiTheme="minorHAnsi" w:cstheme="minorBidi"/>
            <w:sz w:val="22"/>
            <w:szCs w:val="22"/>
          </w:rPr>
          <w:tab/>
        </w:r>
        <w:r w:rsidRPr="00331335">
          <w:rPr>
            <w:rStyle w:val="Hyperlink"/>
          </w:rPr>
          <w:t>Packaging and Installation</w:t>
        </w:r>
        <w:r>
          <w:rPr>
            <w:webHidden/>
          </w:rPr>
          <w:tab/>
        </w:r>
        <w:r>
          <w:rPr>
            <w:webHidden/>
          </w:rPr>
          <w:fldChar w:fldCharType="begin"/>
        </w:r>
        <w:r>
          <w:rPr>
            <w:webHidden/>
          </w:rPr>
          <w:instrText xml:space="preserve"> PAGEREF _Toc529518517 \h </w:instrText>
        </w:r>
      </w:ins>
      <w:r>
        <w:rPr>
          <w:webHidden/>
        </w:rPr>
      </w:r>
      <w:r>
        <w:rPr>
          <w:webHidden/>
        </w:rPr>
        <w:fldChar w:fldCharType="separate"/>
      </w:r>
      <w:ins w:id="338" w:author="Author">
        <w:r>
          <w:rPr>
            <w:webHidden/>
          </w:rPr>
          <w:t>113</w:t>
        </w:r>
        <w:r>
          <w:rPr>
            <w:webHidden/>
          </w:rPr>
          <w:fldChar w:fldCharType="end"/>
        </w:r>
        <w:r w:rsidRPr="00331335">
          <w:rPr>
            <w:rStyle w:val="Hyperlink"/>
          </w:rPr>
          <w:fldChar w:fldCharType="end"/>
        </w:r>
      </w:ins>
    </w:p>
    <w:p w14:paraId="544DBB0A" w14:textId="4AEF9577" w:rsidR="008C4EAE" w:rsidRDefault="008C4EAE">
      <w:pPr>
        <w:pStyle w:val="TOC2"/>
        <w:rPr>
          <w:ins w:id="339" w:author="Author"/>
          <w:rFonts w:asciiTheme="minorHAnsi" w:eastAsiaTheme="minorEastAsia" w:hAnsiTheme="minorHAnsi" w:cstheme="minorBidi"/>
          <w:sz w:val="22"/>
          <w:szCs w:val="22"/>
        </w:rPr>
      </w:pPr>
      <w:ins w:id="340" w:author="Author">
        <w:r w:rsidRPr="00331335">
          <w:rPr>
            <w:rStyle w:val="Hyperlink"/>
          </w:rPr>
          <w:fldChar w:fldCharType="begin"/>
        </w:r>
        <w:r w:rsidRPr="00331335">
          <w:rPr>
            <w:rStyle w:val="Hyperlink"/>
          </w:rPr>
          <w:instrText xml:space="preserve"> </w:instrText>
        </w:r>
        <w:r>
          <w:instrText>HYPERLINK \l "_Toc529518518"</w:instrText>
        </w:r>
        <w:r w:rsidRPr="00331335">
          <w:rPr>
            <w:rStyle w:val="Hyperlink"/>
          </w:rPr>
          <w:instrText xml:space="preserve"> </w:instrText>
        </w:r>
        <w:r w:rsidRPr="00331335">
          <w:rPr>
            <w:rStyle w:val="Hyperlink"/>
          </w:rPr>
          <w:fldChar w:fldCharType="separate"/>
        </w:r>
        <w:r w:rsidRPr="00331335">
          <w:rPr>
            <w:rStyle w:val="Hyperlink"/>
          </w:rPr>
          <w:t>A.5.</w:t>
        </w:r>
        <w:r>
          <w:rPr>
            <w:rFonts w:asciiTheme="minorHAnsi" w:eastAsiaTheme="minorEastAsia" w:hAnsiTheme="minorHAnsi" w:cstheme="minorBidi"/>
            <w:sz w:val="22"/>
            <w:szCs w:val="22"/>
          </w:rPr>
          <w:tab/>
        </w:r>
        <w:r w:rsidRPr="00331335">
          <w:rPr>
            <w:rStyle w:val="Hyperlink"/>
          </w:rPr>
          <w:t>Design Metrics</w:t>
        </w:r>
        <w:r>
          <w:rPr>
            <w:webHidden/>
          </w:rPr>
          <w:tab/>
        </w:r>
        <w:r>
          <w:rPr>
            <w:webHidden/>
          </w:rPr>
          <w:fldChar w:fldCharType="begin"/>
        </w:r>
        <w:r>
          <w:rPr>
            <w:webHidden/>
          </w:rPr>
          <w:instrText xml:space="preserve"> PAGEREF _Toc529518518 \h </w:instrText>
        </w:r>
      </w:ins>
      <w:r>
        <w:rPr>
          <w:webHidden/>
        </w:rPr>
      </w:r>
      <w:r>
        <w:rPr>
          <w:webHidden/>
        </w:rPr>
        <w:fldChar w:fldCharType="separate"/>
      </w:r>
      <w:ins w:id="341" w:author="Author">
        <w:r>
          <w:rPr>
            <w:webHidden/>
          </w:rPr>
          <w:t>113</w:t>
        </w:r>
        <w:r>
          <w:rPr>
            <w:webHidden/>
          </w:rPr>
          <w:fldChar w:fldCharType="end"/>
        </w:r>
        <w:r w:rsidRPr="00331335">
          <w:rPr>
            <w:rStyle w:val="Hyperlink"/>
          </w:rPr>
          <w:fldChar w:fldCharType="end"/>
        </w:r>
      </w:ins>
    </w:p>
    <w:p w14:paraId="500478F1" w14:textId="0E1F8C6E" w:rsidR="005C6CEB" w:rsidDel="008C4EAE" w:rsidRDefault="005C6CEB">
      <w:pPr>
        <w:pStyle w:val="TOC1"/>
        <w:rPr>
          <w:del w:id="342" w:author="Author"/>
          <w:rFonts w:asciiTheme="minorHAnsi" w:eastAsiaTheme="minorEastAsia" w:hAnsiTheme="minorHAnsi" w:cstheme="minorBidi"/>
          <w:sz w:val="22"/>
          <w:szCs w:val="22"/>
        </w:rPr>
      </w:pPr>
      <w:del w:id="343" w:author="Author">
        <w:r w:rsidRPr="008C4EAE" w:rsidDel="008C4EAE">
          <w:delText>1.</w:delText>
        </w:r>
        <w:r w:rsidDel="008C4EAE">
          <w:rPr>
            <w:rFonts w:asciiTheme="minorHAnsi" w:eastAsiaTheme="minorEastAsia" w:hAnsiTheme="minorHAnsi" w:cstheme="minorBidi"/>
            <w:sz w:val="22"/>
            <w:szCs w:val="22"/>
          </w:rPr>
          <w:tab/>
        </w:r>
        <w:r w:rsidRPr="008C4EAE" w:rsidDel="008C4EAE">
          <w:delText>Introduction</w:delText>
        </w:r>
        <w:r w:rsidDel="008C4EAE">
          <w:rPr>
            <w:webHidden/>
          </w:rPr>
          <w:tab/>
          <w:delText>1</w:delText>
        </w:r>
      </w:del>
    </w:p>
    <w:p w14:paraId="56A0A68B" w14:textId="3FFFF9E2" w:rsidR="005C6CEB" w:rsidDel="008C4EAE" w:rsidRDefault="005C6CEB">
      <w:pPr>
        <w:pStyle w:val="TOC2"/>
        <w:rPr>
          <w:del w:id="344" w:author="Author"/>
          <w:rFonts w:asciiTheme="minorHAnsi" w:eastAsiaTheme="minorEastAsia" w:hAnsiTheme="minorHAnsi" w:cstheme="minorBidi"/>
          <w:sz w:val="22"/>
          <w:szCs w:val="22"/>
        </w:rPr>
      </w:pPr>
      <w:del w:id="345" w:author="Author">
        <w:r w:rsidRPr="008C4EAE" w:rsidDel="008C4EAE">
          <w:delText>1.1.</w:delText>
        </w:r>
        <w:r w:rsidDel="008C4EAE">
          <w:rPr>
            <w:rFonts w:asciiTheme="minorHAnsi" w:eastAsiaTheme="minorEastAsia" w:hAnsiTheme="minorHAnsi" w:cstheme="minorBidi"/>
            <w:sz w:val="22"/>
            <w:szCs w:val="22"/>
          </w:rPr>
          <w:tab/>
        </w:r>
        <w:r w:rsidRPr="008C4EAE" w:rsidDel="008C4EAE">
          <w:delText>Scope</w:delText>
        </w:r>
        <w:r w:rsidDel="008C4EAE">
          <w:rPr>
            <w:webHidden/>
          </w:rPr>
          <w:tab/>
          <w:delText>2</w:delText>
        </w:r>
      </w:del>
    </w:p>
    <w:p w14:paraId="6C21F909" w14:textId="20EDA9EC" w:rsidR="005C6CEB" w:rsidDel="008C4EAE" w:rsidRDefault="005C6CEB">
      <w:pPr>
        <w:pStyle w:val="TOC1"/>
        <w:rPr>
          <w:del w:id="346" w:author="Author"/>
          <w:rFonts w:asciiTheme="minorHAnsi" w:eastAsiaTheme="minorEastAsia" w:hAnsiTheme="minorHAnsi" w:cstheme="minorBidi"/>
          <w:sz w:val="22"/>
          <w:szCs w:val="22"/>
        </w:rPr>
      </w:pPr>
      <w:del w:id="347" w:author="Author">
        <w:r w:rsidRPr="008C4EAE" w:rsidDel="008C4EAE">
          <w:delText>2.</w:delText>
        </w:r>
        <w:r w:rsidDel="008C4EAE">
          <w:rPr>
            <w:rFonts w:asciiTheme="minorHAnsi" w:eastAsiaTheme="minorEastAsia" w:hAnsiTheme="minorHAnsi" w:cstheme="minorBidi"/>
            <w:sz w:val="22"/>
            <w:szCs w:val="22"/>
          </w:rPr>
          <w:tab/>
        </w:r>
        <w:r w:rsidRPr="008C4EAE" w:rsidDel="008C4EAE">
          <w:delText>Background</w:delText>
        </w:r>
        <w:r w:rsidDel="008C4EAE">
          <w:rPr>
            <w:webHidden/>
          </w:rPr>
          <w:tab/>
          <w:delText>2</w:delText>
        </w:r>
      </w:del>
    </w:p>
    <w:p w14:paraId="6E5BC69A" w14:textId="1B0ADFFA" w:rsidR="005C6CEB" w:rsidDel="008C4EAE" w:rsidRDefault="005C6CEB">
      <w:pPr>
        <w:pStyle w:val="TOC2"/>
        <w:rPr>
          <w:del w:id="348" w:author="Author"/>
          <w:rFonts w:asciiTheme="minorHAnsi" w:eastAsiaTheme="minorEastAsia" w:hAnsiTheme="minorHAnsi" w:cstheme="minorBidi"/>
          <w:sz w:val="22"/>
          <w:szCs w:val="22"/>
        </w:rPr>
      </w:pPr>
      <w:del w:id="349" w:author="Author">
        <w:r w:rsidRPr="008C4EAE" w:rsidDel="008C4EAE">
          <w:delText>2.1.</w:delText>
        </w:r>
        <w:r w:rsidDel="008C4EAE">
          <w:rPr>
            <w:rFonts w:asciiTheme="minorHAnsi" w:eastAsiaTheme="minorEastAsia" w:hAnsiTheme="minorHAnsi" w:cstheme="minorBidi"/>
            <w:sz w:val="22"/>
            <w:szCs w:val="22"/>
          </w:rPr>
          <w:tab/>
        </w:r>
        <w:r w:rsidRPr="008C4EAE" w:rsidDel="008C4EAE">
          <w:delText>Overview of the System</w:delText>
        </w:r>
        <w:r w:rsidDel="008C4EAE">
          <w:rPr>
            <w:webHidden/>
          </w:rPr>
          <w:tab/>
          <w:delText>2</w:delText>
        </w:r>
      </w:del>
    </w:p>
    <w:p w14:paraId="51DEF75B" w14:textId="2756138B" w:rsidR="005C6CEB" w:rsidDel="008C4EAE" w:rsidRDefault="005C6CEB">
      <w:pPr>
        <w:pStyle w:val="TOC2"/>
        <w:rPr>
          <w:del w:id="350" w:author="Author"/>
          <w:rFonts w:asciiTheme="minorHAnsi" w:eastAsiaTheme="minorEastAsia" w:hAnsiTheme="minorHAnsi" w:cstheme="minorBidi"/>
          <w:sz w:val="22"/>
          <w:szCs w:val="22"/>
        </w:rPr>
      </w:pPr>
      <w:del w:id="351" w:author="Author">
        <w:r w:rsidRPr="008C4EAE" w:rsidDel="008C4EAE">
          <w:delText>2.2.</w:delText>
        </w:r>
        <w:r w:rsidDel="008C4EAE">
          <w:rPr>
            <w:rFonts w:asciiTheme="minorHAnsi" w:eastAsiaTheme="minorEastAsia" w:hAnsiTheme="minorHAnsi" w:cstheme="minorBidi"/>
            <w:sz w:val="22"/>
            <w:szCs w:val="22"/>
          </w:rPr>
          <w:tab/>
        </w:r>
        <w:r w:rsidRPr="008C4EAE" w:rsidDel="008C4EAE">
          <w:delText>Business Process Overview</w:delText>
        </w:r>
        <w:r w:rsidDel="008C4EAE">
          <w:rPr>
            <w:webHidden/>
          </w:rPr>
          <w:tab/>
          <w:delText>3</w:delText>
        </w:r>
      </w:del>
    </w:p>
    <w:p w14:paraId="71C4502C" w14:textId="56CD01BC" w:rsidR="005C6CEB" w:rsidDel="008C4EAE" w:rsidRDefault="005C6CEB">
      <w:pPr>
        <w:pStyle w:val="TOC2"/>
        <w:rPr>
          <w:del w:id="352" w:author="Author"/>
          <w:rFonts w:asciiTheme="minorHAnsi" w:eastAsiaTheme="minorEastAsia" w:hAnsiTheme="minorHAnsi" w:cstheme="minorBidi"/>
          <w:sz w:val="22"/>
          <w:szCs w:val="22"/>
        </w:rPr>
      </w:pPr>
      <w:del w:id="353" w:author="Author">
        <w:r w:rsidRPr="008C4EAE" w:rsidDel="008C4EAE">
          <w:delText>2.3.</w:delText>
        </w:r>
        <w:r w:rsidDel="008C4EAE">
          <w:rPr>
            <w:rFonts w:asciiTheme="minorHAnsi" w:eastAsiaTheme="minorEastAsia" w:hAnsiTheme="minorHAnsi" w:cstheme="minorBidi"/>
            <w:sz w:val="22"/>
            <w:szCs w:val="22"/>
          </w:rPr>
          <w:tab/>
        </w:r>
        <w:r w:rsidRPr="008C4EAE" w:rsidDel="008C4EAE">
          <w:delText>High-level Claims Process</w:delText>
        </w:r>
        <w:r w:rsidDel="008C4EAE">
          <w:rPr>
            <w:webHidden/>
          </w:rPr>
          <w:tab/>
          <w:delText>4</w:delText>
        </w:r>
      </w:del>
    </w:p>
    <w:p w14:paraId="13449A54" w14:textId="08315B4E" w:rsidR="005C6CEB" w:rsidDel="008C4EAE" w:rsidRDefault="005C6CEB">
      <w:pPr>
        <w:pStyle w:val="TOC2"/>
        <w:rPr>
          <w:del w:id="354" w:author="Author"/>
          <w:rFonts w:asciiTheme="minorHAnsi" w:eastAsiaTheme="minorEastAsia" w:hAnsiTheme="minorHAnsi" w:cstheme="minorBidi"/>
          <w:sz w:val="22"/>
          <w:szCs w:val="22"/>
        </w:rPr>
      </w:pPr>
      <w:del w:id="355" w:author="Author">
        <w:r w:rsidRPr="008C4EAE" w:rsidDel="008C4EAE">
          <w:delText>2.4.</w:delText>
        </w:r>
        <w:r w:rsidDel="008C4EAE">
          <w:rPr>
            <w:rFonts w:asciiTheme="minorHAnsi" w:eastAsiaTheme="minorEastAsia" w:hAnsiTheme="minorHAnsi" w:cstheme="minorBidi"/>
            <w:sz w:val="22"/>
            <w:szCs w:val="22"/>
          </w:rPr>
          <w:tab/>
        </w:r>
        <w:r w:rsidRPr="008C4EAE" w:rsidDel="008C4EAE">
          <w:delText>High-level Request for Additional Information Process</w:delText>
        </w:r>
        <w:r w:rsidDel="008C4EAE">
          <w:rPr>
            <w:webHidden/>
          </w:rPr>
          <w:tab/>
          <w:delText>5</w:delText>
        </w:r>
      </w:del>
    </w:p>
    <w:p w14:paraId="49E1432F" w14:textId="7BC4A3E7" w:rsidR="005C6CEB" w:rsidDel="008C4EAE" w:rsidRDefault="005C6CEB">
      <w:pPr>
        <w:pStyle w:val="TOC2"/>
        <w:rPr>
          <w:del w:id="356" w:author="Author"/>
          <w:rFonts w:asciiTheme="minorHAnsi" w:eastAsiaTheme="minorEastAsia" w:hAnsiTheme="minorHAnsi" w:cstheme="minorBidi"/>
          <w:sz w:val="22"/>
          <w:szCs w:val="22"/>
        </w:rPr>
      </w:pPr>
      <w:del w:id="357" w:author="Author">
        <w:r w:rsidRPr="008C4EAE" w:rsidDel="008C4EAE">
          <w:delText>2.5.</w:delText>
        </w:r>
        <w:r w:rsidDel="008C4EAE">
          <w:rPr>
            <w:rFonts w:asciiTheme="minorHAnsi" w:eastAsiaTheme="minorEastAsia" w:hAnsiTheme="minorHAnsi" w:cstheme="minorBidi"/>
            <w:sz w:val="22"/>
            <w:szCs w:val="22"/>
          </w:rPr>
          <w:tab/>
        </w:r>
        <w:r w:rsidRPr="008C4EAE" w:rsidDel="008C4EAE">
          <w:delText>High-level Pre-certification Process</w:delText>
        </w:r>
        <w:r w:rsidDel="008C4EAE">
          <w:rPr>
            <w:webHidden/>
          </w:rPr>
          <w:tab/>
          <w:delText>6</w:delText>
        </w:r>
      </w:del>
    </w:p>
    <w:p w14:paraId="61DB4487" w14:textId="17D167B0" w:rsidR="005C6CEB" w:rsidDel="008C4EAE" w:rsidRDefault="005C6CEB">
      <w:pPr>
        <w:pStyle w:val="TOC2"/>
        <w:rPr>
          <w:del w:id="358" w:author="Author"/>
          <w:rFonts w:asciiTheme="minorHAnsi" w:eastAsiaTheme="minorEastAsia" w:hAnsiTheme="minorHAnsi" w:cstheme="minorBidi"/>
          <w:sz w:val="22"/>
          <w:szCs w:val="22"/>
        </w:rPr>
      </w:pPr>
      <w:del w:id="359" w:author="Author">
        <w:r w:rsidRPr="008C4EAE" w:rsidDel="008C4EAE">
          <w:delText>2.6.</w:delText>
        </w:r>
        <w:r w:rsidDel="008C4EAE">
          <w:rPr>
            <w:rFonts w:asciiTheme="minorHAnsi" w:eastAsiaTheme="minorEastAsia" w:hAnsiTheme="minorHAnsi" w:cstheme="minorBidi"/>
            <w:sz w:val="22"/>
            <w:szCs w:val="22"/>
          </w:rPr>
          <w:tab/>
        </w:r>
        <w:r w:rsidRPr="008C4EAE" w:rsidDel="008C4EAE">
          <w:delText>Overview of the Significant Requirements</w:delText>
        </w:r>
        <w:r w:rsidDel="008C4EAE">
          <w:rPr>
            <w:webHidden/>
          </w:rPr>
          <w:tab/>
          <w:delText>7</w:delText>
        </w:r>
      </w:del>
    </w:p>
    <w:p w14:paraId="33E0E2CF" w14:textId="6E7AA29C" w:rsidR="005C6CEB" w:rsidDel="008C4EAE" w:rsidRDefault="005C6CEB">
      <w:pPr>
        <w:pStyle w:val="TOC3"/>
        <w:rPr>
          <w:del w:id="360" w:author="Author"/>
          <w:rFonts w:asciiTheme="minorHAnsi" w:eastAsiaTheme="minorEastAsia" w:hAnsiTheme="minorHAnsi" w:cstheme="minorBidi"/>
          <w:sz w:val="22"/>
          <w:szCs w:val="22"/>
        </w:rPr>
      </w:pPr>
      <w:del w:id="361" w:author="Author">
        <w:r w:rsidRPr="008C4EAE" w:rsidDel="008C4EAE">
          <w:rPr>
            <w14:scene3d>
              <w14:camera w14:prst="orthographicFront"/>
              <w14:lightRig w14:rig="threePt" w14:dir="t">
                <w14:rot w14:lat="0" w14:lon="0" w14:rev="0"/>
              </w14:lightRig>
            </w14:scene3d>
          </w:rPr>
          <w:delText>2.6.1.</w:delText>
        </w:r>
        <w:r w:rsidDel="008C4EAE">
          <w:rPr>
            <w:rFonts w:asciiTheme="minorHAnsi" w:eastAsiaTheme="minorEastAsia" w:hAnsiTheme="minorHAnsi" w:cstheme="minorBidi"/>
            <w:sz w:val="22"/>
            <w:szCs w:val="22"/>
          </w:rPr>
          <w:tab/>
        </w:r>
        <w:r w:rsidRPr="008C4EAE" w:rsidDel="008C4EAE">
          <w:delText>Architecture Platform Epics</w:delText>
        </w:r>
        <w:r w:rsidDel="008C4EAE">
          <w:rPr>
            <w:webHidden/>
          </w:rPr>
          <w:tab/>
          <w:delText>7</w:delText>
        </w:r>
      </w:del>
    </w:p>
    <w:p w14:paraId="5569EB07" w14:textId="6A74AB74" w:rsidR="005C6CEB" w:rsidDel="008C4EAE" w:rsidRDefault="005C6CEB">
      <w:pPr>
        <w:pStyle w:val="TOC3"/>
        <w:rPr>
          <w:del w:id="362" w:author="Author"/>
          <w:rFonts w:asciiTheme="minorHAnsi" w:eastAsiaTheme="minorEastAsia" w:hAnsiTheme="minorHAnsi" w:cstheme="minorBidi"/>
          <w:sz w:val="22"/>
          <w:szCs w:val="22"/>
        </w:rPr>
      </w:pPr>
      <w:del w:id="363" w:author="Author">
        <w:r w:rsidRPr="008C4EAE" w:rsidDel="008C4EAE">
          <w:rPr>
            <w14:scene3d>
              <w14:camera w14:prst="orthographicFront"/>
              <w14:lightRig w14:rig="threePt" w14:dir="t">
                <w14:rot w14:lat="0" w14:lon="0" w14:rev="0"/>
              </w14:lightRig>
            </w14:scene3d>
          </w:rPr>
          <w:delText>2.6.2.</w:delText>
        </w:r>
        <w:r w:rsidDel="008C4EAE">
          <w:rPr>
            <w:rFonts w:asciiTheme="minorHAnsi" w:eastAsiaTheme="minorEastAsia" w:hAnsiTheme="minorHAnsi" w:cstheme="minorBidi"/>
            <w:sz w:val="22"/>
            <w:szCs w:val="22"/>
          </w:rPr>
          <w:tab/>
        </w:r>
        <w:r w:rsidRPr="008C4EAE" w:rsidDel="008C4EAE">
          <w:delText>Overview of the Functional Workload/Performance Requirements</w:delText>
        </w:r>
        <w:r w:rsidDel="008C4EAE">
          <w:rPr>
            <w:webHidden/>
          </w:rPr>
          <w:tab/>
          <w:delText>9</w:delText>
        </w:r>
      </w:del>
    </w:p>
    <w:p w14:paraId="5B6A3E7D" w14:textId="21BFC71F" w:rsidR="005C6CEB" w:rsidDel="008C4EAE" w:rsidRDefault="005C6CEB">
      <w:pPr>
        <w:pStyle w:val="TOC3"/>
        <w:rPr>
          <w:del w:id="364" w:author="Author"/>
          <w:rFonts w:asciiTheme="minorHAnsi" w:eastAsiaTheme="minorEastAsia" w:hAnsiTheme="minorHAnsi" w:cstheme="minorBidi"/>
          <w:sz w:val="22"/>
          <w:szCs w:val="22"/>
        </w:rPr>
      </w:pPr>
      <w:del w:id="365" w:author="Author">
        <w:r w:rsidRPr="008C4EAE" w:rsidDel="008C4EAE">
          <w:rPr>
            <w14:scene3d>
              <w14:camera w14:prst="orthographicFront"/>
              <w14:lightRig w14:rig="threePt" w14:dir="t">
                <w14:rot w14:lat="0" w14:lon="0" w14:rev="0"/>
              </w14:lightRig>
            </w14:scene3d>
          </w:rPr>
          <w:delText>2.6.3.</w:delText>
        </w:r>
        <w:r w:rsidDel="008C4EAE">
          <w:rPr>
            <w:rFonts w:asciiTheme="minorHAnsi" w:eastAsiaTheme="minorEastAsia" w:hAnsiTheme="minorHAnsi" w:cstheme="minorBidi"/>
            <w:sz w:val="22"/>
            <w:szCs w:val="22"/>
          </w:rPr>
          <w:tab/>
        </w:r>
        <w:r w:rsidRPr="008C4EAE" w:rsidDel="008C4EAE">
          <w:delText>Overview of Operational Requirements</w:delText>
        </w:r>
        <w:r w:rsidDel="008C4EAE">
          <w:rPr>
            <w:webHidden/>
          </w:rPr>
          <w:tab/>
          <w:delText>11</w:delText>
        </w:r>
      </w:del>
    </w:p>
    <w:p w14:paraId="15EC1E2D" w14:textId="069F52EC" w:rsidR="005C6CEB" w:rsidDel="008C4EAE" w:rsidRDefault="005C6CEB">
      <w:pPr>
        <w:pStyle w:val="TOC4"/>
        <w:rPr>
          <w:del w:id="366" w:author="Author"/>
          <w:rFonts w:asciiTheme="minorHAnsi" w:eastAsiaTheme="minorEastAsia" w:hAnsiTheme="minorHAnsi" w:cstheme="minorBidi"/>
          <w:noProof/>
          <w:sz w:val="22"/>
          <w:szCs w:val="22"/>
        </w:rPr>
      </w:pPr>
      <w:del w:id="367" w:author="Author">
        <w:r w:rsidRPr="008C4EAE" w:rsidDel="008C4EAE">
          <w:rPr>
            <w:noProof/>
          </w:rPr>
          <w:delText>2.6.3.1.</w:delText>
        </w:r>
        <w:r w:rsidDel="008C4EAE">
          <w:rPr>
            <w:rFonts w:asciiTheme="minorHAnsi" w:eastAsiaTheme="minorEastAsia" w:hAnsiTheme="minorHAnsi" w:cstheme="minorBidi"/>
            <w:noProof/>
            <w:sz w:val="22"/>
            <w:szCs w:val="22"/>
          </w:rPr>
          <w:tab/>
        </w:r>
        <w:r w:rsidRPr="008C4EAE" w:rsidDel="008C4EAE">
          <w:rPr>
            <w:noProof/>
          </w:rPr>
          <w:delText>Scalability</w:delText>
        </w:r>
        <w:r w:rsidDel="008C4EAE">
          <w:rPr>
            <w:noProof/>
            <w:webHidden/>
          </w:rPr>
          <w:tab/>
          <w:delText>11</w:delText>
        </w:r>
      </w:del>
    </w:p>
    <w:p w14:paraId="1E4E52E1" w14:textId="2E67D8C8" w:rsidR="005C6CEB" w:rsidDel="008C4EAE" w:rsidRDefault="005C6CEB">
      <w:pPr>
        <w:pStyle w:val="TOC4"/>
        <w:rPr>
          <w:del w:id="368" w:author="Author"/>
          <w:rFonts w:asciiTheme="minorHAnsi" w:eastAsiaTheme="minorEastAsia" w:hAnsiTheme="minorHAnsi" w:cstheme="minorBidi"/>
          <w:noProof/>
          <w:sz w:val="22"/>
          <w:szCs w:val="22"/>
        </w:rPr>
      </w:pPr>
      <w:del w:id="369" w:author="Author">
        <w:r w:rsidRPr="008C4EAE" w:rsidDel="008C4EAE">
          <w:rPr>
            <w:noProof/>
          </w:rPr>
          <w:delText>2.6.3.2.</w:delText>
        </w:r>
        <w:r w:rsidDel="008C4EAE">
          <w:rPr>
            <w:rFonts w:asciiTheme="minorHAnsi" w:eastAsiaTheme="minorEastAsia" w:hAnsiTheme="minorHAnsi" w:cstheme="minorBidi"/>
            <w:noProof/>
            <w:sz w:val="22"/>
            <w:szCs w:val="22"/>
          </w:rPr>
          <w:tab/>
        </w:r>
        <w:r w:rsidRPr="008C4EAE" w:rsidDel="008C4EAE">
          <w:rPr>
            <w:noProof/>
          </w:rPr>
          <w:delText>Availability</w:delText>
        </w:r>
        <w:r w:rsidDel="008C4EAE">
          <w:rPr>
            <w:noProof/>
            <w:webHidden/>
          </w:rPr>
          <w:tab/>
          <w:delText>12</w:delText>
        </w:r>
      </w:del>
    </w:p>
    <w:p w14:paraId="3DCE53DC" w14:textId="0D358B99" w:rsidR="005C6CEB" w:rsidDel="008C4EAE" w:rsidRDefault="005C6CEB">
      <w:pPr>
        <w:pStyle w:val="TOC4"/>
        <w:rPr>
          <w:del w:id="370" w:author="Author"/>
          <w:rFonts w:asciiTheme="minorHAnsi" w:eastAsiaTheme="minorEastAsia" w:hAnsiTheme="minorHAnsi" w:cstheme="minorBidi"/>
          <w:noProof/>
          <w:sz w:val="22"/>
          <w:szCs w:val="22"/>
        </w:rPr>
      </w:pPr>
      <w:del w:id="371" w:author="Author">
        <w:r w:rsidRPr="008C4EAE" w:rsidDel="008C4EAE">
          <w:rPr>
            <w:noProof/>
          </w:rPr>
          <w:delText>2.6.3.3.</w:delText>
        </w:r>
        <w:r w:rsidDel="008C4EAE">
          <w:rPr>
            <w:rFonts w:asciiTheme="minorHAnsi" w:eastAsiaTheme="minorEastAsia" w:hAnsiTheme="minorHAnsi" w:cstheme="minorBidi"/>
            <w:noProof/>
            <w:sz w:val="22"/>
            <w:szCs w:val="22"/>
          </w:rPr>
          <w:tab/>
        </w:r>
        <w:r w:rsidRPr="008C4EAE" w:rsidDel="008C4EAE">
          <w:rPr>
            <w:noProof/>
          </w:rPr>
          <w:delText>Disaster Recovery (DR)</w:delText>
        </w:r>
        <w:r w:rsidDel="008C4EAE">
          <w:rPr>
            <w:noProof/>
            <w:webHidden/>
          </w:rPr>
          <w:tab/>
          <w:delText>12</w:delText>
        </w:r>
      </w:del>
    </w:p>
    <w:p w14:paraId="2F73FBC2" w14:textId="6AFC6A49" w:rsidR="005C6CEB" w:rsidDel="008C4EAE" w:rsidRDefault="005C6CEB">
      <w:pPr>
        <w:pStyle w:val="TOC3"/>
        <w:rPr>
          <w:del w:id="372" w:author="Author"/>
          <w:rFonts w:asciiTheme="minorHAnsi" w:eastAsiaTheme="minorEastAsia" w:hAnsiTheme="minorHAnsi" w:cstheme="minorBidi"/>
          <w:sz w:val="22"/>
          <w:szCs w:val="22"/>
        </w:rPr>
      </w:pPr>
      <w:del w:id="373" w:author="Author">
        <w:r w:rsidRPr="008C4EAE" w:rsidDel="008C4EAE">
          <w:rPr>
            <w14:scene3d>
              <w14:camera w14:prst="orthographicFront"/>
              <w14:lightRig w14:rig="threePt" w14:dir="t">
                <w14:rot w14:lat="0" w14:lon="0" w14:rev="0"/>
              </w14:lightRig>
            </w14:scene3d>
          </w:rPr>
          <w:delText>2.6.4.</w:delText>
        </w:r>
        <w:r w:rsidDel="008C4EAE">
          <w:rPr>
            <w:rFonts w:asciiTheme="minorHAnsi" w:eastAsiaTheme="minorEastAsia" w:hAnsiTheme="minorHAnsi" w:cstheme="minorBidi"/>
            <w:sz w:val="22"/>
            <w:szCs w:val="22"/>
          </w:rPr>
          <w:tab/>
        </w:r>
        <w:r w:rsidRPr="008C4EAE" w:rsidDel="008C4EAE">
          <w:delText>Architecture Timeline</w:delText>
        </w:r>
        <w:r w:rsidDel="008C4EAE">
          <w:rPr>
            <w:webHidden/>
          </w:rPr>
          <w:tab/>
          <w:delText>12</w:delText>
        </w:r>
      </w:del>
    </w:p>
    <w:p w14:paraId="0F8E1D58" w14:textId="52CB726A" w:rsidR="005C6CEB" w:rsidDel="008C4EAE" w:rsidRDefault="005C6CEB">
      <w:pPr>
        <w:pStyle w:val="TOC1"/>
        <w:rPr>
          <w:del w:id="374" w:author="Author"/>
          <w:rFonts w:asciiTheme="minorHAnsi" w:eastAsiaTheme="minorEastAsia" w:hAnsiTheme="minorHAnsi" w:cstheme="minorBidi"/>
          <w:sz w:val="22"/>
          <w:szCs w:val="22"/>
        </w:rPr>
      </w:pPr>
      <w:del w:id="375" w:author="Author">
        <w:r w:rsidRPr="008C4EAE" w:rsidDel="008C4EAE">
          <w:delText>3.</w:delText>
        </w:r>
        <w:r w:rsidDel="008C4EAE">
          <w:rPr>
            <w:rFonts w:asciiTheme="minorHAnsi" w:eastAsiaTheme="minorEastAsia" w:hAnsiTheme="minorHAnsi" w:cstheme="minorBidi"/>
            <w:sz w:val="22"/>
            <w:szCs w:val="22"/>
          </w:rPr>
          <w:tab/>
        </w:r>
        <w:r w:rsidRPr="008C4EAE" w:rsidDel="008C4EAE">
          <w:delText>Conceptual Design</w:delText>
        </w:r>
        <w:r w:rsidDel="008C4EAE">
          <w:rPr>
            <w:webHidden/>
          </w:rPr>
          <w:tab/>
          <w:delText>13</w:delText>
        </w:r>
      </w:del>
    </w:p>
    <w:p w14:paraId="5A08609B" w14:textId="4226B156" w:rsidR="005C6CEB" w:rsidDel="008C4EAE" w:rsidRDefault="005C6CEB">
      <w:pPr>
        <w:pStyle w:val="TOC2"/>
        <w:rPr>
          <w:del w:id="376" w:author="Author"/>
          <w:rFonts w:asciiTheme="minorHAnsi" w:eastAsiaTheme="minorEastAsia" w:hAnsiTheme="minorHAnsi" w:cstheme="minorBidi"/>
          <w:sz w:val="22"/>
          <w:szCs w:val="22"/>
        </w:rPr>
      </w:pPr>
      <w:del w:id="377" w:author="Author">
        <w:r w:rsidRPr="008C4EAE" w:rsidDel="008C4EAE">
          <w:delText>3.1.</w:delText>
        </w:r>
        <w:r w:rsidDel="008C4EAE">
          <w:rPr>
            <w:rFonts w:asciiTheme="minorHAnsi" w:eastAsiaTheme="minorEastAsia" w:hAnsiTheme="minorHAnsi" w:cstheme="minorBidi"/>
            <w:sz w:val="22"/>
            <w:szCs w:val="22"/>
          </w:rPr>
          <w:tab/>
        </w:r>
        <w:r w:rsidRPr="008C4EAE" w:rsidDel="008C4EAE">
          <w:delText>Conceptual Application Design</w:delText>
        </w:r>
        <w:r w:rsidDel="008C4EAE">
          <w:rPr>
            <w:webHidden/>
          </w:rPr>
          <w:tab/>
          <w:delText>13</w:delText>
        </w:r>
      </w:del>
    </w:p>
    <w:p w14:paraId="0E6EF786" w14:textId="10301244" w:rsidR="005C6CEB" w:rsidDel="008C4EAE" w:rsidRDefault="005C6CEB">
      <w:pPr>
        <w:pStyle w:val="TOC3"/>
        <w:rPr>
          <w:del w:id="378" w:author="Author"/>
          <w:rFonts w:asciiTheme="minorHAnsi" w:eastAsiaTheme="minorEastAsia" w:hAnsiTheme="minorHAnsi" w:cstheme="minorBidi"/>
          <w:sz w:val="22"/>
          <w:szCs w:val="22"/>
        </w:rPr>
      </w:pPr>
      <w:del w:id="379" w:author="Author">
        <w:r w:rsidRPr="008C4EAE" w:rsidDel="008C4EAE">
          <w:rPr>
            <w14:scene3d>
              <w14:camera w14:prst="orthographicFront"/>
              <w14:lightRig w14:rig="threePt" w14:dir="t">
                <w14:rot w14:lat="0" w14:lon="0" w14:rev="0"/>
              </w14:lightRig>
            </w14:scene3d>
          </w:rPr>
          <w:delText>3.1.1.</w:delText>
        </w:r>
        <w:r w:rsidDel="008C4EAE">
          <w:rPr>
            <w:rFonts w:asciiTheme="minorHAnsi" w:eastAsiaTheme="minorEastAsia" w:hAnsiTheme="minorHAnsi" w:cstheme="minorBidi"/>
            <w:sz w:val="22"/>
            <w:szCs w:val="22"/>
          </w:rPr>
          <w:tab/>
        </w:r>
        <w:r w:rsidRPr="008C4EAE" w:rsidDel="008C4EAE">
          <w:delText>User Profiles</w:delText>
        </w:r>
        <w:r w:rsidDel="008C4EAE">
          <w:rPr>
            <w:webHidden/>
          </w:rPr>
          <w:tab/>
          <w:delText>16</w:delText>
        </w:r>
      </w:del>
    </w:p>
    <w:p w14:paraId="521A81A8" w14:textId="21976EC3" w:rsidR="005C6CEB" w:rsidDel="008C4EAE" w:rsidRDefault="005C6CEB">
      <w:pPr>
        <w:pStyle w:val="TOC4"/>
        <w:rPr>
          <w:del w:id="380" w:author="Author"/>
          <w:rFonts w:asciiTheme="minorHAnsi" w:eastAsiaTheme="minorEastAsia" w:hAnsiTheme="minorHAnsi" w:cstheme="minorBidi"/>
          <w:noProof/>
          <w:sz w:val="22"/>
          <w:szCs w:val="22"/>
        </w:rPr>
      </w:pPr>
      <w:del w:id="381" w:author="Author">
        <w:r w:rsidRPr="008C4EAE" w:rsidDel="008C4EAE">
          <w:rPr>
            <w:noProof/>
          </w:rPr>
          <w:delText>3.1.1.1.</w:delText>
        </w:r>
        <w:r w:rsidDel="008C4EAE">
          <w:rPr>
            <w:rFonts w:asciiTheme="minorHAnsi" w:eastAsiaTheme="minorEastAsia" w:hAnsiTheme="minorHAnsi" w:cstheme="minorBidi"/>
            <w:noProof/>
            <w:sz w:val="22"/>
            <w:szCs w:val="22"/>
          </w:rPr>
          <w:tab/>
        </w:r>
        <w:r w:rsidRPr="008C4EAE" w:rsidDel="008C4EAE">
          <w:rPr>
            <w:noProof/>
          </w:rPr>
          <w:delText>TASCore User Types</w:delText>
        </w:r>
        <w:r w:rsidDel="008C4EAE">
          <w:rPr>
            <w:noProof/>
            <w:webHidden/>
          </w:rPr>
          <w:tab/>
          <w:delText>16</w:delText>
        </w:r>
      </w:del>
    </w:p>
    <w:p w14:paraId="5DECE9CA" w14:textId="2C57BB11" w:rsidR="005C6CEB" w:rsidDel="008C4EAE" w:rsidRDefault="005C6CEB">
      <w:pPr>
        <w:pStyle w:val="TOC3"/>
        <w:rPr>
          <w:del w:id="382" w:author="Author"/>
          <w:rFonts w:asciiTheme="minorHAnsi" w:eastAsiaTheme="minorEastAsia" w:hAnsiTheme="minorHAnsi" w:cstheme="minorBidi"/>
          <w:sz w:val="22"/>
          <w:szCs w:val="22"/>
        </w:rPr>
      </w:pPr>
      <w:del w:id="383" w:author="Author">
        <w:r w:rsidRPr="008C4EAE" w:rsidDel="008C4EAE">
          <w:rPr>
            <w14:scene3d>
              <w14:camera w14:prst="orthographicFront"/>
              <w14:lightRig w14:rig="threePt" w14:dir="t">
                <w14:rot w14:lat="0" w14:lon="0" w14:rev="0"/>
              </w14:lightRig>
            </w14:scene3d>
          </w:rPr>
          <w:delText>3.1.2.</w:delText>
        </w:r>
        <w:r w:rsidDel="008C4EAE">
          <w:rPr>
            <w:rFonts w:asciiTheme="minorHAnsi" w:eastAsiaTheme="minorEastAsia" w:hAnsiTheme="minorHAnsi" w:cstheme="minorBidi"/>
            <w:sz w:val="22"/>
            <w:szCs w:val="22"/>
          </w:rPr>
          <w:tab/>
        </w:r>
        <w:r w:rsidRPr="008C4EAE" w:rsidDel="008C4EAE">
          <w:delText>Application Locations</w:delText>
        </w:r>
        <w:r w:rsidDel="008C4EAE">
          <w:rPr>
            <w:webHidden/>
          </w:rPr>
          <w:tab/>
          <w:delText>18</w:delText>
        </w:r>
      </w:del>
    </w:p>
    <w:p w14:paraId="64D1C977" w14:textId="2C0A78AD" w:rsidR="005C6CEB" w:rsidDel="008C4EAE" w:rsidRDefault="005C6CEB">
      <w:pPr>
        <w:pStyle w:val="TOC4"/>
        <w:rPr>
          <w:del w:id="384" w:author="Author"/>
          <w:rFonts w:asciiTheme="minorHAnsi" w:eastAsiaTheme="minorEastAsia" w:hAnsiTheme="minorHAnsi" w:cstheme="minorBidi"/>
          <w:noProof/>
          <w:sz w:val="22"/>
          <w:szCs w:val="22"/>
        </w:rPr>
      </w:pPr>
      <w:del w:id="385" w:author="Author">
        <w:r w:rsidRPr="008C4EAE" w:rsidDel="008C4EAE">
          <w:rPr>
            <w:noProof/>
          </w:rPr>
          <w:delText>3.1.2.1.</w:delText>
        </w:r>
        <w:r w:rsidDel="008C4EAE">
          <w:rPr>
            <w:rFonts w:asciiTheme="minorHAnsi" w:eastAsiaTheme="minorEastAsia" w:hAnsiTheme="minorHAnsi" w:cstheme="minorBidi"/>
            <w:noProof/>
            <w:sz w:val="22"/>
            <w:szCs w:val="22"/>
          </w:rPr>
          <w:tab/>
        </w:r>
        <w:r w:rsidRPr="008C4EAE" w:rsidDel="008C4EAE">
          <w:rPr>
            <w:noProof/>
          </w:rPr>
          <w:delText>Identified Systems</w:delText>
        </w:r>
        <w:r w:rsidDel="008C4EAE">
          <w:rPr>
            <w:noProof/>
            <w:webHidden/>
          </w:rPr>
          <w:tab/>
          <w:delText>18</w:delText>
        </w:r>
      </w:del>
    </w:p>
    <w:p w14:paraId="5F2AC753" w14:textId="0608FE5E" w:rsidR="005C6CEB" w:rsidDel="008C4EAE" w:rsidRDefault="005C6CEB">
      <w:pPr>
        <w:pStyle w:val="TOC3"/>
        <w:rPr>
          <w:del w:id="386" w:author="Author"/>
          <w:rFonts w:asciiTheme="minorHAnsi" w:eastAsiaTheme="minorEastAsia" w:hAnsiTheme="minorHAnsi" w:cstheme="minorBidi"/>
          <w:sz w:val="22"/>
          <w:szCs w:val="22"/>
        </w:rPr>
      </w:pPr>
      <w:del w:id="387" w:author="Author">
        <w:r w:rsidRPr="008C4EAE" w:rsidDel="008C4EAE">
          <w:rPr>
            <w14:scene3d>
              <w14:camera w14:prst="orthographicFront"/>
              <w14:lightRig w14:rig="threePt" w14:dir="t">
                <w14:rot w14:lat="0" w14:lon="0" w14:rev="0"/>
              </w14:lightRig>
            </w14:scene3d>
          </w:rPr>
          <w:delText>3.1.3.</w:delText>
        </w:r>
        <w:r w:rsidDel="008C4EAE">
          <w:rPr>
            <w:rFonts w:asciiTheme="minorHAnsi" w:eastAsiaTheme="minorEastAsia" w:hAnsiTheme="minorHAnsi" w:cstheme="minorBidi"/>
            <w:sz w:val="22"/>
            <w:szCs w:val="22"/>
          </w:rPr>
          <w:tab/>
        </w:r>
        <w:r w:rsidRPr="008C4EAE" w:rsidDel="008C4EAE">
          <w:delText>MCCF EDI TAS Automated Software Installation and Configuration</w:delText>
        </w:r>
        <w:r w:rsidDel="008C4EAE">
          <w:rPr>
            <w:webHidden/>
          </w:rPr>
          <w:tab/>
          <w:delText>19</w:delText>
        </w:r>
      </w:del>
    </w:p>
    <w:p w14:paraId="072DA6FA" w14:textId="31456D25" w:rsidR="005C6CEB" w:rsidDel="008C4EAE" w:rsidRDefault="005C6CEB">
      <w:pPr>
        <w:pStyle w:val="TOC2"/>
        <w:rPr>
          <w:del w:id="388" w:author="Author"/>
          <w:rFonts w:asciiTheme="minorHAnsi" w:eastAsiaTheme="minorEastAsia" w:hAnsiTheme="minorHAnsi" w:cstheme="minorBidi"/>
          <w:sz w:val="22"/>
          <w:szCs w:val="22"/>
        </w:rPr>
      </w:pPr>
      <w:del w:id="389" w:author="Author">
        <w:r w:rsidRPr="008C4EAE" w:rsidDel="008C4EAE">
          <w:rPr>
            <w:snapToGrid w:val="0"/>
          </w:rPr>
          <w:delText>3.2.</w:delText>
        </w:r>
        <w:r w:rsidDel="008C4EAE">
          <w:rPr>
            <w:rFonts w:asciiTheme="minorHAnsi" w:eastAsiaTheme="minorEastAsia" w:hAnsiTheme="minorHAnsi" w:cstheme="minorBidi"/>
            <w:sz w:val="22"/>
            <w:szCs w:val="22"/>
          </w:rPr>
          <w:tab/>
        </w:r>
        <w:r w:rsidRPr="008C4EAE" w:rsidDel="008C4EAE">
          <w:delText>Conceptual</w:delText>
        </w:r>
        <w:r w:rsidRPr="008C4EAE" w:rsidDel="008C4EAE">
          <w:rPr>
            <w:snapToGrid w:val="0"/>
          </w:rPr>
          <w:delText xml:space="preserve"> Data Design</w:delText>
        </w:r>
        <w:r w:rsidDel="008C4EAE">
          <w:rPr>
            <w:webHidden/>
          </w:rPr>
          <w:tab/>
          <w:delText>27</w:delText>
        </w:r>
      </w:del>
    </w:p>
    <w:p w14:paraId="7D6B86E7" w14:textId="1FF867C5" w:rsidR="005C6CEB" w:rsidDel="008C4EAE" w:rsidRDefault="005C6CEB">
      <w:pPr>
        <w:pStyle w:val="TOC3"/>
        <w:rPr>
          <w:del w:id="390" w:author="Author"/>
          <w:rFonts w:asciiTheme="minorHAnsi" w:eastAsiaTheme="minorEastAsia" w:hAnsiTheme="minorHAnsi" w:cstheme="minorBidi"/>
          <w:sz w:val="22"/>
          <w:szCs w:val="22"/>
        </w:rPr>
      </w:pPr>
      <w:del w:id="391" w:author="Author">
        <w:r w:rsidRPr="008C4EAE" w:rsidDel="008C4EAE">
          <w:rPr>
            <w14:scene3d>
              <w14:camera w14:prst="orthographicFront"/>
              <w14:lightRig w14:rig="threePt" w14:dir="t">
                <w14:rot w14:lat="0" w14:lon="0" w14:rev="0"/>
              </w14:lightRig>
            </w14:scene3d>
          </w:rPr>
          <w:delText>3.2.1.</w:delText>
        </w:r>
        <w:r w:rsidDel="008C4EAE">
          <w:rPr>
            <w:rFonts w:asciiTheme="minorHAnsi" w:eastAsiaTheme="minorEastAsia" w:hAnsiTheme="minorHAnsi" w:cstheme="minorBidi"/>
            <w:sz w:val="22"/>
            <w:szCs w:val="22"/>
          </w:rPr>
          <w:tab/>
        </w:r>
        <w:r w:rsidRPr="008C4EAE" w:rsidDel="008C4EAE">
          <w:delText>Project Conceptual Data Model</w:delText>
        </w:r>
        <w:r w:rsidDel="008C4EAE">
          <w:rPr>
            <w:webHidden/>
          </w:rPr>
          <w:tab/>
          <w:delText>27</w:delText>
        </w:r>
      </w:del>
    </w:p>
    <w:p w14:paraId="21235411" w14:textId="176D144C" w:rsidR="005C6CEB" w:rsidDel="008C4EAE" w:rsidRDefault="005C6CEB">
      <w:pPr>
        <w:pStyle w:val="TOC4"/>
        <w:rPr>
          <w:del w:id="392" w:author="Author"/>
          <w:rFonts w:asciiTheme="minorHAnsi" w:eastAsiaTheme="minorEastAsia" w:hAnsiTheme="minorHAnsi" w:cstheme="minorBidi"/>
          <w:noProof/>
          <w:sz w:val="22"/>
          <w:szCs w:val="22"/>
        </w:rPr>
      </w:pPr>
      <w:del w:id="393" w:author="Author">
        <w:r w:rsidRPr="008C4EAE" w:rsidDel="008C4EAE">
          <w:rPr>
            <w:noProof/>
          </w:rPr>
          <w:delText>3.2.1.1.</w:delText>
        </w:r>
        <w:r w:rsidDel="008C4EAE">
          <w:rPr>
            <w:rFonts w:asciiTheme="minorHAnsi" w:eastAsiaTheme="minorEastAsia" w:hAnsiTheme="minorHAnsi" w:cstheme="minorBidi"/>
            <w:noProof/>
            <w:sz w:val="22"/>
            <w:szCs w:val="22"/>
          </w:rPr>
          <w:tab/>
        </w:r>
        <w:r w:rsidRPr="008C4EAE" w:rsidDel="008C4EAE">
          <w:rPr>
            <w:noProof/>
          </w:rPr>
          <w:delText>FHIR Resources Needed for MCCF EDI TAS</w:delText>
        </w:r>
        <w:r w:rsidDel="008C4EAE">
          <w:rPr>
            <w:noProof/>
            <w:webHidden/>
          </w:rPr>
          <w:tab/>
          <w:delText>27</w:delText>
        </w:r>
      </w:del>
    </w:p>
    <w:p w14:paraId="635CC54C" w14:textId="24262E4E" w:rsidR="005C6CEB" w:rsidDel="008C4EAE" w:rsidRDefault="005C6CEB">
      <w:pPr>
        <w:pStyle w:val="TOC3"/>
        <w:rPr>
          <w:del w:id="394" w:author="Author"/>
          <w:rFonts w:asciiTheme="minorHAnsi" w:eastAsiaTheme="minorEastAsia" w:hAnsiTheme="minorHAnsi" w:cstheme="minorBidi"/>
          <w:sz w:val="22"/>
          <w:szCs w:val="22"/>
        </w:rPr>
      </w:pPr>
      <w:del w:id="395" w:author="Author">
        <w:r w:rsidRPr="008C4EAE" w:rsidDel="008C4EAE">
          <w:rPr>
            <w14:scene3d>
              <w14:camera w14:prst="orthographicFront"/>
              <w14:lightRig w14:rig="threePt" w14:dir="t">
                <w14:rot w14:lat="0" w14:lon="0" w14:rev="0"/>
              </w14:lightRig>
            </w14:scene3d>
          </w:rPr>
          <w:delText>3.2.2.</w:delText>
        </w:r>
        <w:r w:rsidDel="008C4EAE">
          <w:rPr>
            <w:rFonts w:asciiTheme="minorHAnsi" w:eastAsiaTheme="minorEastAsia" w:hAnsiTheme="minorHAnsi" w:cstheme="minorBidi"/>
            <w:sz w:val="22"/>
            <w:szCs w:val="22"/>
          </w:rPr>
          <w:tab/>
        </w:r>
        <w:r w:rsidRPr="008C4EAE" w:rsidDel="008C4EAE">
          <w:delText>User Interface Data Mapping</w:delText>
        </w:r>
        <w:r w:rsidDel="008C4EAE">
          <w:rPr>
            <w:webHidden/>
          </w:rPr>
          <w:tab/>
          <w:delText>29</w:delText>
        </w:r>
      </w:del>
    </w:p>
    <w:p w14:paraId="7909EC7E" w14:textId="355AE4D7" w:rsidR="005C6CEB" w:rsidDel="008C4EAE" w:rsidRDefault="005C6CEB">
      <w:pPr>
        <w:pStyle w:val="TOC4"/>
        <w:rPr>
          <w:del w:id="396" w:author="Author"/>
          <w:rFonts w:asciiTheme="minorHAnsi" w:eastAsiaTheme="minorEastAsia" w:hAnsiTheme="minorHAnsi" w:cstheme="minorBidi"/>
          <w:noProof/>
          <w:sz w:val="22"/>
          <w:szCs w:val="22"/>
        </w:rPr>
      </w:pPr>
      <w:del w:id="397" w:author="Author">
        <w:r w:rsidRPr="008C4EAE" w:rsidDel="008C4EAE">
          <w:rPr>
            <w:noProof/>
          </w:rPr>
          <w:delText>3.2.2.1.</w:delText>
        </w:r>
        <w:r w:rsidDel="008C4EAE">
          <w:rPr>
            <w:rFonts w:asciiTheme="minorHAnsi" w:eastAsiaTheme="minorEastAsia" w:hAnsiTheme="minorHAnsi" w:cstheme="minorBidi"/>
            <w:noProof/>
            <w:sz w:val="22"/>
            <w:szCs w:val="22"/>
          </w:rPr>
          <w:tab/>
        </w:r>
        <w:r w:rsidRPr="008C4EAE" w:rsidDel="008C4EAE">
          <w:rPr>
            <w:noProof/>
          </w:rPr>
          <w:delText>Application Screen Interface</w:delText>
        </w:r>
        <w:r w:rsidDel="008C4EAE">
          <w:rPr>
            <w:noProof/>
            <w:webHidden/>
          </w:rPr>
          <w:tab/>
          <w:delText>29</w:delText>
        </w:r>
      </w:del>
    </w:p>
    <w:p w14:paraId="0CC28F98" w14:textId="60676B55" w:rsidR="005C6CEB" w:rsidDel="008C4EAE" w:rsidRDefault="005C6CEB">
      <w:pPr>
        <w:pStyle w:val="TOC5"/>
        <w:rPr>
          <w:del w:id="398" w:author="Author"/>
          <w:rFonts w:asciiTheme="minorHAnsi" w:eastAsiaTheme="minorEastAsia" w:hAnsiTheme="minorHAnsi" w:cstheme="minorBidi"/>
          <w:noProof/>
          <w:sz w:val="22"/>
          <w:szCs w:val="22"/>
        </w:rPr>
      </w:pPr>
      <w:del w:id="399" w:author="Author">
        <w:r w:rsidRPr="008C4EAE" w:rsidDel="008C4EAE">
          <w:rPr>
            <w:noProof/>
          </w:rPr>
          <w:delText>3.2.2.1.1 Mapping IB screens to FHIR resources</w:delText>
        </w:r>
        <w:r w:rsidDel="008C4EAE">
          <w:rPr>
            <w:noProof/>
            <w:webHidden/>
          </w:rPr>
          <w:tab/>
          <w:delText>29</w:delText>
        </w:r>
      </w:del>
    </w:p>
    <w:p w14:paraId="1F0B6A66" w14:textId="683F1690" w:rsidR="005C6CEB" w:rsidDel="008C4EAE" w:rsidRDefault="005C6CEB">
      <w:pPr>
        <w:pStyle w:val="TOC2"/>
        <w:rPr>
          <w:del w:id="400" w:author="Author"/>
          <w:rFonts w:asciiTheme="minorHAnsi" w:eastAsiaTheme="minorEastAsia" w:hAnsiTheme="minorHAnsi" w:cstheme="minorBidi"/>
          <w:sz w:val="22"/>
          <w:szCs w:val="22"/>
        </w:rPr>
      </w:pPr>
      <w:del w:id="401" w:author="Author">
        <w:r w:rsidRPr="008C4EAE" w:rsidDel="008C4EAE">
          <w:delText>3.3.</w:delText>
        </w:r>
        <w:r w:rsidDel="008C4EAE">
          <w:rPr>
            <w:rFonts w:asciiTheme="minorHAnsi" w:eastAsiaTheme="minorEastAsia" w:hAnsiTheme="minorHAnsi" w:cstheme="minorBidi"/>
            <w:sz w:val="22"/>
            <w:szCs w:val="22"/>
          </w:rPr>
          <w:tab/>
        </w:r>
        <w:r w:rsidRPr="008C4EAE" w:rsidDel="008C4EAE">
          <w:delText>Conceptual Infrastructure Design</w:delText>
        </w:r>
        <w:r w:rsidDel="008C4EAE">
          <w:rPr>
            <w:webHidden/>
          </w:rPr>
          <w:tab/>
          <w:delText>30</w:delText>
        </w:r>
      </w:del>
    </w:p>
    <w:p w14:paraId="13FD9D07" w14:textId="6CB2D437" w:rsidR="005C6CEB" w:rsidDel="008C4EAE" w:rsidRDefault="005C6CEB">
      <w:pPr>
        <w:pStyle w:val="TOC3"/>
        <w:rPr>
          <w:del w:id="402" w:author="Author"/>
          <w:rFonts w:asciiTheme="minorHAnsi" w:eastAsiaTheme="minorEastAsia" w:hAnsiTheme="minorHAnsi" w:cstheme="minorBidi"/>
          <w:sz w:val="22"/>
          <w:szCs w:val="22"/>
        </w:rPr>
      </w:pPr>
      <w:del w:id="403" w:author="Author">
        <w:r w:rsidRPr="008C4EAE" w:rsidDel="008C4EAE">
          <w:rPr>
            <w14:scene3d>
              <w14:camera w14:prst="orthographicFront"/>
              <w14:lightRig w14:rig="threePt" w14:dir="t">
                <w14:rot w14:lat="0" w14:lon="0" w14:rev="0"/>
              </w14:lightRig>
            </w14:scene3d>
          </w:rPr>
          <w:delText>3.3.1.</w:delText>
        </w:r>
        <w:r w:rsidDel="008C4EAE">
          <w:rPr>
            <w:rFonts w:asciiTheme="minorHAnsi" w:eastAsiaTheme="minorEastAsia" w:hAnsiTheme="minorHAnsi" w:cstheme="minorBidi"/>
            <w:sz w:val="22"/>
            <w:szCs w:val="22"/>
          </w:rPr>
          <w:tab/>
        </w:r>
        <w:r w:rsidRPr="008C4EAE" w:rsidDel="008C4EAE">
          <w:delText>System Criticality and High Availability</w:delText>
        </w:r>
        <w:r w:rsidDel="008C4EAE">
          <w:rPr>
            <w:webHidden/>
          </w:rPr>
          <w:tab/>
          <w:delText>30</w:delText>
        </w:r>
      </w:del>
    </w:p>
    <w:p w14:paraId="037DE472" w14:textId="6F2F5891" w:rsidR="005C6CEB" w:rsidDel="008C4EAE" w:rsidRDefault="005C6CEB">
      <w:pPr>
        <w:pStyle w:val="TOC3"/>
        <w:rPr>
          <w:del w:id="404" w:author="Author"/>
          <w:rFonts w:asciiTheme="minorHAnsi" w:eastAsiaTheme="minorEastAsia" w:hAnsiTheme="minorHAnsi" w:cstheme="minorBidi"/>
          <w:sz w:val="22"/>
          <w:szCs w:val="22"/>
        </w:rPr>
      </w:pPr>
      <w:del w:id="405" w:author="Author">
        <w:r w:rsidRPr="008C4EAE" w:rsidDel="008C4EAE">
          <w:rPr>
            <w14:scene3d>
              <w14:camera w14:prst="orthographicFront"/>
              <w14:lightRig w14:rig="threePt" w14:dir="t">
                <w14:rot w14:lat="0" w14:lon="0" w14:rev="0"/>
              </w14:lightRig>
            </w14:scene3d>
          </w:rPr>
          <w:delText>3.3.2.</w:delText>
        </w:r>
        <w:r w:rsidDel="008C4EAE">
          <w:rPr>
            <w:rFonts w:asciiTheme="minorHAnsi" w:eastAsiaTheme="minorEastAsia" w:hAnsiTheme="minorHAnsi" w:cstheme="minorBidi"/>
            <w:sz w:val="22"/>
            <w:szCs w:val="22"/>
          </w:rPr>
          <w:tab/>
        </w:r>
        <w:r w:rsidRPr="008C4EAE" w:rsidDel="008C4EAE">
          <w:delText>Special Technology</w:delText>
        </w:r>
        <w:r w:rsidDel="008C4EAE">
          <w:rPr>
            <w:webHidden/>
          </w:rPr>
          <w:tab/>
          <w:delText>30</w:delText>
        </w:r>
      </w:del>
    </w:p>
    <w:p w14:paraId="0FB1A729" w14:textId="2BCDC67B" w:rsidR="005C6CEB" w:rsidDel="008C4EAE" w:rsidRDefault="005C6CEB">
      <w:pPr>
        <w:pStyle w:val="TOC3"/>
        <w:rPr>
          <w:del w:id="406" w:author="Author"/>
          <w:rFonts w:asciiTheme="minorHAnsi" w:eastAsiaTheme="minorEastAsia" w:hAnsiTheme="minorHAnsi" w:cstheme="minorBidi"/>
          <w:sz w:val="22"/>
          <w:szCs w:val="22"/>
        </w:rPr>
      </w:pPr>
      <w:del w:id="407" w:author="Author">
        <w:r w:rsidRPr="008C4EAE" w:rsidDel="008C4EAE">
          <w:rPr>
            <w14:scene3d>
              <w14:camera w14:prst="orthographicFront"/>
              <w14:lightRig w14:rig="threePt" w14:dir="t">
                <w14:rot w14:lat="0" w14:lon="0" w14:rev="0"/>
              </w14:lightRig>
            </w14:scene3d>
          </w:rPr>
          <w:delText>3.3.3.</w:delText>
        </w:r>
        <w:r w:rsidDel="008C4EAE">
          <w:rPr>
            <w:rFonts w:asciiTheme="minorHAnsi" w:eastAsiaTheme="minorEastAsia" w:hAnsiTheme="minorHAnsi" w:cstheme="minorBidi"/>
            <w:sz w:val="22"/>
            <w:szCs w:val="22"/>
          </w:rPr>
          <w:tab/>
        </w:r>
        <w:r w:rsidRPr="008C4EAE" w:rsidDel="008C4EAE">
          <w:delText>Technology Locations</w:delText>
        </w:r>
        <w:r w:rsidDel="008C4EAE">
          <w:rPr>
            <w:webHidden/>
          </w:rPr>
          <w:tab/>
          <w:delText>30</w:delText>
        </w:r>
      </w:del>
    </w:p>
    <w:p w14:paraId="2D6676C9" w14:textId="678BAF56" w:rsidR="005C6CEB" w:rsidDel="008C4EAE" w:rsidRDefault="005C6CEB">
      <w:pPr>
        <w:pStyle w:val="TOC3"/>
        <w:rPr>
          <w:del w:id="408" w:author="Author"/>
          <w:rFonts w:asciiTheme="minorHAnsi" w:eastAsiaTheme="minorEastAsia" w:hAnsiTheme="minorHAnsi" w:cstheme="minorBidi"/>
          <w:sz w:val="22"/>
          <w:szCs w:val="22"/>
        </w:rPr>
      </w:pPr>
      <w:del w:id="409" w:author="Author">
        <w:r w:rsidRPr="008C4EAE" w:rsidDel="008C4EAE">
          <w:rPr>
            <w14:scene3d>
              <w14:camera w14:prst="orthographicFront"/>
              <w14:lightRig w14:rig="threePt" w14:dir="t">
                <w14:rot w14:lat="0" w14:lon="0" w14:rev="0"/>
              </w14:lightRig>
            </w14:scene3d>
          </w:rPr>
          <w:delText>3.3.4.</w:delText>
        </w:r>
        <w:r w:rsidDel="008C4EAE">
          <w:rPr>
            <w:rFonts w:asciiTheme="minorHAnsi" w:eastAsiaTheme="minorEastAsia" w:hAnsiTheme="minorHAnsi" w:cstheme="minorBidi"/>
            <w:sz w:val="22"/>
            <w:szCs w:val="22"/>
          </w:rPr>
          <w:tab/>
        </w:r>
        <w:r w:rsidRPr="008C4EAE" w:rsidDel="008C4EAE">
          <w:delText>Conceptual Infrastructure Diagram</w:delText>
        </w:r>
        <w:r w:rsidDel="008C4EAE">
          <w:rPr>
            <w:webHidden/>
          </w:rPr>
          <w:tab/>
          <w:delText>31</w:delText>
        </w:r>
      </w:del>
    </w:p>
    <w:p w14:paraId="4EE7BAE9" w14:textId="41C269BC" w:rsidR="005C6CEB" w:rsidDel="008C4EAE" w:rsidRDefault="005C6CEB">
      <w:pPr>
        <w:pStyle w:val="TOC4"/>
        <w:rPr>
          <w:del w:id="410" w:author="Author"/>
          <w:rFonts w:asciiTheme="minorHAnsi" w:eastAsiaTheme="minorEastAsia" w:hAnsiTheme="minorHAnsi" w:cstheme="minorBidi"/>
          <w:noProof/>
          <w:sz w:val="22"/>
          <w:szCs w:val="22"/>
        </w:rPr>
      </w:pPr>
      <w:del w:id="411" w:author="Author">
        <w:r w:rsidRPr="008C4EAE" w:rsidDel="008C4EAE">
          <w:rPr>
            <w:noProof/>
          </w:rPr>
          <w:delText>3.3.4.1.</w:delText>
        </w:r>
        <w:r w:rsidDel="008C4EAE">
          <w:rPr>
            <w:rFonts w:asciiTheme="minorHAnsi" w:eastAsiaTheme="minorEastAsia" w:hAnsiTheme="minorHAnsi" w:cstheme="minorBidi"/>
            <w:noProof/>
            <w:sz w:val="22"/>
            <w:szCs w:val="22"/>
          </w:rPr>
          <w:tab/>
        </w:r>
        <w:r w:rsidRPr="008C4EAE" w:rsidDel="008C4EAE">
          <w:rPr>
            <w:noProof/>
          </w:rPr>
          <w:delText>Conceptual Production String Diagram</w:delText>
        </w:r>
        <w:r w:rsidDel="008C4EAE">
          <w:rPr>
            <w:noProof/>
            <w:webHidden/>
          </w:rPr>
          <w:tab/>
          <w:delText>32</w:delText>
        </w:r>
      </w:del>
    </w:p>
    <w:p w14:paraId="2AFA57D5" w14:textId="20A2D66A" w:rsidR="005C6CEB" w:rsidDel="008C4EAE" w:rsidRDefault="005C6CEB">
      <w:pPr>
        <w:pStyle w:val="TOC1"/>
        <w:rPr>
          <w:del w:id="412" w:author="Author"/>
          <w:rFonts w:asciiTheme="minorHAnsi" w:eastAsiaTheme="minorEastAsia" w:hAnsiTheme="minorHAnsi" w:cstheme="minorBidi"/>
          <w:sz w:val="22"/>
          <w:szCs w:val="22"/>
        </w:rPr>
      </w:pPr>
      <w:del w:id="413" w:author="Author">
        <w:r w:rsidRPr="008C4EAE" w:rsidDel="008C4EAE">
          <w:delText>4.</w:delText>
        </w:r>
        <w:r w:rsidDel="008C4EAE">
          <w:rPr>
            <w:rFonts w:asciiTheme="minorHAnsi" w:eastAsiaTheme="minorEastAsia" w:hAnsiTheme="minorHAnsi" w:cstheme="minorBidi"/>
            <w:sz w:val="22"/>
            <w:szCs w:val="22"/>
          </w:rPr>
          <w:tab/>
        </w:r>
        <w:r w:rsidRPr="008C4EAE" w:rsidDel="008C4EAE">
          <w:delText>System Architecture</w:delText>
        </w:r>
        <w:r w:rsidDel="008C4EAE">
          <w:rPr>
            <w:webHidden/>
          </w:rPr>
          <w:tab/>
          <w:delText>33</w:delText>
        </w:r>
      </w:del>
    </w:p>
    <w:p w14:paraId="61086264" w14:textId="3DB1A1B6" w:rsidR="005C6CEB" w:rsidDel="008C4EAE" w:rsidRDefault="005C6CEB">
      <w:pPr>
        <w:pStyle w:val="TOC2"/>
        <w:rPr>
          <w:del w:id="414" w:author="Author"/>
          <w:rFonts w:asciiTheme="minorHAnsi" w:eastAsiaTheme="minorEastAsia" w:hAnsiTheme="minorHAnsi" w:cstheme="minorBidi"/>
          <w:sz w:val="22"/>
          <w:szCs w:val="22"/>
        </w:rPr>
      </w:pPr>
      <w:del w:id="415" w:author="Author">
        <w:r w:rsidRPr="008C4EAE" w:rsidDel="008C4EAE">
          <w:delText>4.1.</w:delText>
        </w:r>
        <w:r w:rsidDel="008C4EAE">
          <w:rPr>
            <w:rFonts w:asciiTheme="minorHAnsi" w:eastAsiaTheme="minorEastAsia" w:hAnsiTheme="minorHAnsi" w:cstheme="minorBidi"/>
            <w:sz w:val="22"/>
            <w:szCs w:val="22"/>
          </w:rPr>
          <w:tab/>
        </w:r>
        <w:r w:rsidRPr="008C4EAE" w:rsidDel="008C4EAE">
          <w:delText>Hardware Architecture</w:delText>
        </w:r>
        <w:r w:rsidDel="008C4EAE">
          <w:rPr>
            <w:webHidden/>
          </w:rPr>
          <w:tab/>
          <w:delText>33</w:delText>
        </w:r>
      </w:del>
    </w:p>
    <w:p w14:paraId="19B37245" w14:textId="480C99FF" w:rsidR="005C6CEB" w:rsidDel="008C4EAE" w:rsidRDefault="005C6CEB">
      <w:pPr>
        <w:pStyle w:val="TOC2"/>
        <w:rPr>
          <w:del w:id="416" w:author="Author"/>
          <w:rFonts w:asciiTheme="minorHAnsi" w:eastAsiaTheme="minorEastAsia" w:hAnsiTheme="minorHAnsi" w:cstheme="minorBidi"/>
          <w:sz w:val="22"/>
          <w:szCs w:val="22"/>
        </w:rPr>
      </w:pPr>
      <w:del w:id="417" w:author="Author">
        <w:r w:rsidRPr="008C4EAE" w:rsidDel="008C4EAE">
          <w:delText>4.2.</w:delText>
        </w:r>
        <w:r w:rsidDel="008C4EAE">
          <w:rPr>
            <w:rFonts w:asciiTheme="minorHAnsi" w:eastAsiaTheme="minorEastAsia" w:hAnsiTheme="minorHAnsi" w:cstheme="minorBidi"/>
            <w:sz w:val="22"/>
            <w:szCs w:val="22"/>
          </w:rPr>
          <w:tab/>
        </w:r>
        <w:r w:rsidRPr="008C4EAE" w:rsidDel="008C4EAE">
          <w:delText>Software Architecture</w:delText>
        </w:r>
        <w:r w:rsidDel="008C4EAE">
          <w:rPr>
            <w:webHidden/>
          </w:rPr>
          <w:tab/>
          <w:delText>34</w:delText>
        </w:r>
      </w:del>
    </w:p>
    <w:p w14:paraId="14336FAD" w14:textId="6C238AAA" w:rsidR="005C6CEB" w:rsidDel="008C4EAE" w:rsidRDefault="005C6CEB">
      <w:pPr>
        <w:pStyle w:val="TOC4"/>
        <w:rPr>
          <w:del w:id="418" w:author="Author"/>
          <w:rFonts w:asciiTheme="minorHAnsi" w:eastAsiaTheme="minorEastAsia" w:hAnsiTheme="minorHAnsi" w:cstheme="minorBidi"/>
          <w:noProof/>
          <w:sz w:val="22"/>
          <w:szCs w:val="22"/>
        </w:rPr>
      </w:pPr>
      <w:del w:id="419" w:author="Author">
        <w:r w:rsidRPr="008C4EAE" w:rsidDel="008C4EAE">
          <w:rPr>
            <w:noProof/>
          </w:rPr>
          <w:delText>4.2.1.1.</w:delText>
        </w:r>
        <w:r w:rsidDel="008C4EAE">
          <w:rPr>
            <w:rFonts w:asciiTheme="minorHAnsi" w:eastAsiaTheme="minorEastAsia" w:hAnsiTheme="minorHAnsi" w:cstheme="minorBidi"/>
            <w:noProof/>
            <w:sz w:val="22"/>
            <w:szCs w:val="22"/>
          </w:rPr>
          <w:tab/>
        </w:r>
        <w:r w:rsidRPr="008C4EAE" w:rsidDel="008C4EAE">
          <w:rPr>
            <w:noProof/>
          </w:rPr>
          <w:delText>MCCF VA Base Packages</w:delText>
        </w:r>
        <w:r w:rsidDel="008C4EAE">
          <w:rPr>
            <w:noProof/>
            <w:webHidden/>
          </w:rPr>
          <w:tab/>
          <w:delText>34</w:delText>
        </w:r>
      </w:del>
    </w:p>
    <w:p w14:paraId="144FF294" w14:textId="67576998" w:rsidR="005C6CEB" w:rsidDel="008C4EAE" w:rsidRDefault="005C6CEB">
      <w:pPr>
        <w:pStyle w:val="TOC4"/>
        <w:rPr>
          <w:del w:id="420" w:author="Author"/>
          <w:rFonts w:asciiTheme="minorHAnsi" w:eastAsiaTheme="minorEastAsia" w:hAnsiTheme="minorHAnsi" w:cstheme="minorBidi"/>
          <w:noProof/>
          <w:sz w:val="22"/>
          <w:szCs w:val="22"/>
        </w:rPr>
      </w:pPr>
      <w:del w:id="421" w:author="Author">
        <w:r w:rsidRPr="008C4EAE" w:rsidDel="008C4EAE">
          <w:rPr>
            <w:noProof/>
          </w:rPr>
          <w:delText>4.2.1.2.</w:delText>
        </w:r>
        <w:r w:rsidDel="008C4EAE">
          <w:rPr>
            <w:rFonts w:asciiTheme="minorHAnsi" w:eastAsiaTheme="minorEastAsia" w:hAnsiTheme="minorHAnsi" w:cstheme="minorBidi"/>
            <w:noProof/>
            <w:sz w:val="22"/>
            <w:szCs w:val="22"/>
          </w:rPr>
          <w:tab/>
        </w:r>
        <w:r w:rsidRPr="008C4EAE" w:rsidDel="008C4EAE">
          <w:rPr>
            <w:noProof/>
          </w:rPr>
          <w:delText>MCCF DEV Packages</w:delText>
        </w:r>
        <w:r w:rsidDel="008C4EAE">
          <w:rPr>
            <w:noProof/>
            <w:webHidden/>
          </w:rPr>
          <w:tab/>
          <w:delText>34</w:delText>
        </w:r>
      </w:del>
    </w:p>
    <w:p w14:paraId="5A19CA1E" w14:textId="5E351E11" w:rsidR="005C6CEB" w:rsidDel="008C4EAE" w:rsidRDefault="005C6CEB">
      <w:pPr>
        <w:pStyle w:val="TOC3"/>
        <w:rPr>
          <w:del w:id="422" w:author="Author"/>
          <w:rFonts w:asciiTheme="minorHAnsi" w:eastAsiaTheme="minorEastAsia" w:hAnsiTheme="minorHAnsi" w:cstheme="minorBidi"/>
          <w:sz w:val="22"/>
          <w:szCs w:val="22"/>
        </w:rPr>
      </w:pPr>
      <w:del w:id="423" w:author="Author">
        <w:r w:rsidRPr="008C4EAE" w:rsidDel="008C4EAE">
          <w:rPr>
            <w14:scene3d>
              <w14:camera w14:prst="orthographicFront"/>
              <w14:lightRig w14:rig="threePt" w14:dir="t">
                <w14:rot w14:lat="0" w14:lon="0" w14:rev="0"/>
              </w14:lightRig>
            </w14:scene3d>
          </w:rPr>
          <w:delText>4.2.2.</w:delText>
        </w:r>
        <w:r w:rsidDel="008C4EAE">
          <w:rPr>
            <w:rFonts w:asciiTheme="minorHAnsi" w:eastAsiaTheme="minorEastAsia" w:hAnsiTheme="minorHAnsi" w:cstheme="minorBidi"/>
            <w:sz w:val="22"/>
            <w:szCs w:val="22"/>
          </w:rPr>
          <w:tab/>
        </w:r>
        <w:r w:rsidRPr="008C4EAE" w:rsidDel="008C4EAE">
          <w:delText>Node and Angular Shared Components</w:delText>
        </w:r>
        <w:r w:rsidDel="008C4EAE">
          <w:rPr>
            <w:webHidden/>
          </w:rPr>
          <w:tab/>
          <w:delText>35</w:delText>
        </w:r>
      </w:del>
    </w:p>
    <w:p w14:paraId="2A6BBD23" w14:textId="1067BC94" w:rsidR="005C6CEB" w:rsidDel="008C4EAE" w:rsidRDefault="005C6CEB">
      <w:pPr>
        <w:pStyle w:val="TOC2"/>
        <w:rPr>
          <w:del w:id="424" w:author="Author"/>
          <w:rFonts w:asciiTheme="minorHAnsi" w:eastAsiaTheme="minorEastAsia" w:hAnsiTheme="minorHAnsi" w:cstheme="minorBidi"/>
          <w:sz w:val="22"/>
          <w:szCs w:val="22"/>
        </w:rPr>
      </w:pPr>
      <w:del w:id="425" w:author="Author">
        <w:r w:rsidRPr="008C4EAE" w:rsidDel="008C4EAE">
          <w:delText>4.3.</w:delText>
        </w:r>
        <w:r w:rsidDel="008C4EAE">
          <w:rPr>
            <w:rFonts w:asciiTheme="minorHAnsi" w:eastAsiaTheme="minorEastAsia" w:hAnsiTheme="minorHAnsi" w:cstheme="minorBidi"/>
            <w:sz w:val="22"/>
            <w:szCs w:val="22"/>
          </w:rPr>
          <w:tab/>
        </w:r>
        <w:r w:rsidRPr="008C4EAE" w:rsidDel="008C4EAE">
          <w:delText>Network Architecture</w:delText>
        </w:r>
        <w:r w:rsidDel="008C4EAE">
          <w:rPr>
            <w:webHidden/>
          </w:rPr>
          <w:tab/>
          <w:delText>35</w:delText>
        </w:r>
      </w:del>
    </w:p>
    <w:p w14:paraId="0243B233" w14:textId="0B722575" w:rsidR="005C6CEB" w:rsidDel="008C4EAE" w:rsidRDefault="005C6CEB">
      <w:pPr>
        <w:pStyle w:val="TOC2"/>
        <w:rPr>
          <w:del w:id="426" w:author="Author"/>
          <w:rFonts w:asciiTheme="minorHAnsi" w:eastAsiaTheme="minorEastAsia" w:hAnsiTheme="minorHAnsi" w:cstheme="minorBidi"/>
          <w:sz w:val="22"/>
          <w:szCs w:val="22"/>
        </w:rPr>
      </w:pPr>
      <w:del w:id="427" w:author="Author">
        <w:r w:rsidRPr="008C4EAE" w:rsidDel="008C4EAE">
          <w:delText>4.4.</w:delText>
        </w:r>
        <w:r w:rsidDel="008C4EAE">
          <w:rPr>
            <w:rFonts w:asciiTheme="minorHAnsi" w:eastAsiaTheme="minorEastAsia" w:hAnsiTheme="minorHAnsi" w:cstheme="minorBidi"/>
            <w:sz w:val="22"/>
            <w:szCs w:val="22"/>
          </w:rPr>
          <w:tab/>
        </w:r>
        <w:r w:rsidRPr="008C4EAE" w:rsidDel="008C4EAE">
          <w:delText>Service Oriented Architecture / ESS</w:delText>
        </w:r>
        <w:r w:rsidDel="008C4EAE">
          <w:rPr>
            <w:webHidden/>
          </w:rPr>
          <w:tab/>
          <w:delText>36</w:delText>
        </w:r>
      </w:del>
    </w:p>
    <w:p w14:paraId="7A17F0C4" w14:textId="300D9968" w:rsidR="005C6CEB" w:rsidDel="008C4EAE" w:rsidRDefault="005C6CEB">
      <w:pPr>
        <w:pStyle w:val="TOC2"/>
        <w:rPr>
          <w:del w:id="428" w:author="Author"/>
          <w:rFonts w:asciiTheme="minorHAnsi" w:eastAsiaTheme="minorEastAsia" w:hAnsiTheme="minorHAnsi" w:cstheme="minorBidi"/>
          <w:sz w:val="22"/>
          <w:szCs w:val="22"/>
        </w:rPr>
      </w:pPr>
      <w:del w:id="429" w:author="Author">
        <w:r w:rsidRPr="008C4EAE" w:rsidDel="008C4EAE">
          <w:delText>4.5.</w:delText>
        </w:r>
        <w:r w:rsidDel="008C4EAE">
          <w:rPr>
            <w:rFonts w:asciiTheme="minorHAnsi" w:eastAsiaTheme="minorEastAsia" w:hAnsiTheme="minorHAnsi" w:cstheme="minorBidi"/>
            <w:sz w:val="22"/>
            <w:szCs w:val="22"/>
          </w:rPr>
          <w:tab/>
        </w:r>
        <w:r w:rsidRPr="008C4EAE" w:rsidDel="008C4EAE">
          <w:delText>Enterprise Architecture</w:delText>
        </w:r>
        <w:r w:rsidDel="008C4EAE">
          <w:rPr>
            <w:webHidden/>
          </w:rPr>
          <w:tab/>
          <w:delText>37</w:delText>
        </w:r>
      </w:del>
    </w:p>
    <w:p w14:paraId="037C8FC9" w14:textId="74882B73" w:rsidR="005C6CEB" w:rsidDel="008C4EAE" w:rsidRDefault="005C6CEB">
      <w:pPr>
        <w:pStyle w:val="TOC1"/>
        <w:rPr>
          <w:del w:id="430" w:author="Author"/>
          <w:rFonts w:asciiTheme="minorHAnsi" w:eastAsiaTheme="minorEastAsia" w:hAnsiTheme="minorHAnsi" w:cstheme="minorBidi"/>
          <w:sz w:val="22"/>
          <w:szCs w:val="22"/>
        </w:rPr>
      </w:pPr>
      <w:del w:id="431" w:author="Author">
        <w:r w:rsidRPr="008C4EAE" w:rsidDel="008C4EAE">
          <w:delText>5.</w:delText>
        </w:r>
        <w:r w:rsidDel="008C4EAE">
          <w:rPr>
            <w:rFonts w:asciiTheme="minorHAnsi" w:eastAsiaTheme="minorEastAsia" w:hAnsiTheme="minorHAnsi" w:cstheme="minorBidi"/>
            <w:sz w:val="22"/>
            <w:szCs w:val="22"/>
          </w:rPr>
          <w:tab/>
        </w:r>
        <w:r w:rsidRPr="008C4EAE" w:rsidDel="008C4EAE">
          <w:delText>Data Design</w:delText>
        </w:r>
        <w:r w:rsidDel="008C4EAE">
          <w:rPr>
            <w:webHidden/>
          </w:rPr>
          <w:tab/>
          <w:delText>39</w:delText>
        </w:r>
      </w:del>
    </w:p>
    <w:p w14:paraId="5CA4D0E2" w14:textId="041EE1BC" w:rsidR="005C6CEB" w:rsidDel="008C4EAE" w:rsidRDefault="005C6CEB">
      <w:pPr>
        <w:pStyle w:val="TOC2"/>
        <w:rPr>
          <w:del w:id="432" w:author="Author"/>
          <w:rFonts w:asciiTheme="minorHAnsi" w:eastAsiaTheme="minorEastAsia" w:hAnsiTheme="minorHAnsi" w:cstheme="minorBidi"/>
          <w:sz w:val="22"/>
          <w:szCs w:val="22"/>
        </w:rPr>
      </w:pPr>
      <w:del w:id="433" w:author="Author">
        <w:r w:rsidRPr="008C4EAE" w:rsidDel="008C4EAE">
          <w:delText>5.1.</w:delText>
        </w:r>
        <w:r w:rsidDel="008C4EAE">
          <w:rPr>
            <w:rFonts w:asciiTheme="minorHAnsi" w:eastAsiaTheme="minorEastAsia" w:hAnsiTheme="minorHAnsi" w:cstheme="minorBidi"/>
            <w:sz w:val="22"/>
            <w:szCs w:val="22"/>
          </w:rPr>
          <w:tab/>
        </w:r>
        <w:r w:rsidRPr="008C4EAE" w:rsidDel="008C4EAE">
          <w:delText>DBMS Files</w:delText>
        </w:r>
        <w:r w:rsidDel="008C4EAE">
          <w:rPr>
            <w:webHidden/>
          </w:rPr>
          <w:tab/>
          <w:delText>39</w:delText>
        </w:r>
      </w:del>
    </w:p>
    <w:p w14:paraId="39EE5727" w14:textId="0002C27C" w:rsidR="005C6CEB" w:rsidDel="008C4EAE" w:rsidRDefault="005C6CEB">
      <w:pPr>
        <w:pStyle w:val="TOC2"/>
        <w:rPr>
          <w:del w:id="434" w:author="Author"/>
          <w:rFonts w:asciiTheme="minorHAnsi" w:eastAsiaTheme="minorEastAsia" w:hAnsiTheme="minorHAnsi" w:cstheme="minorBidi"/>
          <w:sz w:val="22"/>
          <w:szCs w:val="22"/>
        </w:rPr>
      </w:pPr>
      <w:del w:id="435" w:author="Author">
        <w:r w:rsidRPr="008C4EAE" w:rsidDel="008C4EAE">
          <w:delText>5.2.</w:delText>
        </w:r>
        <w:r w:rsidDel="008C4EAE">
          <w:rPr>
            <w:rFonts w:asciiTheme="minorHAnsi" w:eastAsiaTheme="minorEastAsia" w:hAnsiTheme="minorHAnsi" w:cstheme="minorBidi"/>
            <w:sz w:val="22"/>
            <w:szCs w:val="22"/>
          </w:rPr>
          <w:tab/>
        </w:r>
        <w:r w:rsidRPr="008C4EAE" w:rsidDel="008C4EAE">
          <w:delText>Non-DBMS Files</w:delText>
        </w:r>
        <w:r w:rsidDel="008C4EAE">
          <w:rPr>
            <w:webHidden/>
          </w:rPr>
          <w:tab/>
          <w:delText>39</w:delText>
        </w:r>
      </w:del>
    </w:p>
    <w:p w14:paraId="07923FF9" w14:textId="1229C4CB" w:rsidR="005C6CEB" w:rsidDel="008C4EAE" w:rsidRDefault="005C6CEB">
      <w:pPr>
        <w:pStyle w:val="TOC2"/>
        <w:rPr>
          <w:del w:id="436" w:author="Author"/>
          <w:rFonts w:asciiTheme="minorHAnsi" w:eastAsiaTheme="minorEastAsia" w:hAnsiTheme="minorHAnsi" w:cstheme="minorBidi"/>
          <w:sz w:val="22"/>
          <w:szCs w:val="22"/>
        </w:rPr>
      </w:pPr>
      <w:del w:id="437" w:author="Author">
        <w:r w:rsidRPr="008C4EAE" w:rsidDel="008C4EAE">
          <w:delText>5.3.</w:delText>
        </w:r>
        <w:r w:rsidDel="008C4EAE">
          <w:rPr>
            <w:rFonts w:asciiTheme="minorHAnsi" w:eastAsiaTheme="minorEastAsia" w:hAnsiTheme="minorHAnsi" w:cstheme="minorBidi"/>
            <w:sz w:val="22"/>
            <w:szCs w:val="22"/>
          </w:rPr>
          <w:tab/>
        </w:r>
        <w:r w:rsidRPr="008C4EAE" w:rsidDel="008C4EAE">
          <w:delText>Data View</w:delText>
        </w:r>
        <w:r w:rsidDel="008C4EAE">
          <w:rPr>
            <w:webHidden/>
          </w:rPr>
          <w:tab/>
          <w:delText>39</w:delText>
        </w:r>
      </w:del>
    </w:p>
    <w:p w14:paraId="10ACEDE8" w14:textId="2FB08743" w:rsidR="005C6CEB" w:rsidDel="008C4EAE" w:rsidRDefault="005C6CEB">
      <w:pPr>
        <w:pStyle w:val="TOC3"/>
        <w:rPr>
          <w:del w:id="438" w:author="Author"/>
          <w:rFonts w:asciiTheme="minorHAnsi" w:eastAsiaTheme="minorEastAsia" w:hAnsiTheme="minorHAnsi" w:cstheme="minorBidi"/>
          <w:sz w:val="22"/>
          <w:szCs w:val="22"/>
        </w:rPr>
      </w:pPr>
      <w:del w:id="439" w:author="Author">
        <w:r w:rsidRPr="008C4EAE" w:rsidDel="008C4EAE">
          <w:rPr>
            <w14:scene3d>
              <w14:camera w14:prst="orthographicFront"/>
              <w14:lightRig w14:rig="threePt" w14:dir="t">
                <w14:rot w14:lat="0" w14:lon="0" w14:rev="0"/>
              </w14:lightRig>
            </w14:scene3d>
          </w:rPr>
          <w:delText>5.3.1.</w:delText>
        </w:r>
        <w:r w:rsidDel="008C4EAE">
          <w:rPr>
            <w:rFonts w:asciiTheme="minorHAnsi" w:eastAsiaTheme="minorEastAsia" w:hAnsiTheme="minorHAnsi" w:cstheme="minorBidi"/>
            <w:sz w:val="22"/>
            <w:szCs w:val="22"/>
          </w:rPr>
          <w:tab/>
        </w:r>
        <w:r w:rsidRPr="008C4EAE" w:rsidDel="008C4EAE">
          <w:delText>MCCF EDI TAS Report Data Element Mappings</w:delText>
        </w:r>
        <w:r w:rsidDel="008C4EAE">
          <w:rPr>
            <w:webHidden/>
          </w:rPr>
          <w:tab/>
          <w:delText>40</w:delText>
        </w:r>
      </w:del>
    </w:p>
    <w:p w14:paraId="552F8478" w14:textId="4FF374BA" w:rsidR="005C6CEB" w:rsidDel="008C4EAE" w:rsidRDefault="005C6CEB">
      <w:pPr>
        <w:pStyle w:val="TOC4"/>
        <w:rPr>
          <w:del w:id="440" w:author="Author"/>
          <w:rFonts w:asciiTheme="minorHAnsi" w:eastAsiaTheme="minorEastAsia" w:hAnsiTheme="minorHAnsi" w:cstheme="minorBidi"/>
          <w:noProof/>
          <w:sz w:val="22"/>
          <w:szCs w:val="22"/>
        </w:rPr>
      </w:pPr>
      <w:del w:id="441" w:author="Author">
        <w:r w:rsidRPr="008C4EAE" w:rsidDel="008C4EAE">
          <w:rPr>
            <w:noProof/>
          </w:rPr>
          <w:delText>5.3.1.1.</w:delText>
        </w:r>
        <w:r w:rsidDel="008C4EAE">
          <w:rPr>
            <w:rFonts w:asciiTheme="minorHAnsi" w:eastAsiaTheme="minorEastAsia" w:hAnsiTheme="minorHAnsi" w:cstheme="minorBidi"/>
            <w:noProof/>
            <w:sz w:val="22"/>
            <w:szCs w:val="22"/>
          </w:rPr>
          <w:tab/>
        </w:r>
        <w:r w:rsidRPr="008C4EAE" w:rsidDel="008C4EAE">
          <w:rPr>
            <w:noProof/>
          </w:rPr>
          <w:delText>EDI Lockbox Report Data Element Mappings</w:delText>
        </w:r>
        <w:r w:rsidDel="008C4EAE">
          <w:rPr>
            <w:noProof/>
            <w:webHidden/>
          </w:rPr>
          <w:tab/>
          <w:delText>40</w:delText>
        </w:r>
      </w:del>
    </w:p>
    <w:p w14:paraId="1AF9C95C" w14:textId="00017BB6" w:rsidR="005C6CEB" w:rsidDel="008C4EAE" w:rsidRDefault="005C6CEB">
      <w:pPr>
        <w:pStyle w:val="TOC4"/>
        <w:rPr>
          <w:del w:id="442" w:author="Author"/>
          <w:rFonts w:asciiTheme="minorHAnsi" w:eastAsiaTheme="minorEastAsia" w:hAnsiTheme="minorHAnsi" w:cstheme="minorBidi"/>
          <w:noProof/>
          <w:sz w:val="22"/>
          <w:szCs w:val="22"/>
        </w:rPr>
      </w:pPr>
      <w:del w:id="443" w:author="Author">
        <w:r w:rsidRPr="008C4EAE" w:rsidDel="008C4EAE">
          <w:rPr>
            <w:noProof/>
          </w:rPr>
          <w:delText>5.3.1.2.</w:delText>
        </w:r>
        <w:r w:rsidDel="008C4EAE">
          <w:rPr>
            <w:rFonts w:asciiTheme="minorHAnsi" w:eastAsiaTheme="minorEastAsia" w:hAnsiTheme="minorHAnsi" w:cstheme="minorBidi"/>
            <w:noProof/>
            <w:sz w:val="22"/>
            <w:szCs w:val="22"/>
          </w:rPr>
          <w:tab/>
        </w:r>
        <w:r w:rsidRPr="008C4EAE" w:rsidDel="008C4EAE">
          <w:rPr>
            <w:noProof/>
          </w:rPr>
          <w:delText>ECME OPECC Report Data Element Mappings</w:delText>
        </w:r>
        <w:r w:rsidDel="008C4EAE">
          <w:rPr>
            <w:noProof/>
            <w:webHidden/>
          </w:rPr>
          <w:tab/>
          <w:delText>40</w:delText>
        </w:r>
      </w:del>
    </w:p>
    <w:p w14:paraId="7BAE991F" w14:textId="445623FA" w:rsidR="005C6CEB" w:rsidDel="008C4EAE" w:rsidRDefault="005C6CEB">
      <w:pPr>
        <w:pStyle w:val="TOC1"/>
        <w:rPr>
          <w:del w:id="444" w:author="Author"/>
          <w:rFonts w:asciiTheme="minorHAnsi" w:eastAsiaTheme="minorEastAsia" w:hAnsiTheme="minorHAnsi" w:cstheme="minorBidi"/>
          <w:sz w:val="22"/>
          <w:szCs w:val="22"/>
        </w:rPr>
      </w:pPr>
      <w:del w:id="445" w:author="Author">
        <w:r w:rsidRPr="008C4EAE" w:rsidDel="008C4EAE">
          <w:delText>6.</w:delText>
        </w:r>
        <w:r w:rsidDel="008C4EAE">
          <w:rPr>
            <w:rFonts w:asciiTheme="minorHAnsi" w:eastAsiaTheme="minorEastAsia" w:hAnsiTheme="minorHAnsi" w:cstheme="minorBidi"/>
            <w:sz w:val="22"/>
            <w:szCs w:val="22"/>
          </w:rPr>
          <w:tab/>
        </w:r>
        <w:r w:rsidRPr="008C4EAE" w:rsidDel="008C4EAE">
          <w:delText>Detailed Design</w:delText>
        </w:r>
        <w:r w:rsidDel="008C4EAE">
          <w:rPr>
            <w:webHidden/>
          </w:rPr>
          <w:tab/>
          <w:delText>41</w:delText>
        </w:r>
      </w:del>
    </w:p>
    <w:p w14:paraId="74353E22" w14:textId="3A12E104" w:rsidR="005C6CEB" w:rsidDel="008C4EAE" w:rsidRDefault="005C6CEB">
      <w:pPr>
        <w:pStyle w:val="TOC2"/>
        <w:rPr>
          <w:del w:id="446" w:author="Author"/>
          <w:rFonts w:asciiTheme="minorHAnsi" w:eastAsiaTheme="minorEastAsia" w:hAnsiTheme="minorHAnsi" w:cstheme="minorBidi"/>
          <w:sz w:val="22"/>
          <w:szCs w:val="22"/>
        </w:rPr>
      </w:pPr>
      <w:del w:id="447" w:author="Author">
        <w:r w:rsidRPr="008C4EAE" w:rsidDel="008C4EAE">
          <w:delText>6.1.</w:delText>
        </w:r>
        <w:r w:rsidDel="008C4EAE">
          <w:rPr>
            <w:rFonts w:asciiTheme="minorHAnsi" w:eastAsiaTheme="minorEastAsia" w:hAnsiTheme="minorHAnsi" w:cstheme="minorBidi"/>
            <w:sz w:val="22"/>
            <w:szCs w:val="22"/>
          </w:rPr>
          <w:tab/>
        </w:r>
        <w:r w:rsidRPr="008C4EAE" w:rsidDel="008C4EAE">
          <w:delText>Hardware Detailed Design</w:delText>
        </w:r>
        <w:r w:rsidDel="008C4EAE">
          <w:rPr>
            <w:webHidden/>
          </w:rPr>
          <w:tab/>
          <w:delText>41</w:delText>
        </w:r>
      </w:del>
    </w:p>
    <w:p w14:paraId="399D9291" w14:textId="5F1EF189" w:rsidR="005C6CEB" w:rsidDel="008C4EAE" w:rsidRDefault="005C6CEB">
      <w:pPr>
        <w:pStyle w:val="TOC2"/>
        <w:rPr>
          <w:del w:id="448" w:author="Author"/>
          <w:rFonts w:asciiTheme="minorHAnsi" w:eastAsiaTheme="minorEastAsia" w:hAnsiTheme="minorHAnsi" w:cstheme="minorBidi"/>
          <w:sz w:val="22"/>
          <w:szCs w:val="22"/>
        </w:rPr>
      </w:pPr>
      <w:del w:id="449" w:author="Author">
        <w:r w:rsidRPr="008C4EAE" w:rsidDel="008C4EAE">
          <w:delText>6.2.</w:delText>
        </w:r>
        <w:r w:rsidDel="008C4EAE">
          <w:rPr>
            <w:rFonts w:asciiTheme="minorHAnsi" w:eastAsiaTheme="minorEastAsia" w:hAnsiTheme="minorHAnsi" w:cstheme="minorBidi"/>
            <w:sz w:val="22"/>
            <w:szCs w:val="22"/>
          </w:rPr>
          <w:tab/>
        </w:r>
        <w:r w:rsidRPr="008C4EAE" w:rsidDel="008C4EAE">
          <w:delText>Software Detailed Design</w:delText>
        </w:r>
        <w:r w:rsidDel="008C4EAE">
          <w:rPr>
            <w:webHidden/>
          </w:rPr>
          <w:tab/>
          <w:delText>42</w:delText>
        </w:r>
      </w:del>
    </w:p>
    <w:p w14:paraId="6D0C9406" w14:textId="244D78F9" w:rsidR="005C6CEB" w:rsidDel="008C4EAE" w:rsidRDefault="005C6CEB">
      <w:pPr>
        <w:pStyle w:val="TOC3"/>
        <w:rPr>
          <w:del w:id="450" w:author="Author"/>
          <w:rFonts w:asciiTheme="minorHAnsi" w:eastAsiaTheme="minorEastAsia" w:hAnsiTheme="minorHAnsi" w:cstheme="minorBidi"/>
          <w:sz w:val="22"/>
          <w:szCs w:val="22"/>
        </w:rPr>
      </w:pPr>
      <w:del w:id="451" w:author="Author">
        <w:r w:rsidRPr="008C4EAE" w:rsidDel="008C4EAE">
          <w:rPr>
            <w14:scene3d>
              <w14:camera w14:prst="orthographicFront"/>
              <w14:lightRig w14:rig="threePt" w14:dir="t">
                <w14:rot w14:lat="0" w14:lon="0" w14:rev="0"/>
              </w14:lightRig>
            </w14:scene3d>
          </w:rPr>
          <w:delText>6.2.1.</w:delText>
        </w:r>
        <w:r w:rsidDel="008C4EAE">
          <w:rPr>
            <w:rFonts w:asciiTheme="minorHAnsi" w:eastAsiaTheme="minorEastAsia" w:hAnsiTheme="minorHAnsi" w:cstheme="minorBidi"/>
            <w:sz w:val="22"/>
            <w:szCs w:val="22"/>
          </w:rPr>
          <w:tab/>
        </w:r>
        <w:r w:rsidRPr="008C4EAE" w:rsidDel="008C4EAE">
          <w:delText>Conceptual Design</w:delText>
        </w:r>
        <w:r w:rsidDel="008C4EAE">
          <w:rPr>
            <w:webHidden/>
          </w:rPr>
          <w:tab/>
          <w:delText>42</w:delText>
        </w:r>
      </w:del>
    </w:p>
    <w:p w14:paraId="169791BC" w14:textId="66933757" w:rsidR="005C6CEB" w:rsidDel="008C4EAE" w:rsidRDefault="005C6CEB">
      <w:pPr>
        <w:pStyle w:val="TOC4"/>
        <w:rPr>
          <w:del w:id="452" w:author="Author"/>
          <w:rFonts w:asciiTheme="minorHAnsi" w:eastAsiaTheme="minorEastAsia" w:hAnsiTheme="minorHAnsi" w:cstheme="minorBidi"/>
          <w:noProof/>
          <w:sz w:val="22"/>
          <w:szCs w:val="22"/>
        </w:rPr>
      </w:pPr>
      <w:del w:id="453" w:author="Author">
        <w:r w:rsidRPr="008C4EAE" w:rsidDel="008C4EAE">
          <w:rPr>
            <w:noProof/>
          </w:rPr>
          <w:delText>6.2.1.1.</w:delText>
        </w:r>
        <w:r w:rsidDel="008C4EAE">
          <w:rPr>
            <w:rFonts w:asciiTheme="minorHAnsi" w:eastAsiaTheme="minorEastAsia" w:hAnsiTheme="minorHAnsi" w:cstheme="minorBidi"/>
            <w:noProof/>
            <w:sz w:val="22"/>
            <w:szCs w:val="22"/>
          </w:rPr>
          <w:tab/>
        </w:r>
        <w:r w:rsidRPr="008C4EAE" w:rsidDel="008C4EAE">
          <w:rPr>
            <w:noProof/>
          </w:rPr>
          <w:delText>Presentation Layer Design</w:delText>
        </w:r>
        <w:r w:rsidDel="008C4EAE">
          <w:rPr>
            <w:noProof/>
            <w:webHidden/>
          </w:rPr>
          <w:tab/>
          <w:delText>42</w:delText>
        </w:r>
      </w:del>
    </w:p>
    <w:p w14:paraId="4FBE8DF9" w14:textId="58BA3BB1" w:rsidR="005C6CEB" w:rsidDel="008C4EAE" w:rsidRDefault="005C6CEB">
      <w:pPr>
        <w:pStyle w:val="TOC4"/>
        <w:rPr>
          <w:del w:id="454" w:author="Author"/>
          <w:rFonts w:asciiTheme="minorHAnsi" w:eastAsiaTheme="minorEastAsia" w:hAnsiTheme="minorHAnsi" w:cstheme="minorBidi"/>
          <w:noProof/>
          <w:sz w:val="22"/>
          <w:szCs w:val="22"/>
        </w:rPr>
      </w:pPr>
      <w:del w:id="455" w:author="Author">
        <w:r w:rsidRPr="008C4EAE" w:rsidDel="008C4EAE">
          <w:rPr>
            <w:noProof/>
          </w:rPr>
          <w:delText>6.2.1.2.</w:delText>
        </w:r>
        <w:r w:rsidDel="008C4EAE">
          <w:rPr>
            <w:rFonts w:asciiTheme="minorHAnsi" w:eastAsiaTheme="minorEastAsia" w:hAnsiTheme="minorHAnsi" w:cstheme="minorBidi"/>
            <w:noProof/>
            <w:sz w:val="22"/>
            <w:szCs w:val="22"/>
          </w:rPr>
          <w:tab/>
        </w:r>
        <w:r w:rsidRPr="008C4EAE" w:rsidDel="008C4EAE">
          <w:rPr>
            <w:noProof/>
          </w:rPr>
          <w:delText>Services Layer Design</w:delText>
        </w:r>
        <w:r w:rsidDel="008C4EAE">
          <w:rPr>
            <w:noProof/>
            <w:webHidden/>
          </w:rPr>
          <w:tab/>
          <w:delText>45</w:delText>
        </w:r>
      </w:del>
    </w:p>
    <w:p w14:paraId="5C595788" w14:textId="371DFAEF" w:rsidR="005C6CEB" w:rsidDel="008C4EAE" w:rsidRDefault="005C6CEB">
      <w:pPr>
        <w:pStyle w:val="TOC5"/>
        <w:rPr>
          <w:del w:id="456" w:author="Author"/>
          <w:rFonts w:asciiTheme="minorHAnsi" w:eastAsiaTheme="minorEastAsia" w:hAnsiTheme="minorHAnsi" w:cstheme="minorBidi"/>
          <w:noProof/>
          <w:sz w:val="22"/>
          <w:szCs w:val="22"/>
        </w:rPr>
      </w:pPr>
      <w:del w:id="457" w:author="Author">
        <w:r w:rsidRPr="008C4EAE" w:rsidDel="008C4EAE">
          <w:rPr>
            <w:noProof/>
            <w14:scene3d>
              <w14:camera w14:prst="orthographicFront"/>
              <w14:lightRig w14:rig="threePt" w14:dir="t">
                <w14:rot w14:lat="0" w14:lon="0" w14:rev="0"/>
              </w14:lightRig>
            </w14:scene3d>
          </w:rPr>
          <w:delText>6.2.1.2.1.</w:delText>
        </w:r>
        <w:r w:rsidDel="008C4EAE">
          <w:rPr>
            <w:rFonts w:asciiTheme="minorHAnsi" w:eastAsiaTheme="minorEastAsia" w:hAnsiTheme="minorHAnsi" w:cstheme="minorBidi"/>
            <w:noProof/>
            <w:sz w:val="22"/>
            <w:szCs w:val="22"/>
          </w:rPr>
          <w:tab/>
        </w:r>
        <w:r w:rsidRPr="008C4EAE" w:rsidDel="008C4EAE">
          <w:rPr>
            <w:noProof/>
          </w:rPr>
          <w:delText>User Interfaces</w:delText>
        </w:r>
        <w:r w:rsidDel="008C4EAE">
          <w:rPr>
            <w:noProof/>
            <w:webHidden/>
          </w:rPr>
          <w:tab/>
          <w:delText>56</w:delText>
        </w:r>
      </w:del>
    </w:p>
    <w:p w14:paraId="6A7FE095" w14:textId="105CA6E7" w:rsidR="005C6CEB" w:rsidDel="008C4EAE" w:rsidRDefault="005C6CEB">
      <w:pPr>
        <w:pStyle w:val="TOC5"/>
        <w:rPr>
          <w:del w:id="458" w:author="Author"/>
          <w:rFonts w:asciiTheme="minorHAnsi" w:eastAsiaTheme="minorEastAsia" w:hAnsiTheme="minorHAnsi" w:cstheme="minorBidi"/>
          <w:noProof/>
          <w:sz w:val="22"/>
          <w:szCs w:val="22"/>
        </w:rPr>
      </w:pPr>
      <w:del w:id="459" w:author="Author">
        <w:r w:rsidRPr="008C4EAE" w:rsidDel="008C4EAE">
          <w:rPr>
            <w:noProof/>
            <w14:scene3d>
              <w14:camera w14:prst="orthographicFront"/>
              <w14:lightRig w14:rig="threePt" w14:dir="t">
                <w14:rot w14:lat="0" w14:lon="0" w14:rev="0"/>
              </w14:lightRig>
            </w14:scene3d>
          </w:rPr>
          <w:delText>6.2.1.2.2.</w:delText>
        </w:r>
        <w:r w:rsidDel="008C4EAE">
          <w:rPr>
            <w:rFonts w:asciiTheme="minorHAnsi" w:eastAsiaTheme="minorEastAsia" w:hAnsiTheme="minorHAnsi" w:cstheme="minorBidi"/>
            <w:noProof/>
            <w:sz w:val="22"/>
            <w:szCs w:val="22"/>
          </w:rPr>
          <w:tab/>
        </w:r>
        <w:r w:rsidRPr="008C4EAE" w:rsidDel="008C4EAE">
          <w:rPr>
            <w:noProof/>
          </w:rPr>
          <w:delText>Communications Interfaces</w:delText>
        </w:r>
        <w:r w:rsidDel="008C4EAE">
          <w:rPr>
            <w:noProof/>
            <w:webHidden/>
          </w:rPr>
          <w:tab/>
          <w:delText>74</w:delText>
        </w:r>
      </w:del>
    </w:p>
    <w:p w14:paraId="46D7AEB6" w14:textId="53398F36" w:rsidR="005C6CEB" w:rsidDel="008C4EAE" w:rsidRDefault="005C6CEB">
      <w:pPr>
        <w:pStyle w:val="TOC5"/>
        <w:rPr>
          <w:del w:id="460" w:author="Author"/>
          <w:rFonts w:asciiTheme="minorHAnsi" w:eastAsiaTheme="minorEastAsia" w:hAnsiTheme="minorHAnsi" w:cstheme="minorBidi"/>
          <w:noProof/>
          <w:sz w:val="22"/>
          <w:szCs w:val="22"/>
        </w:rPr>
      </w:pPr>
      <w:del w:id="461" w:author="Author">
        <w:r w:rsidRPr="008C4EAE" w:rsidDel="008C4EAE">
          <w:rPr>
            <w:noProof/>
            <w14:scene3d>
              <w14:camera w14:prst="orthographicFront"/>
              <w14:lightRig w14:rig="threePt" w14:dir="t">
                <w14:rot w14:lat="0" w14:lon="0" w14:rev="0"/>
              </w14:lightRig>
            </w14:scene3d>
          </w:rPr>
          <w:delText>6.2.1.2.3.</w:delText>
        </w:r>
        <w:r w:rsidDel="008C4EAE">
          <w:rPr>
            <w:rFonts w:asciiTheme="minorHAnsi" w:eastAsiaTheme="minorEastAsia" w:hAnsiTheme="minorHAnsi" w:cstheme="minorBidi"/>
            <w:noProof/>
            <w:sz w:val="22"/>
            <w:szCs w:val="22"/>
          </w:rPr>
          <w:tab/>
        </w:r>
        <w:r w:rsidRPr="008C4EAE" w:rsidDel="008C4EAE">
          <w:rPr>
            <w:noProof/>
          </w:rPr>
          <w:delText>Orchestration Design</w:delText>
        </w:r>
        <w:r w:rsidDel="008C4EAE">
          <w:rPr>
            <w:noProof/>
            <w:webHidden/>
          </w:rPr>
          <w:tab/>
          <w:delText>75</w:delText>
        </w:r>
      </w:del>
    </w:p>
    <w:p w14:paraId="5B565C40" w14:textId="0C21EF1E" w:rsidR="005C6CEB" w:rsidDel="008C4EAE" w:rsidRDefault="005C6CEB">
      <w:pPr>
        <w:pStyle w:val="TOC4"/>
        <w:rPr>
          <w:del w:id="462" w:author="Author"/>
          <w:rFonts w:asciiTheme="minorHAnsi" w:eastAsiaTheme="minorEastAsia" w:hAnsiTheme="minorHAnsi" w:cstheme="minorBidi"/>
          <w:noProof/>
          <w:sz w:val="22"/>
          <w:szCs w:val="22"/>
        </w:rPr>
      </w:pPr>
      <w:del w:id="463" w:author="Author">
        <w:r w:rsidRPr="008C4EAE" w:rsidDel="008C4EAE">
          <w:rPr>
            <w:noProof/>
          </w:rPr>
          <w:delText>6.2.1.3.</w:delText>
        </w:r>
        <w:r w:rsidDel="008C4EAE">
          <w:rPr>
            <w:rFonts w:asciiTheme="minorHAnsi" w:eastAsiaTheme="minorEastAsia" w:hAnsiTheme="minorHAnsi" w:cstheme="minorBidi"/>
            <w:noProof/>
            <w:sz w:val="22"/>
            <w:szCs w:val="22"/>
          </w:rPr>
          <w:tab/>
        </w:r>
        <w:r w:rsidRPr="008C4EAE" w:rsidDel="008C4EAE">
          <w:rPr>
            <w:noProof/>
          </w:rPr>
          <w:delText>Data Access Services Design</w:delText>
        </w:r>
        <w:r w:rsidDel="008C4EAE">
          <w:rPr>
            <w:noProof/>
            <w:webHidden/>
          </w:rPr>
          <w:tab/>
          <w:delText>75</w:delText>
        </w:r>
      </w:del>
    </w:p>
    <w:p w14:paraId="1B1DDED1" w14:textId="6AAFA08C" w:rsidR="005C6CEB" w:rsidDel="008C4EAE" w:rsidRDefault="005C6CEB">
      <w:pPr>
        <w:pStyle w:val="TOC4"/>
        <w:rPr>
          <w:del w:id="464" w:author="Author"/>
          <w:rFonts w:asciiTheme="minorHAnsi" w:eastAsiaTheme="minorEastAsia" w:hAnsiTheme="minorHAnsi" w:cstheme="minorBidi"/>
          <w:noProof/>
          <w:sz w:val="22"/>
          <w:szCs w:val="22"/>
        </w:rPr>
      </w:pPr>
      <w:del w:id="465" w:author="Author">
        <w:r w:rsidRPr="008C4EAE" w:rsidDel="008C4EAE">
          <w:rPr>
            <w:noProof/>
          </w:rPr>
          <w:delText>6.2.1.4.</w:delText>
        </w:r>
        <w:r w:rsidDel="008C4EAE">
          <w:rPr>
            <w:rFonts w:asciiTheme="minorHAnsi" w:eastAsiaTheme="minorEastAsia" w:hAnsiTheme="minorHAnsi" w:cstheme="minorBidi"/>
            <w:noProof/>
            <w:sz w:val="22"/>
            <w:szCs w:val="22"/>
          </w:rPr>
          <w:tab/>
        </w:r>
        <w:r w:rsidRPr="008C4EAE" w:rsidDel="008C4EAE">
          <w:rPr>
            <w:noProof/>
          </w:rPr>
          <w:delText>Data Access Services Design</w:delText>
        </w:r>
        <w:r w:rsidDel="008C4EAE">
          <w:rPr>
            <w:noProof/>
            <w:webHidden/>
          </w:rPr>
          <w:tab/>
          <w:delText>75</w:delText>
        </w:r>
      </w:del>
    </w:p>
    <w:p w14:paraId="63F9AA0D" w14:textId="60FAA8E9" w:rsidR="005C6CEB" w:rsidDel="008C4EAE" w:rsidRDefault="005C6CEB">
      <w:pPr>
        <w:pStyle w:val="TOC5"/>
        <w:rPr>
          <w:del w:id="466" w:author="Author"/>
          <w:rFonts w:asciiTheme="minorHAnsi" w:eastAsiaTheme="minorEastAsia" w:hAnsiTheme="minorHAnsi" w:cstheme="minorBidi"/>
          <w:noProof/>
          <w:sz w:val="22"/>
          <w:szCs w:val="22"/>
        </w:rPr>
      </w:pPr>
      <w:del w:id="467" w:author="Author">
        <w:r w:rsidRPr="008C4EAE" w:rsidDel="008C4EAE">
          <w:rPr>
            <w:noProof/>
            <w14:scene3d>
              <w14:camera w14:prst="orthographicFront"/>
              <w14:lightRig w14:rig="threePt" w14:dir="t">
                <w14:rot w14:lat="0" w14:lon="0" w14:rev="0"/>
              </w14:lightRig>
            </w14:scene3d>
          </w:rPr>
          <w:delText>6.2.1.4.1.</w:delText>
        </w:r>
        <w:r w:rsidDel="008C4EAE">
          <w:rPr>
            <w:rFonts w:asciiTheme="minorHAnsi" w:eastAsiaTheme="minorEastAsia" w:hAnsiTheme="minorHAnsi" w:cstheme="minorBidi"/>
            <w:noProof/>
            <w:sz w:val="22"/>
            <w:szCs w:val="22"/>
          </w:rPr>
          <w:tab/>
        </w:r>
        <w:r w:rsidRPr="008C4EAE" w:rsidDel="008C4EAE">
          <w:rPr>
            <w:noProof/>
          </w:rPr>
          <w:delText>NGINX</w:delText>
        </w:r>
        <w:r w:rsidDel="008C4EAE">
          <w:rPr>
            <w:noProof/>
            <w:webHidden/>
          </w:rPr>
          <w:tab/>
          <w:delText>76</w:delText>
        </w:r>
      </w:del>
    </w:p>
    <w:p w14:paraId="7BFDA26A" w14:textId="3742484D" w:rsidR="005C6CEB" w:rsidDel="008C4EAE" w:rsidRDefault="005C6CEB">
      <w:pPr>
        <w:pStyle w:val="TOC5"/>
        <w:rPr>
          <w:del w:id="468" w:author="Author"/>
          <w:rFonts w:asciiTheme="minorHAnsi" w:eastAsiaTheme="minorEastAsia" w:hAnsiTheme="minorHAnsi" w:cstheme="minorBidi"/>
          <w:noProof/>
          <w:sz w:val="22"/>
          <w:szCs w:val="22"/>
        </w:rPr>
      </w:pPr>
      <w:del w:id="469" w:author="Author">
        <w:r w:rsidRPr="008C4EAE" w:rsidDel="008C4EAE">
          <w:rPr>
            <w:noProof/>
            <w14:scene3d>
              <w14:camera w14:prst="orthographicFront"/>
              <w14:lightRig w14:rig="threePt" w14:dir="t">
                <w14:rot w14:lat="0" w14:lon="0" w14:rev="0"/>
              </w14:lightRig>
            </w14:scene3d>
          </w:rPr>
          <w:delText>6.2.1.4.2.</w:delText>
        </w:r>
        <w:r w:rsidDel="008C4EAE">
          <w:rPr>
            <w:rFonts w:asciiTheme="minorHAnsi" w:eastAsiaTheme="minorEastAsia" w:hAnsiTheme="minorHAnsi" w:cstheme="minorBidi"/>
            <w:noProof/>
            <w:sz w:val="22"/>
            <w:szCs w:val="22"/>
          </w:rPr>
          <w:tab/>
        </w:r>
        <w:r w:rsidRPr="008C4EAE" w:rsidDel="008C4EAE">
          <w:rPr>
            <w:noProof/>
          </w:rPr>
          <w:delText>HAPI FHIR Server</w:delText>
        </w:r>
        <w:r w:rsidDel="008C4EAE">
          <w:rPr>
            <w:noProof/>
            <w:webHidden/>
          </w:rPr>
          <w:tab/>
          <w:delText>76</w:delText>
        </w:r>
      </w:del>
    </w:p>
    <w:p w14:paraId="4C4CB9B6" w14:textId="445FC896" w:rsidR="005C6CEB" w:rsidDel="008C4EAE" w:rsidRDefault="005C6CEB">
      <w:pPr>
        <w:pStyle w:val="TOC5"/>
        <w:rPr>
          <w:del w:id="470" w:author="Author"/>
          <w:rFonts w:asciiTheme="minorHAnsi" w:eastAsiaTheme="minorEastAsia" w:hAnsiTheme="minorHAnsi" w:cstheme="minorBidi"/>
          <w:noProof/>
          <w:sz w:val="22"/>
          <w:szCs w:val="22"/>
        </w:rPr>
      </w:pPr>
      <w:del w:id="471" w:author="Author">
        <w:r w:rsidRPr="008C4EAE" w:rsidDel="008C4EAE">
          <w:rPr>
            <w:noProof/>
            <w14:scene3d>
              <w14:camera w14:prst="orthographicFront"/>
              <w14:lightRig w14:rig="threePt" w14:dir="t">
                <w14:rot w14:lat="0" w14:lon="0" w14:rev="0"/>
              </w14:lightRig>
            </w14:scene3d>
          </w:rPr>
          <w:delText>6.2.1.4.3.</w:delText>
        </w:r>
        <w:r w:rsidDel="008C4EAE">
          <w:rPr>
            <w:rFonts w:asciiTheme="minorHAnsi" w:eastAsiaTheme="minorEastAsia" w:hAnsiTheme="minorHAnsi" w:cstheme="minorBidi"/>
            <w:noProof/>
            <w:sz w:val="22"/>
            <w:szCs w:val="22"/>
          </w:rPr>
          <w:tab/>
        </w:r>
        <w:r w:rsidRPr="008C4EAE" w:rsidDel="008C4EAE">
          <w:rPr>
            <w:noProof/>
          </w:rPr>
          <w:delText>VistA Access and Routing Message Flows</w:delText>
        </w:r>
        <w:r w:rsidDel="008C4EAE">
          <w:rPr>
            <w:noProof/>
            <w:webHidden/>
          </w:rPr>
          <w:tab/>
          <w:delText>76</w:delText>
        </w:r>
      </w:del>
    </w:p>
    <w:p w14:paraId="367D690A" w14:textId="3974E8B6" w:rsidR="005C6CEB" w:rsidDel="008C4EAE" w:rsidRDefault="005C6CEB">
      <w:pPr>
        <w:pStyle w:val="TOC5"/>
        <w:rPr>
          <w:del w:id="472" w:author="Author"/>
          <w:rFonts w:asciiTheme="minorHAnsi" w:eastAsiaTheme="minorEastAsia" w:hAnsiTheme="minorHAnsi" w:cstheme="minorBidi"/>
          <w:noProof/>
          <w:sz w:val="22"/>
          <w:szCs w:val="22"/>
        </w:rPr>
      </w:pPr>
      <w:del w:id="473" w:author="Author">
        <w:r w:rsidRPr="008C4EAE" w:rsidDel="008C4EAE">
          <w:rPr>
            <w:noProof/>
            <w14:scene3d>
              <w14:camera w14:prst="orthographicFront"/>
              <w14:lightRig w14:rig="threePt" w14:dir="t">
                <w14:rot w14:lat="0" w14:lon="0" w14:rev="0"/>
              </w14:lightRig>
            </w14:scene3d>
          </w:rPr>
          <w:delText>6.2.1.4.4.</w:delText>
        </w:r>
        <w:r w:rsidDel="008C4EAE">
          <w:rPr>
            <w:rFonts w:asciiTheme="minorHAnsi" w:eastAsiaTheme="minorEastAsia" w:hAnsiTheme="minorHAnsi" w:cstheme="minorBidi"/>
            <w:noProof/>
            <w:sz w:val="22"/>
            <w:szCs w:val="22"/>
          </w:rPr>
          <w:tab/>
        </w:r>
        <w:r w:rsidRPr="008C4EAE" w:rsidDel="008C4EAE">
          <w:rPr>
            <w:noProof/>
          </w:rPr>
          <w:delText>VistA Instances</w:delText>
        </w:r>
        <w:r w:rsidDel="008C4EAE">
          <w:rPr>
            <w:noProof/>
            <w:webHidden/>
          </w:rPr>
          <w:tab/>
          <w:delText>77</w:delText>
        </w:r>
      </w:del>
    </w:p>
    <w:p w14:paraId="04336A05" w14:textId="011E44F1" w:rsidR="005C6CEB" w:rsidDel="008C4EAE" w:rsidRDefault="005C6CEB">
      <w:pPr>
        <w:pStyle w:val="TOC4"/>
        <w:rPr>
          <w:del w:id="474" w:author="Author"/>
          <w:rFonts w:asciiTheme="minorHAnsi" w:eastAsiaTheme="minorEastAsia" w:hAnsiTheme="minorHAnsi" w:cstheme="minorBidi"/>
          <w:noProof/>
          <w:sz w:val="22"/>
          <w:szCs w:val="22"/>
        </w:rPr>
      </w:pPr>
      <w:del w:id="475" w:author="Author">
        <w:r w:rsidRPr="008C4EAE" w:rsidDel="008C4EAE">
          <w:rPr>
            <w:noProof/>
          </w:rPr>
          <w:delText>6.2.1.5.</w:delText>
        </w:r>
        <w:r w:rsidDel="008C4EAE">
          <w:rPr>
            <w:rFonts w:asciiTheme="minorHAnsi" w:eastAsiaTheme="minorEastAsia" w:hAnsiTheme="minorHAnsi" w:cstheme="minorBidi"/>
            <w:noProof/>
            <w:sz w:val="22"/>
            <w:szCs w:val="22"/>
          </w:rPr>
          <w:tab/>
        </w:r>
        <w:r w:rsidRPr="008C4EAE" w:rsidDel="008C4EAE">
          <w:rPr>
            <w:noProof/>
          </w:rPr>
          <w:delText>Data Storage Design</w:delText>
        </w:r>
        <w:r w:rsidDel="008C4EAE">
          <w:rPr>
            <w:noProof/>
            <w:webHidden/>
          </w:rPr>
          <w:tab/>
          <w:delText>77</w:delText>
        </w:r>
      </w:del>
    </w:p>
    <w:p w14:paraId="4376FCEF" w14:textId="5400CA65" w:rsidR="005C6CEB" w:rsidDel="008C4EAE" w:rsidRDefault="005C6CEB">
      <w:pPr>
        <w:pStyle w:val="TOC5"/>
        <w:rPr>
          <w:del w:id="476" w:author="Author"/>
          <w:rFonts w:asciiTheme="minorHAnsi" w:eastAsiaTheme="minorEastAsia" w:hAnsiTheme="minorHAnsi" w:cstheme="minorBidi"/>
          <w:noProof/>
          <w:sz w:val="22"/>
          <w:szCs w:val="22"/>
        </w:rPr>
      </w:pPr>
      <w:del w:id="477" w:author="Author">
        <w:r w:rsidRPr="008C4EAE" w:rsidDel="008C4EAE">
          <w:rPr>
            <w:noProof/>
            <w14:scene3d>
              <w14:camera w14:prst="orthographicFront"/>
              <w14:lightRig w14:rig="threePt" w14:dir="t">
                <w14:rot w14:lat="0" w14:lon="0" w14:rev="0"/>
              </w14:lightRig>
            </w14:scene3d>
          </w:rPr>
          <w:delText>6.2.1.5.1.</w:delText>
        </w:r>
        <w:r w:rsidDel="008C4EAE">
          <w:rPr>
            <w:rFonts w:asciiTheme="minorHAnsi" w:eastAsiaTheme="minorEastAsia" w:hAnsiTheme="minorHAnsi" w:cstheme="minorBidi"/>
            <w:noProof/>
            <w:sz w:val="22"/>
            <w:szCs w:val="22"/>
          </w:rPr>
          <w:tab/>
        </w:r>
        <w:r w:rsidRPr="008C4EAE" w:rsidDel="008C4EAE">
          <w:rPr>
            <w:noProof/>
          </w:rPr>
          <w:delText>Azure Storage Mechanics</w:delText>
        </w:r>
        <w:r w:rsidDel="008C4EAE">
          <w:rPr>
            <w:noProof/>
            <w:webHidden/>
          </w:rPr>
          <w:tab/>
          <w:delText>77</w:delText>
        </w:r>
      </w:del>
    </w:p>
    <w:p w14:paraId="46D242BA" w14:textId="393C42FE" w:rsidR="005C6CEB" w:rsidDel="008C4EAE" w:rsidRDefault="005C6CEB">
      <w:pPr>
        <w:pStyle w:val="TOC5"/>
        <w:rPr>
          <w:del w:id="478" w:author="Author"/>
          <w:rFonts w:asciiTheme="minorHAnsi" w:eastAsiaTheme="minorEastAsia" w:hAnsiTheme="minorHAnsi" w:cstheme="minorBidi"/>
          <w:noProof/>
          <w:sz w:val="22"/>
          <w:szCs w:val="22"/>
        </w:rPr>
      </w:pPr>
      <w:del w:id="479" w:author="Author">
        <w:r w:rsidRPr="008C4EAE" w:rsidDel="008C4EAE">
          <w:rPr>
            <w:noProof/>
            <w14:scene3d>
              <w14:camera w14:prst="orthographicFront"/>
              <w14:lightRig w14:rig="threePt" w14:dir="t">
                <w14:rot w14:lat="0" w14:lon="0" w14:rev="0"/>
              </w14:lightRig>
            </w14:scene3d>
          </w:rPr>
          <w:delText>6.2.1.5.2.</w:delText>
        </w:r>
        <w:r w:rsidDel="008C4EAE">
          <w:rPr>
            <w:rFonts w:asciiTheme="minorHAnsi" w:eastAsiaTheme="minorEastAsia" w:hAnsiTheme="minorHAnsi" w:cstheme="minorBidi"/>
            <w:noProof/>
            <w:sz w:val="22"/>
            <w:szCs w:val="22"/>
          </w:rPr>
          <w:tab/>
        </w:r>
        <w:r w:rsidRPr="008C4EAE" w:rsidDel="008C4EAE">
          <w:rPr>
            <w:noProof/>
          </w:rPr>
          <w:delText>Summary</w:delText>
        </w:r>
        <w:r w:rsidDel="008C4EAE">
          <w:rPr>
            <w:noProof/>
            <w:webHidden/>
          </w:rPr>
          <w:tab/>
          <w:delText>79</w:delText>
        </w:r>
      </w:del>
    </w:p>
    <w:p w14:paraId="0B56B49D" w14:textId="62F5C26F" w:rsidR="005C6CEB" w:rsidDel="008C4EAE" w:rsidRDefault="005C6CEB">
      <w:pPr>
        <w:pStyle w:val="TOC4"/>
        <w:rPr>
          <w:del w:id="480" w:author="Author"/>
          <w:rFonts w:asciiTheme="minorHAnsi" w:eastAsiaTheme="minorEastAsia" w:hAnsiTheme="minorHAnsi" w:cstheme="minorBidi"/>
          <w:noProof/>
          <w:sz w:val="22"/>
          <w:szCs w:val="22"/>
        </w:rPr>
      </w:pPr>
      <w:del w:id="481" w:author="Author">
        <w:r w:rsidRPr="008C4EAE" w:rsidDel="008C4EAE">
          <w:rPr>
            <w:noProof/>
          </w:rPr>
          <w:delText>6.2.1.6.</w:delText>
        </w:r>
        <w:r w:rsidDel="008C4EAE">
          <w:rPr>
            <w:rFonts w:asciiTheme="minorHAnsi" w:eastAsiaTheme="minorEastAsia" w:hAnsiTheme="minorHAnsi" w:cstheme="minorBidi"/>
            <w:noProof/>
            <w:sz w:val="22"/>
            <w:szCs w:val="22"/>
          </w:rPr>
          <w:tab/>
        </w:r>
        <w:r w:rsidRPr="008C4EAE" w:rsidDel="008C4EAE">
          <w:rPr>
            <w:noProof/>
          </w:rPr>
          <w:delText>TAS Architecture Capabilities</w:delText>
        </w:r>
        <w:r w:rsidDel="008C4EAE">
          <w:rPr>
            <w:noProof/>
            <w:webHidden/>
          </w:rPr>
          <w:tab/>
          <w:delText>79</w:delText>
        </w:r>
      </w:del>
    </w:p>
    <w:p w14:paraId="185B92C0" w14:textId="16A4A491" w:rsidR="005C6CEB" w:rsidDel="008C4EAE" w:rsidRDefault="005C6CEB">
      <w:pPr>
        <w:pStyle w:val="TOC5"/>
        <w:rPr>
          <w:del w:id="482" w:author="Author"/>
          <w:rFonts w:asciiTheme="minorHAnsi" w:eastAsiaTheme="minorEastAsia" w:hAnsiTheme="minorHAnsi" w:cstheme="minorBidi"/>
          <w:noProof/>
          <w:sz w:val="22"/>
          <w:szCs w:val="22"/>
        </w:rPr>
      </w:pPr>
      <w:del w:id="483" w:author="Author">
        <w:r w:rsidRPr="008C4EAE" w:rsidDel="008C4EAE">
          <w:rPr>
            <w:noProof/>
            <w14:scene3d>
              <w14:camera w14:prst="orthographicFront"/>
              <w14:lightRig w14:rig="threePt" w14:dir="t">
                <w14:rot w14:lat="0" w14:lon="0" w14:rev="0"/>
              </w14:lightRig>
            </w14:scene3d>
          </w:rPr>
          <w:delText>6.2.1.6.1.</w:delText>
        </w:r>
        <w:r w:rsidDel="008C4EAE">
          <w:rPr>
            <w:rFonts w:asciiTheme="minorHAnsi" w:eastAsiaTheme="minorEastAsia" w:hAnsiTheme="minorHAnsi" w:cstheme="minorBidi"/>
            <w:noProof/>
            <w:sz w:val="22"/>
            <w:szCs w:val="22"/>
          </w:rPr>
          <w:tab/>
        </w:r>
        <w:r w:rsidRPr="008C4EAE" w:rsidDel="008C4EAE">
          <w:rPr>
            <w:noProof/>
          </w:rPr>
          <w:delText>TAS Reporting Capability</w:delText>
        </w:r>
        <w:r w:rsidDel="008C4EAE">
          <w:rPr>
            <w:noProof/>
            <w:webHidden/>
          </w:rPr>
          <w:tab/>
          <w:delText>79</w:delText>
        </w:r>
      </w:del>
    </w:p>
    <w:p w14:paraId="0C198D92" w14:textId="4DB23356" w:rsidR="005C6CEB" w:rsidDel="008C4EAE" w:rsidRDefault="005C6CEB">
      <w:pPr>
        <w:pStyle w:val="TOC5"/>
        <w:rPr>
          <w:del w:id="484" w:author="Author"/>
          <w:rFonts w:asciiTheme="minorHAnsi" w:eastAsiaTheme="minorEastAsia" w:hAnsiTheme="minorHAnsi" w:cstheme="minorBidi"/>
          <w:noProof/>
          <w:sz w:val="22"/>
          <w:szCs w:val="22"/>
        </w:rPr>
      </w:pPr>
      <w:del w:id="485" w:author="Author">
        <w:r w:rsidRPr="008C4EAE" w:rsidDel="008C4EAE">
          <w:rPr>
            <w:noProof/>
            <w14:scene3d>
              <w14:camera w14:prst="orthographicFront"/>
              <w14:lightRig w14:rig="threePt" w14:dir="t">
                <w14:rot w14:lat="0" w14:lon="0" w14:rev="0"/>
              </w14:lightRig>
            </w14:scene3d>
          </w:rPr>
          <w:delText>6.2.1.6.2.</w:delText>
        </w:r>
        <w:r w:rsidDel="008C4EAE">
          <w:rPr>
            <w:rFonts w:asciiTheme="minorHAnsi" w:eastAsiaTheme="minorEastAsia" w:hAnsiTheme="minorHAnsi" w:cstheme="minorBidi"/>
            <w:noProof/>
            <w:sz w:val="22"/>
            <w:szCs w:val="22"/>
          </w:rPr>
          <w:tab/>
        </w:r>
        <w:r w:rsidRPr="008C4EAE" w:rsidDel="008C4EAE">
          <w:rPr>
            <w:noProof/>
          </w:rPr>
          <w:delText>TAS FSC Interface Capability</w:delText>
        </w:r>
        <w:r w:rsidDel="008C4EAE">
          <w:rPr>
            <w:noProof/>
            <w:webHidden/>
          </w:rPr>
          <w:tab/>
          <w:delText>82</w:delText>
        </w:r>
      </w:del>
    </w:p>
    <w:p w14:paraId="4B58C7E5" w14:textId="698E6CD6" w:rsidR="005C6CEB" w:rsidDel="008C4EAE" w:rsidRDefault="005C6CEB">
      <w:pPr>
        <w:pStyle w:val="TOC5"/>
        <w:rPr>
          <w:del w:id="486" w:author="Author"/>
          <w:rFonts w:asciiTheme="minorHAnsi" w:eastAsiaTheme="minorEastAsia" w:hAnsiTheme="minorHAnsi" w:cstheme="minorBidi"/>
          <w:noProof/>
          <w:sz w:val="22"/>
          <w:szCs w:val="22"/>
        </w:rPr>
      </w:pPr>
      <w:del w:id="487" w:author="Author">
        <w:r w:rsidRPr="008C4EAE" w:rsidDel="008C4EAE">
          <w:rPr>
            <w:noProof/>
            <w14:scene3d>
              <w14:camera w14:prst="orthographicFront"/>
              <w14:lightRig w14:rig="threePt" w14:dir="t">
                <w14:rot w14:lat="0" w14:lon="0" w14:rev="0"/>
              </w14:lightRig>
            </w14:scene3d>
          </w:rPr>
          <w:delText>6.2.1.6.3.</w:delText>
        </w:r>
        <w:r w:rsidDel="008C4EAE">
          <w:rPr>
            <w:rFonts w:asciiTheme="minorHAnsi" w:eastAsiaTheme="minorEastAsia" w:hAnsiTheme="minorHAnsi" w:cstheme="minorBidi"/>
            <w:noProof/>
            <w:sz w:val="22"/>
            <w:szCs w:val="22"/>
          </w:rPr>
          <w:tab/>
        </w:r>
        <w:r w:rsidRPr="008C4EAE" w:rsidDel="008C4EAE">
          <w:rPr>
            <w:noProof/>
          </w:rPr>
          <w:delText>TAS Proxying</w:delText>
        </w:r>
        <w:r w:rsidDel="008C4EAE">
          <w:rPr>
            <w:noProof/>
            <w:webHidden/>
          </w:rPr>
          <w:tab/>
          <w:delText>84</w:delText>
        </w:r>
      </w:del>
    </w:p>
    <w:p w14:paraId="27F97C54" w14:textId="104FE94A" w:rsidR="005C6CEB" w:rsidDel="008C4EAE" w:rsidRDefault="005C6CEB">
      <w:pPr>
        <w:pStyle w:val="TOC5"/>
        <w:rPr>
          <w:del w:id="488" w:author="Author"/>
          <w:rFonts w:asciiTheme="minorHAnsi" w:eastAsiaTheme="minorEastAsia" w:hAnsiTheme="minorHAnsi" w:cstheme="minorBidi"/>
          <w:noProof/>
          <w:sz w:val="22"/>
          <w:szCs w:val="22"/>
        </w:rPr>
      </w:pPr>
      <w:del w:id="489" w:author="Author">
        <w:r w:rsidRPr="008C4EAE" w:rsidDel="008C4EAE">
          <w:rPr>
            <w:noProof/>
            <w14:scene3d>
              <w14:camera w14:prst="orthographicFront"/>
              <w14:lightRig w14:rig="threePt" w14:dir="t">
                <w14:rot w14:lat="0" w14:lon="0" w14:rev="0"/>
              </w14:lightRig>
            </w14:scene3d>
          </w:rPr>
          <w:delText>6.2.1.6.4.</w:delText>
        </w:r>
        <w:r w:rsidDel="008C4EAE">
          <w:rPr>
            <w:rFonts w:asciiTheme="minorHAnsi" w:eastAsiaTheme="minorEastAsia" w:hAnsiTheme="minorHAnsi" w:cstheme="minorBidi"/>
            <w:noProof/>
            <w:sz w:val="22"/>
            <w:szCs w:val="22"/>
          </w:rPr>
          <w:tab/>
        </w:r>
        <w:r w:rsidRPr="008C4EAE" w:rsidDel="008C4EAE">
          <w:rPr>
            <w:noProof/>
          </w:rPr>
          <w:delText>TAS CORE Caching Strategy</w:delText>
        </w:r>
        <w:r w:rsidDel="008C4EAE">
          <w:rPr>
            <w:noProof/>
            <w:webHidden/>
          </w:rPr>
          <w:tab/>
          <w:delText>86</w:delText>
        </w:r>
      </w:del>
    </w:p>
    <w:p w14:paraId="292357B7" w14:textId="3114E102" w:rsidR="005C6CEB" w:rsidDel="008C4EAE" w:rsidRDefault="005C6CEB">
      <w:pPr>
        <w:pStyle w:val="TOC4"/>
        <w:rPr>
          <w:del w:id="490" w:author="Author"/>
          <w:rFonts w:asciiTheme="minorHAnsi" w:eastAsiaTheme="minorEastAsia" w:hAnsiTheme="minorHAnsi" w:cstheme="minorBidi"/>
          <w:noProof/>
          <w:sz w:val="22"/>
          <w:szCs w:val="22"/>
        </w:rPr>
      </w:pPr>
      <w:del w:id="491" w:author="Author">
        <w:r w:rsidRPr="008C4EAE" w:rsidDel="008C4EAE">
          <w:rPr>
            <w:noProof/>
          </w:rPr>
          <w:delText>6.2.1.7.</w:delText>
        </w:r>
        <w:r w:rsidDel="008C4EAE">
          <w:rPr>
            <w:rFonts w:asciiTheme="minorHAnsi" w:eastAsiaTheme="minorEastAsia" w:hAnsiTheme="minorHAnsi" w:cstheme="minorBidi"/>
            <w:noProof/>
            <w:sz w:val="22"/>
            <w:szCs w:val="22"/>
          </w:rPr>
          <w:tab/>
        </w:r>
        <w:r w:rsidRPr="008C4EAE" w:rsidDel="008C4EAE">
          <w:rPr>
            <w:noProof/>
          </w:rPr>
          <w:delText>Dependencies and Constraints</w:delText>
        </w:r>
        <w:r w:rsidDel="008C4EAE">
          <w:rPr>
            <w:noProof/>
            <w:webHidden/>
          </w:rPr>
          <w:tab/>
          <w:delText>91</w:delText>
        </w:r>
      </w:del>
    </w:p>
    <w:p w14:paraId="4BE8DFF8" w14:textId="1F7B5279" w:rsidR="005C6CEB" w:rsidDel="008C4EAE" w:rsidRDefault="005C6CEB">
      <w:pPr>
        <w:pStyle w:val="TOC3"/>
        <w:rPr>
          <w:del w:id="492" w:author="Author"/>
          <w:rFonts w:asciiTheme="minorHAnsi" w:eastAsiaTheme="minorEastAsia" w:hAnsiTheme="minorHAnsi" w:cstheme="minorBidi"/>
          <w:sz w:val="22"/>
          <w:szCs w:val="22"/>
        </w:rPr>
      </w:pPr>
      <w:del w:id="493" w:author="Author">
        <w:r w:rsidRPr="008C4EAE" w:rsidDel="008C4EAE">
          <w:rPr>
            <w14:scene3d>
              <w14:camera w14:prst="orthographicFront"/>
              <w14:lightRig w14:rig="threePt" w14:dir="t">
                <w14:rot w14:lat="0" w14:lon="0" w14:rev="0"/>
              </w14:lightRig>
            </w14:scene3d>
          </w:rPr>
          <w:delText>6.2.2.</w:delText>
        </w:r>
        <w:r w:rsidDel="008C4EAE">
          <w:rPr>
            <w:rFonts w:asciiTheme="minorHAnsi" w:eastAsiaTheme="minorEastAsia" w:hAnsiTheme="minorHAnsi" w:cstheme="minorBidi"/>
            <w:sz w:val="22"/>
            <w:szCs w:val="22"/>
          </w:rPr>
          <w:tab/>
        </w:r>
        <w:r w:rsidRPr="008C4EAE" w:rsidDel="008C4EAE">
          <w:delText>Specific Requirements</w:delText>
        </w:r>
        <w:r w:rsidDel="008C4EAE">
          <w:rPr>
            <w:webHidden/>
          </w:rPr>
          <w:tab/>
          <w:delText>91</w:delText>
        </w:r>
      </w:del>
    </w:p>
    <w:p w14:paraId="3FE51ACA" w14:textId="4FCA067D" w:rsidR="005C6CEB" w:rsidDel="008C4EAE" w:rsidRDefault="005C6CEB">
      <w:pPr>
        <w:pStyle w:val="TOC4"/>
        <w:rPr>
          <w:del w:id="494" w:author="Author"/>
          <w:rFonts w:asciiTheme="minorHAnsi" w:eastAsiaTheme="minorEastAsia" w:hAnsiTheme="minorHAnsi" w:cstheme="minorBidi"/>
          <w:noProof/>
          <w:sz w:val="22"/>
          <w:szCs w:val="22"/>
        </w:rPr>
      </w:pPr>
      <w:del w:id="495" w:author="Author">
        <w:r w:rsidRPr="008C4EAE" w:rsidDel="008C4EAE">
          <w:rPr>
            <w:noProof/>
          </w:rPr>
          <w:delText>6.2.2.1.</w:delText>
        </w:r>
        <w:r w:rsidDel="008C4EAE">
          <w:rPr>
            <w:rFonts w:asciiTheme="minorHAnsi" w:eastAsiaTheme="minorEastAsia" w:hAnsiTheme="minorHAnsi" w:cstheme="minorBidi"/>
            <w:noProof/>
            <w:sz w:val="22"/>
            <w:szCs w:val="22"/>
          </w:rPr>
          <w:tab/>
        </w:r>
        <w:r w:rsidRPr="008C4EAE" w:rsidDel="008C4EAE">
          <w:rPr>
            <w:noProof/>
          </w:rPr>
          <w:delText>Database Repository</w:delText>
        </w:r>
        <w:r w:rsidDel="008C4EAE">
          <w:rPr>
            <w:noProof/>
            <w:webHidden/>
          </w:rPr>
          <w:tab/>
          <w:delText>91</w:delText>
        </w:r>
      </w:del>
    </w:p>
    <w:p w14:paraId="53418E39" w14:textId="011E3514" w:rsidR="005C6CEB" w:rsidDel="008C4EAE" w:rsidRDefault="005C6CEB">
      <w:pPr>
        <w:pStyle w:val="TOC4"/>
        <w:rPr>
          <w:del w:id="496" w:author="Author"/>
          <w:rFonts w:asciiTheme="minorHAnsi" w:eastAsiaTheme="minorEastAsia" w:hAnsiTheme="minorHAnsi" w:cstheme="minorBidi"/>
          <w:noProof/>
          <w:sz w:val="22"/>
          <w:szCs w:val="22"/>
        </w:rPr>
      </w:pPr>
      <w:del w:id="497" w:author="Author">
        <w:r w:rsidRPr="008C4EAE" w:rsidDel="008C4EAE">
          <w:rPr>
            <w:noProof/>
          </w:rPr>
          <w:delText>6.2.2.2.</w:delText>
        </w:r>
        <w:r w:rsidDel="008C4EAE">
          <w:rPr>
            <w:rFonts w:asciiTheme="minorHAnsi" w:eastAsiaTheme="minorEastAsia" w:hAnsiTheme="minorHAnsi" w:cstheme="minorBidi"/>
            <w:noProof/>
            <w:sz w:val="22"/>
            <w:szCs w:val="22"/>
          </w:rPr>
          <w:tab/>
        </w:r>
        <w:r w:rsidRPr="008C4EAE" w:rsidDel="008C4EAE">
          <w:rPr>
            <w:noProof/>
          </w:rPr>
          <w:delText>System Features</w:delText>
        </w:r>
        <w:r w:rsidDel="008C4EAE">
          <w:rPr>
            <w:noProof/>
            <w:webHidden/>
          </w:rPr>
          <w:tab/>
          <w:delText>91</w:delText>
        </w:r>
      </w:del>
    </w:p>
    <w:p w14:paraId="14FA0E8E" w14:textId="56FD8BB2" w:rsidR="005C6CEB" w:rsidDel="008C4EAE" w:rsidRDefault="005C6CEB">
      <w:pPr>
        <w:pStyle w:val="TOC2"/>
        <w:rPr>
          <w:del w:id="498" w:author="Author"/>
          <w:rFonts w:asciiTheme="minorHAnsi" w:eastAsiaTheme="minorEastAsia" w:hAnsiTheme="minorHAnsi" w:cstheme="minorBidi"/>
          <w:sz w:val="22"/>
          <w:szCs w:val="22"/>
        </w:rPr>
      </w:pPr>
      <w:del w:id="499" w:author="Author">
        <w:r w:rsidRPr="008C4EAE" w:rsidDel="008C4EAE">
          <w:delText>6.3.</w:delText>
        </w:r>
        <w:r w:rsidDel="008C4EAE">
          <w:rPr>
            <w:rFonts w:asciiTheme="minorHAnsi" w:eastAsiaTheme="minorEastAsia" w:hAnsiTheme="minorHAnsi" w:cstheme="minorBidi"/>
            <w:sz w:val="22"/>
            <w:szCs w:val="22"/>
          </w:rPr>
          <w:tab/>
        </w:r>
        <w:r w:rsidRPr="008C4EAE" w:rsidDel="008C4EAE">
          <w:delText>Network Detailed Design</w:delText>
        </w:r>
        <w:r w:rsidDel="008C4EAE">
          <w:rPr>
            <w:webHidden/>
          </w:rPr>
          <w:tab/>
          <w:delText>92</w:delText>
        </w:r>
      </w:del>
    </w:p>
    <w:p w14:paraId="580D1C00" w14:textId="5CCCA9F8" w:rsidR="005C6CEB" w:rsidDel="008C4EAE" w:rsidRDefault="005C6CEB">
      <w:pPr>
        <w:pStyle w:val="TOC2"/>
        <w:rPr>
          <w:del w:id="500" w:author="Author"/>
          <w:rFonts w:asciiTheme="minorHAnsi" w:eastAsiaTheme="minorEastAsia" w:hAnsiTheme="minorHAnsi" w:cstheme="minorBidi"/>
          <w:sz w:val="22"/>
          <w:szCs w:val="22"/>
        </w:rPr>
      </w:pPr>
      <w:del w:id="501" w:author="Author">
        <w:r w:rsidRPr="008C4EAE" w:rsidDel="008C4EAE">
          <w:delText>6.4.</w:delText>
        </w:r>
        <w:r w:rsidDel="008C4EAE">
          <w:rPr>
            <w:rFonts w:asciiTheme="minorHAnsi" w:eastAsiaTheme="minorEastAsia" w:hAnsiTheme="minorHAnsi" w:cstheme="minorBidi"/>
            <w:sz w:val="22"/>
            <w:szCs w:val="22"/>
          </w:rPr>
          <w:tab/>
        </w:r>
        <w:r w:rsidRPr="008C4EAE" w:rsidDel="008C4EAE">
          <w:delText>Security and Privacy</w:delText>
        </w:r>
        <w:r w:rsidDel="008C4EAE">
          <w:rPr>
            <w:webHidden/>
          </w:rPr>
          <w:tab/>
          <w:delText>93</w:delText>
        </w:r>
      </w:del>
    </w:p>
    <w:p w14:paraId="09F8119B" w14:textId="23B35CED" w:rsidR="005C6CEB" w:rsidDel="008C4EAE" w:rsidRDefault="005C6CEB">
      <w:pPr>
        <w:pStyle w:val="TOC3"/>
        <w:rPr>
          <w:del w:id="502" w:author="Author"/>
          <w:rFonts w:asciiTheme="minorHAnsi" w:eastAsiaTheme="minorEastAsia" w:hAnsiTheme="minorHAnsi" w:cstheme="minorBidi"/>
          <w:sz w:val="22"/>
          <w:szCs w:val="22"/>
        </w:rPr>
      </w:pPr>
      <w:del w:id="503" w:author="Author">
        <w:r w:rsidRPr="008C4EAE" w:rsidDel="008C4EAE">
          <w:rPr>
            <w14:scene3d>
              <w14:camera w14:prst="orthographicFront"/>
              <w14:lightRig w14:rig="threePt" w14:dir="t">
                <w14:rot w14:lat="0" w14:lon="0" w14:rev="0"/>
              </w14:lightRig>
            </w14:scene3d>
          </w:rPr>
          <w:delText>6.4.1.</w:delText>
        </w:r>
        <w:r w:rsidDel="008C4EAE">
          <w:rPr>
            <w:rFonts w:asciiTheme="minorHAnsi" w:eastAsiaTheme="minorEastAsia" w:hAnsiTheme="minorHAnsi" w:cstheme="minorBidi"/>
            <w:sz w:val="22"/>
            <w:szCs w:val="22"/>
          </w:rPr>
          <w:tab/>
        </w:r>
        <w:r w:rsidRPr="008C4EAE" w:rsidDel="008C4EAE">
          <w:delText>Security</w:delText>
        </w:r>
        <w:r w:rsidDel="008C4EAE">
          <w:rPr>
            <w:webHidden/>
          </w:rPr>
          <w:tab/>
          <w:delText>93</w:delText>
        </w:r>
      </w:del>
    </w:p>
    <w:p w14:paraId="0CC8267A" w14:textId="45CD810D" w:rsidR="005C6CEB" w:rsidDel="008C4EAE" w:rsidRDefault="005C6CEB">
      <w:pPr>
        <w:pStyle w:val="TOC3"/>
        <w:rPr>
          <w:del w:id="504" w:author="Author"/>
          <w:rFonts w:asciiTheme="minorHAnsi" w:eastAsiaTheme="minorEastAsia" w:hAnsiTheme="minorHAnsi" w:cstheme="minorBidi"/>
          <w:sz w:val="22"/>
          <w:szCs w:val="22"/>
        </w:rPr>
      </w:pPr>
      <w:del w:id="505" w:author="Author">
        <w:r w:rsidRPr="008C4EAE" w:rsidDel="008C4EAE">
          <w:rPr>
            <w14:scene3d>
              <w14:camera w14:prst="orthographicFront"/>
              <w14:lightRig w14:rig="threePt" w14:dir="t">
                <w14:rot w14:lat="0" w14:lon="0" w14:rev="0"/>
              </w14:lightRig>
            </w14:scene3d>
          </w:rPr>
          <w:delText>6.4.2.</w:delText>
        </w:r>
        <w:r w:rsidDel="008C4EAE">
          <w:rPr>
            <w:rFonts w:asciiTheme="minorHAnsi" w:eastAsiaTheme="minorEastAsia" w:hAnsiTheme="minorHAnsi" w:cstheme="minorBidi"/>
            <w:sz w:val="22"/>
            <w:szCs w:val="22"/>
          </w:rPr>
          <w:tab/>
        </w:r>
        <w:r w:rsidRPr="008C4EAE" w:rsidDel="008C4EAE">
          <w:delText>Privacy</w:delText>
        </w:r>
        <w:r w:rsidDel="008C4EAE">
          <w:rPr>
            <w:webHidden/>
          </w:rPr>
          <w:tab/>
          <w:delText>93</w:delText>
        </w:r>
      </w:del>
    </w:p>
    <w:p w14:paraId="7578CE83" w14:textId="3C9955E8" w:rsidR="005C6CEB" w:rsidDel="008C4EAE" w:rsidRDefault="005C6CEB">
      <w:pPr>
        <w:pStyle w:val="TOC3"/>
        <w:rPr>
          <w:del w:id="506" w:author="Author"/>
          <w:rFonts w:asciiTheme="minorHAnsi" w:eastAsiaTheme="minorEastAsia" w:hAnsiTheme="minorHAnsi" w:cstheme="minorBidi"/>
          <w:sz w:val="22"/>
          <w:szCs w:val="22"/>
        </w:rPr>
      </w:pPr>
      <w:del w:id="507" w:author="Author">
        <w:r w:rsidRPr="008C4EAE" w:rsidDel="008C4EAE">
          <w:rPr>
            <w14:scene3d>
              <w14:camera w14:prst="orthographicFront"/>
              <w14:lightRig w14:rig="threePt" w14:dir="t">
                <w14:rot w14:lat="0" w14:lon="0" w14:rev="0"/>
              </w14:lightRig>
            </w14:scene3d>
          </w:rPr>
          <w:delText>6.4.3.</w:delText>
        </w:r>
        <w:r w:rsidDel="008C4EAE">
          <w:rPr>
            <w:rFonts w:asciiTheme="minorHAnsi" w:eastAsiaTheme="minorEastAsia" w:hAnsiTheme="minorHAnsi" w:cstheme="minorBidi"/>
            <w:sz w:val="22"/>
            <w:szCs w:val="22"/>
          </w:rPr>
          <w:tab/>
        </w:r>
        <w:r w:rsidRPr="008C4EAE" w:rsidDel="008C4EAE">
          <w:delText>Security</w:delText>
        </w:r>
        <w:r w:rsidDel="008C4EAE">
          <w:rPr>
            <w:webHidden/>
          </w:rPr>
          <w:tab/>
          <w:delText>94</w:delText>
        </w:r>
      </w:del>
    </w:p>
    <w:p w14:paraId="369780A2" w14:textId="40276AEF" w:rsidR="005C6CEB" w:rsidDel="008C4EAE" w:rsidRDefault="005C6CEB">
      <w:pPr>
        <w:pStyle w:val="TOC4"/>
        <w:rPr>
          <w:del w:id="508" w:author="Author"/>
          <w:rFonts w:asciiTheme="minorHAnsi" w:eastAsiaTheme="minorEastAsia" w:hAnsiTheme="minorHAnsi" w:cstheme="minorBidi"/>
          <w:noProof/>
          <w:sz w:val="22"/>
          <w:szCs w:val="22"/>
        </w:rPr>
      </w:pPr>
      <w:del w:id="509" w:author="Author">
        <w:r w:rsidRPr="008C4EAE" w:rsidDel="008C4EAE">
          <w:rPr>
            <w:noProof/>
          </w:rPr>
          <w:delText>6.4.3.1.</w:delText>
        </w:r>
        <w:r w:rsidDel="008C4EAE">
          <w:rPr>
            <w:rFonts w:asciiTheme="minorHAnsi" w:eastAsiaTheme="minorEastAsia" w:hAnsiTheme="minorHAnsi" w:cstheme="minorBidi"/>
            <w:noProof/>
            <w:sz w:val="22"/>
            <w:szCs w:val="22"/>
          </w:rPr>
          <w:tab/>
        </w:r>
        <w:r w:rsidRPr="008C4EAE" w:rsidDel="008C4EAE">
          <w:rPr>
            <w:noProof/>
          </w:rPr>
          <w:delText>Authentication and Authorization with IAM</w:delText>
        </w:r>
        <w:r w:rsidDel="008C4EAE">
          <w:rPr>
            <w:noProof/>
            <w:webHidden/>
          </w:rPr>
          <w:tab/>
          <w:delText>94</w:delText>
        </w:r>
      </w:del>
    </w:p>
    <w:p w14:paraId="6D2EA93B" w14:textId="375475F1" w:rsidR="005C6CEB" w:rsidDel="008C4EAE" w:rsidRDefault="005C6CEB">
      <w:pPr>
        <w:pStyle w:val="TOC5"/>
        <w:rPr>
          <w:del w:id="510" w:author="Author"/>
          <w:rFonts w:asciiTheme="minorHAnsi" w:eastAsiaTheme="minorEastAsia" w:hAnsiTheme="minorHAnsi" w:cstheme="minorBidi"/>
          <w:noProof/>
          <w:sz w:val="22"/>
          <w:szCs w:val="22"/>
        </w:rPr>
      </w:pPr>
      <w:del w:id="511" w:author="Author">
        <w:r w:rsidRPr="008C4EAE" w:rsidDel="008C4EAE">
          <w:rPr>
            <w:noProof/>
            <w14:scene3d>
              <w14:camera w14:prst="orthographicFront"/>
              <w14:lightRig w14:rig="threePt" w14:dir="t">
                <w14:rot w14:lat="0" w14:lon="0" w14:rev="0"/>
              </w14:lightRig>
            </w14:scene3d>
          </w:rPr>
          <w:delText>6.4.3.1.1.</w:delText>
        </w:r>
        <w:r w:rsidDel="008C4EAE">
          <w:rPr>
            <w:rFonts w:asciiTheme="minorHAnsi" w:eastAsiaTheme="minorEastAsia" w:hAnsiTheme="minorHAnsi" w:cstheme="minorBidi"/>
            <w:noProof/>
            <w:sz w:val="22"/>
            <w:szCs w:val="22"/>
          </w:rPr>
          <w:tab/>
        </w:r>
        <w:r w:rsidRPr="008C4EAE" w:rsidDel="008C4EAE">
          <w:rPr>
            <w:noProof/>
          </w:rPr>
          <w:delText>Authorization</w:delText>
        </w:r>
        <w:r w:rsidDel="008C4EAE">
          <w:rPr>
            <w:noProof/>
            <w:webHidden/>
          </w:rPr>
          <w:tab/>
          <w:delText>95</w:delText>
        </w:r>
      </w:del>
    </w:p>
    <w:p w14:paraId="321F293B" w14:textId="174F7159" w:rsidR="005C6CEB" w:rsidDel="008C4EAE" w:rsidRDefault="005C6CEB">
      <w:pPr>
        <w:pStyle w:val="TOC2"/>
        <w:rPr>
          <w:del w:id="512" w:author="Author"/>
          <w:rFonts w:asciiTheme="minorHAnsi" w:eastAsiaTheme="minorEastAsia" w:hAnsiTheme="minorHAnsi" w:cstheme="minorBidi"/>
          <w:sz w:val="22"/>
          <w:szCs w:val="22"/>
        </w:rPr>
      </w:pPr>
      <w:del w:id="513" w:author="Author">
        <w:r w:rsidRPr="008C4EAE" w:rsidDel="008C4EAE">
          <w:delText>6.5.</w:delText>
        </w:r>
        <w:r w:rsidDel="008C4EAE">
          <w:rPr>
            <w:rFonts w:asciiTheme="minorHAnsi" w:eastAsiaTheme="minorEastAsia" w:hAnsiTheme="minorHAnsi" w:cstheme="minorBidi"/>
            <w:sz w:val="22"/>
            <w:szCs w:val="22"/>
          </w:rPr>
          <w:tab/>
        </w:r>
        <w:r w:rsidRPr="008C4EAE" w:rsidDel="008C4EAE">
          <w:delText>Service Oriented Architecture / ESS Detailed Design</w:delText>
        </w:r>
        <w:r w:rsidDel="008C4EAE">
          <w:rPr>
            <w:webHidden/>
          </w:rPr>
          <w:tab/>
          <w:delText>96</w:delText>
        </w:r>
      </w:del>
    </w:p>
    <w:p w14:paraId="707D8C61" w14:textId="17388970" w:rsidR="005C6CEB" w:rsidDel="008C4EAE" w:rsidRDefault="005C6CEB">
      <w:pPr>
        <w:pStyle w:val="TOC3"/>
        <w:rPr>
          <w:del w:id="514" w:author="Author"/>
          <w:rFonts w:asciiTheme="minorHAnsi" w:eastAsiaTheme="minorEastAsia" w:hAnsiTheme="minorHAnsi" w:cstheme="minorBidi"/>
          <w:sz w:val="22"/>
          <w:szCs w:val="22"/>
        </w:rPr>
      </w:pPr>
      <w:del w:id="515" w:author="Author">
        <w:r w:rsidRPr="008C4EAE" w:rsidDel="008C4EAE">
          <w:rPr>
            <w14:scene3d>
              <w14:camera w14:prst="orthographicFront"/>
              <w14:lightRig w14:rig="threePt" w14:dir="t">
                <w14:rot w14:lat="0" w14:lon="0" w14:rev="0"/>
              </w14:lightRig>
            </w14:scene3d>
          </w:rPr>
          <w:delText>6.5.1.</w:delText>
        </w:r>
        <w:r w:rsidDel="008C4EAE">
          <w:rPr>
            <w:rFonts w:asciiTheme="minorHAnsi" w:eastAsiaTheme="minorEastAsia" w:hAnsiTheme="minorHAnsi" w:cstheme="minorBidi"/>
            <w:sz w:val="22"/>
            <w:szCs w:val="22"/>
          </w:rPr>
          <w:tab/>
        </w:r>
        <w:r w:rsidRPr="008C4EAE" w:rsidDel="008C4EAE">
          <w:delText>Service Integration Flow</w:delText>
        </w:r>
        <w:r w:rsidDel="008C4EAE">
          <w:rPr>
            <w:webHidden/>
          </w:rPr>
          <w:tab/>
          <w:delText>97</w:delText>
        </w:r>
      </w:del>
    </w:p>
    <w:p w14:paraId="1B7F5E2D" w14:textId="79FA9408" w:rsidR="005C6CEB" w:rsidDel="008C4EAE" w:rsidRDefault="005C6CEB">
      <w:pPr>
        <w:pStyle w:val="TOC2"/>
        <w:rPr>
          <w:del w:id="516" w:author="Author"/>
          <w:rFonts w:asciiTheme="minorHAnsi" w:eastAsiaTheme="minorEastAsia" w:hAnsiTheme="minorHAnsi" w:cstheme="minorBidi"/>
          <w:sz w:val="22"/>
          <w:szCs w:val="22"/>
        </w:rPr>
      </w:pPr>
      <w:del w:id="517" w:author="Author">
        <w:r w:rsidRPr="008C4EAE" w:rsidDel="008C4EAE">
          <w:delText>6.6.</w:delText>
        </w:r>
        <w:r w:rsidDel="008C4EAE">
          <w:rPr>
            <w:rFonts w:asciiTheme="minorHAnsi" w:eastAsiaTheme="minorEastAsia" w:hAnsiTheme="minorHAnsi" w:cstheme="minorBidi"/>
            <w:sz w:val="22"/>
            <w:szCs w:val="22"/>
          </w:rPr>
          <w:tab/>
        </w:r>
        <w:r w:rsidRPr="008C4EAE" w:rsidDel="008C4EAE">
          <w:delText>Interface Design Rules</w:delText>
        </w:r>
        <w:r w:rsidDel="008C4EAE">
          <w:rPr>
            <w:webHidden/>
          </w:rPr>
          <w:tab/>
          <w:delText>97</w:delText>
        </w:r>
      </w:del>
    </w:p>
    <w:p w14:paraId="004C9E6C" w14:textId="616D4583" w:rsidR="005C6CEB" w:rsidDel="008C4EAE" w:rsidRDefault="005C6CEB">
      <w:pPr>
        <w:pStyle w:val="TOC1"/>
        <w:rPr>
          <w:del w:id="518" w:author="Author"/>
          <w:rFonts w:asciiTheme="minorHAnsi" w:eastAsiaTheme="minorEastAsia" w:hAnsiTheme="minorHAnsi" w:cstheme="minorBidi"/>
          <w:sz w:val="22"/>
          <w:szCs w:val="22"/>
        </w:rPr>
      </w:pPr>
      <w:del w:id="519" w:author="Author">
        <w:r w:rsidRPr="008C4EAE" w:rsidDel="008C4EAE">
          <w:delText>7.</w:delText>
        </w:r>
        <w:r w:rsidDel="008C4EAE">
          <w:rPr>
            <w:rFonts w:asciiTheme="minorHAnsi" w:eastAsiaTheme="minorEastAsia" w:hAnsiTheme="minorHAnsi" w:cstheme="minorBidi"/>
            <w:sz w:val="22"/>
            <w:szCs w:val="22"/>
          </w:rPr>
          <w:tab/>
        </w:r>
        <w:r w:rsidRPr="008C4EAE" w:rsidDel="008C4EAE">
          <w:delText>External System Interface Design</w:delText>
        </w:r>
        <w:r w:rsidDel="008C4EAE">
          <w:rPr>
            <w:webHidden/>
          </w:rPr>
          <w:tab/>
          <w:delText>97</w:delText>
        </w:r>
      </w:del>
    </w:p>
    <w:p w14:paraId="16663FF2" w14:textId="18E61FB1" w:rsidR="005C6CEB" w:rsidDel="008C4EAE" w:rsidRDefault="005C6CEB">
      <w:pPr>
        <w:pStyle w:val="TOC2"/>
        <w:rPr>
          <w:del w:id="520" w:author="Author"/>
          <w:rFonts w:asciiTheme="minorHAnsi" w:eastAsiaTheme="minorEastAsia" w:hAnsiTheme="minorHAnsi" w:cstheme="minorBidi"/>
          <w:sz w:val="22"/>
          <w:szCs w:val="22"/>
        </w:rPr>
      </w:pPr>
      <w:del w:id="521" w:author="Author">
        <w:r w:rsidRPr="008C4EAE" w:rsidDel="008C4EAE">
          <w:delText>7.1.</w:delText>
        </w:r>
        <w:r w:rsidDel="008C4EAE">
          <w:rPr>
            <w:rFonts w:asciiTheme="minorHAnsi" w:eastAsiaTheme="minorEastAsia" w:hAnsiTheme="minorHAnsi" w:cstheme="minorBidi"/>
            <w:sz w:val="22"/>
            <w:szCs w:val="22"/>
          </w:rPr>
          <w:tab/>
        </w:r>
        <w:r w:rsidRPr="008C4EAE" w:rsidDel="008C4EAE">
          <w:delText>Interface Architecture</w:delText>
        </w:r>
        <w:r w:rsidDel="008C4EAE">
          <w:rPr>
            <w:webHidden/>
          </w:rPr>
          <w:tab/>
          <w:delText>97</w:delText>
        </w:r>
      </w:del>
    </w:p>
    <w:p w14:paraId="6BAFEEEB" w14:textId="4A10A0D8" w:rsidR="005C6CEB" w:rsidDel="008C4EAE" w:rsidRDefault="005C6CEB">
      <w:pPr>
        <w:pStyle w:val="TOC3"/>
        <w:rPr>
          <w:del w:id="522" w:author="Author"/>
          <w:rFonts w:asciiTheme="minorHAnsi" w:eastAsiaTheme="minorEastAsia" w:hAnsiTheme="minorHAnsi" w:cstheme="minorBidi"/>
          <w:sz w:val="22"/>
          <w:szCs w:val="22"/>
        </w:rPr>
      </w:pPr>
      <w:del w:id="523" w:author="Author">
        <w:r w:rsidRPr="008C4EAE" w:rsidDel="008C4EAE">
          <w:rPr>
            <w14:scene3d>
              <w14:camera w14:prst="orthographicFront"/>
              <w14:lightRig w14:rig="threePt" w14:dir="t">
                <w14:rot w14:lat="0" w14:lon="0" w14:rev="0"/>
              </w14:lightRig>
            </w14:scene3d>
          </w:rPr>
          <w:delText>7.1.1.</w:delText>
        </w:r>
        <w:r w:rsidDel="008C4EAE">
          <w:rPr>
            <w:rFonts w:asciiTheme="minorHAnsi" w:eastAsiaTheme="minorEastAsia" w:hAnsiTheme="minorHAnsi" w:cstheme="minorBidi"/>
            <w:sz w:val="22"/>
            <w:szCs w:val="22"/>
          </w:rPr>
          <w:tab/>
        </w:r>
        <w:r w:rsidRPr="008C4EAE" w:rsidDel="008C4EAE">
          <w:delText>TAS Web Development Ports</w:delText>
        </w:r>
        <w:r w:rsidDel="008C4EAE">
          <w:rPr>
            <w:webHidden/>
          </w:rPr>
          <w:tab/>
          <w:delText>99</w:delText>
        </w:r>
      </w:del>
    </w:p>
    <w:p w14:paraId="576DAAEE" w14:textId="249E8F8B" w:rsidR="005C6CEB" w:rsidDel="008C4EAE" w:rsidRDefault="005C6CEB">
      <w:pPr>
        <w:pStyle w:val="TOC3"/>
        <w:rPr>
          <w:del w:id="524" w:author="Author"/>
          <w:rFonts w:asciiTheme="minorHAnsi" w:eastAsiaTheme="minorEastAsia" w:hAnsiTheme="minorHAnsi" w:cstheme="minorBidi"/>
          <w:sz w:val="22"/>
          <w:szCs w:val="22"/>
        </w:rPr>
      </w:pPr>
      <w:del w:id="525" w:author="Author">
        <w:r w:rsidRPr="008C4EAE" w:rsidDel="008C4EAE">
          <w:rPr>
            <w14:scene3d>
              <w14:camera w14:prst="orthographicFront"/>
              <w14:lightRig w14:rig="threePt" w14:dir="t">
                <w14:rot w14:lat="0" w14:lon="0" w14:rev="0"/>
              </w14:lightRig>
            </w14:scene3d>
          </w:rPr>
          <w:delText>7.1.2.</w:delText>
        </w:r>
        <w:r w:rsidDel="008C4EAE">
          <w:rPr>
            <w:rFonts w:asciiTheme="minorHAnsi" w:eastAsiaTheme="minorEastAsia" w:hAnsiTheme="minorHAnsi" w:cstheme="minorBidi"/>
            <w:sz w:val="22"/>
            <w:szCs w:val="22"/>
          </w:rPr>
          <w:tab/>
        </w:r>
        <w:r w:rsidRPr="008C4EAE" w:rsidDel="008C4EAE">
          <w:delText>CIT MAG Servers</w:delText>
        </w:r>
        <w:r w:rsidDel="008C4EAE">
          <w:rPr>
            <w:webHidden/>
          </w:rPr>
          <w:tab/>
          <w:delText>102</w:delText>
        </w:r>
      </w:del>
    </w:p>
    <w:p w14:paraId="25435EBB" w14:textId="418DBE82" w:rsidR="005C6CEB" w:rsidDel="008C4EAE" w:rsidRDefault="005C6CEB">
      <w:pPr>
        <w:pStyle w:val="TOC3"/>
        <w:rPr>
          <w:del w:id="526" w:author="Author"/>
          <w:rFonts w:asciiTheme="minorHAnsi" w:eastAsiaTheme="minorEastAsia" w:hAnsiTheme="minorHAnsi" w:cstheme="minorBidi"/>
          <w:sz w:val="22"/>
          <w:szCs w:val="22"/>
        </w:rPr>
      </w:pPr>
      <w:del w:id="527" w:author="Author">
        <w:r w:rsidRPr="008C4EAE" w:rsidDel="008C4EAE">
          <w:rPr>
            <w14:scene3d>
              <w14:camera w14:prst="orthographicFront"/>
              <w14:lightRig w14:rig="threePt" w14:dir="t">
                <w14:rot w14:lat="0" w14:lon="0" w14:rev="0"/>
              </w14:lightRig>
            </w14:scene3d>
          </w:rPr>
          <w:delText>7.1.3.</w:delText>
        </w:r>
        <w:r w:rsidDel="008C4EAE">
          <w:rPr>
            <w:rFonts w:asciiTheme="minorHAnsi" w:eastAsiaTheme="minorEastAsia" w:hAnsiTheme="minorHAnsi" w:cstheme="minorBidi"/>
            <w:sz w:val="22"/>
            <w:szCs w:val="22"/>
          </w:rPr>
          <w:tab/>
        </w:r>
        <w:r w:rsidRPr="008C4EAE" w:rsidDel="008C4EAE">
          <w:delText>SQA MAG Servers</w:delText>
        </w:r>
        <w:r w:rsidDel="008C4EAE">
          <w:rPr>
            <w:webHidden/>
          </w:rPr>
          <w:tab/>
          <w:delText>104</w:delText>
        </w:r>
      </w:del>
    </w:p>
    <w:p w14:paraId="2495DF7C" w14:textId="3BB5C043" w:rsidR="005C6CEB" w:rsidDel="008C4EAE" w:rsidRDefault="005C6CEB">
      <w:pPr>
        <w:pStyle w:val="TOC3"/>
        <w:rPr>
          <w:del w:id="528" w:author="Author"/>
          <w:rFonts w:asciiTheme="minorHAnsi" w:eastAsiaTheme="minorEastAsia" w:hAnsiTheme="minorHAnsi" w:cstheme="minorBidi"/>
          <w:sz w:val="22"/>
          <w:szCs w:val="22"/>
        </w:rPr>
      </w:pPr>
      <w:del w:id="529" w:author="Author">
        <w:r w:rsidRPr="008C4EAE" w:rsidDel="008C4EAE">
          <w:rPr>
            <w14:scene3d>
              <w14:camera w14:prst="orthographicFront"/>
              <w14:lightRig w14:rig="threePt" w14:dir="t">
                <w14:rot w14:lat="0" w14:lon="0" w14:rev="0"/>
              </w14:lightRig>
            </w14:scene3d>
          </w:rPr>
          <w:delText>7.1.4.</w:delText>
        </w:r>
        <w:r w:rsidDel="008C4EAE">
          <w:rPr>
            <w:rFonts w:asciiTheme="minorHAnsi" w:eastAsiaTheme="minorEastAsia" w:hAnsiTheme="minorHAnsi" w:cstheme="minorBidi"/>
            <w:sz w:val="22"/>
            <w:szCs w:val="22"/>
          </w:rPr>
          <w:tab/>
        </w:r>
        <w:r w:rsidRPr="008C4EAE" w:rsidDel="008C4EAE">
          <w:delText>UAT MAG Servers</w:delText>
        </w:r>
        <w:r w:rsidDel="008C4EAE">
          <w:rPr>
            <w:webHidden/>
          </w:rPr>
          <w:tab/>
          <w:delText>105</w:delText>
        </w:r>
      </w:del>
    </w:p>
    <w:p w14:paraId="24AB70B0" w14:textId="1A6DF4DF" w:rsidR="005C6CEB" w:rsidDel="008C4EAE" w:rsidRDefault="005C6CEB">
      <w:pPr>
        <w:pStyle w:val="TOC2"/>
        <w:rPr>
          <w:del w:id="530" w:author="Author"/>
          <w:rFonts w:asciiTheme="minorHAnsi" w:eastAsiaTheme="minorEastAsia" w:hAnsiTheme="minorHAnsi" w:cstheme="minorBidi"/>
          <w:sz w:val="22"/>
          <w:szCs w:val="22"/>
        </w:rPr>
      </w:pPr>
      <w:del w:id="531" w:author="Author">
        <w:r w:rsidRPr="008C4EAE" w:rsidDel="008C4EAE">
          <w:delText>7.2.</w:delText>
        </w:r>
        <w:r w:rsidDel="008C4EAE">
          <w:rPr>
            <w:rFonts w:asciiTheme="minorHAnsi" w:eastAsiaTheme="minorEastAsia" w:hAnsiTheme="minorHAnsi" w:cstheme="minorBidi"/>
            <w:sz w:val="22"/>
            <w:szCs w:val="22"/>
          </w:rPr>
          <w:tab/>
        </w:r>
        <w:r w:rsidRPr="008C4EAE" w:rsidDel="008C4EAE">
          <w:delText>Interface Detailed Design</w:delText>
        </w:r>
        <w:r w:rsidDel="008C4EAE">
          <w:rPr>
            <w:webHidden/>
          </w:rPr>
          <w:tab/>
          <w:delText>106</w:delText>
        </w:r>
      </w:del>
    </w:p>
    <w:p w14:paraId="600EE534" w14:textId="12029D70" w:rsidR="005C6CEB" w:rsidDel="008C4EAE" w:rsidRDefault="005C6CEB">
      <w:pPr>
        <w:pStyle w:val="TOC3"/>
        <w:rPr>
          <w:del w:id="532" w:author="Author"/>
          <w:rFonts w:asciiTheme="minorHAnsi" w:eastAsiaTheme="minorEastAsia" w:hAnsiTheme="minorHAnsi" w:cstheme="minorBidi"/>
          <w:sz w:val="22"/>
          <w:szCs w:val="22"/>
        </w:rPr>
      </w:pPr>
      <w:del w:id="533" w:author="Author">
        <w:r w:rsidRPr="008C4EAE" w:rsidDel="008C4EAE">
          <w:rPr>
            <w14:scene3d>
              <w14:camera w14:prst="orthographicFront"/>
              <w14:lightRig w14:rig="threePt" w14:dir="t">
                <w14:rot w14:lat="0" w14:lon="0" w14:rev="0"/>
              </w14:lightRig>
            </w14:scene3d>
          </w:rPr>
          <w:delText>7.2.1.</w:delText>
        </w:r>
        <w:r w:rsidDel="008C4EAE">
          <w:rPr>
            <w:rFonts w:asciiTheme="minorHAnsi" w:eastAsiaTheme="minorEastAsia" w:hAnsiTheme="minorHAnsi" w:cstheme="minorBidi"/>
            <w:sz w:val="22"/>
            <w:szCs w:val="22"/>
          </w:rPr>
          <w:tab/>
        </w:r>
        <w:r w:rsidRPr="008C4EAE" w:rsidDel="008C4EAE">
          <w:delText>eBilling ICD</w:delText>
        </w:r>
        <w:r w:rsidDel="008C4EAE">
          <w:rPr>
            <w:webHidden/>
          </w:rPr>
          <w:tab/>
          <w:delText>106</w:delText>
        </w:r>
      </w:del>
    </w:p>
    <w:p w14:paraId="367BF0DB" w14:textId="27CEC4EE" w:rsidR="005C6CEB" w:rsidDel="008C4EAE" w:rsidRDefault="005C6CEB">
      <w:pPr>
        <w:pStyle w:val="TOC1"/>
        <w:rPr>
          <w:del w:id="534" w:author="Author"/>
          <w:rFonts w:asciiTheme="minorHAnsi" w:eastAsiaTheme="minorEastAsia" w:hAnsiTheme="minorHAnsi" w:cstheme="minorBidi"/>
          <w:sz w:val="22"/>
          <w:szCs w:val="22"/>
        </w:rPr>
      </w:pPr>
      <w:del w:id="535" w:author="Author">
        <w:r w:rsidRPr="008C4EAE" w:rsidDel="008C4EAE">
          <w:delText>8.</w:delText>
        </w:r>
        <w:r w:rsidDel="008C4EAE">
          <w:rPr>
            <w:rFonts w:asciiTheme="minorHAnsi" w:eastAsiaTheme="minorEastAsia" w:hAnsiTheme="minorHAnsi" w:cstheme="minorBidi"/>
            <w:sz w:val="22"/>
            <w:szCs w:val="22"/>
          </w:rPr>
          <w:tab/>
        </w:r>
        <w:r w:rsidRPr="008C4EAE" w:rsidDel="008C4EAE">
          <w:delText>Human-Machine Interface</w:delText>
        </w:r>
        <w:r w:rsidDel="008C4EAE">
          <w:rPr>
            <w:webHidden/>
          </w:rPr>
          <w:tab/>
          <w:delText>107</w:delText>
        </w:r>
      </w:del>
    </w:p>
    <w:p w14:paraId="4BD3C9CA" w14:textId="1EC8F657" w:rsidR="005C6CEB" w:rsidDel="008C4EAE" w:rsidRDefault="005C6CEB">
      <w:pPr>
        <w:pStyle w:val="TOC2"/>
        <w:rPr>
          <w:del w:id="536" w:author="Author"/>
          <w:rFonts w:asciiTheme="minorHAnsi" w:eastAsiaTheme="minorEastAsia" w:hAnsiTheme="minorHAnsi" w:cstheme="minorBidi"/>
          <w:sz w:val="22"/>
          <w:szCs w:val="22"/>
        </w:rPr>
      </w:pPr>
      <w:del w:id="537" w:author="Author">
        <w:r w:rsidRPr="008C4EAE" w:rsidDel="008C4EAE">
          <w:delText>8.1.</w:delText>
        </w:r>
        <w:r w:rsidDel="008C4EAE">
          <w:rPr>
            <w:rFonts w:asciiTheme="minorHAnsi" w:eastAsiaTheme="minorEastAsia" w:hAnsiTheme="minorHAnsi" w:cstheme="minorBidi"/>
            <w:sz w:val="22"/>
            <w:szCs w:val="22"/>
          </w:rPr>
          <w:tab/>
        </w:r>
        <w:r w:rsidRPr="008C4EAE" w:rsidDel="008C4EAE">
          <w:delText>Inputs</w:delText>
        </w:r>
        <w:r w:rsidDel="008C4EAE">
          <w:rPr>
            <w:webHidden/>
          </w:rPr>
          <w:tab/>
          <w:delText>107</w:delText>
        </w:r>
      </w:del>
    </w:p>
    <w:p w14:paraId="16F1281F" w14:textId="69162A47" w:rsidR="005C6CEB" w:rsidDel="008C4EAE" w:rsidRDefault="005C6CEB">
      <w:pPr>
        <w:pStyle w:val="TOC2"/>
        <w:rPr>
          <w:del w:id="538" w:author="Author"/>
          <w:rFonts w:asciiTheme="minorHAnsi" w:eastAsiaTheme="minorEastAsia" w:hAnsiTheme="minorHAnsi" w:cstheme="minorBidi"/>
          <w:sz w:val="22"/>
          <w:szCs w:val="22"/>
        </w:rPr>
      </w:pPr>
      <w:del w:id="539" w:author="Author">
        <w:r w:rsidRPr="008C4EAE" w:rsidDel="008C4EAE">
          <w:delText>8.2.</w:delText>
        </w:r>
        <w:r w:rsidDel="008C4EAE">
          <w:rPr>
            <w:rFonts w:asciiTheme="minorHAnsi" w:eastAsiaTheme="minorEastAsia" w:hAnsiTheme="minorHAnsi" w:cstheme="minorBidi"/>
            <w:sz w:val="22"/>
            <w:szCs w:val="22"/>
          </w:rPr>
          <w:tab/>
        </w:r>
        <w:r w:rsidRPr="008C4EAE" w:rsidDel="008C4EAE">
          <w:delText>Outputs</w:delText>
        </w:r>
        <w:r w:rsidDel="008C4EAE">
          <w:rPr>
            <w:webHidden/>
          </w:rPr>
          <w:tab/>
          <w:delText>107</w:delText>
        </w:r>
      </w:del>
    </w:p>
    <w:p w14:paraId="3C9CE9A8" w14:textId="6986DA12" w:rsidR="005C6CEB" w:rsidDel="008C4EAE" w:rsidRDefault="005C6CEB">
      <w:pPr>
        <w:pStyle w:val="TOC2"/>
        <w:rPr>
          <w:del w:id="540" w:author="Author"/>
          <w:rFonts w:asciiTheme="minorHAnsi" w:eastAsiaTheme="minorEastAsia" w:hAnsiTheme="minorHAnsi" w:cstheme="minorBidi"/>
          <w:sz w:val="22"/>
          <w:szCs w:val="22"/>
        </w:rPr>
      </w:pPr>
      <w:del w:id="541" w:author="Author">
        <w:r w:rsidRPr="008C4EAE" w:rsidDel="008C4EAE">
          <w:delText>8.3.</w:delText>
        </w:r>
        <w:r w:rsidDel="008C4EAE">
          <w:rPr>
            <w:rFonts w:asciiTheme="minorHAnsi" w:eastAsiaTheme="minorEastAsia" w:hAnsiTheme="minorHAnsi" w:cstheme="minorBidi"/>
            <w:sz w:val="22"/>
            <w:szCs w:val="22"/>
          </w:rPr>
          <w:tab/>
        </w:r>
        <w:r w:rsidRPr="008C4EAE" w:rsidDel="008C4EAE">
          <w:delText>Navigation Hierarchy</w:delText>
        </w:r>
        <w:r w:rsidDel="008C4EAE">
          <w:rPr>
            <w:webHidden/>
          </w:rPr>
          <w:tab/>
          <w:delText>123</w:delText>
        </w:r>
      </w:del>
    </w:p>
    <w:p w14:paraId="6ABC94F1" w14:textId="3F35EFCF" w:rsidR="005C6CEB" w:rsidDel="008C4EAE" w:rsidRDefault="005C6CEB">
      <w:pPr>
        <w:pStyle w:val="TOC3"/>
        <w:rPr>
          <w:del w:id="542" w:author="Author"/>
          <w:rFonts w:asciiTheme="minorHAnsi" w:eastAsiaTheme="minorEastAsia" w:hAnsiTheme="minorHAnsi" w:cstheme="minorBidi"/>
          <w:sz w:val="22"/>
          <w:szCs w:val="22"/>
        </w:rPr>
      </w:pPr>
      <w:del w:id="543" w:author="Author">
        <w:r w:rsidRPr="008C4EAE" w:rsidDel="008C4EAE">
          <w:rPr>
            <w14:scene3d>
              <w14:camera w14:prst="orthographicFront"/>
              <w14:lightRig w14:rig="threePt" w14:dir="t">
                <w14:rot w14:lat="0" w14:lon="0" w14:rev="0"/>
              </w14:lightRig>
            </w14:scene3d>
          </w:rPr>
          <w:delText>8.3.1.</w:delText>
        </w:r>
        <w:r w:rsidDel="008C4EAE">
          <w:rPr>
            <w:rFonts w:asciiTheme="minorHAnsi" w:eastAsiaTheme="minorEastAsia" w:hAnsiTheme="minorHAnsi" w:cstheme="minorBidi"/>
            <w:sz w:val="22"/>
            <w:szCs w:val="22"/>
          </w:rPr>
          <w:tab/>
        </w:r>
        <w:r w:rsidRPr="008C4EAE" w:rsidDel="008C4EAE">
          <w:delText>Screens</w:delText>
        </w:r>
        <w:r w:rsidDel="008C4EAE">
          <w:rPr>
            <w:webHidden/>
          </w:rPr>
          <w:tab/>
          <w:delText>123</w:delText>
        </w:r>
      </w:del>
    </w:p>
    <w:p w14:paraId="5FAAC341" w14:textId="178E0B0E" w:rsidR="005C6CEB" w:rsidDel="008C4EAE" w:rsidRDefault="005C6CEB">
      <w:pPr>
        <w:pStyle w:val="TOC1"/>
        <w:rPr>
          <w:del w:id="544" w:author="Author"/>
          <w:rFonts w:asciiTheme="minorHAnsi" w:eastAsiaTheme="minorEastAsia" w:hAnsiTheme="minorHAnsi" w:cstheme="minorBidi"/>
          <w:sz w:val="22"/>
          <w:szCs w:val="22"/>
        </w:rPr>
      </w:pPr>
      <w:del w:id="545" w:author="Author">
        <w:r w:rsidRPr="008C4EAE" w:rsidDel="008C4EAE">
          <w:delText>9.</w:delText>
        </w:r>
        <w:r w:rsidDel="008C4EAE">
          <w:rPr>
            <w:rFonts w:asciiTheme="minorHAnsi" w:eastAsiaTheme="minorEastAsia" w:hAnsiTheme="minorHAnsi" w:cstheme="minorBidi"/>
            <w:sz w:val="22"/>
            <w:szCs w:val="22"/>
          </w:rPr>
          <w:tab/>
        </w:r>
        <w:r w:rsidRPr="008C4EAE" w:rsidDel="008C4EAE">
          <w:delText>Appendix A: STAT Team Diagrams</w:delText>
        </w:r>
        <w:r w:rsidDel="008C4EAE">
          <w:rPr>
            <w:webHidden/>
          </w:rPr>
          <w:tab/>
          <w:delText>123</w:delText>
        </w:r>
      </w:del>
    </w:p>
    <w:p w14:paraId="35118F6C" w14:textId="1F2317BC" w:rsidR="005C6CEB" w:rsidDel="008C4EAE" w:rsidRDefault="005C6CEB">
      <w:pPr>
        <w:pStyle w:val="TOC2"/>
        <w:rPr>
          <w:del w:id="546" w:author="Author"/>
          <w:rFonts w:asciiTheme="minorHAnsi" w:eastAsiaTheme="minorEastAsia" w:hAnsiTheme="minorHAnsi" w:cstheme="minorBidi"/>
          <w:sz w:val="22"/>
          <w:szCs w:val="22"/>
        </w:rPr>
      </w:pPr>
      <w:del w:id="547" w:author="Author">
        <w:r w:rsidRPr="008C4EAE" w:rsidDel="008C4EAE">
          <w:delText>9.1.</w:delText>
        </w:r>
        <w:r w:rsidDel="008C4EAE">
          <w:rPr>
            <w:rFonts w:asciiTheme="minorHAnsi" w:eastAsiaTheme="minorEastAsia" w:hAnsiTheme="minorHAnsi" w:cstheme="minorBidi"/>
            <w:sz w:val="22"/>
            <w:szCs w:val="22"/>
          </w:rPr>
          <w:tab/>
        </w:r>
        <w:r w:rsidRPr="008C4EAE" w:rsidDel="008C4EAE">
          <w:delText>STAT Team Diagram Reference to Equivalent SDD Detailed Diagram</w:delText>
        </w:r>
        <w:r w:rsidDel="008C4EAE">
          <w:rPr>
            <w:webHidden/>
          </w:rPr>
          <w:tab/>
          <w:delText>123</w:delText>
        </w:r>
      </w:del>
    </w:p>
    <w:p w14:paraId="7DB7F0E8" w14:textId="4551FEF1" w:rsidR="005C6CEB" w:rsidDel="008C4EAE" w:rsidRDefault="005C6CEB">
      <w:pPr>
        <w:pStyle w:val="TOC1"/>
        <w:rPr>
          <w:del w:id="548" w:author="Author"/>
          <w:rFonts w:asciiTheme="minorHAnsi" w:eastAsiaTheme="minorEastAsia" w:hAnsiTheme="minorHAnsi" w:cstheme="minorBidi"/>
          <w:sz w:val="22"/>
          <w:szCs w:val="22"/>
        </w:rPr>
      </w:pPr>
      <w:del w:id="549" w:author="Author">
        <w:r w:rsidRPr="008C4EAE" w:rsidDel="008C4EAE">
          <w:delText>10.</w:delText>
        </w:r>
        <w:r w:rsidDel="008C4EAE">
          <w:rPr>
            <w:rFonts w:asciiTheme="minorHAnsi" w:eastAsiaTheme="minorEastAsia" w:hAnsiTheme="minorHAnsi" w:cstheme="minorBidi"/>
            <w:sz w:val="22"/>
            <w:szCs w:val="22"/>
          </w:rPr>
          <w:tab/>
        </w:r>
        <w:r w:rsidRPr="008C4EAE" w:rsidDel="008C4EAE">
          <w:delText>Attachment A – Approval Signatures</w:delText>
        </w:r>
        <w:r w:rsidDel="008C4EAE">
          <w:rPr>
            <w:webHidden/>
          </w:rPr>
          <w:tab/>
          <w:delText>128</w:delText>
        </w:r>
      </w:del>
    </w:p>
    <w:p w14:paraId="14A1E9D9" w14:textId="75532344" w:rsidR="005C6CEB" w:rsidDel="008C4EAE" w:rsidRDefault="005C6CEB">
      <w:pPr>
        <w:pStyle w:val="TOC2"/>
        <w:rPr>
          <w:del w:id="550" w:author="Author"/>
          <w:rFonts w:asciiTheme="minorHAnsi" w:eastAsiaTheme="minorEastAsia" w:hAnsiTheme="minorHAnsi" w:cstheme="minorBidi"/>
          <w:sz w:val="22"/>
          <w:szCs w:val="22"/>
        </w:rPr>
      </w:pPr>
      <w:del w:id="551" w:author="Author">
        <w:r w:rsidRPr="008C4EAE" w:rsidDel="008C4EAE">
          <w:delText>A.1.</w:delText>
        </w:r>
        <w:r w:rsidDel="008C4EAE">
          <w:rPr>
            <w:rFonts w:asciiTheme="minorHAnsi" w:eastAsiaTheme="minorEastAsia" w:hAnsiTheme="minorHAnsi" w:cstheme="minorBidi"/>
            <w:sz w:val="22"/>
            <w:szCs w:val="22"/>
          </w:rPr>
          <w:tab/>
        </w:r>
        <w:r w:rsidRPr="008C4EAE" w:rsidDel="008C4EAE">
          <w:delText>Identification of Technology and Standards</w:delText>
        </w:r>
        <w:r w:rsidDel="008C4EAE">
          <w:rPr>
            <w:webHidden/>
          </w:rPr>
          <w:tab/>
          <w:delText>129</w:delText>
        </w:r>
      </w:del>
    </w:p>
    <w:p w14:paraId="2294DD29" w14:textId="3C291AA0" w:rsidR="005C6CEB" w:rsidDel="008C4EAE" w:rsidRDefault="005C6CEB">
      <w:pPr>
        <w:pStyle w:val="TOC2"/>
        <w:rPr>
          <w:del w:id="552" w:author="Author"/>
          <w:rFonts w:asciiTheme="minorHAnsi" w:eastAsiaTheme="minorEastAsia" w:hAnsiTheme="minorHAnsi" w:cstheme="minorBidi"/>
          <w:sz w:val="22"/>
          <w:szCs w:val="22"/>
        </w:rPr>
      </w:pPr>
      <w:del w:id="553" w:author="Author">
        <w:r w:rsidRPr="008C4EAE" w:rsidDel="008C4EAE">
          <w:delText>A.2.</w:delText>
        </w:r>
        <w:r w:rsidDel="008C4EAE">
          <w:rPr>
            <w:rFonts w:asciiTheme="minorHAnsi" w:eastAsiaTheme="minorEastAsia" w:hAnsiTheme="minorHAnsi" w:cstheme="minorBidi"/>
            <w:sz w:val="22"/>
            <w:szCs w:val="22"/>
          </w:rPr>
          <w:tab/>
        </w:r>
        <w:r w:rsidRPr="008C4EAE" w:rsidDel="008C4EAE">
          <w:delText>Constraining Policies, Directives and Procedures</w:delText>
        </w:r>
        <w:r w:rsidDel="008C4EAE">
          <w:rPr>
            <w:webHidden/>
          </w:rPr>
          <w:tab/>
          <w:delText>129</w:delText>
        </w:r>
      </w:del>
    </w:p>
    <w:p w14:paraId="43F531A1" w14:textId="15AEBCB2" w:rsidR="005C6CEB" w:rsidDel="008C4EAE" w:rsidRDefault="005C6CEB">
      <w:pPr>
        <w:pStyle w:val="TOC2"/>
        <w:rPr>
          <w:del w:id="554" w:author="Author"/>
          <w:rFonts w:asciiTheme="minorHAnsi" w:eastAsiaTheme="minorEastAsia" w:hAnsiTheme="minorHAnsi" w:cstheme="minorBidi"/>
          <w:sz w:val="22"/>
          <w:szCs w:val="22"/>
        </w:rPr>
      </w:pPr>
      <w:del w:id="555" w:author="Author">
        <w:r w:rsidRPr="008C4EAE" w:rsidDel="008C4EAE">
          <w:delText>A.3.</w:delText>
        </w:r>
        <w:r w:rsidDel="008C4EAE">
          <w:rPr>
            <w:rFonts w:asciiTheme="minorHAnsi" w:eastAsiaTheme="minorEastAsia" w:hAnsiTheme="minorHAnsi" w:cstheme="minorBidi"/>
            <w:sz w:val="22"/>
            <w:szCs w:val="22"/>
          </w:rPr>
          <w:tab/>
        </w:r>
        <w:r w:rsidRPr="008C4EAE" w:rsidDel="008C4EAE">
          <w:delText>Requirements Traceability Matrix</w:delText>
        </w:r>
        <w:r w:rsidDel="008C4EAE">
          <w:rPr>
            <w:webHidden/>
          </w:rPr>
          <w:tab/>
          <w:delText>129</w:delText>
        </w:r>
      </w:del>
    </w:p>
    <w:p w14:paraId="307DCF1F" w14:textId="55A23562" w:rsidR="005C6CEB" w:rsidDel="008C4EAE" w:rsidRDefault="005C6CEB">
      <w:pPr>
        <w:pStyle w:val="TOC2"/>
        <w:rPr>
          <w:del w:id="556" w:author="Author"/>
          <w:rFonts w:asciiTheme="minorHAnsi" w:eastAsiaTheme="minorEastAsia" w:hAnsiTheme="minorHAnsi" w:cstheme="minorBidi"/>
          <w:sz w:val="22"/>
          <w:szCs w:val="22"/>
        </w:rPr>
      </w:pPr>
      <w:del w:id="557" w:author="Author">
        <w:r w:rsidRPr="008C4EAE" w:rsidDel="008C4EAE">
          <w:delText>A.4.</w:delText>
        </w:r>
        <w:r w:rsidDel="008C4EAE">
          <w:rPr>
            <w:rFonts w:asciiTheme="minorHAnsi" w:eastAsiaTheme="minorEastAsia" w:hAnsiTheme="minorHAnsi" w:cstheme="minorBidi"/>
            <w:sz w:val="22"/>
            <w:szCs w:val="22"/>
          </w:rPr>
          <w:tab/>
        </w:r>
        <w:r w:rsidRPr="008C4EAE" w:rsidDel="008C4EAE">
          <w:delText>Packaging and Installation</w:delText>
        </w:r>
        <w:r w:rsidDel="008C4EAE">
          <w:rPr>
            <w:webHidden/>
          </w:rPr>
          <w:tab/>
          <w:delText>129</w:delText>
        </w:r>
      </w:del>
    </w:p>
    <w:p w14:paraId="657FA5BC" w14:textId="4D85642A" w:rsidR="005C6CEB" w:rsidDel="008C4EAE" w:rsidRDefault="005C6CEB">
      <w:pPr>
        <w:pStyle w:val="TOC2"/>
        <w:rPr>
          <w:del w:id="558" w:author="Author"/>
          <w:rFonts w:asciiTheme="minorHAnsi" w:eastAsiaTheme="minorEastAsia" w:hAnsiTheme="minorHAnsi" w:cstheme="minorBidi"/>
          <w:sz w:val="22"/>
          <w:szCs w:val="22"/>
        </w:rPr>
      </w:pPr>
      <w:del w:id="559" w:author="Author">
        <w:r w:rsidRPr="008C4EAE" w:rsidDel="008C4EAE">
          <w:delText>A.5.</w:delText>
        </w:r>
        <w:r w:rsidDel="008C4EAE">
          <w:rPr>
            <w:rFonts w:asciiTheme="minorHAnsi" w:eastAsiaTheme="minorEastAsia" w:hAnsiTheme="minorHAnsi" w:cstheme="minorBidi"/>
            <w:sz w:val="22"/>
            <w:szCs w:val="22"/>
          </w:rPr>
          <w:tab/>
        </w:r>
        <w:r w:rsidRPr="008C4EAE" w:rsidDel="008C4EAE">
          <w:delText>Design Metrics</w:delText>
        </w:r>
        <w:r w:rsidDel="008C4EAE">
          <w:rPr>
            <w:webHidden/>
          </w:rPr>
          <w:tab/>
          <w:delText>129</w:delText>
        </w:r>
      </w:del>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76AE588" w14:textId="28796AA3" w:rsidR="004E2AE6" w:rsidRDefault="00A17716">
      <w:pPr>
        <w:pStyle w:val="TableofFigures"/>
        <w:rPr>
          <w:ins w:id="560" w:author="Autho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ins w:id="561" w:author="Author">
        <w:r w:rsidR="004E2AE6" w:rsidRPr="00597CA4">
          <w:rPr>
            <w:rStyle w:val="Hyperlink"/>
            <w:noProof/>
          </w:rPr>
          <w:fldChar w:fldCharType="begin"/>
        </w:r>
        <w:r w:rsidR="004E2AE6" w:rsidRPr="00597CA4">
          <w:rPr>
            <w:rStyle w:val="Hyperlink"/>
            <w:noProof/>
          </w:rPr>
          <w:instrText xml:space="preserve"> </w:instrText>
        </w:r>
        <w:r w:rsidR="004E2AE6">
          <w:rPr>
            <w:noProof/>
          </w:rPr>
          <w:instrText>HYPERLINK \l "_Toc529518519"</w:instrText>
        </w:r>
        <w:r w:rsidR="004E2AE6" w:rsidRPr="00597CA4">
          <w:rPr>
            <w:rStyle w:val="Hyperlink"/>
            <w:noProof/>
          </w:rPr>
          <w:instrText xml:space="preserve"> </w:instrText>
        </w:r>
        <w:r w:rsidR="004E2AE6" w:rsidRPr="00597CA4">
          <w:rPr>
            <w:rStyle w:val="Hyperlink"/>
            <w:noProof/>
          </w:rPr>
          <w:fldChar w:fldCharType="separate"/>
        </w:r>
        <w:r w:rsidR="004E2AE6" w:rsidRPr="00597CA4">
          <w:rPr>
            <w:rStyle w:val="Hyperlink"/>
            <w:rFonts w:ascii="Arial" w:hAnsi="Arial" w:cs="Arial"/>
            <w:noProof/>
          </w:rPr>
          <w:t>Figure 1: VA Revenue Cycle Business Process</w:t>
        </w:r>
        <w:r w:rsidR="004E2AE6">
          <w:rPr>
            <w:noProof/>
            <w:webHidden/>
          </w:rPr>
          <w:tab/>
        </w:r>
        <w:r w:rsidR="004E2AE6">
          <w:rPr>
            <w:noProof/>
            <w:webHidden/>
          </w:rPr>
          <w:fldChar w:fldCharType="begin"/>
        </w:r>
        <w:r w:rsidR="004E2AE6">
          <w:rPr>
            <w:noProof/>
            <w:webHidden/>
          </w:rPr>
          <w:instrText xml:space="preserve"> PAGEREF _Toc529518519 \h </w:instrText>
        </w:r>
      </w:ins>
      <w:r w:rsidR="004E2AE6">
        <w:rPr>
          <w:noProof/>
          <w:webHidden/>
        </w:rPr>
      </w:r>
      <w:r w:rsidR="004E2AE6">
        <w:rPr>
          <w:noProof/>
          <w:webHidden/>
        </w:rPr>
        <w:fldChar w:fldCharType="separate"/>
      </w:r>
      <w:ins w:id="562" w:author="Author">
        <w:r w:rsidR="004E2AE6">
          <w:rPr>
            <w:noProof/>
            <w:webHidden/>
          </w:rPr>
          <w:t>4</w:t>
        </w:r>
        <w:r w:rsidR="004E2AE6">
          <w:rPr>
            <w:noProof/>
            <w:webHidden/>
          </w:rPr>
          <w:fldChar w:fldCharType="end"/>
        </w:r>
        <w:r w:rsidR="004E2AE6" w:rsidRPr="00597CA4">
          <w:rPr>
            <w:rStyle w:val="Hyperlink"/>
            <w:noProof/>
          </w:rPr>
          <w:fldChar w:fldCharType="end"/>
        </w:r>
      </w:ins>
    </w:p>
    <w:p w14:paraId="3AF4772F" w14:textId="6AAE453E" w:rsidR="004E2AE6" w:rsidRDefault="004E2AE6">
      <w:pPr>
        <w:pStyle w:val="TableofFigures"/>
        <w:rPr>
          <w:ins w:id="563" w:author="Author"/>
          <w:rFonts w:asciiTheme="minorHAnsi" w:eastAsiaTheme="minorEastAsia" w:hAnsiTheme="minorHAnsi" w:cstheme="minorBidi"/>
          <w:noProof/>
          <w:sz w:val="22"/>
          <w:szCs w:val="22"/>
        </w:rPr>
      </w:pPr>
      <w:ins w:id="564" w:author="Author">
        <w:r w:rsidRPr="00597CA4">
          <w:rPr>
            <w:rStyle w:val="Hyperlink"/>
            <w:noProof/>
          </w:rPr>
          <w:fldChar w:fldCharType="begin"/>
        </w:r>
        <w:r w:rsidRPr="00597CA4">
          <w:rPr>
            <w:rStyle w:val="Hyperlink"/>
            <w:noProof/>
          </w:rPr>
          <w:instrText xml:space="preserve"> </w:instrText>
        </w:r>
        <w:r>
          <w:rPr>
            <w:noProof/>
          </w:rPr>
          <w:instrText>HYPERLINK \l "_Toc529518520"</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_Toc529518520 \h </w:instrText>
        </w:r>
      </w:ins>
      <w:r>
        <w:rPr>
          <w:noProof/>
          <w:webHidden/>
        </w:rPr>
      </w:r>
      <w:r>
        <w:rPr>
          <w:noProof/>
          <w:webHidden/>
        </w:rPr>
        <w:fldChar w:fldCharType="separate"/>
      </w:r>
      <w:ins w:id="565" w:author="Author">
        <w:r>
          <w:rPr>
            <w:noProof/>
            <w:webHidden/>
          </w:rPr>
          <w:t>10</w:t>
        </w:r>
        <w:r>
          <w:rPr>
            <w:noProof/>
            <w:webHidden/>
          </w:rPr>
          <w:fldChar w:fldCharType="end"/>
        </w:r>
        <w:r w:rsidRPr="00597CA4">
          <w:rPr>
            <w:rStyle w:val="Hyperlink"/>
            <w:noProof/>
          </w:rPr>
          <w:fldChar w:fldCharType="end"/>
        </w:r>
      </w:ins>
    </w:p>
    <w:p w14:paraId="4F8D2BAD" w14:textId="345C0612" w:rsidR="004E2AE6" w:rsidRDefault="004E2AE6">
      <w:pPr>
        <w:pStyle w:val="TableofFigures"/>
        <w:rPr>
          <w:ins w:id="566" w:author="Author"/>
          <w:rFonts w:asciiTheme="minorHAnsi" w:eastAsiaTheme="minorEastAsia" w:hAnsiTheme="minorHAnsi" w:cstheme="minorBidi"/>
          <w:noProof/>
          <w:sz w:val="22"/>
          <w:szCs w:val="22"/>
        </w:rPr>
      </w:pPr>
      <w:ins w:id="567" w:author="Author">
        <w:r w:rsidRPr="00597CA4">
          <w:rPr>
            <w:rStyle w:val="Hyperlink"/>
            <w:noProof/>
          </w:rPr>
          <w:fldChar w:fldCharType="begin"/>
        </w:r>
        <w:r w:rsidRPr="00597CA4">
          <w:rPr>
            <w:rStyle w:val="Hyperlink"/>
            <w:noProof/>
          </w:rPr>
          <w:instrText xml:space="preserve"> </w:instrText>
        </w:r>
        <w:r>
          <w:rPr>
            <w:noProof/>
          </w:rPr>
          <w:instrText>HYPERLINK \l "_Toc529518521"</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_Toc529518521 \h </w:instrText>
        </w:r>
      </w:ins>
      <w:r>
        <w:rPr>
          <w:noProof/>
          <w:webHidden/>
        </w:rPr>
      </w:r>
      <w:r>
        <w:rPr>
          <w:noProof/>
          <w:webHidden/>
        </w:rPr>
        <w:fldChar w:fldCharType="separate"/>
      </w:r>
      <w:ins w:id="568" w:author="Author">
        <w:r>
          <w:rPr>
            <w:noProof/>
            <w:webHidden/>
          </w:rPr>
          <w:t>11</w:t>
        </w:r>
        <w:r>
          <w:rPr>
            <w:noProof/>
            <w:webHidden/>
          </w:rPr>
          <w:fldChar w:fldCharType="end"/>
        </w:r>
        <w:r w:rsidRPr="00597CA4">
          <w:rPr>
            <w:rStyle w:val="Hyperlink"/>
            <w:noProof/>
          </w:rPr>
          <w:fldChar w:fldCharType="end"/>
        </w:r>
      </w:ins>
    </w:p>
    <w:p w14:paraId="75D1715F" w14:textId="024AA2CC" w:rsidR="004E2AE6" w:rsidRDefault="004E2AE6">
      <w:pPr>
        <w:pStyle w:val="TableofFigures"/>
        <w:rPr>
          <w:ins w:id="569" w:author="Author"/>
          <w:rFonts w:asciiTheme="minorHAnsi" w:eastAsiaTheme="minorEastAsia" w:hAnsiTheme="minorHAnsi" w:cstheme="minorBidi"/>
          <w:noProof/>
          <w:sz w:val="22"/>
          <w:szCs w:val="22"/>
        </w:rPr>
      </w:pPr>
      <w:ins w:id="570" w:author="Author">
        <w:r w:rsidRPr="00597CA4">
          <w:rPr>
            <w:rStyle w:val="Hyperlink"/>
            <w:noProof/>
          </w:rPr>
          <w:fldChar w:fldCharType="begin"/>
        </w:r>
        <w:r w:rsidRPr="00597CA4">
          <w:rPr>
            <w:rStyle w:val="Hyperlink"/>
            <w:noProof/>
          </w:rPr>
          <w:instrText xml:space="preserve"> </w:instrText>
        </w:r>
        <w:r>
          <w:rPr>
            <w:noProof/>
          </w:rPr>
          <w:instrText>HYPERLINK \l "_Toc529518522"</w:instrText>
        </w:r>
        <w:r w:rsidRPr="00597CA4">
          <w:rPr>
            <w:rStyle w:val="Hyperlink"/>
            <w:noProof/>
          </w:rPr>
          <w:instrText xml:space="preserve"> </w:instrText>
        </w:r>
        <w:r w:rsidRPr="00597CA4">
          <w:rPr>
            <w:rStyle w:val="Hyperlink"/>
            <w:noProof/>
          </w:rPr>
          <w:fldChar w:fldCharType="separate"/>
        </w:r>
        <w:r w:rsidRPr="00597CA4">
          <w:rPr>
            <w:rStyle w:val="Hyperlink"/>
            <w:noProof/>
          </w:rPr>
          <w:t>Figure 4: MCCF EDI TAS Conceptual Architecture</w:t>
        </w:r>
        <w:r>
          <w:rPr>
            <w:noProof/>
            <w:webHidden/>
          </w:rPr>
          <w:tab/>
        </w:r>
        <w:r>
          <w:rPr>
            <w:noProof/>
            <w:webHidden/>
          </w:rPr>
          <w:fldChar w:fldCharType="begin"/>
        </w:r>
        <w:r>
          <w:rPr>
            <w:noProof/>
            <w:webHidden/>
          </w:rPr>
          <w:instrText xml:space="preserve"> PAGEREF _Toc529518522 \h </w:instrText>
        </w:r>
      </w:ins>
      <w:r>
        <w:rPr>
          <w:noProof/>
          <w:webHidden/>
        </w:rPr>
      </w:r>
      <w:r>
        <w:rPr>
          <w:noProof/>
          <w:webHidden/>
        </w:rPr>
        <w:fldChar w:fldCharType="separate"/>
      </w:r>
      <w:ins w:id="571" w:author="Author">
        <w:r>
          <w:rPr>
            <w:noProof/>
            <w:webHidden/>
          </w:rPr>
          <w:t>13</w:t>
        </w:r>
        <w:r>
          <w:rPr>
            <w:noProof/>
            <w:webHidden/>
          </w:rPr>
          <w:fldChar w:fldCharType="end"/>
        </w:r>
        <w:r w:rsidRPr="00597CA4">
          <w:rPr>
            <w:rStyle w:val="Hyperlink"/>
            <w:noProof/>
          </w:rPr>
          <w:fldChar w:fldCharType="end"/>
        </w:r>
      </w:ins>
    </w:p>
    <w:p w14:paraId="7EF74E6E" w14:textId="2A41E3ED" w:rsidR="004E2AE6" w:rsidRDefault="004E2AE6">
      <w:pPr>
        <w:pStyle w:val="TableofFigures"/>
        <w:rPr>
          <w:ins w:id="572" w:author="Author"/>
          <w:rFonts w:asciiTheme="minorHAnsi" w:eastAsiaTheme="minorEastAsia" w:hAnsiTheme="minorHAnsi" w:cstheme="minorBidi"/>
          <w:noProof/>
          <w:sz w:val="22"/>
          <w:szCs w:val="22"/>
        </w:rPr>
      </w:pPr>
      <w:ins w:id="573" w:author="Author">
        <w:r w:rsidRPr="00597CA4">
          <w:rPr>
            <w:rStyle w:val="Hyperlink"/>
            <w:noProof/>
          </w:rPr>
          <w:fldChar w:fldCharType="begin"/>
        </w:r>
        <w:r w:rsidRPr="00597CA4">
          <w:rPr>
            <w:rStyle w:val="Hyperlink"/>
            <w:noProof/>
          </w:rPr>
          <w:instrText xml:space="preserve"> </w:instrText>
        </w:r>
        <w:r>
          <w:rPr>
            <w:noProof/>
          </w:rPr>
          <w:instrText>HYPERLINK \l "_Toc529518523"</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 xml:space="preserve">Figure 4: </w:t>
        </w:r>
        <w:r w:rsidRPr="00597CA4">
          <w:rPr>
            <w:rStyle w:val="Hyperlink"/>
            <w:noProof/>
          </w:rPr>
          <w:t>MCCF EDI TAS Conceptual Architecture</w:t>
        </w:r>
        <w:r>
          <w:rPr>
            <w:noProof/>
            <w:webHidden/>
          </w:rPr>
          <w:tab/>
        </w:r>
        <w:r>
          <w:rPr>
            <w:noProof/>
            <w:webHidden/>
          </w:rPr>
          <w:fldChar w:fldCharType="begin"/>
        </w:r>
        <w:r>
          <w:rPr>
            <w:noProof/>
            <w:webHidden/>
          </w:rPr>
          <w:instrText xml:space="preserve"> PAGEREF _Toc529518523 \h </w:instrText>
        </w:r>
      </w:ins>
      <w:r>
        <w:rPr>
          <w:noProof/>
          <w:webHidden/>
        </w:rPr>
      </w:r>
      <w:r>
        <w:rPr>
          <w:noProof/>
          <w:webHidden/>
        </w:rPr>
        <w:fldChar w:fldCharType="separate"/>
      </w:r>
      <w:ins w:id="574" w:author="Author">
        <w:r>
          <w:rPr>
            <w:noProof/>
            <w:webHidden/>
          </w:rPr>
          <w:t>13</w:t>
        </w:r>
        <w:r>
          <w:rPr>
            <w:noProof/>
            <w:webHidden/>
          </w:rPr>
          <w:fldChar w:fldCharType="end"/>
        </w:r>
        <w:r w:rsidRPr="00597CA4">
          <w:rPr>
            <w:rStyle w:val="Hyperlink"/>
            <w:noProof/>
          </w:rPr>
          <w:fldChar w:fldCharType="end"/>
        </w:r>
      </w:ins>
    </w:p>
    <w:p w14:paraId="7088DB27" w14:textId="125760E5" w:rsidR="004E2AE6" w:rsidRDefault="004E2AE6">
      <w:pPr>
        <w:pStyle w:val="TableofFigures"/>
        <w:rPr>
          <w:ins w:id="575" w:author="Author"/>
          <w:rFonts w:asciiTheme="minorHAnsi" w:eastAsiaTheme="minorEastAsia" w:hAnsiTheme="minorHAnsi" w:cstheme="minorBidi"/>
          <w:noProof/>
          <w:sz w:val="22"/>
          <w:szCs w:val="22"/>
        </w:rPr>
      </w:pPr>
      <w:ins w:id="576" w:author="Author">
        <w:r w:rsidRPr="00597CA4">
          <w:rPr>
            <w:rStyle w:val="Hyperlink"/>
            <w:noProof/>
          </w:rPr>
          <w:fldChar w:fldCharType="begin"/>
        </w:r>
        <w:r w:rsidRPr="00597CA4">
          <w:rPr>
            <w:rStyle w:val="Hyperlink"/>
            <w:noProof/>
          </w:rPr>
          <w:instrText xml:space="preserve"> </w:instrText>
        </w:r>
        <w:r>
          <w:rPr>
            <w:noProof/>
          </w:rPr>
          <w:instrText>HYPERLINK \l "_Toc529518524"</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_Toc529518524 \h </w:instrText>
        </w:r>
      </w:ins>
      <w:r>
        <w:rPr>
          <w:noProof/>
          <w:webHidden/>
        </w:rPr>
      </w:r>
      <w:r>
        <w:rPr>
          <w:noProof/>
          <w:webHidden/>
        </w:rPr>
        <w:fldChar w:fldCharType="separate"/>
      </w:r>
      <w:ins w:id="577" w:author="Author">
        <w:r>
          <w:rPr>
            <w:noProof/>
            <w:webHidden/>
          </w:rPr>
          <w:t>19</w:t>
        </w:r>
        <w:r>
          <w:rPr>
            <w:noProof/>
            <w:webHidden/>
          </w:rPr>
          <w:fldChar w:fldCharType="end"/>
        </w:r>
        <w:r w:rsidRPr="00597CA4">
          <w:rPr>
            <w:rStyle w:val="Hyperlink"/>
            <w:noProof/>
          </w:rPr>
          <w:fldChar w:fldCharType="end"/>
        </w:r>
      </w:ins>
    </w:p>
    <w:p w14:paraId="4D4C577C" w14:textId="0C2DCFD2" w:rsidR="004E2AE6" w:rsidRDefault="004E2AE6">
      <w:pPr>
        <w:pStyle w:val="TableofFigures"/>
        <w:rPr>
          <w:ins w:id="578" w:author="Author"/>
          <w:rFonts w:asciiTheme="minorHAnsi" w:eastAsiaTheme="minorEastAsia" w:hAnsiTheme="minorHAnsi" w:cstheme="minorBidi"/>
          <w:noProof/>
          <w:sz w:val="22"/>
          <w:szCs w:val="22"/>
        </w:rPr>
      </w:pPr>
      <w:ins w:id="579" w:author="Author">
        <w:r w:rsidRPr="00597CA4">
          <w:rPr>
            <w:rStyle w:val="Hyperlink"/>
            <w:noProof/>
          </w:rPr>
          <w:fldChar w:fldCharType="begin"/>
        </w:r>
        <w:r w:rsidRPr="00597CA4">
          <w:rPr>
            <w:rStyle w:val="Hyperlink"/>
            <w:noProof/>
          </w:rPr>
          <w:instrText xml:space="preserve"> </w:instrText>
        </w:r>
        <w:r>
          <w:rPr>
            <w:noProof/>
          </w:rPr>
          <w:instrText>HYPERLINK \l "_Toc529518525"</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_Toc529518525 \h </w:instrText>
        </w:r>
      </w:ins>
      <w:r>
        <w:rPr>
          <w:noProof/>
          <w:webHidden/>
        </w:rPr>
      </w:r>
      <w:r>
        <w:rPr>
          <w:noProof/>
          <w:webHidden/>
        </w:rPr>
        <w:fldChar w:fldCharType="separate"/>
      </w:r>
      <w:ins w:id="580" w:author="Author">
        <w:r>
          <w:rPr>
            <w:noProof/>
            <w:webHidden/>
          </w:rPr>
          <w:t>31</w:t>
        </w:r>
        <w:r>
          <w:rPr>
            <w:noProof/>
            <w:webHidden/>
          </w:rPr>
          <w:fldChar w:fldCharType="end"/>
        </w:r>
        <w:r w:rsidRPr="00597CA4">
          <w:rPr>
            <w:rStyle w:val="Hyperlink"/>
            <w:noProof/>
          </w:rPr>
          <w:fldChar w:fldCharType="end"/>
        </w:r>
      </w:ins>
    </w:p>
    <w:p w14:paraId="04C514AE" w14:textId="1BF1A4E3" w:rsidR="004E2AE6" w:rsidRDefault="004E2AE6">
      <w:pPr>
        <w:pStyle w:val="TableofFigures"/>
        <w:rPr>
          <w:ins w:id="581" w:author="Author"/>
          <w:rFonts w:asciiTheme="minorHAnsi" w:eastAsiaTheme="minorEastAsia" w:hAnsiTheme="minorHAnsi" w:cstheme="minorBidi"/>
          <w:noProof/>
          <w:sz w:val="22"/>
          <w:szCs w:val="22"/>
        </w:rPr>
      </w:pPr>
      <w:ins w:id="582" w:author="Author">
        <w:r w:rsidRPr="00597CA4">
          <w:rPr>
            <w:rStyle w:val="Hyperlink"/>
            <w:noProof/>
          </w:rPr>
          <w:fldChar w:fldCharType="begin"/>
        </w:r>
        <w:r w:rsidRPr="00597CA4">
          <w:rPr>
            <w:rStyle w:val="Hyperlink"/>
            <w:noProof/>
          </w:rPr>
          <w:instrText xml:space="preserve"> </w:instrText>
        </w:r>
        <w:r>
          <w:rPr>
            <w:noProof/>
          </w:rPr>
          <w:instrText>HYPERLINK \l "_Toc529518526"</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_Toc529518526 \h </w:instrText>
        </w:r>
      </w:ins>
      <w:r>
        <w:rPr>
          <w:noProof/>
          <w:webHidden/>
        </w:rPr>
      </w:r>
      <w:r>
        <w:rPr>
          <w:noProof/>
          <w:webHidden/>
        </w:rPr>
        <w:fldChar w:fldCharType="separate"/>
      </w:r>
      <w:ins w:id="583" w:author="Author">
        <w:r>
          <w:rPr>
            <w:noProof/>
            <w:webHidden/>
          </w:rPr>
          <w:t>32</w:t>
        </w:r>
        <w:r>
          <w:rPr>
            <w:noProof/>
            <w:webHidden/>
          </w:rPr>
          <w:fldChar w:fldCharType="end"/>
        </w:r>
        <w:r w:rsidRPr="00597CA4">
          <w:rPr>
            <w:rStyle w:val="Hyperlink"/>
            <w:noProof/>
          </w:rPr>
          <w:fldChar w:fldCharType="end"/>
        </w:r>
      </w:ins>
    </w:p>
    <w:p w14:paraId="17B70884" w14:textId="1FE5E879" w:rsidR="004E2AE6" w:rsidRDefault="004E2AE6">
      <w:pPr>
        <w:pStyle w:val="TableofFigures"/>
        <w:rPr>
          <w:ins w:id="584" w:author="Author"/>
          <w:rFonts w:asciiTheme="minorHAnsi" w:eastAsiaTheme="minorEastAsia" w:hAnsiTheme="minorHAnsi" w:cstheme="minorBidi"/>
          <w:noProof/>
          <w:sz w:val="22"/>
          <w:szCs w:val="22"/>
        </w:rPr>
      </w:pPr>
      <w:ins w:id="585" w:author="Author">
        <w:r w:rsidRPr="00597CA4">
          <w:rPr>
            <w:rStyle w:val="Hyperlink"/>
            <w:noProof/>
          </w:rPr>
          <w:fldChar w:fldCharType="begin"/>
        </w:r>
        <w:r w:rsidRPr="00597CA4">
          <w:rPr>
            <w:rStyle w:val="Hyperlink"/>
            <w:noProof/>
          </w:rPr>
          <w:instrText xml:space="preserve"> </w:instrText>
        </w:r>
        <w:r>
          <w:rPr>
            <w:noProof/>
          </w:rPr>
          <w:instrText>HYPERLINK \l "_Toc529518527"</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_Toc529518527 \h </w:instrText>
        </w:r>
      </w:ins>
      <w:r>
        <w:rPr>
          <w:noProof/>
          <w:webHidden/>
        </w:rPr>
      </w:r>
      <w:r>
        <w:rPr>
          <w:noProof/>
          <w:webHidden/>
        </w:rPr>
        <w:fldChar w:fldCharType="separate"/>
      </w:r>
      <w:ins w:id="586" w:author="Author">
        <w:r>
          <w:rPr>
            <w:noProof/>
            <w:webHidden/>
          </w:rPr>
          <w:t>33</w:t>
        </w:r>
        <w:r>
          <w:rPr>
            <w:noProof/>
            <w:webHidden/>
          </w:rPr>
          <w:fldChar w:fldCharType="end"/>
        </w:r>
        <w:r w:rsidRPr="00597CA4">
          <w:rPr>
            <w:rStyle w:val="Hyperlink"/>
            <w:noProof/>
          </w:rPr>
          <w:fldChar w:fldCharType="end"/>
        </w:r>
      </w:ins>
    </w:p>
    <w:p w14:paraId="63CE775C" w14:textId="01C7F35B" w:rsidR="004E2AE6" w:rsidRDefault="004E2AE6">
      <w:pPr>
        <w:pStyle w:val="TableofFigures"/>
        <w:rPr>
          <w:ins w:id="587" w:author="Author"/>
          <w:rFonts w:asciiTheme="minorHAnsi" w:eastAsiaTheme="minorEastAsia" w:hAnsiTheme="minorHAnsi" w:cstheme="minorBidi"/>
          <w:noProof/>
          <w:sz w:val="22"/>
          <w:szCs w:val="22"/>
        </w:rPr>
      </w:pPr>
      <w:ins w:id="588" w:author="Author">
        <w:r w:rsidRPr="00597CA4">
          <w:rPr>
            <w:rStyle w:val="Hyperlink"/>
            <w:noProof/>
          </w:rPr>
          <w:fldChar w:fldCharType="begin"/>
        </w:r>
        <w:r w:rsidRPr="00597CA4">
          <w:rPr>
            <w:rStyle w:val="Hyperlink"/>
            <w:noProof/>
          </w:rPr>
          <w:instrText xml:space="preserve"> </w:instrText>
        </w:r>
        <w:r>
          <w:rPr>
            <w:noProof/>
          </w:rPr>
          <w:instrText>HYPERLINK \l "_Toc529518528"</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_Toc529518528 \h </w:instrText>
        </w:r>
      </w:ins>
      <w:r>
        <w:rPr>
          <w:noProof/>
          <w:webHidden/>
        </w:rPr>
      </w:r>
      <w:r>
        <w:rPr>
          <w:noProof/>
          <w:webHidden/>
        </w:rPr>
        <w:fldChar w:fldCharType="separate"/>
      </w:r>
      <w:ins w:id="589" w:author="Author">
        <w:r>
          <w:rPr>
            <w:noProof/>
            <w:webHidden/>
          </w:rPr>
          <w:t>35</w:t>
        </w:r>
        <w:r>
          <w:rPr>
            <w:noProof/>
            <w:webHidden/>
          </w:rPr>
          <w:fldChar w:fldCharType="end"/>
        </w:r>
        <w:r w:rsidRPr="00597CA4">
          <w:rPr>
            <w:rStyle w:val="Hyperlink"/>
            <w:noProof/>
          </w:rPr>
          <w:fldChar w:fldCharType="end"/>
        </w:r>
      </w:ins>
    </w:p>
    <w:p w14:paraId="02C5E23C" w14:textId="6A17894C" w:rsidR="004E2AE6" w:rsidRDefault="004E2AE6">
      <w:pPr>
        <w:pStyle w:val="TableofFigures"/>
        <w:rPr>
          <w:ins w:id="590" w:author="Author"/>
          <w:rFonts w:asciiTheme="minorHAnsi" w:eastAsiaTheme="minorEastAsia" w:hAnsiTheme="minorHAnsi" w:cstheme="minorBidi"/>
          <w:noProof/>
          <w:sz w:val="22"/>
          <w:szCs w:val="22"/>
        </w:rPr>
      </w:pPr>
      <w:ins w:id="591" w:author="Author">
        <w:r w:rsidRPr="00597CA4">
          <w:rPr>
            <w:rStyle w:val="Hyperlink"/>
            <w:noProof/>
          </w:rPr>
          <w:fldChar w:fldCharType="begin"/>
        </w:r>
        <w:r w:rsidRPr="00597CA4">
          <w:rPr>
            <w:rStyle w:val="Hyperlink"/>
            <w:noProof/>
          </w:rPr>
          <w:instrText xml:space="preserve"> </w:instrText>
        </w:r>
        <w:r>
          <w:rPr>
            <w:noProof/>
          </w:rPr>
          <w:instrText>HYPERLINK \l "_Toc529518529"</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_Toc529518529 \h </w:instrText>
        </w:r>
      </w:ins>
      <w:r>
        <w:rPr>
          <w:noProof/>
          <w:webHidden/>
        </w:rPr>
      </w:r>
      <w:r>
        <w:rPr>
          <w:noProof/>
          <w:webHidden/>
        </w:rPr>
        <w:fldChar w:fldCharType="separate"/>
      </w:r>
      <w:ins w:id="592" w:author="Author">
        <w:r>
          <w:rPr>
            <w:noProof/>
            <w:webHidden/>
          </w:rPr>
          <w:t>37</w:t>
        </w:r>
        <w:r>
          <w:rPr>
            <w:noProof/>
            <w:webHidden/>
          </w:rPr>
          <w:fldChar w:fldCharType="end"/>
        </w:r>
        <w:r w:rsidRPr="00597CA4">
          <w:rPr>
            <w:rStyle w:val="Hyperlink"/>
            <w:noProof/>
          </w:rPr>
          <w:fldChar w:fldCharType="end"/>
        </w:r>
      </w:ins>
    </w:p>
    <w:p w14:paraId="7C84DB27" w14:textId="78D43A97" w:rsidR="004E2AE6" w:rsidRDefault="004E2AE6">
      <w:pPr>
        <w:pStyle w:val="TableofFigures"/>
        <w:rPr>
          <w:ins w:id="593" w:author="Author"/>
          <w:rFonts w:asciiTheme="minorHAnsi" w:eastAsiaTheme="minorEastAsia" w:hAnsiTheme="minorHAnsi" w:cstheme="minorBidi"/>
          <w:noProof/>
          <w:sz w:val="22"/>
          <w:szCs w:val="22"/>
        </w:rPr>
      </w:pPr>
      <w:ins w:id="594" w:author="Author">
        <w:r w:rsidRPr="00597CA4">
          <w:rPr>
            <w:rStyle w:val="Hyperlink"/>
            <w:noProof/>
          </w:rPr>
          <w:fldChar w:fldCharType="begin"/>
        </w:r>
        <w:r w:rsidRPr="00597CA4">
          <w:rPr>
            <w:rStyle w:val="Hyperlink"/>
            <w:noProof/>
          </w:rPr>
          <w:instrText xml:space="preserve"> </w:instrText>
        </w:r>
        <w:r>
          <w:rPr>
            <w:noProof/>
          </w:rPr>
          <w:instrText>HYPERLINK \l "_Toc529518530"</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_Toc529518530 \h </w:instrText>
        </w:r>
      </w:ins>
      <w:r>
        <w:rPr>
          <w:noProof/>
          <w:webHidden/>
        </w:rPr>
      </w:r>
      <w:r>
        <w:rPr>
          <w:noProof/>
          <w:webHidden/>
        </w:rPr>
        <w:fldChar w:fldCharType="separate"/>
      </w:r>
      <w:ins w:id="595" w:author="Author">
        <w:r>
          <w:rPr>
            <w:noProof/>
            <w:webHidden/>
          </w:rPr>
          <w:t>38</w:t>
        </w:r>
        <w:r>
          <w:rPr>
            <w:noProof/>
            <w:webHidden/>
          </w:rPr>
          <w:fldChar w:fldCharType="end"/>
        </w:r>
        <w:r w:rsidRPr="00597CA4">
          <w:rPr>
            <w:rStyle w:val="Hyperlink"/>
            <w:noProof/>
          </w:rPr>
          <w:fldChar w:fldCharType="end"/>
        </w:r>
      </w:ins>
    </w:p>
    <w:p w14:paraId="0FD872B1" w14:textId="47C8A026" w:rsidR="004E2AE6" w:rsidRDefault="004E2AE6">
      <w:pPr>
        <w:pStyle w:val="TableofFigures"/>
        <w:rPr>
          <w:ins w:id="596" w:author="Author"/>
          <w:rFonts w:asciiTheme="minorHAnsi" w:eastAsiaTheme="minorEastAsia" w:hAnsiTheme="minorHAnsi" w:cstheme="minorBidi"/>
          <w:noProof/>
          <w:sz w:val="22"/>
          <w:szCs w:val="22"/>
        </w:rPr>
      </w:pPr>
      <w:ins w:id="597" w:author="Author">
        <w:r w:rsidRPr="00597CA4">
          <w:rPr>
            <w:rStyle w:val="Hyperlink"/>
            <w:noProof/>
          </w:rPr>
          <w:fldChar w:fldCharType="begin"/>
        </w:r>
        <w:r w:rsidRPr="00597CA4">
          <w:rPr>
            <w:rStyle w:val="Hyperlink"/>
            <w:noProof/>
          </w:rPr>
          <w:instrText xml:space="preserve"> </w:instrText>
        </w:r>
        <w:r>
          <w:rPr>
            <w:noProof/>
          </w:rPr>
          <w:instrText>HYPERLINK \l "_Toc529518531"</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_Toc529518531 \h </w:instrText>
        </w:r>
      </w:ins>
      <w:r>
        <w:rPr>
          <w:noProof/>
          <w:webHidden/>
        </w:rPr>
      </w:r>
      <w:r>
        <w:rPr>
          <w:noProof/>
          <w:webHidden/>
        </w:rPr>
        <w:fldChar w:fldCharType="separate"/>
      </w:r>
      <w:ins w:id="598" w:author="Author">
        <w:r>
          <w:rPr>
            <w:noProof/>
            <w:webHidden/>
          </w:rPr>
          <w:t>45</w:t>
        </w:r>
        <w:r>
          <w:rPr>
            <w:noProof/>
            <w:webHidden/>
          </w:rPr>
          <w:fldChar w:fldCharType="end"/>
        </w:r>
        <w:r w:rsidRPr="00597CA4">
          <w:rPr>
            <w:rStyle w:val="Hyperlink"/>
            <w:noProof/>
          </w:rPr>
          <w:fldChar w:fldCharType="end"/>
        </w:r>
      </w:ins>
    </w:p>
    <w:p w14:paraId="7DB49CBB" w14:textId="5FE63851" w:rsidR="004E2AE6" w:rsidRDefault="004E2AE6">
      <w:pPr>
        <w:pStyle w:val="TableofFigures"/>
        <w:rPr>
          <w:ins w:id="599" w:author="Author"/>
          <w:rFonts w:asciiTheme="minorHAnsi" w:eastAsiaTheme="minorEastAsia" w:hAnsiTheme="minorHAnsi" w:cstheme="minorBidi"/>
          <w:noProof/>
          <w:sz w:val="22"/>
          <w:szCs w:val="22"/>
        </w:rPr>
      </w:pPr>
      <w:ins w:id="600" w:author="Author">
        <w:r w:rsidRPr="00597CA4">
          <w:rPr>
            <w:rStyle w:val="Hyperlink"/>
            <w:noProof/>
          </w:rPr>
          <w:fldChar w:fldCharType="begin"/>
        </w:r>
        <w:r w:rsidRPr="00597CA4">
          <w:rPr>
            <w:rStyle w:val="Hyperlink"/>
            <w:noProof/>
          </w:rPr>
          <w:instrText xml:space="preserve"> </w:instrText>
        </w:r>
        <w:r>
          <w:rPr>
            <w:noProof/>
          </w:rPr>
          <w:instrText>HYPERLINK \l "_Toc529518532"</w:instrText>
        </w:r>
        <w:r w:rsidRPr="00597CA4">
          <w:rPr>
            <w:rStyle w:val="Hyperlink"/>
            <w:noProof/>
          </w:rPr>
          <w:instrText xml:space="preserve"> </w:instrText>
        </w:r>
        <w:r w:rsidRPr="00597CA4">
          <w:rPr>
            <w:rStyle w:val="Hyperlink"/>
            <w:noProof/>
          </w:rPr>
          <w:fldChar w:fldCharType="separate"/>
        </w:r>
        <w:r w:rsidRPr="00597CA4">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_Toc529518532 \h </w:instrText>
        </w:r>
      </w:ins>
      <w:r>
        <w:rPr>
          <w:noProof/>
          <w:webHidden/>
        </w:rPr>
      </w:r>
      <w:r>
        <w:rPr>
          <w:noProof/>
          <w:webHidden/>
        </w:rPr>
        <w:fldChar w:fldCharType="separate"/>
      </w:r>
      <w:ins w:id="601" w:author="Author">
        <w:r>
          <w:rPr>
            <w:noProof/>
            <w:webHidden/>
          </w:rPr>
          <w:t>45</w:t>
        </w:r>
        <w:r>
          <w:rPr>
            <w:noProof/>
            <w:webHidden/>
          </w:rPr>
          <w:fldChar w:fldCharType="end"/>
        </w:r>
        <w:r w:rsidRPr="00597CA4">
          <w:rPr>
            <w:rStyle w:val="Hyperlink"/>
            <w:noProof/>
          </w:rPr>
          <w:fldChar w:fldCharType="end"/>
        </w:r>
      </w:ins>
    </w:p>
    <w:p w14:paraId="14EDA720" w14:textId="5F9DDCA4" w:rsidR="004E2AE6" w:rsidRDefault="004E2AE6">
      <w:pPr>
        <w:pStyle w:val="TableofFigures"/>
        <w:rPr>
          <w:ins w:id="602" w:author="Author"/>
          <w:rFonts w:asciiTheme="minorHAnsi" w:eastAsiaTheme="minorEastAsia" w:hAnsiTheme="minorHAnsi" w:cstheme="minorBidi"/>
          <w:noProof/>
          <w:sz w:val="22"/>
          <w:szCs w:val="22"/>
        </w:rPr>
      </w:pPr>
      <w:ins w:id="603" w:author="Author">
        <w:r w:rsidRPr="00597CA4">
          <w:rPr>
            <w:rStyle w:val="Hyperlink"/>
            <w:noProof/>
          </w:rPr>
          <w:fldChar w:fldCharType="begin"/>
        </w:r>
        <w:r w:rsidRPr="00597CA4">
          <w:rPr>
            <w:rStyle w:val="Hyperlink"/>
            <w:noProof/>
          </w:rPr>
          <w:instrText xml:space="preserve"> </w:instrText>
        </w:r>
        <w:r>
          <w:rPr>
            <w:noProof/>
          </w:rPr>
          <w:instrText>HYPERLINK \l "_Toc529518533"</w:instrText>
        </w:r>
        <w:r w:rsidRPr="00597CA4">
          <w:rPr>
            <w:rStyle w:val="Hyperlink"/>
            <w:noProof/>
          </w:rPr>
          <w:instrText xml:space="preserve"> </w:instrText>
        </w:r>
        <w:r w:rsidRPr="00597CA4">
          <w:rPr>
            <w:rStyle w:val="Hyperlink"/>
            <w:noProof/>
          </w:rPr>
          <w:fldChar w:fldCharType="separate"/>
        </w:r>
        <w:r w:rsidRPr="00597CA4">
          <w:rPr>
            <w:rStyle w:val="Hyperlink"/>
            <w:noProof/>
          </w:rPr>
          <w:t>Figure 14 - MCCF EDI TAS Services Design</w:t>
        </w:r>
        <w:r>
          <w:rPr>
            <w:noProof/>
            <w:webHidden/>
          </w:rPr>
          <w:tab/>
        </w:r>
        <w:r>
          <w:rPr>
            <w:noProof/>
            <w:webHidden/>
          </w:rPr>
          <w:fldChar w:fldCharType="begin"/>
        </w:r>
        <w:r>
          <w:rPr>
            <w:noProof/>
            <w:webHidden/>
          </w:rPr>
          <w:instrText xml:space="preserve"> PAGEREF _Toc529518533 \h </w:instrText>
        </w:r>
      </w:ins>
      <w:r>
        <w:rPr>
          <w:noProof/>
          <w:webHidden/>
        </w:rPr>
      </w:r>
      <w:r>
        <w:rPr>
          <w:noProof/>
          <w:webHidden/>
        </w:rPr>
        <w:fldChar w:fldCharType="separate"/>
      </w:r>
      <w:ins w:id="604" w:author="Author">
        <w:r>
          <w:rPr>
            <w:noProof/>
            <w:webHidden/>
          </w:rPr>
          <w:t>46</w:t>
        </w:r>
        <w:r>
          <w:rPr>
            <w:noProof/>
            <w:webHidden/>
          </w:rPr>
          <w:fldChar w:fldCharType="end"/>
        </w:r>
        <w:r w:rsidRPr="00597CA4">
          <w:rPr>
            <w:rStyle w:val="Hyperlink"/>
            <w:noProof/>
          </w:rPr>
          <w:fldChar w:fldCharType="end"/>
        </w:r>
      </w:ins>
    </w:p>
    <w:p w14:paraId="7C312D65" w14:textId="0F0D004F" w:rsidR="004E2AE6" w:rsidRDefault="004E2AE6">
      <w:pPr>
        <w:pStyle w:val="TableofFigures"/>
        <w:rPr>
          <w:ins w:id="605" w:author="Author"/>
          <w:rFonts w:asciiTheme="minorHAnsi" w:eastAsiaTheme="minorEastAsia" w:hAnsiTheme="minorHAnsi" w:cstheme="minorBidi"/>
          <w:noProof/>
          <w:sz w:val="22"/>
          <w:szCs w:val="22"/>
        </w:rPr>
      </w:pPr>
      <w:ins w:id="606" w:author="Author">
        <w:r w:rsidRPr="00597CA4">
          <w:rPr>
            <w:rStyle w:val="Hyperlink"/>
            <w:noProof/>
          </w:rPr>
          <w:fldChar w:fldCharType="begin"/>
        </w:r>
        <w:r w:rsidRPr="00597CA4">
          <w:rPr>
            <w:rStyle w:val="Hyperlink"/>
            <w:noProof/>
          </w:rPr>
          <w:instrText xml:space="preserve"> </w:instrText>
        </w:r>
        <w:r>
          <w:rPr>
            <w:noProof/>
          </w:rPr>
          <w:instrText>HYPERLINK \l "_Toc529518534"</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_Toc529518534 \h </w:instrText>
        </w:r>
      </w:ins>
      <w:r>
        <w:rPr>
          <w:noProof/>
          <w:webHidden/>
        </w:rPr>
      </w:r>
      <w:r>
        <w:rPr>
          <w:noProof/>
          <w:webHidden/>
        </w:rPr>
        <w:fldChar w:fldCharType="separate"/>
      </w:r>
      <w:ins w:id="607" w:author="Author">
        <w:r>
          <w:rPr>
            <w:noProof/>
            <w:webHidden/>
          </w:rPr>
          <w:t>47</w:t>
        </w:r>
        <w:r>
          <w:rPr>
            <w:noProof/>
            <w:webHidden/>
          </w:rPr>
          <w:fldChar w:fldCharType="end"/>
        </w:r>
        <w:r w:rsidRPr="00597CA4">
          <w:rPr>
            <w:rStyle w:val="Hyperlink"/>
            <w:noProof/>
          </w:rPr>
          <w:fldChar w:fldCharType="end"/>
        </w:r>
      </w:ins>
    </w:p>
    <w:p w14:paraId="05A7736E" w14:textId="1B39E51C" w:rsidR="004E2AE6" w:rsidRDefault="004E2AE6">
      <w:pPr>
        <w:pStyle w:val="TableofFigures"/>
        <w:rPr>
          <w:ins w:id="608" w:author="Author"/>
          <w:rFonts w:asciiTheme="minorHAnsi" w:eastAsiaTheme="minorEastAsia" w:hAnsiTheme="minorHAnsi" w:cstheme="minorBidi"/>
          <w:noProof/>
          <w:sz w:val="22"/>
          <w:szCs w:val="22"/>
        </w:rPr>
      </w:pPr>
      <w:ins w:id="609" w:author="Author">
        <w:r w:rsidRPr="00597CA4">
          <w:rPr>
            <w:rStyle w:val="Hyperlink"/>
            <w:noProof/>
          </w:rPr>
          <w:fldChar w:fldCharType="begin"/>
        </w:r>
        <w:r w:rsidRPr="00597CA4">
          <w:rPr>
            <w:rStyle w:val="Hyperlink"/>
            <w:noProof/>
          </w:rPr>
          <w:instrText xml:space="preserve"> </w:instrText>
        </w:r>
        <w:r>
          <w:rPr>
            <w:noProof/>
          </w:rPr>
          <w:instrText>HYPERLINK \l "_Toc529518535"</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_Toc529518535 \h </w:instrText>
        </w:r>
      </w:ins>
      <w:r>
        <w:rPr>
          <w:noProof/>
          <w:webHidden/>
        </w:rPr>
      </w:r>
      <w:r>
        <w:rPr>
          <w:noProof/>
          <w:webHidden/>
        </w:rPr>
        <w:fldChar w:fldCharType="separate"/>
      </w:r>
      <w:ins w:id="610" w:author="Author">
        <w:r>
          <w:rPr>
            <w:noProof/>
            <w:webHidden/>
          </w:rPr>
          <w:t>53</w:t>
        </w:r>
        <w:r>
          <w:rPr>
            <w:noProof/>
            <w:webHidden/>
          </w:rPr>
          <w:fldChar w:fldCharType="end"/>
        </w:r>
        <w:r w:rsidRPr="00597CA4">
          <w:rPr>
            <w:rStyle w:val="Hyperlink"/>
            <w:noProof/>
          </w:rPr>
          <w:fldChar w:fldCharType="end"/>
        </w:r>
      </w:ins>
    </w:p>
    <w:p w14:paraId="040400A2" w14:textId="50BA4273" w:rsidR="004E2AE6" w:rsidRDefault="004E2AE6">
      <w:pPr>
        <w:pStyle w:val="TableofFigures"/>
        <w:rPr>
          <w:ins w:id="611" w:author="Author"/>
          <w:rFonts w:asciiTheme="minorHAnsi" w:eastAsiaTheme="minorEastAsia" w:hAnsiTheme="minorHAnsi" w:cstheme="minorBidi"/>
          <w:noProof/>
          <w:sz w:val="22"/>
          <w:szCs w:val="22"/>
        </w:rPr>
      </w:pPr>
      <w:ins w:id="612" w:author="Author">
        <w:r w:rsidRPr="00597CA4">
          <w:rPr>
            <w:rStyle w:val="Hyperlink"/>
            <w:noProof/>
          </w:rPr>
          <w:fldChar w:fldCharType="begin"/>
        </w:r>
        <w:r w:rsidRPr="00597CA4">
          <w:rPr>
            <w:rStyle w:val="Hyperlink"/>
            <w:noProof/>
          </w:rPr>
          <w:instrText xml:space="preserve"> </w:instrText>
        </w:r>
        <w:r>
          <w:rPr>
            <w:noProof/>
          </w:rPr>
          <w:instrText>HYPERLINK \l "_Toc529518536"</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_Toc529518536 \h </w:instrText>
        </w:r>
      </w:ins>
      <w:r>
        <w:rPr>
          <w:noProof/>
          <w:webHidden/>
        </w:rPr>
      </w:r>
      <w:r>
        <w:rPr>
          <w:noProof/>
          <w:webHidden/>
        </w:rPr>
        <w:fldChar w:fldCharType="separate"/>
      </w:r>
      <w:ins w:id="613" w:author="Author">
        <w:r>
          <w:rPr>
            <w:noProof/>
            <w:webHidden/>
          </w:rPr>
          <w:t>54</w:t>
        </w:r>
        <w:r>
          <w:rPr>
            <w:noProof/>
            <w:webHidden/>
          </w:rPr>
          <w:fldChar w:fldCharType="end"/>
        </w:r>
        <w:r w:rsidRPr="00597CA4">
          <w:rPr>
            <w:rStyle w:val="Hyperlink"/>
            <w:noProof/>
          </w:rPr>
          <w:fldChar w:fldCharType="end"/>
        </w:r>
      </w:ins>
    </w:p>
    <w:p w14:paraId="2898E6C6" w14:textId="790CA56B" w:rsidR="004E2AE6" w:rsidRDefault="004E2AE6">
      <w:pPr>
        <w:pStyle w:val="TableofFigures"/>
        <w:rPr>
          <w:ins w:id="614" w:author="Author"/>
          <w:rFonts w:asciiTheme="minorHAnsi" w:eastAsiaTheme="minorEastAsia" w:hAnsiTheme="minorHAnsi" w:cstheme="minorBidi"/>
          <w:noProof/>
          <w:sz w:val="22"/>
          <w:szCs w:val="22"/>
        </w:rPr>
      </w:pPr>
      <w:ins w:id="615" w:author="Author">
        <w:r w:rsidRPr="00597CA4">
          <w:rPr>
            <w:rStyle w:val="Hyperlink"/>
            <w:noProof/>
          </w:rPr>
          <w:fldChar w:fldCharType="begin"/>
        </w:r>
        <w:r w:rsidRPr="00597CA4">
          <w:rPr>
            <w:rStyle w:val="Hyperlink"/>
            <w:noProof/>
          </w:rPr>
          <w:instrText xml:space="preserve"> </w:instrText>
        </w:r>
        <w:r>
          <w:rPr>
            <w:noProof/>
          </w:rPr>
          <w:instrText>HYPERLINK \l "_Toc529518537"</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_Toc529518537 \h </w:instrText>
        </w:r>
      </w:ins>
      <w:r>
        <w:rPr>
          <w:noProof/>
          <w:webHidden/>
        </w:rPr>
      </w:r>
      <w:r>
        <w:rPr>
          <w:noProof/>
          <w:webHidden/>
        </w:rPr>
        <w:fldChar w:fldCharType="separate"/>
      </w:r>
      <w:ins w:id="616" w:author="Author">
        <w:r>
          <w:rPr>
            <w:noProof/>
            <w:webHidden/>
          </w:rPr>
          <w:t>55</w:t>
        </w:r>
        <w:r>
          <w:rPr>
            <w:noProof/>
            <w:webHidden/>
          </w:rPr>
          <w:fldChar w:fldCharType="end"/>
        </w:r>
        <w:r w:rsidRPr="00597CA4">
          <w:rPr>
            <w:rStyle w:val="Hyperlink"/>
            <w:noProof/>
          </w:rPr>
          <w:fldChar w:fldCharType="end"/>
        </w:r>
      </w:ins>
    </w:p>
    <w:p w14:paraId="0CD9FBF2" w14:textId="7235F788" w:rsidR="004E2AE6" w:rsidRDefault="004E2AE6">
      <w:pPr>
        <w:pStyle w:val="TableofFigures"/>
        <w:rPr>
          <w:ins w:id="617" w:author="Author"/>
          <w:rFonts w:asciiTheme="minorHAnsi" w:eastAsiaTheme="minorEastAsia" w:hAnsiTheme="minorHAnsi" w:cstheme="minorBidi"/>
          <w:noProof/>
          <w:sz w:val="22"/>
          <w:szCs w:val="22"/>
        </w:rPr>
      </w:pPr>
      <w:ins w:id="618" w:author="Author">
        <w:r w:rsidRPr="00597CA4">
          <w:rPr>
            <w:rStyle w:val="Hyperlink"/>
            <w:noProof/>
          </w:rPr>
          <w:fldChar w:fldCharType="begin"/>
        </w:r>
        <w:r w:rsidRPr="00597CA4">
          <w:rPr>
            <w:rStyle w:val="Hyperlink"/>
            <w:noProof/>
          </w:rPr>
          <w:instrText xml:space="preserve"> </w:instrText>
        </w:r>
        <w:r>
          <w:rPr>
            <w:noProof/>
          </w:rPr>
          <w:instrText>HYPERLINK \l "_Toc529518538"</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_Toc529518538 \h </w:instrText>
        </w:r>
      </w:ins>
      <w:r>
        <w:rPr>
          <w:noProof/>
          <w:webHidden/>
        </w:rPr>
      </w:r>
      <w:r>
        <w:rPr>
          <w:noProof/>
          <w:webHidden/>
        </w:rPr>
        <w:fldChar w:fldCharType="separate"/>
      </w:r>
      <w:ins w:id="619" w:author="Author">
        <w:r>
          <w:rPr>
            <w:noProof/>
            <w:webHidden/>
          </w:rPr>
          <w:t>57</w:t>
        </w:r>
        <w:r>
          <w:rPr>
            <w:noProof/>
            <w:webHidden/>
          </w:rPr>
          <w:fldChar w:fldCharType="end"/>
        </w:r>
        <w:r w:rsidRPr="00597CA4">
          <w:rPr>
            <w:rStyle w:val="Hyperlink"/>
            <w:noProof/>
          </w:rPr>
          <w:fldChar w:fldCharType="end"/>
        </w:r>
      </w:ins>
    </w:p>
    <w:p w14:paraId="21A3275E" w14:textId="741F6DE2" w:rsidR="004E2AE6" w:rsidRDefault="004E2AE6">
      <w:pPr>
        <w:pStyle w:val="TableofFigures"/>
        <w:rPr>
          <w:ins w:id="620" w:author="Author"/>
          <w:rFonts w:asciiTheme="minorHAnsi" w:eastAsiaTheme="minorEastAsia" w:hAnsiTheme="minorHAnsi" w:cstheme="minorBidi"/>
          <w:noProof/>
          <w:sz w:val="22"/>
          <w:szCs w:val="22"/>
        </w:rPr>
      </w:pPr>
      <w:ins w:id="621" w:author="Author">
        <w:r w:rsidRPr="00597CA4">
          <w:rPr>
            <w:rStyle w:val="Hyperlink"/>
            <w:noProof/>
          </w:rPr>
          <w:fldChar w:fldCharType="begin"/>
        </w:r>
        <w:r w:rsidRPr="00597CA4">
          <w:rPr>
            <w:rStyle w:val="Hyperlink"/>
            <w:noProof/>
          </w:rPr>
          <w:instrText xml:space="preserve"> </w:instrText>
        </w:r>
        <w:r>
          <w:rPr>
            <w:noProof/>
          </w:rPr>
          <w:instrText>HYPERLINK \l "_Toc529518539"</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_Toc529518539 \h </w:instrText>
        </w:r>
      </w:ins>
      <w:r>
        <w:rPr>
          <w:noProof/>
          <w:webHidden/>
        </w:rPr>
      </w:r>
      <w:r>
        <w:rPr>
          <w:noProof/>
          <w:webHidden/>
        </w:rPr>
        <w:fldChar w:fldCharType="separate"/>
      </w:r>
      <w:ins w:id="622" w:author="Author">
        <w:r>
          <w:rPr>
            <w:noProof/>
            <w:webHidden/>
          </w:rPr>
          <w:t>58</w:t>
        </w:r>
        <w:r>
          <w:rPr>
            <w:noProof/>
            <w:webHidden/>
          </w:rPr>
          <w:fldChar w:fldCharType="end"/>
        </w:r>
        <w:r w:rsidRPr="00597CA4">
          <w:rPr>
            <w:rStyle w:val="Hyperlink"/>
            <w:noProof/>
          </w:rPr>
          <w:fldChar w:fldCharType="end"/>
        </w:r>
      </w:ins>
    </w:p>
    <w:p w14:paraId="0B29FA53" w14:textId="7F4047D7" w:rsidR="004E2AE6" w:rsidRDefault="004E2AE6">
      <w:pPr>
        <w:pStyle w:val="TableofFigures"/>
        <w:rPr>
          <w:ins w:id="623" w:author="Author"/>
          <w:rFonts w:asciiTheme="minorHAnsi" w:eastAsiaTheme="minorEastAsia" w:hAnsiTheme="minorHAnsi" w:cstheme="minorBidi"/>
          <w:noProof/>
          <w:sz w:val="22"/>
          <w:szCs w:val="22"/>
        </w:rPr>
      </w:pPr>
      <w:ins w:id="624" w:author="Author">
        <w:r w:rsidRPr="00597CA4">
          <w:rPr>
            <w:rStyle w:val="Hyperlink"/>
            <w:noProof/>
          </w:rPr>
          <w:fldChar w:fldCharType="begin"/>
        </w:r>
        <w:r w:rsidRPr="00597CA4">
          <w:rPr>
            <w:rStyle w:val="Hyperlink"/>
            <w:noProof/>
          </w:rPr>
          <w:instrText xml:space="preserve"> </w:instrText>
        </w:r>
        <w:r>
          <w:rPr>
            <w:noProof/>
          </w:rPr>
          <w:instrText>HYPERLINK \l "_Toc529518540"</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_Toc529518540 \h </w:instrText>
        </w:r>
      </w:ins>
      <w:r>
        <w:rPr>
          <w:noProof/>
          <w:webHidden/>
        </w:rPr>
      </w:r>
      <w:r>
        <w:rPr>
          <w:noProof/>
          <w:webHidden/>
        </w:rPr>
        <w:fldChar w:fldCharType="separate"/>
      </w:r>
      <w:ins w:id="625" w:author="Author">
        <w:r>
          <w:rPr>
            <w:noProof/>
            <w:webHidden/>
          </w:rPr>
          <w:t>59</w:t>
        </w:r>
        <w:r>
          <w:rPr>
            <w:noProof/>
            <w:webHidden/>
          </w:rPr>
          <w:fldChar w:fldCharType="end"/>
        </w:r>
        <w:r w:rsidRPr="00597CA4">
          <w:rPr>
            <w:rStyle w:val="Hyperlink"/>
            <w:noProof/>
          </w:rPr>
          <w:fldChar w:fldCharType="end"/>
        </w:r>
      </w:ins>
    </w:p>
    <w:p w14:paraId="6474E5F7" w14:textId="7A67F1B4" w:rsidR="004E2AE6" w:rsidRDefault="004E2AE6">
      <w:pPr>
        <w:pStyle w:val="TableofFigures"/>
        <w:rPr>
          <w:ins w:id="626" w:author="Author"/>
          <w:rFonts w:asciiTheme="minorHAnsi" w:eastAsiaTheme="minorEastAsia" w:hAnsiTheme="minorHAnsi" w:cstheme="minorBidi"/>
          <w:noProof/>
          <w:sz w:val="22"/>
          <w:szCs w:val="22"/>
        </w:rPr>
      </w:pPr>
      <w:ins w:id="627" w:author="Author">
        <w:r w:rsidRPr="00597CA4">
          <w:rPr>
            <w:rStyle w:val="Hyperlink"/>
            <w:noProof/>
          </w:rPr>
          <w:fldChar w:fldCharType="begin"/>
        </w:r>
        <w:r w:rsidRPr="00597CA4">
          <w:rPr>
            <w:rStyle w:val="Hyperlink"/>
            <w:noProof/>
          </w:rPr>
          <w:instrText xml:space="preserve"> </w:instrText>
        </w:r>
        <w:r>
          <w:rPr>
            <w:noProof/>
          </w:rPr>
          <w:instrText>HYPERLINK \l "_Toc529518541"</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_Toc529518541 \h </w:instrText>
        </w:r>
      </w:ins>
      <w:r>
        <w:rPr>
          <w:noProof/>
          <w:webHidden/>
        </w:rPr>
      </w:r>
      <w:r>
        <w:rPr>
          <w:noProof/>
          <w:webHidden/>
        </w:rPr>
        <w:fldChar w:fldCharType="separate"/>
      </w:r>
      <w:ins w:id="628" w:author="Author">
        <w:r>
          <w:rPr>
            <w:noProof/>
            <w:webHidden/>
          </w:rPr>
          <w:t>60</w:t>
        </w:r>
        <w:r>
          <w:rPr>
            <w:noProof/>
            <w:webHidden/>
          </w:rPr>
          <w:fldChar w:fldCharType="end"/>
        </w:r>
        <w:r w:rsidRPr="00597CA4">
          <w:rPr>
            <w:rStyle w:val="Hyperlink"/>
            <w:noProof/>
          </w:rPr>
          <w:fldChar w:fldCharType="end"/>
        </w:r>
      </w:ins>
    </w:p>
    <w:p w14:paraId="73A72E30" w14:textId="085B97A0" w:rsidR="004E2AE6" w:rsidRDefault="004E2AE6">
      <w:pPr>
        <w:pStyle w:val="TableofFigures"/>
        <w:rPr>
          <w:ins w:id="629" w:author="Author"/>
          <w:rFonts w:asciiTheme="minorHAnsi" w:eastAsiaTheme="minorEastAsia" w:hAnsiTheme="minorHAnsi" w:cstheme="minorBidi"/>
          <w:noProof/>
          <w:sz w:val="22"/>
          <w:szCs w:val="22"/>
        </w:rPr>
      </w:pPr>
      <w:ins w:id="630" w:author="Author">
        <w:r w:rsidRPr="00597CA4">
          <w:rPr>
            <w:rStyle w:val="Hyperlink"/>
            <w:noProof/>
          </w:rPr>
          <w:fldChar w:fldCharType="begin"/>
        </w:r>
        <w:r w:rsidRPr="00597CA4">
          <w:rPr>
            <w:rStyle w:val="Hyperlink"/>
            <w:noProof/>
          </w:rPr>
          <w:instrText xml:space="preserve"> </w:instrText>
        </w:r>
        <w:r>
          <w:rPr>
            <w:noProof/>
          </w:rPr>
          <w:instrText>HYPERLINK \l "_Toc529518542"</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_Toc529518542 \h </w:instrText>
        </w:r>
      </w:ins>
      <w:r>
        <w:rPr>
          <w:noProof/>
          <w:webHidden/>
        </w:rPr>
      </w:r>
      <w:r>
        <w:rPr>
          <w:noProof/>
          <w:webHidden/>
        </w:rPr>
        <w:fldChar w:fldCharType="separate"/>
      </w:r>
      <w:ins w:id="631" w:author="Author">
        <w:r>
          <w:rPr>
            <w:noProof/>
            <w:webHidden/>
          </w:rPr>
          <w:t>66</w:t>
        </w:r>
        <w:r>
          <w:rPr>
            <w:noProof/>
            <w:webHidden/>
          </w:rPr>
          <w:fldChar w:fldCharType="end"/>
        </w:r>
        <w:r w:rsidRPr="00597CA4">
          <w:rPr>
            <w:rStyle w:val="Hyperlink"/>
            <w:noProof/>
          </w:rPr>
          <w:fldChar w:fldCharType="end"/>
        </w:r>
      </w:ins>
    </w:p>
    <w:p w14:paraId="6FA3D222" w14:textId="141018B0" w:rsidR="004E2AE6" w:rsidRDefault="004E2AE6">
      <w:pPr>
        <w:pStyle w:val="TableofFigures"/>
        <w:rPr>
          <w:ins w:id="632" w:author="Author"/>
          <w:rFonts w:asciiTheme="minorHAnsi" w:eastAsiaTheme="minorEastAsia" w:hAnsiTheme="minorHAnsi" w:cstheme="minorBidi"/>
          <w:noProof/>
          <w:sz w:val="22"/>
          <w:szCs w:val="22"/>
        </w:rPr>
      </w:pPr>
      <w:ins w:id="633" w:author="Author">
        <w:r w:rsidRPr="00597CA4">
          <w:rPr>
            <w:rStyle w:val="Hyperlink"/>
            <w:noProof/>
          </w:rPr>
          <w:fldChar w:fldCharType="begin"/>
        </w:r>
        <w:r w:rsidRPr="00597CA4">
          <w:rPr>
            <w:rStyle w:val="Hyperlink"/>
            <w:noProof/>
          </w:rPr>
          <w:instrText xml:space="preserve"> </w:instrText>
        </w:r>
        <w:r>
          <w:rPr>
            <w:noProof/>
          </w:rPr>
          <w:instrText>HYPERLINK \l "_Toc529518543"</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_Toc529518543 \h </w:instrText>
        </w:r>
      </w:ins>
      <w:r>
        <w:rPr>
          <w:noProof/>
          <w:webHidden/>
        </w:rPr>
      </w:r>
      <w:r>
        <w:rPr>
          <w:noProof/>
          <w:webHidden/>
        </w:rPr>
        <w:fldChar w:fldCharType="separate"/>
      </w:r>
      <w:ins w:id="634" w:author="Author">
        <w:r>
          <w:rPr>
            <w:noProof/>
            <w:webHidden/>
          </w:rPr>
          <w:t>69</w:t>
        </w:r>
        <w:r>
          <w:rPr>
            <w:noProof/>
            <w:webHidden/>
          </w:rPr>
          <w:fldChar w:fldCharType="end"/>
        </w:r>
        <w:r w:rsidRPr="00597CA4">
          <w:rPr>
            <w:rStyle w:val="Hyperlink"/>
            <w:noProof/>
          </w:rPr>
          <w:fldChar w:fldCharType="end"/>
        </w:r>
      </w:ins>
    </w:p>
    <w:p w14:paraId="7AC1555D" w14:textId="5D1453C1" w:rsidR="004E2AE6" w:rsidRDefault="004E2AE6">
      <w:pPr>
        <w:pStyle w:val="TableofFigures"/>
        <w:rPr>
          <w:ins w:id="635" w:author="Author"/>
          <w:rFonts w:asciiTheme="minorHAnsi" w:eastAsiaTheme="minorEastAsia" w:hAnsiTheme="minorHAnsi" w:cstheme="minorBidi"/>
          <w:noProof/>
          <w:sz w:val="22"/>
          <w:szCs w:val="22"/>
        </w:rPr>
      </w:pPr>
      <w:ins w:id="636" w:author="Author">
        <w:r w:rsidRPr="00597CA4">
          <w:rPr>
            <w:rStyle w:val="Hyperlink"/>
            <w:noProof/>
          </w:rPr>
          <w:fldChar w:fldCharType="begin"/>
        </w:r>
        <w:r w:rsidRPr="00597CA4">
          <w:rPr>
            <w:rStyle w:val="Hyperlink"/>
            <w:noProof/>
          </w:rPr>
          <w:instrText xml:space="preserve"> </w:instrText>
        </w:r>
        <w:r>
          <w:rPr>
            <w:noProof/>
          </w:rPr>
          <w:instrText>HYPERLINK \l "_Toc529518544"</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_Toc529518544 \h </w:instrText>
        </w:r>
      </w:ins>
      <w:r>
        <w:rPr>
          <w:noProof/>
          <w:webHidden/>
        </w:rPr>
      </w:r>
      <w:r>
        <w:rPr>
          <w:noProof/>
          <w:webHidden/>
        </w:rPr>
        <w:fldChar w:fldCharType="separate"/>
      </w:r>
      <w:ins w:id="637" w:author="Author">
        <w:r>
          <w:rPr>
            <w:noProof/>
            <w:webHidden/>
          </w:rPr>
          <w:t>70</w:t>
        </w:r>
        <w:r>
          <w:rPr>
            <w:noProof/>
            <w:webHidden/>
          </w:rPr>
          <w:fldChar w:fldCharType="end"/>
        </w:r>
        <w:r w:rsidRPr="00597CA4">
          <w:rPr>
            <w:rStyle w:val="Hyperlink"/>
            <w:noProof/>
          </w:rPr>
          <w:fldChar w:fldCharType="end"/>
        </w:r>
      </w:ins>
    </w:p>
    <w:p w14:paraId="65F4CA18" w14:textId="071FE75C" w:rsidR="004E2AE6" w:rsidRDefault="004E2AE6">
      <w:pPr>
        <w:pStyle w:val="TableofFigures"/>
        <w:rPr>
          <w:ins w:id="638" w:author="Author"/>
          <w:rFonts w:asciiTheme="minorHAnsi" w:eastAsiaTheme="minorEastAsia" w:hAnsiTheme="minorHAnsi" w:cstheme="minorBidi"/>
          <w:noProof/>
          <w:sz w:val="22"/>
          <w:szCs w:val="22"/>
        </w:rPr>
      </w:pPr>
      <w:ins w:id="639" w:author="Author">
        <w:r w:rsidRPr="00597CA4">
          <w:rPr>
            <w:rStyle w:val="Hyperlink"/>
            <w:noProof/>
          </w:rPr>
          <w:fldChar w:fldCharType="begin"/>
        </w:r>
        <w:r w:rsidRPr="00597CA4">
          <w:rPr>
            <w:rStyle w:val="Hyperlink"/>
            <w:noProof/>
          </w:rPr>
          <w:instrText xml:space="preserve"> </w:instrText>
        </w:r>
        <w:r>
          <w:rPr>
            <w:noProof/>
          </w:rPr>
          <w:instrText>HYPERLINK \l "_Toc529518545"</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_Toc529518545 \h </w:instrText>
        </w:r>
      </w:ins>
      <w:r>
        <w:rPr>
          <w:noProof/>
          <w:webHidden/>
        </w:rPr>
      </w:r>
      <w:r>
        <w:rPr>
          <w:noProof/>
          <w:webHidden/>
        </w:rPr>
        <w:fldChar w:fldCharType="separate"/>
      </w:r>
      <w:ins w:id="640" w:author="Author">
        <w:r>
          <w:rPr>
            <w:noProof/>
            <w:webHidden/>
          </w:rPr>
          <w:t>71</w:t>
        </w:r>
        <w:r>
          <w:rPr>
            <w:noProof/>
            <w:webHidden/>
          </w:rPr>
          <w:fldChar w:fldCharType="end"/>
        </w:r>
        <w:r w:rsidRPr="00597CA4">
          <w:rPr>
            <w:rStyle w:val="Hyperlink"/>
            <w:noProof/>
          </w:rPr>
          <w:fldChar w:fldCharType="end"/>
        </w:r>
      </w:ins>
    </w:p>
    <w:p w14:paraId="7AF9D78D" w14:textId="107CF5B3" w:rsidR="004E2AE6" w:rsidRDefault="004E2AE6">
      <w:pPr>
        <w:pStyle w:val="TableofFigures"/>
        <w:rPr>
          <w:ins w:id="641" w:author="Author"/>
          <w:rFonts w:asciiTheme="minorHAnsi" w:eastAsiaTheme="minorEastAsia" w:hAnsiTheme="minorHAnsi" w:cstheme="minorBidi"/>
          <w:noProof/>
          <w:sz w:val="22"/>
          <w:szCs w:val="22"/>
        </w:rPr>
      </w:pPr>
      <w:ins w:id="642" w:author="Author">
        <w:r w:rsidRPr="00597CA4">
          <w:rPr>
            <w:rStyle w:val="Hyperlink"/>
            <w:noProof/>
          </w:rPr>
          <w:fldChar w:fldCharType="begin"/>
        </w:r>
        <w:r w:rsidRPr="00597CA4">
          <w:rPr>
            <w:rStyle w:val="Hyperlink"/>
            <w:noProof/>
          </w:rPr>
          <w:instrText xml:space="preserve"> </w:instrText>
        </w:r>
        <w:r>
          <w:rPr>
            <w:noProof/>
          </w:rPr>
          <w:instrText>HYPERLINK \l "_Toc529518546"</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_Toc529518546 \h </w:instrText>
        </w:r>
      </w:ins>
      <w:r>
        <w:rPr>
          <w:noProof/>
          <w:webHidden/>
        </w:rPr>
      </w:r>
      <w:r>
        <w:rPr>
          <w:noProof/>
          <w:webHidden/>
        </w:rPr>
        <w:fldChar w:fldCharType="separate"/>
      </w:r>
      <w:ins w:id="643" w:author="Author">
        <w:r>
          <w:rPr>
            <w:noProof/>
            <w:webHidden/>
          </w:rPr>
          <w:t>72</w:t>
        </w:r>
        <w:r>
          <w:rPr>
            <w:noProof/>
            <w:webHidden/>
          </w:rPr>
          <w:fldChar w:fldCharType="end"/>
        </w:r>
        <w:r w:rsidRPr="00597CA4">
          <w:rPr>
            <w:rStyle w:val="Hyperlink"/>
            <w:noProof/>
          </w:rPr>
          <w:fldChar w:fldCharType="end"/>
        </w:r>
      </w:ins>
    </w:p>
    <w:p w14:paraId="5DCF3E72" w14:textId="299B071E" w:rsidR="004E2AE6" w:rsidRDefault="004E2AE6">
      <w:pPr>
        <w:pStyle w:val="TableofFigures"/>
        <w:rPr>
          <w:ins w:id="644" w:author="Author"/>
          <w:rFonts w:asciiTheme="minorHAnsi" w:eastAsiaTheme="minorEastAsia" w:hAnsiTheme="minorHAnsi" w:cstheme="minorBidi"/>
          <w:noProof/>
          <w:sz w:val="22"/>
          <w:szCs w:val="22"/>
        </w:rPr>
      </w:pPr>
      <w:ins w:id="645" w:author="Author">
        <w:r w:rsidRPr="00597CA4">
          <w:rPr>
            <w:rStyle w:val="Hyperlink"/>
            <w:noProof/>
          </w:rPr>
          <w:fldChar w:fldCharType="begin"/>
        </w:r>
        <w:r w:rsidRPr="00597CA4">
          <w:rPr>
            <w:rStyle w:val="Hyperlink"/>
            <w:noProof/>
          </w:rPr>
          <w:instrText xml:space="preserve"> </w:instrText>
        </w:r>
        <w:r>
          <w:rPr>
            <w:noProof/>
          </w:rPr>
          <w:instrText>HYPERLINK \l "_Toc529518547"</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_Toc529518547 \h </w:instrText>
        </w:r>
      </w:ins>
      <w:r>
        <w:rPr>
          <w:noProof/>
          <w:webHidden/>
        </w:rPr>
      </w:r>
      <w:r>
        <w:rPr>
          <w:noProof/>
          <w:webHidden/>
        </w:rPr>
        <w:fldChar w:fldCharType="separate"/>
      </w:r>
      <w:ins w:id="646" w:author="Author">
        <w:r>
          <w:rPr>
            <w:noProof/>
            <w:webHidden/>
          </w:rPr>
          <w:t>74</w:t>
        </w:r>
        <w:r>
          <w:rPr>
            <w:noProof/>
            <w:webHidden/>
          </w:rPr>
          <w:fldChar w:fldCharType="end"/>
        </w:r>
        <w:r w:rsidRPr="00597CA4">
          <w:rPr>
            <w:rStyle w:val="Hyperlink"/>
            <w:noProof/>
          </w:rPr>
          <w:fldChar w:fldCharType="end"/>
        </w:r>
      </w:ins>
    </w:p>
    <w:p w14:paraId="729B8FED" w14:textId="51149406" w:rsidR="004E2AE6" w:rsidRDefault="004E2AE6">
      <w:pPr>
        <w:pStyle w:val="TableofFigures"/>
        <w:rPr>
          <w:ins w:id="647" w:author="Author"/>
          <w:rFonts w:asciiTheme="minorHAnsi" w:eastAsiaTheme="minorEastAsia" w:hAnsiTheme="minorHAnsi" w:cstheme="minorBidi"/>
          <w:noProof/>
          <w:sz w:val="22"/>
          <w:szCs w:val="22"/>
        </w:rPr>
      </w:pPr>
      <w:ins w:id="648" w:author="Author">
        <w:r w:rsidRPr="00597CA4">
          <w:rPr>
            <w:rStyle w:val="Hyperlink"/>
            <w:noProof/>
          </w:rPr>
          <w:fldChar w:fldCharType="begin"/>
        </w:r>
        <w:r w:rsidRPr="00597CA4">
          <w:rPr>
            <w:rStyle w:val="Hyperlink"/>
            <w:noProof/>
          </w:rPr>
          <w:instrText xml:space="preserve"> </w:instrText>
        </w:r>
        <w:r>
          <w:rPr>
            <w:noProof/>
          </w:rPr>
          <w:instrText>HYPERLINK \l "_Toc529518548"</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_Toc529518548 \h </w:instrText>
        </w:r>
      </w:ins>
      <w:r>
        <w:rPr>
          <w:noProof/>
          <w:webHidden/>
        </w:rPr>
      </w:r>
      <w:r>
        <w:rPr>
          <w:noProof/>
          <w:webHidden/>
        </w:rPr>
        <w:fldChar w:fldCharType="separate"/>
      </w:r>
      <w:ins w:id="649" w:author="Author">
        <w:r>
          <w:rPr>
            <w:noProof/>
            <w:webHidden/>
          </w:rPr>
          <w:t>75</w:t>
        </w:r>
        <w:r>
          <w:rPr>
            <w:noProof/>
            <w:webHidden/>
          </w:rPr>
          <w:fldChar w:fldCharType="end"/>
        </w:r>
        <w:r w:rsidRPr="00597CA4">
          <w:rPr>
            <w:rStyle w:val="Hyperlink"/>
            <w:noProof/>
          </w:rPr>
          <w:fldChar w:fldCharType="end"/>
        </w:r>
      </w:ins>
    </w:p>
    <w:p w14:paraId="54ED623F" w14:textId="13E2022C" w:rsidR="004E2AE6" w:rsidRDefault="004E2AE6">
      <w:pPr>
        <w:pStyle w:val="TableofFigures"/>
        <w:rPr>
          <w:ins w:id="650" w:author="Author"/>
          <w:rFonts w:asciiTheme="minorHAnsi" w:eastAsiaTheme="minorEastAsia" w:hAnsiTheme="minorHAnsi" w:cstheme="minorBidi"/>
          <w:noProof/>
          <w:sz w:val="22"/>
          <w:szCs w:val="22"/>
        </w:rPr>
      </w:pPr>
      <w:ins w:id="651" w:author="Author">
        <w:r w:rsidRPr="00597CA4">
          <w:rPr>
            <w:rStyle w:val="Hyperlink"/>
            <w:noProof/>
          </w:rPr>
          <w:fldChar w:fldCharType="begin"/>
        </w:r>
        <w:r w:rsidRPr="00597CA4">
          <w:rPr>
            <w:rStyle w:val="Hyperlink"/>
            <w:noProof/>
          </w:rPr>
          <w:instrText xml:space="preserve"> </w:instrText>
        </w:r>
        <w:r>
          <w:rPr>
            <w:noProof/>
          </w:rPr>
          <w:instrText>HYPERLINK \l "_Toc529518549"</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_Toc529518549 \h </w:instrText>
        </w:r>
      </w:ins>
      <w:r>
        <w:rPr>
          <w:noProof/>
          <w:webHidden/>
        </w:rPr>
      </w:r>
      <w:r>
        <w:rPr>
          <w:noProof/>
          <w:webHidden/>
        </w:rPr>
        <w:fldChar w:fldCharType="separate"/>
      </w:r>
      <w:ins w:id="652" w:author="Author">
        <w:r>
          <w:rPr>
            <w:noProof/>
            <w:webHidden/>
          </w:rPr>
          <w:t>77</w:t>
        </w:r>
        <w:r>
          <w:rPr>
            <w:noProof/>
            <w:webHidden/>
          </w:rPr>
          <w:fldChar w:fldCharType="end"/>
        </w:r>
        <w:r w:rsidRPr="00597CA4">
          <w:rPr>
            <w:rStyle w:val="Hyperlink"/>
            <w:noProof/>
          </w:rPr>
          <w:fldChar w:fldCharType="end"/>
        </w:r>
      </w:ins>
    </w:p>
    <w:p w14:paraId="31DEDB23" w14:textId="2C1A662C" w:rsidR="004E2AE6" w:rsidRDefault="004E2AE6">
      <w:pPr>
        <w:pStyle w:val="TableofFigures"/>
        <w:rPr>
          <w:ins w:id="653" w:author="Author"/>
          <w:rFonts w:asciiTheme="minorHAnsi" w:eastAsiaTheme="minorEastAsia" w:hAnsiTheme="minorHAnsi" w:cstheme="minorBidi"/>
          <w:noProof/>
          <w:sz w:val="22"/>
          <w:szCs w:val="22"/>
        </w:rPr>
      </w:pPr>
      <w:ins w:id="654" w:author="Author">
        <w:r w:rsidRPr="00597CA4">
          <w:rPr>
            <w:rStyle w:val="Hyperlink"/>
            <w:noProof/>
          </w:rPr>
          <w:lastRenderedPageBreak/>
          <w:fldChar w:fldCharType="begin"/>
        </w:r>
        <w:r w:rsidRPr="00597CA4">
          <w:rPr>
            <w:rStyle w:val="Hyperlink"/>
            <w:noProof/>
          </w:rPr>
          <w:instrText xml:space="preserve"> </w:instrText>
        </w:r>
        <w:r>
          <w:rPr>
            <w:noProof/>
          </w:rPr>
          <w:instrText>HYPERLINK \l "_Toc529518550"</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_Toc529518550 \h </w:instrText>
        </w:r>
      </w:ins>
      <w:r>
        <w:rPr>
          <w:noProof/>
          <w:webHidden/>
        </w:rPr>
      </w:r>
      <w:r>
        <w:rPr>
          <w:noProof/>
          <w:webHidden/>
        </w:rPr>
        <w:fldChar w:fldCharType="separate"/>
      </w:r>
      <w:ins w:id="655" w:author="Author">
        <w:r>
          <w:rPr>
            <w:noProof/>
            <w:webHidden/>
          </w:rPr>
          <w:t>79</w:t>
        </w:r>
        <w:r>
          <w:rPr>
            <w:noProof/>
            <w:webHidden/>
          </w:rPr>
          <w:fldChar w:fldCharType="end"/>
        </w:r>
        <w:r w:rsidRPr="00597CA4">
          <w:rPr>
            <w:rStyle w:val="Hyperlink"/>
            <w:noProof/>
          </w:rPr>
          <w:fldChar w:fldCharType="end"/>
        </w:r>
      </w:ins>
    </w:p>
    <w:p w14:paraId="4D8995CC" w14:textId="0D789EEB" w:rsidR="004E2AE6" w:rsidRDefault="004E2AE6">
      <w:pPr>
        <w:pStyle w:val="TableofFigures"/>
        <w:rPr>
          <w:ins w:id="656" w:author="Author"/>
          <w:rFonts w:asciiTheme="minorHAnsi" w:eastAsiaTheme="minorEastAsia" w:hAnsiTheme="minorHAnsi" w:cstheme="minorBidi"/>
          <w:noProof/>
          <w:sz w:val="22"/>
          <w:szCs w:val="22"/>
        </w:rPr>
      </w:pPr>
      <w:ins w:id="657" w:author="Author">
        <w:r w:rsidRPr="00597CA4">
          <w:rPr>
            <w:rStyle w:val="Hyperlink"/>
            <w:noProof/>
          </w:rPr>
          <w:fldChar w:fldCharType="begin"/>
        </w:r>
        <w:r w:rsidRPr="00597CA4">
          <w:rPr>
            <w:rStyle w:val="Hyperlink"/>
            <w:noProof/>
          </w:rPr>
          <w:instrText xml:space="preserve"> </w:instrText>
        </w:r>
        <w:r>
          <w:rPr>
            <w:noProof/>
          </w:rPr>
          <w:instrText>HYPERLINK \l "_Toc529518551"</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_Toc529518551 \h </w:instrText>
        </w:r>
      </w:ins>
      <w:r>
        <w:rPr>
          <w:noProof/>
          <w:webHidden/>
        </w:rPr>
      </w:r>
      <w:r>
        <w:rPr>
          <w:noProof/>
          <w:webHidden/>
        </w:rPr>
        <w:fldChar w:fldCharType="separate"/>
      </w:r>
      <w:ins w:id="658" w:author="Author">
        <w:r>
          <w:rPr>
            <w:noProof/>
            <w:webHidden/>
          </w:rPr>
          <w:t>80</w:t>
        </w:r>
        <w:r>
          <w:rPr>
            <w:noProof/>
            <w:webHidden/>
          </w:rPr>
          <w:fldChar w:fldCharType="end"/>
        </w:r>
        <w:r w:rsidRPr="00597CA4">
          <w:rPr>
            <w:rStyle w:val="Hyperlink"/>
            <w:noProof/>
          </w:rPr>
          <w:fldChar w:fldCharType="end"/>
        </w:r>
      </w:ins>
    </w:p>
    <w:p w14:paraId="324482E9" w14:textId="3FE852A6" w:rsidR="004E2AE6" w:rsidRDefault="004E2AE6">
      <w:pPr>
        <w:pStyle w:val="TableofFigures"/>
        <w:rPr>
          <w:ins w:id="659" w:author="Author"/>
          <w:rFonts w:asciiTheme="minorHAnsi" w:eastAsiaTheme="minorEastAsia" w:hAnsiTheme="minorHAnsi" w:cstheme="minorBidi"/>
          <w:noProof/>
          <w:sz w:val="22"/>
          <w:szCs w:val="22"/>
        </w:rPr>
      </w:pPr>
      <w:ins w:id="660" w:author="Author">
        <w:r w:rsidRPr="00597CA4">
          <w:rPr>
            <w:rStyle w:val="Hyperlink"/>
            <w:noProof/>
          </w:rPr>
          <w:fldChar w:fldCharType="begin"/>
        </w:r>
        <w:r w:rsidRPr="00597CA4">
          <w:rPr>
            <w:rStyle w:val="Hyperlink"/>
            <w:noProof/>
          </w:rPr>
          <w:instrText xml:space="preserve"> </w:instrText>
        </w:r>
        <w:r>
          <w:rPr>
            <w:noProof/>
          </w:rPr>
          <w:instrText>HYPERLINK \l "_Toc529518552"</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_Toc529518552 \h </w:instrText>
        </w:r>
      </w:ins>
      <w:r>
        <w:rPr>
          <w:noProof/>
          <w:webHidden/>
        </w:rPr>
      </w:r>
      <w:r>
        <w:rPr>
          <w:noProof/>
          <w:webHidden/>
        </w:rPr>
        <w:fldChar w:fldCharType="separate"/>
      </w:r>
      <w:ins w:id="661" w:author="Author">
        <w:r>
          <w:rPr>
            <w:noProof/>
            <w:webHidden/>
          </w:rPr>
          <w:t>81</w:t>
        </w:r>
        <w:r>
          <w:rPr>
            <w:noProof/>
            <w:webHidden/>
          </w:rPr>
          <w:fldChar w:fldCharType="end"/>
        </w:r>
        <w:r w:rsidRPr="00597CA4">
          <w:rPr>
            <w:rStyle w:val="Hyperlink"/>
            <w:noProof/>
          </w:rPr>
          <w:fldChar w:fldCharType="end"/>
        </w:r>
      </w:ins>
    </w:p>
    <w:p w14:paraId="095EE948" w14:textId="7AA59D42" w:rsidR="004E2AE6" w:rsidRDefault="004E2AE6">
      <w:pPr>
        <w:pStyle w:val="TableofFigures"/>
        <w:rPr>
          <w:ins w:id="662" w:author="Author"/>
          <w:rFonts w:asciiTheme="minorHAnsi" w:eastAsiaTheme="minorEastAsia" w:hAnsiTheme="minorHAnsi" w:cstheme="minorBidi"/>
          <w:noProof/>
          <w:sz w:val="22"/>
          <w:szCs w:val="22"/>
        </w:rPr>
      </w:pPr>
      <w:ins w:id="663" w:author="Author">
        <w:r w:rsidRPr="00597CA4">
          <w:rPr>
            <w:rStyle w:val="Hyperlink"/>
            <w:noProof/>
          </w:rPr>
          <w:fldChar w:fldCharType="begin"/>
        </w:r>
        <w:r w:rsidRPr="00597CA4">
          <w:rPr>
            <w:rStyle w:val="Hyperlink"/>
            <w:noProof/>
          </w:rPr>
          <w:instrText xml:space="preserve"> </w:instrText>
        </w:r>
        <w:r>
          <w:rPr>
            <w:noProof/>
          </w:rPr>
          <w:instrText>HYPERLINK \l "_Toc529518553"</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_Toc529518553 \h </w:instrText>
        </w:r>
      </w:ins>
      <w:r>
        <w:rPr>
          <w:noProof/>
          <w:webHidden/>
        </w:rPr>
      </w:r>
      <w:r>
        <w:rPr>
          <w:noProof/>
          <w:webHidden/>
        </w:rPr>
        <w:fldChar w:fldCharType="separate"/>
      </w:r>
      <w:ins w:id="664" w:author="Author">
        <w:r>
          <w:rPr>
            <w:noProof/>
            <w:webHidden/>
          </w:rPr>
          <w:t>83</w:t>
        </w:r>
        <w:r>
          <w:rPr>
            <w:noProof/>
            <w:webHidden/>
          </w:rPr>
          <w:fldChar w:fldCharType="end"/>
        </w:r>
        <w:r w:rsidRPr="00597CA4">
          <w:rPr>
            <w:rStyle w:val="Hyperlink"/>
            <w:noProof/>
          </w:rPr>
          <w:fldChar w:fldCharType="end"/>
        </w:r>
      </w:ins>
    </w:p>
    <w:p w14:paraId="19283152" w14:textId="66D0657C" w:rsidR="004E2AE6" w:rsidRDefault="004E2AE6">
      <w:pPr>
        <w:pStyle w:val="TableofFigures"/>
        <w:rPr>
          <w:ins w:id="665" w:author="Author"/>
          <w:rFonts w:asciiTheme="minorHAnsi" w:eastAsiaTheme="minorEastAsia" w:hAnsiTheme="minorHAnsi" w:cstheme="minorBidi"/>
          <w:noProof/>
          <w:sz w:val="22"/>
          <w:szCs w:val="22"/>
        </w:rPr>
      </w:pPr>
      <w:ins w:id="666" w:author="Author">
        <w:r w:rsidRPr="00597CA4">
          <w:rPr>
            <w:rStyle w:val="Hyperlink"/>
            <w:noProof/>
          </w:rPr>
          <w:fldChar w:fldCharType="begin"/>
        </w:r>
        <w:r w:rsidRPr="00597CA4">
          <w:rPr>
            <w:rStyle w:val="Hyperlink"/>
            <w:noProof/>
          </w:rPr>
          <w:instrText xml:space="preserve"> </w:instrText>
        </w:r>
        <w:r>
          <w:rPr>
            <w:noProof/>
          </w:rPr>
          <w:instrText>HYPERLINK \l "_Toc529518554"</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_Toc529518554 \h </w:instrText>
        </w:r>
      </w:ins>
      <w:r>
        <w:rPr>
          <w:noProof/>
          <w:webHidden/>
        </w:rPr>
      </w:r>
      <w:r>
        <w:rPr>
          <w:noProof/>
          <w:webHidden/>
        </w:rPr>
        <w:fldChar w:fldCharType="separate"/>
      </w:r>
      <w:ins w:id="667" w:author="Author">
        <w:r>
          <w:rPr>
            <w:noProof/>
            <w:webHidden/>
          </w:rPr>
          <w:t>83</w:t>
        </w:r>
        <w:r>
          <w:rPr>
            <w:noProof/>
            <w:webHidden/>
          </w:rPr>
          <w:fldChar w:fldCharType="end"/>
        </w:r>
        <w:r w:rsidRPr="00597CA4">
          <w:rPr>
            <w:rStyle w:val="Hyperlink"/>
            <w:noProof/>
          </w:rPr>
          <w:fldChar w:fldCharType="end"/>
        </w:r>
      </w:ins>
    </w:p>
    <w:p w14:paraId="35F8D92D" w14:textId="4AF48422" w:rsidR="004E2AE6" w:rsidRDefault="004E2AE6">
      <w:pPr>
        <w:pStyle w:val="TableofFigures"/>
        <w:rPr>
          <w:ins w:id="668" w:author="Author"/>
          <w:rFonts w:asciiTheme="minorHAnsi" w:eastAsiaTheme="minorEastAsia" w:hAnsiTheme="minorHAnsi" w:cstheme="minorBidi"/>
          <w:noProof/>
          <w:sz w:val="22"/>
          <w:szCs w:val="22"/>
        </w:rPr>
      </w:pPr>
      <w:ins w:id="669" w:author="Author">
        <w:r w:rsidRPr="00597CA4">
          <w:rPr>
            <w:rStyle w:val="Hyperlink"/>
            <w:noProof/>
          </w:rPr>
          <w:fldChar w:fldCharType="begin"/>
        </w:r>
        <w:r w:rsidRPr="00597CA4">
          <w:rPr>
            <w:rStyle w:val="Hyperlink"/>
            <w:noProof/>
          </w:rPr>
          <w:instrText xml:space="preserve"> </w:instrText>
        </w:r>
        <w:r>
          <w:rPr>
            <w:noProof/>
          </w:rPr>
          <w:instrText>HYPERLINK \l "_Toc529518555"</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_Toc529518555 \h </w:instrText>
        </w:r>
      </w:ins>
      <w:r>
        <w:rPr>
          <w:noProof/>
          <w:webHidden/>
        </w:rPr>
      </w:r>
      <w:r>
        <w:rPr>
          <w:noProof/>
          <w:webHidden/>
        </w:rPr>
        <w:fldChar w:fldCharType="separate"/>
      </w:r>
      <w:ins w:id="670" w:author="Author">
        <w:r>
          <w:rPr>
            <w:noProof/>
            <w:webHidden/>
          </w:rPr>
          <w:t>84</w:t>
        </w:r>
        <w:r>
          <w:rPr>
            <w:noProof/>
            <w:webHidden/>
          </w:rPr>
          <w:fldChar w:fldCharType="end"/>
        </w:r>
        <w:r w:rsidRPr="00597CA4">
          <w:rPr>
            <w:rStyle w:val="Hyperlink"/>
            <w:noProof/>
          </w:rPr>
          <w:fldChar w:fldCharType="end"/>
        </w:r>
      </w:ins>
    </w:p>
    <w:p w14:paraId="26B06AA4" w14:textId="1FCF3096" w:rsidR="004E2AE6" w:rsidRDefault="004E2AE6">
      <w:pPr>
        <w:pStyle w:val="TableofFigures"/>
        <w:rPr>
          <w:ins w:id="671" w:author="Author"/>
          <w:rFonts w:asciiTheme="minorHAnsi" w:eastAsiaTheme="minorEastAsia" w:hAnsiTheme="minorHAnsi" w:cstheme="minorBidi"/>
          <w:noProof/>
          <w:sz w:val="22"/>
          <w:szCs w:val="22"/>
        </w:rPr>
      </w:pPr>
      <w:ins w:id="672" w:author="Author">
        <w:r w:rsidRPr="00597CA4">
          <w:rPr>
            <w:rStyle w:val="Hyperlink"/>
            <w:noProof/>
          </w:rPr>
          <w:fldChar w:fldCharType="begin"/>
        </w:r>
        <w:r w:rsidRPr="00597CA4">
          <w:rPr>
            <w:rStyle w:val="Hyperlink"/>
            <w:noProof/>
          </w:rPr>
          <w:instrText xml:space="preserve"> </w:instrText>
        </w:r>
        <w:r>
          <w:rPr>
            <w:noProof/>
          </w:rPr>
          <w:instrText>HYPERLINK \l "_Toc529518556"</w:instrText>
        </w:r>
        <w:r w:rsidRPr="00597CA4">
          <w:rPr>
            <w:rStyle w:val="Hyperlink"/>
            <w:noProof/>
          </w:rPr>
          <w:instrText xml:space="preserve"> </w:instrText>
        </w:r>
        <w:r w:rsidRPr="00597CA4">
          <w:rPr>
            <w:rStyle w:val="Hyperlink"/>
            <w:noProof/>
          </w:rPr>
          <w:fldChar w:fldCharType="separate"/>
        </w:r>
        <w:r w:rsidRPr="00597CA4">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_Toc529518556 \h </w:instrText>
        </w:r>
      </w:ins>
      <w:r>
        <w:rPr>
          <w:noProof/>
          <w:webHidden/>
        </w:rPr>
      </w:r>
      <w:r>
        <w:rPr>
          <w:noProof/>
          <w:webHidden/>
        </w:rPr>
        <w:fldChar w:fldCharType="separate"/>
      </w:r>
      <w:ins w:id="673" w:author="Author">
        <w:r>
          <w:rPr>
            <w:noProof/>
            <w:webHidden/>
          </w:rPr>
          <w:t>92</w:t>
        </w:r>
        <w:r>
          <w:rPr>
            <w:noProof/>
            <w:webHidden/>
          </w:rPr>
          <w:fldChar w:fldCharType="end"/>
        </w:r>
        <w:r w:rsidRPr="00597CA4">
          <w:rPr>
            <w:rStyle w:val="Hyperlink"/>
            <w:noProof/>
          </w:rPr>
          <w:fldChar w:fldCharType="end"/>
        </w:r>
      </w:ins>
    </w:p>
    <w:p w14:paraId="58F7E081" w14:textId="2322AA79" w:rsidR="004E2AE6" w:rsidRDefault="004E2AE6">
      <w:pPr>
        <w:pStyle w:val="TableofFigures"/>
        <w:rPr>
          <w:ins w:id="674" w:author="Author"/>
          <w:rFonts w:asciiTheme="minorHAnsi" w:eastAsiaTheme="minorEastAsia" w:hAnsiTheme="minorHAnsi" w:cstheme="minorBidi"/>
          <w:noProof/>
          <w:sz w:val="22"/>
          <w:szCs w:val="22"/>
        </w:rPr>
      </w:pPr>
      <w:ins w:id="675" w:author="Author">
        <w:r w:rsidRPr="00597CA4">
          <w:rPr>
            <w:rStyle w:val="Hyperlink"/>
            <w:noProof/>
          </w:rPr>
          <w:fldChar w:fldCharType="begin"/>
        </w:r>
        <w:r w:rsidRPr="00597CA4">
          <w:rPr>
            <w:rStyle w:val="Hyperlink"/>
            <w:noProof/>
          </w:rPr>
          <w:instrText xml:space="preserve"> </w:instrText>
        </w:r>
        <w:r>
          <w:rPr>
            <w:noProof/>
          </w:rPr>
          <w:instrText>HYPERLINK \l "_Toc529518557"</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_Toc529518557 \h </w:instrText>
        </w:r>
      </w:ins>
      <w:r>
        <w:rPr>
          <w:noProof/>
          <w:webHidden/>
        </w:rPr>
      </w:r>
      <w:r>
        <w:rPr>
          <w:noProof/>
          <w:webHidden/>
        </w:rPr>
        <w:fldChar w:fldCharType="separate"/>
      </w:r>
      <w:ins w:id="676" w:author="Author">
        <w:r>
          <w:rPr>
            <w:noProof/>
            <w:webHidden/>
          </w:rPr>
          <w:t>97</w:t>
        </w:r>
        <w:r>
          <w:rPr>
            <w:noProof/>
            <w:webHidden/>
          </w:rPr>
          <w:fldChar w:fldCharType="end"/>
        </w:r>
        <w:r w:rsidRPr="00597CA4">
          <w:rPr>
            <w:rStyle w:val="Hyperlink"/>
            <w:noProof/>
          </w:rPr>
          <w:fldChar w:fldCharType="end"/>
        </w:r>
      </w:ins>
    </w:p>
    <w:p w14:paraId="386CA748" w14:textId="4048C66F" w:rsidR="004E2AE6" w:rsidRDefault="004E2AE6">
      <w:pPr>
        <w:pStyle w:val="TableofFigures"/>
        <w:rPr>
          <w:ins w:id="677" w:author="Author"/>
          <w:rFonts w:asciiTheme="minorHAnsi" w:eastAsiaTheme="minorEastAsia" w:hAnsiTheme="minorHAnsi" w:cstheme="minorBidi"/>
          <w:noProof/>
          <w:sz w:val="22"/>
          <w:szCs w:val="22"/>
        </w:rPr>
      </w:pPr>
      <w:ins w:id="678" w:author="Author">
        <w:r w:rsidRPr="00597CA4">
          <w:rPr>
            <w:rStyle w:val="Hyperlink"/>
            <w:noProof/>
          </w:rPr>
          <w:fldChar w:fldCharType="begin"/>
        </w:r>
        <w:r w:rsidRPr="00597CA4">
          <w:rPr>
            <w:rStyle w:val="Hyperlink"/>
            <w:noProof/>
          </w:rPr>
          <w:instrText xml:space="preserve"> </w:instrText>
        </w:r>
        <w:r>
          <w:rPr>
            <w:noProof/>
          </w:rPr>
          <w:instrText>HYPERLINK \l "_Toc529518558"</w:instrText>
        </w:r>
        <w:r w:rsidRPr="00597CA4">
          <w:rPr>
            <w:rStyle w:val="Hyperlink"/>
            <w:noProof/>
          </w:rPr>
          <w:instrText xml:space="preserve"> </w:instrText>
        </w:r>
        <w:r w:rsidRPr="00597CA4">
          <w:rPr>
            <w:rStyle w:val="Hyperlink"/>
            <w:noProof/>
          </w:rPr>
          <w:fldChar w:fldCharType="separate"/>
        </w:r>
        <w:r w:rsidRPr="00597CA4">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_Toc529518558 \h </w:instrText>
        </w:r>
      </w:ins>
      <w:r>
        <w:rPr>
          <w:noProof/>
          <w:webHidden/>
        </w:rPr>
      </w:r>
      <w:r>
        <w:rPr>
          <w:noProof/>
          <w:webHidden/>
        </w:rPr>
        <w:fldChar w:fldCharType="separate"/>
      </w:r>
      <w:ins w:id="679" w:author="Author">
        <w:r>
          <w:rPr>
            <w:noProof/>
            <w:webHidden/>
          </w:rPr>
          <w:t>98</w:t>
        </w:r>
        <w:r>
          <w:rPr>
            <w:noProof/>
            <w:webHidden/>
          </w:rPr>
          <w:fldChar w:fldCharType="end"/>
        </w:r>
        <w:r w:rsidRPr="00597CA4">
          <w:rPr>
            <w:rStyle w:val="Hyperlink"/>
            <w:noProof/>
          </w:rPr>
          <w:fldChar w:fldCharType="end"/>
        </w:r>
      </w:ins>
    </w:p>
    <w:p w14:paraId="3B5A36A5" w14:textId="4A83D845" w:rsidR="004E2AE6" w:rsidRDefault="004E2AE6">
      <w:pPr>
        <w:pStyle w:val="TableofFigures"/>
        <w:rPr>
          <w:ins w:id="680" w:author="Author"/>
          <w:rFonts w:asciiTheme="minorHAnsi" w:eastAsiaTheme="minorEastAsia" w:hAnsiTheme="minorHAnsi" w:cstheme="minorBidi"/>
          <w:noProof/>
          <w:sz w:val="22"/>
          <w:szCs w:val="22"/>
        </w:rPr>
      </w:pPr>
      <w:ins w:id="681" w:author="Author">
        <w:r w:rsidRPr="00597CA4">
          <w:rPr>
            <w:rStyle w:val="Hyperlink"/>
            <w:noProof/>
          </w:rPr>
          <w:fldChar w:fldCharType="begin"/>
        </w:r>
        <w:r w:rsidRPr="00597CA4">
          <w:rPr>
            <w:rStyle w:val="Hyperlink"/>
            <w:noProof/>
          </w:rPr>
          <w:instrText xml:space="preserve"> </w:instrText>
        </w:r>
        <w:r>
          <w:rPr>
            <w:noProof/>
          </w:rPr>
          <w:instrText>HYPERLINK \l "_Toc529518559"</w:instrText>
        </w:r>
        <w:r w:rsidRPr="00597CA4">
          <w:rPr>
            <w:rStyle w:val="Hyperlink"/>
            <w:noProof/>
          </w:rPr>
          <w:instrText xml:space="preserve"> </w:instrText>
        </w:r>
        <w:r w:rsidRPr="00597CA4">
          <w:rPr>
            <w:rStyle w:val="Hyperlink"/>
            <w:noProof/>
          </w:rPr>
          <w:fldChar w:fldCharType="separate"/>
        </w:r>
        <w:r w:rsidRPr="00597CA4">
          <w:rPr>
            <w:rStyle w:val="Hyperlink"/>
            <w:noProof/>
          </w:rPr>
          <w:t>Figure 41: MCCF EDI TAS Interface Architecture</w:t>
        </w:r>
        <w:r>
          <w:rPr>
            <w:noProof/>
            <w:webHidden/>
          </w:rPr>
          <w:tab/>
        </w:r>
        <w:r>
          <w:rPr>
            <w:noProof/>
            <w:webHidden/>
          </w:rPr>
          <w:fldChar w:fldCharType="begin"/>
        </w:r>
        <w:r>
          <w:rPr>
            <w:noProof/>
            <w:webHidden/>
          </w:rPr>
          <w:instrText xml:space="preserve"> PAGEREF _Toc529518559 \h </w:instrText>
        </w:r>
      </w:ins>
      <w:r>
        <w:rPr>
          <w:noProof/>
          <w:webHidden/>
        </w:rPr>
      </w:r>
      <w:r>
        <w:rPr>
          <w:noProof/>
          <w:webHidden/>
        </w:rPr>
        <w:fldChar w:fldCharType="separate"/>
      </w:r>
      <w:ins w:id="682" w:author="Author">
        <w:r>
          <w:rPr>
            <w:noProof/>
            <w:webHidden/>
          </w:rPr>
          <w:t>98</w:t>
        </w:r>
        <w:r>
          <w:rPr>
            <w:noProof/>
            <w:webHidden/>
          </w:rPr>
          <w:fldChar w:fldCharType="end"/>
        </w:r>
        <w:r w:rsidRPr="00597CA4">
          <w:rPr>
            <w:rStyle w:val="Hyperlink"/>
            <w:noProof/>
          </w:rPr>
          <w:fldChar w:fldCharType="end"/>
        </w:r>
      </w:ins>
    </w:p>
    <w:p w14:paraId="197CC91A" w14:textId="2670FB71" w:rsidR="005C6CEB" w:rsidDel="004E2AE6" w:rsidRDefault="005C6CEB">
      <w:pPr>
        <w:pStyle w:val="TableofFigures"/>
        <w:rPr>
          <w:del w:id="683" w:author="Author"/>
          <w:rFonts w:asciiTheme="minorHAnsi" w:eastAsiaTheme="minorEastAsia" w:hAnsiTheme="minorHAnsi" w:cstheme="minorBidi"/>
          <w:noProof/>
          <w:sz w:val="22"/>
          <w:szCs w:val="22"/>
        </w:rPr>
      </w:pPr>
      <w:del w:id="684" w:author="Author">
        <w:r w:rsidRPr="004E2AE6" w:rsidDel="004E2AE6">
          <w:rPr>
            <w:rFonts w:ascii="Arial" w:hAnsi="Arial" w:cs="Arial"/>
            <w:noProof/>
          </w:rPr>
          <w:delText>Figure 1: VA Revenue Cycle Business Process</w:delText>
        </w:r>
        <w:r w:rsidDel="004E2AE6">
          <w:rPr>
            <w:noProof/>
            <w:webHidden/>
          </w:rPr>
          <w:tab/>
          <w:delText>4</w:delText>
        </w:r>
      </w:del>
    </w:p>
    <w:p w14:paraId="633BB632" w14:textId="1440CADB" w:rsidR="005C6CEB" w:rsidDel="004E2AE6" w:rsidRDefault="005C6CEB">
      <w:pPr>
        <w:pStyle w:val="TableofFigures"/>
        <w:rPr>
          <w:del w:id="685" w:author="Author"/>
          <w:rFonts w:asciiTheme="minorHAnsi" w:eastAsiaTheme="minorEastAsia" w:hAnsiTheme="minorHAnsi" w:cstheme="minorBidi"/>
          <w:noProof/>
          <w:sz w:val="22"/>
          <w:szCs w:val="22"/>
        </w:rPr>
      </w:pPr>
      <w:del w:id="686" w:author="Author">
        <w:r w:rsidRPr="004E2AE6" w:rsidDel="004E2AE6">
          <w:rPr>
            <w:rFonts w:ascii="Arial" w:hAnsi="Arial" w:cs="Arial"/>
            <w:noProof/>
          </w:rPr>
          <w:delText>Figure 2: Transactions per Hour when Insurance Collected at Each Visit</w:delText>
        </w:r>
        <w:r w:rsidDel="004E2AE6">
          <w:rPr>
            <w:noProof/>
            <w:webHidden/>
          </w:rPr>
          <w:tab/>
          <w:delText>10</w:delText>
        </w:r>
      </w:del>
    </w:p>
    <w:p w14:paraId="04C98E82" w14:textId="1C1E84DD" w:rsidR="005C6CEB" w:rsidDel="004E2AE6" w:rsidRDefault="005C6CEB">
      <w:pPr>
        <w:pStyle w:val="TableofFigures"/>
        <w:rPr>
          <w:del w:id="687" w:author="Author"/>
          <w:rFonts w:asciiTheme="minorHAnsi" w:eastAsiaTheme="minorEastAsia" w:hAnsiTheme="minorHAnsi" w:cstheme="minorBidi"/>
          <w:noProof/>
          <w:sz w:val="22"/>
          <w:szCs w:val="22"/>
        </w:rPr>
      </w:pPr>
      <w:del w:id="688" w:author="Author">
        <w:r w:rsidRPr="004E2AE6" w:rsidDel="004E2AE6">
          <w:rPr>
            <w:rFonts w:ascii="Arial" w:hAnsi="Arial" w:cs="Arial"/>
            <w:noProof/>
          </w:rPr>
          <w:delText>Figure 3: Transactions per Hour when Insurance Requested Once per Month per Unique Patient</w:delText>
        </w:r>
        <w:r w:rsidDel="004E2AE6">
          <w:rPr>
            <w:noProof/>
            <w:webHidden/>
          </w:rPr>
          <w:tab/>
          <w:delText>11</w:delText>
        </w:r>
      </w:del>
    </w:p>
    <w:p w14:paraId="436CCBBF" w14:textId="1B7AFF28" w:rsidR="005C6CEB" w:rsidDel="004E2AE6" w:rsidRDefault="005C6CEB">
      <w:pPr>
        <w:pStyle w:val="TableofFigures"/>
        <w:rPr>
          <w:del w:id="689" w:author="Author"/>
          <w:rFonts w:asciiTheme="minorHAnsi" w:eastAsiaTheme="minorEastAsia" w:hAnsiTheme="minorHAnsi" w:cstheme="minorBidi"/>
          <w:noProof/>
          <w:sz w:val="22"/>
          <w:szCs w:val="22"/>
        </w:rPr>
      </w:pPr>
      <w:del w:id="690" w:author="Author">
        <w:r w:rsidRPr="004E2AE6" w:rsidDel="004E2AE6">
          <w:rPr>
            <w:noProof/>
          </w:rPr>
          <w:delText>Figure 4: MCCF EDI TAS Conceptual Architecture</w:delText>
        </w:r>
        <w:r w:rsidDel="004E2AE6">
          <w:rPr>
            <w:noProof/>
            <w:webHidden/>
          </w:rPr>
          <w:tab/>
          <w:delText>13</w:delText>
        </w:r>
      </w:del>
    </w:p>
    <w:p w14:paraId="3FD132E8" w14:textId="269EB1BA" w:rsidR="005C6CEB" w:rsidDel="004E2AE6" w:rsidRDefault="005C6CEB">
      <w:pPr>
        <w:pStyle w:val="TableofFigures"/>
        <w:rPr>
          <w:del w:id="691" w:author="Author"/>
          <w:rFonts w:asciiTheme="minorHAnsi" w:eastAsiaTheme="minorEastAsia" w:hAnsiTheme="minorHAnsi" w:cstheme="minorBidi"/>
          <w:noProof/>
          <w:sz w:val="22"/>
          <w:szCs w:val="22"/>
        </w:rPr>
      </w:pPr>
      <w:del w:id="692" w:author="Author">
        <w:r w:rsidRPr="004E2AE6" w:rsidDel="004E2AE6">
          <w:rPr>
            <w:rFonts w:ascii="Arial" w:hAnsi="Arial" w:cs="Arial"/>
            <w:noProof/>
          </w:rPr>
          <w:delText xml:space="preserve">Figure 4: </w:delText>
        </w:r>
        <w:r w:rsidRPr="004E2AE6" w:rsidDel="004E2AE6">
          <w:rPr>
            <w:noProof/>
          </w:rPr>
          <w:delText>MCCF EDI TAS Conceptual Architecture</w:delText>
        </w:r>
        <w:r w:rsidDel="004E2AE6">
          <w:rPr>
            <w:noProof/>
            <w:webHidden/>
          </w:rPr>
          <w:tab/>
          <w:delText>13</w:delText>
        </w:r>
      </w:del>
    </w:p>
    <w:p w14:paraId="579AC3EC" w14:textId="1FA931FA" w:rsidR="005C6CEB" w:rsidDel="004E2AE6" w:rsidRDefault="005C6CEB">
      <w:pPr>
        <w:pStyle w:val="TableofFigures"/>
        <w:rPr>
          <w:del w:id="693" w:author="Author"/>
          <w:rFonts w:asciiTheme="minorHAnsi" w:eastAsiaTheme="minorEastAsia" w:hAnsiTheme="minorHAnsi" w:cstheme="minorBidi"/>
          <w:noProof/>
          <w:sz w:val="22"/>
          <w:szCs w:val="22"/>
        </w:rPr>
      </w:pPr>
      <w:del w:id="694" w:author="Author">
        <w:r w:rsidRPr="004E2AE6" w:rsidDel="004E2AE6">
          <w:rPr>
            <w:rFonts w:ascii="Arial" w:hAnsi="Arial" w:cs="Arial"/>
            <w:noProof/>
          </w:rPr>
          <w:delText>Figure 5: Servers Hosting the Software Components</w:delText>
        </w:r>
        <w:r w:rsidDel="004E2AE6">
          <w:rPr>
            <w:noProof/>
            <w:webHidden/>
          </w:rPr>
          <w:tab/>
          <w:delText>19</w:delText>
        </w:r>
      </w:del>
    </w:p>
    <w:p w14:paraId="675B262C" w14:textId="48387AF1" w:rsidR="005C6CEB" w:rsidDel="004E2AE6" w:rsidRDefault="005C6CEB">
      <w:pPr>
        <w:pStyle w:val="TableofFigures"/>
        <w:rPr>
          <w:del w:id="695" w:author="Author"/>
          <w:rFonts w:asciiTheme="minorHAnsi" w:eastAsiaTheme="minorEastAsia" w:hAnsiTheme="minorHAnsi" w:cstheme="minorBidi"/>
          <w:noProof/>
          <w:sz w:val="22"/>
          <w:szCs w:val="22"/>
        </w:rPr>
      </w:pPr>
      <w:del w:id="696" w:author="Author">
        <w:r w:rsidRPr="004E2AE6" w:rsidDel="004E2AE6">
          <w:rPr>
            <w:rFonts w:ascii="Arial" w:hAnsi="Arial" w:cs="Arial"/>
            <w:noProof/>
          </w:rPr>
          <w:delText>Figure 6: Test Environment Conceptual Infrastructure Diagram, Part 1</w:delText>
        </w:r>
        <w:r w:rsidDel="004E2AE6">
          <w:rPr>
            <w:noProof/>
            <w:webHidden/>
          </w:rPr>
          <w:tab/>
          <w:delText>31</w:delText>
        </w:r>
      </w:del>
    </w:p>
    <w:p w14:paraId="2ED46657" w14:textId="5AAF2852" w:rsidR="005C6CEB" w:rsidDel="004E2AE6" w:rsidRDefault="005C6CEB">
      <w:pPr>
        <w:pStyle w:val="TableofFigures"/>
        <w:rPr>
          <w:del w:id="697" w:author="Author"/>
          <w:rFonts w:asciiTheme="minorHAnsi" w:eastAsiaTheme="minorEastAsia" w:hAnsiTheme="minorHAnsi" w:cstheme="minorBidi"/>
          <w:noProof/>
          <w:sz w:val="22"/>
          <w:szCs w:val="22"/>
        </w:rPr>
      </w:pPr>
      <w:del w:id="698" w:author="Author">
        <w:r w:rsidRPr="004E2AE6" w:rsidDel="004E2AE6">
          <w:rPr>
            <w:rFonts w:ascii="Arial" w:hAnsi="Arial" w:cs="Arial"/>
            <w:noProof/>
          </w:rPr>
          <w:delText>Figure 7: Test Environment Conceptual Infrastructure Diagram, Part 2</w:delText>
        </w:r>
        <w:r w:rsidDel="004E2AE6">
          <w:rPr>
            <w:noProof/>
            <w:webHidden/>
          </w:rPr>
          <w:tab/>
          <w:delText>32</w:delText>
        </w:r>
      </w:del>
    </w:p>
    <w:p w14:paraId="2566D0DA" w14:textId="0742981C" w:rsidR="005C6CEB" w:rsidDel="004E2AE6" w:rsidRDefault="005C6CEB">
      <w:pPr>
        <w:pStyle w:val="TableofFigures"/>
        <w:rPr>
          <w:del w:id="699" w:author="Author"/>
          <w:rFonts w:asciiTheme="minorHAnsi" w:eastAsiaTheme="minorEastAsia" w:hAnsiTheme="minorHAnsi" w:cstheme="minorBidi"/>
          <w:noProof/>
          <w:sz w:val="22"/>
          <w:szCs w:val="22"/>
        </w:rPr>
      </w:pPr>
      <w:del w:id="700" w:author="Author">
        <w:r w:rsidRPr="004E2AE6" w:rsidDel="004E2AE6">
          <w:rPr>
            <w:rFonts w:ascii="Arial" w:hAnsi="Arial" w:cs="Arial"/>
            <w:noProof/>
          </w:rPr>
          <w:delText>Figure 8: Conceptual Production String Diagram</w:delText>
        </w:r>
        <w:r w:rsidDel="004E2AE6">
          <w:rPr>
            <w:noProof/>
            <w:webHidden/>
          </w:rPr>
          <w:tab/>
          <w:delText>33</w:delText>
        </w:r>
      </w:del>
    </w:p>
    <w:p w14:paraId="74670C57" w14:textId="42AFE408" w:rsidR="005C6CEB" w:rsidDel="004E2AE6" w:rsidRDefault="005C6CEB">
      <w:pPr>
        <w:pStyle w:val="TableofFigures"/>
        <w:rPr>
          <w:del w:id="701" w:author="Author"/>
          <w:rFonts w:asciiTheme="minorHAnsi" w:eastAsiaTheme="minorEastAsia" w:hAnsiTheme="minorHAnsi" w:cstheme="minorBidi"/>
          <w:noProof/>
          <w:sz w:val="22"/>
          <w:szCs w:val="22"/>
        </w:rPr>
      </w:pPr>
      <w:del w:id="702" w:author="Author">
        <w:r w:rsidRPr="004E2AE6" w:rsidDel="004E2AE6">
          <w:rPr>
            <w:rFonts w:ascii="Arial" w:hAnsi="Arial" w:cs="Arial"/>
            <w:noProof/>
          </w:rPr>
          <w:delText>Figure 9 - MCCF EDI TAS Package Management Process</w:delText>
        </w:r>
        <w:r w:rsidDel="004E2AE6">
          <w:rPr>
            <w:noProof/>
            <w:webHidden/>
          </w:rPr>
          <w:tab/>
          <w:delText>35</w:delText>
        </w:r>
      </w:del>
    </w:p>
    <w:p w14:paraId="30515AF2" w14:textId="46562DAF" w:rsidR="005C6CEB" w:rsidDel="004E2AE6" w:rsidRDefault="005C6CEB">
      <w:pPr>
        <w:pStyle w:val="TableofFigures"/>
        <w:rPr>
          <w:del w:id="703" w:author="Author"/>
          <w:rFonts w:asciiTheme="minorHAnsi" w:eastAsiaTheme="minorEastAsia" w:hAnsiTheme="minorHAnsi" w:cstheme="minorBidi"/>
          <w:noProof/>
          <w:sz w:val="22"/>
          <w:szCs w:val="22"/>
        </w:rPr>
      </w:pPr>
      <w:del w:id="704" w:author="Author">
        <w:r w:rsidRPr="004E2AE6" w:rsidDel="004E2AE6">
          <w:rPr>
            <w:rFonts w:ascii="Arial" w:hAnsi="Arial" w:cs="Arial"/>
            <w:noProof/>
          </w:rPr>
          <w:delText>Figure 10: MCCF EDI TAS Logical Architecture</w:delText>
        </w:r>
        <w:r w:rsidDel="004E2AE6">
          <w:rPr>
            <w:noProof/>
            <w:webHidden/>
          </w:rPr>
          <w:tab/>
          <w:delText>37</w:delText>
        </w:r>
      </w:del>
    </w:p>
    <w:p w14:paraId="3C1ABAC6" w14:textId="60996739" w:rsidR="005C6CEB" w:rsidDel="004E2AE6" w:rsidRDefault="005C6CEB">
      <w:pPr>
        <w:pStyle w:val="TableofFigures"/>
        <w:rPr>
          <w:del w:id="705" w:author="Author"/>
          <w:rFonts w:asciiTheme="minorHAnsi" w:eastAsiaTheme="minorEastAsia" w:hAnsiTheme="minorHAnsi" w:cstheme="minorBidi"/>
          <w:noProof/>
          <w:sz w:val="22"/>
          <w:szCs w:val="22"/>
        </w:rPr>
      </w:pPr>
      <w:del w:id="706" w:author="Author">
        <w:r w:rsidRPr="004E2AE6" w:rsidDel="004E2AE6">
          <w:rPr>
            <w:rFonts w:ascii="Arial" w:hAnsi="Arial" w:cs="Arial"/>
            <w:noProof/>
          </w:rPr>
          <w:delText>Figure 11: VA Future IT Vision Diagram (5-year)</w:delText>
        </w:r>
        <w:r w:rsidDel="004E2AE6">
          <w:rPr>
            <w:noProof/>
            <w:webHidden/>
          </w:rPr>
          <w:tab/>
          <w:delText>38</w:delText>
        </w:r>
      </w:del>
    </w:p>
    <w:p w14:paraId="687C14FF" w14:textId="6ACB1022" w:rsidR="005C6CEB" w:rsidDel="004E2AE6" w:rsidRDefault="005C6CEB">
      <w:pPr>
        <w:pStyle w:val="TableofFigures"/>
        <w:rPr>
          <w:del w:id="707" w:author="Author"/>
          <w:rFonts w:asciiTheme="minorHAnsi" w:eastAsiaTheme="minorEastAsia" w:hAnsiTheme="minorHAnsi" w:cstheme="minorBidi"/>
          <w:noProof/>
          <w:sz w:val="22"/>
          <w:szCs w:val="22"/>
        </w:rPr>
      </w:pPr>
      <w:del w:id="708" w:author="Author">
        <w:r w:rsidRPr="004E2AE6" w:rsidDel="004E2AE6">
          <w:rPr>
            <w:rFonts w:ascii="Arial" w:hAnsi="Arial" w:cs="Arial"/>
            <w:noProof/>
          </w:rPr>
          <w:delText>Figure 12 - UI Lazy Loading Sample Web Page</w:delText>
        </w:r>
        <w:r w:rsidDel="004E2AE6">
          <w:rPr>
            <w:noProof/>
            <w:webHidden/>
          </w:rPr>
          <w:tab/>
          <w:delText>45</w:delText>
        </w:r>
      </w:del>
    </w:p>
    <w:p w14:paraId="7B3E5705" w14:textId="74A411FB" w:rsidR="005C6CEB" w:rsidDel="004E2AE6" w:rsidRDefault="005C6CEB">
      <w:pPr>
        <w:pStyle w:val="TableofFigures"/>
        <w:rPr>
          <w:del w:id="709" w:author="Author"/>
          <w:rFonts w:asciiTheme="minorHAnsi" w:eastAsiaTheme="minorEastAsia" w:hAnsiTheme="minorHAnsi" w:cstheme="minorBidi"/>
          <w:noProof/>
          <w:sz w:val="22"/>
          <w:szCs w:val="22"/>
        </w:rPr>
      </w:pPr>
      <w:del w:id="710" w:author="Author">
        <w:r w:rsidRPr="004E2AE6" w:rsidDel="004E2AE6">
          <w:rPr>
            <w:noProof/>
          </w:rPr>
          <w:delText>Figure 13 - MCCF EDI TAS Load Balanced node.js Web System</w:delText>
        </w:r>
        <w:r w:rsidDel="004E2AE6">
          <w:rPr>
            <w:noProof/>
            <w:webHidden/>
          </w:rPr>
          <w:tab/>
          <w:delText>45</w:delText>
        </w:r>
      </w:del>
    </w:p>
    <w:p w14:paraId="219D5999" w14:textId="49C08949" w:rsidR="005C6CEB" w:rsidDel="004E2AE6" w:rsidRDefault="005C6CEB">
      <w:pPr>
        <w:pStyle w:val="TableofFigures"/>
        <w:rPr>
          <w:del w:id="711" w:author="Author"/>
          <w:rFonts w:asciiTheme="minorHAnsi" w:eastAsiaTheme="minorEastAsia" w:hAnsiTheme="minorHAnsi" w:cstheme="minorBidi"/>
          <w:noProof/>
          <w:sz w:val="22"/>
          <w:szCs w:val="22"/>
        </w:rPr>
      </w:pPr>
      <w:del w:id="712" w:author="Author">
        <w:r w:rsidRPr="004E2AE6" w:rsidDel="004E2AE6">
          <w:rPr>
            <w:noProof/>
          </w:rPr>
          <w:delText>Figure 14 - MCCF EDI TAS Services Design</w:delText>
        </w:r>
        <w:r w:rsidDel="004E2AE6">
          <w:rPr>
            <w:noProof/>
            <w:webHidden/>
          </w:rPr>
          <w:tab/>
          <w:delText>46</w:delText>
        </w:r>
      </w:del>
    </w:p>
    <w:p w14:paraId="2C8302F2" w14:textId="3750AC22" w:rsidR="005C6CEB" w:rsidDel="004E2AE6" w:rsidRDefault="005C6CEB">
      <w:pPr>
        <w:pStyle w:val="TableofFigures"/>
        <w:rPr>
          <w:del w:id="713" w:author="Author"/>
          <w:rFonts w:asciiTheme="minorHAnsi" w:eastAsiaTheme="minorEastAsia" w:hAnsiTheme="minorHAnsi" w:cstheme="minorBidi"/>
          <w:noProof/>
          <w:sz w:val="22"/>
          <w:szCs w:val="22"/>
        </w:rPr>
      </w:pPr>
      <w:del w:id="714" w:author="Author">
        <w:r w:rsidRPr="004E2AE6" w:rsidDel="004E2AE6">
          <w:rPr>
            <w:rFonts w:ascii="Arial" w:hAnsi="Arial" w:cs="Arial"/>
            <w:noProof/>
          </w:rPr>
          <w:delText>Figure 15 - MCCF TAS node.js Logging Components</w:delText>
        </w:r>
        <w:r w:rsidDel="004E2AE6">
          <w:rPr>
            <w:noProof/>
            <w:webHidden/>
          </w:rPr>
          <w:tab/>
          <w:delText>47</w:delText>
        </w:r>
      </w:del>
    </w:p>
    <w:p w14:paraId="3914D8E1" w14:textId="6BB9BF2E" w:rsidR="005C6CEB" w:rsidDel="004E2AE6" w:rsidRDefault="005C6CEB">
      <w:pPr>
        <w:pStyle w:val="TableofFigures"/>
        <w:rPr>
          <w:del w:id="715" w:author="Author"/>
          <w:rFonts w:asciiTheme="minorHAnsi" w:eastAsiaTheme="minorEastAsia" w:hAnsiTheme="minorHAnsi" w:cstheme="minorBidi"/>
          <w:noProof/>
          <w:sz w:val="22"/>
          <w:szCs w:val="22"/>
        </w:rPr>
      </w:pPr>
      <w:del w:id="716" w:author="Author">
        <w:r w:rsidRPr="004E2AE6" w:rsidDel="004E2AE6">
          <w:rPr>
            <w:rFonts w:ascii="Arial" w:hAnsi="Arial" w:cs="Arial"/>
            <w:noProof/>
          </w:rPr>
          <w:delText>Figure 16 - MCCF TAS Logging Configuration</w:delText>
        </w:r>
        <w:r w:rsidDel="004E2AE6">
          <w:rPr>
            <w:noProof/>
            <w:webHidden/>
          </w:rPr>
          <w:tab/>
          <w:delText>53</w:delText>
        </w:r>
      </w:del>
    </w:p>
    <w:p w14:paraId="6FD0F6D8" w14:textId="5C3C50C9" w:rsidR="005C6CEB" w:rsidDel="004E2AE6" w:rsidRDefault="005C6CEB">
      <w:pPr>
        <w:pStyle w:val="TableofFigures"/>
        <w:rPr>
          <w:del w:id="717" w:author="Author"/>
          <w:rFonts w:asciiTheme="minorHAnsi" w:eastAsiaTheme="minorEastAsia" w:hAnsiTheme="minorHAnsi" w:cstheme="minorBidi"/>
          <w:noProof/>
          <w:sz w:val="22"/>
          <w:szCs w:val="22"/>
        </w:rPr>
      </w:pPr>
      <w:del w:id="718" w:author="Author">
        <w:r w:rsidRPr="004E2AE6" w:rsidDel="004E2AE6">
          <w:rPr>
            <w:rFonts w:ascii="Arial" w:hAnsi="Arial" w:cs="Arial"/>
            <w:noProof/>
          </w:rPr>
          <w:delText>Figure 17 - MCCF TAS Health Monitoring System High-level Design</w:delText>
        </w:r>
        <w:r w:rsidDel="004E2AE6">
          <w:rPr>
            <w:noProof/>
            <w:webHidden/>
          </w:rPr>
          <w:tab/>
          <w:delText>54</w:delText>
        </w:r>
      </w:del>
    </w:p>
    <w:p w14:paraId="3E9AA4C5" w14:textId="6BBEED48" w:rsidR="005C6CEB" w:rsidDel="004E2AE6" w:rsidRDefault="005C6CEB">
      <w:pPr>
        <w:pStyle w:val="TableofFigures"/>
        <w:rPr>
          <w:del w:id="719" w:author="Author"/>
          <w:rFonts w:asciiTheme="minorHAnsi" w:eastAsiaTheme="minorEastAsia" w:hAnsiTheme="minorHAnsi" w:cstheme="minorBidi"/>
          <w:noProof/>
          <w:sz w:val="22"/>
          <w:szCs w:val="22"/>
        </w:rPr>
      </w:pPr>
      <w:del w:id="720" w:author="Author">
        <w:r w:rsidRPr="004E2AE6" w:rsidDel="004E2AE6">
          <w:rPr>
            <w:rFonts w:ascii="Arial" w:hAnsi="Arial" w:cs="Arial"/>
            <w:noProof/>
          </w:rPr>
          <w:delText>Figure 18 - MCCF TAS Health Check Flow</w:delText>
        </w:r>
        <w:r w:rsidDel="004E2AE6">
          <w:rPr>
            <w:noProof/>
            <w:webHidden/>
          </w:rPr>
          <w:tab/>
          <w:delText>55</w:delText>
        </w:r>
      </w:del>
    </w:p>
    <w:p w14:paraId="4DAFED69" w14:textId="4BB70886" w:rsidR="005C6CEB" w:rsidDel="004E2AE6" w:rsidRDefault="005C6CEB">
      <w:pPr>
        <w:pStyle w:val="TableofFigures"/>
        <w:rPr>
          <w:del w:id="721" w:author="Author"/>
          <w:rFonts w:asciiTheme="minorHAnsi" w:eastAsiaTheme="minorEastAsia" w:hAnsiTheme="minorHAnsi" w:cstheme="minorBidi"/>
          <w:noProof/>
          <w:sz w:val="22"/>
          <w:szCs w:val="22"/>
        </w:rPr>
      </w:pPr>
      <w:del w:id="722" w:author="Author">
        <w:r w:rsidRPr="004E2AE6" w:rsidDel="004E2AE6">
          <w:rPr>
            <w:rFonts w:ascii="Arial" w:hAnsi="Arial" w:cs="Arial"/>
            <w:noProof/>
          </w:rPr>
          <w:delText>Figure 19 - USWDS Design Elements</w:delText>
        </w:r>
        <w:r w:rsidDel="004E2AE6">
          <w:rPr>
            <w:noProof/>
            <w:webHidden/>
          </w:rPr>
          <w:tab/>
          <w:delText>57</w:delText>
        </w:r>
      </w:del>
    </w:p>
    <w:p w14:paraId="7133B8CC" w14:textId="60998FFE" w:rsidR="005C6CEB" w:rsidDel="004E2AE6" w:rsidRDefault="005C6CEB">
      <w:pPr>
        <w:pStyle w:val="TableofFigures"/>
        <w:rPr>
          <w:del w:id="723" w:author="Author"/>
          <w:rFonts w:asciiTheme="minorHAnsi" w:eastAsiaTheme="minorEastAsia" w:hAnsiTheme="minorHAnsi" w:cstheme="minorBidi"/>
          <w:noProof/>
          <w:sz w:val="22"/>
          <w:szCs w:val="22"/>
        </w:rPr>
      </w:pPr>
      <w:del w:id="724" w:author="Author">
        <w:r w:rsidRPr="004E2AE6" w:rsidDel="004E2AE6">
          <w:rPr>
            <w:rFonts w:ascii="Arial" w:hAnsi="Arial" w:cs="Arial"/>
            <w:noProof/>
          </w:rPr>
          <w:delText>Figure 20 - MCCF TAS Portal Screen Mockup</w:delText>
        </w:r>
        <w:r w:rsidDel="004E2AE6">
          <w:rPr>
            <w:noProof/>
            <w:webHidden/>
          </w:rPr>
          <w:tab/>
          <w:delText>58</w:delText>
        </w:r>
      </w:del>
    </w:p>
    <w:p w14:paraId="68455A46" w14:textId="4D799886" w:rsidR="005C6CEB" w:rsidDel="004E2AE6" w:rsidRDefault="005C6CEB">
      <w:pPr>
        <w:pStyle w:val="TableofFigures"/>
        <w:rPr>
          <w:del w:id="725" w:author="Author"/>
          <w:rFonts w:asciiTheme="minorHAnsi" w:eastAsiaTheme="minorEastAsia" w:hAnsiTheme="minorHAnsi" w:cstheme="minorBidi"/>
          <w:noProof/>
          <w:sz w:val="22"/>
          <w:szCs w:val="22"/>
        </w:rPr>
      </w:pPr>
      <w:del w:id="726" w:author="Author">
        <w:r w:rsidRPr="004E2AE6" w:rsidDel="004E2AE6">
          <w:rPr>
            <w:rFonts w:ascii="Arial" w:hAnsi="Arial" w:cs="Arial"/>
            <w:noProof/>
          </w:rPr>
          <w:delText>Figure 21 - USWDS Landing Page Template</w:delText>
        </w:r>
        <w:r w:rsidDel="004E2AE6">
          <w:rPr>
            <w:noProof/>
            <w:webHidden/>
          </w:rPr>
          <w:tab/>
          <w:delText>59</w:delText>
        </w:r>
      </w:del>
    </w:p>
    <w:p w14:paraId="47A52C7C" w14:textId="29C27BD2" w:rsidR="005C6CEB" w:rsidDel="004E2AE6" w:rsidRDefault="005C6CEB">
      <w:pPr>
        <w:pStyle w:val="TableofFigures"/>
        <w:rPr>
          <w:del w:id="727" w:author="Author"/>
          <w:rFonts w:asciiTheme="minorHAnsi" w:eastAsiaTheme="minorEastAsia" w:hAnsiTheme="minorHAnsi" w:cstheme="minorBidi"/>
          <w:noProof/>
          <w:sz w:val="22"/>
          <w:szCs w:val="22"/>
        </w:rPr>
      </w:pPr>
      <w:del w:id="728" w:author="Author">
        <w:r w:rsidRPr="004E2AE6" w:rsidDel="004E2AE6">
          <w:rPr>
            <w:rFonts w:ascii="Arial" w:hAnsi="Arial" w:cs="Arial"/>
            <w:noProof/>
          </w:rPr>
          <w:delText>Figure 22 - USWDS Documentation Page Template</w:delText>
        </w:r>
        <w:r w:rsidDel="004E2AE6">
          <w:rPr>
            <w:noProof/>
            <w:webHidden/>
          </w:rPr>
          <w:tab/>
          <w:delText>60</w:delText>
        </w:r>
      </w:del>
    </w:p>
    <w:p w14:paraId="26A870F5" w14:textId="6F205AEC" w:rsidR="005C6CEB" w:rsidDel="004E2AE6" w:rsidRDefault="005C6CEB">
      <w:pPr>
        <w:pStyle w:val="TableofFigures"/>
        <w:rPr>
          <w:del w:id="729" w:author="Author"/>
          <w:rFonts w:asciiTheme="minorHAnsi" w:eastAsiaTheme="minorEastAsia" w:hAnsiTheme="minorHAnsi" w:cstheme="minorBidi"/>
          <w:noProof/>
          <w:sz w:val="22"/>
          <w:szCs w:val="22"/>
        </w:rPr>
      </w:pPr>
      <w:del w:id="730" w:author="Author">
        <w:r w:rsidRPr="004E2AE6" w:rsidDel="004E2AE6">
          <w:rPr>
            <w:rFonts w:ascii="Arial" w:hAnsi="Arial" w:cs="Arial"/>
            <w:noProof/>
          </w:rPr>
          <w:delText>Figure 23 - MCCF TAS Error Handling High-level Design</w:delText>
        </w:r>
        <w:r w:rsidDel="004E2AE6">
          <w:rPr>
            <w:noProof/>
            <w:webHidden/>
          </w:rPr>
          <w:tab/>
          <w:delText>66</w:delText>
        </w:r>
      </w:del>
    </w:p>
    <w:p w14:paraId="27022DAA" w14:textId="64250B8C" w:rsidR="005C6CEB" w:rsidDel="004E2AE6" w:rsidRDefault="005C6CEB">
      <w:pPr>
        <w:pStyle w:val="TableofFigures"/>
        <w:rPr>
          <w:del w:id="731" w:author="Author"/>
          <w:rFonts w:asciiTheme="minorHAnsi" w:eastAsiaTheme="minorEastAsia" w:hAnsiTheme="minorHAnsi" w:cstheme="minorBidi"/>
          <w:noProof/>
          <w:sz w:val="22"/>
          <w:szCs w:val="22"/>
        </w:rPr>
      </w:pPr>
      <w:del w:id="732" w:author="Author">
        <w:r w:rsidRPr="004E2AE6" w:rsidDel="004E2AE6">
          <w:rPr>
            <w:rFonts w:ascii="Arial" w:hAnsi="Arial" w:cs="Arial"/>
            <w:noProof/>
          </w:rPr>
          <w:delText>Figure 24 - MCCF TAS Custom Error Message</w:delText>
        </w:r>
        <w:r w:rsidDel="004E2AE6">
          <w:rPr>
            <w:noProof/>
            <w:webHidden/>
          </w:rPr>
          <w:tab/>
          <w:delText>69</w:delText>
        </w:r>
      </w:del>
    </w:p>
    <w:p w14:paraId="199E9140" w14:textId="1995768C" w:rsidR="005C6CEB" w:rsidDel="004E2AE6" w:rsidRDefault="005C6CEB">
      <w:pPr>
        <w:pStyle w:val="TableofFigures"/>
        <w:rPr>
          <w:del w:id="733" w:author="Author"/>
          <w:rFonts w:asciiTheme="minorHAnsi" w:eastAsiaTheme="minorEastAsia" w:hAnsiTheme="minorHAnsi" w:cstheme="minorBidi"/>
          <w:noProof/>
          <w:sz w:val="22"/>
          <w:szCs w:val="22"/>
        </w:rPr>
      </w:pPr>
      <w:del w:id="734" w:author="Author">
        <w:r w:rsidRPr="004E2AE6" w:rsidDel="004E2AE6">
          <w:rPr>
            <w:rFonts w:ascii="Arial" w:hAnsi="Arial" w:cs="Arial"/>
            <w:noProof/>
          </w:rPr>
          <w:delText>Figure 25 - MCCF TAS Email Notification Acknowledgement</w:delText>
        </w:r>
        <w:r w:rsidDel="004E2AE6">
          <w:rPr>
            <w:noProof/>
            <w:webHidden/>
          </w:rPr>
          <w:tab/>
          <w:delText>70</w:delText>
        </w:r>
      </w:del>
    </w:p>
    <w:p w14:paraId="73370A74" w14:textId="6C72E909" w:rsidR="005C6CEB" w:rsidDel="004E2AE6" w:rsidRDefault="005C6CEB">
      <w:pPr>
        <w:pStyle w:val="TableofFigures"/>
        <w:rPr>
          <w:del w:id="735" w:author="Author"/>
          <w:rFonts w:asciiTheme="minorHAnsi" w:eastAsiaTheme="minorEastAsia" w:hAnsiTheme="minorHAnsi" w:cstheme="minorBidi"/>
          <w:noProof/>
          <w:sz w:val="22"/>
          <w:szCs w:val="22"/>
        </w:rPr>
      </w:pPr>
      <w:del w:id="736" w:author="Author">
        <w:r w:rsidRPr="004E2AE6" w:rsidDel="004E2AE6">
          <w:rPr>
            <w:rFonts w:ascii="Arial" w:hAnsi="Arial" w:cs="Arial"/>
            <w:noProof/>
          </w:rPr>
          <w:delText>Figure 26 - MCCF TAS Error Email Notification</w:delText>
        </w:r>
        <w:r w:rsidDel="004E2AE6">
          <w:rPr>
            <w:noProof/>
            <w:webHidden/>
          </w:rPr>
          <w:tab/>
          <w:delText>71</w:delText>
        </w:r>
      </w:del>
    </w:p>
    <w:p w14:paraId="21990BEA" w14:textId="4E5CEDBE" w:rsidR="005C6CEB" w:rsidDel="004E2AE6" w:rsidRDefault="005C6CEB">
      <w:pPr>
        <w:pStyle w:val="TableofFigures"/>
        <w:rPr>
          <w:del w:id="737" w:author="Author"/>
          <w:rFonts w:asciiTheme="minorHAnsi" w:eastAsiaTheme="minorEastAsia" w:hAnsiTheme="minorHAnsi" w:cstheme="minorBidi"/>
          <w:noProof/>
          <w:sz w:val="22"/>
          <w:szCs w:val="22"/>
        </w:rPr>
      </w:pPr>
      <w:del w:id="738" w:author="Author">
        <w:r w:rsidRPr="004E2AE6" w:rsidDel="004E2AE6">
          <w:rPr>
            <w:rFonts w:ascii="Arial" w:hAnsi="Arial" w:cs="Arial"/>
            <w:noProof/>
          </w:rPr>
          <w:delText>Figure 27 - MCCF TAS Off-site Notification Flow</w:delText>
        </w:r>
        <w:r w:rsidDel="004E2AE6">
          <w:rPr>
            <w:noProof/>
            <w:webHidden/>
          </w:rPr>
          <w:tab/>
          <w:delText>72</w:delText>
        </w:r>
      </w:del>
    </w:p>
    <w:p w14:paraId="076AC895" w14:textId="127ACDF6" w:rsidR="005C6CEB" w:rsidDel="004E2AE6" w:rsidRDefault="005C6CEB">
      <w:pPr>
        <w:pStyle w:val="TableofFigures"/>
        <w:rPr>
          <w:del w:id="739" w:author="Author"/>
          <w:rFonts w:asciiTheme="minorHAnsi" w:eastAsiaTheme="minorEastAsia" w:hAnsiTheme="minorHAnsi" w:cstheme="minorBidi"/>
          <w:noProof/>
          <w:sz w:val="22"/>
          <w:szCs w:val="22"/>
        </w:rPr>
      </w:pPr>
      <w:del w:id="740" w:author="Author">
        <w:r w:rsidRPr="004E2AE6" w:rsidDel="004E2AE6">
          <w:rPr>
            <w:rFonts w:ascii="Arial" w:hAnsi="Arial" w:cs="Arial"/>
            <w:noProof/>
          </w:rPr>
          <w:delText>Figure 28 - MCCF TAS Log User Interface</w:delText>
        </w:r>
        <w:r w:rsidDel="004E2AE6">
          <w:rPr>
            <w:noProof/>
            <w:webHidden/>
          </w:rPr>
          <w:tab/>
          <w:delText>74</w:delText>
        </w:r>
      </w:del>
    </w:p>
    <w:p w14:paraId="269DB4ED" w14:textId="5997FD28" w:rsidR="005C6CEB" w:rsidDel="004E2AE6" w:rsidRDefault="005C6CEB">
      <w:pPr>
        <w:pStyle w:val="TableofFigures"/>
        <w:rPr>
          <w:del w:id="741" w:author="Author"/>
          <w:rFonts w:asciiTheme="minorHAnsi" w:eastAsiaTheme="minorEastAsia" w:hAnsiTheme="minorHAnsi" w:cstheme="minorBidi"/>
          <w:noProof/>
          <w:sz w:val="22"/>
          <w:szCs w:val="22"/>
        </w:rPr>
      </w:pPr>
      <w:del w:id="742" w:author="Author">
        <w:r w:rsidRPr="004E2AE6" w:rsidDel="004E2AE6">
          <w:rPr>
            <w:rFonts w:ascii="Arial" w:hAnsi="Arial" w:cs="Arial"/>
            <w:noProof/>
          </w:rPr>
          <w:delText>Figure 29 - MCCF EDI TAS VistA Data Access Services Design</w:delText>
        </w:r>
        <w:r w:rsidDel="004E2AE6">
          <w:rPr>
            <w:noProof/>
            <w:webHidden/>
          </w:rPr>
          <w:tab/>
          <w:delText>76</w:delText>
        </w:r>
      </w:del>
    </w:p>
    <w:p w14:paraId="0B32B5CD" w14:textId="04643FDB" w:rsidR="005C6CEB" w:rsidDel="004E2AE6" w:rsidRDefault="005C6CEB">
      <w:pPr>
        <w:pStyle w:val="TableofFigures"/>
        <w:rPr>
          <w:del w:id="743" w:author="Author"/>
          <w:rFonts w:asciiTheme="minorHAnsi" w:eastAsiaTheme="minorEastAsia" w:hAnsiTheme="minorHAnsi" w:cstheme="minorBidi"/>
          <w:noProof/>
          <w:sz w:val="22"/>
          <w:szCs w:val="22"/>
        </w:rPr>
      </w:pPr>
      <w:del w:id="744" w:author="Author">
        <w:r w:rsidRPr="004E2AE6" w:rsidDel="004E2AE6">
          <w:rPr>
            <w:rFonts w:ascii="Arial" w:hAnsi="Arial" w:cs="Arial"/>
            <w:noProof/>
          </w:rPr>
          <w:delText>Figure 30 – VistA Data Access Routing Architecture</w:delText>
        </w:r>
        <w:r w:rsidDel="004E2AE6">
          <w:rPr>
            <w:noProof/>
            <w:webHidden/>
          </w:rPr>
          <w:tab/>
          <w:delText>77</w:delText>
        </w:r>
      </w:del>
    </w:p>
    <w:p w14:paraId="33753AD0" w14:textId="72B6C6EB" w:rsidR="005C6CEB" w:rsidDel="004E2AE6" w:rsidRDefault="005C6CEB">
      <w:pPr>
        <w:pStyle w:val="TableofFigures"/>
        <w:rPr>
          <w:del w:id="745" w:author="Author"/>
          <w:rFonts w:asciiTheme="minorHAnsi" w:eastAsiaTheme="minorEastAsia" w:hAnsiTheme="minorHAnsi" w:cstheme="minorBidi"/>
          <w:noProof/>
          <w:sz w:val="22"/>
          <w:szCs w:val="22"/>
        </w:rPr>
      </w:pPr>
      <w:del w:id="746" w:author="Author">
        <w:r w:rsidRPr="004E2AE6" w:rsidDel="004E2AE6">
          <w:rPr>
            <w:rFonts w:ascii="Arial" w:hAnsi="Arial" w:cs="Arial"/>
            <w:noProof/>
          </w:rPr>
          <w:delText>Figure 30 - TAS Reporting Design</w:delText>
        </w:r>
        <w:r w:rsidDel="004E2AE6">
          <w:rPr>
            <w:noProof/>
            <w:webHidden/>
          </w:rPr>
          <w:tab/>
          <w:delText>79</w:delText>
        </w:r>
      </w:del>
    </w:p>
    <w:p w14:paraId="335E0006" w14:textId="077BF3D3" w:rsidR="005C6CEB" w:rsidDel="004E2AE6" w:rsidRDefault="005C6CEB">
      <w:pPr>
        <w:pStyle w:val="TableofFigures"/>
        <w:rPr>
          <w:del w:id="747" w:author="Author"/>
          <w:rFonts w:asciiTheme="minorHAnsi" w:eastAsiaTheme="minorEastAsia" w:hAnsiTheme="minorHAnsi" w:cstheme="minorBidi"/>
          <w:noProof/>
          <w:sz w:val="22"/>
          <w:szCs w:val="22"/>
        </w:rPr>
      </w:pPr>
      <w:del w:id="748" w:author="Author">
        <w:r w:rsidRPr="004E2AE6" w:rsidDel="004E2AE6">
          <w:rPr>
            <w:rFonts w:ascii="Arial" w:hAnsi="Arial" w:cs="Arial"/>
            <w:noProof/>
          </w:rPr>
          <w:delText>Figure 31 - Viewing Reports in Reporting Frontend</w:delText>
        </w:r>
        <w:r w:rsidDel="004E2AE6">
          <w:rPr>
            <w:noProof/>
            <w:webHidden/>
          </w:rPr>
          <w:tab/>
          <w:delText>80</w:delText>
        </w:r>
      </w:del>
    </w:p>
    <w:p w14:paraId="3833C471" w14:textId="1F1E4B36" w:rsidR="005C6CEB" w:rsidDel="004E2AE6" w:rsidRDefault="005C6CEB">
      <w:pPr>
        <w:pStyle w:val="TableofFigures"/>
        <w:rPr>
          <w:del w:id="749" w:author="Author"/>
          <w:rFonts w:asciiTheme="minorHAnsi" w:eastAsiaTheme="minorEastAsia" w:hAnsiTheme="minorHAnsi" w:cstheme="minorBidi"/>
          <w:noProof/>
          <w:sz w:val="22"/>
          <w:szCs w:val="22"/>
        </w:rPr>
      </w:pPr>
      <w:del w:id="750" w:author="Author">
        <w:r w:rsidRPr="004E2AE6" w:rsidDel="004E2AE6">
          <w:rPr>
            <w:rFonts w:ascii="Arial" w:hAnsi="Arial" w:cs="Arial"/>
            <w:noProof/>
          </w:rPr>
          <w:delText>Figure 32 - Editing configuration for loading VistA data into MCCF Reporting Database</w:delText>
        </w:r>
        <w:r w:rsidDel="004E2AE6">
          <w:rPr>
            <w:noProof/>
            <w:webHidden/>
          </w:rPr>
          <w:tab/>
          <w:delText>81</w:delText>
        </w:r>
      </w:del>
    </w:p>
    <w:p w14:paraId="3503E9DC" w14:textId="5AA06445" w:rsidR="005C6CEB" w:rsidDel="004E2AE6" w:rsidRDefault="005C6CEB">
      <w:pPr>
        <w:pStyle w:val="TableofFigures"/>
        <w:rPr>
          <w:del w:id="751" w:author="Author"/>
          <w:rFonts w:asciiTheme="minorHAnsi" w:eastAsiaTheme="minorEastAsia" w:hAnsiTheme="minorHAnsi" w:cstheme="minorBidi"/>
          <w:noProof/>
          <w:sz w:val="22"/>
          <w:szCs w:val="22"/>
        </w:rPr>
      </w:pPr>
      <w:del w:id="752" w:author="Author">
        <w:r w:rsidRPr="004E2AE6" w:rsidDel="004E2AE6">
          <w:rPr>
            <w:rFonts w:ascii="Arial" w:hAnsi="Arial" w:cs="Arial"/>
            <w:noProof/>
          </w:rPr>
          <w:delText>Figure 30 - TAS FSC Interface Design</w:delText>
        </w:r>
        <w:r w:rsidDel="004E2AE6">
          <w:rPr>
            <w:noProof/>
            <w:webHidden/>
          </w:rPr>
          <w:tab/>
          <w:delText>83</w:delText>
        </w:r>
      </w:del>
    </w:p>
    <w:p w14:paraId="722F6959" w14:textId="50E0BCCE" w:rsidR="005C6CEB" w:rsidDel="004E2AE6" w:rsidRDefault="005C6CEB">
      <w:pPr>
        <w:pStyle w:val="TableofFigures"/>
        <w:rPr>
          <w:del w:id="753" w:author="Author"/>
          <w:rFonts w:asciiTheme="minorHAnsi" w:eastAsiaTheme="minorEastAsia" w:hAnsiTheme="minorHAnsi" w:cstheme="minorBidi"/>
          <w:noProof/>
          <w:sz w:val="22"/>
          <w:szCs w:val="22"/>
        </w:rPr>
      </w:pPr>
      <w:del w:id="754" w:author="Author">
        <w:r w:rsidRPr="004E2AE6" w:rsidDel="004E2AE6">
          <w:rPr>
            <w:rFonts w:ascii="Arial" w:hAnsi="Arial" w:cs="Arial"/>
            <w:noProof/>
          </w:rPr>
          <w:delText>Figure 31 - Processing EDI Transactions through FSC Interface</w:delText>
        </w:r>
        <w:r w:rsidDel="004E2AE6">
          <w:rPr>
            <w:noProof/>
            <w:webHidden/>
          </w:rPr>
          <w:tab/>
          <w:delText>83</w:delText>
        </w:r>
      </w:del>
    </w:p>
    <w:p w14:paraId="1FE95FAA" w14:textId="232D1596" w:rsidR="005C6CEB" w:rsidDel="004E2AE6" w:rsidRDefault="005C6CEB">
      <w:pPr>
        <w:pStyle w:val="TableofFigures"/>
        <w:rPr>
          <w:del w:id="755" w:author="Author"/>
          <w:rFonts w:asciiTheme="minorHAnsi" w:eastAsiaTheme="minorEastAsia" w:hAnsiTheme="minorHAnsi" w:cstheme="minorBidi"/>
          <w:noProof/>
          <w:sz w:val="22"/>
          <w:szCs w:val="22"/>
        </w:rPr>
      </w:pPr>
      <w:del w:id="756" w:author="Author">
        <w:r w:rsidRPr="004E2AE6" w:rsidDel="004E2AE6">
          <w:rPr>
            <w:rFonts w:ascii="Arial" w:hAnsi="Arial" w:cs="Arial"/>
            <w:noProof/>
          </w:rPr>
          <w:delText>Figure 31 – FSC Interface EDI Transaction Log Entries</w:delText>
        </w:r>
        <w:r w:rsidDel="004E2AE6">
          <w:rPr>
            <w:noProof/>
            <w:webHidden/>
          </w:rPr>
          <w:tab/>
          <w:delText>84</w:delText>
        </w:r>
      </w:del>
    </w:p>
    <w:p w14:paraId="5707B8A0" w14:textId="5630E4BC" w:rsidR="005C6CEB" w:rsidDel="004E2AE6" w:rsidRDefault="005C6CEB">
      <w:pPr>
        <w:pStyle w:val="TableofFigures"/>
        <w:rPr>
          <w:del w:id="757" w:author="Author"/>
          <w:rFonts w:asciiTheme="minorHAnsi" w:eastAsiaTheme="minorEastAsia" w:hAnsiTheme="minorHAnsi" w:cstheme="minorBidi"/>
          <w:noProof/>
          <w:sz w:val="22"/>
          <w:szCs w:val="22"/>
        </w:rPr>
      </w:pPr>
      <w:del w:id="758" w:author="Author">
        <w:r w:rsidRPr="004E2AE6" w:rsidDel="004E2AE6">
          <w:rPr>
            <w:noProof/>
          </w:rPr>
          <w:delText>Figure 33 - MCCF EDI TAS Physical Architecture Overview</w:delText>
        </w:r>
        <w:r w:rsidDel="004E2AE6">
          <w:rPr>
            <w:noProof/>
            <w:webHidden/>
          </w:rPr>
          <w:tab/>
          <w:delText>92</w:delText>
        </w:r>
      </w:del>
    </w:p>
    <w:p w14:paraId="5E42B0FC" w14:textId="6331280E" w:rsidR="005C6CEB" w:rsidDel="004E2AE6" w:rsidRDefault="005C6CEB">
      <w:pPr>
        <w:pStyle w:val="TableofFigures"/>
        <w:rPr>
          <w:del w:id="759" w:author="Author"/>
          <w:rFonts w:asciiTheme="minorHAnsi" w:eastAsiaTheme="minorEastAsia" w:hAnsiTheme="minorHAnsi" w:cstheme="minorBidi"/>
          <w:noProof/>
          <w:sz w:val="22"/>
          <w:szCs w:val="22"/>
        </w:rPr>
      </w:pPr>
      <w:del w:id="760" w:author="Author">
        <w:r w:rsidRPr="004E2AE6" w:rsidDel="004E2AE6">
          <w:rPr>
            <w:rFonts w:ascii="Arial" w:hAnsi="Arial" w:cs="Arial"/>
            <w:noProof/>
          </w:rPr>
          <w:delText>Figure 39: Service Integration Flow Diagram</w:delText>
        </w:r>
        <w:r w:rsidDel="004E2AE6">
          <w:rPr>
            <w:noProof/>
            <w:webHidden/>
          </w:rPr>
          <w:tab/>
          <w:delText>97</w:delText>
        </w:r>
      </w:del>
    </w:p>
    <w:p w14:paraId="3F8C8BBD" w14:textId="56D965B9" w:rsidR="005C6CEB" w:rsidDel="004E2AE6" w:rsidRDefault="005C6CEB">
      <w:pPr>
        <w:pStyle w:val="TableofFigures"/>
        <w:rPr>
          <w:del w:id="761" w:author="Author"/>
          <w:rFonts w:asciiTheme="minorHAnsi" w:eastAsiaTheme="minorEastAsia" w:hAnsiTheme="minorHAnsi" w:cstheme="minorBidi"/>
          <w:noProof/>
          <w:sz w:val="22"/>
          <w:szCs w:val="22"/>
        </w:rPr>
      </w:pPr>
      <w:del w:id="762" w:author="Author">
        <w:r w:rsidRPr="004E2AE6" w:rsidDel="004E2AE6">
          <w:rPr>
            <w:rFonts w:ascii="Arial" w:hAnsi="Arial" w:cs="Arial"/>
            <w:noProof/>
          </w:rPr>
          <w:delText>Figure 40: High-level Application Design</w:delText>
        </w:r>
        <w:r w:rsidDel="004E2AE6">
          <w:rPr>
            <w:noProof/>
            <w:webHidden/>
          </w:rPr>
          <w:tab/>
          <w:delText>98</w:delText>
        </w:r>
      </w:del>
    </w:p>
    <w:p w14:paraId="0DD9A37C" w14:textId="1796CB0B" w:rsidR="005C6CEB" w:rsidDel="004E2AE6" w:rsidRDefault="005C6CEB">
      <w:pPr>
        <w:pStyle w:val="TableofFigures"/>
        <w:rPr>
          <w:del w:id="763" w:author="Author"/>
          <w:rFonts w:asciiTheme="minorHAnsi" w:eastAsiaTheme="minorEastAsia" w:hAnsiTheme="minorHAnsi" w:cstheme="minorBidi"/>
          <w:noProof/>
          <w:sz w:val="22"/>
          <w:szCs w:val="22"/>
        </w:rPr>
      </w:pPr>
      <w:del w:id="764" w:author="Author">
        <w:r w:rsidRPr="004E2AE6" w:rsidDel="004E2AE6">
          <w:rPr>
            <w:noProof/>
          </w:rPr>
          <w:delText>Figure 41: MCCF EDI TAS Interface Architecture</w:delText>
        </w:r>
        <w:r w:rsidDel="004E2AE6">
          <w:rPr>
            <w:noProof/>
            <w:webHidden/>
          </w:rPr>
          <w:tab/>
          <w:delText>98</w:delText>
        </w:r>
      </w:del>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1CBB1E10" w14:textId="2D45D616" w:rsidR="00D31628" w:rsidRDefault="00A17716">
      <w:pPr>
        <w:pStyle w:val="TableofFigures"/>
        <w:rPr>
          <w:ins w:id="765" w:author="Autho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ins w:id="766" w:author="Author">
        <w:r w:rsidR="00D31628" w:rsidRPr="000E0FFF">
          <w:rPr>
            <w:rStyle w:val="Hyperlink"/>
            <w:noProof/>
          </w:rPr>
          <w:fldChar w:fldCharType="begin"/>
        </w:r>
        <w:r w:rsidR="00D31628" w:rsidRPr="000E0FFF">
          <w:rPr>
            <w:rStyle w:val="Hyperlink"/>
            <w:noProof/>
          </w:rPr>
          <w:instrText xml:space="preserve"> </w:instrText>
        </w:r>
        <w:r w:rsidR="00D31628">
          <w:rPr>
            <w:noProof/>
          </w:rPr>
          <w:instrText>HYPERLINK \l "_Toc529518690"</w:instrText>
        </w:r>
        <w:r w:rsidR="00D31628" w:rsidRPr="000E0FFF">
          <w:rPr>
            <w:rStyle w:val="Hyperlink"/>
            <w:noProof/>
          </w:rPr>
          <w:instrText xml:space="preserve"> </w:instrText>
        </w:r>
        <w:r w:rsidR="00D31628" w:rsidRPr="000E0FFF">
          <w:rPr>
            <w:rStyle w:val="Hyperlink"/>
            <w:noProof/>
          </w:rPr>
          <w:fldChar w:fldCharType="separate"/>
        </w:r>
        <w:r w:rsidR="00D31628" w:rsidRPr="000E0FFF">
          <w:rPr>
            <w:rStyle w:val="Hyperlink"/>
            <w:rFonts w:ascii="Arial" w:hAnsi="Arial" w:cs="Arial"/>
            <w:noProof/>
          </w:rPr>
          <w:t>Table 1: FY 2016 Transaction Volumes</w:t>
        </w:r>
        <w:r w:rsidR="00D31628">
          <w:rPr>
            <w:noProof/>
            <w:webHidden/>
          </w:rPr>
          <w:tab/>
        </w:r>
        <w:r w:rsidR="00D31628">
          <w:rPr>
            <w:noProof/>
            <w:webHidden/>
          </w:rPr>
          <w:fldChar w:fldCharType="begin"/>
        </w:r>
        <w:r w:rsidR="00D31628">
          <w:rPr>
            <w:noProof/>
            <w:webHidden/>
          </w:rPr>
          <w:instrText xml:space="preserve"> PAGEREF _Toc529518690 \h </w:instrText>
        </w:r>
      </w:ins>
      <w:r w:rsidR="00D31628">
        <w:rPr>
          <w:noProof/>
          <w:webHidden/>
        </w:rPr>
      </w:r>
      <w:r w:rsidR="00D31628">
        <w:rPr>
          <w:noProof/>
          <w:webHidden/>
        </w:rPr>
        <w:fldChar w:fldCharType="separate"/>
      </w:r>
      <w:ins w:id="767" w:author="Author">
        <w:r w:rsidR="00D31628">
          <w:rPr>
            <w:noProof/>
            <w:webHidden/>
          </w:rPr>
          <w:t>11</w:t>
        </w:r>
        <w:r w:rsidR="00D31628">
          <w:rPr>
            <w:noProof/>
            <w:webHidden/>
          </w:rPr>
          <w:fldChar w:fldCharType="end"/>
        </w:r>
        <w:r w:rsidR="00D31628" w:rsidRPr="000E0FFF">
          <w:rPr>
            <w:rStyle w:val="Hyperlink"/>
            <w:noProof/>
          </w:rPr>
          <w:fldChar w:fldCharType="end"/>
        </w:r>
      </w:ins>
    </w:p>
    <w:p w14:paraId="517D0655" w14:textId="1F44FDD2" w:rsidR="00D31628" w:rsidRDefault="00D31628">
      <w:pPr>
        <w:pStyle w:val="TableofFigures"/>
        <w:rPr>
          <w:ins w:id="768" w:author="Author"/>
          <w:rFonts w:asciiTheme="minorHAnsi" w:eastAsiaTheme="minorEastAsia" w:hAnsiTheme="minorHAnsi" w:cstheme="minorBidi"/>
          <w:noProof/>
          <w:sz w:val="22"/>
          <w:szCs w:val="22"/>
        </w:rPr>
      </w:pPr>
      <w:ins w:id="769" w:author="Author">
        <w:r w:rsidRPr="000E0FFF">
          <w:rPr>
            <w:rStyle w:val="Hyperlink"/>
            <w:noProof/>
          </w:rPr>
          <w:fldChar w:fldCharType="begin"/>
        </w:r>
        <w:r w:rsidRPr="000E0FFF">
          <w:rPr>
            <w:rStyle w:val="Hyperlink"/>
            <w:noProof/>
          </w:rPr>
          <w:instrText xml:space="preserve"> </w:instrText>
        </w:r>
        <w:r>
          <w:rPr>
            <w:noProof/>
          </w:rPr>
          <w:instrText>HYPERLINK \l "_Toc529518691"</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2 - User Type by eBusiness Team</w:t>
        </w:r>
        <w:r>
          <w:rPr>
            <w:noProof/>
            <w:webHidden/>
          </w:rPr>
          <w:tab/>
        </w:r>
        <w:r>
          <w:rPr>
            <w:noProof/>
            <w:webHidden/>
          </w:rPr>
          <w:fldChar w:fldCharType="begin"/>
        </w:r>
        <w:r>
          <w:rPr>
            <w:noProof/>
            <w:webHidden/>
          </w:rPr>
          <w:instrText xml:space="preserve"> PAGEREF _Toc529518691 \h </w:instrText>
        </w:r>
      </w:ins>
      <w:r>
        <w:rPr>
          <w:noProof/>
          <w:webHidden/>
        </w:rPr>
      </w:r>
      <w:r>
        <w:rPr>
          <w:noProof/>
          <w:webHidden/>
        </w:rPr>
        <w:fldChar w:fldCharType="separate"/>
      </w:r>
      <w:ins w:id="770" w:author="Author">
        <w:r>
          <w:rPr>
            <w:noProof/>
            <w:webHidden/>
          </w:rPr>
          <w:t>17</w:t>
        </w:r>
        <w:r>
          <w:rPr>
            <w:noProof/>
            <w:webHidden/>
          </w:rPr>
          <w:fldChar w:fldCharType="end"/>
        </w:r>
        <w:r w:rsidRPr="000E0FFF">
          <w:rPr>
            <w:rStyle w:val="Hyperlink"/>
            <w:noProof/>
          </w:rPr>
          <w:fldChar w:fldCharType="end"/>
        </w:r>
      </w:ins>
    </w:p>
    <w:p w14:paraId="4468BF66" w14:textId="1591A115" w:rsidR="00D31628" w:rsidRDefault="00D31628">
      <w:pPr>
        <w:pStyle w:val="TableofFigures"/>
        <w:rPr>
          <w:ins w:id="771" w:author="Author"/>
          <w:rFonts w:asciiTheme="minorHAnsi" w:eastAsiaTheme="minorEastAsia" w:hAnsiTheme="minorHAnsi" w:cstheme="minorBidi"/>
          <w:noProof/>
          <w:sz w:val="22"/>
          <w:szCs w:val="22"/>
        </w:rPr>
      </w:pPr>
      <w:ins w:id="772" w:author="Author">
        <w:r w:rsidRPr="000E0FFF">
          <w:rPr>
            <w:rStyle w:val="Hyperlink"/>
            <w:noProof/>
          </w:rPr>
          <w:fldChar w:fldCharType="begin"/>
        </w:r>
        <w:r w:rsidRPr="000E0FFF">
          <w:rPr>
            <w:rStyle w:val="Hyperlink"/>
            <w:noProof/>
          </w:rPr>
          <w:instrText xml:space="preserve"> </w:instrText>
        </w:r>
        <w:r>
          <w:rPr>
            <w:noProof/>
          </w:rPr>
          <w:instrText>HYPERLINK \l "_Toc529518692"</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_Toc529518692 \h </w:instrText>
        </w:r>
      </w:ins>
      <w:r>
        <w:rPr>
          <w:noProof/>
          <w:webHidden/>
        </w:rPr>
      </w:r>
      <w:r>
        <w:rPr>
          <w:noProof/>
          <w:webHidden/>
        </w:rPr>
        <w:fldChar w:fldCharType="separate"/>
      </w:r>
      <w:ins w:id="773" w:author="Author">
        <w:r>
          <w:rPr>
            <w:noProof/>
            <w:webHidden/>
          </w:rPr>
          <w:t>27</w:t>
        </w:r>
        <w:r>
          <w:rPr>
            <w:noProof/>
            <w:webHidden/>
          </w:rPr>
          <w:fldChar w:fldCharType="end"/>
        </w:r>
        <w:r w:rsidRPr="000E0FFF">
          <w:rPr>
            <w:rStyle w:val="Hyperlink"/>
            <w:noProof/>
          </w:rPr>
          <w:fldChar w:fldCharType="end"/>
        </w:r>
      </w:ins>
    </w:p>
    <w:p w14:paraId="018381B4" w14:textId="7485BCC9" w:rsidR="00D31628" w:rsidRDefault="00D31628">
      <w:pPr>
        <w:pStyle w:val="TableofFigures"/>
        <w:rPr>
          <w:ins w:id="774" w:author="Author"/>
          <w:rFonts w:asciiTheme="minorHAnsi" w:eastAsiaTheme="minorEastAsia" w:hAnsiTheme="minorHAnsi" w:cstheme="minorBidi"/>
          <w:noProof/>
          <w:sz w:val="22"/>
          <w:szCs w:val="22"/>
        </w:rPr>
      </w:pPr>
      <w:ins w:id="775" w:author="Author">
        <w:r w:rsidRPr="000E0FFF">
          <w:rPr>
            <w:rStyle w:val="Hyperlink"/>
            <w:noProof/>
          </w:rPr>
          <w:fldChar w:fldCharType="begin"/>
        </w:r>
        <w:r w:rsidRPr="000E0FFF">
          <w:rPr>
            <w:rStyle w:val="Hyperlink"/>
            <w:noProof/>
          </w:rPr>
          <w:instrText xml:space="preserve"> </w:instrText>
        </w:r>
        <w:r>
          <w:rPr>
            <w:noProof/>
          </w:rPr>
          <w:instrText>HYPERLINK \l "_Toc529518693"</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4 - MCCF EDI TAS Server Specifications</w:t>
        </w:r>
        <w:r>
          <w:rPr>
            <w:noProof/>
            <w:webHidden/>
          </w:rPr>
          <w:tab/>
        </w:r>
        <w:r>
          <w:rPr>
            <w:noProof/>
            <w:webHidden/>
          </w:rPr>
          <w:fldChar w:fldCharType="begin"/>
        </w:r>
        <w:r>
          <w:rPr>
            <w:noProof/>
            <w:webHidden/>
          </w:rPr>
          <w:instrText xml:space="preserve"> PAGEREF _Toc529518693 \h </w:instrText>
        </w:r>
      </w:ins>
      <w:r>
        <w:rPr>
          <w:noProof/>
          <w:webHidden/>
        </w:rPr>
      </w:r>
      <w:r>
        <w:rPr>
          <w:noProof/>
          <w:webHidden/>
        </w:rPr>
        <w:fldChar w:fldCharType="separate"/>
      </w:r>
      <w:ins w:id="776" w:author="Author">
        <w:r>
          <w:rPr>
            <w:noProof/>
            <w:webHidden/>
          </w:rPr>
          <w:t>41</w:t>
        </w:r>
        <w:r>
          <w:rPr>
            <w:noProof/>
            <w:webHidden/>
          </w:rPr>
          <w:fldChar w:fldCharType="end"/>
        </w:r>
        <w:r w:rsidRPr="000E0FFF">
          <w:rPr>
            <w:rStyle w:val="Hyperlink"/>
            <w:noProof/>
          </w:rPr>
          <w:fldChar w:fldCharType="end"/>
        </w:r>
      </w:ins>
    </w:p>
    <w:p w14:paraId="2D137B1B" w14:textId="0D74A477" w:rsidR="00D31628" w:rsidRDefault="00D31628">
      <w:pPr>
        <w:pStyle w:val="TableofFigures"/>
        <w:rPr>
          <w:ins w:id="777" w:author="Author"/>
          <w:rFonts w:asciiTheme="minorHAnsi" w:eastAsiaTheme="minorEastAsia" w:hAnsiTheme="minorHAnsi" w:cstheme="minorBidi"/>
          <w:noProof/>
          <w:sz w:val="22"/>
          <w:szCs w:val="22"/>
        </w:rPr>
      </w:pPr>
      <w:ins w:id="778" w:author="Author">
        <w:r w:rsidRPr="000E0FFF">
          <w:rPr>
            <w:rStyle w:val="Hyperlink"/>
            <w:noProof/>
          </w:rPr>
          <w:fldChar w:fldCharType="begin"/>
        </w:r>
        <w:r w:rsidRPr="000E0FFF">
          <w:rPr>
            <w:rStyle w:val="Hyperlink"/>
            <w:noProof/>
          </w:rPr>
          <w:instrText xml:space="preserve"> </w:instrText>
        </w:r>
        <w:r>
          <w:rPr>
            <w:noProof/>
          </w:rPr>
          <w:instrText>HYPERLINK \l "_Toc529518694"</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5 – Event Logfile to Table Row Mapping</w:t>
        </w:r>
        <w:r>
          <w:rPr>
            <w:noProof/>
            <w:webHidden/>
          </w:rPr>
          <w:tab/>
        </w:r>
        <w:r>
          <w:rPr>
            <w:noProof/>
            <w:webHidden/>
          </w:rPr>
          <w:fldChar w:fldCharType="begin"/>
        </w:r>
        <w:r>
          <w:rPr>
            <w:noProof/>
            <w:webHidden/>
          </w:rPr>
          <w:instrText xml:space="preserve"> PAGEREF _Toc529518694 \h </w:instrText>
        </w:r>
      </w:ins>
      <w:r>
        <w:rPr>
          <w:noProof/>
          <w:webHidden/>
        </w:rPr>
      </w:r>
      <w:r>
        <w:rPr>
          <w:noProof/>
          <w:webHidden/>
        </w:rPr>
        <w:fldChar w:fldCharType="separate"/>
      </w:r>
      <w:ins w:id="779" w:author="Author">
        <w:r>
          <w:rPr>
            <w:noProof/>
            <w:webHidden/>
          </w:rPr>
          <w:t>73</w:t>
        </w:r>
        <w:r>
          <w:rPr>
            <w:noProof/>
            <w:webHidden/>
          </w:rPr>
          <w:fldChar w:fldCharType="end"/>
        </w:r>
        <w:r w:rsidRPr="000E0FFF">
          <w:rPr>
            <w:rStyle w:val="Hyperlink"/>
            <w:noProof/>
          </w:rPr>
          <w:fldChar w:fldCharType="end"/>
        </w:r>
      </w:ins>
    </w:p>
    <w:p w14:paraId="5F6694CC" w14:textId="6D9BF76A" w:rsidR="00D31628" w:rsidRDefault="00D31628">
      <w:pPr>
        <w:pStyle w:val="TableofFigures"/>
        <w:rPr>
          <w:ins w:id="780" w:author="Author"/>
          <w:rFonts w:asciiTheme="minorHAnsi" w:eastAsiaTheme="minorEastAsia" w:hAnsiTheme="minorHAnsi" w:cstheme="minorBidi"/>
          <w:noProof/>
          <w:sz w:val="22"/>
          <w:szCs w:val="22"/>
        </w:rPr>
      </w:pPr>
      <w:ins w:id="781" w:author="Author">
        <w:r w:rsidRPr="000E0FFF">
          <w:rPr>
            <w:rStyle w:val="Hyperlink"/>
            <w:noProof/>
          </w:rPr>
          <w:fldChar w:fldCharType="begin"/>
        </w:r>
        <w:r w:rsidRPr="000E0FFF">
          <w:rPr>
            <w:rStyle w:val="Hyperlink"/>
            <w:noProof/>
          </w:rPr>
          <w:instrText xml:space="preserve"> </w:instrText>
        </w:r>
        <w:r>
          <w:rPr>
            <w:noProof/>
          </w:rPr>
          <w:instrText>HYPERLINK \l "_Toc529518695"</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6 - Exception Logfile to Table Row Mapping</w:t>
        </w:r>
        <w:r>
          <w:rPr>
            <w:noProof/>
            <w:webHidden/>
          </w:rPr>
          <w:tab/>
        </w:r>
        <w:r>
          <w:rPr>
            <w:noProof/>
            <w:webHidden/>
          </w:rPr>
          <w:fldChar w:fldCharType="begin"/>
        </w:r>
        <w:r>
          <w:rPr>
            <w:noProof/>
            <w:webHidden/>
          </w:rPr>
          <w:instrText xml:space="preserve"> PAGEREF _Toc529518695 \h </w:instrText>
        </w:r>
      </w:ins>
      <w:r>
        <w:rPr>
          <w:noProof/>
          <w:webHidden/>
        </w:rPr>
      </w:r>
      <w:r>
        <w:rPr>
          <w:noProof/>
          <w:webHidden/>
        </w:rPr>
        <w:fldChar w:fldCharType="separate"/>
      </w:r>
      <w:ins w:id="782" w:author="Author">
        <w:r>
          <w:rPr>
            <w:noProof/>
            <w:webHidden/>
          </w:rPr>
          <w:t>74</w:t>
        </w:r>
        <w:r>
          <w:rPr>
            <w:noProof/>
            <w:webHidden/>
          </w:rPr>
          <w:fldChar w:fldCharType="end"/>
        </w:r>
        <w:r w:rsidRPr="000E0FFF">
          <w:rPr>
            <w:rStyle w:val="Hyperlink"/>
            <w:noProof/>
          </w:rPr>
          <w:fldChar w:fldCharType="end"/>
        </w:r>
      </w:ins>
    </w:p>
    <w:p w14:paraId="7D674137" w14:textId="4B27745D" w:rsidR="00D31628" w:rsidRDefault="00D31628">
      <w:pPr>
        <w:pStyle w:val="TableofFigures"/>
        <w:rPr>
          <w:ins w:id="783" w:author="Author"/>
          <w:rFonts w:asciiTheme="minorHAnsi" w:eastAsiaTheme="minorEastAsia" w:hAnsiTheme="minorHAnsi" w:cstheme="minorBidi"/>
          <w:noProof/>
          <w:sz w:val="22"/>
          <w:szCs w:val="22"/>
        </w:rPr>
      </w:pPr>
      <w:ins w:id="784" w:author="Author">
        <w:r w:rsidRPr="000E0FFF">
          <w:rPr>
            <w:rStyle w:val="Hyperlink"/>
            <w:noProof/>
          </w:rPr>
          <w:fldChar w:fldCharType="begin"/>
        </w:r>
        <w:r w:rsidRPr="000E0FFF">
          <w:rPr>
            <w:rStyle w:val="Hyperlink"/>
            <w:noProof/>
          </w:rPr>
          <w:instrText xml:space="preserve"> </w:instrText>
        </w:r>
        <w:r>
          <w:rPr>
            <w:noProof/>
          </w:rPr>
          <w:instrText>HYPERLINK \l "_Toc529518696"</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7 - Azure Storage Shared Access Signature</w:t>
        </w:r>
        <w:r>
          <w:rPr>
            <w:noProof/>
            <w:webHidden/>
          </w:rPr>
          <w:tab/>
        </w:r>
        <w:r>
          <w:rPr>
            <w:noProof/>
            <w:webHidden/>
          </w:rPr>
          <w:fldChar w:fldCharType="begin"/>
        </w:r>
        <w:r>
          <w:rPr>
            <w:noProof/>
            <w:webHidden/>
          </w:rPr>
          <w:instrText xml:space="preserve"> PAGEREF _Toc529518696 \h </w:instrText>
        </w:r>
      </w:ins>
      <w:r>
        <w:rPr>
          <w:noProof/>
          <w:webHidden/>
        </w:rPr>
      </w:r>
      <w:r>
        <w:rPr>
          <w:noProof/>
          <w:webHidden/>
        </w:rPr>
        <w:fldChar w:fldCharType="separate"/>
      </w:r>
      <w:ins w:id="785" w:author="Author">
        <w:r>
          <w:rPr>
            <w:noProof/>
            <w:webHidden/>
          </w:rPr>
          <w:t>78</w:t>
        </w:r>
        <w:r>
          <w:rPr>
            <w:noProof/>
            <w:webHidden/>
          </w:rPr>
          <w:fldChar w:fldCharType="end"/>
        </w:r>
        <w:r w:rsidRPr="000E0FFF">
          <w:rPr>
            <w:rStyle w:val="Hyperlink"/>
            <w:noProof/>
          </w:rPr>
          <w:fldChar w:fldCharType="end"/>
        </w:r>
      </w:ins>
    </w:p>
    <w:p w14:paraId="7D3DE119" w14:textId="26F10015" w:rsidR="00D31628" w:rsidRDefault="00D31628">
      <w:pPr>
        <w:pStyle w:val="TableofFigures"/>
        <w:rPr>
          <w:ins w:id="786" w:author="Author"/>
          <w:rFonts w:asciiTheme="minorHAnsi" w:eastAsiaTheme="minorEastAsia" w:hAnsiTheme="minorHAnsi" w:cstheme="minorBidi"/>
          <w:noProof/>
          <w:sz w:val="22"/>
          <w:szCs w:val="22"/>
        </w:rPr>
      </w:pPr>
      <w:ins w:id="787" w:author="Author">
        <w:r w:rsidRPr="000E0FFF">
          <w:rPr>
            <w:rStyle w:val="Hyperlink"/>
            <w:noProof/>
          </w:rPr>
          <w:fldChar w:fldCharType="begin"/>
        </w:r>
        <w:r w:rsidRPr="000E0FFF">
          <w:rPr>
            <w:rStyle w:val="Hyperlink"/>
            <w:noProof/>
          </w:rPr>
          <w:instrText xml:space="preserve"> </w:instrText>
        </w:r>
        <w:r>
          <w:rPr>
            <w:noProof/>
          </w:rPr>
          <w:instrText>HYPERLINK \l "_Toc529518697"</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8 - MCCF EDI TAS Reporting Nightly Loading Sequence Flow Diagram</w:t>
        </w:r>
        <w:r>
          <w:rPr>
            <w:noProof/>
            <w:webHidden/>
          </w:rPr>
          <w:tab/>
        </w:r>
        <w:r>
          <w:rPr>
            <w:noProof/>
            <w:webHidden/>
          </w:rPr>
          <w:fldChar w:fldCharType="begin"/>
        </w:r>
        <w:r>
          <w:rPr>
            <w:noProof/>
            <w:webHidden/>
          </w:rPr>
          <w:instrText xml:space="preserve"> PAGEREF _Toc529518697 \h </w:instrText>
        </w:r>
      </w:ins>
      <w:r>
        <w:rPr>
          <w:noProof/>
          <w:webHidden/>
        </w:rPr>
      </w:r>
      <w:r>
        <w:rPr>
          <w:noProof/>
          <w:webHidden/>
        </w:rPr>
        <w:fldChar w:fldCharType="separate"/>
      </w:r>
      <w:ins w:id="788" w:author="Author">
        <w:r>
          <w:rPr>
            <w:noProof/>
            <w:webHidden/>
          </w:rPr>
          <w:t>81</w:t>
        </w:r>
        <w:r>
          <w:rPr>
            <w:noProof/>
            <w:webHidden/>
          </w:rPr>
          <w:fldChar w:fldCharType="end"/>
        </w:r>
        <w:r w:rsidRPr="000E0FFF">
          <w:rPr>
            <w:rStyle w:val="Hyperlink"/>
            <w:noProof/>
          </w:rPr>
          <w:fldChar w:fldCharType="end"/>
        </w:r>
      </w:ins>
    </w:p>
    <w:p w14:paraId="49F181AE" w14:textId="588B66C0" w:rsidR="00D31628" w:rsidRDefault="00D31628">
      <w:pPr>
        <w:pStyle w:val="TableofFigures"/>
        <w:rPr>
          <w:ins w:id="789" w:author="Author"/>
          <w:rFonts w:asciiTheme="minorHAnsi" w:eastAsiaTheme="minorEastAsia" w:hAnsiTheme="minorHAnsi" w:cstheme="minorBidi"/>
          <w:noProof/>
          <w:sz w:val="22"/>
          <w:szCs w:val="22"/>
        </w:rPr>
      </w:pPr>
      <w:ins w:id="790" w:author="Author">
        <w:r w:rsidRPr="000E0FFF">
          <w:rPr>
            <w:rStyle w:val="Hyperlink"/>
            <w:noProof/>
          </w:rPr>
          <w:fldChar w:fldCharType="begin"/>
        </w:r>
        <w:r w:rsidRPr="000E0FFF">
          <w:rPr>
            <w:rStyle w:val="Hyperlink"/>
            <w:noProof/>
          </w:rPr>
          <w:instrText xml:space="preserve"> </w:instrText>
        </w:r>
        <w:r>
          <w:rPr>
            <w:noProof/>
          </w:rPr>
          <w:instrText>HYPERLINK \l "_Toc529518698"</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_Toc529518698 \h </w:instrText>
        </w:r>
      </w:ins>
      <w:r>
        <w:rPr>
          <w:noProof/>
          <w:webHidden/>
        </w:rPr>
      </w:r>
      <w:r>
        <w:rPr>
          <w:noProof/>
          <w:webHidden/>
        </w:rPr>
        <w:fldChar w:fldCharType="separate"/>
      </w:r>
      <w:ins w:id="791" w:author="Author">
        <w:r>
          <w:rPr>
            <w:noProof/>
            <w:webHidden/>
          </w:rPr>
          <w:t>85</w:t>
        </w:r>
        <w:r>
          <w:rPr>
            <w:noProof/>
            <w:webHidden/>
          </w:rPr>
          <w:fldChar w:fldCharType="end"/>
        </w:r>
        <w:r w:rsidRPr="000E0FFF">
          <w:rPr>
            <w:rStyle w:val="Hyperlink"/>
            <w:noProof/>
          </w:rPr>
          <w:fldChar w:fldCharType="end"/>
        </w:r>
      </w:ins>
    </w:p>
    <w:p w14:paraId="5108C4F4" w14:textId="48240E69" w:rsidR="00D31628" w:rsidRDefault="00D31628">
      <w:pPr>
        <w:pStyle w:val="TableofFigures"/>
        <w:rPr>
          <w:ins w:id="792" w:author="Author"/>
          <w:rFonts w:asciiTheme="minorHAnsi" w:eastAsiaTheme="minorEastAsia" w:hAnsiTheme="minorHAnsi" w:cstheme="minorBidi"/>
          <w:noProof/>
          <w:sz w:val="22"/>
          <w:szCs w:val="22"/>
        </w:rPr>
      </w:pPr>
      <w:ins w:id="793" w:author="Author">
        <w:r w:rsidRPr="000E0FFF">
          <w:rPr>
            <w:rStyle w:val="Hyperlink"/>
            <w:noProof/>
          </w:rPr>
          <w:fldChar w:fldCharType="begin"/>
        </w:r>
        <w:r w:rsidRPr="000E0FFF">
          <w:rPr>
            <w:rStyle w:val="Hyperlink"/>
            <w:noProof/>
          </w:rPr>
          <w:instrText xml:space="preserve"> </w:instrText>
        </w:r>
        <w:r>
          <w:rPr>
            <w:noProof/>
          </w:rPr>
          <w:instrText>HYPERLINK \l "_Toc529518699"</w:instrText>
        </w:r>
        <w:r w:rsidRPr="000E0FFF">
          <w:rPr>
            <w:rStyle w:val="Hyperlink"/>
            <w:noProof/>
          </w:rPr>
          <w:instrText xml:space="preserve"> </w:instrText>
        </w:r>
        <w:r w:rsidRPr="000E0FFF">
          <w:rPr>
            <w:rStyle w:val="Hyperlink"/>
            <w:noProof/>
          </w:rPr>
          <w:fldChar w:fldCharType="separate"/>
        </w:r>
        <w:r w:rsidRPr="000E0FFF">
          <w:rPr>
            <w:rStyle w:val="Hyperlink"/>
            <w:noProof/>
          </w:rPr>
          <w:t>Table 10 - MCCF EDI TAS Caching by Layer</w:t>
        </w:r>
        <w:r>
          <w:rPr>
            <w:noProof/>
            <w:webHidden/>
          </w:rPr>
          <w:tab/>
        </w:r>
        <w:r>
          <w:rPr>
            <w:noProof/>
            <w:webHidden/>
          </w:rPr>
          <w:fldChar w:fldCharType="begin"/>
        </w:r>
        <w:r>
          <w:rPr>
            <w:noProof/>
            <w:webHidden/>
          </w:rPr>
          <w:instrText xml:space="preserve"> PAGEREF _Toc529518699 \h </w:instrText>
        </w:r>
      </w:ins>
      <w:r>
        <w:rPr>
          <w:noProof/>
          <w:webHidden/>
        </w:rPr>
      </w:r>
      <w:r>
        <w:rPr>
          <w:noProof/>
          <w:webHidden/>
        </w:rPr>
        <w:fldChar w:fldCharType="separate"/>
      </w:r>
      <w:ins w:id="794" w:author="Author">
        <w:r>
          <w:rPr>
            <w:noProof/>
            <w:webHidden/>
          </w:rPr>
          <w:t>90</w:t>
        </w:r>
        <w:r>
          <w:rPr>
            <w:noProof/>
            <w:webHidden/>
          </w:rPr>
          <w:fldChar w:fldCharType="end"/>
        </w:r>
        <w:r w:rsidRPr="000E0FFF">
          <w:rPr>
            <w:rStyle w:val="Hyperlink"/>
            <w:noProof/>
          </w:rPr>
          <w:fldChar w:fldCharType="end"/>
        </w:r>
      </w:ins>
    </w:p>
    <w:p w14:paraId="5878AF30" w14:textId="71E531FE" w:rsidR="00D31628" w:rsidRDefault="00D31628">
      <w:pPr>
        <w:pStyle w:val="TableofFigures"/>
        <w:rPr>
          <w:ins w:id="795" w:author="Author"/>
          <w:rFonts w:asciiTheme="minorHAnsi" w:eastAsiaTheme="minorEastAsia" w:hAnsiTheme="minorHAnsi" w:cstheme="minorBidi"/>
          <w:noProof/>
          <w:sz w:val="22"/>
          <w:szCs w:val="22"/>
        </w:rPr>
      </w:pPr>
      <w:ins w:id="796" w:author="Author">
        <w:r w:rsidRPr="000E0FFF">
          <w:rPr>
            <w:rStyle w:val="Hyperlink"/>
            <w:noProof/>
          </w:rPr>
          <w:fldChar w:fldCharType="begin"/>
        </w:r>
        <w:r w:rsidRPr="000E0FFF">
          <w:rPr>
            <w:rStyle w:val="Hyperlink"/>
            <w:noProof/>
          </w:rPr>
          <w:instrText xml:space="preserve"> </w:instrText>
        </w:r>
        <w:r>
          <w:rPr>
            <w:noProof/>
          </w:rPr>
          <w:instrText>HYPERLINK \l "_Toc529518700"</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_Toc529518700 \h </w:instrText>
        </w:r>
      </w:ins>
      <w:r>
        <w:rPr>
          <w:noProof/>
          <w:webHidden/>
        </w:rPr>
      </w:r>
      <w:r>
        <w:rPr>
          <w:noProof/>
          <w:webHidden/>
        </w:rPr>
        <w:fldChar w:fldCharType="separate"/>
      </w:r>
      <w:ins w:id="797" w:author="Author">
        <w:r>
          <w:rPr>
            <w:noProof/>
            <w:webHidden/>
          </w:rPr>
          <w:t>99</w:t>
        </w:r>
        <w:r>
          <w:rPr>
            <w:noProof/>
            <w:webHidden/>
          </w:rPr>
          <w:fldChar w:fldCharType="end"/>
        </w:r>
        <w:r w:rsidRPr="000E0FFF">
          <w:rPr>
            <w:rStyle w:val="Hyperlink"/>
            <w:noProof/>
          </w:rPr>
          <w:fldChar w:fldCharType="end"/>
        </w:r>
      </w:ins>
    </w:p>
    <w:p w14:paraId="28E5A984" w14:textId="19B94F6D" w:rsidR="00D31628" w:rsidRDefault="00D31628">
      <w:pPr>
        <w:pStyle w:val="TableofFigures"/>
        <w:rPr>
          <w:ins w:id="798" w:author="Author"/>
          <w:rFonts w:asciiTheme="minorHAnsi" w:eastAsiaTheme="minorEastAsia" w:hAnsiTheme="minorHAnsi" w:cstheme="minorBidi"/>
          <w:noProof/>
          <w:sz w:val="22"/>
          <w:szCs w:val="22"/>
        </w:rPr>
      </w:pPr>
      <w:ins w:id="799" w:author="Author">
        <w:r w:rsidRPr="000E0FFF">
          <w:rPr>
            <w:rStyle w:val="Hyperlink"/>
            <w:noProof/>
          </w:rPr>
          <w:fldChar w:fldCharType="begin"/>
        </w:r>
        <w:r w:rsidRPr="000E0FFF">
          <w:rPr>
            <w:rStyle w:val="Hyperlink"/>
            <w:noProof/>
          </w:rPr>
          <w:instrText xml:space="preserve"> </w:instrText>
        </w:r>
        <w:r>
          <w:rPr>
            <w:noProof/>
          </w:rPr>
          <w:instrText>HYPERLINK \l "_Toc529518701"</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_Toc529518701 \h </w:instrText>
        </w:r>
      </w:ins>
      <w:r>
        <w:rPr>
          <w:noProof/>
          <w:webHidden/>
        </w:rPr>
      </w:r>
      <w:r>
        <w:rPr>
          <w:noProof/>
          <w:webHidden/>
        </w:rPr>
        <w:fldChar w:fldCharType="separate"/>
      </w:r>
      <w:ins w:id="800" w:author="Author">
        <w:r>
          <w:rPr>
            <w:noProof/>
            <w:webHidden/>
          </w:rPr>
          <w:t>100</w:t>
        </w:r>
        <w:r>
          <w:rPr>
            <w:noProof/>
            <w:webHidden/>
          </w:rPr>
          <w:fldChar w:fldCharType="end"/>
        </w:r>
        <w:r w:rsidRPr="000E0FFF">
          <w:rPr>
            <w:rStyle w:val="Hyperlink"/>
            <w:noProof/>
          </w:rPr>
          <w:fldChar w:fldCharType="end"/>
        </w:r>
      </w:ins>
    </w:p>
    <w:p w14:paraId="0DA50812" w14:textId="35C1F590" w:rsidR="00D31628" w:rsidRDefault="00D31628">
      <w:pPr>
        <w:pStyle w:val="TableofFigures"/>
        <w:rPr>
          <w:ins w:id="801" w:author="Author"/>
          <w:rFonts w:asciiTheme="minorHAnsi" w:eastAsiaTheme="minorEastAsia" w:hAnsiTheme="minorHAnsi" w:cstheme="minorBidi"/>
          <w:noProof/>
          <w:sz w:val="22"/>
          <w:szCs w:val="22"/>
        </w:rPr>
      </w:pPr>
      <w:ins w:id="802" w:author="Author">
        <w:r w:rsidRPr="000E0FFF">
          <w:rPr>
            <w:rStyle w:val="Hyperlink"/>
            <w:noProof/>
          </w:rPr>
          <w:fldChar w:fldCharType="begin"/>
        </w:r>
        <w:r w:rsidRPr="000E0FFF">
          <w:rPr>
            <w:rStyle w:val="Hyperlink"/>
            <w:noProof/>
          </w:rPr>
          <w:instrText xml:space="preserve"> </w:instrText>
        </w:r>
        <w:r>
          <w:rPr>
            <w:noProof/>
          </w:rPr>
          <w:instrText>HYPERLINK \l "_Toc529518702"</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_Toc529518702 \h </w:instrText>
        </w:r>
      </w:ins>
      <w:r>
        <w:rPr>
          <w:noProof/>
          <w:webHidden/>
        </w:rPr>
      </w:r>
      <w:r>
        <w:rPr>
          <w:noProof/>
          <w:webHidden/>
        </w:rPr>
        <w:fldChar w:fldCharType="separate"/>
      </w:r>
      <w:ins w:id="803" w:author="Author">
        <w:r>
          <w:rPr>
            <w:noProof/>
            <w:webHidden/>
          </w:rPr>
          <w:t>101</w:t>
        </w:r>
        <w:r>
          <w:rPr>
            <w:noProof/>
            <w:webHidden/>
          </w:rPr>
          <w:fldChar w:fldCharType="end"/>
        </w:r>
        <w:r w:rsidRPr="000E0FFF">
          <w:rPr>
            <w:rStyle w:val="Hyperlink"/>
            <w:noProof/>
          </w:rPr>
          <w:fldChar w:fldCharType="end"/>
        </w:r>
      </w:ins>
    </w:p>
    <w:p w14:paraId="0F334939" w14:textId="5452A592" w:rsidR="00D31628" w:rsidRDefault="00D31628">
      <w:pPr>
        <w:pStyle w:val="TableofFigures"/>
        <w:rPr>
          <w:ins w:id="804" w:author="Author"/>
          <w:rFonts w:asciiTheme="minorHAnsi" w:eastAsiaTheme="minorEastAsia" w:hAnsiTheme="minorHAnsi" w:cstheme="minorBidi"/>
          <w:noProof/>
          <w:sz w:val="22"/>
          <w:szCs w:val="22"/>
        </w:rPr>
      </w:pPr>
      <w:ins w:id="805" w:author="Author">
        <w:r w:rsidRPr="000E0FFF">
          <w:rPr>
            <w:rStyle w:val="Hyperlink"/>
            <w:noProof/>
          </w:rPr>
          <w:fldChar w:fldCharType="begin"/>
        </w:r>
        <w:r w:rsidRPr="000E0FFF">
          <w:rPr>
            <w:rStyle w:val="Hyperlink"/>
            <w:noProof/>
          </w:rPr>
          <w:instrText xml:space="preserve"> </w:instrText>
        </w:r>
        <w:r>
          <w:rPr>
            <w:noProof/>
          </w:rPr>
          <w:instrText>HYPERLINK \l "_Toc529518703"</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_Toc529518703 \h </w:instrText>
        </w:r>
      </w:ins>
      <w:r>
        <w:rPr>
          <w:noProof/>
          <w:webHidden/>
        </w:rPr>
      </w:r>
      <w:r>
        <w:rPr>
          <w:noProof/>
          <w:webHidden/>
        </w:rPr>
        <w:fldChar w:fldCharType="separate"/>
      </w:r>
      <w:ins w:id="806" w:author="Author">
        <w:r>
          <w:rPr>
            <w:noProof/>
            <w:webHidden/>
          </w:rPr>
          <w:t>102</w:t>
        </w:r>
        <w:r>
          <w:rPr>
            <w:noProof/>
            <w:webHidden/>
          </w:rPr>
          <w:fldChar w:fldCharType="end"/>
        </w:r>
        <w:r w:rsidRPr="000E0FFF">
          <w:rPr>
            <w:rStyle w:val="Hyperlink"/>
            <w:noProof/>
          </w:rPr>
          <w:fldChar w:fldCharType="end"/>
        </w:r>
      </w:ins>
    </w:p>
    <w:p w14:paraId="3D8CC967" w14:textId="45FF936A" w:rsidR="00D31628" w:rsidRDefault="00D31628">
      <w:pPr>
        <w:pStyle w:val="TableofFigures"/>
        <w:rPr>
          <w:ins w:id="807" w:author="Author"/>
          <w:rFonts w:asciiTheme="minorHAnsi" w:eastAsiaTheme="minorEastAsia" w:hAnsiTheme="minorHAnsi" w:cstheme="minorBidi"/>
          <w:noProof/>
          <w:sz w:val="22"/>
          <w:szCs w:val="22"/>
        </w:rPr>
      </w:pPr>
      <w:ins w:id="808" w:author="Author">
        <w:r w:rsidRPr="000E0FFF">
          <w:rPr>
            <w:rStyle w:val="Hyperlink"/>
            <w:noProof/>
          </w:rPr>
          <w:fldChar w:fldCharType="begin"/>
        </w:r>
        <w:r w:rsidRPr="000E0FFF">
          <w:rPr>
            <w:rStyle w:val="Hyperlink"/>
            <w:noProof/>
          </w:rPr>
          <w:instrText xml:space="preserve"> </w:instrText>
        </w:r>
        <w:r>
          <w:rPr>
            <w:noProof/>
          </w:rPr>
          <w:instrText>HYPERLINK \l "_Toc529518704"</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_Toc529518704 \h </w:instrText>
        </w:r>
      </w:ins>
      <w:r>
        <w:rPr>
          <w:noProof/>
          <w:webHidden/>
        </w:rPr>
      </w:r>
      <w:r>
        <w:rPr>
          <w:noProof/>
          <w:webHidden/>
        </w:rPr>
        <w:fldChar w:fldCharType="separate"/>
      </w:r>
      <w:ins w:id="809" w:author="Author">
        <w:r>
          <w:rPr>
            <w:noProof/>
            <w:webHidden/>
          </w:rPr>
          <w:t>104</w:t>
        </w:r>
        <w:r>
          <w:rPr>
            <w:noProof/>
            <w:webHidden/>
          </w:rPr>
          <w:fldChar w:fldCharType="end"/>
        </w:r>
        <w:r w:rsidRPr="000E0FFF">
          <w:rPr>
            <w:rStyle w:val="Hyperlink"/>
            <w:noProof/>
          </w:rPr>
          <w:fldChar w:fldCharType="end"/>
        </w:r>
      </w:ins>
    </w:p>
    <w:p w14:paraId="5D174903" w14:textId="5702A818" w:rsidR="00D31628" w:rsidRDefault="00D31628">
      <w:pPr>
        <w:pStyle w:val="TableofFigures"/>
        <w:rPr>
          <w:ins w:id="810" w:author="Author"/>
          <w:rFonts w:asciiTheme="minorHAnsi" w:eastAsiaTheme="minorEastAsia" w:hAnsiTheme="minorHAnsi" w:cstheme="minorBidi"/>
          <w:noProof/>
          <w:sz w:val="22"/>
          <w:szCs w:val="22"/>
        </w:rPr>
      </w:pPr>
      <w:ins w:id="811" w:author="Author">
        <w:r w:rsidRPr="000E0FFF">
          <w:rPr>
            <w:rStyle w:val="Hyperlink"/>
            <w:noProof/>
          </w:rPr>
          <w:fldChar w:fldCharType="begin"/>
        </w:r>
        <w:r w:rsidRPr="000E0FFF">
          <w:rPr>
            <w:rStyle w:val="Hyperlink"/>
            <w:noProof/>
          </w:rPr>
          <w:instrText xml:space="preserve"> </w:instrText>
        </w:r>
        <w:r>
          <w:rPr>
            <w:noProof/>
          </w:rPr>
          <w:instrText>HYPERLINK \l "_Toc529518705"</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_Toc529518705 \h </w:instrText>
        </w:r>
      </w:ins>
      <w:r>
        <w:rPr>
          <w:noProof/>
          <w:webHidden/>
        </w:rPr>
      </w:r>
      <w:r>
        <w:rPr>
          <w:noProof/>
          <w:webHidden/>
        </w:rPr>
        <w:fldChar w:fldCharType="separate"/>
      </w:r>
      <w:ins w:id="812" w:author="Author">
        <w:r>
          <w:rPr>
            <w:noProof/>
            <w:webHidden/>
          </w:rPr>
          <w:t>105</w:t>
        </w:r>
        <w:r>
          <w:rPr>
            <w:noProof/>
            <w:webHidden/>
          </w:rPr>
          <w:fldChar w:fldCharType="end"/>
        </w:r>
        <w:r w:rsidRPr="000E0FFF">
          <w:rPr>
            <w:rStyle w:val="Hyperlink"/>
            <w:noProof/>
          </w:rPr>
          <w:fldChar w:fldCharType="end"/>
        </w:r>
      </w:ins>
    </w:p>
    <w:p w14:paraId="6158D4B3" w14:textId="04A20816" w:rsidR="00D31628" w:rsidRDefault="00D31628">
      <w:pPr>
        <w:pStyle w:val="TableofFigures"/>
        <w:rPr>
          <w:ins w:id="813" w:author="Author"/>
          <w:rFonts w:asciiTheme="minorHAnsi" w:eastAsiaTheme="minorEastAsia" w:hAnsiTheme="minorHAnsi" w:cstheme="minorBidi"/>
          <w:noProof/>
          <w:sz w:val="22"/>
          <w:szCs w:val="22"/>
        </w:rPr>
      </w:pPr>
      <w:ins w:id="814" w:author="Author">
        <w:r w:rsidRPr="000E0FFF">
          <w:rPr>
            <w:rStyle w:val="Hyperlink"/>
            <w:noProof/>
          </w:rPr>
          <w:fldChar w:fldCharType="begin"/>
        </w:r>
        <w:r w:rsidRPr="000E0FFF">
          <w:rPr>
            <w:rStyle w:val="Hyperlink"/>
            <w:noProof/>
          </w:rPr>
          <w:instrText xml:space="preserve"> </w:instrText>
        </w:r>
        <w:r>
          <w:rPr>
            <w:noProof/>
          </w:rPr>
          <w:instrText>HYPERLINK \l "_Toc529518706"</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_Toc529518706 \h </w:instrText>
        </w:r>
      </w:ins>
      <w:r>
        <w:rPr>
          <w:noProof/>
          <w:webHidden/>
        </w:rPr>
      </w:r>
      <w:r>
        <w:rPr>
          <w:noProof/>
          <w:webHidden/>
        </w:rPr>
        <w:fldChar w:fldCharType="separate"/>
      </w:r>
      <w:ins w:id="815" w:author="Author">
        <w:r>
          <w:rPr>
            <w:noProof/>
            <w:webHidden/>
          </w:rPr>
          <w:t>106</w:t>
        </w:r>
        <w:r>
          <w:rPr>
            <w:noProof/>
            <w:webHidden/>
          </w:rPr>
          <w:fldChar w:fldCharType="end"/>
        </w:r>
        <w:r w:rsidRPr="000E0FFF">
          <w:rPr>
            <w:rStyle w:val="Hyperlink"/>
            <w:noProof/>
          </w:rPr>
          <w:fldChar w:fldCharType="end"/>
        </w:r>
      </w:ins>
    </w:p>
    <w:p w14:paraId="27E4C459" w14:textId="4840E9E5" w:rsidR="00D31628" w:rsidRDefault="00D31628">
      <w:pPr>
        <w:pStyle w:val="TableofFigures"/>
        <w:rPr>
          <w:ins w:id="816" w:author="Author"/>
          <w:rFonts w:asciiTheme="minorHAnsi" w:eastAsiaTheme="minorEastAsia" w:hAnsiTheme="minorHAnsi" w:cstheme="minorBidi"/>
          <w:noProof/>
          <w:sz w:val="22"/>
          <w:szCs w:val="22"/>
        </w:rPr>
      </w:pPr>
      <w:ins w:id="817" w:author="Author">
        <w:r w:rsidRPr="000E0FFF">
          <w:rPr>
            <w:rStyle w:val="Hyperlink"/>
            <w:noProof/>
          </w:rPr>
          <w:fldChar w:fldCharType="begin"/>
        </w:r>
        <w:r w:rsidRPr="000E0FFF">
          <w:rPr>
            <w:rStyle w:val="Hyperlink"/>
            <w:noProof/>
          </w:rPr>
          <w:instrText xml:space="preserve"> </w:instrText>
        </w:r>
        <w:r>
          <w:rPr>
            <w:noProof/>
          </w:rPr>
          <w:instrText>HYPERLINK \l "_Toc529518707"</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18: Planned Nuance Claim Scrubber Interface Design</w:t>
        </w:r>
        <w:r>
          <w:rPr>
            <w:noProof/>
            <w:webHidden/>
          </w:rPr>
          <w:tab/>
        </w:r>
        <w:r>
          <w:rPr>
            <w:noProof/>
            <w:webHidden/>
          </w:rPr>
          <w:fldChar w:fldCharType="begin"/>
        </w:r>
        <w:r>
          <w:rPr>
            <w:noProof/>
            <w:webHidden/>
          </w:rPr>
          <w:instrText xml:space="preserve"> PAGEREF _Toc529518707 \h </w:instrText>
        </w:r>
      </w:ins>
      <w:r>
        <w:rPr>
          <w:noProof/>
          <w:webHidden/>
        </w:rPr>
      </w:r>
      <w:r>
        <w:rPr>
          <w:noProof/>
          <w:webHidden/>
        </w:rPr>
        <w:fldChar w:fldCharType="separate"/>
      </w:r>
      <w:ins w:id="818" w:author="Author">
        <w:r>
          <w:rPr>
            <w:noProof/>
            <w:webHidden/>
          </w:rPr>
          <w:t>107</w:t>
        </w:r>
        <w:r>
          <w:rPr>
            <w:noProof/>
            <w:webHidden/>
          </w:rPr>
          <w:fldChar w:fldCharType="end"/>
        </w:r>
        <w:r w:rsidRPr="000E0FFF">
          <w:rPr>
            <w:rStyle w:val="Hyperlink"/>
            <w:noProof/>
          </w:rPr>
          <w:fldChar w:fldCharType="end"/>
        </w:r>
      </w:ins>
    </w:p>
    <w:p w14:paraId="0E4D64B3" w14:textId="452138D1" w:rsidR="00D31628" w:rsidRDefault="00D31628">
      <w:pPr>
        <w:pStyle w:val="TableofFigures"/>
        <w:rPr>
          <w:ins w:id="819" w:author="Author"/>
          <w:rFonts w:asciiTheme="minorHAnsi" w:eastAsiaTheme="minorEastAsia" w:hAnsiTheme="minorHAnsi" w:cstheme="minorBidi"/>
          <w:noProof/>
          <w:sz w:val="22"/>
          <w:szCs w:val="22"/>
        </w:rPr>
      </w:pPr>
      <w:ins w:id="820" w:author="Author">
        <w:r w:rsidRPr="000E0FFF">
          <w:rPr>
            <w:rStyle w:val="Hyperlink"/>
            <w:noProof/>
          </w:rPr>
          <w:lastRenderedPageBreak/>
          <w:fldChar w:fldCharType="begin"/>
        </w:r>
        <w:r w:rsidRPr="000E0FFF">
          <w:rPr>
            <w:rStyle w:val="Hyperlink"/>
            <w:noProof/>
          </w:rPr>
          <w:instrText xml:space="preserve"> </w:instrText>
        </w:r>
        <w:r>
          <w:rPr>
            <w:noProof/>
          </w:rPr>
          <w:instrText>HYPERLINK \l "_Toc529518708"</w:instrText>
        </w:r>
        <w:r w:rsidRPr="000E0FFF">
          <w:rPr>
            <w:rStyle w:val="Hyperlink"/>
            <w:noProof/>
          </w:rPr>
          <w:instrText xml:space="preserve"> </w:instrText>
        </w:r>
        <w:r w:rsidRPr="000E0FFF">
          <w:rPr>
            <w:rStyle w:val="Hyperlink"/>
            <w:noProof/>
          </w:rPr>
          <w:fldChar w:fldCharType="separate"/>
        </w:r>
        <w:r w:rsidRPr="000E0FFF">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_Toc529518708 \h </w:instrText>
        </w:r>
      </w:ins>
      <w:r>
        <w:rPr>
          <w:noProof/>
          <w:webHidden/>
        </w:rPr>
      </w:r>
      <w:r>
        <w:rPr>
          <w:noProof/>
          <w:webHidden/>
        </w:rPr>
        <w:fldChar w:fldCharType="separate"/>
      </w:r>
      <w:ins w:id="821" w:author="Author">
        <w:r>
          <w:rPr>
            <w:noProof/>
            <w:webHidden/>
          </w:rPr>
          <w:t>107</w:t>
        </w:r>
        <w:r>
          <w:rPr>
            <w:noProof/>
            <w:webHidden/>
          </w:rPr>
          <w:fldChar w:fldCharType="end"/>
        </w:r>
        <w:r w:rsidRPr="000E0FFF">
          <w:rPr>
            <w:rStyle w:val="Hyperlink"/>
            <w:noProof/>
          </w:rPr>
          <w:fldChar w:fldCharType="end"/>
        </w:r>
      </w:ins>
    </w:p>
    <w:p w14:paraId="627B1C87" w14:textId="0C25AF1A" w:rsidR="00CB0719" w:rsidRPr="001952B0" w:rsidDel="00D31628" w:rsidRDefault="00CB0719">
      <w:pPr>
        <w:pStyle w:val="TableofFigures"/>
        <w:rPr>
          <w:del w:id="822" w:author="Author"/>
          <w:rFonts w:ascii="Arial" w:eastAsiaTheme="minorEastAsia" w:hAnsi="Arial" w:cs="Arial"/>
          <w:noProof/>
          <w:sz w:val="22"/>
          <w:szCs w:val="22"/>
        </w:rPr>
      </w:pPr>
      <w:del w:id="823" w:author="Author">
        <w:r w:rsidRPr="00D31628" w:rsidDel="00D31628">
          <w:rPr>
            <w:rFonts w:ascii="Arial" w:hAnsi="Arial" w:cs="Arial"/>
            <w:noProof/>
          </w:rPr>
          <w:delText>Table 1: FY 2016 Transaction Volumes</w:delText>
        </w:r>
        <w:r w:rsidRPr="001952B0" w:rsidDel="00D31628">
          <w:rPr>
            <w:rFonts w:ascii="Arial" w:hAnsi="Arial" w:cs="Arial"/>
            <w:noProof/>
            <w:webHidden/>
          </w:rPr>
          <w:tab/>
        </w:r>
        <w:r w:rsidR="005C6CEB" w:rsidDel="00D31628">
          <w:rPr>
            <w:rFonts w:ascii="Arial" w:hAnsi="Arial" w:cs="Arial"/>
            <w:noProof/>
            <w:webHidden/>
          </w:rPr>
          <w:delText>11</w:delText>
        </w:r>
      </w:del>
    </w:p>
    <w:p w14:paraId="28024F92" w14:textId="69C5B985" w:rsidR="00CB0719" w:rsidRPr="001952B0" w:rsidDel="00D31628" w:rsidRDefault="00CB0719">
      <w:pPr>
        <w:pStyle w:val="TableofFigures"/>
        <w:rPr>
          <w:del w:id="824" w:author="Author"/>
          <w:rFonts w:ascii="Arial" w:eastAsiaTheme="minorEastAsia" w:hAnsi="Arial" w:cs="Arial"/>
          <w:noProof/>
          <w:sz w:val="22"/>
          <w:szCs w:val="22"/>
        </w:rPr>
      </w:pPr>
      <w:del w:id="825" w:author="Author">
        <w:r w:rsidRPr="00D31628" w:rsidDel="00D31628">
          <w:rPr>
            <w:rFonts w:ascii="Arial" w:hAnsi="Arial" w:cs="Arial"/>
            <w:noProof/>
          </w:rPr>
          <w:delText>Table 2 - User Type by eBusiness Team</w:delText>
        </w:r>
        <w:r w:rsidRPr="001952B0" w:rsidDel="00D31628">
          <w:rPr>
            <w:rFonts w:ascii="Arial" w:hAnsi="Arial" w:cs="Arial"/>
            <w:noProof/>
            <w:webHidden/>
          </w:rPr>
          <w:tab/>
        </w:r>
        <w:r w:rsidR="005C6CEB" w:rsidDel="00D31628">
          <w:rPr>
            <w:rFonts w:ascii="Arial" w:hAnsi="Arial" w:cs="Arial"/>
            <w:noProof/>
            <w:webHidden/>
          </w:rPr>
          <w:delText>17</w:delText>
        </w:r>
      </w:del>
    </w:p>
    <w:p w14:paraId="7BB3566C" w14:textId="3B21B370" w:rsidR="00CB0719" w:rsidRPr="001952B0" w:rsidDel="00D31628" w:rsidRDefault="00CB0719">
      <w:pPr>
        <w:pStyle w:val="TableofFigures"/>
        <w:rPr>
          <w:del w:id="826" w:author="Author"/>
          <w:rFonts w:ascii="Arial" w:eastAsiaTheme="minorEastAsia" w:hAnsi="Arial" w:cs="Arial"/>
          <w:noProof/>
          <w:sz w:val="22"/>
          <w:szCs w:val="22"/>
        </w:rPr>
      </w:pPr>
      <w:del w:id="827" w:author="Author">
        <w:r w:rsidRPr="00D31628" w:rsidDel="00D31628">
          <w:rPr>
            <w:rFonts w:ascii="Arial" w:hAnsi="Arial" w:cs="Arial"/>
            <w:noProof/>
          </w:rPr>
          <w:delText>Table 3 - MCCF EDI TAS FHIR Resources by Product Line</w:delText>
        </w:r>
        <w:r w:rsidRPr="001952B0" w:rsidDel="00D31628">
          <w:rPr>
            <w:rFonts w:ascii="Arial" w:hAnsi="Arial" w:cs="Arial"/>
            <w:noProof/>
            <w:webHidden/>
          </w:rPr>
          <w:tab/>
        </w:r>
        <w:r w:rsidR="005C6CEB" w:rsidDel="00D31628">
          <w:rPr>
            <w:rFonts w:ascii="Arial" w:hAnsi="Arial" w:cs="Arial"/>
            <w:noProof/>
            <w:webHidden/>
          </w:rPr>
          <w:delText>27</w:delText>
        </w:r>
      </w:del>
    </w:p>
    <w:p w14:paraId="2A076AE4" w14:textId="17E65A8C" w:rsidR="00CB0719" w:rsidRPr="001952B0" w:rsidDel="00D31628" w:rsidRDefault="00CB0719">
      <w:pPr>
        <w:pStyle w:val="TableofFigures"/>
        <w:rPr>
          <w:del w:id="828" w:author="Author"/>
          <w:rFonts w:ascii="Arial" w:eastAsiaTheme="minorEastAsia" w:hAnsi="Arial" w:cs="Arial"/>
          <w:noProof/>
          <w:sz w:val="22"/>
          <w:szCs w:val="22"/>
        </w:rPr>
      </w:pPr>
      <w:del w:id="829" w:author="Author">
        <w:r w:rsidRPr="00D31628" w:rsidDel="00D31628">
          <w:rPr>
            <w:rFonts w:ascii="Arial" w:hAnsi="Arial" w:cs="Arial"/>
            <w:noProof/>
          </w:rPr>
          <w:delText>Table 4 - MCCF EDI TAS Server Specifications</w:delText>
        </w:r>
        <w:r w:rsidRPr="001952B0" w:rsidDel="00D31628">
          <w:rPr>
            <w:rFonts w:ascii="Arial" w:hAnsi="Arial" w:cs="Arial"/>
            <w:noProof/>
            <w:webHidden/>
          </w:rPr>
          <w:tab/>
        </w:r>
        <w:r w:rsidR="005C6CEB" w:rsidDel="00D31628">
          <w:rPr>
            <w:rFonts w:ascii="Arial" w:hAnsi="Arial" w:cs="Arial"/>
            <w:noProof/>
            <w:webHidden/>
          </w:rPr>
          <w:delText>41</w:delText>
        </w:r>
      </w:del>
    </w:p>
    <w:p w14:paraId="799C77D4" w14:textId="5B5B032C" w:rsidR="00CB0719" w:rsidRPr="001952B0" w:rsidDel="00D31628" w:rsidRDefault="00CB0719">
      <w:pPr>
        <w:pStyle w:val="TableofFigures"/>
        <w:rPr>
          <w:del w:id="830" w:author="Author"/>
          <w:rFonts w:ascii="Arial" w:eastAsiaTheme="minorEastAsia" w:hAnsi="Arial" w:cs="Arial"/>
          <w:noProof/>
          <w:sz w:val="22"/>
          <w:szCs w:val="22"/>
        </w:rPr>
      </w:pPr>
      <w:del w:id="831" w:author="Author">
        <w:r w:rsidRPr="00D31628" w:rsidDel="00D31628">
          <w:rPr>
            <w:rFonts w:ascii="Arial" w:hAnsi="Arial" w:cs="Arial"/>
            <w:noProof/>
          </w:rPr>
          <w:delText>Table 5 – Event Logfile to Table Row Mapping</w:delText>
        </w:r>
        <w:r w:rsidRPr="001952B0" w:rsidDel="00D31628">
          <w:rPr>
            <w:rFonts w:ascii="Arial" w:hAnsi="Arial" w:cs="Arial"/>
            <w:noProof/>
            <w:webHidden/>
          </w:rPr>
          <w:tab/>
        </w:r>
        <w:r w:rsidR="005C6CEB" w:rsidDel="00D31628">
          <w:rPr>
            <w:rFonts w:ascii="Arial" w:hAnsi="Arial" w:cs="Arial"/>
            <w:noProof/>
            <w:webHidden/>
          </w:rPr>
          <w:delText>73</w:delText>
        </w:r>
      </w:del>
    </w:p>
    <w:p w14:paraId="02ADF967" w14:textId="51F84A20" w:rsidR="00CB0719" w:rsidRPr="001952B0" w:rsidDel="00D31628" w:rsidRDefault="00CB0719">
      <w:pPr>
        <w:pStyle w:val="TableofFigures"/>
        <w:rPr>
          <w:del w:id="832" w:author="Author"/>
          <w:rFonts w:ascii="Arial" w:eastAsiaTheme="minorEastAsia" w:hAnsi="Arial" w:cs="Arial"/>
          <w:noProof/>
          <w:sz w:val="22"/>
          <w:szCs w:val="22"/>
        </w:rPr>
      </w:pPr>
      <w:del w:id="833" w:author="Author">
        <w:r w:rsidRPr="00D31628" w:rsidDel="00D31628">
          <w:rPr>
            <w:rFonts w:ascii="Arial" w:hAnsi="Arial" w:cs="Arial"/>
            <w:noProof/>
          </w:rPr>
          <w:delText>Table 6 - Exception Logfile to Table Row Mapping</w:delText>
        </w:r>
        <w:r w:rsidRPr="001952B0" w:rsidDel="00D31628">
          <w:rPr>
            <w:rFonts w:ascii="Arial" w:hAnsi="Arial" w:cs="Arial"/>
            <w:noProof/>
            <w:webHidden/>
          </w:rPr>
          <w:tab/>
        </w:r>
        <w:r w:rsidR="005C6CEB" w:rsidDel="00D31628">
          <w:rPr>
            <w:rFonts w:ascii="Arial" w:hAnsi="Arial" w:cs="Arial"/>
            <w:noProof/>
            <w:webHidden/>
          </w:rPr>
          <w:delText>74</w:delText>
        </w:r>
      </w:del>
    </w:p>
    <w:p w14:paraId="6745A1C8" w14:textId="537EA8AF" w:rsidR="00CB0719" w:rsidRPr="001952B0" w:rsidDel="00D31628" w:rsidRDefault="00CB0719">
      <w:pPr>
        <w:pStyle w:val="TableofFigures"/>
        <w:rPr>
          <w:del w:id="834" w:author="Author"/>
          <w:rFonts w:ascii="Arial" w:eastAsiaTheme="minorEastAsia" w:hAnsi="Arial" w:cs="Arial"/>
          <w:noProof/>
          <w:sz w:val="22"/>
          <w:szCs w:val="22"/>
        </w:rPr>
      </w:pPr>
      <w:del w:id="835" w:author="Author">
        <w:r w:rsidRPr="00D31628" w:rsidDel="00D31628">
          <w:rPr>
            <w:rFonts w:ascii="Arial" w:hAnsi="Arial" w:cs="Arial"/>
            <w:noProof/>
          </w:rPr>
          <w:delText>Table 7 - Azure Storage Shared Access Signature</w:delText>
        </w:r>
        <w:r w:rsidRPr="001952B0" w:rsidDel="00D31628">
          <w:rPr>
            <w:rFonts w:ascii="Arial" w:hAnsi="Arial" w:cs="Arial"/>
            <w:noProof/>
            <w:webHidden/>
          </w:rPr>
          <w:tab/>
        </w:r>
        <w:r w:rsidR="005C6CEB" w:rsidDel="00D31628">
          <w:rPr>
            <w:rFonts w:ascii="Arial" w:hAnsi="Arial" w:cs="Arial"/>
            <w:noProof/>
            <w:webHidden/>
          </w:rPr>
          <w:delText>78</w:delText>
        </w:r>
      </w:del>
    </w:p>
    <w:p w14:paraId="755C6CCB" w14:textId="1A4B51D4" w:rsidR="00CB0719" w:rsidDel="00D31628" w:rsidRDefault="00CB0719">
      <w:pPr>
        <w:pStyle w:val="TableofFigures"/>
        <w:rPr>
          <w:del w:id="836" w:author="Author"/>
          <w:rFonts w:asciiTheme="minorHAnsi" w:eastAsiaTheme="minorEastAsia" w:hAnsiTheme="minorHAnsi" w:cstheme="minorBidi"/>
          <w:noProof/>
          <w:sz w:val="22"/>
          <w:szCs w:val="22"/>
        </w:rPr>
      </w:pPr>
      <w:del w:id="837" w:author="Author">
        <w:r w:rsidRPr="00D31628" w:rsidDel="00D31628">
          <w:rPr>
            <w:rFonts w:ascii="Arial" w:hAnsi="Arial" w:cs="Arial"/>
            <w:noProof/>
          </w:rPr>
          <w:delText>Table 8 - MCCF EDI TAS Reporting Nightly Loading Sequence Flow Diagram</w:delText>
        </w:r>
        <w:r w:rsidRPr="001952B0" w:rsidDel="00D31628">
          <w:rPr>
            <w:rFonts w:ascii="Arial" w:hAnsi="Arial" w:cs="Arial"/>
            <w:noProof/>
            <w:webHidden/>
          </w:rPr>
          <w:tab/>
        </w:r>
        <w:r w:rsidR="005C6CEB" w:rsidDel="00D31628">
          <w:rPr>
            <w:rFonts w:ascii="Arial" w:hAnsi="Arial" w:cs="Arial"/>
            <w:noProof/>
            <w:webHidden/>
          </w:rPr>
          <w:delText>81</w:delText>
        </w:r>
      </w:del>
    </w:p>
    <w:p w14:paraId="75C6913E" w14:textId="14039677" w:rsidR="00CB0719" w:rsidDel="00D31628" w:rsidRDefault="00CB0719">
      <w:pPr>
        <w:pStyle w:val="TableofFigures"/>
        <w:rPr>
          <w:del w:id="838" w:author="Author"/>
          <w:rFonts w:asciiTheme="minorHAnsi" w:eastAsiaTheme="minorEastAsia" w:hAnsiTheme="minorHAnsi" w:cstheme="minorBidi"/>
          <w:noProof/>
          <w:sz w:val="22"/>
          <w:szCs w:val="22"/>
        </w:rPr>
      </w:pPr>
      <w:del w:id="839" w:author="Author">
        <w:r w:rsidRPr="00D31628" w:rsidDel="00D31628">
          <w:rPr>
            <w:noProof/>
          </w:rPr>
          <w:delText>Table 9 - MCCF EDI TAS Business Service Proxying</w:delText>
        </w:r>
        <w:r w:rsidDel="00D31628">
          <w:rPr>
            <w:noProof/>
            <w:webHidden/>
          </w:rPr>
          <w:tab/>
        </w:r>
        <w:r w:rsidR="005C6CEB" w:rsidDel="00D31628">
          <w:rPr>
            <w:noProof/>
            <w:webHidden/>
          </w:rPr>
          <w:delText>85</w:delText>
        </w:r>
      </w:del>
    </w:p>
    <w:p w14:paraId="5DBEEE22" w14:textId="4F771AF2" w:rsidR="00CB0719" w:rsidDel="00D31628" w:rsidRDefault="00CB0719">
      <w:pPr>
        <w:pStyle w:val="TableofFigures"/>
        <w:rPr>
          <w:del w:id="840" w:author="Author"/>
          <w:rFonts w:asciiTheme="minorHAnsi" w:eastAsiaTheme="minorEastAsia" w:hAnsiTheme="minorHAnsi" w:cstheme="minorBidi"/>
          <w:noProof/>
          <w:sz w:val="22"/>
          <w:szCs w:val="22"/>
        </w:rPr>
      </w:pPr>
      <w:del w:id="841" w:author="Author">
        <w:r w:rsidRPr="00D31628" w:rsidDel="00D31628">
          <w:rPr>
            <w:noProof/>
          </w:rPr>
          <w:delText>Table 10 - MCCF EDI TAS Caching by Layer</w:delText>
        </w:r>
        <w:r w:rsidDel="00D31628">
          <w:rPr>
            <w:noProof/>
            <w:webHidden/>
          </w:rPr>
          <w:tab/>
        </w:r>
        <w:r w:rsidR="005C6CEB" w:rsidDel="00D31628">
          <w:rPr>
            <w:noProof/>
            <w:webHidden/>
          </w:rPr>
          <w:delText>90</w:delText>
        </w:r>
      </w:del>
    </w:p>
    <w:p w14:paraId="00C27CE0" w14:textId="7F3A478C" w:rsidR="00CB0719" w:rsidDel="00D31628" w:rsidRDefault="00CB0719">
      <w:pPr>
        <w:pStyle w:val="TableofFigures"/>
        <w:rPr>
          <w:del w:id="842" w:author="Author"/>
          <w:rFonts w:asciiTheme="minorHAnsi" w:eastAsiaTheme="minorEastAsia" w:hAnsiTheme="minorHAnsi" w:cstheme="minorBidi"/>
          <w:noProof/>
          <w:sz w:val="22"/>
          <w:szCs w:val="22"/>
        </w:rPr>
      </w:pPr>
      <w:del w:id="843" w:author="Author">
        <w:r w:rsidRPr="00D31628" w:rsidDel="00D31628">
          <w:rPr>
            <w:rFonts w:ascii="Arial" w:hAnsi="Arial" w:cs="Arial"/>
            <w:noProof/>
          </w:rPr>
          <w:delText>Table 11: DEV MAG Servers</w:delText>
        </w:r>
        <w:r w:rsidDel="00D31628">
          <w:rPr>
            <w:noProof/>
            <w:webHidden/>
          </w:rPr>
          <w:tab/>
        </w:r>
        <w:r w:rsidR="005C6CEB" w:rsidDel="00D31628">
          <w:rPr>
            <w:noProof/>
            <w:webHidden/>
          </w:rPr>
          <w:delText>99</w:delText>
        </w:r>
      </w:del>
    </w:p>
    <w:p w14:paraId="403D4DC7" w14:textId="6CE46D90" w:rsidR="00CB0719" w:rsidDel="00D31628" w:rsidRDefault="00CB0719">
      <w:pPr>
        <w:pStyle w:val="TableofFigures"/>
        <w:rPr>
          <w:del w:id="844" w:author="Author"/>
          <w:rFonts w:asciiTheme="minorHAnsi" w:eastAsiaTheme="minorEastAsia" w:hAnsiTheme="minorHAnsi" w:cstheme="minorBidi"/>
          <w:noProof/>
          <w:sz w:val="22"/>
          <w:szCs w:val="22"/>
        </w:rPr>
      </w:pPr>
      <w:del w:id="845" w:author="Author">
        <w:r w:rsidRPr="00D31628" w:rsidDel="00D31628">
          <w:rPr>
            <w:rFonts w:ascii="Arial" w:hAnsi="Arial" w:cs="Arial"/>
            <w:noProof/>
          </w:rPr>
          <w:delText>Table 12: DEV MAG Connections</w:delText>
        </w:r>
        <w:r w:rsidDel="00D31628">
          <w:rPr>
            <w:noProof/>
            <w:webHidden/>
          </w:rPr>
          <w:tab/>
        </w:r>
        <w:r w:rsidR="005C6CEB" w:rsidDel="00D31628">
          <w:rPr>
            <w:noProof/>
            <w:webHidden/>
          </w:rPr>
          <w:delText>100</w:delText>
        </w:r>
      </w:del>
    </w:p>
    <w:p w14:paraId="0ADDB22D" w14:textId="35BD735E" w:rsidR="00CB0719" w:rsidDel="00D31628" w:rsidRDefault="00CB0719">
      <w:pPr>
        <w:pStyle w:val="TableofFigures"/>
        <w:rPr>
          <w:del w:id="846" w:author="Author"/>
          <w:rFonts w:asciiTheme="minorHAnsi" w:eastAsiaTheme="minorEastAsia" w:hAnsiTheme="minorHAnsi" w:cstheme="minorBidi"/>
          <w:noProof/>
          <w:sz w:val="22"/>
          <w:szCs w:val="22"/>
        </w:rPr>
      </w:pPr>
      <w:del w:id="847" w:author="Author">
        <w:r w:rsidRPr="00D31628" w:rsidDel="00D31628">
          <w:rPr>
            <w:rFonts w:ascii="Arial" w:hAnsi="Arial" w:cs="Arial"/>
            <w:noProof/>
          </w:rPr>
          <w:delText>Table 13: CI MAG Servers</w:delText>
        </w:r>
        <w:r w:rsidDel="00D31628">
          <w:rPr>
            <w:noProof/>
            <w:webHidden/>
          </w:rPr>
          <w:tab/>
        </w:r>
        <w:r w:rsidR="005C6CEB" w:rsidDel="00D31628">
          <w:rPr>
            <w:noProof/>
            <w:webHidden/>
          </w:rPr>
          <w:delText>101</w:delText>
        </w:r>
      </w:del>
    </w:p>
    <w:p w14:paraId="76090FFB" w14:textId="468A8082" w:rsidR="00CB0719" w:rsidDel="00D31628" w:rsidRDefault="00CB0719">
      <w:pPr>
        <w:pStyle w:val="TableofFigures"/>
        <w:rPr>
          <w:del w:id="848" w:author="Author"/>
          <w:rFonts w:asciiTheme="minorHAnsi" w:eastAsiaTheme="minorEastAsia" w:hAnsiTheme="minorHAnsi" w:cstheme="minorBidi"/>
          <w:noProof/>
          <w:sz w:val="22"/>
          <w:szCs w:val="22"/>
        </w:rPr>
      </w:pPr>
      <w:del w:id="849" w:author="Author">
        <w:r w:rsidRPr="00D31628" w:rsidDel="00D31628">
          <w:rPr>
            <w:rFonts w:ascii="Arial" w:hAnsi="Arial" w:cs="Arial"/>
            <w:noProof/>
          </w:rPr>
          <w:delText>Table 14: CI MAG Servers</w:delText>
        </w:r>
        <w:r w:rsidDel="00D31628">
          <w:rPr>
            <w:noProof/>
            <w:webHidden/>
          </w:rPr>
          <w:tab/>
        </w:r>
        <w:r w:rsidR="005C6CEB" w:rsidDel="00D31628">
          <w:rPr>
            <w:noProof/>
            <w:webHidden/>
          </w:rPr>
          <w:delText>102</w:delText>
        </w:r>
      </w:del>
    </w:p>
    <w:p w14:paraId="54B713C2" w14:textId="6084E672" w:rsidR="00CB0719" w:rsidDel="00D31628" w:rsidRDefault="00CB0719">
      <w:pPr>
        <w:pStyle w:val="TableofFigures"/>
        <w:rPr>
          <w:del w:id="850" w:author="Author"/>
          <w:rFonts w:asciiTheme="minorHAnsi" w:eastAsiaTheme="minorEastAsia" w:hAnsiTheme="minorHAnsi" w:cstheme="minorBidi"/>
          <w:noProof/>
          <w:sz w:val="22"/>
          <w:szCs w:val="22"/>
        </w:rPr>
      </w:pPr>
      <w:del w:id="851" w:author="Author">
        <w:r w:rsidRPr="00D31628" w:rsidDel="00D31628">
          <w:rPr>
            <w:rFonts w:ascii="Arial" w:hAnsi="Arial" w:cs="Arial"/>
            <w:noProof/>
          </w:rPr>
          <w:delText>Table 15: CI MAG Servers</w:delText>
        </w:r>
        <w:r w:rsidDel="00D31628">
          <w:rPr>
            <w:noProof/>
            <w:webHidden/>
          </w:rPr>
          <w:tab/>
        </w:r>
        <w:r w:rsidR="005C6CEB" w:rsidDel="00D31628">
          <w:rPr>
            <w:noProof/>
            <w:webHidden/>
          </w:rPr>
          <w:delText>104</w:delText>
        </w:r>
      </w:del>
    </w:p>
    <w:p w14:paraId="0E7DD1D2" w14:textId="0EDF71E6" w:rsidR="00CB0719" w:rsidDel="00D31628" w:rsidRDefault="00CB0719">
      <w:pPr>
        <w:pStyle w:val="TableofFigures"/>
        <w:rPr>
          <w:del w:id="852" w:author="Author"/>
          <w:rFonts w:asciiTheme="minorHAnsi" w:eastAsiaTheme="minorEastAsia" w:hAnsiTheme="minorHAnsi" w:cstheme="minorBidi"/>
          <w:noProof/>
          <w:sz w:val="22"/>
          <w:szCs w:val="22"/>
        </w:rPr>
      </w:pPr>
      <w:del w:id="853" w:author="Author">
        <w:r w:rsidRPr="00D31628" w:rsidDel="00D31628">
          <w:rPr>
            <w:rFonts w:ascii="Arial" w:hAnsi="Arial" w:cs="Arial"/>
            <w:noProof/>
          </w:rPr>
          <w:delText>Table 16: CI MAG Servers</w:delText>
        </w:r>
        <w:r w:rsidDel="00D31628">
          <w:rPr>
            <w:noProof/>
            <w:webHidden/>
          </w:rPr>
          <w:tab/>
        </w:r>
        <w:r w:rsidR="005C6CEB" w:rsidDel="00D31628">
          <w:rPr>
            <w:noProof/>
            <w:webHidden/>
          </w:rPr>
          <w:delText>105</w:delText>
        </w:r>
      </w:del>
    </w:p>
    <w:p w14:paraId="0BE71EB0" w14:textId="3A16D3F1" w:rsidR="00CB0719" w:rsidDel="00D31628" w:rsidRDefault="00CB0719">
      <w:pPr>
        <w:pStyle w:val="TableofFigures"/>
        <w:rPr>
          <w:del w:id="854" w:author="Author"/>
          <w:rFonts w:asciiTheme="minorHAnsi" w:eastAsiaTheme="minorEastAsia" w:hAnsiTheme="minorHAnsi" w:cstheme="minorBidi"/>
          <w:noProof/>
          <w:sz w:val="22"/>
          <w:szCs w:val="22"/>
        </w:rPr>
      </w:pPr>
      <w:del w:id="855" w:author="Author">
        <w:r w:rsidRPr="00D31628" w:rsidDel="00D31628">
          <w:rPr>
            <w:rFonts w:ascii="Arial" w:hAnsi="Arial" w:cs="Arial"/>
            <w:noProof/>
          </w:rPr>
          <w:delText>Table 17: FSC Interface Design</w:delText>
        </w:r>
        <w:r w:rsidDel="00D31628">
          <w:rPr>
            <w:noProof/>
            <w:webHidden/>
          </w:rPr>
          <w:tab/>
        </w:r>
        <w:r w:rsidR="005C6CEB" w:rsidDel="00D31628">
          <w:rPr>
            <w:noProof/>
            <w:webHidden/>
          </w:rPr>
          <w:delText>106</w:delText>
        </w:r>
      </w:del>
    </w:p>
    <w:p w14:paraId="3C90FEA9" w14:textId="55A7BE61" w:rsidR="00CB0719" w:rsidDel="00D31628" w:rsidRDefault="00CB0719">
      <w:pPr>
        <w:pStyle w:val="TableofFigures"/>
        <w:rPr>
          <w:del w:id="856" w:author="Author"/>
          <w:rFonts w:asciiTheme="minorHAnsi" w:eastAsiaTheme="minorEastAsia" w:hAnsiTheme="minorHAnsi" w:cstheme="minorBidi"/>
          <w:noProof/>
          <w:sz w:val="22"/>
          <w:szCs w:val="22"/>
        </w:rPr>
      </w:pPr>
      <w:del w:id="857" w:author="Author">
        <w:r w:rsidRPr="00D31628" w:rsidDel="00D31628">
          <w:rPr>
            <w:rFonts w:ascii="Arial" w:hAnsi="Arial" w:cs="Arial"/>
            <w:noProof/>
          </w:rPr>
          <w:delText>Table 18: Planned Nuance Claim Scrubber Interface Design</w:delText>
        </w:r>
        <w:r w:rsidDel="00D31628">
          <w:rPr>
            <w:noProof/>
            <w:webHidden/>
          </w:rPr>
          <w:tab/>
        </w:r>
        <w:r w:rsidR="005C6CEB" w:rsidDel="00D31628">
          <w:rPr>
            <w:noProof/>
            <w:webHidden/>
          </w:rPr>
          <w:delText>107</w:delText>
        </w:r>
      </w:del>
    </w:p>
    <w:p w14:paraId="21866021" w14:textId="64517AB4" w:rsidR="00CB0719" w:rsidDel="00D31628" w:rsidRDefault="00CB0719">
      <w:pPr>
        <w:pStyle w:val="TableofFigures"/>
        <w:rPr>
          <w:del w:id="858" w:author="Author"/>
          <w:rFonts w:asciiTheme="minorHAnsi" w:eastAsiaTheme="minorEastAsia" w:hAnsiTheme="minorHAnsi" w:cstheme="minorBidi"/>
          <w:noProof/>
          <w:sz w:val="22"/>
          <w:szCs w:val="22"/>
        </w:rPr>
      </w:pPr>
      <w:del w:id="859" w:author="Author">
        <w:r w:rsidRPr="00D31628" w:rsidDel="00D31628">
          <w:rPr>
            <w:rFonts w:ascii="Arial" w:hAnsi="Arial" w:cs="Arial"/>
            <w:noProof/>
          </w:rPr>
          <w:delText>Table 19: IAM Interface Design</w:delText>
        </w:r>
        <w:r w:rsidDel="00D31628">
          <w:rPr>
            <w:noProof/>
            <w:webHidden/>
          </w:rPr>
          <w:tab/>
        </w:r>
        <w:r w:rsidR="005C6CEB" w:rsidDel="00D31628">
          <w:rPr>
            <w:noProof/>
            <w:webHidden/>
          </w:rPr>
          <w:delText>107</w:delText>
        </w:r>
      </w:del>
    </w:p>
    <w:p w14:paraId="3B229773" w14:textId="48DA8887" w:rsidR="00CB0719" w:rsidDel="00D31628" w:rsidRDefault="00CB0719">
      <w:pPr>
        <w:pStyle w:val="TableofFigures"/>
        <w:rPr>
          <w:del w:id="860" w:author="Author"/>
          <w:rFonts w:asciiTheme="minorHAnsi" w:eastAsiaTheme="minorEastAsia" w:hAnsiTheme="minorHAnsi" w:cstheme="minorBidi"/>
          <w:noProof/>
          <w:sz w:val="22"/>
          <w:szCs w:val="22"/>
        </w:rPr>
      </w:pPr>
      <w:del w:id="861" w:author="Author">
        <w:r w:rsidRPr="00D31628" w:rsidDel="00D31628">
          <w:rPr>
            <w:rFonts w:ascii="Arial" w:hAnsi="Arial" w:cs="Arial"/>
            <w:noProof/>
          </w:rPr>
          <w:delText>Table 20: HL7 Messages Capture report</w:delText>
        </w:r>
        <w:r w:rsidDel="00D31628">
          <w:rPr>
            <w:noProof/>
            <w:webHidden/>
          </w:rPr>
          <w:tab/>
        </w:r>
        <w:r w:rsidR="005C6CEB" w:rsidDel="00D31628">
          <w:rPr>
            <w:noProof/>
            <w:webHidden/>
          </w:rPr>
          <w:delText>107</w:delText>
        </w:r>
      </w:del>
    </w:p>
    <w:p w14:paraId="3918D8DD" w14:textId="43C2146A" w:rsidR="00CB0719" w:rsidDel="00D31628" w:rsidRDefault="00CB0719">
      <w:pPr>
        <w:pStyle w:val="TableofFigures"/>
        <w:rPr>
          <w:del w:id="862" w:author="Author"/>
          <w:rFonts w:asciiTheme="minorHAnsi" w:eastAsiaTheme="minorEastAsia" w:hAnsiTheme="minorHAnsi" w:cstheme="minorBidi"/>
          <w:noProof/>
          <w:sz w:val="22"/>
          <w:szCs w:val="22"/>
        </w:rPr>
      </w:pPr>
      <w:del w:id="863" w:author="Author">
        <w:r w:rsidRPr="00D31628" w:rsidDel="00D31628">
          <w:rPr>
            <w:rFonts w:ascii="Arial" w:hAnsi="Arial" w:cs="Arial"/>
            <w:noProof/>
          </w:rPr>
          <w:delText>Table 21: Updated Patient Insurance Information</w:delText>
        </w:r>
        <w:r w:rsidDel="00D31628">
          <w:rPr>
            <w:noProof/>
            <w:webHidden/>
          </w:rPr>
          <w:tab/>
        </w:r>
        <w:r w:rsidR="005C6CEB" w:rsidDel="00D31628">
          <w:rPr>
            <w:noProof/>
            <w:webHidden/>
          </w:rPr>
          <w:delText>108</w:delText>
        </w:r>
      </w:del>
    </w:p>
    <w:p w14:paraId="09447812" w14:textId="49A48351" w:rsidR="00CB0719" w:rsidDel="00D31628" w:rsidRDefault="00CB0719">
      <w:pPr>
        <w:pStyle w:val="TableofFigures"/>
        <w:rPr>
          <w:del w:id="864" w:author="Author"/>
          <w:rFonts w:asciiTheme="minorHAnsi" w:eastAsiaTheme="minorEastAsia" w:hAnsiTheme="minorHAnsi" w:cstheme="minorBidi"/>
          <w:noProof/>
          <w:sz w:val="22"/>
          <w:szCs w:val="22"/>
        </w:rPr>
      </w:pPr>
      <w:del w:id="865" w:author="Author">
        <w:r w:rsidRPr="00D31628" w:rsidDel="00D31628">
          <w:rPr>
            <w:rFonts w:ascii="Arial" w:hAnsi="Arial" w:cs="Arial"/>
            <w:noProof/>
          </w:rPr>
          <w:delText>Table 22: 271 Health Care Eligibility Benefits</w:delText>
        </w:r>
        <w:r w:rsidDel="00D31628">
          <w:rPr>
            <w:noProof/>
            <w:webHidden/>
          </w:rPr>
          <w:tab/>
        </w:r>
        <w:r w:rsidR="005C6CEB" w:rsidDel="00D31628">
          <w:rPr>
            <w:noProof/>
            <w:webHidden/>
          </w:rPr>
          <w:delText>108</w:delText>
        </w:r>
      </w:del>
    </w:p>
    <w:p w14:paraId="22BEFF97" w14:textId="7A8A32A0" w:rsidR="00CB0719" w:rsidDel="00D31628" w:rsidRDefault="00CB0719">
      <w:pPr>
        <w:pStyle w:val="TableofFigures"/>
        <w:rPr>
          <w:del w:id="866" w:author="Author"/>
          <w:rFonts w:asciiTheme="minorHAnsi" w:eastAsiaTheme="minorEastAsia" w:hAnsiTheme="minorHAnsi" w:cstheme="minorBidi"/>
          <w:noProof/>
          <w:sz w:val="22"/>
          <w:szCs w:val="22"/>
        </w:rPr>
      </w:pPr>
      <w:del w:id="867" w:author="Author">
        <w:r w:rsidRPr="00D31628" w:rsidDel="00D31628">
          <w:rPr>
            <w:rFonts w:ascii="Arial" w:hAnsi="Arial" w:cs="Arial"/>
            <w:noProof/>
          </w:rPr>
          <w:delText>Table 23: Different Types of Payers in Vista</w:delText>
        </w:r>
        <w:r w:rsidDel="00D31628">
          <w:rPr>
            <w:noProof/>
            <w:webHidden/>
          </w:rPr>
          <w:tab/>
        </w:r>
        <w:r w:rsidR="005C6CEB" w:rsidDel="00D31628">
          <w:rPr>
            <w:noProof/>
            <w:webHidden/>
          </w:rPr>
          <w:delText>110</w:delText>
        </w:r>
      </w:del>
    </w:p>
    <w:p w14:paraId="14600E69" w14:textId="598AD79F" w:rsidR="00CB0719" w:rsidDel="00D31628" w:rsidRDefault="00CB0719">
      <w:pPr>
        <w:pStyle w:val="TableofFigures"/>
        <w:rPr>
          <w:del w:id="868" w:author="Author"/>
          <w:rFonts w:asciiTheme="minorHAnsi" w:eastAsiaTheme="minorEastAsia" w:hAnsiTheme="minorHAnsi" w:cstheme="minorBidi"/>
          <w:noProof/>
          <w:sz w:val="22"/>
          <w:szCs w:val="22"/>
        </w:rPr>
      </w:pPr>
      <w:del w:id="869" w:author="Author">
        <w:r w:rsidRPr="00D31628" w:rsidDel="00D31628">
          <w:rPr>
            <w:rFonts w:ascii="Arial" w:hAnsi="Arial" w:cs="Arial"/>
            <w:noProof/>
          </w:rPr>
          <w:delText>Table 24: Patients with Secondary Insurance to Medicare</w:delText>
        </w:r>
        <w:r w:rsidDel="00D31628">
          <w:rPr>
            <w:noProof/>
            <w:webHidden/>
          </w:rPr>
          <w:tab/>
        </w:r>
        <w:r w:rsidR="005C6CEB" w:rsidDel="00D31628">
          <w:rPr>
            <w:noProof/>
            <w:webHidden/>
          </w:rPr>
          <w:delText>111</w:delText>
        </w:r>
      </w:del>
    </w:p>
    <w:p w14:paraId="4415A1B8" w14:textId="18FA7EF3" w:rsidR="00CB0719" w:rsidDel="00D31628" w:rsidRDefault="00CB0719">
      <w:pPr>
        <w:pStyle w:val="TableofFigures"/>
        <w:rPr>
          <w:del w:id="870" w:author="Author"/>
          <w:rFonts w:asciiTheme="minorHAnsi" w:eastAsiaTheme="minorEastAsia" w:hAnsiTheme="minorHAnsi" w:cstheme="minorBidi"/>
          <w:noProof/>
          <w:sz w:val="22"/>
          <w:szCs w:val="22"/>
        </w:rPr>
      </w:pPr>
      <w:del w:id="871" w:author="Author">
        <w:r w:rsidRPr="00D31628" w:rsidDel="00D31628">
          <w:rPr>
            <w:rFonts w:ascii="Arial" w:hAnsi="Arial" w:cs="Arial"/>
            <w:noProof/>
          </w:rPr>
          <w:delText>Table 25: Statistics based on inquiries and queried responses</w:delText>
        </w:r>
        <w:r w:rsidDel="00D31628">
          <w:rPr>
            <w:noProof/>
            <w:webHidden/>
          </w:rPr>
          <w:tab/>
        </w:r>
        <w:r w:rsidR="005C6CEB" w:rsidDel="00D31628">
          <w:rPr>
            <w:noProof/>
            <w:webHidden/>
          </w:rPr>
          <w:delText>111</w:delText>
        </w:r>
      </w:del>
    </w:p>
    <w:p w14:paraId="0CE9E5F1" w14:textId="6800EDE6" w:rsidR="00CB0719" w:rsidDel="00D31628" w:rsidRDefault="00CB0719">
      <w:pPr>
        <w:pStyle w:val="TableofFigures"/>
        <w:rPr>
          <w:del w:id="872" w:author="Author"/>
          <w:rFonts w:asciiTheme="minorHAnsi" w:eastAsiaTheme="minorEastAsia" w:hAnsiTheme="minorHAnsi" w:cstheme="minorBidi"/>
          <w:noProof/>
          <w:sz w:val="22"/>
          <w:szCs w:val="22"/>
        </w:rPr>
      </w:pPr>
      <w:del w:id="873" w:author="Author">
        <w:r w:rsidRPr="00D31628" w:rsidDel="00D31628">
          <w:rPr>
            <w:rFonts w:ascii="Arial" w:hAnsi="Arial" w:cs="Arial"/>
            <w:noProof/>
          </w:rPr>
          <w:delText>Table 26: Locate Incorrect Payer Linked to Wrong Insurer</w:delText>
        </w:r>
        <w:r w:rsidDel="00D31628">
          <w:rPr>
            <w:noProof/>
            <w:webHidden/>
          </w:rPr>
          <w:tab/>
        </w:r>
        <w:r w:rsidR="005C6CEB" w:rsidDel="00D31628">
          <w:rPr>
            <w:noProof/>
            <w:webHidden/>
          </w:rPr>
          <w:delText>113</w:delText>
        </w:r>
      </w:del>
    </w:p>
    <w:p w14:paraId="0426F6B7" w14:textId="682F08F4" w:rsidR="00CB0719" w:rsidDel="00D31628" w:rsidRDefault="00CB0719">
      <w:pPr>
        <w:pStyle w:val="TableofFigures"/>
        <w:rPr>
          <w:del w:id="874" w:author="Author"/>
          <w:rFonts w:asciiTheme="minorHAnsi" w:eastAsiaTheme="minorEastAsia" w:hAnsiTheme="minorHAnsi" w:cstheme="minorBidi"/>
          <w:noProof/>
          <w:sz w:val="22"/>
          <w:szCs w:val="22"/>
        </w:rPr>
      </w:pPr>
      <w:del w:id="875" w:author="Author">
        <w:r w:rsidRPr="00D31628" w:rsidDel="00D31628">
          <w:rPr>
            <w:rFonts w:ascii="Arial" w:hAnsi="Arial" w:cs="Arial"/>
            <w:noProof/>
          </w:rPr>
          <w:delText>Table 27: Ambiguous Payer Report</w:delText>
        </w:r>
        <w:r w:rsidDel="00D31628">
          <w:rPr>
            <w:noProof/>
            <w:webHidden/>
          </w:rPr>
          <w:tab/>
        </w:r>
        <w:r w:rsidR="005C6CEB" w:rsidDel="00D31628">
          <w:rPr>
            <w:noProof/>
            <w:webHidden/>
          </w:rPr>
          <w:delText>114</w:delText>
        </w:r>
      </w:del>
    </w:p>
    <w:p w14:paraId="65D38BBE" w14:textId="0671C1E5" w:rsidR="00CB0719" w:rsidDel="00D31628" w:rsidRDefault="00CB0719">
      <w:pPr>
        <w:pStyle w:val="TableofFigures"/>
        <w:rPr>
          <w:del w:id="876" w:author="Author"/>
          <w:rFonts w:asciiTheme="minorHAnsi" w:eastAsiaTheme="minorEastAsia" w:hAnsiTheme="minorHAnsi" w:cstheme="minorBidi"/>
          <w:noProof/>
          <w:sz w:val="22"/>
          <w:szCs w:val="22"/>
        </w:rPr>
      </w:pPr>
      <w:del w:id="877" w:author="Author">
        <w:r w:rsidRPr="00D31628" w:rsidDel="00D31628">
          <w:rPr>
            <w:rFonts w:ascii="Arial" w:hAnsi="Arial" w:cs="Arial"/>
            <w:noProof/>
          </w:rPr>
          <w:delText>Table 28: Inactive Insurance Policy Report</w:delText>
        </w:r>
        <w:r w:rsidDel="00D31628">
          <w:rPr>
            <w:noProof/>
            <w:webHidden/>
          </w:rPr>
          <w:tab/>
        </w:r>
        <w:r w:rsidR="005C6CEB" w:rsidDel="00D31628">
          <w:rPr>
            <w:noProof/>
            <w:webHidden/>
          </w:rPr>
          <w:delText>116</w:delText>
        </w:r>
      </w:del>
    </w:p>
    <w:p w14:paraId="7FA4D9E0" w14:textId="0CD622A7" w:rsidR="00CB0719" w:rsidDel="00D31628" w:rsidRDefault="00CB0719">
      <w:pPr>
        <w:pStyle w:val="TableofFigures"/>
        <w:rPr>
          <w:del w:id="878" w:author="Author"/>
          <w:rFonts w:asciiTheme="minorHAnsi" w:eastAsiaTheme="minorEastAsia" w:hAnsiTheme="minorHAnsi" w:cstheme="minorBidi"/>
          <w:noProof/>
          <w:sz w:val="22"/>
          <w:szCs w:val="22"/>
        </w:rPr>
      </w:pPr>
      <w:del w:id="879" w:author="Author">
        <w:r w:rsidRPr="00D31628" w:rsidDel="00D31628">
          <w:rPr>
            <w:rFonts w:ascii="Arial" w:hAnsi="Arial" w:cs="Arial"/>
            <w:noProof/>
          </w:rPr>
          <w:delText>Table 29: List of Group Insurance Plans without Annual Benefits by Year, as Requested</w:delText>
        </w:r>
        <w:r w:rsidDel="00D31628">
          <w:rPr>
            <w:noProof/>
            <w:webHidden/>
          </w:rPr>
          <w:tab/>
        </w:r>
        <w:r w:rsidR="005C6CEB" w:rsidDel="00D31628">
          <w:rPr>
            <w:noProof/>
            <w:webHidden/>
          </w:rPr>
          <w:delText>118</w:delText>
        </w:r>
      </w:del>
    </w:p>
    <w:p w14:paraId="72476F1E" w14:textId="705E0A6B" w:rsidR="00CB0719" w:rsidDel="00D31628" w:rsidRDefault="00CB0719">
      <w:pPr>
        <w:pStyle w:val="TableofFigures"/>
        <w:rPr>
          <w:del w:id="880" w:author="Author"/>
          <w:rFonts w:asciiTheme="minorHAnsi" w:eastAsiaTheme="minorEastAsia" w:hAnsiTheme="minorHAnsi" w:cstheme="minorBidi"/>
          <w:noProof/>
          <w:sz w:val="22"/>
          <w:szCs w:val="22"/>
        </w:rPr>
      </w:pPr>
      <w:del w:id="881" w:author="Author">
        <w:r w:rsidRPr="00D31628" w:rsidDel="00D31628">
          <w:rPr>
            <w:rFonts w:ascii="Arial" w:hAnsi="Arial" w:cs="Arial"/>
            <w:noProof/>
          </w:rPr>
          <w:delText>Table 30: Valid Insurance Report</w:delText>
        </w:r>
        <w:r w:rsidDel="00D31628">
          <w:rPr>
            <w:noProof/>
            <w:webHidden/>
          </w:rPr>
          <w:tab/>
        </w:r>
        <w:r w:rsidR="005C6CEB" w:rsidDel="00D31628">
          <w:rPr>
            <w:noProof/>
            <w:webHidden/>
          </w:rPr>
          <w:delText>120</w:delText>
        </w:r>
      </w:del>
    </w:p>
    <w:p w14:paraId="397EBEC5" w14:textId="0D6D9B08" w:rsidR="00CB0719" w:rsidDel="00D31628" w:rsidRDefault="00CB0719">
      <w:pPr>
        <w:pStyle w:val="TableofFigures"/>
        <w:rPr>
          <w:del w:id="882" w:author="Author"/>
          <w:rFonts w:asciiTheme="minorHAnsi" w:eastAsiaTheme="minorEastAsia" w:hAnsiTheme="minorHAnsi" w:cstheme="minorBidi"/>
          <w:noProof/>
          <w:sz w:val="22"/>
          <w:szCs w:val="22"/>
        </w:rPr>
      </w:pPr>
      <w:del w:id="883" w:author="Author">
        <w:r w:rsidRPr="00D31628" w:rsidDel="00D31628">
          <w:rPr>
            <w:rFonts w:ascii="Arial" w:hAnsi="Arial" w:cs="Arial"/>
            <w:noProof/>
          </w:rPr>
          <w:delText>Table 31: INTERFACILITY INSURANCE UPDATE ACTIVITY REPORT</w:delText>
        </w:r>
        <w:r w:rsidDel="00D31628">
          <w:rPr>
            <w:noProof/>
            <w:webHidden/>
          </w:rPr>
          <w:tab/>
        </w:r>
        <w:r w:rsidR="005C6CEB" w:rsidDel="00D31628">
          <w:rPr>
            <w:noProof/>
            <w:webHidden/>
          </w:rPr>
          <w:delText>120</w:delText>
        </w:r>
      </w:del>
    </w:p>
    <w:p w14:paraId="4E69628F" w14:textId="05598B83" w:rsidR="00CB0719" w:rsidDel="00D31628" w:rsidRDefault="00CB0719">
      <w:pPr>
        <w:pStyle w:val="TableofFigures"/>
        <w:rPr>
          <w:del w:id="884" w:author="Author"/>
          <w:rFonts w:asciiTheme="minorHAnsi" w:eastAsiaTheme="minorEastAsia" w:hAnsiTheme="minorHAnsi" w:cstheme="minorBidi"/>
          <w:noProof/>
          <w:sz w:val="22"/>
          <w:szCs w:val="22"/>
        </w:rPr>
      </w:pPr>
      <w:del w:id="885" w:author="Author">
        <w:r w:rsidRPr="00D31628" w:rsidDel="00D31628">
          <w:rPr>
            <w:rFonts w:ascii="Arial" w:hAnsi="Arial" w:cs="Arial"/>
            <w:noProof/>
          </w:rPr>
          <w:delText>Table 32: Exceptions List Report</w:delText>
        </w:r>
        <w:r w:rsidDel="00D31628">
          <w:rPr>
            <w:noProof/>
            <w:webHidden/>
          </w:rPr>
          <w:tab/>
        </w:r>
        <w:r w:rsidR="005C6CEB" w:rsidDel="00D31628">
          <w:rPr>
            <w:noProof/>
            <w:webHidden/>
          </w:rPr>
          <w:delText>121</w:delText>
        </w:r>
      </w:del>
    </w:p>
    <w:p w14:paraId="3BF6DD5E" w14:textId="4E87F5C2" w:rsidR="00CB0719" w:rsidDel="00D31628" w:rsidRDefault="00CB0719">
      <w:pPr>
        <w:pStyle w:val="TableofFigures"/>
        <w:rPr>
          <w:del w:id="886" w:author="Author"/>
          <w:rFonts w:asciiTheme="minorHAnsi" w:eastAsiaTheme="minorEastAsia" w:hAnsiTheme="minorHAnsi" w:cstheme="minorBidi"/>
          <w:noProof/>
          <w:sz w:val="22"/>
          <w:szCs w:val="22"/>
        </w:rPr>
      </w:pPr>
      <w:del w:id="887" w:author="Author">
        <w:r w:rsidRPr="00D31628" w:rsidDel="00D31628">
          <w:rPr>
            <w:rFonts w:ascii="Arial" w:hAnsi="Arial" w:cs="Arial"/>
            <w:noProof/>
          </w:rPr>
          <w:delText>Table 33: Entries Entered By Report</w:delText>
        </w:r>
        <w:r w:rsidDel="00D31628">
          <w:rPr>
            <w:noProof/>
            <w:webHidden/>
          </w:rPr>
          <w:tab/>
        </w:r>
        <w:r w:rsidR="005C6CEB" w:rsidDel="00D31628">
          <w:rPr>
            <w:noProof/>
            <w:webHidden/>
          </w:rPr>
          <w:delText>121</w:delText>
        </w:r>
      </w:del>
    </w:p>
    <w:p w14:paraId="08973BB0" w14:textId="6619641A" w:rsidR="00CB0719" w:rsidDel="00D31628" w:rsidRDefault="00CB0719">
      <w:pPr>
        <w:pStyle w:val="TableofFigures"/>
        <w:rPr>
          <w:del w:id="888" w:author="Author"/>
          <w:rFonts w:asciiTheme="minorHAnsi" w:eastAsiaTheme="minorEastAsia" w:hAnsiTheme="minorHAnsi" w:cstheme="minorBidi"/>
          <w:noProof/>
          <w:sz w:val="22"/>
          <w:szCs w:val="22"/>
        </w:rPr>
      </w:pPr>
      <w:del w:id="889" w:author="Author">
        <w:r w:rsidRPr="00D31628" w:rsidDel="00D31628">
          <w:rPr>
            <w:rFonts w:ascii="Arial" w:hAnsi="Arial" w:cs="Arial"/>
            <w:noProof/>
          </w:rPr>
          <w:delText>Table 34: Entries Accepted By Report</w:delText>
        </w:r>
        <w:r w:rsidDel="00D31628">
          <w:rPr>
            <w:noProof/>
            <w:webHidden/>
          </w:rPr>
          <w:tab/>
        </w:r>
        <w:r w:rsidR="005C6CEB" w:rsidDel="00D31628">
          <w:rPr>
            <w:noProof/>
            <w:webHidden/>
          </w:rPr>
          <w:delText>122</w:delText>
        </w:r>
      </w:del>
    </w:p>
    <w:p w14:paraId="2CD98EEE" w14:textId="1F864298" w:rsidR="00CB0719" w:rsidDel="00D31628" w:rsidRDefault="00CB0719">
      <w:pPr>
        <w:pStyle w:val="TableofFigures"/>
        <w:rPr>
          <w:del w:id="890" w:author="Author"/>
          <w:rFonts w:asciiTheme="minorHAnsi" w:eastAsiaTheme="minorEastAsia" w:hAnsiTheme="minorHAnsi" w:cstheme="minorBidi"/>
          <w:noProof/>
          <w:sz w:val="22"/>
          <w:szCs w:val="22"/>
        </w:rPr>
      </w:pPr>
      <w:del w:id="891" w:author="Author">
        <w:r w:rsidRPr="00D31628" w:rsidDel="00D31628">
          <w:rPr>
            <w:rFonts w:ascii="Arial" w:hAnsi="Arial" w:cs="Arial"/>
            <w:noProof/>
          </w:rPr>
          <w:delText>Table 35: Combined Productivity Report</w:delText>
        </w:r>
        <w:r w:rsidDel="00D31628">
          <w:rPr>
            <w:noProof/>
            <w:webHidden/>
          </w:rPr>
          <w:tab/>
        </w:r>
        <w:r w:rsidR="005C6CEB" w:rsidDel="00D31628">
          <w:rPr>
            <w:noProof/>
            <w:webHidden/>
          </w:rPr>
          <w:delText>122</w:delText>
        </w:r>
      </w:del>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892" w:name="_Toc529518411"/>
      <w:r w:rsidRPr="00F458A0">
        <w:lastRenderedPageBreak/>
        <w:t>Introduction</w:t>
      </w:r>
      <w:bookmarkEnd w:id="892"/>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893" w:name="_Toc529518412"/>
      <w:commentRangeStart w:id="894"/>
      <w:commentRangeStart w:id="895"/>
      <w:commentRangeStart w:id="896"/>
      <w:r w:rsidRPr="00F458A0">
        <w:lastRenderedPageBreak/>
        <w:t>Scope</w:t>
      </w:r>
      <w:commentRangeEnd w:id="894"/>
      <w:r w:rsidR="00A2462F">
        <w:rPr>
          <w:rStyle w:val="CommentReference"/>
          <w:rFonts w:eastAsia="Calibri"/>
          <w:b w:val="0"/>
          <w:bCs w:val="0"/>
        </w:rPr>
        <w:commentReference w:id="894"/>
      </w:r>
      <w:commentRangeEnd w:id="895"/>
      <w:r w:rsidR="009F24D0">
        <w:rPr>
          <w:rStyle w:val="CommentReference"/>
          <w:rFonts w:eastAsia="Calibri"/>
          <w:b w:val="0"/>
          <w:bCs w:val="0"/>
        </w:rPr>
        <w:commentReference w:id="895"/>
      </w:r>
      <w:commentRangeEnd w:id="896"/>
      <w:r w:rsidR="00E0674A">
        <w:rPr>
          <w:rStyle w:val="CommentReference"/>
          <w:rFonts w:eastAsia="Calibri"/>
          <w:b w:val="0"/>
          <w:bCs w:val="0"/>
        </w:rPr>
        <w:commentReference w:id="896"/>
      </w:r>
      <w:bookmarkEnd w:id="893"/>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897" w:name="_Toc529518413"/>
      <w:r w:rsidRPr="00F458A0">
        <w:t>Background</w:t>
      </w:r>
      <w:bookmarkEnd w:id="897"/>
    </w:p>
    <w:p w14:paraId="0240D9AD" w14:textId="77777777" w:rsidR="00A17716" w:rsidRPr="00F458A0" w:rsidRDefault="00A17716" w:rsidP="00A17716">
      <w:pPr>
        <w:pStyle w:val="Heading2"/>
      </w:pPr>
      <w:bookmarkStart w:id="898" w:name="_Toc529518414"/>
      <w:r w:rsidRPr="00F458A0">
        <w:t>Overview of the System</w:t>
      </w:r>
      <w:bookmarkEnd w:id="898"/>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899" w:name="_Toc529518415"/>
      <w:commentRangeStart w:id="900"/>
      <w:commentRangeStart w:id="901"/>
      <w:r w:rsidRPr="00F458A0">
        <w:t>Business Process Overview</w:t>
      </w:r>
      <w:commentRangeEnd w:id="900"/>
      <w:r w:rsidR="00A2462F">
        <w:rPr>
          <w:rStyle w:val="CommentReference"/>
          <w:rFonts w:eastAsia="Calibri"/>
          <w:b w:val="0"/>
          <w:bCs w:val="0"/>
        </w:rPr>
        <w:commentReference w:id="900"/>
      </w:r>
      <w:commentRangeEnd w:id="901"/>
      <w:r w:rsidR="009F24D0">
        <w:rPr>
          <w:rStyle w:val="CommentReference"/>
          <w:rFonts w:eastAsia="Calibri"/>
          <w:b w:val="0"/>
          <w:bCs w:val="0"/>
        </w:rPr>
        <w:commentReference w:id="901"/>
      </w:r>
      <w:bookmarkEnd w:id="899"/>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902" w:name="_Toc529518519"/>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902"/>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903" w:name="_Toc529518416"/>
      <w:commentRangeStart w:id="904"/>
      <w:commentRangeStart w:id="905"/>
      <w:r w:rsidRPr="00F458A0">
        <w:rPr>
          <w:rStyle w:val="Strong"/>
          <w:b/>
          <w:bCs/>
        </w:rPr>
        <w:t>High-level Claims Process</w:t>
      </w:r>
      <w:commentRangeEnd w:id="904"/>
      <w:r w:rsidR="00A562B9">
        <w:rPr>
          <w:rStyle w:val="CommentReference"/>
          <w:rFonts w:eastAsia="Calibri"/>
          <w:b w:val="0"/>
          <w:bCs w:val="0"/>
        </w:rPr>
        <w:commentReference w:id="904"/>
      </w:r>
      <w:commentRangeEnd w:id="905"/>
      <w:r w:rsidR="009F24D0">
        <w:rPr>
          <w:rStyle w:val="CommentReference"/>
          <w:rFonts w:eastAsia="Calibri"/>
          <w:b w:val="0"/>
          <w:bCs w:val="0"/>
        </w:rPr>
        <w:commentReference w:id="905"/>
      </w:r>
      <w:bookmarkEnd w:id="903"/>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06" w:name="_Toc529518417"/>
      <w:commentRangeStart w:id="907"/>
      <w:commentRangeStart w:id="908"/>
      <w:r w:rsidRPr="00F458A0">
        <w:rPr>
          <w:rStyle w:val="Strong"/>
          <w:b/>
          <w:bCs/>
        </w:rPr>
        <w:t>High-level Request for Additional Information Process</w:t>
      </w:r>
      <w:commentRangeEnd w:id="907"/>
      <w:r w:rsidR="00A562B9">
        <w:rPr>
          <w:rStyle w:val="CommentReference"/>
          <w:rFonts w:eastAsia="Calibri"/>
          <w:b w:val="0"/>
          <w:bCs w:val="0"/>
        </w:rPr>
        <w:commentReference w:id="907"/>
      </w:r>
      <w:commentRangeEnd w:id="908"/>
      <w:r w:rsidR="009F24D0">
        <w:rPr>
          <w:rStyle w:val="CommentReference"/>
          <w:rFonts w:eastAsia="Calibri"/>
          <w:b w:val="0"/>
          <w:bCs w:val="0"/>
        </w:rPr>
        <w:commentReference w:id="908"/>
      </w:r>
      <w:bookmarkEnd w:id="906"/>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909" w:name="_Toc529518418"/>
      <w:commentRangeStart w:id="910"/>
      <w:commentRangeStart w:id="911"/>
      <w:r w:rsidRPr="00F458A0">
        <w:rPr>
          <w:rStyle w:val="Strong"/>
          <w:b/>
          <w:bCs/>
        </w:rPr>
        <w:t>High-level Pre-certification Process</w:t>
      </w:r>
      <w:commentRangeEnd w:id="910"/>
      <w:r w:rsidR="00A562B9">
        <w:rPr>
          <w:rStyle w:val="CommentReference"/>
          <w:rFonts w:eastAsia="Calibri"/>
          <w:b w:val="0"/>
          <w:bCs w:val="0"/>
        </w:rPr>
        <w:commentReference w:id="910"/>
      </w:r>
      <w:commentRangeEnd w:id="911"/>
      <w:r w:rsidR="009F24D0">
        <w:rPr>
          <w:rStyle w:val="CommentReference"/>
          <w:rFonts w:eastAsia="Calibri"/>
          <w:b w:val="0"/>
          <w:bCs w:val="0"/>
        </w:rPr>
        <w:commentReference w:id="911"/>
      </w:r>
      <w:bookmarkEnd w:id="909"/>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912" w:name="_Toc529518419"/>
      <w:r w:rsidRPr="00F458A0">
        <w:t>Overview of the Significant Requirements</w:t>
      </w:r>
      <w:bookmarkEnd w:id="912"/>
    </w:p>
    <w:p w14:paraId="189588E0" w14:textId="77777777" w:rsidR="00A17716" w:rsidRPr="00F458A0" w:rsidRDefault="00A17716" w:rsidP="00A17716">
      <w:pPr>
        <w:pStyle w:val="Heading3"/>
      </w:pPr>
      <w:bookmarkStart w:id="913" w:name="_Toc529518420"/>
      <w:r w:rsidRPr="00F458A0">
        <w:t>Architecture Platform Epics</w:t>
      </w:r>
      <w:bookmarkEnd w:id="913"/>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914"/>
      <w:commentRangeStart w:id="915"/>
      <w:r w:rsidR="00B04961">
        <w:t>.</w:t>
      </w:r>
      <w:commentRangeEnd w:id="914"/>
      <w:r w:rsidR="00A562B9">
        <w:rPr>
          <w:rStyle w:val="CommentReference"/>
        </w:rPr>
        <w:commentReference w:id="914"/>
      </w:r>
      <w:commentRangeEnd w:id="915"/>
      <w:r w:rsidR="009F24D0">
        <w:rPr>
          <w:rStyle w:val="CommentReference"/>
        </w:rPr>
        <w:commentReference w:id="915"/>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916" w:name="_Toc529518421"/>
      <w:r w:rsidRPr="00F458A0">
        <w:rPr>
          <w:rStyle w:val="s1"/>
        </w:rPr>
        <w:t>Overview of the Functional Workload/Performance Requirements</w:t>
      </w:r>
      <w:bookmarkEnd w:id="916"/>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917" w:name="_Toc529518520"/>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917"/>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918" w:name="_Toc52951852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918"/>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919" w:name="_Toc529518690"/>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919"/>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920" w:name="_Toc529518422"/>
      <w:r w:rsidRPr="00F458A0">
        <w:t>Overview of Operational Requirements</w:t>
      </w:r>
      <w:bookmarkEnd w:id="920"/>
    </w:p>
    <w:p w14:paraId="1206DCDB" w14:textId="77777777" w:rsidR="00A17716" w:rsidRPr="00F458A0" w:rsidRDefault="00A17716" w:rsidP="00A17716">
      <w:pPr>
        <w:pStyle w:val="Heading4"/>
      </w:pPr>
      <w:bookmarkStart w:id="921" w:name="_Toc529518423"/>
      <w:r w:rsidRPr="00F458A0">
        <w:t>Scalability</w:t>
      </w:r>
      <w:bookmarkEnd w:id="921"/>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922" w:name="_Toc529518424"/>
      <w:r w:rsidRPr="00F458A0">
        <w:lastRenderedPageBreak/>
        <w:t>Availability</w:t>
      </w:r>
      <w:bookmarkEnd w:id="922"/>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923" w:name="_Toc529518425"/>
      <w:r w:rsidRPr="00F458A0">
        <w:t>Disaster Recovery (DR)</w:t>
      </w:r>
      <w:bookmarkEnd w:id="923"/>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924" w:name="_Toc529518426"/>
      <w:r w:rsidRPr="00F458A0">
        <w:t>Architecture Timeline</w:t>
      </w:r>
      <w:bookmarkEnd w:id="924"/>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925" w:name="_Toc529518427"/>
      <w:r w:rsidRPr="00F458A0">
        <w:t>Conceptual Design</w:t>
      </w:r>
      <w:bookmarkEnd w:id="925"/>
    </w:p>
    <w:p w14:paraId="22320A07" w14:textId="77777777" w:rsidR="00A17716" w:rsidRPr="00F458A0" w:rsidRDefault="00A17716" w:rsidP="00A17716">
      <w:pPr>
        <w:pStyle w:val="Heading2"/>
      </w:pPr>
      <w:bookmarkStart w:id="926" w:name="_Toc529518428"/>
      <w:r w:rsidRPr="00F458A0">
        <w:t>Conceptual Application Design</w:t>
      </w:r>
      <w:bookmarkEnd w:id="926"/>
    </w:p>
    <w:p w14:paraId="7D5C6D8C" w14:textId="6BA1D457" w:rsidR="000D4905" w:rsidRPr="009C1A65" w:rsidRDefault="00A80354" w:rsidP="000D4905">
      <w:pPr>
        <w:pStyle w:val="Caption"/>
        <w:rPr>
          <w:rFonts w:ascii="Arial" w:hAnsi="Arial" w:cs="Arial"/>
        </w:rPr>
      </w:pPr>
      <w:bookmarkStart w:id="927" w:name="_Toc529518522"/>
      <w:r w:rsidRPr="00A80354">
        <w:t xml:space="preserve">Figure </w:t>
      </w:r>
      <w:fldSimple w:instr=" SEQ Figure \* ARABIC ">
        <w:r w:rsidRPr="00A80354">
          <w:rPr>
            <w:noProof/>
          </w:rPr>
          <w:t>4</w:t>
        </w:r>
      </w:fldSimple>
      <w:r w:rsidRPr="00A80354">
        <w:rPr>
          <w:noProof/>
        </w:rPr>
        <w:t>:</w:t>
      </w:r>
      <w:r w:rsidRPr="00A80354">
        <w:t xml:space="preserve"> MCCF EDI TAS Conceptual </w:t>
      </w:r>
      <w:r w:rsidR="004F46C4">
        <w:t>Architecture</w:t>
      </w:r>
      <w:bookmarkEnd w:id="927"/>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928" w:name="_Toc529518523"/>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928"/>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929"/>
      <w:commentRangeStart w:id="930"/>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929"/>
      <w:r w:rsidR="00762BDE">
        <w:rPr>
          <w:rStyle w:val="CommentReference"/>
        </w:rPr>
        <w:commentReference w:id="929"/>
      </w:r>
      <w:commentRangeEnd w:id="930"/>
      <w:r w:rsidR="001D73B2">
        <w:rPr>
          <w:rStyle w:val="CommentReference"/>
        </w:rPr>
        <w:commentReference w:id="930"/>
      </w:r>
    </w:p>
    <w:p w14:paraId="01EF8AE4" w14:textId="75CEF235" w:rsidR="00C74C2A" w:rsidRDefault="006511D8" w:rsidP="00A17716">
      <w:pPr>
        <w:pStyle w:val="BodyText"/>
      </w:pPr>
      <w:commentRangeStart w:id="931"/>
      <w:r>
        <w:rPr>
          <w:rStyle w:val="CommentReference"/>
        </w:rPr>
        <w:commentReference w:id="932"/>
      </w:r>
      <w:commentRangeEnd w:id="931"/>
      <w:r w:rsidR="006D0B53">
        <w:rPr>
          <w:rStyle w:val="CommentReference"/>
        </w:rPr>
        <w:commentReference w:id="931"/>
      </w:r>
    </w:p>
    <w:p w14:paraId="61E4DB72" w14:textId="1F2EDFCE" w:rsidR="00675D75" w:rsidRDefault="001D2105" w:rsidP="00A17716">
      <w:pPr>
        <w:pStyle w:val="BodyText"/>
      </w:pPr>
      <w:commentRangeStart w:id="933"/>
      <w:r>
        <w:rPr>
          <w:rStyle w:val="CommentReference"/>
        </w:rPr>
        <w:commentReference w:id="934"/>
      </w:r>
      <w:commentRangeEnd w:id="933"/>
      <w:r w:rsidR="006D0B53">
        <w:rPr>
          <w:rStyle w:val="CommentReference"/>
        </w:rPr>
        <w:commentReference w:id="933"/>
      </w:r>
    </w:p>
    <w:p w14:paraId="0721E4A5" w14:textId="644CA1BF" w:rsidR="00675D75" w:rsidRDefault="001A1AF3" w:rsidP="00A17716">
      <w:pPr>
        <w:pStyle w:val="BodyText"/>
      </w:pPr>
      <w:r>
        <w:rPr>
          <w:rStyle w:val="CommentReference"/>
        </w:rPr>
        <w:commentReference w:id="935"/>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936"/>
      </w:r>
      <w:r w:rsidRPr="00675D75">
        <w:rPr>
          <w:noProof/>
        </w:rPr>
        <w:t xml:space="preserve">   </w:t>
      </w:r>
      <w:r w:rsidR="006511D8">
        <w:rPr>
          <w:rStyle w:val="CommentReference"/>
        </w:rPr>
        <w:commentReference w:id="937"/>
      </w:r>
      <w:r w:rsidRPr="00675D75">
        <w:rPr>
          <w:noProof/>
        </w:rPr>
        <w:t xml:space="preserve"> </w:t>
      </w:r>
      <w:r w:rsidR="008C1997">
        <w:rPr>
          <w:rStyle w:val="CommentReference"/>
        </w:rPr>
        <w:commentReference w:id="938"/>
      </w:r>
      <w:r w:rsidRPr="00675D75">
        <w:rPr>
          <w:noProof/>
        </w:rPr>
        <w:t xml:space="preserve"> </w:t>
      </w:r>
      <w:r w:rsidR="008C1997">
        <w:rPr>
          <w:rStyle w:val="CommentReference"/>
        </w:rPr>
        <w:commentReference w:id="939"/>
      </w:r>
      <w:r w:rsidRPr="00675D75">
        <w:rPr>
          <w:noProof/>
        </w:rPr>
        <w:t xml:space="preserve">    </w:t>
      </w:r>
      <w:r w:rsidR="001B215B">
        <w:rPr>
          <w:rStyle w:val="CommentReference"/>
        </w:rPr>
        <w:commentReference w:id="940"/>
      </w:r>
      <w:r w:rsidRPr="00675D75">
        <w:rPr>
          <w:noProof/>
        </w:rPr>
        <w:t xml:space="preserve">   </w:t>
      </w:r>
      <w:r w:rsidR="001B215B">
        <w:rPr>
          <w:rStyle w:val="CommentReference"/>
        </w:rPr>
        <w:commentReference w:id="941"/>
      </w:r>
      <w:r w:rsidRPr="00675D75">
        <w:rPr>
          <w:noProof/>
        </w:rPr>
        <w:t xml:space="preserve"> </w:t>
      </w:r>
      <w:r w:rsidR="001B215B">
        <w:rPr>
          <w:rStyle w:val="CommentReference"/>
        </w:rPr>
        <w:commentReference w:id="942"/>
      </w:r>
      <w:r w:rsidRPr="00675D75">
        <w:rPr>
          <w:noProof/>
        </w:rPr>
        <w:t xml:space="preserve"> </w:t>
      </w:r>
      <w:r w:rsidR="00105A52">
        <w:rPr>
          <w:rStyle w:val="CommentReference"/>
        </w:rPr>
        <w:commentReference w:id="943"/>
      </w:r>
      <w:r w:rsidRPr="00675D75">
        <w:rPr>
          <w:noProof/>
        </w:rPr>
        <w:t xml:space="preserve"> </w:t>
      </w:r>
      <w:r w:rsidR="00F557F6">
        <w:rPr>
          <w:rStyle w:val="CommentReference"/>
        </w:rPr>
        <w:commentReference w:id="944"/>
      </w:r>
      <w:r w:rsidRPr="00675D75">
        <w:rPr>
          <w:noProof/>
        </w:rPr>
        <w:t xml:space="preserve"> </w:t>
      </w:r>
      <w:r w:rsidR="00F557F6">
        <w:rPr>
          <w:rStyle w:val="CommentReference"/>
        </w:rPr>
        <w:commentReference w:id="945"/>
      </w:r>
      <w:r w:rsidRPr="00675D75">
        <w:rPr>
          <w:noProof/>
        </w:rPr>
        <w:t xml:space="preserve"> </w:t>
      </w:r>
      <w:r w:rsidR="00F557F6">
        <w:rPr>
          <w:rStyle w:val="CommentReference"/>
        </w:rPr>
        <w:commentReference w:id="946"/>
      </w:r>
      <w:r w:rsidRPr="00675D75">
        <w:rPr>
          <w:noProof/>
        </w:rPr>
        <w:t xml:space="preserve">  </w:t>
      </w:r>
      <w:r w:rsidR="00F557F6">
        <w:rPr>
          <w:rStyle w:val="CommentReference"/>
        </w:rPr>
        <w:commentReference w:id="947"/>
      </w:r>
    </w:p>
    <w:p w14:paraId="1E9BF937" w14:textId="466EDDB0" w:rsidR="00E106D0" w:rsidRPr="00F458A0" w:rsidRDefault="00E106D0" w:rsidP="00E106D0">
      <w:pPr>
        <w:pStyle w:val="Heading3"/>
      </w:pPr>
      <w:bookmarkStart w:id="948" w:name="_Toc529518429"/>
      <w:r w:rsidRPr="00F458A0">
        <w:t>User</w:t>
      </w:r>
      <w:r>
        <w:t xml:space="preserve"> </w:t>
      </w:r>
      <w:r w:rsidRPr="00F458A0">
        <w:t>Profiles</w:t>
      </w:r>
      <w:bookmarkEnd w:id="948"/>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949" w:name="_Toc529518430"/>
      <w:r>
        <w:t>TASCore</w:t>
      </w:r>
      <w:r w:rsidRPr="004725CD">
        <w:t xml:space="preserve"> </w:t>
      </w:r>
      <w:r>
        <w:t>User Types</w:t>
      </w:r>
      <w:bookmarkEnd w:id="949"/>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950" w:name="_Toc529518691"/>
      <w:r>
        <w:t xml:space="preserve">Table </w:t>
      </w:r>
      <w:fldSimple w:instr=" SEQ Table \* ARABIC ">
        <w:r w:rsidR="006B661F">
          <w:rPr>
            <w:noProof/>
          </w:rPr>
          <w:t>2</w:t>
        </w:r>
      </w:fldSimple>
      <w:r>
        <w:t xml:space="preserve"> - User </w:t>
      </w:r>
      <w:r>
        <w:rPr>
          <w:noProof/>
        </w:rPr>
        <w:t>Type by eBusiness Team</w:t>
      </w:r>
      <w:bookmarkEnd w:id="95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lastRenderedPageBreak/>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951" w:name="_Toc529518431"/>
      <w:r w:rsidRPr="00F458A0">
        <w:t>Application Locations</w:t>
      </w:r>
      <w:bookmarkEnd w:id="951"/>
    </w:p>
    <w:p w14:paraId="71DAA282" w14:textId="77777777" w:rsidR="00A17716" w:rsidRPr="00F458A0" w:rsidRDefault="00A17716" w:rsidP="00A17716">
      <w:pPr>
        <w:pStyle w:val="Heading4"/>
      </w:pPr>
      <w:bookmarkStart w:id="952" w:name="_Toc529518432"/>
      <w:r w:rsidRPr="00F458A0">
        <w:t>Identified Systems</w:t>
      </w:r>
      <w:bookmarkEnd w:id="952"/>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953" w:name="_Toc529518524"/>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953"/>
    </w:p>
    <w:p w14:paraId="64648B49" w14:textId="082B1EC6" w:rsidR="00A17716" w:rsidRPr="00F458A0" w:rsidRDefault="00216F73" w:rsidP="00A17716">
      <w:pPr>
        <w:spacing w:before="240"/>
        <w:rPr>
          <w:color w:val="0000FF"/>
        </w:rPr>
      </w:pPr>
      <w:r>
        <w:rPr>
          <w:noProof/>
        </w:rPr>
        <w:drawing>
          <wp:inline distT="0" distB="0" distL="0" distR="0" wp14:anchorId="469247AE" wp14:editId="07C94FAD">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r w:rsidR="00D20D29">
        <w:rPr>
          <w:rStyle w:val="CommentReference"/>
        </w:rPr>
        <w:commentReference w:id="954"/>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955" w:name="_Toc529518433"/>
      <w:r>
        <w:t>MCCF EDI TAS Automated Software Installation and Configuration</w:t>
      </w:r>
      <w:bookmarkEnd w:id="955"/>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956"/>
      <w:commentRangeStart w:id="957"/>
      <w:commentRangeStart w:id="958"/>
      <w:r>
        <w:rPr>
          <w:rStyle w:val="CommentReference"/>
        </w:rPr>
        <w:commentReference w:id="959"/>
      </w:r>
      <w:commentRangeEnd w:id="956"/>
      <w:r w:rsidR="003634C5">
        <w:rPr>
          <w:rStyle w:val="CommentReference"/>
        </w:rPr>
        <w:commentReference w:id="956"/>
      </w:r>
      <w:commentRangeEnd w:id="957"/>
      <w:r w:rsidR="00CC74D4">
        <w:rPr>
          <w:rStyle w:val="CommentReference"/>
        </w:rPr>
        <w:commentReference w:id="957"/>
      </w:r>
      <w:commentRangeEnd w:id="958"/>
      <w:r w:rsidR="00AC0BC0">
        <w:rPr>
          <w:rStyle w:val="CommentReference"/>
        </w:rPr>
        <w:commentReference w:id="958"/>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38E1FA4F" w:rsidR="00A17716" w:rsidRDefault="00A17716" w:rsidP="005626AF">
            <w:pPr>
              <w:pStyle w:val="TableText"/>
            </w:pPr>
            <w:commentRangeStart w:id="960"/>
            <w:commentRangeStart w:id="961"/>
            <w:del w:id="962" w:author="Author">
              <w:r w:rsidDel="00562920">
                <w:rPr>
                  <w:color w:val="FF0000"/>
                </w:rPr>
                <w:delText>Not on TRM</w:delText>
              </w:r>
              <w:commentRangeEnd w:id="960"/>
              <w:r w:rsidR="00B814AD" w:rsidDel="00562920">
                <w:rPr>
                  <w:rStyle w:val="CommentReference"/>
                </w:rPr>
                <w:commentReference w:id="960"/>
              </w:r>
              <w:commentRangeEnd w:id="961"/>
              <w:r w:rsidR="00DC520E" w:rsidDel="00562920">
                <w:rPr>
                  <w:rStyle w:val="CommentReference"/>
                </w:rPr>
                <w:commentReference w:id="961"/>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ins w:id="963" w:author="Author">
              <w:r w:rsidR="00762BDE">
                <w:t>L</w:t>
              </w:r>
            </w:ins>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964"/>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965"/>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965"/>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965"/>
            </w:r>
            <w:r w:rsidR="009A21EB">
              <w:rPr>
                <w:rStyle w:val="CommentReference"/>
              </w:rPr>
              <w:commentReference w:id="964"/>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964"/>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04C75CD" w:rsidR="00A17716" w:rsidRDefault="00A17716" w:rsidP="005626AF">
            <w:pPr>
              <w:pStyle w:val="TableText"/>
            </w:pPr>
            <w:del w:id="966" w:author="Author">
              <w:r w:rsidDel="00562920">
                <w:rPr>
                  <w:rStyle w:val="Strong"/>
                  <w:rFonts w:eastAsia="Times New Roman"/>
                  <w:color w:val="FF0000"/>
                </w:rPr>
                <w:delText>Not on TRM</w:delText>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ins w:id="967" w:author="Author">
              <w:r w:rsidR="00562920">
                <w:rPr>
                  <w:color w:val="333333"/>
                </w:rPr>
                <w:t xml:space="preserve"> Angular</w:t>
              </w:r>
            </w:ins>
            <w:r>
              <w:rPr>
                <w:color w:val="333333"/>
              </w:rPr>
              <w:t xml:space="preserve"> </w:t>
            </w:r>
            <w:commentRangeStart w:id="968"/>
            <w:commentRangeStart w:id="969"/>
            <w:r>
              <w:rPr>
                <w:color w:val="333333"/>
              </w:rPr>
              <w:t>FRAMEWORK</w:t>
            </w:r>
            <w:commentRangeEnd w:id="968"/>
            <w:r w:rsidR="00B814AD">
              <w:rPr>
                <w:rStyle w:val="CommentReference"/>
              </w:rPr>
              <w:commentReference w:id="968"/>
            </w:r>
            <w:commentRangeEnd w:id="969"/>
            <w:r w:rsidR="009A21EB">
              <w:rPr>
                <w:rStyle w:val="CommentReference"/>
              </w:rPr>
              <w:commentReference w:id="969"/>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970"/>
            <w:commentRangeStart w:id="971"/>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970"/>
            <w:r w:rsidR="00B814AD">
              <w:rPr>
                <w:rStyle w:val="CommentReference"/>
              </w:rPr>
              <w:commentReference w:id="970"/>
            </w:r>
            <w:r w:rsidR="009A21EB">
              <w:rPr>
                <w:rStyle w:val="CommentReference"/>
              </w:rPr>
              <w:commentReference w:id="971"/>
            </w:r>
          </w:p>
        </w:tc>
      </w:tr>
      <w:commentRangeEnd w:id="971"/>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A722259" w:rsidR="00A17716" w:rsidRDefault="00A17716" w:rsidP="005626AF">
            <w:pPr>
              <w:pStyle w:val="TableText"/>
            </w:pPr>
            <w:commentRangeStart w:id="972"/>
            <w:commentRangeStart w:id="973"/>
            <w:del w:id="974" w:author="Author">
              <w:r w:rsidDel="00E25C39">
                <w:delText>Not Requested</w:delText>
              </w:r>
              <w:commentRangeEnd w:id="972"/>
              <w:r w:rsidR="00B814AD" w:rsidDel="00E25C39">
                <w:rPr>
                  <w:rStyle w:val="CommentReference"/>
                </w:rPr>
                <w:commentReference w:id="972"/>
              </w:r>
              <w:commentRangeEnd w:id="973"/>
              <w:r w:rsidR="009A21EB" w:rsidDel="00E25C39">
                <w:rPr>
                  <w:rStyle w:val="CommentReference"/>
                </w:rPr>
                <w:commentReference w:id="973"/>
              </w:r>
            </w:del>
            <w:ins w:id="975"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9C861F" w:rsidR="00A17716" w:rsidRDefault="00A17716" w:rsidP="005626AF">
            <w:pPr>
              <w:pStyle w:val="TableText"/>
            </w:pPr>
            <w:commentRangeStart w:id="976"/>
            <w:commentRangeStart w:id="977"/>
            <w:del w:id="978" w:author="Author">
              <w:r w:rsidDel="00E25C39">
                <w:delText>Not Required</w:delText>
              </w:r>
              <w:commentRangeEnd w:id="976"/>
              <w:r w:rsidR="005A4A4D" w:rsidDel="00E25C39">
                <w:rPr>
                  <w:rStyle w:val="CommentReference"/>
                </w:rPr>
                <w:commentReference w:id="976"/>
              </w:r>
              <w:commentRangeEnd w:id="977"/>
              <w:r w:rsidR="009A21EB" w:rsidDel="00E25C39">
                <w:rPr>
                  <w:rStyle w:val="CommentReference"/>
                </w:rPr>
                <w:commentReference w:id="977"/>
              </w:r>
            </w:del>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979"/>
            <w:commentRangeStart w:id="980"/>
            <w:r>
              <w:rPr>
                <w:rStyle w:val="Strong"/>
                <w:rFonts w:eastAsia="Times New Roman"/>
                <w:color w:val="FF0000"/>
              </w:rPr>
              <w:t>7.0.76</w:t>
            </w:r>
            <w:commentRangeEnd w:id="979"/>
            <w:r w:rsidR="00B814AD">
              <w:rPr>
                <w:rStyle w:val="CommentReference"/>
              </w:rPr>
              <w:commentReference w:id="979"/>
            </w:r>
            <w:commentRangeEnd w:id="980"/>
            <w:r w:rsidR="009A21EB">
              <w:rPr>
                <w:rStyle w:val="CommentReference"/>
              </w:rPr>
              <w:commentReference w:id="980"/>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981"/>
            <w:commentRangeStart w:id="982"/>
            <w:r>
              <w:rPr>
                <w:rStyle w:val="Strong"/>
                <w:rFonts w:eastAsia="Times New Roman"/>
                <w:color w:val="FF0000"/>
              </w:rPr>
              <w:t>1.16</w:t>
            </w:r>
            <w:commentRangeEnd w:id="981"/>
            <w:r w:rsidR="005A4A4D">
              <w:rPr>
                <w:rStyle w:val="CommentReference"/>
              </w:rPr>
              <w:commentReference w:id="981"/>
            </w:r>
            <w:commentRangeEnd w:id="982"/>
            <w:r w:rsidR="009A21EB">
              <w:rPr>
                <w:rStyle w:val="CommentReference"/>
              </w:rPr>
              <w:commentReference w:id="982"/>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08C0428" w:rsidR="00A17716" w:rsidRDefault="00A17716" w:rsidP="005626AF">
            <w:pPr>
              <w:pStyle w:val="TableText"/>
            </w:pPr>
            <w:commentRangeStart w:id="983"/>
            <w:commentRangeStart w:id="984"/>
            <w:del w:id="985" w:author="Author">
              <w:r w:rsidDel="00E25C39">
                <w:delText>Not Required</w:delText>
              </w:r>
              <w:commentRangeEnd w:id="983"/>
              <w:r w:rsidR="005A4A4D" w:rsidDel="00E25C39">
                <w:rPr>
                  <w:rStyle w:val="CommentReference"/>
                </w:rPr>
                <w:commentReference w:id="983"/>
              </w:r>
              <w:commentRangeEnd w:id="984"/>
              <w:r w:rsidR="009A21EB" w:rsidDel="00E25C39">
                <w:rPr>
                  <w:rStyle w:val="CommentReference"/>
                </w:rPr>
                <w:commentReference w:id="984"/>
              </w:r>
            </w:del>
            <w:ins w:id="986"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987"/>
            <w:commentRangeStart w:id="988"/>
            <w:r>
              <w:t>Not Required</w:t>
            </w:r>
            <w:commentRangeEnd w:id="987"/>
            <w:r w:rsidR="005A4A4D">
              <w:rPr>
                <w:rStyle w:val="CommentReference"/>
              </w:rPr>
              <w:commentReference w:id="987"/>
            </w:r>
            <w:commentRangeEnd w:id="988"/>
            <w:r w:rsidR="009A21EB">
              <w:rPr>
                <w:rStyle w:val="CommentReference"/>
              </w:rPr>
              <w:commentReference w:id="988"/>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989"/>
            <w:commentRangeStart w:id="990"/>
            <w:r>
              <w:t>Not Requested</w:t>
            </w:r>
            <w:commentRangeEnd w:id="989"/>
            <w:r w:rsidR="005A4A4D">
              <w:rPr>
                <w:rStyle w:val="CommentReference"/>
              </w:rPr>
              <w:commentReference w:id="989"/>
            </w:r>
            <w:commentRangeEnd w:id="990"/>
            <w:r w:rsidR="009A21EB">
              <w:rPr>
                <w:rStyle w:val="CommentReference"/>
              </w:rPr>
              <w:commentReference w:id="990"/>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991"/>
            <w:commentRangeStart w:id="992"/>
            <w:r>
              <w:t>Not Requested</w:t>
            </w:r>
            <w:commentRangeEnd w:id="991"/>
            <w:r w:rsidR="005A4A4D">
              <w:rPr>
                <w:rStyle w:val="CommentReference"/>
              </w:rPr>
              <w:commentReference w:id="991"/>
            </w:r>
            <w:commentRangeEnd w:id="992"/>
            <w:r w:rsidR="009A21EB">
              <w:rPr>
                <w:rStyle w:val="CommentReference"/>
              </w:rPr>
              <w:commentReference w:id="992"/>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lastRenderedPageBreak/>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lastRenderedPageBreak/>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F923EF" w:rsidP="005626AF">
            <w:pPr>
              <w:pStyle w:val="TableText"/>
              <w:rPr>
                <w:rFonts w:eastAsiaTheme="minorEastAsia"/>
              </w:rPr>
            </w:pPr>
            <w:hyperlink r:id="rId23"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lastRenderedPageBreak/>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lastRenderedPageBreak/>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lastRenderedPageBreak/>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993" w:name="_Toc529518434"/>
      <w:r w:rsidRPr="00F458A0">
        <w:t>Conceptual</w:t>
      </w:r>
      <w:r w:rsidRPr="00F458A0">
        <w:rPr>
          <w:snapToGrid w:val="0"/>
        </w:rPr>
        <w:t xml:space="preserve"> Data Design</w:t>
      </w:r>
      <w:bookmarkEnd w:id="993"/>
    </w:p>
    <w:p w14:paraId="73892330" w14:textId="77777777" w:rsidR="00A17716" w:rsidRPr="00F458A0" w:rsidRDefault="00A17716" w:rsidP="00A17716">
      <w:pPr>
        <w:pStyle w:val="Heading3"/>
      </w:pPr>
      <w:bookmarkStart w:id="994" w:name="_Toc529518435"/>
      <w:r w:rsidRPr="00F458A0">
        <w:t>Project Conceptual Data Model</w:t>
      </w:r>
      <w:bookmarkEnd w:id="994"/>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995" w:name="_Toc529518436"/>
      <w:r w:rsidRPr="00F458A0">
        <w:t>FHIR Resources Needed for MCCF EDI TAS</w:t>
      </w:r>
      <w:bookmarkEnd w:id="995"/>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996" w:name="_Toc529518692"/>
      <w:r>
        <w:t xml:space="preserve">Table </w:t>
      </w:r>
      <w:fldSimple w:instr=" SEQ Table \* ARABIC ">
        <w:r w:rsidR="006B661F">
          <w:rPr>
            <w:noProof/>
          </w:rPr>
          <w:t>3</w:t>
        </w:r>
      </w:fldSimple>
      <w:r>
        <w:t xml:space="preserve"> - MCCF EDI TAS FHIR Resources by Product Line</w:t>
      </w:r>
      <w:bookmarkEnd w:id="996"/>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lastRenderedPageBreak/>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lastRenderedPageBreak/>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997" w:name="_Toc529518437"/>
      <w:r w:rsidRPr="00F458A0">
        <w:t>User Interface Data Mapping</w:t>
      </w:r>
      <w:bookmarkEnd w:id="997"/>
    </w:p>
    <w:p w14:paraId="64638807" w14:textId="507161B3" w:rsidR="00A17716" w:rsidRDefault="00A17716" w:rsidP="00A17716">
      <w:pPr>
        <w:pStyle w:val="Heading4"/>
      </w:pPr>
      <w:bookmarkStart w:id="998" w:name="_Toc529518438"/>
      <w:r w:rsidRPr="00F458A0">
        <w:t>Application Screen Interface</w:t>
      </w:r>
      <w:bookmarkEnd w:id="998"/>
    </w:p>
    <w:p w14:paraId="0DB5FD25" w14:textId="77777777" w:rsidR="003F39E2" w:rsidRPr="003F39E2" w:rsidRDefault="003F39E2" w:rsidP="003F39E2">
      <w:pPr>
        <w:pStyle w:val="Heading5"/>
        <w:numPr>
          <w:ilvl w:val="0"/>
          <w:numId w:val="0"/>
        </w:numPr>
        <w:rPr>
          <w:rStyle w:val="Strong"/>
          <w:b/>
          <w:bCs/>
        </w:rPr>
      </w:pPr>
      <w:bookmarkStart w:id="999" w:name="_Toc529518439"/>
      <w:r>
        <w:t xml:space="preserve">3.2.2.1.1 </w:t>
      </w:r>
      <w:r w:rsidRPr="003F39E2">
        <w:rPr>
          <w:rStyle w:val="Strong"/>
          <w:b/>
          <w:bCs/>
        </w:rPr>
        <w:t>Mapping IB screens to FHIR resources</w:t>
      </w:r>
      <w:bookmarkEnd w:id="999"/>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0.7pt" o:ole="">
            <v:imagedata r:id="rId24" o:title=""/>
          </v:shape>
          <o:OLEObject Type="Embed" ProgID="Excel.Sheet.12" ShapeID="_x0000_i1025" DrawAspect="Icon" ObjectID="_1604049138" r:id="rId25"/>
        </w:object>
      </w:r>
    </w:p>
    <w:p w14:paraId="61846234" w14:textId="77777777" w:rsidR="00A17716" w:rsidRPr="00F458A0" w:rsidRDefault="00A17716" w:rsidP="00A17716">
      <w:pPr>
        <w:pStyle w:val="NormalWeb"/>
      </w:pPr>
      <w:r w:rsidRPr="00F458A0">
        <w:lastRenderedPageBreak/>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1000" w:name="_Toc529518440"/>
      <w:r w:rsidRPr="00F458A0">
        <w:t>Conceptual Infrastructure Design</w:t>
      </w:r>
      <w:bookmarkEnd w:id="1000"/>
    </w:p>
    <w:p w14:paraId="0310ACAA" w14:textId="77777777" w:rsidR="00A17716" w:rsidRPr="00F458A0" w:rsidRDefault="00A17716" w:rsidP="00A17716">
      <w:pPr>
        <w:pStyle w:val="Heading3"/>
      </w:pPr>
      <w:bookmarkStart w:id="1001" w:name="_Toc529518441"/>
      <w:r w:rsidRPr="00F458A0">
        <w:t>System Criticality and High Availability</w:t>
      </w:r>
      <w:bookmarkEnd w:id="1001"/>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1002" w:name="_Toc529518442"/>
      <w:r w:rsidRPr="00F458A0">
        <w:t>Special Technology</w:t>
      </w:r>
      <w:bookmarkEnd w:id="1002"/>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1003" w:name="_Toc529518443"/>
      <w:r w:rsidRPr="00F458A0">
        <w:t>Technology Locations</w:t>
      </w:r>
      <w:bookmarkEnd w:id="1003"/>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1004" w:name="_Toc529518444"/>
      <w:r w:rsidRPr="00F458A0">
        <w:lastRenderedPageBreak/>
        <w:t>Conceptual Infrastructure Diagram</w:t>
      </w:r>
      <w:bookmarkEnd w:id="1004"/>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1005" w:name="_Toc52951852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1005"/>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1006" w:name="_Toc52951852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1006"/>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007" w:name="_Toc529518445"/>
      <w:r w:rsidRPr="00F458A0">
        <w:t>Conceptual Production String Diagram</w:t>
      </w:r>
      <w:bookmarkEnd w:id="1007"/>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008" w:name="_Toc52951852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008"/>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009" w:name="_Toc529518446"/>
      <w:r w:rsidRPr="00F458A0">
        <w:t>System Architecture</w:t>
      </w:r>
      <w:bookmarkEnd w:id="1009"/>
    </w:p>
    <w:p w14:paraId="4A2EBDD6" w14:textId="77777777" w:rsidR="00A17716" w:rsidRPr="00F458A0" w:rsidRDefault="00A17716" w:rsidP="00A17716">
      <w:pPr>
        <w:pStyle w:val="Heading2"/>
      </w:pPr>
      <w:bookmarkStart w:id="1010" w:name="_Toc529518447"/>
      <w:r w:rsidRPr="00F458A0">
        <w:t>Hardware Architecture</w:t>
      </w:r>
      <w:bookmarkEnd w:id="1010"/>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011" w:name="_Toc529518448"/>
      <w:r w:rsidRPr="00F458A0">
        <w:t>Software Architecture</w:t>
      </w:r>
      <w:bookmarkEnd w:id="1011"/>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012" w:name="_Toc529518449"/>
      <w:r>
        <w:t>MCCF VA Base Packages</w:t>
      </w:r>
      <w:bookmarkEnd w:id="1012"/>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013" w:name="_Toc529518450"/>
      <w:r>
        <w:t>MCCF DEV Packages</w:t>
      </w:r>
      <w:bookmarkEnd w:id="1013"/>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014" w:name="_Toc529518528"/>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014"/>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1015" w:name="_Toc529518451"/>
      <w:r>
        <w:t>Node and Angular Shared Components</w:t>
      </w:r>
      <w:bookmarkEnd w:id="1015"/>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016" w:name="_Toc529518452"/>
      <w:r w:rsidRPr="00F458A0">
        <w:t>Network Architecture</w:t>
      </w:r>
      <w:bookmarkEnd w:id="1016"/>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1017" w:name="_Toc529518453"/>
      <w:r w:rsidRPr="00F458A0">
        <w:t>Service Oriented Architecture / ESS</w:t>
      </w:r>
      <w:bookmarkEnd w:id="1017"/>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018" w:name="_Toc52951852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018"/>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019" w:name="_Toc529518454"/>
      <w:r w:rsidRPr="00F458A0">
        <w:t>Enterprise Architecture</w:t>
      </w:r>
      <w:bookmarkEnd w:id="1019"/>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020" w:name="_Toc52951853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020"/>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021" w:name="_Toc529518455"/>
      <w:r w:rsidRPr="00F458A0">
        <w:t>Data Design</w:t>
      </w:r>
      <w:bookmarkEnd w:id="1021"/>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022" w:name="_Toc529518456"/>
      <w:r w:rsidRPr="00F458A0">
        <w:t>DBMS Files</w:t>
      </w:r>
      <w:bookmarkEnd w:id="1022"/>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023" w:name="_Toc529518457"/>
      <w:r w:rsidRPr="00F458A0">
        <w:t>Non-DBMS Files</w:t>
      </w:r>
      <w:bookmarkEnd w:id="1023"/>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024" w:name="_Toc529518458"/>
      <w:r w:rsidRPr="00F458A0">
        <w:t>Data View</w:t>
      </w:r>
      <w:bookmarkEnd w:id="1024"/>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025" w:name="_Toc529518459"/>
      <w:r>
        <w:t>MCCF EDI TAS Report Data Element Mappings</w:t>
      </w:r>
      <w:bookmarkEnd w:id="1025"/>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1026" w:name="_Toc529518460"/>
      <w:r>
        <w:t>EDI Lockbox Report Data Element Mappings</w:t>
      </w:r>
      <w:bookmarkEnd w:id="1026"/>
    </w:p>
    <w:p w14:paraId="4DBDC7F5" w14:textId="382F62F6" w:rsidR="005721B3" w:rsidRDefault="008A6F4B" w:rsidP="005721B3">
      <w:pPr>
        <w:pStyle w:val="BodyText"/>
      </w:pPr>
      <w:r>
        <w:object w:dxaOrig="1513" w:dyaOrig="984" w14:anchorId="7067D949">
          <v:shape id="_x0000_i1026" type="#_x0000_t75" style="width:75.75pt;height:49.45pt" o:ole="">
            <v:imagedata r:id="rId33" o:title=""/>
          </v:shape>
          <o:OLEObject Type="Embed" ProgID="Excel.Sheet.12" ShapeID="_x0000_i1026" DrawAspect="Icon" ObjectID="_1604049139" r:id="rId34"/>
        </w:object>
      </w:r>
    </w:p>
    <w:p w14:paraId="0CF43F87" w14:textId="487F08D0" w:rsidR="008A6F4B" w:rsidRPr="005721B3" w:rsidRDefault="008A6F4B" w:rsidP="008A6F4B">
      <w:pPr>
        <w:pStyle w:val="Heading4"/>
      </w:pPr>
      <w:bookmarkStart w:id="1027" w:name="_Toc529518461"/>
      <w:r>
        <w:t>ECME OPECC Report Data Element Mappings</w:t>
      </w:r>
      <w:bookmarkEnd w:id="1027"/>
    </w:p>
    <w:p w14:paraId="5FE4AA09" w14:textId="0225424B" w:rsidR="005721B3" w:rsidRDefault="008A6F4B" w:rsidP="008A6F4B">
      <w:r>
        <w:object w:dxaOrig="1513" w:dyaOrig="984" w14:anchorId="6A6CF5F5">
          <v:shape id="_x0000_i1027" type="#_x0000_t75" style="width:75.75pt;height:49.45pt" o:ole="">
            <v:imagedata r:id="rId35" o:title=""/>
          </v:shape>
          <o:OLEObject Type="Embed" ProgID="Excel.Sheet.12" ShapeID="_x0000_i1027" DrawAspect="Icon" ObjectID="_1604049140" r:id="rId36"/>
        </w:object>
      </w:r>
    </w:p>
    <w:p w14:paraId="0FD5FEA9" w14:textId="77777777" w:rsidR="008A6F4B" w:rsidRPr="008A6F4B" w:rsidRDefault="008A6F4B" w:rsidP="008A6F4B">
      <w:pPr>
        <w:sectPr w:rsidR="008A6F4B" w:rsidRPr="008A6F4B"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028" w:name="_Toc529518462"/>
      <w:r w:rsidRPr="00F458A0">
        <w:lastRenderedPageBreak/>
        <w:t>Detailed Design</w:t>
      </w:r>
      <w:bookmarkEnd w:id="1028"/>
    </w:p>
    <w:p w14:paraId="24338CDE" w14:textId="77777777" w:rsidR="00A17716" w:rsidRPr="00F458A0" w:rsidRDefault="00A17716" w:rsidP="00A17716">
      <w:pPr>
        <w:pStyle w:val="Heading2"/>
      </w:pPr>
      <w:bookmarkStart w:id="1029" w:name="_Toc529518463"/>
      <w:r w:rsidRPr="00F458A0">
        <w:t>Hardware Detailed Design</w:t>
      </w:r>
      <w:bookmarkEnd w:id="1029"/>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ins w:id="1030" w:author="Author">
        <w:r w:rsidR="00D8184C">
          <w:t xml:space="preserve">When results from performance testing are available additional RAM or upgraded processors may be implemented to meet performance requirements. </w:t>
        </w:r>
      </w:ins>
      <w:r w:rsidRPr="00F458A0">
        <w:t xml:space="preserve">The following is </w:t>
      </w:r>
      <w:r w:rsidR="00CC70AC">
        <w:t>implemented</w:t>
      </w:r>
      <w:r w:rsidRPr="00F458A0">
        <w:t>:</w:t>
      </w:r>
    </w:p>
    <w:p w14:paraId="214F3127" w14:textId="69727C5E" w:rsidR="00E72202" w:rsidRDefault="00E72202" w:rsidP="00E72202">
      <w:pPr>
        <w:pStyle w:val="Caption"/>
      </w:pPr>
      <w:bookmarkStart w:id="1031" w:name="_Toc529518693"/>
      <w:r>
        <w:t xml:space="preserve">Table </w:t>
      </w:r>
      <w:fldSimple w:instr=" SEQ Table \* ARABIC ">
        <w:r w:rsidR="006B661F">
          <w:rPr>
            <w:noProof/>
          </w:rPr>
          <w:t>4</w:t>
        </w:r>
      </w:fldSimple>
      <w:r>
        <w:t xml:space="preserve"> - MCCF EDI TAS Server Specifications</w:t>
      </w:r>
      <w:bookmarkEnd w:id="1031"/>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032"/>
            <w:commentRangeStart w:id="1033"/>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032"/>
            <w:r w:rsidR="007941EF">
              <w:rPr>
                <w:rStyle w:val="CommentReference"/>
              </w:rPr>
              <w:commentReference w:id="1032"/>
            </w:r>
            <w:r w:rsidR="007215DF">
              <w:rPr>
                <w:rStyle w:val="CommentReference"/>
              </w:rPr>
              <w:commentReference w:id="1033"/>
            </w:r>
          </w:p>
        </w:tc>
      </w:tr>
      <w:commentRangeEnd w:id="1033"/>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034" w:name="_Toc529518464"/>
      <w:r w:rsidRPr="00F458A0">
        <w:t>Software Detailed Design</w:t>
      </w:r>
      <w:bookmarkEnd w:id="1034"/>
    </w:p>
    <w:p w14:paraId="4276B37D" w14:textId="77777777" w:rsidR="00A17716" w:rsidRDefault="00A17716" w:rsidP="00A17716">
      <w:pPr>
        <w:pStyle w:val="Heading3"/>
      </w:pPr>
      <w:bookmarkStart w:id="1035" w:name="_Toc529518465"/>
      <w:r w:rsidRPr="00F458A0">
        <w:t>Conceptual Design</w:t>
      </w:r>
      <w:bookmarkEnd w:id="1035"/>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036" w:name="_Toc529518466"/>
      <w:r>
        <w:t>Presentation Layer Design</w:t>
      </w:r>
      <w:bookmarkEnd w:id="1036"/>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lastRenderedPageBreak/>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1037" w:name="_Toc52951853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037"/>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038" w:name="_Toc529518467"/>
      <w:r>
        <w:t>Services Layer Design</w:t>
      </w:r>
      <w:bookmarkEnd w:id="1038"/>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039" w:name="_Toc529518532"/>
      <w:r>
        <w:t xml:space="preserve">Figure </w:t>
      </w:r>
      <w:fldSimple w:instr=" SEQ Figure \* ARABIC ">
        <w:r w:rsidR="006B661F">
          <w:rPr>
            <w:noProof/>
          </w:rPr>
          <w:t>13</w:t>
        </w:r>
      </w:fldSimple>
      <w:r>
        <w:t xml:space="preserve"> - </w:t>
      </w:r>
      <w:r w:rsidRPr="007B0EAD">
        <w:t xml:space="preserve">MCCF </w:t>
      </w:r>
      <w:r>
        <w:t xml:space="preserve">EDI </w:t>
      </w:r>
      <w:r w:rsidRPr="007B0EAD">
        <w:t>TAS L</w:t>
      </w:r>
      <w:r>
        <w:t>oad Balanced node.js Web System</w:t>
      </w:r>
      <w:bookmarkEnd w:id="1039"/>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040" w:name="_Toc529518533"/>
      <w:r>
        <w:t xml:space="preserve">Figure </w:t>
      </w:r>
      <w:fldSimple w:instr=" SEQ Figure \* ARABIC ">
        <w:r w:rsidR="006B661F">
          <w:rPr>
            <w:noProof/>
          </w:rPr>
          <w:t>14</w:t>
        </w:r>
      </w:fldSimple>
      <w:r>
        <w:t xml:space="preserve"> - </w:t>
      </w:r>
      <w:r w:rsidRPr="003B138A">
        <w:t xml:space="preserve">MCCF </w:t>
      </w:r>
      <w:r>
        <w:t xml:space="preserve">EDI </w:t>
      </w:r>
      <w:r w:rsidRPr="003B138A">
        <w:t>TAS Services Design</w:t>
      </w:r>
      <w:bookmarkEnd w:id="1040"/>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041" w:name="_Toc52951853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041"/>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042" w:name="_Toc52951853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042"/>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043" w:name="_Toc52951853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043"/>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044" w:name="_Toc52951853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044"/>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045" w:name="_Toc529518468"/>
      <w:r>
        <w:t>User Interfaces</w:t>
      </w:r>
      <w:bookmarkEnd w:id="1045"/>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8.85pt;height:50.7pt" o:ole="">
            <v:imagedata r:id="rId46" o:title=""/>
          </v:shape>
          <o:OLEObject Type="Embed" ProgID="AcroExch.Document.DC" ShapeID="_x0000_i1028" DrawAspect="Icon" ObjectID="_1604049141"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29" type="#_x0000_t75" style="width:100.85pt;height:64.5pt" o:ole="">
            <v:imagedata r:id="rId48" o:title=""/>
          </v:shape>
          <o:OLEObject Type="Embed" ProgID="AcroExch.Document.DC" ShapeID="_x0000_i1029" DrawAspect="Icon" ObjectID="_1604049142"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046" w:name="_Toc52951853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046"/>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047" w:name="_Toc52951853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047"/>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048" w:name="_Toc52951854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048"/>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049" w:name="_Toc52951854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049"/>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050" w:name="_Toc52951854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050"/>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051" w:name="_Toc52951854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051"/>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052" w:name="_Toc52951854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052"/>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7"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053" w:name="_Toc52951854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053"/>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9"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054" w:name="_Toc52951854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054"/>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3A26E4" w:rsidRDefault="003A26E4"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3A26E4" w:rsidRDefault="003A26E4"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3A26E4" w:rsidRDefault="003A26E4"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3A26E4" w:rsidRDefault="003A26E4"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055" w:name="_Toc529518694"/>
      <w:r>
        <w:t xml:space="preserve">Table </w:t>
      </w:r>
      <w:fldSimple w:instr=" SEQ Table \* ARABIC ">
        <w:r w:rsidR="006B661F">
          <w:rPr>
            <w:noProof/>
          </w:rPr>
          <w:t>5</w:t>
        </w:r>
      </w:fldSimple>
      <w:r>
        <w:t xml:space="preserve"> </w:t>
      </w:r>
      <w:r w:rsidR="00182923">
        <w:t>–</w:t>
      </w:r>
      <w:r>
        <w:t xml:space="preserve"> </w:t>
      </w:r>
      <w:r w:rsidR="00182923">
        <w:t xml:space="preserve">Event </w:t>
      </w:r>
      <w:r>
        <w:t>Logfile to Table Row Mapping</w:t>
      </w:r>
      <w:bookmarkEnd w:id="1055"/>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056" w:name="_Toc529518695"/>
      <w:r>
        <w:lastRenderedPageBreak/>
        <w:t xml:space="preserve">Table </w:t>
      </w:r>
      <w:fldSimple w:instr=" SEQ Table \* ARABIC ">
        <w:r w:rsidR="006B661F">
          <w:rPr>
            <w:noProof/>
          </w:rPr>
          <w:t>6</w:t>
        </w:r>
      </w:fldSimple>
      <w:r>
        <w:t xml:space="preserve"> - Exception </w:t>
      </w:r>
      <w:r w:rsidRPr="002635E5">
        <w:t>Logfile to Table Row Mapping</w:t>
      </w:r>
      <w:bookmarkEnd w:id="1056"/>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057" w:name="_Toc52951854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057"/>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58" w:name="_Toc529518469"/>
      <w:r w:rsidRPr="00F458A0">
        <w:t>Communications Interfaces</w:t>
      </w:r>
      <w:bookmarkEnd w:id="1058"/>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59" w:name="_Toc529518470"/>
      <w:r>
        <w:lastRenderedPageBreak/>
        <w:t>Orchestration Design</w:t>
      </w:r>
      <w:bookmarkEnd w:id="1059"/>
    </w:p>
    <w:p w14:paraId="761D01DD" w14:textId="54B0F86D" w:rsidR="00055F1E" w:rsidRPr="00332747" w:rsidRDefault="009B42C9" w:rsidP="00055F1E">
      <w:ins w:id="1060" w:author="Author">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ins>
      <w:del w:id="1061" w:author="Author">
        <w:r w:rsidR="00055F1E" w:rsidDel="009B42C9">
          <w:delText xml:space="preserve">TAS API instances </w:delText>
        </w:r>
        <w:r w:rsidR="00055F1E" w:rsidRPr="00332747" w:rsidDel="009B42C9">
          <w:delText>are run with Docker in a private orchestration cloud. Each underlying system is given a set of labels, which the orchestrat</w:delText>
        </w:r>
        <w:r w:rsidR="00055F1E" w:rsidDel="009B42C9">
          <w:delText xml:space="preserve">ion manager will use to spin-up </w:delText>
        </w:r>
        <w:r w:rsidR="00055F1E" w:rsidRPr="00332747" w:rsidDel="009B42C9">
          <w:delText>instances</w:delText>
        </w:r>
        <w:r w:rsidR="00055F1E" w:rsidDel="009B42C9">
          <w:delText xml:space="preserve"> of components</w:delText>
        </w:r>
        <w:r w:rsidR="00055F1E" w:rsidRPr="00332747" w:rsidDel="009B42C9">
          <w:delText>. Ingress traffic will go to the gateway, which will route traffic to the proper instance. The orchestration cloud handles failover, transport encryption, and load-bala</w:delText>
        </w:r>
        <w:r w:rsidR="009C3A87" w:rsidDel="009B42C9">
          <w:delText>n</w:delText>
        </w:r>
        <w:r w:rsidR="00055F1E" w:rsidRPr="00332747" w:rsidDel="009B42C9">
          <w:delText>cing automatically.</w:delText>
        </w:r>
      </w:del>
      <w:moveFromRangeStart w:id="1062" w:author="Author" w:name="move529357020"/>
      <w:moveFrom w:id="1063" w:author="Author">
        <w:r w:rsidR="00055F1E" w:rsidDel="000D373B">
          <w:rPr>
            <w:noProof/>
          </w:rPr>
          <w:drawing>
            <wp:inline distT="0" distB="0" distL="0" distR="0" wp14:anchorId="0C8A7F5B" wp14:editId="243741E5">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From>
      <w:moveFromRangeEnd w:id="1062"/>
    </w:p>
    <w:p w14:paraId="51DD84DA" w14:textId="5AC35334" w:rsidR="00055F1E" w:rsidRPr="00F458A0" w:rsidRDefault="000D373B" w:rsidP="00055F1E">
      <w:pPr>
        <w:pStyle w:val="BodyText"/>
      </w:pPr>
      <w:moveToRangeStart w:id="1064" w:author="Author" w:name="move529357020"/>
      <w:moveTo w:id="1065" w:author="Autho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To>
      <w:moveToRangeEnd w:id="1064"/>
    </w:p>
    <w:p w14:paraId="3A3E8BEB" w14:textId="180FC422" w:rsidR="00055F1E" w:rsidDel="00323E41" w:rsidRDefault="00055F1E" w:rsidP="00055F1E">
      <w:pPr>
        <w:pStyle w:val="Heading4"/>
        <w:rPr>
          <w:del w:id="1066" w:author="Author"/>
        </w:rPr>
      </w:pPr>
      <w:bookmarkStart w:id="1067" w:name="_Toc514663721"/>
      <w:del w:id="1068" w:author="Author">
        <w:r w:rsidDel="00323E41">
          <w:delText>Data Access Services Design</w:delText>
        </w:r>
        <w:bookmarkEnd w:id="1067"/>
      </w:del>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69" w:name="_Toc529518471"/>
      <w:r>
        <w:t>Data Access Services Design</w:t>
      </w:r>
      <w:bookmarkEnd w:id="1069"/>
    </w:p>
    <w:p w14:paraId="46C8032A" w14:textId="4408F374" w:rsidR="00A17716" w:rsidRPr="00D71188" w:rsidRDefault="00A17716" w:rsidP="00A17716">
      <w:r>
        <w:t xml:space="preserve">MCCF EDI TAS includes VistA Data Access (VDA) Services that implement access to </w:t>
      </w:r>
      <w:ins w:id="1070" w:author="Author">
        <w:r w:rsidR="00D8184C">
          <w:t xml:space="preserve">TAS required </w:t>
        </w:r>
      </w:ins>
      <w:commentRangeStart w:id="1071"/>
      <w:commentRangeStart w:id="1072"/>
      <w:r>
        <w:t xml:space="preserve">data </w:t>
      </w:r>
      <w:commentRangeEnd w:id="1071"/>
      <w:r w:rsidR="00323E41">
        <w:rPr>
          <w:rStyle w:val="CommentReference"/>
        </w:rPr>
        <w:commentReference w:id="1071"/>
      </w:r>
      <w:commentRangeEnd w:id="1072"/>
      <w:r w:rsidR="007215DF">
        <w:rPr>
          <w:rStyle w:val="CommentReference"/>
        </w:rPr>
        <w:commentReference w:id="1072"/>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73" w:name="_Toc52951854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73"/>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074"/>
      <w:r w:rsidR="00417E0A">
        <w:rPr>
          <w:rStyle w:val="CommentReference"/>
        </w:rPr>
        <w:commentReference w:id="1075"/>
      </w:r>
      <w:commentRangeEnd w:id="1074"/>
      <w:r>
        <w:rPr>
          <w:rStyle w:val="CommentReference"/>
        </w:rPr>
        <w:commentReference w:id="1074"/>
      </w:r>
    </w:p>
    <w:p w14:paraId="220ACFD0" w14:textId="77777777" w:rsidR="00A17716" w:rsidRPr="002569FB" w:rsidRDefault="00A17716" w:rsidP="00A17716"/>
    <w:p w14:paraId="13D31DBB" w14:textId="77777777" w:rsidR="00A17716" w:rsidRDefault="00A17716" w:rsidP="00A17716">
      <w:pPr>
        <w:pStyle w:val="Heading5"/>
      </w:pPr>
      <w:bookmarkStart w:id="1076" w:name="_Toc529518472"/>
      <w:r>
        <w:t>NGINX</w:t>
      </w:r>
      <w:bookmarkEnd w:id="1076"/>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77" w:name="_Toc522104503"/>
      <w:bookmarkStart w:id="1078" w:name="_Toc523135062"/>
      <w:bookmarkStart w:id="1079" w:name="_Toc523209389"/>
      <w:bookmarkStart w:id="1080" w:name="_Toc522104504"/>
      <w:bookmarkStart w:id="1081" w:name="_Toc523135063"/>
      <w:bookmarkStart w:id="1082" w:name="_Toc523209390"/>
      <w:bookmarkStart w:id="1083" w:name="_Toc522104505"/>
      <w:bookmarkStart w:id="1084" w:name="_Toc523135064"/>
      <w:bookmarkStart w:id="1085" w:name="_Toc523209391"/>
      <w:bookmarkStart w:id="1086" w:name="_Toc529518473"/>
      <w:bookmarkEnd w:id="1077"/>
      <w:bookmarkEnd w:id="1078"/>
      <w:bookmarkEnd w:id="1079"/>
      <w:bookmarkEnd w:id="1080"/>
      <w:bookmarkEnd w:id="1081"/>
      <w:bookmarkEnd w:id="1082"/>
      <w:bookmarkEnd w:id="1083"/>
      <w:bookmarkEnd w:id="1084"/>
      <w:bookmarkEnd w:id="1085"/>
      <w:r>
        <w:t>HAPI FHIR Server</w:t>
      </w:r>
      <w:bookmarkEnd w:id="1086"/>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087" w:name="_Toc529518474"/>
      <w:r>
        <w:t>VistA Access and Routing Message Flows</w:t>
      </w:r>
      <w:bookmarkEnd w:id="1087"/>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088" w:name="_Toc52951854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088"/>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089" w:name="_Toc529518475"/>
      <w:r>
        <w:t>VistA Instances</w:t>
      </w:r>
      <w:bookmarkEnd w:id="1089"/>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0" type="#_x0000_t75" style="width:79.45pt;height:50.1pt" o:ole="">
            <v:imagedata r:id="rId85" o:title=""/>
          </v:shape>
          <o:OLEObject Type="Embed" ProgID="Word.Document.12" ShapeID="_x0000_i1030" DrawAspect="Icon" ObjectID="_1604049143" r:id="rId86">
            <o:FieldCodes>\s</o:FieldCodes>
          </o:OLEObject>
        </w:object>
      </w:r>
      <w:r>
        <w:object w:dxaOrig="1540" w:dyaOrig="997" w14:anchorId="5C06AE6E">
          <v:shape id="_x0000_i1031" type="#_x0000_t75" style="width:79.45pt;height:50.1pt" o:ole="">
            <v:imagedata r:id="rId87" o:title=""/>
          </v:shape>
          <o:OLEObject Type="Embed" ProgID="Word.Document.12" ShapeID="_x0000_i1031" DrawAspect="Icon" ObjectID="_1604049144" r:id="rId88">
            <o:FieldCodes>\s</o:FieldCodes>
          </o:OLEObject>
        </w:object>
      </w:r>
      <w:bookmarkStart w:id="1090" w:name="_MON_1595682587"/>
      <w:bookmarkEnd w:id="1090"/>
      <w:r>
        <w:object w:dxaOrig="1540" w:dyaOrig="997" w14:anchorId="075E98B1">
          <v:shape id="_x0000_i1032" type="#_x0000_t75" style="width:79.45pt;height:50.1pt" o:ole="">
            <v:imagedata r:id="rId89" o:title=""/>
          </v:shape>
          <o:OLEObject Type="Embed" ProgID="Word.Document.12" ShapeID="_x0000_i1032" DrawAspect="Icon" ObjectID="_1604049145" r:id="rId90">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1091" w:name="_Toc529518476"/>
      <w:r>
        <w:t>Data Storage Design</w:t>
      </w:r>
      <w:bookmarkEnd w:id="1091"/>
    </w:p>
    <w:p w14:paraId="31C95095" w14:textId="77777777" w:rsidR="00A17716" w:rsidRDefault="00A17716" w:rsidP="00A17716">
      <w:pPr>
        <w:pStyle w:val="Heading5"/>
      </w:pPr>
      <w:bookmarkStart w:id="1092" w:name="_Toc529518477"/>
      <w:commentRangeStart w:id="1093"/>
      <w:commentRangeStart w:id="1094"/>
      <w:r>
        <w:t>Azure Storage Mechanics</w:t>
      </w:r>
      <w:commentRangeEnd w:id="1093"/>
      <w:r w:rsidR="007941EF">
        <w:rPr>
          <w:rStyle w:val="CommentReference"/>
          <w:rFonts w:eastAsia="Calibri"/>
          <w:b w:val="0"/>
          <w:bCs w:val="0"/>
          <w:iCs w:val="0"/>
        </w:rPr>
        <w:commentReference w:id="1093"/>
      </w:r>
      <w:commentRangeEnd w:id="1094"/>
      <w:r w:rsidR="0089237A">
        <w:rPr>
          <w:rStyle w:val="CommentReference"/>
          <w:rFonts w:eastAsia="Calibri"/>
          <w:b w:val="0"/>
          <w:bCs w:val="0"/>
          <w:iCs w:val="0"/>
        </w:rPr>
        <w:commentReference w:id="1094"/>
      </w:r>
      <w:bookmarkEnd w:id="1092"/>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095" w:name="_Toc529518696"/>
      <w:r>
        <w:t xml:space="preserve">Table </w:t>
      </w:r>
      <w:fldSimple w:instr=" SEQ Table \* ARABIC ">
        <w:r w:rsidR="006B661F">
          <w:rPr>
            <w:noProof/>
          </w:rPr>
          <w:t>7</w:t>
        </w:r>
      </w:fldSimple>
      <w:r>
        <w:t xml:space="preserve"> - Azure Storage Shared Access Signature</w:t>
      </w:r>
      <w:bookmarkEnd w:id="1095"/>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096" w:name="_Toc522104511"/>
      <w:bookmarkStart w:id="1097" w:name="_Toc523135070"/>
      <w:bookmarkStart w:id="1098" w:name="_Toc523209397"/>
      <w:bookmarkStart w:id="1099" w:name="_Toc522104512"/>
      <w:bookmarkStart w:id="1100" w:name="_Toc523135071"/>
      <w:bookmarkStart w:id="1101" w:name="_Toc523209398"/>
      <w:bookmarkStart w:id="1102" w:name="_Toc522104513"/>
      <w:bookmarkStart w:id="1103" w:name="_Toc523135072"/>
      <w:bookmarkStart w:id="1104" w:name="_Toc523209399"/>
      <w:bookmarkStart w:id="1105" w:name="_Toc529518478"/>
      <w:bookmarkEnd w:id="1096"/>
      <w:bookmarkEnd w:id="1097"/>
      <w:bookmarkEnd w:id="1098"/>
      <w:bookmarkEnd w:id="1099"/>
      <w:bookmarkEnd w:id="1100"/>
      <w:bookmarkEnd w:id="1101"/>
      <w:bookmarkEnd w:id="1102"/>
      <w:bookmarkEnd w:id="1103"/>
      <w:bookmarkEnd w:id="1104"/>
      <w:r>
        <w:t>Summary</w:t>
      </w:r>
      <w:bookmarkEnd w:id="1105"/>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1106"/>
      <w:r w:rsidR="00A17716">
        <w:t>Azure Storage</w:t>
      </w:r>
      <w:commentRangeEnd w:id="1106"/>
      <w:r w:rsidR="007941EF">
        <w:rPr>
          <w:rStyle w:val="CommentReference"/>
        </w:rPr>
        <w:commentReference w:id="1106"/>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107" w:name="_Toc529518479"/>
      <w:r>
        <w:t>TAS Architecture Capabilities</w:t>
      </w:r>
      <w:bookmarkEnd w:id="1107"/>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108" w:name="_Toc529518480"/>
      <w:r>
        <w:t>TAS Reporting</w:t>
      </w:r>
      <w:r w:rsidR="00AD7DA3">
        <w:t xml:space="preserve"> Capability</w:t>
      </w:r>
      <w:bookmarkEnd w:id="1108"/>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109" w:name="_Toc52951855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109"/>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110"/>
      <w:r w:rsidR="00BB0791">
        <w:rPr>
          <w:rStyle w:val="CommentReference"/>
        </w:rPr>
        <w:commentReference w:id="1111"/>
      </w:r>
      <w:commentRangeEnd w:id="1110"/>
      <w:r>
        <w:rPr>
          <w:rStyle w:val="CommentReference"/>
        </w:rPr>
        <w:commentReference w:id="1110"/>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112" w:name="_Toc5295185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112"/>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113"/>
      <w:r>
        <w:rPr>
          <w:rStyle w:val="CommentReference"/>
        </w:rPr>
        <w:commentReference w:id="1114"/>
      </w:r>
      <w:commentRangeEnd w:id="1113"/>
      <w:r w:rsidR="002458A4">
        <w:rPr>
          <w:rStyle w:val="CommentReference"/>
        </w:rPr>
        <w:commentReference w:id="1113"/>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115" w:name="_Toc529518697"/>
      <w:r>
        <w:lastRenderedPageBreak/>
        <w:t xml:space="preserve">Table </w:t>
      </w:r>
      <w:fldSimple w:instr=" SEQ Table \* ARABIC ">
        <w:r w:rsidR="006B661F">
          <w:rPr>
            <w:noProof/>
          </w:rPr>
          <w:t>8</w:t>
        </w:r>
      </w:fldSimple>
      <w:r>
        <w:t xml:space="preserve"> - MCCF EDI TAS Reporting </w:t>
      </w:r>
      <w:r w:rsidR="002458A4">
        <w:t xml:space="preserve">Nightly Loading </w:t>
      </w:r>
      <w:r>
        <w:t>Sequence Flow Diagram</w:t>
      </w:r>
      <w:bookmarkEnd w:id="1115"/>
    </w:p>
    <w:p w14:paraId="7608ACF7" w14:textId="72BF09CD" w:rsidR="00A17716" w:rsidRDefault="00EC3F0D" w:rsidP="00A17716">
      <w:pPr>
        <w:jc w:val="center"/>
      </w:pPr>
      <w:commentRangeStart w:id="1116"/>
      <w:commentRangeStart w:id="1117"/>
      <w:ins w:id="1118" w:author="Author">
        <w:r>
          <w:rPr>
            <w:noProof/>
          </w:rPr>
          <w:drawing>
            <wp:inline distT="0" distB="0" distL="0" distR="0" wp14:anchorId="55069C94" wp14:editId="0837BB63">
              <wp:extent cx="5943600" cy="434162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41624"/>
                      </a:xfrm>
                      <a:prstGeom prst="rect">
                        <a:avLst/>
                      </a:prstGeom>
                      <a:noFill/>
                      <a:ln>
                        <a:noFill/>
                      </a:ln>
                    </pic:spPr>
                  </pic:pic>
                </a:graphicData>
              </a:graphic>
            </wp:inline>
          </w:drawing>
        </w:r>
      </w:ins>
      <w:del w:id="1119" w:author="Author">
        <w:r w:rsidR="00CE3663" w:rsidDel="00604B7D">
          <w:rPr>
            <w:noProof/>
          </w:rPr>
          <w:drawing>
            <wp:inline distT="0" distB="0" distL="0" distR="0" wp14:anchorId="01BC5869" wp14:editId="10DE425B">
              <wp:extent cx="5943600" cy="40767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del>
      <w:commentRangeEnd w:id="1116"/>
      <w:r w:rsidR="00323E41">
        <w:rPr>
          <w:rStyle w:val="CommentReference"/>
        </w:rPr>
        <w:commentReference w:id="1116"/>
      </w:r>
      <w:commentRangeEnd w:id="1117"/>
      <w:r w:rsidR="0089237A">
        <w:rPr>
          <w:rStyle w:val="CommentReference"/>
        </w:rPr>
        <w:commentReference w:id="1117"/>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120" w:name="_Toc52951855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120"/>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121" w:name="_Toc529518481"/>
      <w:r>
        <w:t>TAS FSC Interface Capability</w:t>
      </w:r>
      <w:bookmarkEnd w:id="1121"/>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122" w:name="_Toc52951855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122"/>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123" w:name="_Toc5295185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123"/>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64DB8A48" w:rsidR="002C0DEC" w:rsidRDefault="00CE3663" w:rsidP="002C0DEC">
      <w:commentRangeStart w:id="1124"/>
      <w:commentRangeStart w:id="1125"/>
      <w:r>
        <w:rPr>
          <w:noProof/>
        </w:rPr>
        <w:drawing>
          <wp:inline distT="0" distB="0" distL="0" distR="0" wp14:anchorId="19147E1E" wp14:editId="3BD24B50">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commentRangeEnd w:id="1124"/>
      <w:r w:rsidR="007525AF">
        <w:rPr>
          <w:rStyle w:val="CommentReference"/>
        </w:rPr>
        <w:commentReference w:id="1124"/>
      </w:r>
      <w:commentRangeEnd w:id="1125"/>
      <w:r w:rsidR="0089237A">
        <w:rPr>
          <w:rStyle w:val="CommentReference"/>
        </w:rPr>
        <w:commentReference w:id="1125"/>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126" w:name="_Toc52951855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126"/>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127" w:name="_Toc529518482"/>
      <w:r>
        <w:t>TAS Proxying</w:t>
      </w:r>
      <w:bookmarkEnd w:id="1127"/>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128" w:name="_Toc529518698"/>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128"/>
    </w:p>
    <w:p w14:paraId="432EDD99" w14:textId="77777777" w:rsidR="00A17716" w:rsidRPr="000B2748" w:rsidRDefault="00A17716" w:rsidP="00A17716">
      <w:commentRangeStart w:id="1129"/>
      <w:commentRangeStart w:id="1130"/>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1129"/>
      <w:r w:rsidR="00B55B8E">
        <w:rPr>
          <w:rStyle w:val="CommentReference"/>
        </w:rPr>
        <w:commentReference w:id="1129"/>
      </w:r>
      <w:commentRangeEnd w:id="1130"/>
      <w:r w:rsidR="0089237A">
        <w:rPr>
          <w:rStyle w:val="CommentReference"/>
        </w:rPr>
        <w:commentReference w:id="1130"/>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131" w:name="_Toc529518483"/>
      <w:commentRangeStart w:id="1132"/>
      <w:commentRangeStart w:id="1133"/>
      <w:r>
        <w:t>TAS CORE Caching Strategy</w:t>
      </w:r>
      <w:commentRangeEnd w:id="1132"/>
      <w:r w:rsidR="00B55B8E">
        <w:rPr>
          <w:rStyle w:val="CommentReference"/>
          <w:rFonts w:eastAsia="Calibri"/>
          <w:b w:val="0"/>
          <w:bCs w:val="0"/>
          <w:iCs w:val="0"/>
        </w:rPr>
        <w:commentReference w:id="1132"/>
      </w:r>
      <w:commentRangeEnd w:id="1133"/>
      <w:r w:rsidR="0089237A">
        <w:rPr>
          <w:rStyle w:val="CommentReference"/>
          <w:rFonts w:eastAsia="Calibri"/>
          <w:b w:val="0"/>
          <w:bCs w:val="0"/>
          <w:iCs w:val="0"/>
        </w:rPr>
        <w:commentReference w:id="1133"/>
      </w:r>
      <w:bookmarkEnd w:id="1131"/>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F923EF" w:rsidP="00A17716">
      <w:hyperlink r:id="rId102"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3"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F923EF" w:rsidP="00A17716">
      <w:hyperlink r:id="rId104"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F923EF" w:rsidP="00A17716">
      <w:hyperlink r:id="rId105"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1134"/>
      <w:commentRangeStart w:id="1135"/>
      <w:r>
        <w:t xml:space="preserve">Azure storage </w:t>
      </w:r>
      <w:commentRangeEnd w:id="1134"/>
      <w:r w:rsidR="00B55B8E">
        <w:rPr>
          <w:rStyle w:val="CommentReference"/>
          <w:rFonts w:eastAsia="Calibri"/>
          <w:b w:val="0"/>
          <w:bCs w:val="0"/>
          <w:iCs w:val="0"/>
        </w:rPr>
        <w:commentReference w:id="1134"/>
      </w:r>
      <w:commentRangeEnd w:id="1135"/>
      <w:r w:rsidR="00612373">
        <w:rPr>
          <w:rStyle w:val="CommentReference"/>
          <w:rFonts w:eastAsia="Calibri"/>
          <w:b w:val="0"/>
          <w:bCs w:val="0"/>
          <w:iCs w:val="0"/>
        </w:rPr>
        <w:commentReference w:id="1135"/>
      </w:r>
      <w:r>
        <w:t>– block blobs</w:t>
      </w:r>
    </w:p>
    <w:p w14:paraId="435F2C17" w14:textId="77777777" w:rsidR="00A17716" w:rsidRDefault="00F923EF" w:rsidP="00A17716">
      <w:hyperlink r:id="rId106"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7"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F923EF" w:rsidP="00A17716">
      <w:pPr>
        <w:pStyle w:val="ListParagraph"/>
      </w:pPr>
      <w:hyperlink r:id="rId108"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9"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F923EF" w:rsidP="00A17716">
      <w:hyperlink r:id="rId110"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F923EF" w:rsidP="00A17716">
      <w:hyperlink r:id="rId111"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136" w:name="_Toc529518699"/>
      <w:r>
        <w:t xml:space="preserve">Table </w:t>
      </w:r>
      <w:fldSimple w:instr=" SEQ Table \* ARABIC ">
        <w:r w:rsidR="006B661F">
          <w:rPr>
            <w:noProof/>
          </w:rPr>
          <w:t>10</w:t>
        </w:r>
      </w:fldSimple>
      <w:r>
        <w:t xml:space="preserve"> - MCCF EDI TAS Caching by Layer</w:t>
      </w:r>
      <w:bookmarkEnd w:id="1136"/>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137" w:name="_Toc529518484"/>
      <w:r w:rsidRPr="00F458A0">
        <w:t>Dependencies and Constraints</w:t>
      </w:r>
      <w:bookmarkEnd w:id="1137"/>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1138"/>
      <w:commentRangeStart w:id="1139"/>
      <w:r w:rsidRPr="00F458A0">
        <w:rPr>
          <w:rStyle w:val="Strong"/>
        </w:rPr>
        <w:t>VA Standard Data Models</w:t>
      </w:r>
      <w:commentRangeEnd w:id="1138"/>
      <w:r w:rsidR="00B55B8E">
        <w:rPr>
          <w:rStyle w:val="CommentReference"/>
        </w:rPr>
        <w:commentReference w:id="1138"/>
      </w:r>
      <w:commentRangeEnd w:id="1139"/>
      <w:r w:rsidR="00612373">
        <w:rPr>
          <w:rStyle w:val="CommentReference"/>
        </w:rPr>
        <w:commentReference w:id="1139"/>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ins w:id="1140" w:author="Author">
        <w:r w:rsidR="000C2915">
          <w:t xml:space="preserve">All currently planned data models are included in section 5.3 Data View. </w:t>
        </w:r>
      </w:ins>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141" w:name="_Toc529518485"/>
      <w:r w:rsidRPr="00F458A0">
        <w:t>Specific Requirements</w:t>
      </w:r>
      <w:bookmarkEnd w:id="1141"/>
    </w:p>
    <w:p w14:paraId="438BDED3" w14:textId="77777777" w:rsidR="00A17716" w:rsidRPr="00F458A0" w:rsidRDefault="00A17716" w:rsidP="00A17716">
      <w:pPr>
        <w:pStyle w:val="Heading4"/>
      </w:pPr>
      <w:bookmarkStart w:id="1142" w:name="_Toc529518486"/>
      <w:r w:rsidRPr="00F458A0">
        <w:t>Database Repository</w:t>
      </w:r>
      <w:bookmarkEnd w:id="1142"/>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143" w:name="_Toc529518487"/>
      <w:r w:rsidRPr="00F458A0">
        <w:t>System Features</w:t>
      </w:r>
      <w:bookmarkEnd w:id="1143"/>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144" w:name="_Toc529518488"/>
      <w:r w:rsidRPr="00F458A0">
        <w:t>Network Detailed Design</w:t>
      </w:r>
      <w:bookmarkEnd w:id="1144"/>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145" w:name="_Toc529518556"/>
      <w:r>
        <w:t xml:space="preserve">Figure </w:t>
      </w:r>
      <w:fldSimple w:instr=" SEQ Figure \* ARABIC ">
        <w:r w:rsidR="006B661F">
          <w:rPr>
            <w:noProof/>
          </w:rPr>
          <w:t>33</w:t>
        </w:r>
      </w:fldSimple>
      <w:r>
        <w:t xml:space="preserve"> - MCCF EDI TAS Physical Architecture Overview</w:t>
      </w:r>
      <w:bookmarkEnd w:id="1145"/>
    </w:p>
    <w:p w14:paraId="4FA29393" w14:textId="7F2B5E33"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146" w:name="_Toc529518489"/>
      <w:r w:rsidRPr="00F458A0">
        <w:t>Security and Privacy</w:t>
      </w:r>
      <w:bookmarkEnd w:id="1146"/>
    </w:p>
    <w:p w14:paraId="6A76BCEC" w14:textId="77777777" w:rsidR="00A17716" w:rsidRPr="00F458A0" w:rsidRDefault="00A17716" w:rsidP="00A17716">
      <w:pPr>
        <w:pStyle w:val="Heading3"/>
      </w:pPr>
      <w:bookmarkStart w:id="1147" w:name="_Toc529518490"/>
      <w:r w:rsidRPr="00F458A0">
        <w:t>Security</w:t>
      </w:r>
      <w:bookmarkEnd w:id="1147"/>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148" w:name="_Toc529518491"/>
      <w:r w:rsidRPr="00F458A0">
        <w:t>Privacy</w:t>
      </w:r>
      <w:bookmarkEnd w:id="1148"/>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149" w:name="_Toc529518492"/>
      <w:r>
        <w:t>Security</w:t>
      </w:r>
      <w:bookmarkEnd w:id="1149"/>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150" w:name="_Toc529518493"/>
      <w:r>
        <w:t>Authentication and Authorization with IAM</w:t>
      </w:r>
      <w:bookmarkEnd w:id="1150"/>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151" w:name="_Toc529518494"/>
      <w:r>
        <w:t>Authorization</w:t>
      </w:r>
      <w:bookmarkEnd w:id="1151"/>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152" w:name="_Toc529518495"/>
      <w:r w:rsidRPr="00F458A0">
        <w:t>Service Oriented Architecture / ESS Detailed Design</w:t>
      </w:r>
      <w:bookmarkEnd w:id="1152"/>
    </w:p>
    <w:p w14:paraId="1D41A93F" w14:textId="31F8020D" w:rsidR="002A00B4" w:rsidRPr="002A00B4" w:rsidRDefault="002A00B4" w:rsidP="002A00B4">
      <w:pPr>
        <w:pStyle w:val="BodyText"/>
      </w:pPr>
      <w:r>
        <w:t>Enterprise Design Patterns (EDPs), which include a Microservices architecture. The details regarding which EDPs are included in section 4.5 Enterprise Architecture, and the details of 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153" w:name="_Toc529518496"/>
      <w:r w:rsidRPr="00F458A0">
        <w:t>Service Integration Flow</w:t>
      </w:r>
      <w:bookmarkEnd w:id="1153"/>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154" w:name="_Toc529518557"/>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154"/>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3A26E4" w:rsidRPr="006E361B" w:rsidRDefault="003A26E4"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3A26E4" w:rsidRPr="006E361B" w:rsidRDefault="003A26E4"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3A26E4" w:rsidRDefault="003A26E4"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3A26E4" w:rsidRDefault="003A26E4"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3A26E4" w:rsidRPr="009D12EA" w:rsidRDefault="003A26E4"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3A26E4" w:rsidRPr="009D12EA" w:rsidRDefault="003A26E4"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3A26E4" w:rsidRPr="006E361B" w:rsidRDefault="003A26E4"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3A26E4" w:rsidRPr="006E361B" w:rsidRDefault="003A26E4"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3A26E4" w:rsidRPr="007D4732" w:rsidRDefault="003A26E4"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3A26E4" w:rsidRPr="007D4732" w:rsidRDefault="003A26E4"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3A26E4" w:rsidRPr="006E361B" w:rsidRDefault="003A26E4"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3A26E4" w:rsidRPr="006E361B" w:rsidRDefault="003A26E4"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3A26E4" w:rsidRPr="008C64C2" w:rsidRDefault="003A26E4"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3A26E4" w:rsidRPr="008C64C2" w:rsidRDefault="003A26E4"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3A26E4" w:rsidRPr="009D12EA" w:rsidRDefault="003A26E4"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3A26E4" w:rsidRPr="009D12EA" w:rsidRDefault="003A26E4"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3A26E4" w:rsidRPr="006E361B" w:rsidRDefault="003A26E4"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3A26E4" w:rsidRPr="006E361B" w:rsidRDefault="003A26E4"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3A26E4" w:rsidRPr="009D12EA" w:rsidRDefault="003A26E4"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3A26E4" w:rsidRPr="009D12EA" w:rsidRDefault="003A26E4"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155" w:name="_Toc529518497"/>
      <w:r w:rsidRPr="00F458A0">
        <w:t>Interface Design Rules</w:t>
      </w:r>
      <w:bookmarkEnd w:id="1155"/>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5"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156" w:name="_Toc529518498"/>
      <w:r w:rsidRPr="00F458A0">
        <w:t>External System Interface Design</w:t>
      </w:r>
      <w:bookmarkEnd w:id="1156"/>
    </w:p>
    <w:p w14:paraId="667A3D04" w14:textId="77777777" w:rsidR="00A17716" w:rsidRPr="00F458A0" w:rsidRDefault="00A17716" w:rsidP="00A17716">
      <w:pPr>
        <w:pStyle w:val="Heading2"/>
      </w:pPr>
      <w:bookmarkStart w:id="1157" w:name="_Toc529518499"/>
      <w:r w:rsidRPr="00F458A0">
        <w:t>Interface Architecture</w:t>
      </w:r>
      <w:bookmarkEnd w:id="1157"/>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158" w:name="_Toc529518558"/>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158"/>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159" w:name="_Toc529518559"/>
      <w:r w:rsidRPr="00F458A0">
        <w:t xml:space="preserve">Figure </w:t>
      </w:r>
      <w:fldSimple w:instr=" SEQ Figure \* ARABIC ">
        <w:r w:rsidR="006B661F">
          <w:rPr>
            <w:noProof/>
          </w:rPr>
          <w:t>41</w:t>
        </w:r>
      </w:fldSimple>
      <w:r w:rsidRPr="00F458A0">
        <w:t>: MCCF EDI TAS Interface Architecture</w:t>
      </w:r>
      <w:bookmarkEnd w:id="1159"/>
    </w:p>
    <w:p w14:paraId="62EBA119" w14:textId="77777777" w:rsidR="00A17716" w:rsidRPr="00946B62" w:rsidRDefault="00A17716" w:rsidP="00A17716"/>
    <w:p w14:paraId="049028E2" w14:textId="77777777" w:rsidR="00A17716" w:rsidRPr="00946B62" w:rsidRDefault="00A17716" w:rsidP="00A17716">
      <w:pPr>
        <w:pStyle w:val="Heading3"/>
      </w:pPr>
      <w:bookmarkStart w:id="1160" w:name="_Toc529518500"/>
      <w:r>
        <w:t>TAS Web Development Ports</w:t>
      </w:r>
      <w:bookmarkEnd w:id="1160"/>
    </w:p>
    <w:p w14:paraId="297D0FB0" w14:textId="44B7D14B" w:rsidR="00A17716" w:rsidRPr="00A236D6" w:rsidRDefault="00A17716" w:rsidP="00A17716">
      <w:pPr>
        <w:pStyle w:val="Caption"/>
        <w:rPr>
          <w:rFonts w:ascii="Arial" w:hAnsi="Arial" w:cs="Arial"/>
        </w:rPr>
      </w:pPr>
      <w:bookmarkStart w:id="1161" w:name="_Toc52951870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161"/>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162" w:name="_Toc52951870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162"/>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7"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163" w:name="_Toc529518702"/>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16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164" w:name="_Toc529518501"/>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164"/>
    </w:p>
    <w:p w14:paraId="1E6B3E62" w14:textId="3944F258" w:rsidR="00A17716" w:rsidRPr="00184EB2" w:rsidRDefault="00A17716" w:rsidP="00184EB2">
      <w:pPr>
        <w:pStyle w:val="Caption"/>
        <w:rPr>
          <w:rFonts w:ascii="Arial" w:hAnsi="Arial" w:cs="Arial"/>
        </w:rPr>
      </w:pPr>
      <w:bookmarkStart w:id="1165" w:name="_Toc52951870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165"/>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166" w:name="_Toc529518502"/>
      <w:r>
        <w:t xml:space="preserve">SQA </w:t>
      </w:r>
      <w:r w:rsidR="00F411AA">
        <w:t xml:space="preserve">MAG </w:t>
      </w:r>
      <w:r>
        <w:t>Servers</w:t>
      </w:r>
      <w:bookmarkEnd w:id="1166"/>
    </w:p>
    <w:p w14:paraId="6015EAB7" w14:textId="61FE82F8" w:rsidR="00A17716" w:rsidRPr="00184EB2" w:rsidRDefault="00A17716" w:rsidP="00184EB2">
      <w:pPr>
        <w:pStyle w:val="Caption"/>
        <w:rPr>
          <w:rFonts w:ascii="Arial" w:hAnsi="Arial" w:cs="Arial"/>
        </w:rPr>
      </w:pPr>
      <w:bookmarkStart w:id="1167" w:name="_Toc52951870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67"/>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168" w:name="_Toc529518503"/>
      <w:r>
        <w:t xml:space="preserve">UAT </w:t>
      </w:r>
      <w:r w:rsidR="00F411AA">
        <w:t xml:space="preserve">MAG </w:t>
      </w:r>
      <w:r>
        <w:t>Servers</w:t>
      </w:r>
      <w:bookmarkEnd w:id="1168"/>
    </w:p>
    <w:p w14:paraId="1CC4B3BF" w14:textId="49DEA5BE" w:rsidR="00A17716" w:rsidRPr="00184EB2" w:rsidRDefault="00A17716" w:rsidP="00184EB2">
      <w:pPr>
        <w:pStyle w:val="Caption"/>
        <w:rPr>
          <w:rFonts w:ascii="Arial" w:hAnsi="Arial" w:cs="Arial"/>
        </w:rPr>
      </w:pPr>
      <w:bookmarkStart w:id="1169" w:name="_Toc52951870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69"/>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170" w:name="_Toc529518504"/>
      <w:r w:rsidRPr="00F458A0">
        <w:t>Interface Detailed Design</w:t>
      </w:r>
      <w:bookmarkEnd w:id="1170"/>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171" w:name="_Toc529518505"/>
      <w:r>
        <w:t>eBilling ICD</w:t>
      </w:r>
      <w:bookmarkEnd w:id="1171"/>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172" w:name="_Toc52951870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173" w:name="_Toc52951870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174" w:name="_Toc52951870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175" w:name="_Toc529518506"/>
      <w:r w:rsidRPr="00F458A0">
        <w:t>Human-Machine Interface</w:t>
      </w:r>
      <w:bookmarkEnd w:id="1175"/>
    </w:p>
    <w:p w14:paraId="6EC6588B" w14:textId="77777777" w:rsidR="00A17716" w:rsidRPr="00F458A0" w:rsidRDefault="00A17716" w:rsidP="00A17716">
      <w:pPr>
        <w:pStyle w:val="Heading2"/>
      </w:pPr>
      <w:bookmarkStart w:id="1176" w:name="_Toc529518507"/>
      <w:r w:rsidRPr="00F458A0">
        <w:t>Inputs</w:t>
      </w:r>
      <w:bookmarkEnd w:id="1176"/>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177" w:name="_Toc529518508"/>
      <w:r w:rsidRPr="00F458A0">
        <w:t>Outputs</w:t>
      </w:r>
      <w:bookmarkEnd w:id="1177"/>
    </w:p>
    <w:p w14:paraId="455F907F" w14:textId="0EAE1660"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del w:id="1178" w:author="Author">
        <w:r w:rsidRPr="00F458A0" w:rsidDel="001F0F60">
          <w:delText>These are described below</w:delText>
        </w:r>
      </w:del>
      <w:ins w:id="1179" w:author="Author">
        <w:r w:rsidR="001F0F60">
          <w:t>The MCCF reports that will be ported over to TAS are defined in the Product Team features, s</w:t>
        </w:r>
      </w:ins>
      <w:del w:id="1180" w:author="Author">
        <w:r w:rsidRPr="00F458A0" w:rsidDel="001F0F60">
          <w:delText>.</w:delText>
        </w:r>
      </w:del>
      <w:ins w:id="1181" w:author="Author">
        <w:r w:rsidR="001F0F60">
          <w:t>pecifially F7 ECME OPECC reports. The details describing the data elements included in these reports is contained in sections 5.3 Data View.</w:t>
        </w:r>
      </w:ins>
    </w:p>
    <w:p w14:paraId="7E371F3D" w14:textId="5BB26B31" w:rsidR="00A17716" w:rsidRPr="00F458A0" w:rsidDel="00C5501A" w:rsidRDefault="00A17716" w:rsidP="00C5501A">
      <w:pPr>
        <w:pStyle w:val="StepIntro"/>
        <w:spacing w:before="0"/>
        <w:rPr>
          <w:del w:id="1182" w:author="Author"/>
        </w:rPr>
      </w:pPr>
      <w:commentRangeStart w:id="1183"/>
      <w:commentRangeStart w:id="1184"/>
      <w:del w:id="1185" w:author="Author">
        <w:r w:rsidRPr="00F458A0" w:rsidDel="00C5501A">
          <w:delText>eIV REPORTS</w:delText>
        </w:r>
        <w:commentRangeEnd w:id="1183"/>
        <w:r w:rsidR="00560C29" w:rsidDel="00C5501A">
          <w:rPr>
            <w:rStyle w:val="CommentReference"/>
            <w:b w:val="0"/>
          </w:rPr>
          <w:commentReference w:id="1183"/>
        </w:r>
        <w:commentRangeEnd w:id="1184"/>
        <w:r w:rsidR="00612373" w:rsidDel="00C5501A">
          <w:rPr>
            <w:rStyle w:val="CommentReference"/>
            <w:b w:val="0"/>
          </w:rPr>
          <w:commentReference w:id="1184"/>
        </w:r>
      </w:del>
    </w:p>
    <w:p w14:paraId="23B675D3" w14:textId="66C7198E" w:rsidR="00A17716" w:rsidRPr="00F458A0" w:rsidDel="00C5501A" w:rsidRDefault="00A17716" w:rsidP="00C5501A">
      <w:pPr>
        <w:pStyle w:val="StepIntro"/>
        <w:spacing w:before="0"/>
        <w:rPr>
          <w:del w:id="1186" w:author="Author"/>
        </w:rPr>
      </w:pPr>
      <w:del w:id="1187" w:author="Author">
        <w:r w:rsidRPr="00F458A0" w:rsidDel="00C5501A">
          <w:delText>HL7 Response Report</w:delText>
        </w:r>
      </w:del>
    </w:p>
    <w:p w14:paraId="29D2F380" w14:textId="3D5E49AA" w:rsidR="00A17716" w:rsidRPr="00F458A0" w:rsidDel="00C5501A" w:rsidRDefault="00A17716" w:rsidP="00C5501A">
      <w:pPr>
        <w:pStyle w:val="NormalWeb"/>
        <w:spacing w:before="0" w:after="0"/>
        <w:rPr>
          <w:del w:id="1188" w:author="Author"/>
          <w:rFonts w:eastAsiaTheme="minorEastAsia"/>
        </w:rPr>
      </w:pPr>
      <w:del w:id="1189" w:author="Author">
        <w:r w:rsidRPr="00F458A0" w:rsidDel="00C5501A">
          <w:rPr>
            <w:color w:val="000000"/>
          </w:rPr>
          <w:delText>This report (</w:delText>
        </w:r>
        <w:r w:rsidRPr="00F458A0" w:rsidDel="00C5501A">
          <w:rPr>
            <w:color w:val="000000"/>
          </w:rPr>
          <w:fldChar w:fldCharType="begin"/>
        </w:r>
        <w:r w:rsidRPr="00F458A0" w:rsidDel="00C5501A">
          <w:rPr>
            <w:color w:val="000000"/>
          </w:rPr>
          <w:delInstrText xml:space="preserve"> REF _Ref474454520 \h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_Ref474454681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is used to capture incoming and outgoing HL7 messages transmitted from a VistA database to the FSC.</w:delText>
        </w:r>
      </w:del>
    </w:p>
    <w:p w14:paraId="1CD432CB" w14:textId="7D35BB46" w:rsidR="00A17716" w:rsidRPr="00A236D6" w:rsidDel="00C5501A" w:rsidRDefault="00A17716" w:rsidP="00C5501A">
      <w:pPr>
        <w:pStyle w:val="Caption"/>
        <w:spacing w:before="0" w:after="0"/>
        <w:rPr>
          <w:del w:id="1190" w:author="Author"/>
          <w:rFonts w:ascii="Arial" w:hAnsi="Arial" w:cs="Arial"/>
        </w:rPr>
      </w:pPr>
      <w:del w:id="1191"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20</w:delText>
        </w:r>
        <w:r w:rsidRPr="00A236D6" w:rsidDel="00C5501A">
          <w:rPr>
            <w:rFonts w:ascii="Arial" w:hAnsi="Arial" w:cs="Arial"/>
            <w:b w:val="0"/>
            <w:bCs w:val="0"/>
            <w:noProof/>
          </w:rPr>
          <w:fldChar w:fldCharType="end"/>
        </w:r>
        <w:r w:rsidRPr="00A236D6" w:rsidDel="00C5501A">
          <w:rPr>
            <w:rFonts w:ascii="Arial" w:hAnsi="Arial" w:cs="Arial"/>
          </w:rPr>
          <w:delText>: HL7 Messages Capture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rsidDel="00C5501A" w14:paraId="3C209911" w14:textId="6AD469D7" w:rsidTr="00A17716">
        <w:trPr>
          <w:cantSplit/>
          <w:tblHeader/>
          <w:del w:id="119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115E5CD3" w:rsidR="00A17716" w:rsidRPr="00F458A0" w:rsidDel="00C5501A" w:rsidRDefault="00A17716" w:rsidP="00C5501A">
            <w:pPr>
              <w:pStyle w:val="TableHeading"/>
              <w:spacing w:before="0" w:after="0"/>
              <w:rPr>
                <w:del w:id="1193" w:author="Author"/>
              </w:rPr>
            </w:pPr>
            <w:del w:id="119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6C1BCFCF" w:rsidR="00A17716" w:rsidRPr="00F458A0" w:rsidDel="00C5501A" w:rsidRDefault="00A17716" w:rsidP="00C5501A">
            <w:pPr>
              <w:pStyle w:val="TableHeading"/>
              <w:spacing w:before="0" w:after="0"/>
              <w:rPr>
                <w:del w:id="1195" w:author="Author"/>
              </w:rPr>
            </w:pPr>
            <w:del w:id="119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02002B25" w:rsidR="00A17716" w:rsidRPr="00F458A0" w:rsidDel="00C5501A" w:rsidRDefault="00A17716" w:rsidP="00C5501A">
            <w:pPr>
              <w:pStyle w:val="TableHeading"/>
              <w:spacing w:before="0" w:after="0"/>
              <w:rPr>
                <w:del w:id="1197" w:author="Author"/>
              </w:rPr>
            </w:pPr>
            <w:del w:id="119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5B83D021" w:rsidR="00A17716" w:rsidRPr="00F458A0" w:rsidDel="00C5501A" w:rsidRDefault="00A17716" w:rsidP="00C5501A">
            <w:pPr>
              <w:pStyle w:val="TableHeading"/>
              <w:spacing w:before="0" w:after="0"/>
              <w:rPr>
                <w:del w:id="1199" w:author="Author"/>
              </w:rPr>
            </w:pPr>
            <w:del w:id="1200" w:author="Author">
              <w:r w:rsidRPr="00F458A0" w:rsidDel="00C5501A">
                <w:delText>Read/Write</w:delText>
              </w:r>
            </w:del>
          </w:p>
        </w:tc>
      </w:tr>
      <w:tr w:rsidR="00A17716" w:rsidRPr="00F458A0" w:rsidDel="00C5501A" w14:paraId="349A6213" w14:textId="395837F3" w:rsidTr="00A17716">
        <w:trPr>
          <w:cantSplit/>
          <w:del w:id="12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1ED4481" w:rsidR="00A17716" w:rsidRPr="00F458A0" w:rsidDel="00C5501A" w:rsidRDefault="00A17716" w:rsidP="00C5501A">
            <w:pPr>
              <w:pStyle w:val="TableText"/>
              <w:spacing w:before="0" w:after="0"/>
              <w:rPr>
                <w:del w:id="1202" w:author="Author"/>
              </w:rPr>
            </w:pPr>
            <w:del w:id="1203"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3669FC2E" w:rsidR="00A17716" w:rsidRPr="00F458A0" w:rsidDel="00C5501A" w:rsidRDefault="00A17716" w:rsidP="00C5501A">
            <w:pPr>
              <w:pStyle w:val="TableText"/>
              <w:spacing w:before="0" w:after="0"/>
              <w:rPr>
                <w:del w:id="1204" w:author="Author"/>
              </w:rPr>
            </w:pPr>
            <w:del w:id="1205"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1AFC392B" w:rsidR="00A17716" w:rsidRPr="00F458A0" w:rsidDel="00C5501A" w:rsidRDefault="00A17716" w:rsidP="00C5501A">
            <w:pPr>
              <w:pStyle w:val="TableText"/>
              <w:spacing w:before="0" w:after="0"/>
              <w:rPr>
                <w:del w:id="1206" w:author="Author"/>
              </w:rPr>
            </w:pPr>
            <w:del w:id="120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5929F2E6" w:rsidR="00A17716" w:rsidRPr="00F458A0" w:rsidDel="00C5501A" w:rsidRDefault="00A17716" w:rsidP="00C5501A">
            <w:pPr>
              <w:pStyle w:val="TableText"/>
              <w:spacing w:before="0" w:after="0"/>
              <w:rPr>
                <w:del w:id="1208" w:author="Author"/>
              </w:rPr>
            </w:pPr>
            <w:del w:id="1209" w:author="Author">
              <w:r w:rsidRPr="00F458A0" w:rsidDel="00C5501A">
                <w:delText>R</w:delText>
              </w:r>
            </w:del>
          </w:p>
        </w:tc>
      </w:tr>
      <w:tr w:rsidR="00A17716" w:rsidRPr="00F458A0" w:rsidDel="00C5501A" w14:paraId="3AE13638" w14:textId="40F4D7A1" w:rsidTr="00A17716">
        <w:trPr>
          <w:cantSplit/>
          <w:del w:id="12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08672951" w:rsidR="00A17716" w:rsidRPr="00F458A0" w:rsidDel="00C5501A" w:rsidRDefault="00A17716" w:rsidP="00C5501A">
            <w:pPr>
              <w:pStyle w:val="TableText"/>
              <w:spacing w:before="0" w:after="0"/>
              <w:rPr>
                <w:del w:id="1211" w:author="Author"/>
              </w:rPr>
            </w:pPr>
            <w:del w:id="1212"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8A8B933" w:rsidR="00A17716" w:rsidRPr="00F458A0" w:rsidDel="00C5501A" w:rsidRDefault="00A17716" w:rsidP="00C5501A">
            <w:pPr>
              <w:pStyle w:val="TableText"/>
              <w:spacing w:before="0" w:after="0"/>
              <w:rPr>
                <w:del w:id="1213" w:author="Author"/>
              </w:rPr>
            </w:pPr>
            <w:del w:id="1214"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BD5E33E" w:rsidR="00A17716" w:rsidRPr="00F458A0" w:rsidDel="00C5501A" w:rsidRDefault="00A17716" w:rsidP="00C5501A">
            <w:pPr>
              <w:pStyle w:val="TableText"/>
              <w:spacing w:before="0" w:after="0"/>
              <w:rPr>
                <w:del w:id="1215" w:author="Author"/>
              </w:rPr>
            </w:pPr>
            <w:del w:id="1216"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577BBC54" w:rsidR="00A17716" w:rsidRPr="00F458A0" w:rsidDel="00C5501A" w:rsidRDefault="00A17716" w:rsidP="00C5501A">
            <w:pPr>
              <w:pStyle w:val="TableText"/>
              <w:spacing w:before="0" w:after="0"/>
              <w:rPr>
                <w:del w:id="1217" w:author="Author"/>
              </w:rPr>
            </w:pPr>
            <w:del w:id="1218" w:author="Author">
              <w:r w:rsidRPr="00F458A0" w:rsidDel="00C5501A">
                <w:delText>R</w:delText>
              </w:r>
            </w:del>
          </w:p>
        </w:tc>
      </w:tr>
      <w:tr w:rsidR="00A17716" w:rsidRPr="00F458A0" w:rsidDel="00C5501A" w14:paraId="23D8FEB5" w14:textId="4C824B32" w:rsidTr="00A17716">
        <w:trPr>
          <w:cantSplit/>
          <w:del w:id="12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0C0111A9" w:rsidR="00A17716" w:rsidRPr="00F458A0" w:rsidDel="00C5501A" w:rsidRDefault="00A17716" w:rsidP="00C5501A">
            <w:pPr>
              <w:pStyle w:val="TableText"/>
              <w:spacing w:before="0" w:after="0"/>
              <w:rPr>
                <w:del w:id="1220" w:author="Author"/>
              </w:rPr>
            </w:pPr>
            <w:del w:id="1221"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200F2F87" w:rsidR="00A17716" w:rsidRPr="00F458A0" w:rsidDel="00C5501A" w:rsidRDefault="00A17716" w:rsidP="00C5501A">
            <w:pPr>
              <w:pStyle w:val="TableText"/>
              <w:spacing w:before="0" w:after="0"/>
              <w:rPr>
                <w:del w:id="1222" w:author="Author"/>
              </w:rPr>
            </w:pPr>
            <w:del w:id="1223"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019F0B30" w:rsidR="00A17716" w:rsidRPr="00F458A0" w:rsidDel="00C5501A" w:rsidRDefault="00A17716" w:rsidP="00C5501A">
            <w:pPr>
              <w:pStyle w:val="TableText"/>
              <w:spacing w:before="0" w:after="0"/>
              <w:rPr>
                <w:del w:id="1224" w:author="Author"/>
              </w:rPr>
            </w:pPr>
            <w:del w:id="1225"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4D7CEC4E" w:rsidR="00A17716" w:rsidRPr="00F458A0" w:rsidDel="00C5501A" w:rsidRDefault="00A17716" w:rsidP="00C5501A">
            <w:pPr>
              <w:pStyle w:val="TableText"/>
              <w:spacing w:before="0" w:after="0"/>
              <w:rPr>
                <w:del w:id="1226" w:author="Author"/>
              </w:rPr>
            </w:pPr>
            <w:del w:id="1227" w:author="Author">
              <w:r w:rsidRPr="00F458A0" w:rsidDel="00C5501A">
                <w:delText>R</w:delText>
              </w:r>
            </w:del>
          </w:p>
        </w:tc>
      </w:tr>
      <w:tr w:rsidR="00A17716" w:rsidRPr="00F458A0" w:rsidDel="00C5501A" w14:paraId="3A0A44E2" w14:textId="65FA32DA" w:rsidTr="00A17716">
        <w:trPr>
          <w:cantSplit/>
          <w:del w:id="12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3D8BA0D2" w:rsidR="00A17716" w:rsidRPr="00F458A0" w:rsidDel="00C5501A" w:rsidRDefault="00A17716" w:rsidP="00C5501A">
            <w:pPr>
              <w:pStyle w:val="TableText"/>
              <w:spacing w:before="0" w:after="0"/>
              <w:rPr>
                <w:del w:id="1229" w:author="Author"/>
              </w:rPr>
            </w:pPr>
            <w:del w:id="1230"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30A56218" w:rsidR="00A17716" w:rsidRPr="00F458A0" w:rsidDel="00C5501A" w:rsidRDefault="00A17716" w:rsidP="00C5501A">
            <w:pPr>
              <w:pStyle w:val="TableText"/>
              <w:spacing w:before="0" w:after="0"/>
              <w:rPr>
                <w:del w:id="1231" w:author="Author"/>
              </w:rPr>
            </w:pPr>
            <w:del w:id="1232" w:author="Author">
              <w:r w:rsidRPr="00F458A0" w:rsidDel="00C5501A">
                <w:delText>Dt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53B10956" w:rsidR="00A17716" w:rsidRPr="00F458A0" w:rsidDel="00C5501A" w:rsidRDefault="00A17716" w:rsidP="00C5501A">
            <w:pPr>
              <w:pStyle w:val="TableText"/>
              <w:spacing w:before="0" w:after="0"/>
              <w:rPr>
                <w:del w:id="12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49C0012F" w:rsidR="00A17716" w:rsidRPr="00F458A0" w:rsidDel="00C5501A" w:rsidRDefault="00A17716" w:rsidP="00C5501A">
            <w:pPr>
              <w:pStyle w:val="TableText"/>
              <w:spacing w:before="0" w:after="0"/>
              <w:rPr>
                <w:del w:id="1234" w:author="Author"/>
              </w:rPr>
            </w:pPr>
            <w:del w:id="1235" w:author="Author">
              <w:r w:rsidRPr="00F458A0" w:rsidDel="00C5501A">
                <w:delText>R</w:delText>
              </w:r>
            </w:del>
          </w:p>
        </w:tc>
      </w:tr>
      <w:tr w:rsidR="00A17716" w:rsidRPr="00F458A0" w:rsidDel="00C5501A" w14:paraId="424B9552" w14:textId="6D344A71" w:rsidTr="00A17716">
        <w:trPr>
          <w:cantSplit/>
          <w:del w:id="12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4A7DB9AD" w:rsidR="00A17716" w:rsidRPr="00F458A0" w:rsidDel="00C5501A" w:rsidRDefault="00A17716" w:rsidP="00C5501A">
            <w:pPr>
              <w:pStyle w:val="TableText"/>
              <w:spacing w:before="0" w:after="0"/>
              <w:rPr>
                <w:del w:id="1237" w:author="Author"/>
              </w:rPr>
            </w:pPr>
            <w:del w:id="1238"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5448EB94" w:rsidR="00A17716" w:rsidRPr="00F458A0" w:rsidDel="00C5501A" w:rsidRDefault="00A17716" w:rsidP="00C5501A">
            <w:pPr>
              <w:pStyle w:val="TableText"/>
              <w:spacing w:before="0" w:after="0"/>
              <w:rPr>
                <w:del w:id="1239" w:author="Author"/>
              </w:rPr>
            </w:pPr>
            <w:del w:id="1240" w:author="Author">
              <w:r w:rsidRPr="00F458A0" w:rsidDel="00C5501A">
                <w:delText>Dt Rec'd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0C825C6B" w:rsidR="00A17716" w:rsidRPr="00F458A0" w:rsidDel="00C5501A" w:rsidRDefault="00A17716" w:rsidP="00C5501A">
            <w:pPr>
              <w:pStyle w:val="TableText"/>
              <w:spacing w:before="0" w:after="0"/>
              <w:rPr>
                <w:del w:id="12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00202B93" w:rsidR="00A17716" w:rsidRPr="00F458A0" w:rsidDel="00C5501A" w:rsidRDefault="00A17716" w:rsidP="00C5501A">
            <w:pPr>
              <w:pStyle w:val="TableText"/>
              <w:spacing w:before="0" w:after="0"/>
              <w:rPr>
                <w:del w:id="1242" w:author="Author"/>
              </w:rPr>
            </w:pPr>
            <w:del w:id="1243" w:author="Author">
              <w:r w:rsidRPr="00F458A0" w:rsidDel="00C5501A">
                <w:delText>R</w:delText>
              </w:r>
            </w:del>
          </w:p>
        </w:tc>
      </w:tr>
      <w:tr w:rsidR="00A17716" w:rsidRPr="00F458A0" w:rsidDel="00C5501A" w14:paraId="334004F6" w14:textId="27575A2E" w:rsidTr="00A17716">
        <w:trPr>
          <w:cantSplit/>
          <w:del w:id="12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1801471" w:rsidR="00A17716" w:rsidRPr="00F458A0" w:rsidDel="00C5501A" w:rsidRDefault="00A17716" w:rsidP="00C5501A">
            <w:pPr>
              <w:pStyle w:val="TableText"/>
              <w:spacing w:before="0" w:after="0"/>
              <w:rPr>
                <w:del w:id="1245" w:author="Author"/>
              </w:rPr>
            </w:pPr>
            <w:del w:id="1246"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599D2265" w:rsidR="00A17716" w:rsidRPr="00F458A0" w:rsidDel="00C5501A" w:rsidRDefault="00A17716" w:rsidP="00C5501A">
            <w:pPr>
              <w:pStyle w:val="TableText"/>
              <w:spacing w:before="0" w:after="0"/>
              <w:rPr>
                <w:del w:id="1247" w:author="Author"/>
              </w:rPr>
            </w:pPr>
            <w:del w:id="1248"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C3D5388" w:rsidR="00A17716" w:rsidRPr="00F458A0" w:rsidDel="00C5501A" w:rsidRDefault="00A17716" w:rsidP="00C5501A">
            <w:pPr>
              <w:pStyle w:val="TableText"/>
              <w:spacing w:before="0" w:after="0"/>
              <w:rPr>
                <w:del w:id="12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57BA7640" w:rsidR="00A17716" w:rsidRPr="00F458A0" w:rsidDel="00C5501A" w:rsidRDefault="00A17716" w:rsidP="00C5501A">
            <w:pPr>
              <w:pStyle w:val="TableText"/>
              <w:spacing w:before="0" w:after="0"/>
              <w:rPr>
                <w:del w:id="1250" w:author="Author"/>
              </w:rPr>
            </w:pPr>
            <w:del w:id="1251" w:author="Author">
              <w:r w:rsidRPr="00F458A0" w:rsidDel="00C5501A">
                <w:delText>R</w:delText>
              </w:r>
            </w:del>
          </w:p>
        </w:tc>
      </w:tr>
      <w:tr w:rsidR="00A17716" w:rsidRPr="00F458A0" w:rsidDel="00C5501A" w14:paraId="7C702B88" w14:textId="5B05BF86" w:rsidTr="00A17716">
        <w:trPr>
          <w:cantSplit/>
          <w:del w:id="12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5D2B63E3" w:rsidR="00A17716" w:rsidRPr="00F458A0" w:rsidDel="00C5501A" w:rsidRDefault="00A17716" w:rsidP="00C5501A">
            <w:pPr>
              <w:pStyle w:val="TableText"/>
              <w:spacing w:before="0" w:after="0"/>
              <w:rPr>
                <w:del w:id="1253" w:author="Author"/>
              </w:rPr>
            </w:pPr>
            <w:del w:id="1254"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64A3D8C0" w:rsidR="00A17716" w:rsidRPr="00F458A0" w:rsidDel="00C5501A" w:rsidRDefault="00A17716" w:rsidP="00C5501A">
            <w:pPr>
              <w:pStyle w:val="TableText"/>
              <w:spacing w:before="0" w:after="0"/>
              <w:rPr>
                <w:del w:id="1255" w:author="Author"/>
              </w:rPr>
            </w:pPr>
            <w:del w:id="1256" w:author="Author">
              <w:r w:rsidRPr="00F458A0" w:rsidDel="00C5501A">
                <w:delText>Buffer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CBF1D0E" w:rsidR="00A17716" w:rsidRPr="00F458A0" w:rsidDel="00C5501A" w:rsidRDefault="00A17716" w:rsidP="00C5501A">
            <w:pPr>
              <w:pStyle w:val="TableText"/>
              <w:spacing w:before="0" w:after="0"/>
              <w:rPr>
                <w:del w:id="12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4ACAA416" w:rsidR="00A17716" w:rsidRPr="00F458A0" w:rsidDel="00C5501A" w:rsidRDefault="00A17716" w:rsidP="00C5501A">
            <w:pPr>
              <w:pStyle w:val="TableText"/>
              <w:spacing w:before="0" w:after="0"/>
              <w:rPr>
                <w:del w:id="1258" w:author="Author"/>
              </w:rPr>
            </w:pPr>
            <w:del w:id="1259" w:author="Author">
              <w:r w:rsidRPr="00F458A0" w:rsidDel="00C5501A">
                <w:delText>R</w:delText>
              </w:r>
            </w:del>
          </w:p>
        </w:tc>
      </w:tr>
    </w:tbl>
    <w:p w14:paraId="790D5782" w14:textId="0691683A" w:rsidR="00A17716" w:rsidRPr="00F458A0" w:rsidDel="00C5501A" w:rsidRDefault="00A17716" w:rsidP="00C5501A">
      <w:pPr>
        <w:pStyle w:val="StepIntro"/>
        <w:spacing w:before="0"/>
        <w:rPr>
          <w:del w:id="1260" w:author="Author"/>
        </w:rPr>
      </w:pPr>
      <w:del w:id="1261" w:author="Author">
        <w:r w:rsidRPr="00F458A0" w:rsidDel="00C5501A">
          <w:delText>eIV Auto Update Report</w:delText>
        </w:r>
      </w:del>
    </w:p>
    <w:p w14:paraId="0FE30AAC" w14:textId="15F15991" w:rsidR="00A17716" w:rsidRPr="00F458A0" w:rsidDel="00C5501A" w:rsidRDefault="00A17716" w:rsidP="00C5501A">
      <w:pPr>
        <w:pStyle w:val="NormalWeb"/>
        <w:spacing w:before="0" w:after="0"/>
        <w:rPr>
          <w:del w:id="1262" w:author="Author"/>
          <w:rFonts w:eastAsiaTheme="minorEastAsia"/>
        </w:rPr>
      </w:pPr>
      <w:del w:id="1263" w:author="Author">
        <w:r w:rsidRPr="00F458A0" w:rsidDel="00C5501A">
          <w:delText>This report is used to view the list of patients whose Patient Insurance Information (</w:delText>
        </w:r>
        <w:r w:rsidRPr="00F458A0" w:rsidDel="00C5501A">
          <w:fldChar w:fldCharType="begin"/>
        </w:r>
        <w:r w:rsidRPr="00F458A0" w:rsidDel="00C5501A">
          <w:delInstrText xml:space="preserve"> REF _Ref474454738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has been updated automatically based on a 271 Response message (</w:delText>
        </w:r>
        <w:r w:rsidRPr="00F458A0" w:rsidDel="00C5501A">
          <w:fldChar w:fldCharType="begin"/>
        </w:r>
        <w:r w:rsidRPr="00F458A0" w:rsidDel="00C5501A">
          <w:delInstrText xml:space="preserve"> REF _Ref474454835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141D1705" w14:textId="464A78B3" w:rsidR="00A17716" w:rsidRPr="00A236D6" w:rsidDel="00C5501A" w:rsidRDefault="00A17716" w:rsidP="00C5501A">
      <w:pPr>
        <w:pStyle w:val="Caption"/>
        <w:spacing w:before="0" w:after="0"/>
        <w:rPr>
          <w:del w:id="1264" w:author="Author"/>
          <w:rFonts w:ascii="Arial" w:hAnsi="Arial" w:cs="Arial"/>
        </w:rPr>
      </w:pPr>
      <w:del w:id="1265"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21</w:delText>
        </w:r>
        <w:r w:rsidRPr="00A236D6" w:rsidDel="00C5501A">
          <w:rPr>
            <w:rFonts w:ascii="Arial" w:hAnsi="Arial" w:cs="Arial"/>
            <w:b w:val="0"/>
            <w:bCs w:val="0"/>
            <w:noProof/>
          </w:rPr>
          <w:fldChar w:fldCharType="end"/>
        </w:r>
        <w:r w:rsidRPr="00A236D6" w:rsidDel="00C5501A">
          <w:rPr>
            <w:rFonts w:ascii="Arial" w:hAnsi="Arial" w:cs="Arial"/>
          </w:rPr>
          <w:delText>: Updated Patient Insurance Information</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rsidDel="00C5501A" w14:paraId="29AE3FEC" w14:textId="214A634C" w:rsidTr="00A17716">
        <w:trPr>
          <w:cantSplit/>
          <w:tblHeader/>
          <w:del w:id="1266"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32053582" w:rsidR="00A17716" w:rsidRPr="00F458A0" w:rsidDel="00C5501A" w:rsidRDefault="00A17716" w:rsidP="00C5501A">
            <w:pPr>
              <w:pStyle w:val="TableHeading"/>
              <w:spacing w:before="0" w:after="0"/>
              <w:rPr>
                <w:del w:id="1267" w:author="Author"/>
              </w:rPr>
            </w:pPr>
            <w:del w:id="1268"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0CE284D6" w:rsidR="00A17716" w:rsidRPr="00F458A0" w:rsidDel="00C5501A" w:rsidRDefault="00A17716" w:rsidP="00C5501A">
            <w:pPr>
              <w:pStyle w:val="TableHeading"/>
              <w:spacing w:before="0" w:after="0"/>
              <w:rPr>
                <w:del w:id="1269" w:author="Author"/>
              </w:rPr>
            </w:pPr>
            <w:del w:id="1270"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690EB997" w:rsidR="00A17716" w:rsidRPr="00F458A0" w:rsidDel="00C5501A" w:rsidRDefault="00A17716" w:rsidP="00C5501A">
            <w:pPr>
              <w:pStyle w:val="TableHeading"/>
              <w:spacing w:before="0" w:after="0"/>
              <w:rPr>
                <w:del w:id="1271" w:author="Author"/>
              </w:rPr>
            </w:pPr>
            <w:del w:id="1272"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4F2CA5E" w:rsidR="00A17716" w:rsidRPr="00F458A0" w:rsidDel="00C5501A" w:rsidRDefault="00A17716" w:rsidP="00C5501A">
            <w:pPr>
              <w:pStyle w:val="TableHeading"/>
              <w:spacing w:before="0" w:after="0"/>
              <w:rPr>
                <w:del w:id="1273" w:author="Author"/>
              </w:rPr>
            </w:pPr>
            <w:del w:id="1274" w:author="Author">
              <w:r w:rsidRPr="00F458A0" w:rsidDel="00C5501A">
                <w:delText>Read/Write</w:delText>
              </w:r>
            </w:del>
          </w:p>
        </w:tc>
      </w:tr>
      <w:tr w:rsidR="00A17716" w:rsidRPr="00F458A0" w:rsidDel="00C5501A" w14:paraId="16F16956" w14:textId="11EFED57" w:rsidTr="00A17716">
        <w:trPr>
          <w:cantSplit/>
          <w:del w:id="12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6090200" w:rsidR="00A17716" w:rsidRPr="00F458A0" w:rsidDel="00C5501A" w:rsidRDefault="00A17716" w:rsidP="00C5501A">
            <w:pPr>
              <w:pStyle w:val="TableText"/>
              <w:spacing w:before="0" w:after="0"/>
              <w:rPr>
                <w:del w:id="1276" w:author="Author"/>
              </w:rPr>
            </w:pPr>
            <w:del w:id="1277"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529EB029" w:rsidR="00A17716" w:rsidRPr="00F458A0" w:rsidDel="00C5501A" w:rsidRDefault="00A17716" w:rsidP="00C5501A">
            <w:pPr>
              <w:pStyle w:val="TableText"/>
              <w:spacing w:before="0" w:after="0"/>
              <w:rPr>
                <w:del w:id="1278" w:author="Author"/>
              </w:rPr>
            </w:pPr>
            <w:del w:id="1279" w:author="Author">
              <w:r w:rsidRPr="00F458A0" w:rsidDel="00C5501A">
                <w:delText>Response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2CD8FFF8" w:rsidR="00A17716" w:rsidRPr="00F458A0" w:rsidDel="00C5501A" w:rsidRDefault="00A17716" w:rsidP="00C5501A">
            <w:pPr>
              <w:pStyle w:val="TableText"/>
              <w:spacing w:before="0" w:after="0"/>
              <w:rPr>
                <w:del w:id="12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1BE0963A" w:rsidR="00A17716" w:rsidRPr="00F458A0" w:rsidDel="00C5501A" w:rsidRDefault="00A17716" w:rsidP="00C5501A">
            <w:pPr>
              <w:pStyle w:val="TableText"/>
              <w:spacing w:before="0" w:after="0"/>
              <w:rPr>
                <w:del w:id="1281" w:author="Author"/>
              </w:rPr>
            </w:pPr>
            <w:del w:id="1282" w:author="Author">
              <w:r w:rsidRPr="00F458A0" w:rsidDel="00C5501A">
                <w:delText>R</w:delText>
              </w:r>
            </w:del>
          </w:p>
        </w:tc>
      </w:tr>
      <w:tr w:rsidR="00A17716" w:rsidRPr="00F458A0" w:rsidDel="00C5501A" w14:paraId="5B3687F5" w14:textId="637D2324" w:rsidTr="00A17716">
        <w:trPr>
          <w:cantSplit/>
          <w:del w:id="12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3C70D3E9" w:rsidR="00A17716" w:rsidRPr="00F458A0" w:rsidDel="00C5501A" w:rsidRDefault="00A17716" w:rsidP="00C5501A">
            <w:pPr>
              <w:pStyle w:val="TableText"/>
              <w:spacing w:before="0" w:after="0"/>
              <w:rPr>
                <w:del w:id="1284" w:author="Author"/>
              </w:rPr>
            </w:pPr>
            <w:del w:id="128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4F7E590D" w:rsidR="00A17716" w:rsidRPr="00F458A0" w:rsidDel="00C5501A" w:rsidRDefault="00A17716" w:rsidP="00C5501A">
            <w:pPr>
              <w:pStyle w:val="TableText"/>
              <w:spacing w:before="0" w:after="0"/>
              <w:rPr>
                <w:del w:id="1286" w:author="Author"/>
              </w:rPr>
            </w:pPr>
            <w:del w:id="128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3D2B2589" w:rsidR="00A17716" w:rsidRPr="00F458A0" w:rsidDel="00C5501A" w:rsidRDefault="00A17716" w:rsidP="00C5501A">
            <w:pPr>
              <w:pStyle w:val="TableText"/>
              <w:spacing w:before="0" w:after="0"/>
              <w:rPr>
                <w:del w:id="1288" w:author="Author"/>
              </w:rPr>
            </w:pPr>
            <w:del w:id="128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3B4BBC21" w:rsidR="00A17716" w:rsidRPr="00F458A0" w:rsidDel="00C5501A" w:rsidRDefault="00A17716" w:rsidP="00C5501A">
            <w:pPr>
              <w:pStyle w:val="TableText"/>
              <w:spacing w:before="0" w:after="0"/>
              <w:rPr>
                <w:del w:id="1290" w:author="Author"/>
              </w:rPr>
            </w:pPr>
            <w:del w:id="1291" w:author="Author">
              <w:r w:rsidRPr="00F458A0" w:rsidDel="00C5501A">
                <w:delText>R</w:delText>
              </w:r>
            </w:del>
          </w:p>
        </w:tc>
      </w:tr>
      <w:tr w:rsidR="00A17716" w:rsidRPr="00F458A0" w:rsidDel="00C5501A" w14:paraId="23F1F1A7" w14:textId="10142B25" w:rsidTr="00A17716">
        <w:trPr>
          <w:cantSplit/>
          <w:del w:id="12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52B9FE29" w:rsidR="00A17716" w:rsidRPr="00F458A0" w:rsidDel="00C5501A" w:rsidRDefault="00A17716" w:rsidP="00C5501A">
            <w:pPr>
              <w:pStyle w:val="TableText"/>
              <w:spacing w:before="0" w:after="0"/>
              <w:rPr>
                <w:del w:id="1293" w:author="Author"/>
              </w:rPr>
            </w:pPr>
            <w:del w:id="1294"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44583BD1" w:rsidR="00A17716" w:rsidRPr="00F458A0" w:rsidDel="00C5501A" w:rsidRDefault="00A17716" w:rsidP="00C5501A">
            <w:pPr>
              <w:pStyle w:val="TableText"/>
              <w:spacing w:before="0" w:after="0"/>
              <w:rPr>
                <w:del w:id="1295" w:author="Author"/>
              </w:rPr>
            </w:pPr>
            <w:del w:id="1296" w:author="Author">
              <w:r w:rsidRPr="00F458A0" w:rsidDel="00C5501A">
                <w:delText>Insurance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07FBA15D" w:rsidR="00A17716" w:rsidRPr="00F458A0" w:rsidDel="00C5501A" w:rsidRDefault="00A17716" w:rsidP="00C5501A">
            <w:pPr>
              <w:pStyle w:val="TableText"/>
              <w:spacing w:before="0" w:after="0"/>
              <w:rPr>
                <w:del w:id="1297" w:author="Author"/>
              </w:rPr>
            </w:pPr>
            <w:del w:id="129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5B6A177E" w:rsidR="00A17716" w:rsidRPr="00F458A0" w:rsidDel="00C5501A" w:rsidRDefault="00A17716" w:rsidP="00C5501A">
            <w:pPr>
              <w:pStyle w:val="TableText"/>
              <w:spacing w:before="0" w:after="0"/>
              <w:rPr>
                <w:del w:id="1299" w:author="Author"/>
              </w:rPr>
            </w:pPr>
            <w:del w:id="1300" w:author="Author">
              <w:r w:rsidRPr="00F458A0" w:rsidDel="00C5501A">
                <w:delText>R</w:delText>
              </w:r>
            </w:del>
          </w:p>
        </w:tc>
      </w:tr>
      <w:tr w:rsidR="00A17716" w:rsidRPr="00F458A0" w:rsidDel="00C5501A" w14:paraId="5ADC5857" w14:textId="2800369C" w:rsidTr="00A17716">
        <w:trPr>
          <w:cantSplit/>
          <w:del w:id="13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0C7F345" w:rsidR="00A17716" w:rsidRPr="00F458A0" w:rsidDel="00C5501A" w:rsidRDefault="00A17716" w:rsidP="00C5501A">
            <w:pPr>
              <w:pStyle w:val="TableText"/>
              <w:spacing w:before="0" w:after="0"/>
              <w:rPr>
                <w:del w:id="1302" w:author="Author"/>
              </w:rPr>
            </w:pPr>
            <w:del w:id="1303"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41CC8D2F" w:rsidR="00A17716" w:rsidRPr="00F458A0" w:rsidDel="00C5501A" w:rsidRDefault="00A17716" w:rsidP="00C5501A">
            <w:pPr>
              <w:pStyle w:val="TableText"/>
              <w:spacing w:before="0" w:after="0"/>
              <w:rPr>
                <w:del w:id="1304" w:author="Author"/>
              </w:rPr>
            </w:pPr>
            <w:del w:id="1305"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5F512C4C" w:rsidR="00A17716" w:rsidRPr="00F458A0" w:rsidDel="00C5501A" w:rsidRDefault="00A17716" w:rsidP="00C5501A">
            <w:pPr>
              <w:pStyle w:val="TableText"/>
              <w:spacing w:before="0" w:after="0"/>
              <w:rPr>
                <w:del w:id="1306" w:author="Author"/>
              </w:rPr>
            </w:pPr>
            <w:del w:id="1307"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481D52D9" w:rsidR="00A17716" w:rsidRPr="00F458A0" w:rsidDel="00C5501A" w:rsidRDefault="00A17716" w:rsidP="00C5501A">
            <w:pPr>
              <w:pStyle w:val="TableText"/>
              <w:spacing w:before="0" w:after="0"/>
              <w:rPr>
                <w:del w:id="1308" w:author="Author"/>
              </w:rPr>
            </w:pPr>
            <w:del w:id="1309" w:author="Author">
              <w:r w:rsidRPr="00F458A0" w:rsidDel="00C5501A">
                <w:delText>R</w:delText>
              </w:r>
            </w:del>
          </w:p>
        </w:tc>
      </w:tr>
      <w:tr w:rsidR="00A17716" w:rsidRPr="00F458A0" w:rsidDel="00C5501A" w14:paraId="79B7010E" w14:textId="6E9488D6" w:rsidTr="00A17716">
        <w:trPr>
          <w:cantSplit/>
          <w:del w:id="13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2B3BC81A" w:rsidR="00A17716" w:rsidRPr="00F458A0" w:rsidDel="00C5501A" w:rsidRDefault="00A17716" w:rsidP="00C5501A">
            <w:pPr>
              <w:pStyle w:val="TableText"/>
              <w:spacing w:before="0" w:after="0"/>
              <w:rPr>
                <w:del w:id="1311" w:author="Author"/>
              </w:rPr>
            </w:pPr>
            <w:del w:id="131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2F786796" w:rsidR="00A17716" w:rsidRPr="00F458A0" w:rsidDel="00C5501A" w:rsidRDefault="00A17716" w:rsidP="00C5501A">
            <w:pPr>
              <w:pStyle w:val="TableText"/>
              <w:spacing w:before="0" w:after="0"/>
              <w:rPr>
                <w:del w:id="1313" w:author="Author"/>
              </w:rPr>
            </w:pPr>
            <w:del w:id="1314"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392AACAD" w:rsidR="00A17716" w:rsidRPr="00F458A0" w:rsidDel="00C5501A" w:rsidRDefault="00A17716" w:rsidP="00C5501A">
            <w:pPr>
              <w:pStyle w:val="TableText"/>
              <w:spacing w:before="0" w:after="0"/>
              <w:rPr>
                <w:del w:id="1315" w:author="Author"/>
              </w:rPr>
            </w:pPr>
            <w:del w:id="1316"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352F31C1" w:rsidR="00A17716" w:rsidRPr="00F458A0" w:rsidDel="00C5501A" w:rsidRDefault="00A17716" w:rsidP="00C5501A">
            <w:pPr>
              <w:pStyle w:val="TableText"/>
              <w:spacing w:before="0" w:after="0"/>
              <w:rPr>
                <w:del w:id="1317" w:author="Author"/>
              </w:rPr>
            </w:pPr>
            <w:del w:id="1318" w:author="Author">
              <w:r w:rsidRPr="00F458A0" w:rsidDel="00C5501A">
                <w:delText>R</w:delText>
              </w:r>
            </w:del>
          </w:p>
        </w:tc>
      </w:tr>
      <w:tr w:rsidR="00A17716" w:rsidRPr="00F458A0" w:rsidDel="00C5501A" w14:paraId="0E97EAD0" w14:textId="040A38BC" w:rsidTr="00A17716">
        <w:trPr>
          <w:cantSplit/>
          <w:del w:id="13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53525DC5" w:rsidR="00A17716" w:rsidRPr="00F458A0" w:rsidDel="00C5501A" w:rsidRDefault="00A17716" w:rsidP="00C5501A">
            <w:pPr>
              <w:pStyle w:val="TableText"/>
              <w:spacing w:before="0" w:after="0"/>
              <w:rPr>
                <w:del w:id="1320" w:author="Author"/>
              </w:rPr>
            </w:pPr>
            <w:del w:id="1321"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19E43B4A" w:rsidR="00A17716" w:rsidRPr="00F458A0" w:rsidDel="00C5501A" w:rsidRDefault="00A17716" w:rsidP="00C5501A">
            <w:pPr>
              <w:pStyle w:val="TableText"/>
              <w:spacing w:before="0" w:after="0"/>
              <w:rPr>
                <w:del w:id="1322" w:author="Author"/>
              </w:rPr>
            </w:pPr>
            <w:del w:id="1323" w:author="Author">
              <w:r w:rsidRPr="00F458A0" w:rsidDel="00C5501A">
                <w:delText xml:space="preserve">Dt Sent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63C34EDC" w:rsidR="00A17716" w:rsidRPr="00F458A0" w:rsidDel="00C5501A" w:rsidRDefault="00A17716" w:rsidP="00C5501A">
            <w:pPr>
              <w:pStyle w:val="TableText"/>
              <w:spacing w:before="0" w:after="0"/>
              <w:rPr>
                <w:del w:id="132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56B54AFA" w:rsidR="00A17716" w:rsidRPr="00F458A0" w:rsidDel="00C5501A" w:rsidRDefault="00A17716" w:rsidP="00C5501A">
            <w:pPr>
              <w:pStyle w:val="TableText"/>
              <w:spacing w:before="0" w:after="0"/>
              <w:rPr>
                <w:del w:id="1325" w:author="Author"/>
              </w:rPr>
            </w:pPr>
            <w:del w:id="1326" w:author="Author">
              <w:r w:rsidRPr="00F458A0" w:rsidDel="00C5501A">
                <w:delText>R</w:delText>
              </w:r>
            </w:del>
          </w:p>
        </w:tc>
      </w:tr>
      <w:tr w:rsidR="00A17716" w:rsidRPr="00F458A0" w:rsidDel="00C5501A" w14:paraId="0AF997EA" w14:textId="583A22E2" w:rsidTr="00A17716">
        <w:trPr>
          <w:cantSplit/>
          <w:del w:id="13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172F2498" w:rsidR="00A17716" w:rsidRPr="00F458A0" w:rsidDel="00C5501A" w:rsidRDefault="00A17716" w:rsidP="00C5501A">
            <w:pPr>
              <w:pStyle w:val="TableText"/>
              <w:spacing w:before="0" w:after="0"/>
              <w:rPr>
                <w:del w:id="1328" w:author="Author"/>
              </w:rPr>
            </w:pPr>
            <w:del w:id="1329"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069B99B6" w:rsidR="00A17716" w:rsidRPr="00F458A0" w:rsidDel="00C5501A" w:rsidRDefault="00A17716" w:rsidP="00C5501A">
            <w:pPr>
              <w:pStyle w:val="TableText"/>
              <w:spacing w:before="0" w:after="0"/>
              <w:rPr>
                <w:del w:id="1330" w:author="Author"/>
              </w:rPr>
            </w:pPr>
            <w:del w:id="1331" w:author="Author">
              <w:r w:rsidRPr="00F458A0" w:rsidDel="00C5501A">
                <w:delText xml:space="preserve">Auto Dt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1A64A154" w:rsidR="00A17716" w:rsidRPr="00F458A0" w:rsidDel="00C5501A" w:rsidRDefault="00A17716" w:rsidP="00C5501A">
            <w:pPr>
              <w:pStyle w:val="TableText"/>
              <w:spacing w:before="0" w:after="0"/>
              <w:rPr>
                <w:del w:id="133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218DCE90" w:rsidR="00A17716" w:rsidRPr="00F458A0" w:rsidDel="00C5501A" w:rsidRDefault="00A17716" w:rsidP="00C5501A">
            <w:pPr>
              <w:pStyle w:val="TableText"/>
              <w:spacing w:before="0" w:after="0"/>
              <w:rPr>
                <w:del w:id="1333" w:author="Author"/>
              </w:rPr>
            </w:pPr>
            <w:del w:id="1334" w:author="Author">
              <w:r w:rsidRPr="00F458A0" w:rsidDel="00C5501A">
                <w:delText>R</w:delText>
              </w:r>
            </w:del>
          </w:p>
        </w:tc>
      </w:tr>
      <w:tr w:rsidR="00A17716" w:rsidRPr="00F458A0" w:rsidDel="00C5501A" w14:paraId="08F8BD2D" w14:textId="7D7FA6A6" w:rsidTr="00A17716">
        <w:trPr>
          <w:cantSplit/>
          <w:del w:id="13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49591743" w:rsidR="00A17716" w:rsidRPr="00F458A0" w:rsidDel="00C5501A" w:rsidRDefault="00A17716" w:rsidP="00C5501A">
            <w:pPr>
              <w:pStyle w:val="TableText"/>
              <w:spacing w:before="0" w:after="0"/>
              <w:rPr>
                <w:del w:id="1336" w:author="Author"/>
              </w:rPr>
            </w:pPr>
            <w:del w:id="1337"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9DE330A" w:rsidR="00A17716" w:rsidRPr="00F458A0" w:rsidDel="00C5501A" w:rsidRDefault="00A17716" w:rsidP="00C5501A">
            <w:pPr>
              <w:pStyle w:val="TableText"/>
              <w:spacing w:before="0" w:after="0"/>
              <w:rPr>
                <w:del w:id="1338" w:author="Author"/>
              </w:rPr>
            </w:pPr>
            <w:del w:id="1339"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5C58EE55" w:rsidR="00A17716" w:rsidRPr="00F458A0" w:rsidDel="00C5501A" w:rsidRDefault="00A17716" w:rsidP="00C5501A">
            <w:pPr>
              <w:pStyle w:val="TableText"/>
              <w:spacing w:before="0" w:after="0"/>
              <w:rPr>
                <w:del w:id="134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5ABC1BB4" w:rsidR="00A17716" w:rsidRPr="00F458A0" w:rsidDel="00C5501A" w:rsidRDefault="00A17716" w:rsidP="00C5501A">
            <w:pPr>
              <w:pStyle w:val="TableText"/>
              <w:spacing w:before="0" w:after="0"/>
              <w:rPr>
                <w:del w:id="1341" w:author="Author"/>
              </w:rPr>
            </w:pPr>
            <w:del w:id="1342" w:author="Author">
              <w:r w:rsidRPr="00F458A0" w:rsidDel="00C5501A">
                <w:delText>R</w:delText>
              </w:r>
            </w:del>
          </w:p>
        </w:tc>
      </w:tr>
      <w:tr w:rsidR="00A17716" w:rsidRPr="00F458A0" w:rsidDel="00C5501A" w14:paraId="2978560B" w14:textId="39A0354F" w:rsidTr="00A17716">
        <w:trPr>
          <w:cantSplit/>
          <w:del w:id="13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25291B7A" w:rsidR="00A17716" w:rsidRPr="00F458A0" w:rsidDel="00C5501A" w:rsidRDefault="00A17716" w:rsidP="00C5501A">
            <w:pPr>
              <w:pStyle w:val="TableText"/>
              <w:spacing w:before="0" w:after="0"/>
              <w:rPr>
                <w:del w:id="1344" w:author="Author"/>
              </w:rPr>
            </w:pPr>
            <w:del w:id="134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350FE3D3" w:rsidR="00A17716" w:rsidRPr="00F458A0" w:rsidDel="00C5501A" w:rsidRDefault="00A17716" w:rsidP="00C5501A">
            <w:pPr>
              <w:pStyle w:val="TableText"/>
              <w:spacing w:before="0" w:after="0"/>
              <w:rPr>
                <w:del w:id="1346" w:author="Author"/>
              </w:rPr>
            </w:pPr>
            <w:del w:id="1347" w:author="Author">
              <w:r w:rsidRPr="00F458A0" w:rsidDel="00C5501A">
                <w:delText>eIV Trace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3DA3DA96" w:rsidR="00A17716" w:rsidRPr="00F458A0" w:rsidDel="00C5501A" w:rsidRDefault="00A17716" w:rsidP="00C5501A">
            <w:pPr>
              <w:pStyle w:val="TableText"/>
              <w:spacing w:before="0" w:after="0"/>
              <w:rPr>
                <w:del w:id="134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52058A87" w:rsidR="00A17716" w:rsidRPr="00F458A0" w:rsidDel="00C5501A" w:rsidRDefault="00A17716" w:rsidP="00C5501A">
            <w:pPr>
              <w:pStyle w:val="TableText"/>
              <w:spacing w:before="0" w:after="0"/>
              <w:rPr>
                <w:del w:id="1349" w:author="Author"/>
              </w:rPr>
            </w:pPr>
            <w:del w:id="1350" w:author="Author">
              <w:r w:rsidRPr="00F458A0" w:rsidDel="00C5501A">
                <w:delText>R</w:delText>
              </w:r>
            </w:del>
          </w:p>
        </w:tc>
      </w:tr>
    </w:tbl>
    <w:p w14:paraId="56BDF2AD" w14:textId="1EF98053" w:rsidR="00A17716" w:rsidRPr="00F458A0" w:rsidDel="00C5501A" w:rsidRDefault="00A17716" w:rsidP="00C5501A">
      <w:pPr>
        <w:pStyle w:val="NormalWeb"/>
        <w:spacing w:before="0" w:after="0"/>
        <w:rPr>
          <w:del w:id="1351" w:author="Author"/>
          <w:rFonts w:eastAsiaTheme="minorEastAsia"/>
        </w:rPr>
      </w:pPr>
      <w:del w:id="1352" w:author="Author">
        <w:r w:rsidRPr="00F458A0" w:rsidDel="00C5501A">
          <w:rPr>
            <w:color w:val="000000"/>
          </w:rPr>
          <w:delText>This report is used to view the data that was received through the eIV process (</w:delText>
        </w:r>
        <w:r w:rsidRPr="00F458A0" w:rsidDel="00C5501A">
          <w:rPr>
            <w:color w:val="000000"/>
          </w:rPr>
          <w:fldChar w:fldCharType="begin"/>
        </w:r>
        <w:r w:rsidRPr="00F458A0" w:rsidDel="00C5501A">
          <w:rPr>
            <w:color w:val="000000"/>
          </w:rPr>
          <w:delInstrText xml:space="preserve"> REF _Ref474455014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 receipt of 271 Health Care Eligibility Benefits (</w:delText>
        </w:r>
        <w:r w:rsidRPr="00F458A0" w:rsidDel="00C5501A">
          <w:rPr>
            <w:color w:val="000000"/>
          </w:rPr>
          <w:fldChar w:fldCharType="begin"/>
        </w:r>
        <w:r w:rsidRPr="00F458A0" w:rsidDel="00C5501A">
          <w:rPr>
            <w:color w:val="000000"/>
          </w:rPr>
          <w:delInstrText xml:space="preserve"> REF _Ref474454912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Response messages.</w:delText>
        </w:r>
      </w:del>
    </w:p>
    <w:p w14:paraId="5013B435" w14:textId="389B6DE0" w:rsidR="00A17716" w:rsidRPr="00A236D6" w:rsidDel="00C5501A" w:rsidRDefault="00A17716" w:rsidP="00C5501A">
      <w:pPr>
        <w:pStyle w:val="Caption"/>
        <w:spacing w:before="0" w:after="0"/>
        <w:rPr>
          <w:del w:id="1353" w:author="Author"/>
          <w:rFonts w:ascii="Arial" w:hAnsi="Arial" w:cs="Arial"/>
        </w:rPr>
      </w:pPr>
      <w:del w:id="135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22</w:delText>
        </w:r>
        <w:r w:rsidRPr="00A236D6" w:rsidDel="00C5501A">
          <w:rPr>
            <w:rFonts w:ascii="Arial" w:hAnsi="Arial" w:cs="Arial"/>
            <w:b w:val="0"/>
            <w:bCs w:val="0"/>
            <w:noProof/>
          </w:rPr>
          <w:fldChar w:fldCharType="end"/>
        </w:r>
        <w:r w:rsidRPr="00A236D6" w:rsidDel="00C5501A">
          <w:rPr>
            <w:rFonts w:ascii="Arial" w:hAnsi="Arial" w:cs="Arial"/>
          </w:rPr>
          <w:delText>: 271 Health Care Eligibility Benefits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rsidDel="00C5501A" w14:paraId="07BE108C" w14:textId="79BA2C37" w:rsidTr="00A17716">
        <w:trPr>
          <w:cantSplit/>
          <w:tblHeader/>
          <w:del w:id="135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3DD2F18F" w:rsidR="00A17716" w:rsidRPr="00F458A0" w:rsidDel="00C5501A" w:rsidRDefault="00A17716" w:rsidP="00C5501A">
            <w:pPr>
              <w:pStyle w:val="TableHeading"/>
              <w:spacing w:before="0" w:after="0"/>
              <w:rPr>
                <w:del w:id="1356" w:author="Author"/>
              </w:rPr>
            </w:pPr>
            <w:del w:id="135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6089C3DA" w:rsidR="00A17716" w:rsidRPr="00F458A0" w:rsidDel="00C5501A" w:rsidRDefault="00A17716" w:rsidP="00C5501A">
            <w:pPr>
              <w:pStyle w:val="TableHeading"/>
              <w:spacing w:before="0" w:after="0"/>
              <w:rPr>
                <w:del w:id="1358" w:author="Author"/>
              </w:rPr>
            </w:pPr>
            <w:del w:id="135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3EB24630" w:rsidR="00A17716" w:rsidRPr="00F458A0" w:rsidDel="00C5501A" w:rsidRDefault="00A17716" w:rsidP="00C5501A">
            <w:pPr>
              <w:pStyle w:val="TableHeading"/>
              <w:spacing w:before="0" w:after="0"/>
              <w:rPr>
                <w:del w:id="1360" w:author="Author"/>
              </w:rPr>
            </w:pPr>
            <w:del w:id="136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583B65B8" w:rsidR="00A17716" w:rsidRPr="00F458A0" w:rsidDel="00C5501A" w:rsidRDefault="00A17716" w:rsidP="00C5501A">
            <w:pPr>
              <w:pStyle w:val="TableHeading"/>
              <w:spacing w:before="0" w:after="0"/>
              <w:rPr>
                <w:del w:id="1362" w:author="Author"/>
              </w:rPr>
            </w:pPr>
            <w:del w:id="1363" w:author="Author">
              <w:r w:rsidRPr="00F458A0" w:rsidDel="00C5501A">
                <w:delText>Read/Write</w:delText>
              </w:r>
            </w:del>
          </w:p>
        </w:tc>
      </w:tr>
      <w:tr w:rsidR="00A17716" w:rsidRPr="00F458A0" w:rsidDel="00C5501A" w14:paraId="505B2A50" w14:textId="242FF1A1" w:rsidTr="00A17716">
        <w:trPr>
          <w:cantSplit/>
          <w:del w:id="13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63F3B27" w:rsidR="00A17716" w:rsidRPr="00F458A0" w:rsidDel="00C5501A" w:rsidRDefault="00A17716" w:rsidP="00C5501A">
            <w:pPr>
              <w:pStyle w:val="TableText"/>
              <w:spacing w:before="0" w:after="0"/>
              <w:rPr>
                <w:del w:id="1365" w:author="Author"/>
              </w:rPr>
            </w:pPr>
            <w:del w:id="136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2CD4D10" w:rsidR="00A17716" w:rsidRPr="00F458A0" w:rsidDel="00C5501A" w:rsidRDefault="00A17716" w:rsidP="00C5501A">
            <w:pPr>
              <w:pStyle w:val="TableText"/>
              <w:spacing w:before="0" w:after="0"/>
              <w:rPr>
                <w:del w:id="1367" w:author="Author"/>
              </w:rPr>
            </w:pPr>
            <w:del w:id="1368"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49124F6E" w:rsidR="00A17716" w:rsidRPr="00F458A0" w:rsidDel="00C5501A" w:rsidRDefault="00A17716" w:rsidP="00C5501A">
            <w:pPr>
              <w:pStyle w:val="TableText"/>
              <w:spacing w:before="0" w:after="0"/>
              <w:rPr>
                <w:del w:id="13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5E7E0919" w:rsidR="00A17716" w:rsidRPr="00F458A0" w:rsidDel="00C5501A" w:rsidRDefault="00A17716" w:rsidP="00C5501A">
            <w:pPr>
              <w:pStyle w:val="TableText"/>
              <w:spacing w:before="0" w:after="0"/>
              <w:rPr>
                <w:del w:id="1370" w:author="Author"/>
              </w:rPr>
            </w:pPr>
            <w:del w:id="1371" w:author="Author">
              <w:r w:rsidRPr="00F458A0" w:rsidDel="00C5501A">
                <w:delText>W</w:delText>
              </w:r>
            </w:del>
          </w:p>
        </w:tc>
      </w:tr>
      <w:tr w:rsidR="00A17716" w:rsidRPr="00F458A0" w:rsidDel="00C5501A" w14:paraId="38C4C525" w14:textId="281C74E2" w:rsidTr="00A17716">
        <w:trPr>
          <w:cantSplit/>
          <w:del w:id="13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5E557664" w:rsidR="00A17716" w:rsidRPr="00F458A0" w:rsidDel="00C5501A" w:rsidRDefault="00A17716" w:rsidP="00C5501A">
            <w:pPr>
              <w:pStyle w:val="TableText"/>
              <w:spacing w:before="0" w:after="0"/>
              <w:rPr>
                <w:del w:id="1373" w:author="Author"/>
              </w:rPr>
            </w:pPr>
            <w:del w:id="137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0FABD06B" w:rsidR="00A17716" w:rsidRPr="00F458A0" w:rsidDel="00C5501A" w:rsidRDefault="00A17716" w:rsidP="00C5501A">
            <w:pPr>
              <w:pStyle w:val="TableText"/>
              <w:spacing w:before="0" w:after="0"/>
              <w:rPr>
                <w:del w:id="1375" w:author="Author"/>
              </w:rPr>
            </w:pPr>
            <w:del w:id="1376"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4D675689" w:rsidR="00A17716" w:rsidRPr="00F458A0" w:rsidDel="00C5501A" w:rsidRDefault="00A17716" w:rsidP="00C5501A">
            <w:pPr>
              <w:pStyle w:val="TableText"/>
              <w:spacing w:before="0" w:after="0"/>
              <w:rPr>
                <w:del w:id="13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106FB26B" w:rsidR="00A17716" w:rsidRPr="00F458A0" w:rsidDel="00C5501A" w:rsidRDefault="00A17716" w:rsidP="00C5501A">
            <w:pPr>
              <w:pStyle w:val="TableText"/>
              <w:spacing w:before="0" w:after="0"/>
              <w:rPr>
                <w:del w:id="1378" w:author="Author"/>
              </w:rPr>
            </w:pPr>
            <w:del w:id="1379" w:author="Author">
              <w:r w:rsidRPr="00F458A0" w:rsidDel="00C5501A">
                <w:delText>W</w:delText>
              </w:r>
            </w:del>
          </w:p>
        </w:tc>
      </w:tr>
      <w:tr w:rsidR="00A17716" w:rsidRPr="00F458A0" w:rsidDel="00C5501A" w14:paraId="3A2C1AA4" w14:textId="61D284FD" w:rsidTr="00A17716">
        <w:trPr>
          <w:cantSplit/>
          <w:del w:id="13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66BCDCEA" w:rsidR="00A17716" w:rsidRPr="00F458A0" w:rsidDel="00C5501A" w:rsidRDefault="00A17716" w:rsidP="00C5501A">
            <w:pPr>
              <w:pStyle w:val="TableText"/>
              <w:spacing w:before="0" w:after="0"/>
              <w:rPr>
                <w:del w:id="1381" w:author="Author"/>
              </w:rPr>
            </w:pPr>
            <w:del w:id="138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673DC8A" w:rsidR="00A17716" w:rsidRPr="00F458A0" w:rsidDel="00C5501A" w:rsidRDefault="00A17716" w:rsidP="00C5501A">
            <w:pPr>
              <w:pStyle w:val="TableText"/>
              <w:spacing w:before="0" w:after="0"/>
              <w:rPr>
                <w:del w:id="1383" w:author="Author"/>
              </w:rPr>
            </w:pPr>
            <w:del w:id="138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55E08AAD" w:rsidR="00A17716" w:rsidRPr="00F458A0" w:rsidDel="00C5501A" w:rsidRDefault="00A17716" w:rsidP="00C5501A">
            <w:pPr>
              <w:pStyle w:val="TableText"/>
              <w:spacing w:before="0" w:after="0"/>
              <w:rPr>
                <w:del w:id="1385" w:author="Author"/>
              </w:rPr>
            </w:pPr>
            <w:del w:id="138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2234E218" w:rsidR="00A17716" w:rsidRPr="00F458A0" w:rsidDel="00C5501A" w:rsidRDefault="00A17716" w:rsidP="00C5501A">
            <w:pPr>
              <w:pStyle w:val="TableText"/>
              <w:spacing w:before="0" w:after="0"/>
              <w:rPr>
                <w:del w:id="1387" w:author="Author"/>
              </w:rPr>
            </w:pPr>
            <w:del w:id="1388" w:author="Author">
              <w:r w:rsidRPr="00F458A0" w:rsidDel="00C5501A">
                <w:delText>W</w:delText>
              </w:r>
            </w:del>
          </w:p>
        </w:tc>
      </w:tr>
      <w:tr w:rsidR="00A17716" w:rsidRPr="00F458A0" w:rsidDel="00C5501A" w14:paraId="666AB994" w14:textId="545AB3FD" w:rsidTr="00A17716">
        <w:trPr>
          <w:cantSplit/>
          <w:del w:id="13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6444C8AE" w:rsidR="00A17716" w:rsidRPr="00F458A0" w:rsidDel="00C5501A" w:rsidRDefault="00A17716" w:rsidP="00C5501A">
            <w:pPr>
              <w:pStyle w:val="TableText"/>
              <w:spacing w:before="0" w:after="0"/>
              <w:rPr>
                <w:del w:id="1390" w:author="Author"/>
              </w:rPr>
            </w:pPr>
            <w:del w:id="139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3DD3B532" w:rsidR="00A17716" w:rsidRPr="00F458A0" w:rsidDel="00C5501A" w:rsidRDefault="00A17716" w:rsidP="00C5501A">
            <w:pPr>
              <w:pStyle w:val="TableText"/>
              <w:spacing w:before="0" w:after="0"/>
              <w:rPr>
                <w:del w:id="1392" w:author="Author"/>
              </w:rPr>
            </w:pPr>
            <w:del w:id="139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DDB0DE9" w:rsidR="00A17716" w:rsidRPr="00F458A0" w:rsidDel="00C5501A" w:rsidRDefault="00A17716" w:rsidP="00C5501A">
            <w:pPr>
              <w:pStyle w:val="TableText"/>
              <w:spacing w:before="0" w:after="0"/>
              <w:rPr>
                <w:del w:id="1394" w:author="Author"/>
              </w:rPr>
            </w:pPr>
            <w:del w:id="139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57B1A02D" w:rsidR="00A17716" w:rsidRPr="00F458A0" w:rsidDel="00C5501A" w:rsidRDefault="00A17716" w:rsidP="00C5501A">
            <w:pPr>
              <w:pStyle w:val="TableText"/>
              <w:spacing w:before="0" w:after="0"/>
              <w:rPr>
                <w:del w:id="1396" w:author="Author"/>
              </w:rPr>
            </w:pPr>
            <w:del w:id="1397" w:author="Author">
              <w:r w:rsidRPr="00F458A0" w:rsidDel="00C5501A">
                <w:delText>W</w:delText>
              </w:r>
            </w:del>
          </w:p>
        </w:tc>
      </w:tr>
      <w:tr w:rsidR="00A17716" w:rsidRPr="00F458A0" w:rsidDel="00C5501A" w14:paraId="146BAA17" w14:textId="1EDD16AF" w:rsidTr="00A17716">
        <w:trPr>
          <w:cantSplit/>
          <w:del w:id="13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36B7E25A" w:rsidR="00A17716" w:rsidRPr="00F458A0" w:rsidDel="00C5501A" w:rsidRDefault="00A17716" w:rsidP="00C5501A">
            <w:pPr>
              <w:pStyle w:val="TableText"/>
              <w:spacing w:before="0" w:after="0"/>
              <w:rPr>
                <w:del w:id="1399" w:author="Author"/>
              </w:rPr>
            </w:pPr>
            <w:del w:id="140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477370AF" w:rsidR="00A17716" w:rsidRPr="00F458A0" w:rsidDel="00C5501A" w:rsidRDefault="00A17716" w:rsidP="00C5501A">
            <w:pPr>
              <w:pStyle w:val="TableText"/>
              <w:spacing w:before="0" w:after="0"/>
              <w:rPr>
                <w:del w:id="1401" w:author="Author"/>
              </w:rPr>
            </w:pPr>
            <w:del w:id="1402"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32B6C92F" w:rsidR="00A17716" w:rsidRPr="00F458A0" w:rsidDel="00C5501A" w:rsidRDefault="00A17716" w:rsidP="00C5501A">
            <w:pPr>
              <w:pStyle w:val="TableText"/>
              <w:spacing w:before="0" w:after="0"/>
              <w:rPr>
                <w:del w:id="140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2950E139" w:rsidR="00A17716" w:rsidRPr="00F458A0" w:rsidDel="00C5501A" w:rsidRDefault="00A17716" w:rsidP="00C5501A">
            <w:pPr>
              <w:pStyle w:val="TableText"/>
              <w:spacing w:before="0" w:after="0"/>
              <w:rPr>
                <w:del w:id="1404" w:author="Author"/>
              </w:rPr>
            </w:pPr>
            <w:del w:id="1405" w:author="Author">
              <w:r w:rsidRPr="00F458A0" w:rsidDel="00C5501A">
                <w:delText>W</w:delText>
              </w:r>
            </w:del>
          </w:p>
        </w:tc>
      </w:tr>
      <w:tr w:rsidR="00A17716" w:rsidRPr="00F458A0" w:rsidDel="00C5501A" w14:paraId="3F67B831" w14:textId="21A83886" w:rsidTr="00A17716">
        <w:trPr>
          <w:cantSplit/>
          <w:del w:id="14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22BBFC49" w:rsidR="00A17716" w:rsidRPr="00F458A0" w:rsidDel="00C5501A" w:rsidRDefault="00A17716" w:rsidP="00C5501A">
            <w:pPr>
              <w:pStyle w:val="TableText"/>
              <w:spacing w:before="0" w:after="0"/>
              <w:rPr>
                <w:del w:id="1407" w:author="Author"/>
              </w:rPr>
            </w:pPr>
            <w:del w:id="140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0ADED5F0" w:rsidR="00A17716" w:rsidRPr="00F458A0" w:rsidDel="00C5501A" w:rsidRDefault="00A17716" w:rsidP="00C5501A">
            <w:pPr>
              <w:pStyle w:val="TableText"/>
              <w:spacing w:before="0" w:after="0"/>
              <w:rPr>
                <w:del w:id="1409" w:author="Author"/>
              </w:rPr>
            </w:pPr>
            <w:del w:id="1410"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21C2097E" w:rsidR="00A17716" w:rsidRPr="00F458A0" w:rsidDel="00C5501A" w:rsidRDefault="00A17716" w:rsidP="00C5501A">
            <w:pPr>
              <w:pStyle w:val="TableText"/>
              <w:spacing w:before="0" w:after="0"/>
              <w:rPr>
                <w:del w:id="141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2BF2EE2F" w:rsidR="00A17716" w:rsidRPr="00F458A0" w:rsidDel="00C5501A" w:rsidRDefault="00A17716" w:rsidP="00C5501A">
            <w:pPr>
              <w:pStyle w:val="TableText"/>
              <w:spacing w:before="0" w:after="0"/>
              <w:rPr>
                <w:del w:id="1412" w:author="Author"/>
              </w:rPr>
            </w:pPr>
            <w:del w:id="1413" w:author="Author">
              <w:r w:rsidRPr="00F458A0" w:rsidDel="00C5501A">
                <w:delText>W</w:delText>
              </w:r>
            </w:del>
          </w:p>
        </w:tc>
      </w:tr>
      <w:tr w:rsidR="00A17716" w:rsidRPr="00F458A0" w:rsidDel="00C5501A" w14:paraId="7DE93E06" w14:textId="0EAE0196" w:rsidTr="00A17716">
        <w:trPr>
          <w:cantSplit/>
          <w:del w:id="14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4D8D300A" w:rsidR="00A17716" w:rsidRPr="00F458A0" w:rsidDel="00C5501A" w:rsidRDefault="00A17716" w:rsidP="00C5501A">
            <w:pPr>
              <w:pStyle w:val="TableText"/>
              <w:spacing w:before="0" w:after="0"/>
              <w:rPr>
                <w:del w:id="1415" w:author="Author"/>
              </w:rPr>
            </w:pPr>
            <w:del w:id="141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3C78D4C9" w:rsidR="00A17716" w:rsidRPr="00F458A0" w:rsidDel="00C5501A" w:rsidRDefault="00A17716" w:rsidP="00C5501A">
            <w:pPr>
              <w:pStyle w:val="TableText"/>
              <w:spacing w:before="0" w:after="0"/>
              <w:rPr>
                <w:del w:id="1417" w:author="Author"/>
              </w:rPr>
            </w:pPr>
            <w:del w:id="1418"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0288051B" w:rsidR="00A17716" w:rsidRPr="00F458A0" w:rsidDel="00C5501A" w:rsidRDefault="00A17716" w:rsidP="00C5501A">
            <w:pPr>
              <w:pStyle w:val="TableText"/>
              <w:spacing w:before="0" w:after="0"/>
              <w:rPr>
                <w:del w:id="141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3738875E" w:rsidR="00A17716" w:rsidRPr="00F458A0" w:rsidDel="00C5501A" w:rsidRDefault="00A17716" w:rsidP="00C5501A">
            <w:pPr>
              <w:pStyle w:val="TableText"/>
              <w:spacing w:before="0" w:after="0"/>
              <w:rPr>
                <w:del w:id="1420" w:author="Author"/>
              </w:rPr>
            </w:pPr>
            <w:del w:id="1421" w:author="Author">
              <w:r w:rsidRPr="00F458A0" w:rsidDel="00C5501A">
                <w:delText>W</w:delText>
              </w:r>
            </w:del>
          </w:p>
        </w:tc>
      </w:tr>
      <w:tr w:rsidR="00A17716" w:rsidRPr="00F458A0" w:rsidDel="00C5501A" w14:paraId="43E2E696" w14:textId="63C14325" w:rsidTr="00A17716">
        <w:trPr>
          <w:cantSplit/>
          <w:del w:id="14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447F9934" w:rsidR="00A17716" w:rsidRPr="00F458A0" w:rsidDel="00C5501A" w:rsidRDefault="00A17716" w:rsidP="00C5501A">
            <w:pPr>
              <w:pStyle w:val="TableText"/>
              <w:spacing w:before="0" w:after="0"/>
              <w:rPr>
                <w:del w:id="1423" w:author="Author"/>
              </w:rPr>
            </w:pPr>
            <w:del w:id="142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6E254531" w:rsidR="00A17716" w:rsidRPr="00F458A0" w:rsidDel="00C5501A" w:rsidRDefault="00A17716" w:rsidP="00C5501A">
            <w:pPr>
              <w:pStyle w:val="TableText"/>
              <w:spacing w:before="0" w:after="0"/>
              <w:rPr>
                <w:del w:id="1425" w:author="Author"/>
              </w:rPr>
            </w:pPr>
            <w:del w:id="1426"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26DC58D2" w:rsidR="00A17716" w:rsidRPr="00F458A0" w:rsidDel="00C5501A" w:rsidRDefault="00A17716" w:rsidP="00C5501A">
            <w:pPr>
              <w:pStyle w:val="TableText"/>
              <w:spacing w:before="0" w:after="0"/>
              <w:rPr>
                <w:del w:id="1427" w:author="Author"/>
              </w:rPr>
            </w:pPr>
            <w:del w:id="142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6E48390B" w:rsidR="00A17716" w:rsidRPr="00F458A0" w:rsidDel="00C5501A" w:rsidRDefault="00A17716" w:rsidP="00C5501A">
            <w:pPr>
              <w:pStyle w:val="TableText"/>
              <w:spacing w:before="0" w:after="0"/>
              <w:rPr>
                <w:del w:id="1429" w:author="Author"/>
              </w:rPr>
            </w:pPr>
            <w:del w:id="1430" w:author="Author">
              <w:r w:rsidRPr="00F458A0" w:rsidDel="00C5501A">
                <w:delText>R</w:delText>
              </w:r>
            </w:del>
          </w:p>
        </w:tc>
      </w:tr>
      <w:tr w:rsidR="00A17716" w:rsidRPr="00F458A0" w:rsidDel="00C5501A" w14:paraId="705FE38B" w14:textId="6B08A0FD" w:rsidTr="00A17716">
        <w:trPr>
          <w:cantSplit/>
          <w:del w:id="14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0839CEDE" w:rsidR="00A17716" w:rsidRPr="00F458A0" w:rsidDel="00C5501A" w:rsidRDefault="00A17716" w:rsidP="00C5501A">
            <w:pPr>
              <w:pStyle w:val="TableText"/>
              <w:spacing w:before="0" w:after="0"/>
              <w:rPr>
                <w:del w:id="1432" w:author="Author"/>
              </w:rPr>
            </w:pPr>
            <w:del w:id="143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2CC1C7C2" w:rsidR="00A17716" w:rsidRPr="00F458A0" w:rsidDel="00C5501A" w:rsidRDefault="00A17716" w:rsidP="00C5501A">
            <w:pPr>
              <w:pStyle w:val="TableText"/>
              <w:spacing w:before="0" w:after="0"/>
              <w:rPr>
                <w:del w:id="1434" w:author="Author"/>
              </w:rPr>
            </w:pPr>
            <w:del w:id="1435"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21191E4B" w:rsidR="00A17716" w:rsidRPr="00F458A0" w:rsidDel="00C5501A" w:rsidRDefault="00A17716" w:rsidP="00C5501A">
            <w:pPr>
              <w:pStyle w:val="TableText"/>
              <w:spacing w:before="0" w:after="0"/>
              <w:rPr>
                <w:del w:id="1436" w:author="Author"/>
              </w:rPr>
            </w:pPr>
            <w:del w:id="143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5BABDB4B" w:rsidR="00A17716" w:rsidRPr="00F458A0" w:rsidDel="00C5501A" w:rsidRDefault="00A17716" w:rsidP="00C5501A">
            <w:pPr>
              <w:pStyle w:val="TableText"/>
              <w:spacing w:before="0" w:after="0"/>
              <w:rPr>
                <w:del w:id="1438" w:author="Author"/>
              </w:rPr>
            </w:pPr>
            <w:del w:id="1439" w:author="Author">
              <w:r w:rsidRPr="00F458A0" w:rsidDel="00C5501A">
                <w:delText>R</w:delText>
              </w:r>
            </w:del>
          </w:p>
        </w:tc>
      </w:tr>
      <w:tr w:rsidR="00A17716" w:rsidRPr="00F458A0" w:rsidDel="00C5501A" w14:paraId="6D1D5C59" w14:textId="12B8BA24" w:rsidTr="00A17716">
        <w:trPr>
          <w:cantSplit/>
          <w:del w:id="14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4514F475" w:rsidR="00A17716" w:rsidRPr="00F458A0" w:rsidDel="00C5501A" w:rsidRDefault="00A17716" w:rsidP="00C5501A">
            <w:pPr>
              <w:pStyle w:val="TableText"/>
              <w:spacing w:before="0" w:after="0"/>
              <w:rPr>
                <w:del w:id="1441" w:author="Author"/>
              </w:rPr>
            </w:pPr>
            <w:del w:id="144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4FF311BB" w:rsidR="00A17716" w:rsidRPr="00F458A0" w:rsidDel="00C5501A" w:rsidRDefault="00A17716" w:rsidP="00C5501A">
            <w:pPr>
              <w:pStyle w:val="TableText"/>
              <w:spacing w:before="0" w:after="0"/>
              <w:rPr>
                <w:del w:id="1443" w:author="Author"/>
              </w:rPr>
            </w:pPr>
            <w:del w:id="1444"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3AFC1BFC" w:rsidR="00A17716" w:rsidRPr="00F458A0" w:rsidDel="00C5501A" w:rsidRDefault="00A17716" w:rsidP="00C5501A">
            <w:pPr>
              <w:pStyle w:val="TableText"/>
              <w:spacing w:before="0" w:after="0"/>
              <w:rPr>
                <w:del w:id="1445" w:author="Author"/>
              </w:rPr>
            </w:pPr>
            <w:del w:id="144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4CA5F58" w:rsidR="00A17716" w:rsidRPr="00F458A0" w:rsidDel="00C5501A" w:rsidRDefault="00A17716" w:rsidP="00C5501A">
            <w:pPr>
              <w:pStyle w:val="TableText"/>
              <w:spacing w:before="0" w:after="0"/>
              <w:rPr>
                <w:del w:id="1447" w:author="Author"/>
              </w:rPr>
            </w:pPr>
            <w:del w:id="1448" w:author="Author">
              <w:r w:rsidRPr="00F458A0" w:rsidDel="00C5501A">
                <w:delText>R</w:delText>
              </w:r>
            </w:del>
          </w:p>
        </w:tc>
      </w:tr>
      <w:tr w:rsidR="00A17716" w:rsidRPr="00F458A0" w:rsidDel="00C5501A" w14:paraId="5D9FB477" w14:textId="16FF52FD" w:rsidTr="00A17716">
        <w:trPr>
          <w:cantSplit/>
          <w:del w:id="14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53C9C4A1" w:rsidR="00A17716" w:rsidRPr="00F458A0" w:rsidDel="00C5501A" w:rsidRDefault="00A17716" w:rsidP="00C5501A">
            <w:pPr>
              <w:pStyle w:val="TableText"/>
              <w:spacing w:before="0" w:after="0"/>
              <w:rPr>
                <w:del w:id="1450" w:author="Author"/>
              </w:rPr>
            </w:pPr>
            <w:del w:id="145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E892E40" w:rsidR="00A17716" w:rsidRPr="00F458A0" w:rsidDel="00C5501A" w:rsidRDefault="00A17716" w:rsidP="00C5501A">
            <w:pPr>
              <w:pStyle w:val="TableText"/>
              <w:spacing w:before="0" w:after="0"/>
              <w:rPr>
                <w:del w:id="1452" w:author="Author"/>
              </w:rPr>
            </w:pPr>
            <w:del w:id="1453"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6FC03E50" w:rsidR="00A17716" w:rsidRPr="00F458A0" w:rsidDel="00C5501A" w:rsidRDefault="00A17716" w:rsidP="00C5501A">
            <w:pPr>
              <w:pStyle w:val="TableText"/>
              <w:spacing w:before="0" w:after="0"/>
              <w:rPr>
                <w:del w:id="1454" w:author="Author"/>
              </w:rPr>
            </w:pPr>
            <w:del w:id="145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3D238703" w:rsidR="00A17716" w:rsidRPr="00F458A0" w:rsidDel="00C5501A" w:rsidRDefault="00A17716" w:rsidP="00C5501A">
            <w:pPr>
              <w:pStyle w:val="TableText"/>
              <w:spacing w:before="0" w:after="0"/>
              <w:rPr>
                <w:del w:id="1456" w:author="Author"/>
              </w:rPr>
            </w:pPr>
            <w:del w:id="1457" w:author="Author">
              <w:r w:rsidRPr="00F458A0" w:rsidDel="00C5501A">
                <w:delText>R</w:delText>
              </w:r>
            </w:del>
          </w:p>
        </w:tc>
      </w:tr>
      <w:tr w:rsidR="00A17716" w:rsidRPr="00F458A0" w:rsidDel="00C5501A" w14:paraId="529532D5" w14:textId="7D80744A" w:rsidTr="00A17716">
        <w:trPr>
          <w:cantSplit/>
          <w:del w:id="14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5C1F5FAB" w:rsidR="00A17716" w:rsidRPr="00F458A0" w:rsidDel="00C5501A" w:rsidRDefault="00A17716" w:rsidP="00C5501A">
            <w:pPr>
              <w:pStyle w:val="TableText"/>
              <w:spacing w:before="0" w:after="0"/>
              <w:rPr>
                <w:del w:id="1459" w:author="Author"/>
              </w:rPr>
            </w:pPr>
            <w:del w:id="146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3AA5FFF5" w:rsidR="00A17716" w:rsidRPr="00F458A0" w:rsidDel="00C5501A" w:rsidRDefault="00A17716" w:rsidP="00C5501A">
            <w:pPr>
              <w:pStyle w:val="TableText"/>
              <w:spacing w:before="0" w:after="0"/>
              <w:rPr>
                <w:del w:id="1461" w:author="Author"/>
              </w:rPr>
            </w:pPr>
            <w:del w:id="1462"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327453A6" w:rsidR="00A17716" w:rsidRPr="00F458A0" w:rsidDel="00C5501A" w:rsidRDefault="00A17716" w:rsidP="00C5501A">
            <w:pPr>
              <w:pStyle w:val="TableText"/>
              <w:spacing w:before="0" w:after="0"/>
              <w:rPr>
                <w:del w:id="1463" w:author="Author"/>
              </w:rPr>
            </w:pPr>
            <w:del w:id="146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33B9E484" w:rsidR="00A17716" w:rsidRPr="00F458A0" w:rsidDel="00C5501A" w:rsidRDefault="00A17716" w:rsidP="00C5501A">
            <w:pPr>
              <w:pStyle w:val="TableText"/>
              <w:spacing w:before="0" w:after="0"/>
              <w:rPr>
                <w:del w:id="1465" w:author="Author"/>
              </w:rPr>
            </w:pPr>
            <w:del w:id="1466" w:author="Author">
              <w:r w:rsidRPr="00F458A0" w:rsidDel="00C5501A">
                <w:delText>R</w:delText>
              </w:r>
            </w:del>
          </w:p>
        </w:tc>
      </w:tr>
      <w:tr w:rsidR="00A17716" w:rsidRPr="00F458A0" w:rsidDel="00C5501A" w14:paraId="2F4D1734" w14:textId="5D653C08" w:rsidTr="00A17716">
        <w:trPr>
          <w:cantSplit/>
          <w:del w:id="14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43FA4101" w:rsidR="00A17716" w:rsidRPr="00F458A0" w:rsidDel="00C5501A" w:rsidRDefault="00A17716" w:rsidP="00C5501A">
            <w:pPr>
              <w:pStyle w:val="TableText"/>
              <w:spacing w:before="0" w:after="0"/>
              <w:rPr>
                <w:del w:id="1468" w:author="Author"/>
              </w:rPr>
            </w:pPr>
            <w:del w:id="146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29CA298" w:rsidR="00A17716" w:rsidRPr="00F458A0" w:rsidDel="00C5501A" w:rsidRDefault="00A17716" w:rsidP="00C5501A">
            <w:pPr>
              <w:pStyle w:val="TableText"/>
              <w:spacing w:before="0" w:after="0"/>
              <w:rPr>
                <w:del w:id="1470" w:author="Author"/>
              </w:rPr>
            </w:pPr>
            <w:del w:id="1471"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E169C3F" w:rsidR="00A17716" w:rsidRPr="00F458A0" w:rsidDel="00C5501A" w:rsidRDefault="00A17716" w:rsidP="00C5501A">
            <w:pPr>
              <w:pStyle w:val="TableText"/>
              <w:spacing w:before="0" w:after="0"/>
              <w:rPr>
                <w:del w:id="1472" w:author="Author"/>
              </w:rPr>
            </w:pPr>
            <w:del w:id="147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447526FB" w:rsidR="00A17716" w:rsidRPr="00F458A0" w:rsidDel="00C5501A" w:rsidRDefault="00A17716" w:rsidP="00C5501A">
            <w:pPr>
              <w:pStyle w:val="TableText"/>
              <w:spacing w:before="0" w:after="0"/>
              <w:rPr>
                <w:del w:id="1474" w:author="Author"/>
              </w:rPr>
            </w:pPr>
            <w:del w:id="1475" w:author="Author">
              <w:r w:rsidRPr="00F458A0" w:rsidDel="00C5501A">
                <w:delText>R</w:delText>
              </w:r>
            </w:del>
          </w:p>
        </w:tc>
      </w:tr>
      <w:tr w:rsidR="00A17716" w:rsidRPr="00F458A0" w:rsidDel="00C5501A" w14:paraId="39FC983E" w14:textId="32F1E6CA" w:rsidTr="00A17716">
        <w:trPr>
          <w:cantSplit/>
          <w:del w:id="14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0FBCD860" w:rsidR="00A17716" w:rsidRPr="00F458A0" w:rsidDel="00C5501A" w:rsidRDefault="00A17716" w:rsidP="00C5501A">
            <w:pPr>
              <w:pStyle w:val="TableText"/>
              <w:spacing w:before="0" w:after="0"/>
              <w:rPr>
                <w:del w:id="1477" w:author="Author"/>
              </w:rPr>
            </w:pPr>
            <w:del w:id="147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5AC589B4" w:rsidR="00A17716" w:rsidRPr="00F458A0" w:rsidDel="00C5501A" w:rsidRDefault="00A17716" w:rsidP="00C5501A">
            <w:pPr>
              <w:pStyle w:val="TableText"/>
              <w:spacing w:before="0" w:after="0"/>
              <w:rPr>
                <w:del w:id="1479" w:author="Author"/>
              </w:rPr>
            </w:pPr>
            <w:del w:id="1480"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6740AC62" w:rsidR="00A17716" w:rsidRPr="00F458A0" w:rsidDel="00C5501A" w:rsidRDefault="00A17716" w:rsidP="00C5501A">
            <w:pPr>
              <w:pStyle w:val="TableText"/>
              <w:spacing w:before="0" w:after="0"/>
              <w:rPr>
                <w:del w:id="1481" w:author="Author"/>
              </w:rPr>
            </w:pPr>
            <w:del w:id="148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37221E51" w:rsidR="00A17716" w:rsidRPr="00F458A0" w:rsidDel="00C5501A" w:rsidRDefault="00A17716" w:rsidP="00C5501A">
            <w:pPr>
              <w:pStyle w:val="TableText"/>
              <w:spacing w:before="0" w:after="0"/>
              <w:rPr>
                <w:del w:id="1483" w:author="Author"/>
              </w:rPr>
            </w:pPr>
            <w:del w:id="1484" w:author="Author">
              <w:r w:rsidRPr="00F458A0" w:rsidDel="00C5501A">
                <w:delText>R</w:delText>
              </w:r>
            </w:del>
          </w:p>
        </w:tc>
      </w:tr>
      <w:tr w:rsidR="00A17716" w:rsidRPr="00F458A0" w:rsidDel="00C5501A" w14:paraId="7E2EC822" w14:textId="312F9390" w:rsidTr="00A17716">
        <w:trPr>
          <w:cantSplit/>
          <w:del w:id="14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052F934D" w:rsidR="00A17716" w:rsidRPr="00F458A0" w:rsidDel="00C5501A" w:rsidRDefault="00A17716" w:rsidP="00C5501A">
            <w:pPr>
              <w:pStyle w:val="TableText"/>
              <w:spacing w:before="0" w:after="0"/>
              <w:rPr>
                <w:del w:id="1486" w:author="Author"/>
              </w:rPr>
            </w:pPr>
            <w:del w:id="148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0D32A221" w:rsidR="00A17716" w:rsidRPr="00F458A0" w:rsidDel="00C5501A" w:rsidRDefault="00A17716" w:rsidP="00C5501A">
            <w:pPr>
              <w:pStyle w:val="TableText"/>
              <w:spacing w:before="0" w:after="0"/>
              <w:rPr>
                <w:del w:id="1488" w:author="Author"/>
              </w:rPr>
            </w:pPr>
            <w:del w:id="1489"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6A828575" w:rsidR="00A17716" w:rsidRPr="00F458A0" w:rsidDel="00C5501A" w:rsidRDefault="00A17716" w:rsidP="00C5501A">
            <w:pPr>
              <w:pStyle w:val="TableText"/>
              <w:spacing w:before="0" w:after="0"/>
              <w:rPr>
                <w:del w:id="1490" w:author="Author"/>
              </w:rPr>
            </w:pPr>
            <w:del w:id="149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2C46BF8F" w:rsidR="00A17716" w:rsidRPr="00F458A0" w:rsidDel="00C5501A" w:rsidRDefault="00A17716" w:rsidP="00C5501A">
            <w:pPr>
              <w:pStyle w:val="TableText"/>
              <w:spacing w:before="0" w:after="0"/>
              <w:rPr>
                <w:del w:id="1492" w:author="Author"/>
              </w:rPr>
            </w:pPr>
            <w:del w:id="1493" w:author="Author">
              <w:r w:rsidRPr="00F458A0" w:rsidDel="00C5501A">
                <w:delText>R</w:delText>
              </w:r>
            </w:del>
          </w:p>
        </w:tc>
      </w:tr>
      <w:tr w:rsidR="00A17716" w:rsidRPr="00F458A0" w:rsidDel="00C5501A" w14:paraId="2FB95719" w14:textId="1B6624C2" w:rsidTr="00A17716">
        <w:trPr>
          <w:cantSplit/>
          <w:del w:id="14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093CC126" w:rsidR="00A17716" w:rsidRPr="00F458A0" w:rsidDel="00C5501A" w:rsidRDefault="00A17716" w:rsidP="00C5501A">
            <w:pPr>
              <w:pStyle w:val="TableText"/>
              <w:spacing w:before="0" w:after="0"/>
              <w:rPr>
                <w:del w:id="1495" w:author="Author"/>
              </w:rPr>
            </w:pPr>
            <w:del w:id="149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ACA8D5E" w:rsidR="00A17716" w:rsidRPr="00F458A0" w:rsidDel="00C5501A" w:rsidRDefault="00A17716" w:rsidP="00C5501A">
            <w:pPr>
              <w:pStyle w:val="TableText"/>
              <w:spacing w:before="0" w:after="0"/>
              <w:rPr>
                <w:del w:id="1497" w:author="Author"/>
              </w:rPr>
            </w:pPr>
            <w:del w:id="1498"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479E42B0" w:rsidR="00A17716" w:rsidRPr="00F458A0" w:rsidDel="00C5501A" w:rsidRDefault="00A17716" w:rsidP="00C5501A">
            <w:pPr>
              <w:pStyle w:val="TableText"/>
              <w:spacing w:before="0" w:after="0"/>
              <w:rPr>
                <w:del w:id="149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1D713760" w:rsidR="00A17716" w:rsidRPr="00F458A0" w:rsidDel="00C5501A" w:rsidRDefault="00A17716" w:rsidP="00C5501A">
            <w:pPr>
              <w:pStyle w:val="TableText"/>
              <w:spacing w:before="0" w:after="0"/>
              <w:rPr>
                <w:del w:id="1500" w:author="Author"/>
              </w:rPr>
            </w:pPr>
            <w:del w:id="1501" w:author="Author">
              <w:r w:rsidRPr="00F458A0" w:rsidDel="00C5501A">
                <w:delText>R</w:delText>
              </w:r>
            </w:del>
          </w:p>
        </w:tc>
      </w:tr>
      <w:tr w:rsidR="00A17716" w:rsidRPr="00F458A0" w:rsidDel="00C5501A" w14:paraId="2341DE38" w14:textId="143CAE0B" w:rsidTr="00A17716">
        <w:trPr>
          <w:cantSplit/>
          <w:del w:id="15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389CF9DF" w:rsidR="00A17716" w:rsidRPr="00F458A0" w:rsidDel="00C5501A" w:rsidRDefault="00A17716" w:rsidP="00C5501A">
            <w:pPr>
              <w:pStyle w:val="TableText"/>
              <w:spacing w:before="0" w:after="0"/>
              <w:rPr>
                <w:del w:id="1503" w:author="Author"/>
              </w:rPr>
            </w:pPr>
            <w:del w:id="150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92AC037" w:rsidR="00A17716" w:rsidRPr="00F458A0" w:rsidDel="00C5501A" w:rsidRDefault="00A17716" w:rsidP="00C5501A">
            <w:pPr>
              <w:pStyle w:val="TableText"/>
              <w:spacing w:before="0" w:after="0"/>
              <w:rPr>
                <w:del w:id="1505" w:author="Author"/>
              </w:rPr>
            </w:pPr>
            <w:del w:id="1506"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81D06DF" w:rsidR="00A17716" w:rsidRPr="00F458A0" w:rsidDel="00C5501A" w:rsidRDefault="00A17716" w:rsidP="00C5501A">
            <w:pPr>
              <w:pStyle w:val="TableText"/>
              <w:spacing w:before="0" w:after="0"/>
              <w:rPr>
                <w:del w:id="1507" w:author="Author"/>
              </w:rPr>
            </w:pPr>
            <w:del w:id="150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0C9D93D3" w:rsidR="00A17716" w:rsidRPr="00F458A0" w:rsidDel="00C5501A" w:rsidRDefault="00A17716" w:rsidP="00C5501A">
            <w:pPr>
              <w:pStyle w:val="TableText"/>
              <w:spacing w:before="0" w:after="0"/>
              <w:rPr>
                <w:del w:id="1509" w:author="Author"/>
              </w:rPr>
            </w:pPr>
            <w:del w:id="1510" w:author="Author">
              <w:r w:rsidRPr="00F458A0" w:rsidDel="00C5501A">
                <w:delText>R</w:delText>
              </w:r>
            </w:del>
          </w:p>
        </w:tc>
      </w:tr>
      <w:tr w:rsidR="00A17716" w:rsidRPr="00F458A0" w:rsidDel="00C5501A" w14:paraId="75605873" w14:textId="7A1D504A" w:rsidTr="00A17716">
        <w:trPr>
          <w:cantSplit/>
          <w:del w:id="15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6ED8BCC" w:rsidR="00A17716" w:rsidRPr="00F458A0" w:rsidDel="00C5501A" w:rsidRDefault="00A17716" w:rsidP="00C5501A">
            <w:pPr>
              <w:pStyle w:val="TableText"/>
              <w:spacing w:before="0" w:after="0"/>
              <w:rPr>
                <w:del w:id="1512" w:author="Author"/>
              </w:rPr>
            </w:pPr>
            <w:del w:id="151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12190CF8" w:rsidR="00A17716" w:rsidRPr="00F458A0" w:rsidDel="00C5501A" w:rsidRDefault="00A17716" w:rsidP="00C5501A">
            <w:pPr>
              <w:pStyle w:val="TableText"/>
              <w:spacing w:before="0" w:after="0"/>
              <w:rPr>
                <w:del w:id="1514" w:author="Author"/>
              </w:rPr>
            </w:pPr>
            <w:del w:id="1515"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6613434F" w:rsidR="00A17716" w:rsidRPr="00F458A0" w:rsidDel="00C5501A" w:rsidRDefault="00A17716" w:rsidP="00C5501A">
            <w:pPr>
              <w:pStyle w:val="TableText"/>
              <w:spacing w:before="0" w:after="0"/>
              <w:rPr>
                <w:del w:id="15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0C0A16E7" w:rsidR="00A17716" w:rsidRPr="00F458A0" w:rsidDel="00C5501A" w:rsidRDefault="00A17716" w:rsidP="00C5501A">
            <w:pPr>
              <w:pStyle w:val="TableText"/>
              <w:spacing w:before="0" w:after="0"/>
              <w:rPr>
                <w:del w:id="1517" w:author="Author"/>
              </w:rPr>
            </w:pPr>
            <w:del w:id="1518" w:author="Author">
              <w:r w:rsidRPr="00F458A0" w:rsidDel="00C5501A">
                <w:delText>R</w:delText>
              </w:r>
            </w:del>
          </w:p>
        </w:tc>
      </w:tr>
      <w:tr w:rsidR="00A17716" w:rsidRPr="00F458A0" w:rsidDel="00C5501A" w14:paraId="71377C7F" w14:textId="76E86991" w:rsidTr="00A17716">
        <w:trPr>
          <w:cantSplit/>
          <w:del w:id="15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3B1D6B03" w:rsidR="00A17716" w:rsidRPr="00F458A0" w:rsidDel="00C5501A" w:rsidRDefault="00A17716" w:rsidP="00C5501A">
            <w:pPr>
              <w:pStyle w:val="TableText"/>
              <w:spacing w:before="0" w:after="0"/>
              <w:rPr>
                <w:del w:id="1520" w:author="Author"/>
              </w:rPr>
            </w:pPr>
            <w:del w:id="152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29F32BF" w:rsidR="00A17716" w:rsidRPr="00F458A0" w:rsidDel="00C5501A" w:rsidRDefault="00A17716" w:rsidP="00C5501A">
            <w:pPr>
              <w:pStyle w:val="TableText"/>
              <w:spacing w:before="0" w:after="0"/>
              <w:rPr>
                <w:del w:id="1522" w:author="Author"/>
              </w:rPr>
            </w:pPr>
            <w:del w:id="1523"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606AAF5D" w:rsidR="00A17716" w:rsidRPr="00F458A0" w:rsidDel="00C5501A" w:rsidRDefault="00A17716" w:rsidP="00C5501A">
            <w:pPr>
              <w:pStyle w:val="TableText"/>
              <w:spacing w:before="0" w:after="0"/>
              <w:rPr>
                <w:del w:id="1524" w:author="Author"/>
              </w:rPr>
            </w:pPr>
            <w:del w:id="152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D664DD" w:rsidR="00A17716" w:rsidRPr="00F458A0" w:rsidDel="00C5501A" w:rsidRDefault="00A17716" w:rsidP="00C5501A">
            <w:pPr>
              <w:pStyle w:val="TableText"/>
              <w:spacing w:before="0" w:after="0"/>
              <w:rPr>
                <w:del w:id="1526" w:author="Author"/>
              </w:rPr>
            </w:pPr>
            <w:del w:id="1527" w:author="Author">
              <w:r w:rsidRPr="00F458A0" w:rsidDel="00C5501A">
                <w:delText>R</w:delText>
              </w:r>
            </w:del>
          </w:p>
        </w:tc>
      </w:tr>
      <w:tr w:rsidR="00A17716" w:rsidRPr="00F458A0" w:rsidDel="00C5501A" w14:paraId="7C1BB902" w14:textId="105AF524" w:rsidTr="00A17716">
        <w:trPr>
          <w:cantSplit/>
          <w:del w:id="15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4D26E679" w:rsidR="00A17716" w:rsidRPr="00F458A0" w:rsidDel="00C5501A" w:rsidRDefault="00A17716" w:rsidP="00C5501A">
            <w:pPr>
              <w:pStyle w:val="TableText"/>
              <w:spacing w:before="0" w:after="0"/>
              <w:rPr>
                <w:del w:id="1529" w:author="Author"/>
              </w:rPr>
            </w:pPr>
            <w:del w:id="153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6864811A" w:rsidR="00A17716" w:rsidRPr="00F458A0" w:rsidDel="00C5501A" w:rsidRDefault="00A17716" w:rsidP="00C5501A">
            <w:pPr>
              <w:pStyle w:val="TableText"/>
              <w:spacing w:before="0" w:after="0"/>
              <w:rPr>
                <w:del w:id="1531" w:author="Author"/>
              </w:rPr>
            </w:pPr>
            <w:del w:id="1532"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2B9B7C8" w:rsidR="00A17716" w:rsidRPr="00F458A0" w:rsidDel="00C5501A" w:rsidRDefault="00A17716" w:rsidP="00C5501A">
            <w:pPr>
              <w:pStyle w:val="TableText"/>
              <w:spacing w:before="0" w:after="0"/>
              <w:rPr>
                <w:del w:id="1533" w:author="Author"/>
              </w:rPr>
            </w:pPr>
            <w:del w:id="153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59CC5EBA" w:rsidR="00A17716" w:rsidRPr="00F458A0" w:rsidDel="00C5501A" w:rsidRDefault="00A17716" w:rsidP="00C5501A">
            <w:pPr>
              <w:pStyle w:val="TableText"/>
              <w:spacing w:before="0" w:after="0"/>
              <w:rPr>
                <w:del w:id="1535" w:author="Author"/>
              </w:rPr>
            </w:pPr>
            <w:del w:id="1536" w:author="Author">
              <w:r w:rsidRPr="00F458A0" w:rsidDel="00C5501A">
                <w:delText>R</w:delText>
              </w:r>
            </w:del>
          </w:p>
        </w:tc>
      </w:tr>
      <w:tr w:rsidR="00A17716" w:rsidRPr="00F458A0" w:rsidDel="00C5501A" w14:paraId="101BEEAB" w14:textId="43C96FE5" w:rsidTr="00A17716">
        <w:trPr>
          <w:cantSplit/>
          <w:del w:id="15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0C7B2B51" w:rsidR="00A17716" w:rsidRPr="00F458A0" w:rsidDel="00C5501A" w:rsidRDefault="00A17716" w:rsidP="00C5501A">
            <w:pPr>
              <w:pStyle w:val="TableText"/>
              <w:spacing w:before="0" w:after="0"/>
              <w:rPr>
                <w:del w:id="1538" w:author="Author"/>
              </w:rPr>
            </w:pPr>
            <w:del w:id="153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6C396F9B" w:rsidR="00A17716" w:rsidRPr="00F458A0" w:rsidDel="00C5501A" w:rsidRDefault="00A17716" w:rsidP="00C5501A">
            <w:pPr>
              <w:pStyle w:val="TableText"/>
              <w:spacing w:before="0" w:after="0"/>
              <w:rPr>
                <w:del w:id="1540" w:author="Author"/>
              </w:rPr>
            </w:pPr>
            <w:del w:id="1541"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27B7B73" w:rsidR="00A17716" w:rsidRPr="00F458A0" w:rsidDel="00C5501A" w:rsidRDefault="00A17716" w:rsidP="00C5501A">
            <w:pPr>
              <w:pStyle w:val="TableText"/>
              <w:spacing w:before="0" w:after="0"/>
              <w:rPr>
                <w:del w:id="1542" w:author="Author"/>
              </w:rPr>
            </w:pPr>
            <w:del w:id="15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063BEB95" w:rsidR="00A17716" w:rsidRPr="00F458A0" w:rsidDel="00C5501A" w:rsidRDefault="00A17716" w:rsidP="00C5501A">
            <w:pPr>
              <w:pStyle w:val="TableText"/>
              <w:spacing w:before="0" w:after="0"/>
              <w:rPr>
                <w:del w:id="1544" w:author="Author"/>
              </w:rPr>
            </w:pPr>
            <w:del w:id="1545" w:author="Author">
              <w:r w:rsidRPr="00F458A0" w:rsidDel="00C5501A">
                <w:delText>R</w:delText>
              </w:r>
            </w:del>
          </w:p>
        </w:tc>
      </w:tr>
      <w:tr w:rsidR="00A17716" w:rsidRPr="00F458A0" w:rsidDel="00C5501A" w14:paraId="7E87537A" w14:textId="300C2EFA" w:rsidTr="00A17716">
        <w:trPr>
          <w:cantSplit/>
          <w:del w:id="15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21D689F2" w:rsidR="00A17716" w:rsidRPr="00F458A0" w:rsidDel="00C5501A" w:rsidRDefault="00A17716" w:rsidP="00C5501A">
            <w:pPr>
              <w:pStyle w:val="TableText"/>
              <w:spacing w:before="0" w:after="0"/>
              <w:rPr>
                <w:del w:id="1547" w:author="Author"/>
              </w:rPr>
            </w:pPr>
            <w:del w:id="154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3E76D604" w:rsidR="00A17716" w:rsidRPr="00F458A0" w:rsidDel="00C5501A" w:rsidRDefault="00A17716" w:rsidP="00C5501A">
            <w:pPr>
              <w:pStyle w:val="TableText"/>
              <w:spacing w:before="0" w:after="0"/>
              <w:rPr>
                <w:del w:id="1549" w:author="Author"/>
              </w:rPr>
            </w:pPr>
            <w:del w:id="1550"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6FFD2DC5" w:rsidR="00A17716" w:rsidRPr="00F458A0" w:rsidDel="00C5501A" w:rsidRDefault="00A17716" w:rsidP="00C5501A">
            <w:pPr>
              <w:pStyle w:val="TableText"/>
              <w:spacing w:before="0" w:after="0"/>
              <w:rPr>
                <w:del w:id="1551" w:author="Author"/>
              </w:rPr>
            </w:pPr>
            <w:del w:id="155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5ED1C1FF" w:rsidR="00A17716" w:rsidRPr="00F458A0" w:rsidDel="00C5501A" w:rsidRDefault="00A17716" w:rsidP="00C5501A">
            <w:pPr>
              <w:pStyle w:val="TableText"/>
              <w:spacing w:before="0" w:after="0"/>
              <w:rPr>
                <w:del w:id="1553" w:author="Author"/>
              </w:rPr>
            </w:pPr>
            <w:del w:id="1554" w:author="Author">
              <w:r w:rsidRPr="00F458A0" w:rsidDel="00C5501A">
                <w:delText>R</w:delText>
              </w:r>
            </w:del>
          </w:p>
        </w:tc>
      </w:tr>
      <w:tr w:rsidR="00A17716" w:rsidRPr="00F458A0" w:rsidDel="00C5501A" w14:paraId="798AACBD" w14:textId="54F0E114" w:rsidTr="00A17716">
        <w:trPr>
          <w:cantSplit/>
          <w:del w:id="15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5E72F067" w:rsidR="00A17716" w:rsidRPr="00F458A0" w:rsidDel="00C5501A" w:rsidRDefault="00A17716" w:rsidP="00C5501A">
            <w:pPr>
              <w:pStyle w:val="TableText"/>
              <w:spacing w:before="0" w:after="0"/>
              <w:rPr>
                <w:del w:id="1556" w:author="Author"/>
              </w:rPr>
            </w:pPr>
            <w:del w:id="155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A7D9979" w:rsidR="00A17716" w:rsidRPr="00F458A0" w:rsidDel="00C5501A" w:rsidRDefault="00A17716" w:rsidP="00C5501A">
            <w:pPr>
              <w:pStyle w:val="TableText"/>
              <w:spacing w:before="0" w:after="0"/>
              <w:rPr>
                <w:del w:id="1558" w:author="Author"/>
              </w:rPr>
            </w:pPr>
            <w:del w:id="1559"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3F75B30A" w:rsidR="00A17716" w:rsidRPr="00F458A0" w:rsidDel="00C5501A" w:rsidRDefault="00A17716" w:rsidP="00C5501A">
            <w:pPr>
              <w:pStyle w:val="TableText"/>
              <w:spacing w:before="0" w:after="0"/>
              <w:rPr>
                <w:del w:id="156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216258AE" w:rsidR="00A17716" w:rsidRPr="00F458A0" w:rsidDel="00C5501A" w:rsidRDefault="00A17716" w:rsidP="00C5501A">
            <w:pPr>
              <w:pStyle w:val="TableText"/>
              <w:spacing w:before="0" w:after="0"/>
              <w:rPr>
                <w:del w:id="1561" w:author="Author"/>
              </w:rPr>
            </w:pPr>
            <w:del w:id="1562" w:author="Author">
              <w:r w:rsidRPr="00F458A0" w:rsidDel="00C5501A">
                <w:delText>R</w:delText>
              </w:r>
            </w:del>
          </w:p>
        </w:tc>
      </w:tr>
      <w:tr w:rsidR="00A17716" w:rsidRPr="00F458A0" w:rsidDel="00C5501A" w14:paraId="7699DD01" w14:textId="11E92E55" w:rsidTr="00A17716">
        <w:trPr>
          <w:cantSplit/>
          <w:del w:id="15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37F79C40" w:rsidR="00A17716" w:rsidRPr="00F458A0" w:rsidDel="00C5501A" w:rsidRDefault="00A17716" w:rsidP="00C5501A">
            <w:pPr>
              <w:pStyle w:val="TableText"/>
              <w:spacing w:before="0" w:after="0"/>
              <w:rPr>
                <w:del w:id="1564" w:author="Author"/>
              </w:rPr>
            </w:pPr>
            <w:del w:id="156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68BE421B" w:rsidR="00A17716" w:rsidRPr="00F458A0" w:rsidDel="00C5501A" w:rsidRDefault="00A17716" w:rsidP="00C5501A">
            <w:pPr>
              <w:pStyle w:val="TableText"/>
              <w:spacing w:before="0" w:after="0"/>
              <w:rPr>
                <w:del w:id="1566" w:author="Author"/>
              </w:rPr>
            </w:pPr>
            <w:del w:id="1567"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65FAF2C1" w:rsidR="00A17716" w:rsidRPr="00F458A0" w:rsidDel="00C5501A" w:rsidRDefault="00A17716" w:rsidP="00C5501A">
            <w:pPr>
              <w:pStyle w:val="TableText"/>
              <w:spacing w:before="0" w:after="0"/>
              <w:rPr>
                <w:del w:id="15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673FB3FF" w:rsidR="00A17716" w:rsidRPr="00F458A0" w:rsidDel="00C5501A" w:rsidRDefault="00A17716" w:rsidP="00C5501A">
            <w:pPr>
              <w:pStyle w:val="TableText"/>
              <w:spacing w:before="0" w:after="0"/>
              <w:rPr>
                <w:del w:id="1569" w:author="Author"/>
              </w:rPr>
            </w:pPr>
            <w:del w:id="1570" w:author="Author">
              <w:r w:rsidRPr="00F458A0" w:rsidDel="00C5501A">
                <w:delText>R</w:delText>
              </w:r>
            </w:del>
          </w:p>
        </w:tc>
      </w:tr>
      <w:tr w:rsidR="00A17716" w:rsidRPr="00F458A0" w:rsidDel="00C5501A" w14:paraId="6329DF36" w14:textId="5025FF6A" w:rsidTr="00A17716">
        <w:trPr>
          <w:cantSplit/>
          <w:del w:id="15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39A32D8C" w:rsidR="00A17716" w:rsidRPr="00F458A0" w:rsidDel="00C5501A" w:rsidRDefault="00A17716" w:rsidP="00C5501A">
            <w:pPr>
              <w:pStyle w:val="TableText"/>
              <w:spacing w:before="0" w:after="0"/>
              <w:rPr>
                <w:del w:id="1572" w:author="Author"/>
              </w:rPr>
            </w:pPr>
            <w:del w:id="157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44173651" w:rsidR="00A17716" w:rsidRPr="00F458A0" w:rsidDel="00C5501A" w:rsidRDefault="00A17716" w:rsidP="00C5501A">
            <w:pPr>
              <w:pStyle w:val="TableText"/>
              <w:spacing w:before="0" w:after="0"/>
              <w:rPr>
                <w:del w:id="1574" w:author="Author"/>
              </w:rPr>
            </w:pPr>
            <w:del w:id="1575"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498B8ED4" w:rsidR="00A17716" w:rsidRPr="00F458A0" w:rsidDel="00C5501A" w:rsidRDefault="00A17716" w:rsidP="00C5501A">
            <w:pPr>
              <w:pStyle w:val="TableText"/>
              <w:spacing w:before="0" w:after="0"/>
              <w:rPr>
                <w:del w:id="15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09F326D9" w:rsidR="00A17716" w:rsidRPr="00F458A0" w:rsidDel="00C5501A" w:rsidRDefault="00A17716" w:rsidP="00C5501A">
            <w:pPr>
              <w:pStyle w:val="TableText"/>
              <w:spacing w:before="0" w:after="0"/>
              <w:rPr>
                <w:del w:id="1577" w:author="Author"/>
              </w:rPr>
            </w:pPr>
            <w:del w:id="1578" w:author="Author">
              <w:r w:rsidRPr="00F458A0" w:rsidDel="00C5501A">
                <w:delText>R</w:delText>
              </w:r>
            </w:del>
          </w:p>
        </w:tc>
      </w:tr>
      <w:tr w:rsidR="00A17716" w:rsidRPr="00F458A0" w:rsidDel="00C5501A" w14:paraId="0D5ABD60" w14:textId="5123C4C0" w:rsidTr="00A17716">
        <w:trPr>
          <w:cantSplit/>
          <w:del w:id="15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5CC46245" w:rsidR="00A17716" w:rsidRPr="00F458A0" w:rsidDel="00C5501A" w:rsidRDefault="00A17716" w:rsidP="00C5501A">
            <w:pPr>
              <w:pStyle w:val="TableText"/>
              <w:spacing w:before="0" w:after="0"/>
              <w:rPr>
                <w:del w:id="1580" w:author="Author"/>
              </w:rPr>
            </w:pPr>
            <w:del w:id="158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4FAC5F5" w:rsidR="00A17716" w:rsidRPr="00F458A0" w:rsidDel="00C5501A" w:rsidRDefault="00A17716" w:rsidP="00C5501A">
            <w:pPr>
              <w:pStyle w:val="TableText"/>
              <w:spacing w:before="0" w:after="0"/>
              <w:rPr>
                <w:del w:id="1582" w:author="Author"/>
              </w:rPr>
            </w:pPr>
            <w:del w:id="1583"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5389407D" w:rsidR="00A17716" w:rsidRPr="00F458A0" w:rsidDel="00C5501A" w:rsidRDefault="00A17716" w:rsidP="00C5501A">
            <w:pPr>
              <w:pStyle w:val="TableText"/>
              <w:spacing w:before="0" w:after="0"/>
              <w:rPr>
                <w:del w:id="15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537BD83F" w:rsidR="00A17716" w:rsidRPr="00F458A0" w:rsidDel="00C5501A" w:rsidRDefault="00A17716" w:rsidP="00C5501A">
            <w:pPr>
              <w:pStyle w:val="TableText"/>
              <w:spacing w:before="0" w:after="0"/>
              <w:rPr>
                <w:del w:id="1585" w:author="Author"/>
              </w:rPr>
            </w:pPr>
            <w:del w:id="1586" w:author="Author">
              <w:r w:rsidRPr="00F458A0" w:rsidDel="00C5501A">
                <w:delText>R</w:delText>
              </w:r>
            </w:del>
          </w:p>
        </w:tc>
      </w:tr>
      <w:tr w:rsidR="00A17716" w:rsidRPr="00F458A0" w:rsidDel="00C5501A" w14:paraId="5F01EA06" w14:textId="75AFC19E" w:rsidTr="00A17716">
        <w:trPr>
          <w:cantSplit/>
          <w:del w:id="15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643FC7C0" w:rsidR="00A17716" w:rsidRPr="00F458A0" w:rsidDel="00C5501A" w:rsidRDefault="00A17716" w:rsidP="00C5501A">
            <w:pPr>
              <w:pStyle w:val="TableText"/>
              <w:spacing w:before="0" w:after="0"/>
              <w:rPr>
                <w:del w:id="1588" w:author="Author"/>
              </w:rPr>
            </w:pPr>
            <w:del w:id="158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DDEEDF5" w:rsidR="00A17716" w:rsidRPr="00F458A0" w:rsidDel="00C5501A" w:rsidRDefault="00A17716" w:rsidP="00C5501A">
            <w:pPr>
              <w:pStyle w:val="TableText"/>
              <w:spacing w:before="0" w:after="0"/>
              <w:rPr>
                <w:del w:id="1590" w:author="Author"/>
              </w:rPr>
            </w:pPr>
            <w:del w:id="1591" w:author="Author">
              <w:r w:rsidRPr="00F458A0" w:rsidDel="00C5501A">
                <w:delText>Policy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6C5BCEB5" w:rsidR="00A17716" w:rsidRPr="00F458A0" w:rsidDel="00C5501A" w:rsidRDefault="00A17716" w:rsidP="00C5501A">
            <w:pPr>
              <w:pStyle w:val="TableText"/>
              <w:spacing w:before="0" w:after="0"/>
              <w:rPr>
                <w:del w:id="159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1915D597" w:rsidR="00A17716" w:rsidRPr="00F458A0" w:rsidDel="00C5501A" w:rsidRDefault="00A17716" w:rsidP="00C5501A">
            <w:pPr>
              <w:pStyle w:val="TableText"/>
              <w:spacing w:before="0" w:after="0"/>
              <w:rPr>
                <w:del w:id="1593" w:author="Author"/>
              </w:rPr>
            </w:pPr>
            <w:del w:id="1594" w:author="Author">
              <w:r w:rsidRPr="00F458A0" w:rsidDel="00C5501A">
                <w:delText>R</w:delText>
              </w:r>
            </w:del>
          </w:p>
        </w:tc>
      </w:tr>
      <w:tr w:rsidR="00A17716" w:rsidRPr="00F458A0" w:rsidDel="00C5501A" w14:paraId="31929420" w14:textId="055927CD" w:rsidTr="00A17716">
        <w:trPr>
          <w:cantSplit/>
          <w:del w:id="15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2A3BA57" w:rsidR="00A17716" w:rsidRPr="00F458A0" w:rsidDel="00C5501A" w:rsidRDefault="00A17716" w:rsidP="00C5501A">
            <w:pPr>
              <w:pStyle w:val="TableText"/>
              <w:spacing w:before="0" w:after="0"/>
              <w:rPr>
                <w:del w:id="1596" w:author="Author"/>
              </w:rPr>
            </w:pPr>
            <w:del w:id="159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0E3083D6" w:rsidR="00A17716" w:rsidRPr="00F458A0" w:rsidDel="00C5501A" w:rsidRDefault="00A17716" w:rsidP="00C5501A">
            <w:pPr>
              <w:pStyle w:val="TableText"/>
              <w:spacing w:before="0" w:after="0"/>
              <w:rPr>
                <w:del w:id="1598" w:author="Author"/>
              </w:rPr>
            </w:pPr>
            <w:del w:id="1599" w:author="Author">
              <w:r w:rsidRPr="00F458A0" w:rsidDel="00C5501A">
                <w:delText>Discharge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63E4F54" w:rsidR="00A17716" w:rsidRPr="00F458A0" w:rsidDel="00C5501A" w:rsidRDefault="00A17716" w:rsidP="00C5501A">
            <w:pPr>
              <w:pStyle w:val="TableText"/>
              <w:spacing w:before="0" w:after="0"/>
              <w:rPr>
                <w:del w:id="160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4F763842" w:rsidR="00A17716" w:rsidRPr="00F458A0" w:rsidDel="00C5501A" w:rsidRDefault="00A17716" w:rsidP="00C5501A">
            <w:pPr>
              <w:pStyle w:val="TableText"/>
              <w:spacing w:before="0" w:after="0"/>
              <w:rPr>
                <w:del w:id="1601" w:author="Author"/>
              </w:rPr>
            </w:pPr>
            <w:del w:id="1602" w:author="Author">
              <w:r w:rsidRPr="00F458A0" w:rsidDel="00C5501A">
                <w:delText>R</w:delText>
              </w:r>
            </w:del>
          </w:p>
        </w:tc>
      </w:tr>
      <w:tr w:rsidR="00A17716" w:rsidRPr="00F458A0" w:rsidDel="00C5501A" w14:paraId="6E9EF070" w14:textId="01C75D0B" w:rsidTr="00A17716">
        <w:trPr>
          <w:cantSplit/>
          <w:del w:id="16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4858A58F" w:rsidR="00A17716" w:rsidRPr="00F458A0" w:rsidDel="00C5501A" w:rsidRDefault="00A17716" w:rsidP="00C5501A">
            <w:pPr>
              <w:pStyle w:val="TableText"/>
              <w:spacing w:before="0" w:after="0"/>
              <w:rPr>
                <w:del w:id="1604" w:author="Author"/>
              </w:rPr>
            </w:pPr>
            <w:del w:id="160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0BD440BC" w:rsidR="00A17716" w:rsidRPr="00F458A0" w:rsidDel="00C5501A" w:rsidRDefault="00A17716" w:rsidP="00C5501A">
            <w:pPr>
              <w:pStyle w:val="TableText"/>
              <w:spacing w:before="0" w:after="0"/>
              <w:rPr>
                <w:del w:id="1606" w:author="Author"/>
              </w:rPr>
            </w:pPr>
            <w:del w:id="1607" w:author="Author">
              <w:r w:rsidRPr="00F458A0" w:rsidDel="00C5501A">
                <w:delText>Issue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68C42158" w:rsidR="00A17716" w:rsidRPr="00F458A0" w:rsidDel="00C5501A" w:rsidRDefault="00A17716" w:rsidP="00C5501A">
            <w:pPr>
              <w:pStyle w:val="TableText"/>
              <w:spacing w:before="0" w:after="0"/>
              <w:rPr>
                <w:del w:id="16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47401DE3" w:rsidR="00A17716" w:rsidRPr="00F458A0" w:rsidDel="00C5501A" w:rsidRDefault="00A17716" w:rsidP="00C5501A">
            <w:pPr>
              <w:pStyle w:val="TableText"/>
              <w:spacing w:before="0" w:after="0"/>
              <w:rPr>
                <w:del w:id="1609" w:author="Author"/>
              </w:rPr>
            </w:pPr>
            <w:del w:id="1610" w:author="Author">
              <w:r w:rsidRPr="00F458A0" w:rsidDel="00C5501A">
                <w:delText>R</w:delText>
              </w:r>
            </w:del>
          </w:p>
        </w:tc>
      </w:tr>
      <w:tr w:rsidR="00A17716" w:rsidRPr="00F458A0" w:rsidDel="00C5501A" w14:paraId="7B995FC0" w14:textId="778F0E77" w:rsidTr="00A17716">
        <w:trPr>
          <w:cantSplit/>
          <w:del w:id="16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58491EB9" w:rsidR="00A17716" w:rsidRPr="00F458A0" w:rsidDel="00C5501A" w:rsidRDefault="00A17716" w:rsidP="00C5501A">
            <w:pPr>
              <w:pStyle w:val="TableText"/>
              <w:spacing w:before="0" w:after="0"/>
              <w:rPr>
                <w:del w:id="1612" w:author="Author"/>
              </w:rPr>
            </w:pPr>
            <w:del w:id="161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082C941A" w:rsidR="00A17716" w:rsidRPr="00F458A0" w:rsidDel="00C5501A" w:rsidRDefault="00A17716" w:rsidP="00C5501A">
            <w:pPr>
              <w:pStyle w:val="TableText"/>
              <w:spacing w:before="0" w:after="0"/>
              <w:rPr>
                <w:del w:id="1614" w:author="Author"/>
              </w:rPr>
            </w:pPr>
            <w:del w:id="1615" w:author="Author">
              <w:r w:rsidRPr="00F458A0" w:rsidDel="00C5501A">
                <w:delText>COBRA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313A5B59" w:rsidR="00A17716" w:rsidRPr="00F458A0" w:rsidDel="00C5501A" w:rsidRDefault="00A17716" w:rsidP="00C5501A">
            <w:pPr>
              <w:pStyle w:val="TableText"/>
              <w:spacing w:before="0" w:after="0"/>
              <w:rPr>
                <w:del w:id="16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26CF3E20" w:rsidR="00A17716" w:rsidRPr="00F458A0" w:rsidDel="00C5501A" w:rsidRDefault="00A17716" w:rsidP="00C5501A">
            <w:pPr>
              <w:pStyle w:val="TableText"/>
              <w:spacing w:before="0" w:after="0"/>
              <w:rPr>
                <w:del w:id="1617" w:author="Author"/>
              </w:rPr>
            </w:pPr>
            <w:del w:id="1618" w:author="Author">
              <w:r w:rsidRPr="00F458A0" w:rsidDel="00C5501A">
                <w:delText>R</w:delText>
              </w:r>
            </w:del>
          </w:p>
        </w:tc>
      </w:tr>
      <w:tr w:rsidR="00A17716" w:rsidRPr="00F458A0" w:rsidDel="00C5501A" w14:paraId="2BDAAF1C" w14:textId="036F8167" w:rsidTr="00A17716">
        <w:trPr>
          <w:cantSplit/>
          <w:del w:id="16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462AD7F4" w:rsidR="00A17716" w:rsidRPr="00F458A0" w:rsidDel="00C5501A" w:rsidRDefault="00A17716" w:rsidP="00C5501A">
            <w:pPr>
              <w:pStyle w:val="TableText"/>
              <w:spacing w:before="0" w:after="0"/>
              <w:rPr>
                <w:del w:id="1620" w:author="Author"/>
              </w:rPr>
            </w:pPr>
            <w:del w:id="162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4AB74B1" w:rsidR="00A17716" w:rsidRPr="00F458A0" w:rsidDel="00C5501A" w:rsidRDefault="00A17716" w:rsidP="00C5501A">
            <w:pPr>
              <w:pStyle w:val="TableText"/>
              <w:spacing w:before="0" w:after="0"/>
              <w:rPr>
                <w:del w:id="1622" w:author="Author"/>
              </w:rPr>
            </w:pPr>
            <w:del w:id="1623" w:author="Author">
              <w:r w:rsidRPr="00F458A0" w:rsidDel="00C5501A">
                <w:delText>COBRA End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0A8AE52" w:rsidR="00A17716" w:rsidRPr="00F458A0" w:rsidDel="00C5501A" w:rsidRDefault="00A17716" w:rsidP="00C5501A">
            <w:pPr>
              <w:pStyle w:val="TableText"/>
              <w:spacing w:before="0" w:after="0"/>
              <w:rPr>
                <w:del w:id="162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12348218" w:rsidR="00A17716" w:rsidRPr="00F458A0" w:rsidDel="00C5501A" w:rsidRDefault="00A17716" w:rsidP="00C5501A">
            <w:pPr>
              <w:pStyle w:val="TableText"/>
              <w:spacing w:before="0" w:after="0"/>
              <w:rPr>
                <w:del w:id="1625" w:author="Author"/>
              </w:rPr>
            </w:pPr>
            <w:del w:id="1626" w:author="Author">
              <w:r w:rsidRPr="00F458A0" w:rsidDel="00C5501A">
                <w:delText>R</w:delText>
              </w:r>
            </w:del>
          </w:p>
        </w:tc>
      </w:tr>
      <w:tr w:rsidR="00A17716" w:rsidRPr="00F458A0" w:rsidDel="00C5501A" w14:paraId="6B687575" w14:textId="6989B93E" w:rsidTr="00A17716">
        <w:trPr>
          <w:cantSplit/>
          <w:del w:id="16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662B5B21" w:rsidR="00A17716" w:rsidRPr="00F458A0" w:rsidDel="00C5501A" w:rsidRDefault="00A17716" w:rsidP="00C5501A">
            <w:pPr>
              <w:pStyle w:val="TableText"/>
              <w:spacing w:before="0" w:after="0"/>
              <w:rPr>
                <w:del w:id="1628" w:author="Author"/>
              </w:rPr>
            </w:pPr>
            <w:del w:id="162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2853DD9A" w:rsidR="00A17716" w:rsidRPr="00F458A0" w:rsidDel="00C5501A" w:rsidRDefault="00A17716" w:rsidP="00C5501A">
            <w:pPr>
              <w:pStyle w:val="TableText"/>
              <w:spacing w:before="0" w:after="0"/>
              <w:rPr>
                <w:del w:id="1630" w:author="Author"/>
              </w:rPr>
            </w:pPr>
            <w:del w:id="1631" w:author="Author">
              <w:r w:rsidRPr="00F458A0" w:rsidDel="00C5501A">
                <w:delText>Plan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346923E7" w:rsidR="00A17716" w:rsidRPr="00F458A0" w:rsidDel="00C5501A" w:rsidRDefault="00A17716" w:rsidP="00C5501A">
            <w:pPr>
              <w:pStyle w:val="TableText"/>
              <w:spacing w:before="0" w:after="0"/>
              <w:rPr>
                <w:del w:id="1632" w:author="Author"/>
              </w:rPr>
            </w:pPr>
            <w:del w:id="163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40932F48" w:rsidR="00A17716" w:rsidRPr="00F458A0" w:rsidDel="00C5501A" w:rsidRDefault="00A17716" w:rsidP="00C5501A">
            <w:pPr>
              <w:pStyle w:val="TableText"/>
              <w:spacing w:before="0" w:after="0"/>
              <w:rPr>
                <w:del w:id="1634" w:author="Author"/>
              </w:rPr>
            </w:pPr>
            <w:del w:id="1635" w:author="Author">
              <w:r w:rsidRPr="00F458A0" w:rsidDel="00C5501A">
                <w:delText>R</w:delText>
              </w:r>
            </w:del>
          </w:p>
        </w:tc>
      </w:tr>
      <w:tr w:rsidR="00A17716" w:rsidRPr="00F458A0" w:rsidDel="00C5501A" w14:paraId="2D34B938" w14:textId="508B7A45" w:rsidTr="00A17716">
        <w:trPr>
          <w:cantSplit/>
          <w:del w:id="16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6394626D" w:rsidR="00A17716" w:rsidRPr="00F458A0" w:rsidDel="00C5501A" w:rsidRDefault="00A17716" w:rsidP="00C5501A">
            <w:pPr>
              <w:pStyle w:val="TableText"/>
              <w:spacing w:before="0" w:after="0"/>
              <w:rPr>
                <w:del w:id="1637" w:author="Author"/>
              </w:rPr>
            </w:pPr>
            <w:del w:id="163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4E90E6CF" w:rsidR="00A17716" w:rsidRPr="00F458A0" w:rsidDel="00C5501A" w:rsidRDefault="00A17716" w:rsidP="00C5501A">
            <w:pPr>
              <w:pStyle w:val="TableText"/>
              <w:spacing w:before="0" w:after="0"/>
              <w:rPr>
                <w:del w:id="1639" w:author="Author"/>
              </w:rPr>
            </w:pPr>
            <w:del w:id="1640" w:author="Author">
              <w:r w:rsidRPr="00F458A0" w:rsidDel="00C5501A">
                <w:delText>Reject Reason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27F36CAA" w:rsidR="00A17716" w:rsidRPr="00F458A0" w:rsidDel="00C5501A" w:rsidRDefault="00A17716" w:rsidP="00C5501A">
            <w:pPr>
              <w:pStyle w:val="TableText"/>
              <w:spacing w:before="0" w:after="0"/>
              <w:rPr>
                <w:del w:id="16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409C8AF4" w:rsidR="00A17716" w:rsidRPr="00F458A0" w:rsidDel="00C5501A" w:rsidRDefault="00A17716" w:rsidP="00C5501A">
            <w:pPr>
              <w:pStyle w:val="TableText"/>
              <w:spacing w:before="0" w:after="0"/>
              <w:rPr>
                <w:del w:id="1642" w:author="Author"/>
              </w:rPr>
            </w:pPr>
            <w:del w:id="1643" w:author="Author">
              <w:r w:rsidRPr="00F458A0" w:rsidDel="00C5501A">
                <w:delText>R</w:delText>
              </w:r>
            </w:del>
          </w:p>
        </w:tc>
      </w:tr>
      <w:tr w:rsidR="00A17716" w:rsidRPr="00F458A0" w:rsidDel="00C5501A" w14:paraId="5FA85009" w14:textId="673FD49C" w:rsidTr="00A17716">
        <w:trPr>
          <w:cantSplit/>
          <w:del w:id="16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11DE9BC9" w:rsidR="00A17716" w:rsidRPr="00F458A0" w:rsidDel="00C5501A" w:rsidRDefault="00A17716" w:rsidP="00C5501A">
            <w:pPr>
              <w:pStyle w:val="TableText"/>
              <w:spacing w:before="0" w:after="0"/>
              <w:rPr>
                <w:del w:id="1645" w:author="Author"/>
              </w:rPr>
            </w:pPr>
            <w:del w:id="164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240B2505" w:rsidR="00A17716" w:rsidRPr="00F458A0" w:rsidDel="00C5501A" w:rsidRDefault="00A17716" w:rsidP="00C5501A">
            <w:pPr>
              <w:pStyle w:val="TableText"/>
              <w:spacing w:before="0" w:after="0"/>
              <w:rPr>
                <w:del w:id="1647" w:author="Author"/>
              </w:rPr>
            </w:pPr>
            <w:del w:id="1648" w:author="Author">
              <w:r w:rsidRPr="00F458A0" w:rsidDel="00C5501A">
                <w:delText>Reject Reason Text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5A97F0BB" w:rsidR="00A17716" w:rsidRPr="00F458A0" w:rsidDel="00C5501A" w:rsidRDefault="00A17716" w:rsidP="00C5501A">
            <w:pPr>
              <w:pStyle w:val="TableText"/>
              <w:spacing w:before="0" w:after="0"/>
              <w:rPr>
                <w:del w:id="16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11FB0D74" w:rsidR="00A17716" w:rsidRPr="00F458A0" w:rsidDel="00C5501A" w:rsidRDefault="00A17716" w:rsidP="00C5501A">
            <w:pPr>
              <w:pStyle w:val="TableText"/>
              <w:spacing w:before="0" w:after="0"/>
              <w:rPr>
                <w:del w:id="1650" w:author="Author"/>
              </w:rPr>
            </w:pPr>
            <w:del w:id="1651" w:author="Author">
              <w:r w:rsidRPr="00F458A0" w:rsidDel="00C5501A">
                <w:delText>R</w:delText>
              </w:r>
            </w:del>
          </w:p>
        </w:tc>
      </w:tr>
      <w:tr w:rsidR="00A17716" w:rsidRPr="00F458A0" w:rsidDel="00C5501A" w14:paraId="4DEC560F" w14:textId="7C832DDD" w:rsidTr="00A17716">
        <w:trPr>
          <w:cantSplit/>
          <w:del w:id="16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16CC4ABA" w:rsidR="00A17716" w:rsidRPr="00F458A0" w:rsidDel="00C5501A" w:rsidRDefault="00A17716" w:rsidP="00C5501A">
            <w:pPr>
              <w:pStyle w:val="TableText"/>
              <w:spacing w:before="0" w:after="0"/>
              <w:rPr>
                <w:del w:id="1653" w:author="Author"/>
              </w:rPr>
            </w:pPr>
            <w:del w:id="165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365B842F" w:rsidR="00A17716" w:rsidRPr="00F458A0" w:rsidDel="00C5501A" w:rsidRDefault="00A17716" w:rsidP="00C5501A">
            <w:pPr>
              <w:pStyle w:val="TableText"/>
              <w:spacing w:before="0" w:after="0"/>
              <w:rPr>
                <w:del w:id="1655" w:author="Author"/>
              </w:rPr>
            </w:pPr>
            <w:del w:id="1656" w:author="Author">
              <w:r w:rsidRPr="00F458A0" w:rsidDel="00C5501A">
                <w:delText>Action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6FEAC4E8" w:rsidR="00A17716" w:rsidRPr="00F458A0" w:rsidDel="00C5501A" w:rsidRDefault="00A17716" w:rsidP="00C5501A">
            <w:pPr>
              <w:pStyle w:val="TableText"/>
              <w:spacing w:before="0" w:after="0"/>
              <w:rPr>
                <w:del w:id="1657" w:author="Author"/>
              </w:rPr>
            </w:pPr>
            <w:del w:id="1658" w:author="Author">
              <w:r w:rsidRPr="00F458A0" w:rsidDel="00C5501A">
                <w:delText>MessageHeader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1C90DD36" w:rsidR="00A17716" w:rsidRPr="00F458A0" w:rsidDel="00C5501A" w:rsidRDefault="00A17716" w:rsidP="00C5501A">
            <w:pPr>
              <w:pStyle w:val="TableText"/>
              <w:spacing w:before="0" w:after="0"/>
              <w:rPr>
                <w:del w:id="1659" w:author="Author"/>
              </w:rPr>
            </w:pPr>
            <w:del w:id="1660" w:author="Author">
              <w:r w:rsidRPr="00F458A0" w:rsidDel="00C5501A">
                <w:delText>R</w:delText>
              </w:r>
            </w:del>
          </w:p>
        </w:tc>
      </w:tr>
      <w:tr w:rsidR="00A17716" w:rsidRPr="00F458A0" w:rsidDel="00C5501A" w14:paraId="49058016" w14:textId="75C9CE72" w:rsidTr="00A17716">
        <w:trPr>
          <w:cantSplit/>
          <w:del w:id="16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4F8381E7" w:rsidR="00A17716" w:rsidRPr="00F458A0" w:rsidDel="00C5501A" w:rsidRDefault="00A17716" w:rsidP="00C5501A">
            <w:pPr>
              <w:pStyle w:val="TableText"/>
              <w:spacing w:before="0" w:after="0"/>
              <w:rPr>
                <w:del w:id="1662" w:author="Author"/>
              </w:rPr>
            </w:pPr>
            <w:del w:id="166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031B5642" w:rsidR="00A17716" w:rsidRPr="00F458A0" w:rsidDel="00C5501A" w:rsidRDefault="00A17716" w:rsidP="00C5501A">
            <w:pPr>
              <w:pStyle w:val="TableText"/>
              <w:spacing w:before="0" w:after="0"/>
              <w:rPr>
                <w:del w:id="1664" w:author="Author"/>
              </w:rPr>
            </w:pPr>
            <w:del w:id="1665" w:author="Author">
              <w:r w:rsidRPr="00F458A0" w:rsidDel="00C5501A">
                <w:delText>HIPAA Loop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4AC8E590" w:rsidR="00A17716" w:rsidRPr="00F458A0" w:rsidDel="00C5501A" w:rsidRDefault="00A17716" w:rsidP="00C5501A">
            <w:pPr>
              <w:pStyle w:val="TableText"/>
              <w:spacing w:before="0" w:after="0"/>
              <w:rPr>
                <w:del w:id="16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181B9903" w:rsidR="00A17716" w:rsidRPr="00F458A0" w:rsidDel="00C5501A" w:rsidRDefault="00A17716" w:rsidP="00C5501A">
            <w:pPr>
              <w:pStyle w:val="TableText"/>
              <w:spacing w:before="0" w:after="0"/>
              <w:rPr>
                <w:del w:id="1667" w:author="Author"/>
              </w:rPr>
            </w:pPr>
            <w:del w:id="1668" w:author="Author">
              <w:r w:rsidRPr="00F458A0" w:rsidDel="00C5501A">
                <w:delText>R</w:delText>
              </w:r>
            </w:del>
          </w:p>
        </w:tc>
      </w:tr>
      <w:tr w:rsidR="00A17716" w:rsidRPr="00F458A0" w:rsidDel="00C5501A" w14:paraId="008EBEC7" w14:textId="27AD9313" w:rsidTr="00A17716">
        <w:trPr>
          <w:cantSplit/>
          <w:del w:id="16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5A01DAC2" w:rsidR="00A17716" w:rsidRPr="00F458A0" w:rsidDel="00C5501A" w:rsidRDefault="00A17716" w:rsidP="00C5501A">
            <w:pPr>
              <w:pStyle w:val="TableText"/>
              <w:spacing w:before="0" w:after="0"/>
              <w:rPr>
                <w:del w:id="1670" w:author="Author"/>
              </w:rPr>
            </w:pPr>
            <w:del w:id="167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14321B52" w:rsidR="00A17716" w:rsidRPr="00F458A0" w:rsidDel="00C5501A" w:rsidRDefault="00A17716" w:rsidP="00C5501A">
            <w:pPr>
              <w:pStyle w:val="TableText"/>
              <w:spacing w:before="0" w:after="0"/>
              <w:rPr>
                <w:del w:id="1672" w:author="Author"/>
              </w:rPr>
            </w:pPr>
            <w:del w:id="1673" w:author="Author">
              <w:r w:rsidRPr="00F458A0" w:rsidDel="00C5501A">
                <w:delText>HL7 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614EE045" w:rsidR="00A17716" w:rsidRPr="00F458A0" w:rsidDel="00C5501A" w:rsidRDefault="00A17716" w:rsidP="00C5501A">
            <w:pPr>
              <w:pStyle w:val="TableText"/>
              <w:spacing w:before="0" w:after="0"/>
              <w:rPr>
                <w:del w:id="16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29FE9BD9" w:rsidR="00A17716" w:rsidRPr="00F458A0" w:rsidDel="00C5501A" w:rsidRDefault="00A17716" w:rsidP="00C5501A">
            <w:pPr>
              <w:pStyle w:val="TableText"/>
              <w:spacing w:before="0" w:after="0"/>
              <w:rPr>
                <w:del w:id="1675" w:author="Author"/>
              </w:rPr>
            </w:pPr>
            <w:del w:id="1676" w:author="Author">
              <w:r w:rsidRPr="00F458A0" w:rsidDel="00C5501A">
                <w:delText>R</w:delText>
              </w:r>
            </w:del>
          </w:p>
        </w:tc>
      </w:tr>
      <w:tr w:rsidR="00A17716" w:rsidRPr="00F458A0" w:rsidDel="00C5501A" w14:paraId="1C2995BD" w14:textId="457A4736" w:rsidTr="00A17716">
        <w:trPr>
          <w:cantSplit/>
          <w:del w:id="16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3A190DBC" w:rsidR="00A17716" w:rsidRPr="00F458A0" w:rsidDel="00C5501A" w:rsidRDefault="00A17716" w:rsidP="00C5501A">
            <w:pPr>
              <w:pStyle w:val="TableText"/>
              <w:spacing w:before="0" w:after="0"/>
              <w:rPr>
                <w:del w:id="1678" w:author="Author"/>
              </w:rPr>
            </w:pPr>
            <w:del w:id="167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6E30C7FA" w:rsidR="00A17716" w:rsidRPr="00F458A0" w:rsidDel="00C5501A" w:rsidRDefault="00A17716" w:rsidP="00C5501A">
            <w:pPr>
              <w:pStyle w:val="TableText"/>
              <w:spacing w:before="0" w:after="0"/>
              <w:rPr>
                <w:del w:id="1680" w:author="Author"/>
              </w:rPr>
            </w:pPr>
            <w:del w:id="1681" w:author="Author">
              <w:r w:rsidRPr="00F458A0" w:rsidDel="00C5501A">
                <w:delText>Error 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6074A420" w:rsidR="00A17716" w:rsidRPr="00F458A0" w:rsidDel="00C5501A" w:rsidRDefault="00A17716" w:rsidP="00C5501A">
            <w:pPr>
              <w:pStyle w:val="TableText"/>
              <w:spacing w:before="0" w:after="0"/>
              <w:rPr>
                <w:del w:id="16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5C94573" w:rsidR="00A17716" w:rsidRPr="00F458A0" w:rsidDel="00C5501A" w:rsidRDefault="00A17716" w:rsidP="00C5501A">
            <w:pPr>
              <w:pStyle w:val="TableText"/>
              <w:spacing w:before="0" w:after="0"/>
              <w:rPr>
                <w:del w:id="1683" w:author="Author"/>
              </w:rPr>
            </w:pPr>
            <w:del w:id="1684" w:author="Author">
              <w:r w:rsidRPr="00F458A0" w:rsidDel="00C5501A">
                <w:delText>R</w:delText>
              </w:r>
            </w:del>
          </w:p>
        </w:tc>
      </w:tr>
    </w:tbl>
    <w:p w14:paraId="59E69173" w14:textId="7F0AB4F6" w:rsidR="00A17716" w:rsidRPr="00F458A0" w:rsidDel="00C5501A" w:rsidRDefault="00A17716" w:rsidP="00C5501A">
      <w:pPr>
        <w:pStyle w:val="StepIntro"/>
        <w:spacing w:before="0"/>
        <w:rPr>
          <w:del w:id="1685" w:author="Author"/>
        </w:rPr>
      </w:pPr>
      <w:del w:id="1686" w:author="Author">
        <w:r w:rsidRPr="00F458A0" w:rsidDel="00C5501A">
          <w:delText>eIV Payer Report</w:delText>
        </w:r>
      </w:del>
    </w:p>
    <w:p w14:paraId="195387FE" w14:textId="6AEE1EF6" w:rsidR="00CB0719" w:rsidRPr="00CB0719" w:rsidDel="00C5501A" w:rsidRDefault="00A17716" w:rsidP="00C5501A">
      <w:pPr>
        <w:pStyle w:val="BodyText"/>
        <w:spacing w:before="0" w:after="0"/>
        <w:rPr>
          <w:del w:id="1687" w:author="Author"/>
        </w:rPr>
      </w:pPr>
      <w:del w:id="1688" w:author="Author">
        <w:r w:rsidRPr="00F458A0" w:rsidDel="00C5501A">
          <w:rPr>
            <w:color w:val="000000"/>
          </w:rPr>
          <w:delText>Th</w:delText>
        </w:r>
        <w:r w:rsidR="00756B15" w:rsidDel="00C5501A">
          <w:rPr>
            <w:color w:val="000000"/>
          </w:rPr>
          <w:delText>e</w:delText>
        </w:r>
        <w:r w:rsidRPr="00F458A0" w:rsidDel="00C5501A">
          <w:rPr>
            <w:color w:val="000000"/>
          </w:rPr>
          <w:delText xml:space="preserve"> report</w:delText>
        </w:r>
        <w:r w:rsidR="00756B15" w:rsidDel="00C5501A">
          <w:rPr>
            <w:color w:val="000000"/>
          </w:rPr>
          <w:delText xml:space="preserve"> that follows</w:delText>
        </w:r>
        <w:r w:rsidRPr="00F458A0" w:rsidDel="00C5501A">
          <w:rPr>
            <w:color w:val="000000"/>
          </w:rPr>
          <w:delText xml:space="preserve"> is used to monitor the communication between VistA and the payers, including the types of error and warning messages that are received by VistA from the different payers.</w:delText>
        </w:r>
      </w:del>
    </w:p>
    <w:p w14:paraId="6D10B8DE" w14:textId="6857D117" w:rsidR="00A17716" w:rsidRPr="00A236D6" w:rsidDel="00C5501A" w:rsidRDefault="00A17716" w:rsidP="00C5501A">
      <w:pPr>
        <w:pStyle w:val="Caption"/>
        <w:spacing w:before="0" w:after="0"/>
        <w:rPr>
          <w:del w:id="1689" w:author="Author"/>
          <w:rFonts w:ascii="Arial" w:hAnsi="Arial" w:cs="Arial"/>
        </w:rPr>
      </w:pPr>
      <w:del w:id="1690"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23</w:delText>
        </w:r>
        <w:r w:rsidRPr="00A236D6" w:rsidDel="00C5501A">
          <w:rPr>
            <w:rFonts w:ascii="Arial" w:hAnsi="Arial" w:cs="Arial"/>
            <w:b w:val="0"/>
            <w:bCs w:val="0"/>
            <w:noProof/>
          </w:rPr>
          <w:fldChar w:fldCharType="end"/>
        </w:r>
        <w:r w:rsidRPr="00A236D6" w:rsidDel="00C5501A">
          <w:rPr>
            <w:rFonts w:ascii="Arial" w:hAnsi="Arial" w:cs="Arial"/>
          </w:rPr>
          <w:delText>: Different Types of Payers in Vista</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rsidDel="00C5501A" w14:paraId="2E2E77B5" w14:textId="3DFBE9DB" w:rsidTr="00A17716">
        <w:trPr>
          <w:cantSplit/>
          <w:tblHeader/>
          <w:del w:id="1691"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0BFD5AF3" w:rsidR="00A17716" w:rsidRPr="00F458A0" w:rsidDel="00C5501A" w:rsidRDefault="00A17716" w:rsidP="00C5501A">
            <w:pPr>
              <w:pStyle w:val="TableHeading"/>
              <w:spacing w:before="0" w:after="0"/>
              <w:rPr>
                <w:del w:id="1692" w:author="Author"/>
              </w:rPr>
            </w:pPr>
            <w:del w:id="1693"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1196CC9C" w:rsidR="00A17716" w:rsidRPr="00F458A0" w:rsidDel="00C5501A" w:rsidRDefault="00A17716" w:rsidP="00C5501A">
            <w:pPr>
              <w:pStyle w:val="TableHeading"/>
              <w:spacing w:before="0" w:after="0"/>
              <w:rPr>
                <w:del w:id="1694" w:author="Author"/>
              </w:rPr>
            </w:pPr>
            <w:del w:id="1695"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61343637" w:rsidR="00A17716" w:rsidRPr="00F458A0" w:rsidDel="00C5501A" w:rsidRDefault="00A17716" w:rsidP="00C5501A">
            <w:pPr>
              <w:pStyle w:val="TableHeading"/>
              <w:spacing w:before="0" w:after="0"/>
              <w:rPr>
                <w:del w:id="1696" w:author="Author"/>
              </w:rPr>
            </w:pPr>
            <w:del w:id="1697"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2B10C901" w:rsidR="00A17716" w:rsidRPr="00F458A0" w:rsidDel="00C5501A" w:rsidRDefault="00A17716" w:rsidP="00C5501A">
            <w:pPr>
              <w:pStyle w:val="TableHeading"/>
              <w:spacing w:before="0" w:after="0"/>
              <w:rPr>
                <w:del w:id="1698" w:author="Author"/>
              </w:rPr>
            </w:pPr>
            <w:del w:id="1699" w:author="Author">
              <w:r w:rsidRPr="00F458A0" w:rsidDel="00C5501A">
                <w:delText>Read/Write</w:delText>
              </w:r>
            </w:del>
          </w:p>
        </w:tc>
      </w:tr>
      <w:tr w:rsidR="00A17716" w:rsidRPr="00F458A0" w:rsidDel="00C5501A" w14:paraId="2933D876" w14:textId="57099171" w:rsidTr="00A17716">
        <w:trPr>
          <w:cantSplit/>
          <w:del w:id="17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04473CC5" w:rsidR="00A17716" w:rsidRPr="00F458A0" w:rsidDel="00C5501A" w:rsidRDefault="00A17716" w:rsidP="00C5501A">
            <w:pPr>
              <w:pStyle w:val="TableText"/>
              <w:spacing w:before="0" w:after="0"/>
              <w:rPr>
                <w:del w:id="1701" w:author="Author"/>
              </w:rPr>
            </w:pPr>
            <w:del w:id="1702"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3BF30C9C" w:rsidR="00A17716" w:rsidRPr="00F458A0" w:rsidDel="00C5501A" w:rsidRDefault="00A17716" w:rsidP="00C5501A">
            <w:pPr>
              <w:pStyle w:val="TableText"/>
              <w:spacing w:before="0" w:after="0"/>
              <w:rPr>
                <w:del w:id="1703" w:author="Author"/>
              </w:rPr>
            </w:pPr>
            <w:del w:id="1704" w:author="Author">
              <w:r w:rsidRPr="00F458A0" w:rsidDel="00C5501A">
                <w:delText>Payer [Inactive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6379B9A" w:rsidR="00A17716" w:rsidRPr="00F458A0" w:rsidDel="00C5501A" w:rsidRDefault="00A17716" w:rsidP="00C5501A">
            <w:pPr>
              <w:pStyle w:val="TableText"/>
              <w:spacing w:before="0" w:after="0"/>
              <w:rPr>
                <w:del w:id="1705" w:author="Author"/>
              </w:rPr>
            </w:pPr>
            <w:del w:id="170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4E596878" w:rsidR="00A17716" w:rsidRPr="00F458A0" w:rsidDel="00C5501A" w:rsidRDefault="00A17716" w:rsidP="00C5501A">
            <w:pPr>
              <w:pStyle w:val="TableText"/>
              <w:spacing w:before="0" w:after="0"/>
              <w:rPr>
                <w:del w:id="1707" w:author="Author"/>
              </w:rPr>
            </w:pPr>
            <w:del w:id="1708" w:author="Author">
              <w:r w:rsidRPr="00F458A0" w:rsidDel="00C5501A">
                <w:delText>R</w:delText>
              </w:r>
            </w:del>
          </w:p>
        </w:tc>
      </w:tr>
      <w:tr w:rsidR="00A17716" w:rsidRPr="00F458A0" w:rsidDel="00C5501A" w14:paraId="3856E5A9" w14:textId="716867CF" w:rsidTr="00A17716">
        <w:trPr>
          <w:cantSplit/>
          <w:del w:id="17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251D91B1" w:rsidR="00A17716" w:rsidRPr="00F458A0" w:rsidDel="00C5501A" w:rsidRDefault="00A17716" w:rsidP="00C5501A">
            <w:pPr>
              <w:pStyle w:val="TableText"/>
              <w:spacing w:before="0" w:after="0"/>
              <w:rPr>
                <w:del w:id="1710" w:author="Author"/>
              </w:rPr>
            </w:pPr>
            <w:del w:id="171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A6AED84" w:rsidR="00A17716" w:rsidRPr="00F458A0" w:rsidDel="00C5501A" w:rsidRDefault="00A17716" w:rsidP="00C5501A">
            <w:pPr>
              <w:pStyle w:val="TableText"/>
              <w:spacing w:before="0" w:after="0"/>
              <w:rPr>
                <w:del w:id="1712" w:author="Author"/>
              </w:rPr>
            </w:pPr>
            <w:del w:id="1713" w:author="Author">
              <w:r w:rsidRPr="00F458A0" w:rsidDel="00C5501A">
                <w:delText>Created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326E653" w:rsidR="00A17716" w:rsidRPr="00F458A0" w:rsidDel="00C5501A" w:rsidRDefault="00A17716" w:rsidP="00C5501A">
            <w:pPr>
              <w:pStyle w:val="TableText"/>
              <w:spacing w:before="0" w:after="0"/>
              <w:rPr>
                <w:del w:id="17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365EE448" w:rsidR="00A17716" w:rsidRPr="00F458A0" w:rsidDel="00C5501A" w:rsidRDefault="00A17716" w:rsidP="00C5501A">
            <w:pPr>
              <w:pStyle w:val="TableText"/>
              <w:spacing w:before="0" w:after="0"/>
              <w:rPr>
                <w:del w:id="1715" w:author="Author"/>
              </w:rPr>
            </w:pPr>
            <w:del w:id="1716" w:author="Author">
              <w:r w:rsidRPr="00F458A0" w:rsidDel="00C5501A">
                <w:delText>R</w:delText>
              </w:r>
            </w:del>
          </w:p>
        </w:tc>
      </w:tr>
      <w:tr w:rsidR="00A17716" w:rsidRPr="00F458A0" w:rsidDel="00C5501A" w14:paraId="38070769" w14:textId="51DA3C6F" w:rsidTr="00A17716">
        <w:trPr>
          <w:cantSplit/>
          <w:del w:id="17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4D635F3E" w:rsidR="00A17716" w:rsidRPr="00F458A0" w:rsidDel="00C5501A" w:rsidRDefault="00A17716" w:rsidP="00C5501A">
            <w:pPr>
              <w:pStyle w:val="TableText"/>
              <w:spacing w:before="0" w:after="0"/>
              <w:rPr>
                <w:del w:id="1718" w:author="Author"/>
              </w:rPr>
            </w:pPr>
            <w:del w:id="171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849AEDA" w:rsidR="00A17716" w:rsidRPr="00F458A0" w:rsidDel="00C5501A" w:rsidRDefault="00A17716" w:rsidP="00C5501A">
            <w:pPr>
              <w:pStyle w:val="TableText"/>
              <w:spacing w:before="0" w:after="0"/>
              <w:rPr>
                <w:del w:id="1720" w:author="Author"/>
              </w:rPr>
            </w:pPr>
            <w:del w:id="1721" w:author="Author">
              <w:r w:rsidRPr="00F458A0" w:rsidDel="00C5501A">
                <w:delText xml:space="preserve">Cancel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3DC5DF86" w:rsidR="00A17716" w:rsidRPr="00F458A0" w:rsidDel="00C5501A" w:rsidRDefault="00A17716" w:rsidP="00C5501A">
            <w:pPr>
              <w:pStyle w:val="TableText"/>
              <w:spacing w:before="0" w:after="0"/>
              <w:rPr>
                <w:del w:id="17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6B1CFB1B" w:rsidR="00A17716" w:rsidRPr="00F458A0" w:rsidDel="00C5501A" w:rsidRDefault="00A17716" w:rsidP="00C5501A">
            <w:pPr>
              <w:pStyle w:val="TableText"/>
              <w:spacing w:before="0" w:after="0"/>
              <w:rPr>
                <w:del w:id="1723" w:author="Author"/>
              </w:rPr>
            </w:pPr>
            <w:del w:id="1724" w:author="Author">
              <w:r w:rsidRPr="00F458A0" w:rsidDel="00C5501A">
                <w:delText>R</w:delText>
              </w:r>
            </w:del>
          </w:p>
        </w:tc>
      </w:tr>
      <w:tr w:rsidR="00A17716" w:rsidRPr="00F458A0" w:rsidDel="00C5501A" w14:paraId="454B3D8D" w14:textId="33A0509D" w:rsidTr="00A17716">
        <w:trPr>
          <w:cantSplit/>
          <w:del w:id="17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3C4D5174" w:rsidR="00A17716" w:rsidRPr="00F458A0" w:rsidDel="00C5501A" w:rsidRDefault="00A17716" w:rsidP="00C5501A">
            <w:pPr>
              <w:pStyle w:val="TableText"/>
              <w:spacing w:before="0" w:after="0"/>
              <w:rPr>
                <w:del w:id="1726" w:author="Author"/>
              </w:rPr>
            </w:pPr>
            <w:del w:id="172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D3AB4E4" w:rsidR="00A17716" w:rsidRPr="00F458A0" w:rsidDel="00C5501A" w:rsidRDefault="00A17716" w:rsidP="00C5501A">
            <w:pPr>
              <w:pStyle w:val="TableText"/>
              <w:spacing w:before="0" w:after="0"/>
              <w:rPr>
                <w:del w:id="1728" w:author="Author"/>
              </w:rPr>
            </w:pPr>
            <w:del w:id="1729" w:author="Author">
              <w:r w:rsidRPr="00F458A0" w:rsidDel="00C5501A">
                <w:delText xml:space="preserve">Queued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503A824B" w:rsidR="00A17716" w:rsidRPr="00F458A0" w:rsidDel="00C5501A" w:rsidRDefault="00A17716" w:rsidP="00C5501A">
            <w:pPr>
              <w:pStyle w:val="TableText"/>
              <w:spacing w:before="0" w:after="0"/>
              <w:rPr>
                <w:del w:id="17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6FA54DA3" w:rsidR="00A17716" w:rsidRPr="00F458A0" w:rsidDel="00C5501A" w:rsidRDefault="00A17716" w:rsidP="00C5501A">
            <w:pPr>
              <w:pStyle w:val="TableText"/>
              <w:spacing w:before="0" w:after="0"/>
              <w:rPr>
                <w:del w:id="1731" w:author="Author"/>
              </w:rPr>
            </w:pPr>
            <w:del w:id="1732" w:author="Author">
              <w:r w:rsidRPr="00F458A0" w:rsidDel="00C5501A">
                <w:delText>R</w:delText>
              </w:r>
            </w:del>
          </w:p>
        </w:tc>
      </w:tr>
      <w:tr w:rsidR="00A17716" w:rsidRPr="00F458A0" w:rsidDel="00C5501A" w14:paraId="3556867A" w14:textId="08FAF5A4" w:rsidTr="00A17716">
        <w:trPr>
          <w:cantSplit/>
          <w:del w:id="17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28416E2E" w:rsidR="00A17716" w:rsidRPr="00F458A0" w:rsidDel="00C5501A" w:rsidRDefault="00A17716" w:rsidP="00C5501A">
            <w:pPr>
              <w:pStyle w:val="TableText"/>
              <w:spacing w:before="0" w:after="0"/>
              <w:rPr>
                <w:del w:id="1734" w:author="Author"/>
              </w:rPr>
            </w:pPr>
            <w:del w:id="173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56C4A8AF" w:rsidR="00A17716" w:rsidRPr="00F458A0" w:rsidDel="00C5501A" w:rsidRDefault="00A17716" w:rsidP="00C5501A">
            <w:pPr>
              <w:pStyle w:val="TableText"/>
              <w:spacing w:before="0" w:after="0"/>
              <w:rPr>
                <w:del w:id="1736" w:author="Author"/>
              </w:rPr>
            </w:pPr>
            <w:del w:id="1737" w:author="Author">
              <w:r w:rsidRPr="00F458A0" w:rsidDel="00C5501A">
                <w:delText>1st Att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518828C0" w:rsidR="00A17716" w:rsidRPr="00F458A0" w:rsidDel="00C5501A" w:rsidRDefault="00A17716" w:rsidP="00C5501A">
            <w:pPr>
              <w:pStyle w:val="TableText"/>
              <w:spacing w:before="0" w:after="0"/>
              <w:rPr>
                <w:del w:id="17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6F902C28" w:rsidR="00A17716" w:rsidRPr="00F458A0" w:rsidDel="00C5501A" w:rsidRDefault="00A17716" w:rsidP="00C5501A">
            <w:pPr>
              <w:pStyle w:val="TableText"/>
              <w:spacing w:before="0" w:after="0"/>
              <w:rPr>
                <w:del w:id="1739" w:author="Author"/>
              </w:rPr>
            </w:pPr>
            <w:del w:id="1740" w:author="Author">
              <w:r w:rsidRPr="00F458A0" w:rsidDel="00C5501A">
                <w:delText>R</w:delText>
              </w:r>
            </w:del>
          </w:p>
        </w:tc>
      </w:tr>
      <w:tr w:rsidR="00A17716" w:rsidRPr="00F458A0" w:rsidDel="00C5501A" w14:paraId="65CB9E45" w14:textId="711736C8" w:rsidTr="00A17716">
        <w:trPr>
          <w:cantSplit/>
          <w:del w:id="17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1EAE58D7" w:rsidR="00A17716" w:rsidRPr="00F458A0" w:rsidDel="00C5501A" w:rsidRDefault="00A17716" w:rsidP="00C5501A">
            <w:pPr>
              <w:pStyle w:val="TableText"/>
              <w:spacing w:before="0" w:after="0"/>
              <w:rPr>
                <w:del w:id="1742" w:author="Author"/>
              </w:rPr>
            </w:pPr>
            <w:del w:id="174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2192F5CA" w:rsidR="00A17716" w:rsidRPr="00F458A0" w:rsidDel="00C5501A" w:rsidRDefault="00A17716" w:rsidP="00C5501A">
            <w:pPr>
              <w:pStyle w:val="TableText"/>
              <w:spacing w:before="0" w:after="0"/>
              <w:rPr>
                <w:del w:id="1744" w:author="Author"/>
              </w:rPr>
            </w:pPr>
            <w:del w:id="1745" w:author="Author">
              <w:r w:rsidRPr="00F458A0" w:rsidDel="00C5501A">
                <w:delText xml:space="preserve">Retry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1DEC1D61" w:rsidR="00A17716" w:rsidRPr="00F458A0" w:rsidDel="00C5501A" w:rsidRDefault="00A17716" w:rsidP="00C5501A">
            <w:pPr>
              <w:pStyle w:val="TableText"/>
              <w:spacing w:before="0" w:after="0"/>
              <w:rPr>
                <w:del w:id="17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062FC14C" w:rsidR="00A17716" w:rsidRPr="00F458A0" w:rsidDel="00C5501A" w:rsidRDefault="00A17716" w:rsidP="00C5501A">
            <w:pPr>
              <w:pStyle w:val="TableText"/>
              <w:spacing w:before="0" w:after="0"/>
              <w:rPr>
                <w:del w:id="1747" w:author="Author"/>
              </w:rPr>
            </w:pPr>
            <w:del w:id="1748" w:author="Author">
              <w:r w:rsidRPr="00F458A0" w:rsidDel="00C5501A">
                <w:delText>R</w:delText>
              </w:r>
            </w:del>
          </w:p>
        </w:tc>
      </w:tr>
      <w:tr w:rsidR="00A17716" w:rsidRPr="00F458A0" w:rsidDel="00C5501A" w14:paraId="2FF07128" w14:textId="4C055E69" w:rsidTr="00A17716">
        <w:trPr>
          <w:cantSplit/>
          <w:del w:id="17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229D7D03" w:rsidR="00A17716" w:rsidRPr="00F458A0" w:rsidDel="00C5501A" w:rsidRDefault="00A17716" w:rsidP="00C5501A">
            <w:pPr>
              <w:pStyle w:val="TableText"/>
              <w:spacing w:before="0" w:after="0"/>
              <w:rPr>
                <w:del w:id="1750" w:author="Author"/>
              </w:rPr>
            </w:pPr>
            <w:del w:id="175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0ED1945D" w:rsidR="00A17716" w:rsidRPr="00F458A0" w:rsidDel="00C5501A" w:rsidRDefault="00A17716" w:rsidP="00C5501A">
            <w:pPr>
              <w:pStyle w:val="TableText"/>
              <w:spacing w:before="0" w:after="0"/>
              <w:rPr>
                <w:del w:id="1752" w:author="Author"/>
              </w:rPr>
            </w:pPr>
            <w:del w:id="1753" w:author="Author">
              <w:r w:rsidRPr="00F458A0" w:rsidDel="00C5501A">
                <w:delText xml:space="preserve">Good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19357713" w:rsidR="00A17716" w:rsidRPr="00F458A0" w:rsidDel="00C5501A" w:rsidRDefault="00A17716" w:rsidP="00C5501A">
            <w:pPr>
              <w:pStyle w:val="TableText"/>
              <w:spacing w:before="0" w:after="0"/>
              <w:rPr>
                <w:del w:id="17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3325CBBA" w:rsidR="00A17716" w:rsidRPr="00F458A0" w:rsidDel="00C5501A" w:rsidRDefault="00A17716" w:rsidP="00C5501A">
            <w:pPr>
              <w:pStyle w:val="TableText"/>
              <w:spacing w:before="0" w:after="0"/>
              <w:rPr>
                <w:del w:id="1755" w:author="Author"/>
              </w:rPr>
            </w:pPr>
            <w:del w:id="1756" w:author="Author">
              <w:r w:rsidRPr="00F458A0" w:rsidDel="00C5501A">
                <w:delText>R</w:delText>
              </w:r>
            </w:del>
          </w:p>
        </w:tc>
      </w:tr>
      <w:tr w:rsidR="00A17716" w:rsidRPr="00F458A0" w:rsidDel="00C5501A" w14:paraId="07A0BD0F" w14:textId="209DB98D" w:rsidTr="00A17716">
        <w:trPr>
          <w:cantSplit/>
          <w:del w:id="17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0503B2B2" w:rsidR="00A17716" w:rsidRPr="00F458A0" w:rsidDel="00C5501A" w:rsidRDefault="00A17716" w:rsidP="00C5501A">
            <w:pPr>
              <w:pStyle w:val="TableText"/>
              <w:spacing w:before="0" w:after="0"/>
              <w:rPr>
                <w:del w:id="1758" w:author="Author"/>
              </w:rPr>
            </w:pPr>
            <w:del w:id="175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9EB1440" w:rsidR="00A17716" w:rsidRPr="00F458A0" w:rsidDel="00C5501A" w:rsidRDefault="00A17716" w:rsidP="00C5501A">
            <w:pPr>
              <w:pStyle w:val="TableText"/>
              <w:spacing w:before="0" w:after="0"/>
              <w:rPr>
                <w:del w:id="1760" w:author="Author"/>
              </w:rPr>
            </w:pPr>
            <w:del w:id="1761" w:author="Author">
              <w:r w:rsidRPr="00F458A0" w:rsidDel="00C5501A">
                <w:delText xml:space="preserve">Error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4A74E74A" w:rsidR="00A17716" w:rsidRPr="00F458A0" w:rsidDel="00C5501A" w:rsidRDefault="00A17716" w:rsidP="00C5501A">
            <w:pPr>
              <w:pStyle w:val="TableText"/>
              <w:spacing w:before="0" w:after="0"/>
              <w:rPr>
                <w:del w:id="17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01D9EE75" w:rsidR="00A17716" w:rsidRPr="00F458A0" w:rsidDel="00C5501A" w:rsidRDefault="00A17716" w:rsidP="00C5501A">
            <w:pPr>
              <w:pStyle w:val="TableText"/>
              <w:spacing w:before="0" w:after="0"/>
              <w:rPr>
                <w:del w:id="1763" w:author="Author"/>
              </w:rPr>
            </w:pPr>
            <w:del w:id="1764" w:author="Author">
              <w:r w:rsidRPr="00F458A0" w:rsidDel="00C5501A">
                <w:delText>R</w:delText>
              </w:r>
            </w:del>
          </w:p>
        </w:tc>
      </w:tr>
      <w:tr w:rsidR="00A17716" w:rsidRPr="00F458A0" w:rsidDel="00C5501A" w14:paraId="2A7CA97C" w14:textId="1684A241" w:rsidTr="00A17716">
        <w:trPr>
          <w:cantSplit/>
          <w:del w:id="17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5DE40ECB" w:rsidR="00A17716" w:rsidRPr="00F458A0" w:rsidDel="00C5501A" w:rsidRDefault="00A17716" w:rsidP="00C5501A">
            <w:pPr>
              <w:pStyle w:val="TableText"/>
              <w:spacing w:before="0" w:after="0"/>
              <w:rPr>
                <w:del w:id="1766" w:author="Author"/>
              </w:rPr>
            </w:pPr>
            <w:del w:id="176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111877E9" w:rsidR="00A17716" w:rsidRPr="00F458A0" w:rsidDel="00C5501A" w:rsidRDefault="00A17716" w:rsidP="00C5501A">
            <w:pPr>
              <w:pStyle w:val="TableText"/>
              <w:spacing w:before="0" w:after="0"/>
              <w:rPr>
                <w:del w:id="1768" w:author="Author"/>
              </w:rPr>
            </w:pPr>
            <w:del w:id="1769"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2BCEA47" w:rsidR="00A17716" w:rsidRPr="00F458A0" w:rsidDel="00C5501A" w:rsidRDefault="00A17716" w:rsidP="00C5501A">
            <w:pPr>
              <w:pStyle w:val="TableText"/>
              <w:spacing w:before="0" w:after="0"/>
              <w:rPr>
                <w:del w:id="17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54748E51" w:rsidR="00A17716" w:rsidRPr="00F458A0" w:rsidDel="00C5501A" w:rsidRDefault="00A17716" w:rsidP="00C5501A">
            <w:pPr>
              <w:pStyle w:val="TableText"/>
              <w:spacing w:before="0" w:after="0"/>
              <w:rPr>
                <w:del w:id="1771" w:author="Author"/>
              </w:rPr>
            </w:pPr>
            <w:del w:id="1772" w:author="Author">
              <w:r w:rsidRPr="00F458A0" w:rsidDel="00C5501A">
                <w:delText>R</w:delText>
              </w:r>
            </w:del>
          </w:p>
        </w:tc>
      </w:tr>
      <w:tr w:rsidR="00A17716" w:rsidRPr="00F458A0" w:rsidDel="00C5501A" w14:paraId="24E78220" w14:textId="6CA0EA22" w:rsidTr="00A17716">
        <w:trPr>
          <w:cantSplit/>
          <w:del w:id="17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9514F82" w:rsidR="00A17716" w:rsidRPr="00F458A0" w:rsidDel="00C5501A" w:rsidRDefault="00A17716" w:rsidP="00C5501A">
            <w:pPr>
              <w:pStyle w:val="TableText"/>
              <w:spacing w:before="0" w:after="0"/>
              <w:rPr>
                <w:del w:id="1774" w:author="Author"/>
              </w:rPr>
            </w:pPr>
            <w:del w:id="177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3F641B66" w:rsidR="00A17716" w:rsidRPr="00F458A0" w:rsidDel="00C5501A" w:rsidRDefault="00A17716" w:rsidP="00C5501A">
            <w:pPr>
              <w:pStyle w:val="TableText"/>
              <w:spacing w:before="0" w:after="0"/>
              <w:rPr>
                <w:del w:id="1776" w:author="Author"/>
              </w:rPr>
            </w:pPr>
            <w:del w:id="1777" w:author="Author">
              <w:r w:rsidRPr="00F458A0" w:rsidDel="00C5501A">
                <w:delText xml:space="preserve">Timeout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E7BE48E" w:rsidR="00A17716" w:rsidRPr="00F458A0" w:rsidDel="00C5501A" w:rsidRDefault="00A17716" w:rsidP="00C5501A">
            <w:pPr>
              <w:pStyle w:val="TableText"/>
              <w:spacing w:before="0" w:after="0"/>
              <w:rPr>
                <w:del w:id="17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1FC06E1" w:rsidR="00A17716" w:rsidRPr="00F458A0" w:rsidDel="00C5501A" w:rsidRDefault="00A17716" w:rsidP="00C5501A">
            <w:pPr>
              <w:pStyle w:val="TableText"/>
              <w:spacing w:before="0" w:after="0"/>
              <w:rPr>
                <w:del w:id="1779" w:author="Author"/>
              </w:rPr>
            </w:pPr>
            <w:del w:id="1780" w:author="Author">
              <w:r w:rsidRPr="00F458A0" w:rsidDel="00C5501A">
                <w:delText>R</w:delText>
              </w:r>
            </w:del>
          </w:p>
        </w:tc>
      </w:tr>
      <w:tr w:rsidR="00A17716" w:rsidRPr="00F458A0" w:rsidDel="00C5501A" w14:paraId="31551E16" w14:textId="608E0557" w:rsidTr="00A17716">
        <w:trPr>
          <w:cantSplit/>
          <w:del w:id="17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443190D" w:rsidR="00A17716" w:rsidRPr="00F458A0" w:rsidDel="00C5501A" w:rsidRDefault="00A17716" w:rsidP="00C5501A">
            <w:pPr>
              <w:pStyle w:val="TableText"/>
              <w:spacing w:before="0" w:after="0"/>
              <w:rPr>
                <w:del w:id="1782" w:author="Author"/>
              </w:rPr>
            </w:pPr>
            <w:del w:id="178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4D250DEB" w:rsidR="00A17716" w:rsidRPr="00F458A0" w:rsidDel="00C5501A" w:rsidRDefault="00A17716" w:rsidP="00C5501A">
            <w:pPr>
              <w:pStyle w:val="TableText"/>
              <w:spacing w:before="0" w:after="0"/>
              <w:rPr>
                <w:del w:id="1784" w:author="Author"/>
              </w:rPr>
            </w:pPr>
            <w:del w:id="1785" w:author="Author">
              <w:r w:rsidRPr="00F458A0" w:rsidDel="00C5501A">
                <w:delText>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2193D680" w:rsidR="00A17716" w:rsidRPr="00F458A0" w:rsidDel="00C5501A" w:rsidRDefault="00A17716" w:rsidP="00C5501A">
            <w:pPr>
              <w:pStyle w:val="TableText"/>
              <w:spacing w:before="0" w:after="0"/>
              <w:rPr>
                <w:del w:id="17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3F98B614" w:rsidR="00A17716" w:rsidRPr="00F458A0" w:rsidDel="00C5501A" w:rsidRDefault="00A17716" w:rsidP="00C5501A">
            <w:pPr>
              <w:pStyle w:val="TableText"/>
              <w:spacing w:before="0" w:after="0"/>
              <w:rPr>
                <w:del w:id="1787" w:author="Author"/>
              </w:rPr>
            </w:pPr>
            <w:del w:id="1788" w:author="Author">
              <w:r w:rsidRPr="00F458A0" w:rsidDel="00C5501A">
                <w:delText>R</w:delText>
              </w:r>
            </w:del>
          </w:p>
        </w:tc>
      </w:tr>
    </w:tbl>
    <w:p w14:paraId="5A0E6A26" w14:textId="3122174D" w:rsidR="00CB0719" w:rsidDel="00C5501A" w:rsidRDefault="00A17716" w:rsidP="00C5501A">
      <w:pPr>
        <w:pStyle w:val="TableHeading"/>
        <w:spacing w:before="0" w:after="0"/>
        <w:rPr>
          <w:del w:id="1789" w:author="Author"/>
        </w:rPr>
      </w:pPr>
      <w:del w:id="1790" w:author="Author">
        <w:r w:rsidRPr="00F458A0" w:rsidDel="00C5501A">
          <w:delText>Medicare Potential Insurance Worklist - Potential COB Worklist/Re</w:delText>
        </w:r>
      </w:del>
    </w:p>
    <w:p w14:paraId="21790038" w14:textId="55905514" w:rsidR="00CB0719" w:rsidRPr="00CB0719" w:rsidDel="00C5501A" w:rsidRDefault="00CB0719" w:rsidP="00C5501A">
      <w:pPr>
        <w:pStyle w:val="BodyText"/>
        <w:spacing w:before="0" w:after="0"/>
        <w:rPr>
          <w:del w:id="1791" w:author="Author"/>
        </w:rPr>
      </w:pPr>
      <w:bookmarkStart w:id="1792" w:name="_Toc522105350"/>
      <w:bookmarkStart w:id="1793" w:name="_Hlk522106261"/>
      <w:del w:id="1794" w:author="Author">
        <w:r w:rsidRPr="00CB0719" w:rsidDel="00C5501A">
          <w:delText xml:space="preserve">This report is used to create a list of those patients whom Medicare has identified in a 271 HL7 response message as having insurance subsequent to their Medicare (Table </w:delText>
        </w:r>
        <w:r w:rsidR="00D54707" w:rsidDel="00C5501A">
          <w:fldChar w:fldCharType="begin"/>
        </w:r>
        <w:r w:rsidR="00D54707" w:rsidDel="00C5501A">
          <w:delInstrText xml:space="preserve"> SEQ Table \* ARABIC </w:delInstrText>
        </w:r>
        <w:r w:rsidR="00D54707" w:rsidDel="00C5501A">
          <w:fldChar w:fldCharType="separate"/>
        </w:r>
        <w:r w:rsidRPr="00CB0719" w:rsidDel="00C5501A">
          <w:delText>24</w:delText>
        </w:r>
        <w:r w:rsidR="00D54707" w:rsidDel="00C5501A">
          <w:fldChar w:fldCharType="end"/>
        </w:r>
        <w:r w:rsidRPr="00CB0719" w:rsidDel="00C5501A">
          <w:delText>: Patients with Secondary Insurance to Medicare)</w:delText>
        </w:r>
        <w:bookmarkEnd w:id="1792"/>
      </w:del>
    </w:p>
    <w:bookmarkEnd w:id="1793"/>
    <w:p w14:paraId="0337F66F" w14:textId="3835CA3C" w:rsidR="00A17716" w:rsidRPr="00F458A0" w:rsidDel="00C5501A" w:rsidRDefault="00A17716" w:rsidP="00C5501A">
      <w:pPr>
        <w:pStyle w:val="TableHeading"/>
        <w:spacing w:before="0" w:after="0"/>
        <w:rPr>
          <w:del w:id="1795" w:author="Author"/>
        </w:rPr>
      </w:pPr>
      <w:del w:id="1796" w:author="Author">
        <w:r w:rsidRPr="00F458A0" w:rsidDel="00C5501A">
          <w:delText>port </w:delText>
        </w:r>
      </w:del>
    </w:p>
    <w:p w14:paraId="31F6C607" w14:textId="38ADB116" w:rsidR="00A17716" w:rsidRPr="00A236D6" w:rsidDel="00C5501A" w:rsidRDefault="00A17716" w:rsidP="00C5501A">
      <w:pPr>
        <w:pStyle w:val="Caption"/>
        <w:spacing w:before="0" w:after="0"/>
        <w:rPr>
          <w:del w:id="1797" w:author="Author"/>
          <w:rFonts w:ascii="Arial" w:hAnsi="Arial" w:cs="Arial"/>
        </w:rPr>
      </w:pPr>
      <w:del w:id="1798"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24</w:delText>
        </w:r>
        <w:r w:rsidRPr="00A236D6" w:rsidDel="00C5501A">
          <w:rPr>
            <w:rFonts w:ascii="Arial" w:hAnsi="Arial" w:cs="Arial"/>
            <w:b w:val="0"/>
            <w:bCs w:val="0"/>
            <w:noProof/>
          </w:rPr>
          <w:fldChar w:fldCharType="end"/>
        </w:r>
        <w:r w:rsidRPr="00A236D6" w:rsidDel="00C5501A">
          <w:rPr>
            <w:rFonts w:ascii="Arial" w:hAnsi="Arial" w:cs="Arial"/>
          </w:rPr>
          <w:delText>: Patients with Secondary Insurance to Medicare</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rsidDel="00C5501A" w14:paraId="6B43FAD4" w14:textId="281E7504" w:rsidTr="00A17716">
        <w:trPr>
          <w:cantSplit/>
          <w:tblHeader/>
          <w:del w:id="179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A6F7A3F" w:rsidR="00A17716" w:rsidRPr="00F458A0" w:rsidDel="00C5501A" w:rsidRDefault="00A17716" w:rsidP="00C5501A">
            <w:pPr>
              <w:pStyle w:val="TableHeading"/>
              <w:spacing w:before="0" w:after="0"/>
              <w:rPr>
                <w:del w:id="1800" w:author="Author"/>
              </w:rPr>
            </w:pPr>
            <w:del w:id="180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21B1BA40" w:rsidR="00A17716" w:rsidRPr="00F458A0" w:rsidDel="00C5501A" w:rsidRDefault="00A17716" w:rsidP="00C5501A">
            <w:pPr>
              <w:pStyle w:val="TableHeading"/>
              <w:spacing w:before="0" w:after="0"/>
              <w:rPr>
                <w:del w:id="1802" w:author="Author"/>
              </w:rPr>
            </w:pPr>
            <w:del w:id="180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3A42EA5D" w:rsidR="00A17716" w:rsidRPr="00F458A0" w:rsidDel="00C5501A" w:rsidRDefault="00A17716" w:rsidP="00C5501A">
            <w:pPr>
              <w:pStyle w:val="TableHeading"/>
              <w:spacing w:before="0" w:after="0"/>
              <w:rPr>
                <w:del w:id="1804" w:author="Author"/>
              </w:rPr>
            </w:pPr>
            <w:del w:id="180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3425C5B5" w:rsidR="00A17716" w:rsidRPr="00F458A0" w:rsidDel="00C5501A" w:rsidRDefault="00A17716" w:rsidP="00C5501A">
            <w:pPr>
              <w:pStyle w:val="TableHeading"/>
              <w:spacing w:before="0" w:after="0"/>
              <w:rPr>
                <w:del w:id="1806" w:author="Author"/>
              </w:rPr>
            </w:pPr>
            <w:del w:id="1807" w:author="Author">
              <w:r w:rsidRPr="00F458A0" w:rsidDel="00C5501A">
                <w:delText>Read/Write</w:delText>
              </w:r>
            </w:del>
          </w:p>
        </w:tc>
      </w:tr>
      <w:tr w:rsidR="00A17716" w:rsidRPr="00F458A0" w:rsidDel="00C5501A" w14:paraId="50F48E6B" w14:textId="47AE9EAB" w:rsidTr="00A17716">
        <w:trPr>
          <w:cantSplit/>
          <w:del w:id="18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337BE023" w:rsidR="00A17716" w:rsidRPr="00F458A0" w:rsidDel="00C5501A" w:rsidRDefault="00A17716" w:rsidP="00C5501A">
            <w:pPr>
              <w:pStyle w:val="TableText"/>
              <w:spacing w:before="0" w:after="0"/>
              <w:rPr>
                <w:del w:id="1809" w:author="Author"/>
              </w:rPr>
            </w:pPr>
            <w:del w:id="1810"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325275B5" w:rsidR="00A17716" w:rsidRPr="00F458A0" w:rsidDel="00C5501A" w:rsidRDefault="00A17716" w:rsidP="00C5501A">
            <w:pPr>
              <w:pStyle w:val="TableText"/>
              <w:spacing w:before="0" w:after="0"/>
              <w:rPr>
                <w:del w:id="1811" w:author="Author"/>
              </w:rPr>
            </w:pPr>
            <w:del w:id="1812"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207A762D" w:rsidR="00A17716" w:rsidRPr="00F458A0" w:rsidDel="00C5501A" w:rsidRDefault="00A17716" w:rsidP="00C5501A">
            <w:pPr>
              <w:pStyle w:val="TableText"/>
              <w:spacing w:before="0" w:after="0"/>
              <w:rPr>
                <w:del w:id="1813" w:author="Author"/>
              </w:rPr>
            </w:pPr>
            <w:del w:id="181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15145286" w:rsidR="00A17716" w:rsidRPr="00F458A0" w:rsidDel="00C5501A" w:rsidRDefault="00A17716" w:rsidP="00C5501A">
            <w:pPr>
              <w:pStyle w:val="TableText"/>
              <w:spacing w:before="0" w:after="0"/>
              <w:rPr>
                <w:del w:id="1815" w:author="Author"/>
              </w:rPr>
            </w:pPr>
            <w:del w:id="1816" w:author="Author">
              <w:r w:rsidRPr="00F458A0" w:rsidDel="00C5501A">
                <w:delText>R</w:delText>
              </w:r>
            </w:del>
          </w:p>
        </w:tc>
      </w:tr>
      <w:tr w:rsidR="00A17716" w:rsidRPr="00F458A0" w:rsidDel="00C5501A" w14:paraId="4D843E29" w14:textId="2734496A" w:rsidTr="00A17716">
        <w:trPr>
          <w:cantSplit/>
          <w:del w:id="18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1109E49C" w:rsidR="00A17716" w:rsidRPr="00F458A0" w:rsidDel="00C5501A" w:rsidRDefault="00A17716" w:rsidP="00C5501A">
            <w:pPr>
              <w:pStyle w:val="TableText"/>
              <w:spacing w:before="0" w:after="0"/>
              <w:rPr>
                <w:del w:id="1818" w:author="Author"/>
              </w:rPr>
            </w:pPr>
            <w:del w:id="1819"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4393EA05" w:rsidR="00A17716" w:rsidRPr="00F458A0" w:rsidDel="00C5501A" w:rsidRDefault="00A17716" w:rsidP="00C5501A">
            <w:pPr>
              <w:pStyle w:val="TableText"/>
              <w:spacing w:before="0" w:after="0"/>
              <w:rPr>
                <w:del w:id="1820" w:author="Author"/>
              </w:rPr>
            </w:pPr>
            <w:del w:id="1821"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1C85A83F" w:rsidR="00A17716" w:rsidRPr="00F458A0" w:rsidDel="00C5501A" w:rsidRDefault="00A17716" w:rsidP="00C5501A">
            <w:pPr>
              <w:pStyle w:val="TableText"/>
              <w:spacing w:before="0" w:after="0"/>
              <w:rPr>
                <w:del w:id="1822" w:author="Author"/>
              </w:rPr>
            </w:pPr>
            <w:del w:id="182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4E9437FA" w:rsidR="00A17716" w:rsidRPr="00F458A0" w:rsidDel="00C5501A" w:rsidRDefault="00A17716" w:rsidP="00C5501A">
            <w:pPr>
              <w:pStyle w:val="TableText"/>
              <w:spacing w:before="0" w:after="0"/>
              <w:rPr>
                <w:del w:id="1824" w:author="Author"/>
              </w:rPr>
            </w:pPr>
            <w:del w:id="1825" w:author="Author">
              <w:r w:rsidRPr="00F458A0" w:rsidDel="00C5501A">
                <w:delText>R</w:delText>
              </w:r>
            </w:del>
          </w:p>
        </w:tc>
      </w:tr>
      <w:tr w:rsidR="00A17716" w:rsidRPr="00F458A0" w:rsidDel="00C5501A" w14:paraId="347ADB05" w14:textId="6A384544" w:rsidTr="00A17716">
        <w:trPr>
          <w:cantSplit/>
          <w:del w:id="18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1BF127F3" w:rsidR="00A17716" w:rsidRPr="00F458A0" w:rsidDel="00C5501A" w:rsidRDefault="00A17716" w:rsidP="00C5501A">
            <w:pPr>
              <w:pStyle w:val="TableText"/>
              <w:spacing w:before="0" w:after="0"/>
              <w:rPr>
                <w:del w:id="1827" w:author="Author"/>
              </w:rPr>
            </w:pPr>
            <w:del w:id="182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0D9650D9" w:rsidR="00A17716" w:rsidRPr="00F458A0" w:rsidDel="00C5501A" w:rsidRDefault="00A17716" w:rsidP="00C5501A">
            <w:pPr>
              <w:pStyle w:val="TableText"/>
              <w:spacing w:before="0" w:after="0"/>
              <w:rPr>
                <w:del w:id="1829" w:author="Author"/>
              </w:rPr>
            </w:pPr>
            <w:del w:id="1830" w:author="Author">
              <w:r w:rsidRPr="00F458A0" w:rsidDel="00C5501A">
                <w:delText>Payer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5AA857D1" w:rsidR="00A17716" w:rsidRPr="00F458A0" w:rsidDel="00C5501A" w:rsidRDefault="00A17716" w:rsidP="00C5501A">
            <w:pPr>
              <w:pStyle w:val="TableText"/>
              <w:spacing w:before="0" w:after="0"/>
              <w:rPr>
                <w:del w:id="18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073DD59B" w:rsidR="00A17716" w:rsidRPr="00F458A0" w:rsidDel="00C5501A" w:rsidRDefault="00A17716" w:rsidP="00C5501A">
            <w:pPr>
              <w:pStyle w:val="TableText"/>
              <w:spacing w:before="0" w:after="0"/>
              <w:rPr>
                <w:del w:id="1832" w:author="Author"/>
              </w:rPr>
            </w:pPr>
            <w:del w:id="1833" w:author="Author">
              <w:r w:rsidRPr="00F458A0" w:rsidDel="00C5501A">
                <w:delText>R</w:delText>
              </w:r>
            </w:del>
          </w:p>
        </w:tc>
      </w:tr>
      <w:tr w:rsidR="00A17716" w:rsidRPr="00F458A0" w:rsidDel="00C5501A" w14:paraId="6658F2B7" w14:textId="5677B642" w:rsidTr="00A17716">
        <w:trPr>
          <w:cantSplit/>
          <w:del w:id="18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4E3D4593" w:rsidR="00A17716" w:rsidRPr="00F458A0" w:rsidDel="00C5501A" w:rsidRDefault="00A17716" w:rsidP="00C5501A">
            <w:pPr>
              <w:pStyle w:val="TableText"/>
              <w:spacing w:before="0" w:after="0"/>
              <w:rPr>
                <w:del w:id="1835" w:author="Author"/>
              </w:rPr>
            </w:pPr>
            <w:del w:id="1836"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1FA303C7" w:rsidR="00A17716" w:rsidRPr="00F458A0" w:rsidDel="00C5501A" w:rsidRDefault="00A17716" w:rsidP="00C5501A">
            <w:pPr>
              <w:pStyle w:val="TableText"/>
              <w:spacing w:before="0" w:after="0"/>
              <w:rPr>
                <w:del w:id="1837" w:author="Author"/>
              </w:rPr>
            </w:pPr>
            <w:del w:id="1838" w:author="Author">
              <w:r w:rsidRPr="00F458A0" w:rsidDel="00C5501A">
                <w:delText>Name of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4BD4A7EF" w:rsidR="00A17716" w:rsidRPr="00F458A0" w:rsidDel="00C5501A" w:rsidRDefault="00A17716" w:rsidP="00C5501A">
            <w:pPr>
              <w:pStyle w:val="TableText"/>
              <w:spacing w:before="0" w:after="0"/>
              <w:rPr>
                <w:del w:id="1839" w:author="Author"/>
              </w:rPr>
            </w:pPr>
            <w:del w:id="184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383B4FF8" w:rsidR="00A17716" w:rsidRPr="00F458A0" w:rsidDel="00C5501A" w:rsidRDefault="00A17716" w:rsidP="00C5501A">
            <w:pPr>
              <w:pStyle w:val="TableText"/>
              <w:spacing w:before="0" w:after="0"/>
              <w:rPr>
                <w:del w:id="1841" w:author="Author"/>
              </w:rPr>
            </w:pPr>
            <w:del w:id="1842" w:author="Author">
              <w:r w:rsidRPr="00F458A0" w:rsidDel="00C5501A">
                <w:delText>R</w:delText>
              </w:r>
            </w:del>
          </w:p>
        </w:tc>
      </w:tr>
      <w:tr w:rsidR="00A17716" w:rsidRPr="00F458A0" w:rsidDel="00C5501A" w14:paraId="261E5424" w14:textId="4E617A1C" w:rsidTr="00A17716">
        <w:trPr>
          <w:cantSplit/>
          <w:del w:id="18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4997E1A9" w:rsidR="00A17716" w:rsidRPr="00F458A0" w:rsidDel="00C5501A" w:rsidRDefault="00A17716" w:rsidP="00C5501A">
            <w:pPr>
              <w:pStyle w:val="TableText"/>
              <w:spacing w:before="0" w:after="0"/>
              <w:rPr>
                <w:del w:id="1844" w:author="Author"/>
              </w:rPr>
            </w:pPr>
            <w:del w:id="1845"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62B8E882" w:rsidR="00A17716" w:rsidRPr="00F458A0" w:rsidDel="00C5501A" w:rsidRDefault="00A17716" w:rsidP="00C5501A">
            <w:pPr>
              <w:pStyle w:val="TableText"/>
              <w:spacing w:before="0" w:after="0"/>
              <w:rPr>
                <w:del w:id="1846" w:author="Author"/>
              </w:rPr>
            </w:pPr>
            <w:del w:id="1847" w:author="Author">
              <w:r w:rsidRPr="00F458A0" w:rsidDel="00C5501A">
                <w:delText>Insurance Company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6ABCB471" w:rsidR="00A17716" w:rsidRPr="00F458A0" w:rsidDel="00C5501A" w:rsidRDefault="00A17716" w:rsidP="00C5501A">
            <w:pPr>
              <w:pStyle w:val="TableText"/>
              <w:spacing w:before="0" w:after="0"/>
              <w:rPr>
                <w:del w:id="1848" w:author="Author"/>
              </w:rPr>
            </w:pPr>
            <w:del w:id="184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64633E7F" w:rsidR="00A17716" w:rsidRPr="00F458A0" w:rsidDel="00C5501A" w:rsidRDefault="00A17716" w:rsidP="00C5501A">
            <w:pPr>
              <w:pStyle w:val="TableText"/>
              <w:spacing w:before="0" w:after="0"/>
              <w:rPr>
                <w:del w:id="1850" w:author="Author"/>
              </w:rPr>
            </w:pPr>
            <w:del w:id="1851" w:author="Author">
              <w:r w:rsidRPr="00F458A0" w:rsidDel="00C5501A">
                <w:delText>R</w:delText>
              </w:r>
            </w:del>
          </w:p>
        </w:tc>
      </w:tr>
      <w:tr w:rsidR="00A17716" w:rsidRPr="00F458A0" w:rsidDel="00C5501A" w14:paraId="25F576A9" w14:textId="0C81CE8E" w:rsidTr="00A17716">
        <w:trPr>
          <w:cantSplit/>
          <w:del w:id="18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0C965433" w:rsidR="00A17716" w:rsidRPr="00F458A0" w:rsidDel="00C5501A" w:rsidRDefault="00A17716" w:rsidP="00C5501A">
            <w:pPr>
              <w:pStyle w:val="TableText"/>
              <w:spacing w:before="0" w:after="0"/>
              <w:rPr>
                <w:del w:id="1853" w:author="Author"/>
              </w:rPr>
            </w:pPr>
            <w:del w:id="1854"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E28DBB3" w:rsidR="00A17716" w:rsidRPr="00F458A0" w:rsidDel="00C5501A" w:rsidRDefault="00A17716" w:rsidP="00C5501A">
            <w:pPr>
              <w:pStyle w:val="TableText"/>
              <w:spacing w:before="0" w:after="0"/>
              <w:rPr>
                <w:del w:id="1855" w:author="Author"/>
              </w:rPr>
            </w:pPr>
            <w:del w:id="1856" w:author="Author">
              <w:r w:rsidRPr="00F458A0" w:rsidDel="00C5501A">
                <w:delText>Review Status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0081648E" w:rsidR="00A17716" w:rsidRPr="00F458A0" w:rsidDel="00C5501A" w:rsidRDefault="00A17716" w:rsidP="00C5501A">
            <w:pPr>
              <w:pStyle w:val="TableText"/>
              <w:spacing w:before="0" w:after="0"/>
              <w:rPr>
                <w:del w:id="18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EFB5F3E" w:rsidR="00A17716" w:rsidRPr="00F458A0" w:rsidDel="00C5501A" w:rsidRDefault="00A17716" w:rsidP="00C5501A">
            <w:pPr>
              <w:pStyle w:val="TableText"/>
              <w:spacing w:before="0" w:after="0"/>
              <w:rPr>
                <w:del w:id="1858" w:author="Author"/>
              </w:rPr>
            </w:pPr>
            <w:del w:id="1859" w:author="Author">
              <w:r w:rsidRPr="00F458A0" w:rsidDel="00C5501A">
                <w:delText>R</w:delText>
              </w:r>
            </w:del>
          </w:p>
        </w:tc>
      </w:tr>
      <w:tr w:rsidR="00A17716" w:rsidRPr="00F458A0" w:rsidDel="00C5501A" w14:paraId="6B710C5C" w14:textId="534A611B" w:rsidTr="00A17716">
        <w:trPr>
          <w:cantSplit/>
          <w:del w:id="18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6ADDD45B" w:rsidR="00A17716" w:rsidRPr="00F458A0" w:rsidDel="00C5501A" w:rsidRDefault="00A17716" w:rsidP="00C5501A">
            <w:pPr>
              <w:pStyle w:val="TableText"/>
              <w:spacing w:before="0" w:after="0"/>
              <w:rPr>
                <w:del w:id="1861" w:author="Author"/>
              </w:rPr>
            </w:pPr>
            <w:del w:id="1862"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5B289ECB" w:rsidR="00A17716" w:rsidRPr="00F458A0" w:rsidDel="00C5501A" w:rsidRDefault="00A17716" w:rsidP="00C5501A">
            <w:pPr>
              <w:pStyle w:val="TableText"/>
              <w:spacing w:before="0" w:after="0"/>
              <w:rPr>
                <w:del w:id="1863" w:author="Author"/>
              </w:rPr>
            </w:pPr>
            <w:del w:id="1864"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592A5993" w:rsidR="00A17716" w:rsidRPr="00F458A0" w:rsidDel="00C5501A" w:rsidRDefault="00A17716" w:rsidP="00C5501A">
            <w:pPr>
              <w:pStyle w:val="TableText"/>
              <w:spacing w:before="0" w:after="0"/>
              <w:rPr>
                <w:del w:id="1865" w:author="Author"/>
              </w:rPr>
            </w:pPr>
            <w:del w:id="186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48BB44C7" w:rsidR="00A17716" w:rsidRPr="00F458A0" w:rsidDel="00C5501A" w:rsidRDefault="00A17716" w:rsidP="00C5501A">
            <w:pPr>
              <w:pStyle w:val="TableText"/>
              <w:spacing w:before="0" w:after="0"/>
              <w:rPr>
                <w:del w:id="1867" w:author="Author"/>
              </w:rPr>
            </w:pPr>
            <w:del w:id="1868" w:author="Author">
              <w:r w:rsidRPr="00F458A0" w:rsidDel="00C5501A">
                <w:delText>R</w:delText>
              </w:r>
            </w:del>
          </w:p>
        </w:tc>
      </w:tr>
      <w:tr w:rsidR="00A17716" w:rsidRPr="00F458A0" w:rsidDel="00C5501A" w14:paraId="24B9FACA" w14:textId="3E1D5244" w:rsidTr="00A17716">
        <w:trPr>
          <w:cantSplit/>
          <w:del w:id="18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677C2857" w:rsidR="00A17716" w:rsidRPr="00F458A0" w:rsidDel="00C5501A" w:rsidRDefault="00A17716" w:rsidP="00C5501A">
            <w:pPr>
              <w:pStyle w:val="TableText"/>
              <w:spacing w:before="0" w:after="0"/>
              <w:rPr>
                <w:del w:id="1870" w:author="Author"/>
              </w:rPr>
            </w:pPr>
            <w:del w:id="1871"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21248226" w:rsidR="00A17716" w:rsidRPr="00F458A0" w:rsidDel="00C5501A" w:rsidRDefault="00A17716" w:rsidP="00C5501A">
            <w:pPr>
              <w:pStyle w:val="TableText"/>
              <w:spacing w:before="0" w:after="0"/>
              <w:rPr>
                <w:del w:id="1872" w:author="Author"/>
              </w:rPr>
            </w:pPr>
            <w:del w:id="1873" w:author="Author">
              <w:r w:rsidRPr="00F458A0" w:rsidDel="00C5501A">
                <w:delText>Insurance Company Phone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10A1BEE7" w:rsidR="00A17716" w:rsidRPr="00F458A0" w:rsidDel="00C5501A" w:rsidRDefault="00A17716" w:rsidP="00C5501A">
            <w:pPr>
              <w:pStyle w:val="TableText"/>
              <w:spacing w:before="0" w:after="0"/>
              <w:rPr>
                <w:del w:id="1874" w:author="Author"/>
              </w:rPr>
            </w:pPr>
            <w:del w:id="187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28256841" w:rsidR="00A17716" w:rsidRPr="00F458A0" w:rsidDel="00C5501A" w:rsidRDefault="00A17716" w:rsidP="00C5501A">
            <w:pPr>
              <w:pStyle w:val="TableText"/>
              <w:spacing w:before="0" w:after="0"/>
              <w:rPr>
                <w:del w:id="1876" w:author="Author"/>
              </w:rPr>
            </w:pPr>
            <w:del w:id="1877" w:author="Author">
              <w:r w:rsidRPr="00F458A0" w:rsidDel="00C5501A">
                <w:delText>R</w:delText>
              </w:r>
            </w:del>
          </w:p>
        </w:tc>
      </w:tr>
      <w:tr w:rsidR="00A17716" w:rsidRPr="00F458A0" w:rsidDel="00C5501A" w14:paraId="65269E29" w14:textId="7F3083DC" w:rsidTr="00A17716">
        <w:trPr>
          <w:cantSplit/>
          <w:del w:id="18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05E9CD94" w:rsidR="00A17716" w:rsidRPr="00F458A0" w:rsidDel="00C5501A" w:rsidRDefault="00A17716" w:rsidP="00C5501A">
            <w:pPr>
              <w:pStyle w:val="TableText"/>
              <w:spacing w:before="0" w:after="0"/>
              <w:rPr>
                <w:del w:id="1879" w:author="Author"/>
              </w:rPr>
            </w:pPr>
            <w:del w:id="1880"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5805631" w:rsidR="00A17716" w:rsidRPr="00F458A0" w:rsidDel="00C5501A" w:rsidRDefault="00A17716" w:rsidP="00C5501A">
            <w:pPr>
              <w:pStyle w:val="TableText"/>
              <w:spacing w:before="0" w:after="0"/>
              <w:rPr>
                <w:del w:id="1881" w:author="Author"/>
              </w:rPr>
            </w:pPr>
            <w:del w:id="1882" w:author="Author">
              <w:r w:rsidRPr="00F458A0" w:rsidDel="00C5501A">
                <w:delText>Insurance Company Web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5777952E" w:rsidR="00A17716" w:rsidRPr="00F458A0" w:rsidDel="00C5501A" w:rsidRDefault="00A17716" w:rsidP="00C5501A">
            <w:pPr>
              <w:pStyle w:val="TableText"/>
              <w:spacing w:before="0" w:after="0"/>
              <w:rPr>
                <w:del w:id="1883" w:author="Author"/>
              </w:rPr>
            </w:pPr>
            <w:del w:id="188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21A2D776" w:rsidR="00A17716" w:rsidRPr="00F458A0" w:rsidDel="00C5501A" w:rsidRDefault="00A17716" w:rsidP="00C5501A">
            <w:pPr>
              <w:pStyle w:val="TableText"/>
              <w:spacing w:before="0" w:after="0"/>
              <w:rPr>
                <w:del w:id="1885" w:author="Author"/>
              </w:rPr>
            </w:pPr>
            <w:del w:id="1886" w:author="Author">
              <w:r w:rsidRPr="00F458A0" w:rsidDel="00C5501A">
                <w:delText>R</w:delText>
              </w:r>
            </w:del>
          </w:p>
        </w:tc>
      </w:tr>
    </w:tbl>
    <w:p w14:paraId="158CD183" w14:textId="3606EB88" w:rsidR="00A17716" w:rsidRPr="00F458A0" w:rsidDel="00C5501A" w:rsidRDefault="00A17716" w:rsidP="00C5501A">
      <w:pPr>
        <w:pStyle w:val="Caption"/>
        <w:spacing w:before="0" w:after="0"/>
        <w:rPr>
          <w:del w:id="1887" w:author="Author"/>
          <w:rFonts w:eastAsiaTheme="minorEastAsia"/>
        </w:rPr>
      </w:pPr>
      <w:del w:id="1888" w:author="Author">
        <w:r w:rsidRPr="00F458A0" w:rsidDel="00C5501A">
          <w:br/>
        </w:r>
      </w:del>
    </w:p>
    <w:p w14:paraId="564E430A" w14:textId="42868FD5" w:rsidR="00A17716" w:rsidRPr="00F458A0" w:rsidDel="00C5501A" w:rsidRDefault="00A17716" w:rsidP="00C5501A">
      <w:pPr>
        <w:pStyle w:val="StepIntro"/>
        <w:spacing w:before="0"/>
        <w:rPr>
          <w:del w:id="1889" w:author="Author"/>
        </w:rPr>
      </w:pPr>
      <w:del w:id="1890" w:author="Author">
        <w:r w:rsidRPr="00F458A0" w:rsidDel="00C5501A">
          <w:delText>eIV Statistical Report</w:delText>
        </w:r>
      </w:del>
    </w:p>
    <w:p w14:paraId="136EB62B" w14:textId="6452FC71" w:rsidR="00A17716" w:rsidRPr="00F458A0" w:rsidDel="00C5501A" w:rsidRDefault="00A17716" w:rsidP="00C5501A">
      <w:pPr>
        <w:pStyle w:val="NormalWeb"/>
        <w:spacing w:before="0" w:after="0"/>
        <w:rPr>
          <w:del w:id="1891" w:author="Author"/>
          <w:color w:val="000000"/>
        </w:rPr>
      </w:pPr>
      <w:del w:id="1892" w:author="Author">
        <w:r w:rsidRPr="00F458A0" w:rsidDel="00C5501A">
          <w:rPr>
            <w:color w:val="000000"/>
          </w:rPr>
          <w:delText>This report is used to monitor the eIV process including statistics (</w:delText>
        </w:r>
        <w:r w:rsidRPr="00F458A0" w:rsidDel="00C5501A">
          <w:rPr>
            <w:color w:val="000000"/>
          </w:rPr>
          <w:fldChar w:fldCharType="begin"/>
        </w:r>
        <w:r w:rsidRPr="00F458A0" w:rsidDel="00C5501A">
          <w:rPr>
            <w:color w:val="000000"/>
          </w:rPr>
          <w:delInstrText xml:space="preserve"> REF _Ref474455714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_Ref474455735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based on outgoing inquiries, incoming responses, pending responses and queued inquiries, etc.</w:delText>
        </w:r>
      </w:del>
    </w:p>
    <w:p w14:paraId="194F59CE" w14:textId="4FB49E5C" w:rsidR="00A17716" w:rsidRPr="00A236D6" w:rsidDel="00C5501A" w:rsidRDefault="00A17716" w:rsidP="00C5501A">
      <w:pPr>
        <w:pStyle w:val="Caption"/>
        <w:spacing w:before="0" w:after="0"/>
        <w:rPr>
          <w:del w:id="1893" w:author="Author"/>
          <w:rFonts w:ascii="Arial" w:eastAsiaTheme="minorEastAsia" w:hAnsi="Arial" w:cs="Arial"/>
        </w:rPr>
      </w:pPr>
      <w:del w:id="189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25</w:delText>
        </w:r>
        <w:r w:rsidRPr="00A236D6" w:rsidDel="00C5501A">
          <w:rPr>
            <w:rFonts w:ascii="Arial" w:hAnsi="Arial" w:cs="Arial"/>
            <w:b w:val="0"/>
            <w:bCs w:val="0"/>
            <w:noProof/>
          </w:rPr>
          <w:fldChar w:fldCharType="end"/>
        </w:r>
        <w:r w:rsidRPr="00A236D6" w:rsidDel="00C5501A">
          <w:rPr>
            <w:rFonts w:ascii="Arial" w:hAnsi="Arial" w:cs="Arial"/>
          </w:rPr>
          <w:delText>: Statistics based on inquiries and queried responses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rsidDel="00C5501A" w14:paraId="260A9FCD" w14:textId="3E060851" w:rsidTr="00A17716">
        <w:trPr>
          <w:cantSplit/>
          <w:tblHeader/>
          <w:del w:id="189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5F2C09A2" w:rsidR="00A17716" w:rsidRPr="00F458A0" w:rsidDel="00C5501A" w:rsidRDefault="00A17716" w:rsidP="00C5501A">
            <w:pPr>
              <w:pStyle w:val="TableHeading"/>
              <w:spacing w:before="0" w:after="0"/>
              <w:rPr>
                <w:del w:id="1896" w:author="Author"/>
              </w:rPr>
            </w:pPr>
            <w:del w:id="189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377A805E" w:rsidR="00A17716" w:rsidRPr="00F458A0" w:rsidDel="00C5501A" w:rsidRDefault="00A17716" w:rsidP="00C5501A">
            <w:pPr>
              <w:pStyle w:val="TableHeading"/>
              <w:spacing w:before="0" w:after="0"/>
              <w:rPr>
                <w:del w:id="1898" w:author="Author"/>
              </w:rPr>
            </w:pPr>
            <w:del w:id="189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19B5AEE" w:rsidR="00A17716" w:rsidRPr="00F458A0" w:rsidDel="00C5501A" w:rsidRDefault="00A17716" w:rsidP="00C5501A">
            <w:pPr>
              <w:pStyle w:val="TableHeading"/>
              <w:spacing w:before="0" w:after="0"/>
              <w:rPr>
                <w:del w:id="1900" w:author="Author"/>
              </w:rPr>
            </w:pPr>
            <w:del w:id="190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6FFC52EC" w:rsidR="00A17716" w:rsidRPr="00F458A0" w:rsidDel="00C5501A" w:rsidRDefault="00A17716" w:rsidP="00C5501A">
            <w:pPr>
              <w:pStyle w:val="TableHeading"/>
              <w:spacing w:before="0" w:after="0"/>
              <w:rPr>
                <w:del w:id="1902" w:author="Author"/>
              </w:rPr>
            </w:pPr>
            <w:del w:id="1903" w:author="Author">
              <w:r w:rsidRPr="00F458A0" w:rsidDel="00C5501A">
                <w:delText>Read/Write</w:delText>
              </w:r>
            </w:del>
          </w:p>
        </w:tc>
      </w:tr>
      <w:tr w:rsidR="00A17716" w:rsidRPr="00F458A0" w:rsidDel="00C5501A" w14:paraId="182CB02B" w14:textId="1191BB0C" w:rsidTr="00A17716">
        <w:trPr>
          <w:cantSplit/>
          <w:del w:id="19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0879EA83" w:rsidR="00A17716" w:rsidRPr="00F458A0" w:rsidDel="00C5501A" w:rsidRDefault="00A17716" w:rsidP="00C5501A">
            <w:pPr>
              <w:pStyle w:val="TableText"/>
              <w:spacing w:before="0" w:after="0"/>
              <w:rPr>
                <w:del w:id="1905" w:author="Author"/>
              </w:rPr>
            </w:pPr>
            <w:del w:id="190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48266A52" w:rsidR="00A17716" w:rsidRPr="00F458A0" w:rsidDel="00C5501A" w:rsidRDefault="00A17716" w:rsidP="00C5501A">
            <w:pPr>
              <w:pStyle w:val="TableText"/>
              <w:spacing w:before="0" w:after="0"/>
              <w:rPr>
                <w:del w:id="1907" w:author="Author"/>
              </w:rPr>
            </w:pPr>
            <w:del w:id="1908" w:author="Author">
              <w:r w:rsidRPr="00F458A0" w:rsidDel="00C5501A">
                <w:delText>Inquiries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04C9B79D" w:rsidR="00A17716" w:rsidRPr="00F458A0" w:rsidDel="00C5501A" w:rsidRDefault="00A17716" w:rsidP="00C5501A">
            <w:pPr>
              <w:pStyle w:val="TableText"/>
              <w:spacing w:before="0" w:after="0"/>
              <w:rPr>
                <w:del w:id="19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4995C41F" w:rsidR="00A17716" w:rsidRPr="00F458A0" w:rsidDel="00C5501A" w:rsidRDefault="00A17716" w:rsidP="00C5501A">
            <w:pPr>
              <w:pStyle w:val="TableText"/>
              <w:spacing w:before="0" w:after="0"/>
              <w:rPr>
                <w:del w:id="1910" w:author="Author"/>
              </w:rPr>
            </w:pPr>
            <w:del w:id="1911" w:author="Author">
              <w:r w:rsidRPr="00F458A0" w:rsidDel="00C5501A">
                <w:delText>R</w:delText>
              </w:r>
            </w:del>
          </w:p>
        </w:tc>
      </w:tr>
      <w:tr w:rsidR="00A17716" w:rsidRPr="00F458A0" w:rsidDel="00C5501A" w14:paraId="42F18B24" w14:textId="70CF4FE5" w:rsidTr="00A17716">
        <w:trPr>
          <w:cantSplit/>
          <w:del w:id="19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1EC17069" w:rsidR="00A17716" w:rsidRPr="00F458A0" w:rsidDel="00C5501A" w:rsidRDefault="00A17716" w:rsidP="00C5501A">
            <w:pPr>
              <w:pStyle w:val="TableText"/>
              <w:spacing w:before="0" w:after="0"/>
              <w:rPr>
                <w:del w:id="1913" w:author="Author"/>
              </w:rPr>
            </w:pPr>
            <w:del w:id="191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E0236B2" w:rsidR="00A17716" w:rsidRPr="00F458A0" w:rsidDel="00C5501A" w:rsidRDefault="00A17716" w:rsidP="00C5501A">
            <w:pPr>
              <w:pStyle w:val="TableText"/>
              <w:spacing w:before="0" w:after="0"/>
              <w:rPr>
                <w:del w:id="1915" w:author="Author"/>
              </w:rPr>
            </w:pPr>
            <w:del w:id="1916" w:author="Author">
              <w:r w:rsidRPr="00F458A0" w:rsidDel="00C5501A">
                <w:delText>Insurance Buffer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35F9409A" w:rsidR="00A17716" w:rsidRPr="00F458A0" w:rsidDel="00C5501A" w:rsidRDefault="00A17716" w:rsidP="00C5501A">
            <w:pPr>
              <w:pStyle w:val="TableText"/>
              <w:spacing w:before="0" w:after="0"/>
              <w:rPr>
                <w:del w:id="19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36302A30" w:rsidR="00A17716" w:rsidRPr="00F458A0" w:rsidDel="00C5501A" w:rsidRDefault="00A17716" w:rsidP="00C5501A">
            <w:pPr>
              <w:pStyle w:val="TableText"/>
              <w:spacing w:before="0" w:after="0"/>
              <w:rPr>
                <w:del w:id="1918" w:author="Author"/>
              </w:rPr>
            </w:pPr>
            <w:del w:id="1919" w:author="Author">
              <w:r w:rsidRPr="00F458A0" w:rsidDel="00C5501A">
                <w:delText>R</w:delText>
              </w:r>
            </w:del>
          </w:p>
        </w:tc>
      </w:tr>
      <w:tr w:rsidR="00A17716" w:rsidRPr="00F458A0" w:rsidDel="00C5501A" w14:paraId="11A600FC" w14:textId="009019BE" w:rsidTr="00A17716">
        <w:trPr>
          <w:cantSplit/>
          <w:del w:id="19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5C3909F0" w:rsidR="00A17716" w:rsidRPr="00F458A0" w:rsidDel="00C5501A" w:rsidRDefault="00A17716" w:rsidP="00C5501A">
            <w:pPr>
              <w:pStyle w:val="TableText"/>
              <w:spacing w:before="0" w:after="0"/>
              <w:rPr>
                <w:del w:id="1921" w:author="Author"/>
              </w:rPr>
            </w:pPr>
            <w:del w:id="192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133F1EDF" w:rsidR="00A17716" w:rsidRPr="00F458A0" w:rsidDel="00C5501A" w:rsidRDefault="00A17716" w:rsidP="00C5501A">
            <w:pPr>
              <w:pStyle w:val="TableText"/>
              <w:spacing w:before="0" w:after="0"/>
              <w:rPr>
                <w:del w:id="1923" w:author="Author"/>
              </w:rPr>
            </w:pPr>
            <w:del w:id="1924" w:author="Author">
              <w:r w:rsidRPr="00F458A0" w:rsidDel="00C5501A">
                <w:delText xml:space="preserve">Appointment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900CF4" w:rsidR="00A17716" w:rsidRPr="00F458A0" w:rsidDel="00C5501A" w:rsidRDefault="00A17716" w:rsidP="00C5501A">
            <w:pPr>
              <w:pStyle w:val="TableText"/>
              <w:spacing w:before="0" w:after="0"/>
              <w:rPr>
                <w:del w:id="19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6C4DD277" w:rsidR="00A17716" w:rsidRPr="00F458A0" w:rsidDel="00C5501A" w:rsidRDefault="00A17716" w:rsidP="00C5501A">
            <w:pPr>
              <w:pStyle w:val="TableText"/>
              <w:spacing w:before="0" w:after="0"/>
              <w:rPr>
                <w:del w:id="1926" w:author="Author"/>
              </w:rPr>
            </w:pPr>
            <w:del w:id="1927" w:author="Author">
              <w:r w:rsidRPr="00F458A0" w:rsidDel="00C5501A">
                <w:delText>R</w:delText>
              </w:r>
            </w:del>
          </w:p>
        </w:tc>
      </w:tr>
      <w:tr w:rsidR="00A17716" w:rsidRPr="00F458A0" w:rsidDel="00C5501A" w14:paraId="650C2E20" w14:textId="149AA3E2" w:rsidTr="00A17716">
        <w:trPr>
          <w:cantSplit/>
          <w:del w:id="19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101E9E36" w:rsidR="00A17716" w:rsidRPr="00F458A0" w:rsidDel="00C5501A" w:rsidRDefault="00A17716" w:rsidP="00C5501A">
            <w:pPr>
              <w:pStyle w:val="TableText"/>
              <w:spacing w:before="0" w:after="0"/>
              <w:rPr>
                <w:del w:id="1929" w:author="Author"/>
              </w:rPr>
            </w:pPr>
            <w:del w:id="193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01A836C1" w:rsidR="00A17716" w:rsidRPr="00F458A0" w:rsidDel="00C5501A" w:rsidRDefault="00A17716" w:rsidP="00C5501A">
            <w:pPr>
              <w:pStyle w:val="TableText"/>
              <w:spacing w:before="0" w:after="0"/>
              <w:rPr>
                <w:del w:id="1931" w:author="Author"/>
              </w:rPr>
            </w:pPr>
            <w:del w:id="1932" w:author="Author">
              <w:r w:rsidRPr="00F458A0" w:rsidDel="00C5501A">
                <w:delText>Non-verified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2D493DA1" w:rsidR="00A17716" w:rsidRPr="00F458A0" w:rsidDel="00C5501A" w:rsidRDefault="00A17716" w:rsidP="00C5501A">
            <w:pPr>
              <w:pStyle w:val="TableText"/>
              <w:spacing w:before="0" w:after="0"/>
              <w:rPr>
                <w:del w:id="19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6DCE0B76" w:rsidR="00A17716" w:rsidRPr="00F458A0" w:rsidDel="00C5501A" w:rsidRDefault="00A17716" w:rsidP="00C5501A">
            <w:pPr>
              <w:pStyle w:val="TableText"/>
              <w:spacing w:before="0" w:after="0"/>
              <w:rPr>
                <w:del w:id="1934" w:author="Author"/>
              </w:rPr>
            </w:pPr>
            <w:del w:id="1935" w:author="Author">
              <w:r w:rsidRPr="00F458A0" w:rsidDel="00C5501A">
                <w:delText>R</w:delText>
              </w:r>
            </w:del>
          </w:p>
        </w:tc>
      </w:tr>
      <w:tr w:rsidR="00A17716" w:rsidRPr="00F458A0" w:rsidDel="00C5501A" w14:paraId="514615AC" w14:textId="7AED9FC2" w:rsidTr="00A17716">
        <w:trPr>
          <w:cantSplit/>
          <w:del w:id="19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0B8DCBE1" w:rsidR="00A17716" w:rsidRPr="00F458A0" w:rsidDel="00C5501A" w:rsidRDefault="00A17716" w:rsidP="00C5501A">
            <w:pPr>
              <w:pStyle w:val="TableText"/>
              <w:spacing w:before="0" w:after="0"/>
              <w:rPr>
                <w:del w:id="1937" w:author="Author"/>
              </w:rPr>
            </w:pPr>
            <w:del w:id="193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59D321BF" w:rsidR="00A17716" w:rsidRPr="00F458A0" w:rsidDel="00C5501A" w:rsidRDefault="00A17716" w:rsidP="00C5501A">
            <w:pPr>
              <w:pStyle w:val="TableText"/>
              <w:spacing w:before="0" w:after="0"/>
              <w:rPr>
                <w:del w:id="1939" w:author="Author"/>
              </w:rPr>
            </w:pPr>
            <w:del w:id="1940" w:author="Author">
              <w:r w:rsidRPr="00F458A0" w:rsidDel="00C5501A">
                <w:delText>Responses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13C28045" w:rsidR="00A17716" w:rsidRPr="00F458A0" w:rsidDel="00C5501A" w:rsidRDefault="00A17716" w:rsidP="00C5501A">
            <w:pPr>
              <w:pStyle w:val="TableText"/>
              <w:spacing w:before="0" w:after="0"/>
              <w:rPr>
                <w:del w:id="19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27BF8F6A" w:rsidR="00A17716" w:rsidRPr="00F458A0" w:rsidDel="00C5501A" w:rsidRDefault="00A17716" w:rsidP="00C5501A">
            <w:pPr>
              <w:pStyle w:val="TableText"/>
              <w:spacing w:before="0" w:after="0"/>
              <w:rPr>
                <w:del w:id="1942" w:author="Author"/>
              </w:rPr>
            </w:pPr>
            <w:del w:id="1943" w:author="Author">
              <w:r w:rsidRPr="00F458A0" w:rsidDel="00C5501A">
                <w:delText>R</w:delText>
              </w:r>
            </w:del>
          </w:p>
        </w:tc>
      </w:tr>
      <w:tr w:rsidR="00A17716" w:rsidRPr="00F458A0" w:rsidDel="00C5501A" w14:paraId="3C5E7EAC" w14:textId="5D26E66B" w:rsidTr="00A17716">
        <w:trPr>
          <w:cantSplit/>
          <w:del w:id="19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4C18E5A5" w:rsidR="00A17716" w:rsidRPr="00F458A0" w:rsidDel="00C5501A" w:rsidRDefault="00A17716" w:rsidP="00C5501A">
            <w:pPr>
              <w:pStyle w:val="TableText"/>
              <w:spacing w:before="0" w:after="0"/>
              <w:rPr>
                <w:del w:id="1945" w:author="Author"/>
                <w:rFonts w:eastAsiaTheme="minorEastAsia"/>
              </w:rPr>
            </w:pPr>
            <w:del w:id="194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22EC5E7" w:rsidR="00A17716" w:rsidRPr="00F458A0" w:rsidDel="00C5501A" w:rsidRDefault="00A17716" w:rsidP="00C5501A">
            <w:pPr>
              <w:pStyle w:val="TableText"/>
              <w:spacing w:before="0" w:after="0"/>
              <w:rPr>
                <w:del w:id="1947" w:author="Author"/>
              </w:rPr>
            </w:pPr>
            <w:del w:id="1948" w:author="Author">
              <w:r w:rsidRPr="00F458A0" w:rsidDel="00C5501A">
                <w:delText>Responses 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076B1C64" w:rsidR="00A17716" w:rsidRPr="00F458A0" w:rsidDel="00C5501A" w:rsidRDefault="00A17716" w:rsidP="00C5501A">
            <w:pPr>
              <w:pStyle w:val="TableText"/>
              <w:spacing w:before="0" w:after="0"/>
              <w:rPr>
                <w:del w:id="19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332CEA57" w:rsidR="00A17716" w:rsidRPr="00F458A0" w:rsidDel="00C5501A" w:rsidRDefault="00A17716" w:rsidP="00C5501A">
            <w:pPr>
              <w:pStyle w:val="TableText"/>
              <w:spacing w:before="0" w:after="0"/>
              <w:rPr>
                <w:del w:id="1950" w:author="Author"/>
              </w:rPr>
            </w:pPr>
            <w:del w:id="1951" w:author="Author">
              <w:r w:rsidRPr="00F458A0" w:rsidDel="00C5501A">
                <w:delText>R</w:delText>
              </w:r>
            </w:del>
          </w:p>
        </w:tc>
      </w:tr>
      <w:tr w:rsidR="00A17716" w:rsidRPr="00F458A0" w:rsidDel="00C5501A" w14:paraId="75159E2E" w14:textId="3D8B7D54" w:rsidTr="00A17716">
        <w:trPr>
          <w:cantSplit/>
          <w:del w:id="19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38627668" w:rsidR="00A17716" w:rsidRPr="00F458A0" w:rsidDel="00C5501A" w:rsidRDefault="00A17716" w:rsidP="00C5501A">
            <w:pPr>
              <w:pStyle w:val="TableText"/>
              <w:spacing w:before="0" w:after="0"/>
              <w:rPr>
                <w:del w:id="1953" w:author="Author"/>
              </w:rPr>
            </w:pPr>
            <w:del w:id="195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34653DF6" w:rsidR="00A17716" w:rsidRPr="00F458A0" w:rsidDel="00C5501A" w:rsidRDefault="00A17716" w:rsidP="00C5501A">
            <w:pPr>
              <w:pStyle w:val="TableText"/>
              <w:spacing w:before="0" w:after="0"/>
              <w:rPr>
                <w:del w:id="1955" w:author="Author"/>
              </w:rPr>
            </w:pPr>
            <w:del w:id="1956" w:author="Author">
              <w:r w:rsidRPr="00F458A0" w:rsidDel="00C5501A">
                <w:delText>Queued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2B06D977" w:rsidR="00A17716" w:rsidRPr="00F458A0" w:rsidDel="00C5501A" w:rsidRDefault="00A17716" w:rsidP="00C5501A">
            <w:pPr>
              <w:pStyle w:val="TableText"/>
              <w:spacing w:before="0" w:after="0"/>
              <w:rPr>
                <w:del w:id="19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40D16E91" w:rsidR="00A17716" w:rsidRPr="00F458A0" w:rsidDel="00C5501A" w:rsidRDefault="00A17716" w:rsidP="00C5501A">
            <w:pPr>
              <w:pStyle w:val="TableText"/>
              <w:spacing w:before="0" w:after="0"/>
              <w:rPr>
                <w:del w:id="1958" w:author="Author"/>
              </w:rPr>
            </w:pPr>
            <w:del w:id="1959" w:author="Author">
              <w:r w:rsidRPr="00F458A0" w:rsidDel="00C5501A">
                <w:delText>R</w:delText>
              </w:r>
            </w:del>
          </w:p>
        </w:tc>
      </w:tr>
      <w:tr w:rsidR="00A17716" w:rsidRPr="00F458A0" w:rsidDel="00C5501A" w14:paraId="2919E172" w14:textId="34AE21AD" w:rsidTr="00A17716">
        <w:trPr>
          <w:cantSplit/>
          <w:del w:id="19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2B53D263" w:rsidR="00A17716" w:rsidRPr="00F458A0" w:rsidDel="00C5501A" w:rsidRDefault="00A17716" w:rsidP="00C5501A">
            <w:pPr>
              <w:pStyle w:val="TableText"/>
              <w:spacing w:before="0" w:after="0"/>
              <w:rPr>
                <w:del w:id="1961" w:author="Author"/>
              </w:rPr>
            </w:pPr>
            <w:del w:id="196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49BAF5C2" w:rsidR="00A17716" w:rsidRPr="00F458A0" w:rsidDel="00C5501A" w:rsidRDefault="00A17716" w:rsidP="00C5501A">
            <w:pPr>
              <w:pStyle w:val="TableText"/>
              <w:spacing w:before="0" w:after="0"/>
              <w:rPr>
                <w:del w:id="1963" w:author="Author"/>
              </w:rPr>
            </w:pPr>
            <w:del w:id="1964" w:author="Author">
              <w:r w:rsidRPr="00F458A0" w:rsidDel="00C5501A">
                <w:delText>Deferred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2472EC7E" w:rsidR="00A17716" w:rsidRPr="00F458A0" w:rsidDel="00C5501A" w:rsidRDefault="00A17716" w:rsidP="00C5501A">
            <w:pPr>
              <w:pStyle w:val="TableText"/>
              <w:spacing w:before="0" w:after="0"/>
              <w:rPr>
                <w:del w:id="19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67E76F85" w:rsidR="00A17716" w:rsidRPr="00F458A0" w:rsidDel="00C5501A" w:rsidRDefault="00A17716" w:rsidP="00C5501A">
            <w:pPr>
              <w:pStyle w:val="TableText"/>
              <w:spacing w:before="0" w:after="0"/>
              <w:rPr>
                <w:del w:id="1966" w:author="Author"/>
              </w:rPr>
            </w:pPr>
            <w:del w:id="1967" w:author="Author">
              <w:r w:rsidRPr="00F458A0" w:rsidDel="00C5501A">
                <w:delText>R</w:delText>
              </w:r>
            </w:del>
          </w:p>
        </w:tc>
      </w:tr>
      <w:tr w:rsidR="00A17716" w:rsidRPr="00F458A0" w:rsidDel="00C5501A" w14:paraId="55E68CAB" w14:textId="16B97C98" w:rsidTr="00A17716">
        <w:trPr>
          <w:cantSplit/>
          <w:del w:id="19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174EB3F4" w:rsidR="00A17716" w:rsidRPr="00F458A0" w:rsidDel="00C5501A" w:rsidRDefault="00A17716" w:rsidP="00C5501A">
            <w:pPr>
              <w:pStyle w:val="TableText"/>
              <w:spacing w:before="0" w:after="0"/>
              <w:rPr>
                <w:del w:id="1969" w:author="Author"/>
              </w:rPr>
            </w:pPr>
            <w:del w:id="197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43B24506" w:rsidR="00A17716" w:rsidRPr="00F458A0" w:rsidDel="00C5501A" w:rsidRDefault="00A17716" w:rsidP="00C5501A">
            <w:pPr>
              <w:pStyle w:val="TableText"/>
              <w:spacing w:before="0" w:after="0"/>
              <w:rPr>
                <w:del w:id="1971" w:author="Author"/>
              </w:rPr>
            </w:pPr>
            <w:del w:id="1972" w:author="Author">
              <w:r w:rsidRPr="00F458A0" w:rsidDel="00C5501A">
                <w:delText>Insurance Companies w/o National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290EC375" w:rsidR="00A17716" w:rsidRPr="00F458A0" w:rsidDel="00C5501A" w:rsidRDefault="00A17716" w:rsidP="00C5501A">
            <w:pPr>
              <w:pStyle w:val="TableText"/>
              <w:spacing w:before="0" w:after="0"/>
              <w:rPr>
                <w:del w:id="197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366D35E6" w:rsidR="00A17716" w:rsidRPr="00F458A0" w:rsidDel="00C5501A" w:rsidRDefault="00A17716" w:rsidP="00C5501A">
            <w:pPr>
              <w:pStyle w:val="TableText"/>
              <w:spacing w:before="0" w:after="0"/>
              <w:rPr>
                <w:del w:id="1974" w:author="Author"/>
              </w:rPr>
            </w:pPr>
            <w:del w:id="1975" w:author="Author">
              <w:r w:rsidRPr="00F458A0" w:rsidDel="00C5501A">
                <w:delText>R</w:delText>
              </w:r>
            </w:del>
          </w:p>
        </w:tc>
      </w:tr>
      <w:tr w:rsidR="00A17716" w:rsidRPr="00F458A0" w:rsidDel="00C5501A" w14:paraId="2542D019" w14:textId="08129ABD" w:rsidTr="00A17716">
        <w:trPr>
          <w:cantSplit/>
          <w:del w:id="19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64ED83FF" w:rsidR="00A17716" w:rsidRPr="00F458A0" w:rsidDel="00C5501A" w:rsidRDefault="00A17716" w:rsidP="00C5501A">
            <w:pPr>
              <w:pStyle w:val="TableText"/>
              <w:spacing w:before="0" w:after="0"/>
              <w:rPr>
                <w:del w:id="1977" w:author="Author"/>
              </w:rPr>
            </w:pPr>
            <w:del w:id="197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06EDB0FF" w:rsidR="00A17716" w:rsidRPr="00F458A0" w:rsidDel="00C5501A" w:rsidRDefault="00A17716" w:rsidP="00C5501A">
            <w:pPr>
              <w:pStyle w:val="TableText"/>
              <w:spacing w:before="0" w:after="0"/>
              <w:rPr>
                <w:del w:id="1979" w:author="Author"/>
              </w:rPr>
            </w:pPr>
            <w:del w:id="1980" w:author="Author">
              <w:r w:rsidRPr="00F458A0" w:rsidDel="00C5501A">
                <w:delText>eIV Payers Disabled Locally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67ABD491" w:rsidR="00A17716" w:rsidRPr="00F458A0" w:rsidDel="00C5501A" w:rsidRDefault="00A17716" w:rsidP="00C5501A">
            <w:pPr>
              <w:pStyle w:val="TableText"/>
              <w:spacing w:before="0" w:after="0"/>
              <w:rPr>
                <w:del w:id="19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4606A5C7" w:rsidR="00A17716" w:rsidRPr="00F458A0" w:rsidDel="00C5501A" w:rsidRDefault="00A17716" w:rsidP="00C5501A">
            <w:pPr>
              <w:pStyle w:val="TableText"/>
              <w:spacing w:before="0" w:after="0"/>
              <w:rPr>
                <w:del w:id="1982" w:author="Author"/>
              </w:rPr>
            </w:pPr>
            <w:del w:id="1983" w:author="Author">
              <w:r w:rsidRPr="00F458A0" w:rsidDel="00C5501A">
                <w:delText>R</w:delText>
              </w:r>
            </w:del>
          </w:p>
        </w:tc>
      </w:tr>
      <w:tr w:rsidR="00A17716" w:rsidRPr="00F458A0" w:rsidDel="00C5501A" w14:paraId="77FCFFA1" w14:textId="64500879" w:rsidTr="00A17716">
        <w:trPr>
          <w:cantSplit/>
          <w:del w:id="19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4CC6F729" w:rsidR="00A17716" w:rsidRPr="00F458A0" w:rsidDel="00C5501A" w:rsidRDefault="00A17716" w:rsidP="00C5501A">
            <w:pPr>
              <w:pStyle w:val="TableText"/>
              <w:spacing w:before="0" w:after="0"/>
              <w:rPr>
                <w:del w:id="1985" w:author="Author"/>
              </w:rPr>
            </w:pPr>
            <w:del w:id="198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0804CA12" w:rsidR="00A17716" w:rsidRPr="00F458A0" w:rsidDel="00C5501A" w:rsidRDefault="00A17716" w:rsidP="00C5501A">
            <w:pPr>
              <w:pStyle w:val="TableText"/>
              <w:spacing w:before="0" w:after="0"/>
              <w:rPr>
                <w:del w:id="1987" w:author="Author"/>
              </w:rPr>
            </w:pPr>
            <w:del w:id="1988" w:author="Author">
              <w:r w:rsidRPr="00F458A0" w:rsidDel="00C5501A">
                <w:delText>Insurance Buffer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3AC8D6C7" w:rsidR="00A17716" w:rsidRPr="00F458A0" w:rsidDel="00C5501A" w:rsidRDefault="00A17716" w:rsidP="00C5501A">
            <w:pPr>
              <w:pStyle w:val="TableText"/>
              <w:spacing w:before="0" w:after="0"/>
              <w:rPr>
                <w:del w:id="19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45E459A6" w:rsidR="00A17716" w:rsidRPr="00F458A0" w:rsidDel="00C5501A" w:rsidRDefault="00A17716" w:rsidP="00C5501A">
            <w:pPr>
              <w:pStyle w:val="TableText"/>
              <w:spacing w:before="0" w:after="0"/>
              <w:rPr>
                <w:del w:id="1990" w:author="Author"/>
              </w:rPr>
            </w:pPr>
            <w:del w:id="1991" w:author="Author">
              <w:r w:rsidRPr="00F458A0" w:rsidDel="00C5501A">
                <w:delText>R</w:delText>
              </w:r>
            </w:del>
          </w:p>
        </w:tc>
      </w:tr>
      <w:tr w:rsidR="00A17716" w:rsidRPr="00F458A0" w:rsidDel="00C5501A" w14:paraId="08E7B254" w14:textId="0B31E397" w:rsidTr="00A17716">
        <w:trPr>
          <w:cantSplit/>
          <w:del w:id="19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6D61FB9F" w:rsidR="00A17716" w:rsidRPr="00F458A0" w:rsidDel="00C5501A" w:rsidRDefault="00A17716" w:rsidP="00C5501A">
            <w:pPr>
              <w:pStyle w:val="TableText"/>
              <w:spacing w:before="0" w:after="0"/>
              <w:rPr>
                <w:del w:id="1993" w:author="Author"/>
              </w:rPr>
            </w:pPr>
            <w:del w:id="199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62FEF1A7" w:rsidR="00A17716" w:rsidRPr="00F458A0" w:rsidDel="00C5501A" w:rsidRDefault="00A17716" w:rsidP="00C5501A">
            <w:pPr>
              <w:pStyle w:val="TableText"/>
              <w:spacing w:before="0" w:after="0"/>
              <w:rPr>
                <w:del w:id="1995" w:author="Author"/>
              </w:rPr>
            </w:pPr>
            <w:del w:id="1996" w:author="Author">
              <w:r w:rsidRPr="00F458A0" w:rsidDel="00C5501A">
                <w:delText>User Action Required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69898D46" w:rsidR="00A17716" w:rsidRPr="00F458A0" w:rsidDel="00C5501A" w:rsidRDefault="00A17716" w:rsidP="00C5501A">
            <w:pPr>
              <w:pStyle w:val="TableText"/>
              <w:spacing w:before="0" w:after="0"/>
              <w:rPr>
                <w:del w:id="19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5CFDAF10" w:rsidR="00A17716" w:rsidRPr="00F458A0" w:rsidDel="00C5501A" w:rsidRDefault="00A17716" w:rsidP="00C5501A">
            <w:pPr>
              <w:pStyle w:val="TableText"/>
              <w:spacing w:before="0" w:after="0"/>
              <w:rPr>
                <w:del w:id="1998" w:author="Author"/>
              </w:rPr>
            </w:pPr>
            <w:del w:id="1999" w:author="Author">
              <w:r w:rsidRPr="00F458A0" w:rsidDel="00C5501A">
                <w:delText>R</w:delText>
              </w:r>
            </w:del>
          </w:p>
        </w:tc>
      </w:tr>
      <w:tr w:rsidR="00A17716" w:rsidRPr="00F458A0" w:rsidDel="00C5501A" w14:paraId="0EEFC83F" w14:textId="4FF7AE77" w:rsidTr="00A17716">
        <w:trPr>
          <w:cantSplit/>
          <w:del w:id="20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13F4C51D" w:rsidR="00A17716" w:rsidRPr="00F458A0" w:rsidDel="00C5501A" w:rsidRDefault="00A17716" w:rsidP="00C5501A">
            <w:pPr>
              <w:pStyle w:val="TableText"/>
              <w:spacing w:before="0" w:after="0"/>
              <w:rPr>
                <w:del w:id="2001" w:author="Author"/>
              </w:rPr>
            </w:pPr>
            <w:del w:id="200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303AB849" w:rsidR="00A17716" w:rsidRPr="00F458A0" w:rsidDel="00C5501A" w:rsidRDefault="00A17716" w:rsidP="00C5501A">
            <w:pPr>
              <w:pStyle w:val="TableText"/>
              <w:spacing w:before="0" w:after="0"/>
              <w:rPr>
                <w:del w:id="2003" w:author="Author"/>
              </w:rPr>
            </w:pPr>
            <w:del w:id="2004" w:author="Author">
              <w:r w:rsidRPr="00F458A0" w:rsidDel="00C5501A">
                <w:delText># of * entries (User Verified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57BC9EB0" w:rsidR="00A17716" w:rsidRPr="00F458A0" w:rsidDel="00C5501A" w:rsidRDefault="00A17716" w:rsidP="00C5501A">
            <w:pPr>
              <w:pStyle w:val="TableText"/>
              <w:spacing w:before="0" w:after="0"/>
              <w:rPr>
                <w:del w:id="20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A209B6D" w:rsidR="00A17716" w:rsidRPr="00F458A0" w:rsidDel="00C5501A" w:rsidRDefault="00A17716" w:rsidP="00C5501A">
            <w:pPr>
              <w:pStyle w:val="TableText"/>
              <w:spacing w:before="0" w:after="0"/>
              <w:rPr>
                <w:del w:id="2006" w:author="Author"/>
              </w:rPr>
            </w:pPr>
            <w:del w:id="2007" w:author="Author">
              <w:r w:rsidRPr="00F458A0" w:rsidDel="00C5501A">
                <w:delText>R</w:delText>
              </w:r>
            </w:del>
          </w:p>
        </w:tc>
      </w:tr>
      <w:tr w:rsidR="00A17716" w:rsidRPr="00F458A0" w:rsidDel="00C5501A" w14:paraId="3DB2004A" w14:textId="2B137D73" w:rsidTr="00A17716">
        <w:trPr>
          <w:cantSplit/>
          <w:del w:id="20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6BECED76" w:rsidR="00A17716" w:rsidRPr="00F458A0" w:rsidDel="00C5501A" w:rsidRDefault="00A17716" w:rsidP="00C5501A">
            <w:pPr>
              <w:pStyle w:val="TableText"/>
              <w:spacing w:before="0" w:after="0"/>
              <w:rPr>
                <w:del w:id="2009" w:author="Author"/>
              </w:rPr>
            </w:pPr>
            <w:del w:id="201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B5EA6B9" w:rsidR="00A17716" w:rsidRPr="00F458A0" w:rsidDel="00C5501A" w:rsidRDefault="00A17716" w:rsidP="00C5501A">
            <w:pPr>
              <w:pStyle w:val="TableText"/>
              <w:spacing w:before="0" w:after="0"/>
              <w:rPr>
                <w:del w:id="2011" w:author="Author"/>
              </w:rPr>
            </w:pPr>
            <w:del w:id="2012" w:author="Author">
              <w:r w:rsidRPr="00F458A0" w:rsidDel="00C5501A">
                <w:delText># of + entries (Payer indicated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92F05E8" w:rsidR="00A17716" w:rsidRPr="00F458A0" w:rsidDel="00C5501A" w:rsidRDefault="00A17716" w:rsidP="00C5501A">
            <w:pPr>
              <w:pStyle w:val="TableText"/>
              <w:spacing w:before="0" w:after="0"/>
              <w:rPr>
                <w:del w:id="201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1C029B7B" w:rsidR="00A17716" w:rsidRPr="00F458A0" w:rsidDel="00C5501A" w:rsidRDefault="00A17716" w:rsidP="00C5501A">
            <w:pPr>
              <w:pStyle w:val="TableText"/>
              <w:spacing w:before="0" w:after="0"/>
              <w:rPr>
                <w:del w:id="2014" w:author="Author"/>
              </w:rPr>
            </w:pPr>
            <w:del w:id="2015" w:author="Author">
              <w:r w:rsidRPr="00F458A0" w:rsidDel="00C5501A">
                <w:delText>R</w:delText>
              </w:r>
            </w:del>
          </w:p>
        </w:tc>
      </w:tr>
      <w:tr w:rsidR="00A17716" w:rsidRPr="00F458A0" w:rsidDel="00C5501A" w14:paraId="1D186DC3" w14:textId="39D6B09E" w:rsidTr="00A17716">
        <w:trPr>
          <w:cantSplit/>
          <w:del w:id="20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25C06E5C" w:rsidR="00A17716" w:rsidRPr="00F458A0" w:rsidDel="00C5501A" w:rsidRDefault="00A17716" w:rsidP="00C5501A">
            <w:pPr>
              <w:pStyle w:val="TableText"/>
              <w:spacing w:before="0" w:after="0"/>
              <w:rPr>
                <w:del w:id="2017" w:author="Author"/>
              </w:rPr>
            </w:pPr>
            <w:del w:id="201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62568122" w:rsidR="00A17716" w:rsidRPr="00F458A0" w:rsidDel="00C5501A" w:rsidRDefault="00A17716" w:rsidP="00C5501A">
            <w:pPr>
              <w:pStyle w:val="TableText"/>
              <w:spacing w:before="0" w:after="0"/>
              <w:rPr>
                <w:del w:id="2019" w:author="Author"/>
              </w:rPr>
            </w:pPr>
            <w:del w:id="2020" w:author="Author">
              <w:r w:rsidRPr="00F458A0" w:rsidDel="00C5501A">
                <w:delText># of $ entries (Escalated,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2BA4DAA8" w:rsidR="00A17716" w:rsidRPr="00F458A0" w:rsidDel="00C5501A" w:rsidRDefault="00A17716" w:rsidP="00C5501A">
            <w:pPr>
              <w:pStyle w:val="TableText"/>
              <w:spacing w:before="0" w:after="0"/>
              <w:rPr>
                <w:del w:id="20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6E6528AF" w:rsidR="00A17716" w:rsidRPr="00F458A0" w:rsidDel="00C5501A" w:rsidRDefault="00A17716" w:rsidP="00C5501A">
            <w:pPr>
              <w:pStyle w:val="TableText"/>
              <w:spacing w:before="0" w:after="0"/>
              <w:rPr>
                <w:del w:id="2022" w:author="Author"/>
              </w:rPr>
            </w:pPr>
            <w:del w:id="2023" w:author="Author">
              <w:r w:rsidRPr="00F458A0" w:rsidDel="00C5501A">
                <w:delText>R</w:delText>
              </w:r>
            </w:del>
          </w:p>
        </w:tc>
      </w:tr>
      <w:tr w:rsidR="00A17716" w:rsidRPr="00F458A0" w:rsidDel="00C5501A" w14:paraId="3E1A99AA" w14:textId="0212272F" w:rsidTr="00A17716">
        <w:trPr>
          <w:cantSplit/>
          <w:del w:id="20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C427EBA" w:rsidR="00A17716" w:rsidRPr="00F458A0" w:rsidDel="00C5501A" w:rsidRDefault="00A17716" w:rsidP="00C5501A">
            <w:pPr>
              <w:pStyle w:val="TableText"/>
              <w:spacing w:before="0" w:after="0"/>
              <w:rPr>
                <w:del w:id="2025" w:author="Author"/>
              </w:rPr>
            </w:pPr>
            <w:del w:id="202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1E04A3E7" w:rsidR="00A17716" w:rsidRPr="00F458A0" w:rsidDel="00C5501A" w:rsidRDefault="00A17716" w:rsidP="00C5501A">
            <w:pPr>
              <w:pStyle w:val="TableText"/>
              <w:spacing w:before="0" w:after="0"/>
              <w:rPr>
                <w:del w:id="2027" w:author="Author"/>
              </w:rPr>
            </w:pPr>
            <w:del w:id="2028" w:author="Author">
              <w:r w:rsidRPr="00F458A0" w:rsidDel="00C5501A">
                <w:delText># of - entries (Payer indicated Inactive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331091FC" w:rsidR="00A17716" w:rsidRPr="00F458A0" w:rsidDel="00C5501A" w:rsidRDefault="00A17716" w:rsidP="00C5501A">
            <w:pPr>
              <w:pStyle w:val="TableText"/>
              <w:spacing w:before="0" w:after="0"/>
              <w:rPr>
                <w:del w:id="20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1DBD4BD0" w:rsidR="00A17716" w:rsidRPr="00F458A0" w:rsidDel="00C5501A" w:rsidRDefault="00A17716" w:rsidP="00C5501A">
            <w:pPr>
              <w:pStyle w:val="TableText"/>
              <w:spacing w:before="0" w:after="0"/>
              <w:rPr>
                <w:del w:id="2030" w:author="Author"/>
              </w:rPr>
            </w:pPr>
            <w:del w:id="2031" w:author="Author">
              <w:r w:rsidRPr="00F458A0" w:rsidDel="00C5501A">
                <w:delText>R</w:delText>
              </w:r>
            </w:del>
          </w:p>
        </w:tc>
      </w:tr>
      <w:tr w:rsidR="00A17716" w:rsidRPr="00F458A0" w:rsidDel="00C5501A" w14:paraId="06B51061" w14:textId="35E04235" w:rsidTr="00A17716">
        <w:trPr>
          <w:cantSplit/>
          <w:del w:id="20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0D75E788" w:rsidR="00A17716" w:rsidRPr="00F458A0" w:rsidDel="00C5501A" w:rsidRDefault="00A17716" w:rsidP="00C5501A">
            <w:pPr>
              <w:pStyle w:val="TableText"/>
              <w:spacing w:before="0" w:after="0"/>
              <w:rPr>
                <w:del w:id="2033" w:author="Author"/>
              </w:rPr>
            </w:pPr>
            <w:del w:id="203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549BF189" w:rsidR="00A17716" w:rsidRPr="00F458A0" w:rsidDel="00C5501A" w:rsidRDefault="00A17716" w:rsidP="00C5501A">
            <w:pPr>
              <w:pStyle w:val="TableText"/>
              <w:spacing w:before="0" w:after="0"/>
              <w:rPr>
                <w:del w:id="2035" w:author="Author"/>
              </w:rPr>
            </w:pPr>
            <w:del w:id="2036" w:author="Author">
              <w:r w:rsidRPr="00F458A0" w:rsidDel="00C5501A">
                <w:delText># of # entries (Policy status undetermined)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D8DF63F" w:rsidR="00A17716" w:rsidRPr="00F458A0" w:rsidDel="00C5501A" w:rsidRDefault="00A17716" w:rsidP="00C5501A">
            <w:pPr>
              <w:pStyle w:val="TableText"/>
              <w:spacing w:before="0" w:after="0"/>
              <w:rPr>
                <w:del w:id="20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4A2CDB27" w:rsidR="00A17716" w:rsidRPr="00F458A0" w:rsidDel="00C5501A" w:rsidRDefault="00A17716" w:rsidP="00C5501A">
            <w:pPr>
              <w:pStyle w:val="TableText"/>
              <w:spacing w:before="0" w:after="0"/>
              <w:rPr>
                <w:del w:id="2038" w:author="Author"/>
              </w:rPr>
            </w:pPr>
            <w:del w:id="2039" w:author="Author">
              <w:r w:rsidRPr="00F458A0" w:rsidDel="00C5501A">
                <w:delText>R</w:delText>
              </w:r>
            </w:del>
          </w:p>
        </w:tc>
      </w:tr>
      <w:tr w:rsidR="00A17716" w:rsidRPr="00F458A0" w:rsidDel="00C5501A" w14:paraId="091D18B8" w14:textId="13BC3441" w:rsidTr="00A17716">
        <w:trPr>
          <w:cantSplit/>
          <w:del w:id="20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58B953" w:rsidR="00A17716" w:rsidRPr="00F458A0" w:rsidDel="00C5501A" w:rsidRDefault="00A17716" w:rsidP="00C5501A">
            <w:pPr>
              <w:pStyle w:val="TableText"/>
              <w:spacing w:before="0" w:after="0"/>
              <w:rPr>
                <w:del w:id="2041" w:author="Author"/>
              </w:rPr>
            </w:pPr>
            <w:del w:id="204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21CAAFB2" w:rsidR="00A17716" w:rsidRPr="00F458A0" w:rsidDel="00C5501A" w:rsidRDefault="00A17716" w:rsidP="00C5501A">
            <w:pPr>
              <w:pStyle w:val="TableText"/>
              <w:spacing w:before="0" w:after="0"/>
              <w:rPr>
                <w:del w:id="2043" w:author="Author"/>
              </w:rPr>
            </w:pPr>
            <w:del w:id="2044" w:author="Author">
              <w:r w:rsidRPr="00F458A0" w:rsidDel="00C5501A">
                <w:delText># of ! entries (eIV needs user assistance for entry)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C313F5" w:rsidR="00A17716" w:rsidRPr="00F458A0" w:rsidDel="00C5501A" w:rsidRDefault="00A17716" w:rsidP="00C5501A">
            <w:pPr>
              <w:pStyle w:val="TableText"/>
              <w:spacing w:before="0" w:after="0"/>
              <w:rPr>
                <w:del w:id="20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11E1851C" w:rsidR="00A17716" w:rsidRPr="00F458A0" w:rsidDel="00C5501A" w:rsidRDefault="00A17716" w:rsidP="00C5501A">
            <w:pPr>
              <w:pStyle w:val="TableText"/>
              <w:spacing w:before="0" w:after="0"/>
              <w:rPr>
                <w:del w:id="2046" w:author="Author"/>
              </w:rPr>
            </w:pPr>
            <w:del w:id="2047" w:author="Author">
              <w:r w:rsidRPr="00F458A0" w:rsidDel="00C5501A">
                <w:delText>R</w:delText>
              </w:r>
            </w:del>
          </w:p>
        </w:tc>
      </w:tr>
      <w:tr w:rsidR="00A17716" w:rsidRPr="00F458A0" w:rsidDel="00C5501A" w14:paraId="4D421A0C" w14:textId="18C817AE" w:rsidTr="00A17716">
        <w:trPr>
          <w:cantSplit/>
          <w:del w:id="20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362D541E" w:rsidR="00A17716" w:rsidRPr="00F458A0" w:rsidDel="00C5501A" w:rsidRDefault="00A17716" w:rsidP="00C5501A">
            <w:pPr>
              <w:pStyle w:val="TableText"/>
              <w:spacing w:before="0" w:after="0"/>
              <w:rPr>
                <w:del w:id="2049" w:author="Author"/>
              </w:rPr>
            </w:pPr>
            <w:del w:id="205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0400C6B6" w:rsidR="00A17716" w:rsidRPr="00F458A0" w:rsidDel="00C5501A" w:rsidRDefault="00A17716" w:rsidP="00C5501A">
            <w:pPr>
              <w:pStyle w:val="TableText"/>
              <w:spacing w:before="0" w:after="0"/>
              <w:rPr>
                <w:del w:id="2051" w:author="Author"/>
              </w:rPr>
            </w:pPr>
            <w:del w:id="2052" w:author="Author">
              <w:r w:rsidRPr="00F458A0" w:rsidDel="00C5501A">
                <w:delText>Entries Awaiting Processing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2CD3F65B" w:rsidR="00A17716" w:rsidRPr="00F458A0" w:rsidDel="00C5501A" w:rsidRDefault="00A17716" w:rsidP="00C5501A">
            <w:pPr>
              <w:pStyle w:val="TableText"/>
              <w:spacing w:before="0" w:after="0"/>
              <w:rPr>
                <w:del w:id="20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5A9ECA69" w:rsidR="00A17716" w:rsidRPr="00F458A0" w:rsidDel="00C5501A" w:rsidRDefault="00A17716" w:rsidP="00C5501A">
            <w:pPr>
              <w:pStyle w:val="TableText"/>
              <w:spacing w:before="0" w:after="0"/>
              <w:rPr>
                <w:del w:id="2054" w:author="Author"/>
              </w:rPr>
            </w:pPr>
            <w:del w:id="2055" w:author="Author">
              <w:r w:rsidRPr="00F458A0" w:rsidDel="00C5501A">
                <w:delText>R</w:delText>
              </w:r>
            </w:del>
          </w:p>
        </w:tc>
      </w:tr>
      <w:tr w:rsidR="00A17716" w:rsidRPr="00F458A0" w:rsidDel="00C5501A" w14:paraId="3A3D44C0" w14:textId="52DA26BA" w:rsidTr="00A17716">
        <w:trPr>
          <w:cantSplit/>
          <w:del w:id="20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4F413983" w:rsidR="00A17716" w:rsidRPr="00F458A0" w:rsidDel="00C5501A" w:rsidRDefault="00A17716" w:rsidP="00C5501A">
            <w:pPr>
              <w:pStyle w:val="TableText"/>
              <w:spacing w:before="0" w:after="0"/>
              <w:rPr>
                <w:del w:id="2057" w:author="Author"/>
              </w:rPr>
            </w:pPr>
            <w:del w:id="205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1448457D" w:rsidR="00A17716" w:rsidRPr="00F458A0" w:rsidDel="00C5501A" w:rsidRDefault="00A17716" w:rsidP="00C5501A">
            <w:pPr>
              <w:pStyle w:val="TableText"/>
              <w:spacing w:before="0" w:after="0"/>
              <w:rPr>
                <w:del w:id="2059" w:author="Author"/>
              </w:rPr>
            </w:pPr>
            <w:del w:id="2060" w:author="Author">
              <w:r w:rsidRPr="00F458A0" w:rsidDel="00C5501A">
                <w:delText># of ? entries (IIV is waiting for a response)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339E794B" w:rsidR="00A17716" w:rsidRPr="00F458A0" w:rsidDel="00C5501A" w:rsidRDefault="00A17716" w:rsidP="00C5501A">
            <w:pPr>
              <w:pStyle w:val="TableText"/>
              <w:spacing w:before="0" w:after="0"/>
              <w:rPr>
                <w:del w:id="20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61A00484" w:rsidR="00A17716" w:rsidRPr="00F458A0" w:rsidDel="00C5501A" w:rsidRDefault="00A17716" w:rsidP="00C5501A">
            <w:pPr>
              <w:pStyle w:val="TableText"/>
              <w:spacing w:before="0" w:after="0"/>
              <w:rPr>
                <w:del w:id="2062" w:author="Author"/>
              </w:rPr>
            </w:pPr>
            <w:del w:id="2063" w:author="Author">
              <w:r w:rsidRPr="00F458A0" w:rsidDel="00C5501A">
                <w:delText>R</w:delText>
              </w:r>
            </w:del>
          </w:p>
        </w:tc>
      </w:tr>
      <w:tr w:rsidR="00A17716" w:rsidRPr="00F458A0" w:rsidDel="00C5501A" w14:paraId="029C62D1" w14:textId="10298FC3" w:rsidTr="00A17716">
        <w:trPr>
          <w:cantSplit/>
          <w:del w:id="20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8C5038C" w:rsidR="00A17716" w:rsidRPr="00F458A0" w:rsidDel="00C5501A" w:rsidRDefault="00A17716" w:rsidP="00C5501A">
            <w:pPr>
              <w:pStyle w:val="TableText"/>
              <w:spacing w:before="0" w:after="0"/>
              <w:rPr>
                <w:del w:id="2065" w:author="Author"/>
              </w:rPr>
            </w:pPr>
            <w:del w:id="206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39260E64" w:rsidR="00A17716" w:rsidRPr="00F458A0" w:rsidDel="00C5501A" w:rsidRDefault="00A17716" w:rsidP="00C5501A">
            <w:pPr>
              <w:pStyle w:val="TableText"/>
              <w:spacing w:before="0" w:after="0"/>
              <w:rPr>
                <w:del w:id="2067" w:author="Author"/>
              </w:rPr>
            </w:pPr>
            <w:del w:id="2068" w:author="Author">
              <w:r w:rsidRPr="00F458A0" w:rsidDel="00C5501A">
                <w:delText># of blank entries (yet to be processed or accepted)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0402E7FA" w:rsidR="00A17716" w:rsidRPr="00F458A0" w:rsidDel="00C5501A" w:rsidRDefault="00A17716" w:rsidP="00C5501A">
            <w:pPr>
              <w:pStyle w:val="TableText"/>
              <w:spacing w:before="0" w:after="0"/>
              <w:rPr>
                <w:del w:id="20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E8A0688" w:rsidR="00A17716" w:rsidRPr="00F458A0" w:rsidDel="00C5501A" w:rsidRDefault="00A17716" w:rsidP="00C5501A">
            <w:pPr>
              <w:pStyle w:val="TableText"/>
              <w:spacing w:before="0" w:after="0"/>
              <w:rPr>
                <w:del w:id="2070" w:author="Author"/>
              </w:rPr>
            </w:pPr>
            <w:del w:id="2071" w:author="Author">
              <w:r w:rsidRPr="00F458A0" w:rsidDel="00C5501A">
                <w:delText>R</w:delText>
              </w:r>
            </w:del>
          </w:p>
        </w:tc>
      </w:tr>
      <w:tr w:rsidR="00A17716" w:rsidRPr="00F458A0" w:rsidDel="00C5501A" w14:paraId="388F647E" w14:textId="28C1D59C" w:rsidTr="00A17716">
        <w:trPr>
          <w:cantSplit/>
          <w:del w:id="20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257CE529" w:rsidR="00A17716" w:rsidRPr="00F458A0" w:rsidDel="00C5501A" w:rsidRDefault="00A17716" w:rsidP="00C5501A">
            <w:pPr>
              <w:pStyle w:val="TableText"/>
              <w:spacing w:before="0" w:after="0"/>
              <w:rPr>
                <w:del w:id="2073" w:author="Author"/>
              </w:rPr>
            </w:pPr>
            <w:del w:id="207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43702E03" w:rsidR="00A17716" w:rsidRPr="00F458A0" w:rsidDel="00C5501A" w:rsidRDefault="00A17716" w:rsidP="00C5501A">
            <w:pPr>
              <w:pStyle w:val="TableText"/>
              <w:spacing w:before="0" w:after="0"/>
              <w:rPr>
                <w:del w:id="2075" w:author="Author"/>
              </w:rPr>
            </w:pPr>
            <w:del w:id="2076" w:author="Author">
              <w:r w:rsidRPr="00F458A0" w:rsidDel="00C5501A">
                <w:delText>New eIV Payers received during report date range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41A1F3F2" w:rsidR="00A17716" w:rsidRPr="00F458A0" w:rsidDel="00C5501A" w:rsidRDefault="00A17716" w:rsidP="00C5501A">
            <w:pPr>
              <w:pStyle w:val="TableText"/>
              <w:spacing w:before="0" w:after="0"/>
              <w:rPr>
                <w:del w:id="20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D184FFF" w:rsidR="00A17716" w:rsidRPr="00F458A0" w:rsidDel="00C5501A" w:rsidRDefault="00A17716" w:rsidP="00C5501A">
            <w:pPr>
              <w:pStyle w:val="TableText"/>
              <w:spacing w:before="0" w:after="0"/>
              <w:rPr>
                <w:del w:id="2078" w:author="Author"/>
              </w:rPr>
            </w:pPr>
            <w:del w:id="2079" w:author="Author">
              <w:r w:rsidRPr="00F458A0" w:rsidDel="00C5501A">
                <w:delText>R</w:delText>
              </w:r>
            </w:del>
          </w:p>
        </w:tc>
      </w:tr>
      <w:tr w:rsidR="00A17716" w:rsidRPr="00F458A0" w:rsidDel="00C5501A" w14:paraId="22BEBEB1" w14:textId="32839BAE" w:rsidTr="00A17716">
        <w:trPr>
          <w:cantSplit/>
          <w:del w:id="20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2F2C91C6" w:rsidR="00A17716" w:rsidRPr="00F458A0" w:rsidDel="00C5501A" w:rsidRDefault="00A17716" w:rsidP="00C5501A">
            <w:pPr>
              <w:pStyle w:val="TableText"/>
              <w:spacing w:before="0" w:after="0"/>
              <w:rPr>
                <w:del w:id="2081" w:author="Author"/>
              </w:rPr>
            </w:pPr>
            <w:del w:id="208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5BE11313" w:rsidR="00A17716" w:rsidRPr="00F458A0" w:rsidDel="00C5501A" w:rsidRDefault="00A17716" w:rsidP="00C5501A">
            <w:pPr>
              <w:pStyle w:val="TableText"/>
              <w:spacing w:before="0" w:after="0"/>
              <w:rPr>
                <w:del w:id="2083" w:author="Author"/>
              </w:rPr>
            </w:pPr>
            <w:del w:id="2084"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64A597F1" w:rsidR="00A17716" w:rsidRPr="00F458A0" w:rsidDel="00C5501A" w:rsidRDefault="00A17716" w:rsidP="00C5501A">
            <w:pPr>
              <w:pStyle w:val="TableText"/>
              <w:spacing w:before="0" w:after="0"/>
              <w:rPr>
                <w:del w:id="2085" w:author="Author"/>
              </w:rPr>
            </w:pPr>
            <w:del w:id="208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3FC2E2CD" w:rsidR="00A17716" w:rsidRPr="00F458A0" w:rsidDel="00C5501A" w:rsidRDefault="00A17716" w:rsidP="00C5501A">
            <w:pPr>
              <w:pStyle w:val="TableText"/>
              <w:spacing w:before="0" w:after="0"/>
              <w:rPr>
                <w:del w:id="2087" w:author="Author"/>
              </w:rPr>
            </w:pPr>
            <w:del w:id="2088" w:author="Author">
              <w:r w:rsidRPr="00F458A0" w:rsidDel="00C5501A">
                <w:delText>R</w:delText>
              </w:r>
            </w:del>
          </w:p>
        </w:tc>
      </w:tr>
      <w:tr w:rsidR="00A17716" w:rsidRPr="00F458A0" w:rsidDel="00C5501A" w14:paraId="571B9E1A" w14:textId="67C59FBA" w:rsidTr="00A17716">
        <w:trPr>
          <w:cantSplit/>
          <w:del w:id="20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DF82771" w:rsidR="00A17716" w:rsidRPr="00F458A0" w:rsidDel="00C5501A" w:rsidRDefault="00A17716" w:rsidP="00C5501A">
            <w:pPr>
              <w:pStyle w:val="TableText"/>
              <w:spacing w:before="0" w:after="0"/>
              <w:rPr>
                <w:del w:id="2090" w:author="Author"/>
              </w:rPr>
            </w:pPr>
            <w:del w:id="209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340E13F6" w:rsidR="00A17716" w:rsidRPr="00F458A0" w:rsidDel="00C5501A" w:rsidRDefault="00A17716" w:rsidP="00C5501A">
            <w:pPr>
              <w:pStyle w:val="TableText"/>
              <w:spacing w:before="0" w:after="0"/>
              <w:rPr>
                <w:del w:id="2092" w:author="Author"/>
              </w:rPr>
            </w:pPr>
            <w:del w:id="2093" w:author="Author">
              <w:r w:rsidRPr="00F458A0" w:rsidDel="00C5501A">
                <w:delText>Message Dt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1B208C3A" w:rsidR="00A17716" w:rsidRPr="00F458A0" w:rsidDel="00C5501A" w:rsidRDefault="00A17716" w:rsidP="00C5501A">
            <w:pPr>
              <w:pStyle w:val="TableText"/>
              <w:spacing w:before="0" w:after="0"/>
              <w:rPr>
                <w:del w:id="20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4AB047F7" w:rsidR="00A17716" w:rsidRPr="00F458A0" w:rsidDel="00C5501A" w:rsidRDefault="00A17716" w:rsidP="00C5501A">
            <w:pPr>
              <w:pStyle w:val="TableText"/>
              <w:spacing w:before="0" w:after="0"/>
              <w:rPr>
                <w:del w:id="2095" w:author="Author"/>
              </w:rPr>
            </w:pPr>
            <w:del w:id="2096" w:author="Author">
              <w:r w:rsidRPr="00F458A0" w:rsidDel="00C5501A">
                <w:delText>R</w:delText>
              </w:r>
            </w:del>
          </w:p>
        </w:tc>
      </w:tr>
      <w:tr w:rsidR="00A17716" w:rsidRPr="00F458A0" w:rsidDel="00C5501A" w14:paraId="47483C31" w14:textId="17608C48" w:rsidTr="00A17716">
        <w:trPr>
          <w:cantSplit/>
          <w:del w:id="20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238D89F9" w:rsidR="00A17716" w:rsidRPr="00F458A0" w:rsidDel="00C5501A" w:rsidRDefault="00A17716" w:rsidP="00C5501A">
            <w:pPr>
              <w:pStyle w:val="TableText"/>
              <w:spacing w:before="0" w:after="0"/>
              <w:rPr>
                <w:del w:id="2098" w:author="Author"/>
              </w:rPr>
            </w:pPr>
            <w:del w:id="209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0BE49E87" w:rsidR="00A17716" w:rsidRPr="00F458A0" w:rsidDel="00C5501A" w:rsidRDefault="00A17716" w:rsidP="00C5501A">
            <w:pPr>
              <w:pStyle w:val="TableText"/>
              <w:spacing w:before="0" w:after="0"/>
              <w:rPr>
                <w:del w:id="2100" w:author="Author"/>
              </w:rPr>
            </w:pPr>
            <w:del w:id="2101" w:author="Author">
              <w:r w:rsidRPr="00F458A0" w:rsidDel="00C5501A">
                <w:delText>Set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5CA2665A" w:rsidR="00A17716" w:rsidRPr="00F458A0" w:rsidDel="00C5501A" w:rsidRDefault="00A17716" w:rsidP="00C5501A">
            <w:pPr>
              <w:pStyle w:val="TableText"/>
              <w:spacing w:before="0" w:after="0"/>
              <w:rPr>
                <w:del w:id="210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5D3D6535" w:rsidR="00A17716" w:rsidRPr="00F458A0" w:rsidDel="00C5501A" w:rsidRDefault="00A17716" w:rsidP="00C5501A">
            <w:pPr>
              <w:pStyle w:val="TableText"/>
              <w:spacing w:before="0" w:after="0"/>
              <w:rPr>
                <w:del w:id="2103" w:author="Author"/>
              </w:rPr>
            </w:pPr>
            <w:del w:id="2104" w:author="Author">
              <w:r w:rsidRPr="00F458A0" w:rsidDel="00C5501A">
                <w:delText>R</w:delText>
              </w:r>
            </w:del>
          </w:p>
        </w:tc>
      </w:tr>
    </w:tbl>
    <w:p w14:paraId="5E3D5DDD" w14:textId="6DF25A74" w:rsidR="00A17716" w:rsidRPr="00F458A0" w:rsidDel="00C5501A" w:rsidRDefault="00A17716" w:rsidP="00C5501A">
      <w:pPr>
        <w:pStyle w:val="StepIntro"/>
        <w:spacing w:before="0"/>
        <w:rPr>
          <w:del w:id="2105" w:author="Author"/>
        </w:rPr>
      </w:pPr>
      <w:del w:id="2106" w:author="Author">
        <w:r w:rsidRPr="00F458A0" w:rsidDel="00C5501A">
          <w:delText>eIV Payer Link Report</w:delText>
        </w:r>
      </w:del>
    </w:p>
    <w:p w14:paraId="7346D654" w14:textId="51D17881" w:rsidR="00A17716" w:rsidRPr="00F458A0" w:rsidDel="00C5501A" w:rsidRDefault="00A17716" w:rsidP="00C5501A">
      <w:pPr>
        <w:pStyle w:val="NormalWeb"/>
        <w:spacing w:before="0" w:after="0"/>
        <w:rPr>
          <w:del w:id="2107" w:author="Author"/>
          <w:rFonts w:eastAsiaTheme="minorEastAsia"/>
        </w:rPr>
      </w:pPr>
      <w:del w:id="2108" w:author="Author">
        <w:r w:rsidRPr="00F458A0" w:rsidDel="00C5501A">
          <w:delText>This report provides information based on the relationship that the users set up in VistA between the insurance companies and the payers. This report can assist with finding insurance companies that are linked to the wrong payer (</w:delText>
        </w:r>
        <w:r w:rsidRPr="00F458A0" w:rsidDel="00C5501A">
          <w:fldChar w:fldCharType="begin"/>
        </w:r>
        <w:r w:rsidRPr="00F458A0" w:rsidDel="00C5501A">
          <w:delInstrText xml:space="preserve"> REF _Ref474455999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Also, the report can assist with identifying unlinked insurance companies or payers (</w:delText>
        </w:r>
        <w:r w:rsidRPr="00F458A0" w:rsidDel="00C5501A">
          <w:fldChar w:fldCharType="begin"/>
        </w:r>
        <w:r w:rsidRPr="00F458A0" w:rsidDel="00C5501A">
          <w:delInstrText xml:space="preserve"> REF _Ref474456037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Additionally, this report will indicate the payer locally active status.</w:delText>
        </w:r>
      </w:del>
    </w:p>
    <w:p w14:paraId="7F994CB2" w14:textId="73762A41" w:rsidR="00A17716" w:rsidRPr="00A236D6" w:rsidDel="00C5501A" w:rsidRDefault="00A17716" w:rsidP="00C5501A">
      <w:pPr>
        <w:pStyle w:val="Caption"/>
        <w:spacing w:before="0" w:after="0"/>
        <w:rPr>
          <w:del w:id="2109" w:author="Author"/>
          <w:rFonts w:ascii="Arial" w:hAnsi="Arial" w:cs="Arial"/>
        </w:rPr>
      </w:pPr>
      <w:del w:id="2110"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26</w:delText>
        </w:r>
        <w:r w:rsidRPr="00A236D6" w:rsidDel="00C5501A">
          <w:rPr>
            <w:rFonts w:ascii="Arial" w:hAnsi="Arial" w:cs="Arial"/>
            <w:b w:val="0"/>
            <w:bCs w:val="0"/>
            <w:noProof/>
          </w:rPr>
          <w:fldChar w:fldCharType="end"/>
        </w:r>
        <w:r w:rsidRPr="00A236D6" w:rsidDel="00C5501A">
          <w:rPr>
            <w:rFonts w:ascii="Arial" w:hAnsi="Arial" w:cs="Arial"/>
          </w:rPr>
          <w:delText>: Locate Incorrect Payer Linked to Wrong Insurer</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rsidDel="00C5501A" w14:paraId="262A9C4E" w14:textId="479B0D69" w:rsidTr="00A17716">
        <w:trPr>
          <w:cantSplit/>
          <w:tblHeader/>
          <w:del w:id="2111"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173FFE2C" w:rsidR="00A17716" w:rsidRPr="00F458A0" w:rsidDel="00C5501A" w:rsidRDefault="00A17716" w:rsidP="00C5501A">
            <w:pPr>
              <w:pStyle w:val="TableHeading"/>
              <w:spacing w:before="0" w:after="0"/>
              <w:rPr>
                <w:del w:id="2112" w:author="Author"/>
              </w:rPr>
            </w:pPr>
            <w:del w:id="2113"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0D068985" w:rsidR="00A17716" w:rsidRPr="00F458A0" w:rsidDel="00C5501A" w:rsidRDefault="00A17716" w:rsidP="00C5501A">
            <w:pPr>
              <w:pStyle w:val="TableHeading"/>
              <w:spacing w:before="0" w:after="0"/>
              <w:rPr>
                <w:del w:id="2114" w:author="Author"/>
              </w:rPr>
            </w:pPr>
            <w:del w:id="2115"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4ED67B3F" w:rsidR="00A17716" w:rsidRPr="00F458A0" w:rsidDel="00C5501A" w:rsidRDefault="00A17716" w:rsidP="00C5501A">
            <w:pPr>
              <w:pStyle w:val="TableHeading"/>
              <w:spacing w:before="0" w:after="0"/>
              <w:rPr>
                <w:del w:id="2116" w:author="Author"/>
              </w:rPr>
            </w:pPr>
            <w:del w:id="2117"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1543081D" w:rsidR="00A17716" w:rsidRPr="00F458A0" w:rsidDel="00C5501A" w:rsidRDefault="00A17716" w:rsidP="00C5501A">
            <w:pPr>
              <w:pStyle w:val="TableHeading"/>
              <w:spacing w:before="0" w:after="0"/>
              <w:rPr>
                <w:del w:id="2118" w:author="Author"/>
              </w:rPr>
            </w:pPr>
            <w:del w:id="2119" w:author="Author">
              <w:r w:rsidRPr="00F458A0" w:rsidDel="00C5501A">
                <w:delText>Read/Write</w:delText>
              </w:r>
            </w:del>
          </w:p>
        </w:tc>
      </w:tr>
      <w:tr w:rsidR="00A17716" w:rsidRPr="00F458A0" w:rsidDel="00C5501A" w14:paraId="3F41E4C1" w14:textId="6F76A936" w:rsidTr="00A17716">
        <w:trPr>
          <w:cantSplit/>
          <w:del w:id="21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225E5CEC" w:rsidR="00A17716" w:rsidRPr="00F458A0" w:rsidDel="00C5501A" w:rsidRDefault="00A17716" w:rsidP="00C5501A">
            <w:pPr>
              <w:pStyle w:val="TableText"/>
              <w:spacing w:before="0" w:after="0"/>
              <w:rPr>
                <w:del w:id="2121" w:author="Author"/>
              </w:rPr>
            </w:pPr>
            <w:del w:id="2122"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191F932B" w:rsidR="00A17716" w:rsidRPr="00F458A0" w:rsidDel="00C5501A" w:rsidRDefault="00A17716" w:rsidP="00C5501A">
            <w:pPr>
              <w:pStyle w:val="TableText"/>
              <w:spacing w:before="0" w:after="0"/>
              <w:rPr>
                <w:del w:id="2123" w:author="Author"/>
              </w:rPr>
            </w:pPr>
            <w:del w:id="2124"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6B5D8C65" w:rsidR="00A17716" w:rsidRPr="00F458A0" w:rsidDel="00C5501A" w:rsidRDefault="00A17716" w:rsidP="00C5501A">
            <w:pPr>
              <w:pStyle w:val="TableText"/>
              <w:spacing w:before="0" w:after="0"/>
              <w:rPr>
                <w:del w:id="2125" w:author="Author"/>
              </w:rPr>
            </w:pPr>
            <w:del w:id="212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EDFEC3C" w:rsidR="00A17716" w:rsidRPr="00F458A0" w:rsidDel="00C5501A" w:rsidRDefault="00A17716" w:rsidP="00C5501A">
            <w:pPr>
              <w:pStyle w:val="TableText"/>
              <w:spacing w:before="0" w:after="0"/>
              <w:rPr>
                <w:del w:id="2127" w:author="Author"/>
              </w:rPr>
            </w:pPr>
            <w:del w:id="2128" w:author="Author">
              <w:r w:rsidRPr="00F458A0" w:rsidDel="00C5501A">
                <w:delText>R</w:delText>
              </w:r>
            </w:del>
          </w:p>
        </w:tc>
      </w:tr>
      <w:tr w:rsidR="00A17716" w:rsidRPr="00F458A0" w:rsidDel="00C5501A" w14:paraId="5C8D5419" w14:textId="446A29EC" w:rsidTr="00A17716">
        <w:trPr>
          <w:cantSplit/>
          <w:del w:id="21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49C4CF50" w:rsidR="00A17716" w:rsidRPr="00F458A0" w:rsidDel="00C5501A" w:rsidRDefault="00A17716" w:rsidP="00C5501A">
            <w:pPr>
              <w:pStyle w:val="TableText"/>
              <w:spacing w:before="0" w:after="0"/>
              <w:rPr>
                <w:del w:id="2130" w:author="Author"/>
              </w:rPr>
            </w:pPr>
            <w:del w:id="2131"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1E51F9F2" w:rsidR="00A17716" w:rsidRPr="00F458A0" w:rsidDel="00C5501A" w:rsidRDefault="00A17716" w:rsidP="00C5501A">
            <w:pPr>
              <w:pStyle w:val="TableText"/>
              <w:spacing w:before="0" w:after="0"/>
              <w:rPr>
                <w:del w:id="2132" w:author="Author"/>
              </w:rPr>
            </w:pPr>
            <w:del w:id="2133" w:author="Author">
              <w:r w:rsidRPr="00F458A0" w:rsidDel="00C5501A">
                <w:delText>National Payer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49EE7023" w:rsidR="00A17716" w:rsidRPr="00F458A0" w:rsidDel="00C5501A" w:rsidRDefault="00A17716" w:rsidP="00C5501A">
            <w:pPr>
              <w:pStyle w:val="TableText"/>
              <w:spacing w:before="0" w:after="0"/>
              <w:rPr>
                <w:del w:id="2134" w:author="Author"/>
              </w:rPr>
            </w:pPr>
            <w:del w:id="213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5B50C388" w:rsidR="00A17716" w:rsidRPr="00F458A0" w:rsidDel="00C5501A" w:rsidRDefault="00A17716" w:rsidP="00C5501A">
            <w:pPr>
              <w:pStyle w:val="TableText"/>
              <w:spacing w:before="0" w:after="0"/>
              <w:rPr>
                <w:del w:id="2136" w:author="Author"/>
              </w:rPr>
            </w:pPr>
            <w:del w:id="2137" w:author="Author">
              <w:r w:rsidRPr="00F458A0" w:rsidDel="00C5501A">
                <w:delText>R</w:delText>
              </w:r>
            </w:del>
          </w:p>
        </w:tc>
      </w:tr>
      <w:tr w:rsidR="00A17716" w:rsidRPr="00F458A0" w:rsidDel="00C5501A" w14:paraId="33B47B26" w14:textId="5D01B3C3" w:rsidTr="00A17716">
        <w:trPr>
          <w:cantSplit/>
          <w:del w:id="21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37D723B1" w:rsidR="00A17716" w:rsidRPr="00F458A0" w:rsidDel="00C5501A" w:rsidRDefault="00A17716" w:rsidP="00C5501A">
            <w:pPr>
              <w:pStyle w:val="TableText"/>
              <w:spacing w:before="0" w:after="0"/>
              <w:rPr>
                <w:del w:id="2139" w:author="Author"/>
              </w:rPr>
            </w:pPr>
            <w:del w:id="214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538118CA" w:rsidR="00A17716" w:rsidRPr="00F458A0" w:rsidDel="00C5501A" w:rsidRDefault="00A17716" w:rsidP="00C5501A">
            <w:pPr>
              <w:pStyle w:val="TableText"/>
              <w:spacing w:before="0" w:after="0"/>
              <w:rPr>
                <w:del w:id="2141" w:author="Author"/>
              </w:rPr>
            </w:pPr>
            <w:del w:id="2142" w:author="Author">
              <w:r w:rsidRPr="00F458A0" w:rsidDel="00C5501A">
                <w:delText># Linked Ins.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1AA0CEE8" w:rsidR="00A17716" w:rsidRPr="00F458A0" w:rsidDel="00C5501A" w:rsidRDefault="00A17716" w:rsidP="00C5501A">
            <w:pPr>
              <w:pStyle w:val="TableText"/>
              <w:spacing w:before="0" w:after="0"/>
              <w:rPr>
                <w:del w:id="214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262E65BC" w:rsidR="00A17716" w:rsidRPr="00F458A0" w:rsidDel="00C5501A" w:rsidRDefault="00A17716" w:rsidP="00C5501A">
            <w:pPr>
              <w:pStyle w:val="TableText"/>
              <w:spacing w:before="0" w:after="0"/>
              <w:rPr>
                <w:del w:id="2144" w:author="Author"/>
              </w:rPr>
            </w:pPr>
            <w:del w:id="2145" w:author="Author">
              <w:r w:rsidRPr="00F458A0" w:rsidDel="00C5501A">
                <w:delText>R</w:delText>
              </w:r>
            </w:del>
          </w:p>
        </w:tc>
      </w:tr>
      <w:tr w:rsidR="00A17716" w:rsidRPr="00F458A0" w:rsidDel="00C5501A" w14:paraId="6E8255D3" w14:textId="5D4071C4" w:rsidTr="00A17716">
        <w:trPr>
          <w:cantSplit/>
          <w:del w:id="21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255A3135" w:rsidR="00A17716" w:rsidRPr="00F458A0" w:rsidDel="00C5501A" w:rsidRDefault="00A17716" w:rsidP="00C5501A">
            <w:pPr>
              <w:pStyle w:val="TableText"/>
              <w:spacing w:before="0" w:after="0"/>
              <w:rPr>
                <w:del w:id="2147" w:author="Author"/>
              </w:rPr>
            </w:pPr>
            <w:del w:id="214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101E9147" w:rsidR="00A17716" w:rsidRPr="00F458A0" w:rsidDel="00C5501A" w:rsidRDefault="00A17716" w:rsidP="00C5501A">
            <w:pPr>
              <w:pStyle w:val="TableText"/>
              <w:spacing w:before="0" w:after="0"/>
              <w:rPr>
                <w:del w:id="2149" w:author="Author"/>
              </w:rPr>
            </w:pPr>
            <w:del w:id="2150" w:author="Author">
              <w:r w:rsidRPr="00F458A0" w:rsidDel="00C5501A">
                <w:delText>Nationally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FB80E28" w:rsidR="00A17716" w:rsidRPr="00F458A0" w:rsidDel="00C5501A" w:rsidRDefault="00A17716" w:rsidP="00C5501A">
            <w:pPr>
              <w:pStyle w:val="TableText"/>
              <w:spacing w:before="0" w:after="0"/>
              <w:rPr>
                <w:del w:id="21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53040BAB" w:rsidR="00A17716" w:rsidRPr="00F458A0" w:rsidDel="00C5501A" w:rsidRDefault="00A17716" w:rsidP="00C5501A">
            <w:pPr>
              <w:pStyle w:val="TableText"/>
              <w:spacing w:before="0" w:after="0"/>
              <w:rPr>
                <w:del w:id="2152" w:author="Author"/>
              </w:rPr>
            </w:pPr>
            <w:del w:id="2153" w:author="Author">
              <w:r w:rsidRPr="00F458A0" w:rsidDel="00C5501A">
                <w:delText>R</w:delText>
              </w:r>
            </w:del>
          </w:p>
        </w:tc>
      </w:tr>
      <w:tr w:rsidR="00A17716" w:rsidRPr="00F458A0" w:rsidDel="00C5501A" w14:paraId="68BA544A" w14:textId="11BB81BB" w:rsidTr="00A17716">
        <w:trPr>
          <w:cantSplit/>
          <w:del w:id="21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0C595375" w:rsidR="00A17716" w:rsidRPr="00F458A0" w:rsidDel="00C5501A" w:rsidRDefault="00A17716" w:rsidP="00C5501A">
            <w:pPr>
              <w:pStyle w:val="TableText"/>
              <w:spacing w:before="0" w:after="0"/>
              <w:rPr>
                <w:del w:id="2155" w:author="Author"/>
              </w:rPr>
            </w:pPr>
            <w:del w:id="215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59E36E84" w:rsidR="00A17716" w:rsidRPr="00F458A0" w:rsidDel="00C5501A" w:rsidRDefault="00A17716" w:rsidP="00C5501A">
            <w:pPr>
              <w:pStyle w:val="TableText"/>
              <w:spacing w:before="0" w:after="0"/>
              <w:rPr>
                <w:del w:id="2157" w:author="Author"/>
              </w:rPr>
            </w:pPr>
            <w:del w:id="2158" w:author="Author">
              <w:r w:rsidRPr="00F458A0" w:rsidDel="00C5501A">
                <w:delText>Locally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0513B4F1" w:rsidR="00A17716" w:rsidRPr="00F458A0" w:rsidDel="00C5501A" w:rsidRDefault="00A17716" w:rsidP="00C5501A">
            <w:pPr>
              <w:pStyle w:val="TableText"/>
              <w:spacing w:before="0" w:after="0"/>
              <w:rPr>
                <w:del w:id="21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6011461C" w:rsidR="00A17716" w:rsidRPr="00F458A0" w:rsidDel="00C5501A" w:rsidRDefault="00A17716" w:rsidP="00C5501A">
            <w:pPr>
              <w:pStyle w:val="TableText"/>
              <w:spacing w:before="0" w:after="0"/>
              <w:rPr>
                <w:del w:id="2160" w:author="Author"/>
              </w:rPr>
            </w:pPr>
            <w:del w:id="2161" w:author="Author">
              <w:r w:rsidRPr="00F458A0" w:rsidDel="00C5501A">
                <w:delText>R</w:delText>
              </w:r>
            </w:del>
          </w:p>
        </w:tc>
      </w:tr>
      <w:tr w:rsidR="00A17716" w:rsidRPr="00F458A0" w:rsidDel="00C5501A" w14:paraId="27DEF906" w14:textId="47B50925" w:rsidTr="00A17716">
        <w:trPr>
          <w:cantSplit/>
          <w:del w:id="21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616CA970" w:rsidR="00A17716" w:rsidRPr="00F458A0" w:rsidDel="00C5501A" w:rsidRDefault="00A17716" w:rsidP="00C5501A">
            <w:pPr>
              <w:pStyle w:val="TableText"/>
              <w:spacing w:before="0" w:after="0"/>
              <w:rPr>
                <w:del w:id="2163" w:author="Author"/>
              </w:rPr>
            </w:pPr>
            <w:del w:id="216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20AD2AF8" w:rsidR="00A17716" w:rsidRPr="00F458A0" w:rsidDel="00C5501A" w:rsidRDefault="00A17716" w:rsidP="00C5501A">
            <w:pPr>
              <w:pStyle w:val="TableText"/>
              <w:spacing w:before="0" w:after="0"/>
              <w:rPr>
                <w:del w:id="2165" w:author="Author"/>
              </w:rPr>
            </w:pPr>
            <w:del w:id="2166" w:author="Author">
              <w:r w:rsidRPr="00F458A0" w:rsidDel="00C5501A">
                <w:delText>FSC trusted?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2E563A8C" w:rsidR="00A17716" w:rsidRPr="00F458A0" w:rsidDel="00C5501A" w:rsidRDefault="00A17716" w:rsidP="00C5501A">
            <w:pPr>
              <w:pStyle w:val="TableText"/>
              <w:spacing w:before="0" w:after="0"/>
              <w:rPr>
                <w:del w:id="21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3D10C727" w:rsidR="00A17716" w:rsidRPr="00F458A0" w:rsidDel="00C5501A" w:rsidRDefault="00A17716" w:rsidP="00C5501A">
            <w:pPr>
              <w:pStyle w:val="TableText"/>
              <w:spacing w:before="0" w:after="0"/>
              <w:rPr>
                <w:del w:id="2168" w:author="Author"/>
              </w:rPr>
            </w:pPr>
            <w:del w:id="2169" w:author="Author">
              <w:r w:rsidRPr="00F458A0" w:rsidDel="00C5501A">
                <w:delText>R</w:delText>
              </w:r>
            </w:del>
          </w:p>
        </w:tc>
      </w:tr>
      <w:tr w:rsidR="00A17716" w:rsidRPr="00F458A0" w:rsidDel="00C5501A" w14:paraId="5DF0313D" w14:textId="73C9FEB2" w:rsidTr="00A17716">
        <w:trPr>
          <w:cantSplit/>
          <w:del w:id="21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072CB274" w:rsidR="00A17716" w:rsidRPr="00F458A0" w:rsidDel="00C5501A" w:rsidRDefault="00A17716" w:rsidP="00C5501A">
            <w:pPr>
              <w:pStyle w:val="TableText"/>
              <w:spacing w:before="0" w:after="0"/>
              <w:rPr>
                <w:del w:id="2171" w:author="Author"/>
              </w:rPr>
            </w:pPr>
            <w:del w:id="2172"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58C6AFBB" w:rsidR="00A17716" w:rsidRPr="00F458A0" w:rsidDel="00C5501A" w:rsidRDefault="00A17716" w:rsidP="00C5501A">
            <w:pPr>
              <w:pStyle w:val="TableText"/>
              <w:spacing w:before="0" w:after="0"/>
              <w:rPr>
                <w:del w:id="2173" w:author="Author"/>
              </w:rPr>
            </w:pPr>
            <w:del w:id="2174" w:author="Author">
              <w:r w:rsidRPr="00F458A0" w:rsidDel="00C5501A">
                <w:delText>Prof.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59507D7C" w:rsidR="00A17716" w:rsidRPr="00F458A0" w:rsidDel="00C5501A" w:rsidRDefault="00A17716" w:rsidP="00C5501A">
            <w:pPr>
              <w:pStyle w:val="TableText"/>
              <w:spacing w:before="0" w:after="0"/>
              <w:rPr>
                <w:del w:id="2175" w:author="Author"/>
              </w:rPr>
            </w:pPr>
            <w:del w:id="217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FEAF51B" w:rsidR="00A17716" w:rsidRPr="00F458A0" w:rsidDel="00C5501A" w:rsidRDefault="00A17716" w:rsidP="00C5501A">
            <w:pPr>
              <w:pStyle w:val="TableText"/>
              <w:spacing w:before="0" w:after="0"/>
              <w:rPr>
                <w:del w:id="2177" w:author="Author"/>
              </w:rPr>
            </w:pPr>
            <w:del w:id="2178" w:author="Author">
              <w:r w:rsidRPr="00F458A0" w:rsidDel="00C5501A">
                <w:delText>R</w:delText>
              </w:r>
            </w:del>
          </w:p>
        </w:tc>
      </w:tr>
      <w:tr w:rsidR="00A17716" w:rsidRPr="00F458A0" w:rsidDel="00C5501A" w14:paraId="71D4B940" w14:textId="0B0299DC" w:rsidTr="00A17716">
        <w:trPr>
          <w:cantSplit/>
          <w:del w:id="21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273CF677" w:rsidR="00A17716" w:rsidRPr="00F458A0" w:rsidDel="00C5501A" w:rsidRDefault="00A17716" w:rsidP="00C5501A">
            <w:pPr>
              <w:pStyle w:val="TableText"/>
              <w:spacing w:before="0" w:after="0"/>
              <w:rPr>
                <w:del w:id="2180" w:author="Author"/>
              </w:rPr>
            </w:pPr>
            <w:del w:id="2181"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68C7FA2F" w:rsidR="00A17716" w:rsidRPr="00F458A0" w:rsidDel="00C5501A" w:rsidRDefault="00A17716" w:rsidP="00C5501A">
            <w:pPr>
              <w:pStyle w:val="TableText"/>
              <w:spacing w:before="0" w:after="0"/>
              <w:rPr>
                <w:del w:id="2182" w:author="Author"/>
              </w:rPr>
            </w:pPr>
            <w:del w:id="2183" w:author="Author">
              <w:r w:rsidRPr="00F458A0" w:rsidDel="00C5501A">
                <w:delText>Inst.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5AD5DDCD" w:rsidR="00A17716" w:rsidRPr="00F458A0" w:rsidDel="00C5501A" w:rsidRDefault="00A17716" w:rsidP="00C5501A">
            <w:pPr>
              <w:pStyle w:val="TableText"/>
              <w:spacing w:before="0" w:after="0"/>
              <w:rPr>
                <w:del w:id="2184" w:author="Author"/>
              </w:rPr>
            </w:pPr>
            <w:del w:id="218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59AADD8F" w:rsidR="00A17716" w:rsidRPr="00F458A0" w:rsidDel="00C5501A" w:rsidRDefault="00A17716" w:rsidP="00C5501A">
            <w:pPr>
              <w:pStyle w:val="TableText"/>
              <w:spacing w:before="0" w:after="0"/>
              <w:rPr>
                <w:del w:id="2186" w:author="Author"/>
              </w:rPr>
            </w:pPr>
            <w:del w:id="2187" w:author="Author">
              <w:r w:rsidRPr="00F458A0" w:rsidDel="00C5501A">
                <w:delText>R</w:delText>
              </w:r>
            </w:del>
          </w:p>
        </w:tc>
      </w:tr>
      <w:tr w:rsidR="00A17716" w:rsidRPr="00F458A0" w:rsidDel="00C5501A" w14:paraId="0EAEE5CB" w14:textId="3941AB6B" w:rsidTr="00A17716">
        <w:trPr>
          <w:cantSplit/>
          <w:del w:id="21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DD53767" w:rsidR="00A17716" w:rsidRPr="00F458A0" w:rsidDel="00C5501A" w:rsidRDefault="00A17716" w:rsidP="00C5501A">
            <w:pPr>
              <w:pStyle w:val="TableText"/>
              <w:spacing w:before="0" w:after="0"/>
              <w:rPr>
                <w:del w:id="2189" w:author="Author"/>
              </w:rPr>
            </w:pPr>
            <w:del w:id="219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BB6A3E" w:rsidR="00A17716" w:rsidRPr="00F458A0" w:rsidDel="00C5501A" w:rsidRDefault="00A17716" w:rsidP="00C5501A">
            <w:pPr>
              <w:pStyle w:val="TableText"/>
              <w:spacing w:before="0" w:after="0"/>
              <w:rPr>
                <w:del w:id="2191" w:author="Author"/>
              </w:rPr>
            </w:pPr>
            <w:del w:id="2192" w:author="Author">
              <w:r w:rsidRPr="00F458A0" w:rsidDel="00C5501A">
                <w:delText>HPID/OEID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6BE7C83A" w:rsidR="00A17716" w:rsidRPr="00F458A0" w:rsidDel="00C5501A" w:rsidRDefault="00A17716" w:rsidP="00C5501A">
            <w:pPr>
              <w:pStyle w:val="TableText"/>
              <w:spacing w:before="0" w:after="0"/>
              <w:rPr>
                <w:del w:id="21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35F95514" w:rsidR="00A17716" w:rsidRPr="00F458A0" w:rsidDel="00C5501A" w:rsidRDefault="00A17716" w:rsidP="00C5501A">
            <w:pPr>
              <w:pStyle w:val="TableText"/>
              <w:spacing w:before="0" w:after="0"/>
              <w:rPr>
                <w:del w:id="2194" w:author="Author"/>
              </w:rPr>
            </w:pPr>
            <w:del w:id="2195" w:author="Author">
              <w:r w:rsidRPr="00F458A0" w:rsidDel="00C5501A">
                <w:delText>R</w:delText>
              </w:r>
            </w:del>
          </w:p>
        </w:tc>
      </w:tr>
      <w:tr w:rsidR="00A17716" w:rsidRPr="00F458A0" w:rsidDel="00C5501A" w14:paraId="5736EE13" w14:textId="0EEFDA6B" w:rsidTr="00A17716">
        <w:trPr>
          <w:cantSplit/>
          <w:del w:id="21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275A08D5" w:rsidR="00A17716" w:rsidRPr="00F458A0" w:rsidDel="00C5501A" w:rsidRDefault="00A17716" w:rsidP="00C5501A">
            <w:pPr>
              <w:pStyle w:val="TableText"/>
              <w:spacing w:before="0" w:after="0"/>
              <w:rPr>
                <w:del w:id="2197" w:author="Author"/>
              </w:rPr>
            </w:pPr>
            <w:del w:id="219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44118881" w:rsidR="00A17716" w:rsidRPr="00F458A0" w:rsidDel="00C5501A" w:rsidRDefault="00A17716" w:rsidP="00C5501A">
            <w:pPr>
              <w:pStyle w:val="TableText"/>
              <w:spacing w:before="0" w:after="0"/>
              <w:rPr>
                <w:del w:id="2199" w:author="Author"/>
              </w:rPr>
            </w:pPr>
            <w:del w:id="2200" w:author="Author">
              <w:r w:rsidRPr="00F458A0" w:rsidDel="00C5501A">
                <w:delText>Linked Insurance Companies: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6FAE8E62" w:rsidR="00A17716" w:rsidRPr="00F458A0" w:rsidDel="00C5501A" w:rsidRDefault="00A17716" w:rsidP="00C5501A">
            <w:pPr>
              <w:pStyle w:val="TableText"/>
              <w:spacing w:before="0" w:after="0"/>
              <w:rPr>
                <w:del w:id="2201" w:author="Author"/>
              </w:rPr>
            </w:pPr>
            <w:del w:id="220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1699376C" w:rsidR="00A17716" w:rsidRPr="00F458A0" w:rsidDel="00C5501A" w:rsidRDefault="00A17716" w:rsidP="00C5501A">
            <w:pPr>
              <w:pStyle w:val="TableText"/>
              <w:spacing w:before="0" w:after="0"/>
              <w:rPr>
                <w:del w:id="2203" w:author="Author"/>
              </w:rPr>
            </w:pPr>
            <w:del w:id="2204" w:author="Author">
              <w:r w:rsidRPr="00F458A0" w:rsidDel="00C5501A">
                <w:delText>R</w:delText>
              </w:r>
            </w:del>
          </w:p>
        </w:tc>
      </w:tr>
      <w:tr w:rsidR="00A17716" w:rsidRPr="00F458A0" w:rsidDel="00C5501A" w14:paraId="0D2A76E0" w14:textId="4E5E5E9D" w:rsidTr="00A17716">
        <w:trPr>
          <w:cantSplit/>
          <w:del w:id="22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229AE67B" w:rsidR="00A17716" w:rsidRPr="00F458A0" w:rsidDel="00C5501A" w:rsidRDefault="00A17716" w:rsidP="00C5501A">
            <w:pPr>
              <w:pStyle w:val="TableText"/>
              <w:spacing w:before="0" w:after="0"/>
              <w:rPr>
                <w:del w:id="2206" w:author="Author"/>
              </w:rPr>
            </w:pPr>
            <w:del w:id="2207"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2B88CB96" w:rsidR="00A17716" w:rsidRPr="00F458A0" w:rsidDel="00C5501A" w:rsidRDefault="00A17716" w:rsidP="00C5501A">
            <w:pPr>
              <w:pStyle w:val="TableText"/>
              <w:spacing w:before="0" w:after="0"/>
              <w:rPr>
                <w:del w:id="2208" w:author="Author"/>
              </w:rPr>
            </w:pPr>
            <w:del w:id="2209" w:author="Author">
              <w:r w:rsidRPr="00F458A0" w:rsidDel="00C5501A">
                <w:delText>Linked Insurance Companies: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39F6F73C" w:rsidR="00A17716" w:rsidRPr="00F458A0" w:rsidDel="00C5501A" w:rsidRDefault="00A17716" w:rsidP="00C5501A">
            <w:pPr>
              <w:pStyle w:val="TableText"/>
              <w:spacing w:before="0" w:after="0"/>
              <w:rPr>
                <w:del w:id="2210" w:author="Author"/>
              </w:rPr>
            </w:pPr>
            <w:del w:id="221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5277860C" w:rsidR="00A17716" w:rsidRPr="00F458A0" w:rsidDel="00C5501A" w:rsidRDefault="00A17716" w:rsidP="00C5501A">
            <w:pPr>
              <w:pStyle w:val="TableText"/>
              <w:spacing w:before="0" w:after="0"/>
              <w:rPr>
                <w:del w:id="2212" w:author="Author"/>
              </w:rPr>
            </w:pPr>
            <w:del w:id="2213" w:author="Author">
              <w:r w:rsidRPr="00F458A0" w:rsidDel="00C5501A">
                <w:delText>R</w:delText>
              </w:r>
            </w:del>
          </w:p>
        </w:tc>
      </w:tr>
      <w:tr w:rsidR="00A17716" w:rsidRPr="00F458A0" w:rsidDel="00C5501A" w14:paraId="244B5448" w14:textId="2E3606B2" w:rsidTr="00A17716">
        <w:trPr>
          <w:cantSplit/>
          <w:del w:id="22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1560883A" w:rsidR="00A17716" w:rsidRPr="00F458A0" w:rsidDel="00C5501A" w:rsidRDefault="00A17716" w:rsidP="00C5501A">
            <w:pPr>
              <w:pStyle w:val="TableText"/>
              <w:spacing w:before="0" w:after="0"/>
              <w:rPr>
                <w:del w:id="2215" w:author="Author"/>
              </w:rPr>
            </w:pPr>
            <w:del w:id="221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244544C8" w:rsidR="00A17716" w:rsidRPr="00F458A0" w:rsidDel="00C5501A" w:rsidRDefault="00A17716" w:rsidP="00C5501A">
            <w:pPr>
              <w:pStyle w:val="TableText"/>
              <w:spacing w:before="0" w:after="0"/>
              <w:rPr>
                <w:del w:id="2217" w:author="Author"/>
              </w:rPr>
            </w:pPr>
            <w:del w:id="2218" w:author="Author">
              <w:r w:rsidRPr="00F458A0" w:rsidDel="00C5501A">
                <w:delText>Linked Insurance Companies: Phone Numbers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106C81A1" w:rsidR="00A17716" w:rsidRPr="00F458A0" w:rsidDel="00C5501A" w:rsidRDefault="00A17716" w:rsidP="00C5501A">
            <w:pPr>
              <w:pStyle w:val="TableText"/>
              <w:spacing w:before="0" w:after="0"/>
              <w:rPr>
                <w:del w:id="2219" w:author="Author"/>
              </w:rPr>
            </w:pPr>
            <w:del w:id="222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2DB5B037" w:rsidR="00A17716" w:rsidRPr="00F458A0" w:rsidDel="00C5501A" w:rsidRDefault="00A17716" w:rsidP="00C5501A">
            <w:pPr>
              <w:pStyle w:val="TableText"/>
              <w:spacing w:before="0" w:after="0"/>
              <w:rPr>
                <w:del w:id="2221" w:author="Author"/>
              </w:rPr>
            </w:pPr>
            <w:del w:id="2222" w:author="Author">
              <w:r w:rsidRPr="00F458A0" w:rsidDel="00C5501A">
                <w:delText>R</w:delText>
              </w:r>
            </w:del>
          </w:p>
        </w:tc>
      </w:tr>
    </w:tbl>
    <w:p w14:paraId="0600B4FB" w14:textId="69ABB6E6" w:rsidR="00A17716" w:rsidRPr="00F458A0" w:rsidDel="00C5501A" w:rsidRDefault="00A17716" w:rsidP="00C5501A">
      <w:pPr>
        <w:pStyle w:val="StepIntro"/>
        <w:spacing w:before="0"/>
        <w:rPr>
          <w:del w:id="2223" w:author="Author"/>
        </w:rPr>
      </w:pPr>
      <w:del w:id="2224" w:author="Author">
        <w:r w:rsidRPr="00F458A0" w:rsidDel="00C5501A">
          <w:delText>eIV Ambiguous Policy Report</w:delText>
        </w:r>
      </w:del>
    </w:p>
    <w:p w14:paraId="642BC42B" w14:textId="2E5719D2" w:rsidR="00A17716" w:rsidRPr="00F458A0" w:rsidDel="00C5501A" w:rsidRDefault="00A17716" w:rsidP="00C5501A">
      <w:pPr>
        <w:pStyle w:val="NormalWeb"/>
        <w:spacing w:before="0" w:after="0"/>
        <w:rPr>
          <w:del w:id="2225" w:author="Author"/>
          <w:rFonts w:eastAsiaTheme="minorEastAsia"/>
        </w:rPr>
      </w:pPr>
      <w:del w:id="2226" w:author="Author">
        <w:r w:rsidRPr="00F458A0" w:rsidDel="00C5501A">
          <w:delText>This report allows users to view ambiguous payer 270 Health Care Eligibility Benefits Responses (</w:delText>
        </w:r>
        <w:r w:rsidRPr="00F458A0" w:rsidDel="00C5501A">
          <w:fldChar w:fldCharType="begin"/>
        </w:r>
        <w:r w:rsidRPr="00F458A0" w:rsidDel="00C5501A">
          <w:delInstrText xml:space="preserve"> REF _Ref474456137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Ambiguous payer responses (</w:delText>
        </w:r>
        <w:r w:rsidRPr="00F458A0" w:rsidDel="00C5501A">
          <w:fldChar w:fldCharType="begin"/>
        </w:r>
        <w:r w:rsidRPr="00F458A0" w:rsidDel="00C5501A">
          <w:delInstrText xml:space="preserve"> REF _Ref474456238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are those responses that do not have enough information for eIV to safely determine if the policy is active or not active.</w:delText>
        </w:r>
      </w:del>
    </w:p>
    <w:p w14:paraId="7E118E4B" w14:textId="223B0117" w:rsidR="00A17716" w:rsidRPr="00A236D6" w:rsidDel="00C5501A" w:rsidRDefault="00A17716" w:rsidP="00C5501A">
      <w:pPr>
        <w:pStyle w:val="Caption"/>
        <w:spacing w:before="0" w:after="0"/>
        <w:rPr>
          <w:del w:id="2227" w:author="Author"/>
          <w:rFonts w:ascii="Arial" w:hAnsi="Arial" w:cs="Arial"/>
        </w:rPr>
      </w:pPr>
      <w:del w:id="2228"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27</w:delText>
        </w:r>
        <w:r w:rsidRPr="00A236D6" w:rsidDel="00C5501A">
          <w:rPr>
            <w:rFonts w:ascii="Arial" w:hAnsi="Arial" w:cs="Arial"/>
            <w:b w:val="0"/>
            <w:bCs w:val="0"/>
            <w:noProof/>
          </w:rPr>
          <w:fldChar w:fldCharType="end"/>
        </w:r>
        <w:r w:rsidRPr="00A236D6" w:rsidDel="00C5501A">
          <w:rPr>
            <w:rFonts w:ascii="Arial" w:hAnsi="Arial" w:cs="Arial"/>
          </w:rPr>
          <w:delText>: Ambiguous Payer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rsidDel="00C5501A" w14:paraId="07EAB4E5" w14:textId="29F0C6DC" w:rsidTr="00A17716">
        <w:trPr>
          <w:cantSplit/>
          <w:tblHeader/>
          <w:del w:id="222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4CA59EB4" w:rsidR="00A17716" w:rsidRPr="00F458A0" w:rsidDel="00C5501A" w:rsidRDefault="00A17716" w:rsidP="00C5501A">
            <w:pPr>
              <w:pStyle w:val="TableHeading"/>
              <w:spacing w:before="0" w:after="0"/>
              <w:rPr>
                <w:del w:id="2230" w:author="Author"/>
              </w:rPr>
            </w:pPr>
            <w:del w:id="223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08C646F2" w:rsidR="00A17716" w:rsidRPr="00F458A0" w:rsidDel="00C5501A" w:rsidRDefault="00A17716" w:rsidP="00C5501A">
            <w:pPr>
              <w:pStyle w:val="TableHeading"/>
              <w:spacing w:before="0" w:after="0"/>
              <w:rPr>
                <w:del w:id="2232" w:author="Author"/>
              </w:rPr>
            </w:pPr>
            <w:del w:id="223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399C6671" w:rsidR="00A17716" w:rsidRPr="00F458A0" w:rsidDel="00C5501A" w:rsidRDefault="00A17716" w:rsidP="00C5501A">
            <w:pPr>
              <w:pStyle w:val="TableHeading"/>
              <w:spacing w:before="0" w:after="0"/>
              <w:rPr>
                <w:del w:id="2234" w:author="Author"/>
              </w:rPr>
            </w:pPr>
            <w:del w:id="223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4012BD31" w:rsidR="00A17716" w:rsidRPr="00F458A0" w:rsidDel="00C5501A" w:rsidRDefault="00A17716" w:rsidP="00C5501A">
            <w:pPr>
              <w:pStyle w:val="TableHeading"/>
              <w:spacing w:before="0" w:after="0"/>
              <w:rPr>
                <w:del w:id="2236" w:author="Author"/>
              </w:rPr>
            </w:pPr>
            <w:del w:id="2237" w:author="Author">
              <w:r w:rsidRPr="00F458A0" w:rsidDel="00C5501A">
                <w:delText>Read/Write</w:delText>
              </w:r>
            </w:del>
          </w:p>
        </w:tc>
      </w:tr>
      <w:tr w:rsidR="00A17716" w:rsidRPr="00F458A0" w:rsidDel="00C5501A" w14:paraId="1C8B9B07" w14:textId="27E9CF89" w:rsidTr="00A17716">
        <w:trPr>
          <w:cantSplit/>
          <w:del w:id="22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1509B965" w:rsidR="00A17716" w:rsidRPr="00F458A0" w:rsidDel="00C5501A" w:rsidRDefault="00A17716" w:rsidP="00C5501A">
            <w:pPr>
              <w:pStyle w:val="TableText"/>
              <w:spacing w:before="0" w:after="0"/>
              <w:rPr>
                <w:del w:id="2239" w:author="Author"/>
              </w:rPr>
            </w:pPr>
            <w:del w:id="224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311A1881" w:rsidR="00A17716" w:rsidRPr="00F458A0" w:rsidDel="00C5501A" w:rsidRDefault="00A17716" w:rsidP="00C5501A">
            <w:pPr>
              <w:pStyle w:val="TableText"/>
              <w:spacing w:before="0" w:after="0"/>
              <w:rPr>
                <w:del w:id="2241" w:author="Author"/>
              </w:rPr>
            </w:pPr>
            <w:del w:id="2242"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512AEB46" w:rsidR="00A17716" w:rsidRPr="00F458A0" w:rsidDel="00C5501A" w:rsidRDefault="00A17716" w:rsidP="00C5501A">
            <w:pPr>
              <w:pStyle w:val="TableText"/>
              <w:spacing w:before="0" w:after="0"/>
              <w:rPr>
                <w:del w:id="224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690B12C" w:rsidR="00A17716" w:rsidRPr="00F458A0" w:rsidDel="00C5501A" w:rsidRDefault="00A17716" w:rsidP="00C5501A">
            <w:pPr>
              <w:pStyle w:val="TableText"/>
              <w:spacing w:before="0" w:after="0"/>
              <w:rPr>
                <w:del w:id="2244" w:author="Author"/>
              </w:rPr>
            </w:pPr>
            <w:del w:id="2245" w:author="Author">
              <w:r w:rsidRPr="00F458A0" w:rsidDel="00C5501A">
                <w:delText>R</w:delText>
              </w:r>
            </w:del>
          </w:p>
        </w:tc>
      </w:tr>
      <w:tr w:rsidR="00A17716" w:rsidRPr="00F458A0" w:rsidDel="00C5501A" w14:paraId="3E8A1F20" w14:textId="5DA48938" w:rsidTr="00A17716">
        <w:trPr>
          <w:cantSplit/>
          <w:del w:id="22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4FCB79A2" w:rsidR="00A17716" w:rsidRPr="00F458A0" w:rsidDel="00C5501A" w:rsidRDefault="00A17716" w:rsidP="00C5501A">
            <w:pPr>
              <w:pStyle w:val="TableText"/>
              <w:spacing w:before="0" w:after="0"/>
              <w:rPr>
                <w:del w:id="2247" w:author="Author"/>
              </w:rPr>
            </w:pPr>
            <w:del w:id="224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4C0624E7" w:rsidR="00A17716" w:rsidRPr="00F458A0" w:rsidDel="00C5501A" w:rsidRDefault="00A17716" w:rsidP="00C5501A">
            <w:pPr>
              <w:pStyle w:val="TableText"/>
              <w:spacing w:before="0" w:after="0"/>
              <w:rPr>
                <w:del w:id="2249" w:author="Author"/>
              </w:rPr>
            </w:pPr>
            <w:del w:id="2250"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22C27EB9" w:rsidR="00A17716" w:rsidRPr="00F458A0" w:rsidDel="00C5501A" w:rsidRDefault="00A17716" w:rsidP="00C5501A">
            <w:pPr>
              <w:pStyle w:val="TableText"/>
              <w:spacing w:before="0" w:after="0"/>
              <w:rPr>
                <w:del w:id="22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1A8439A7" w:rsidR="00A17716" w:rsidRPr="00F458A0" w:rsidDel="00C5501A" w:rsidRDefault="00A17716" w:rsidP="00C5501A">
            <w:pPr>
              <w:pStyle w:val="TableText"/>
              <w:spacing w:before="0" w:after="0"/>
              <w:rPr>
                <w:del w:id="2252" w:author="Author"/>
              </w:rPr>
            </w:pPr>
            <w:del w:id="2253" w:author="Author">
              <w:r w:rsidRPr="00F458A0" w:rsidDel="00C5501A">
                <w:delText>R</w:delText>
              </w:r>
            </w:del>
          </w:p>
        </w:tc>
      </w:tr>
      <w:tr w:rsidR="00A17716" w:rsidRPr="00F458A0" w:rsidDel="00C5501A" w14:paraId="458D2C76" w14:textId="2B5EF9C7" w:rsidTr="00A17716">
        <w:trPr>
          <w:cantSplit/>
          <w:del w:id="22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0C31031D" w:rsidR="00A17716" w:rsidRPr="00F458A0" w:rsidDel="00C5501A" w:rsidRDefault="00A17716" w:rsidP="00C5501A">
            <w:pPr>
              <w:pStyle w:val="TableText"/>
              <w:spacing w:before="0" w:after="0"/>
              <w:rPr>
                <w:del w:id="2255" w:author="Author"/>
              </w:rPr>
            </w:pPr>
            <w:del w:id="225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4F5113E0" w:rsidR="00A17716" w:rsidRPr="00F458A0" w:rsidDel="00C5501A" w:rsidRDefault="00A17716" w:rsidP="00C5501A">
            <w:pPr>
              <w:pStyle w:val="TableText"/>
              <w:spacing w:before="0" w:after="0"/>
              <w:rPr>
                <w:del w:id="2257" w:author="Author"/>
              </w:rPr>
            </w:pPr>
            <w:del w:id="2258"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47455E2" w:rsidR="00A17716" w:rsidRPr="00F458A0" w:rsidDel="00C5501A" w:rsidRDefault="00A17716" w:rsidP="00C5501A">
            <w:pPr>
              <w:pStyle w:val="TableText"/>
              <w:spacing w:before="0" w:after="0"/>
              <w:rPr>
                <w:del w:id="2259" w:author="Author"/>
              </w:rPr>
            </w:pPr>
            <w:del w:id="226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2E0FB351" w:rsidR="00A17716" w:rsidRPr="00F458A0" w:rsidDel="00C5501A" w:rsidRDefault="00A17716" w:rsidP="00C5501A">
            <w:pPr>
              <w:pStyle w:val="TableText"/>
              <w:spacing w:before="0" w:after="0"/>
              <w:rPr>
                <w:del w:id="2261" w:author="Author"/>
              </w:rPr>
            </w:pPr>
            <w:del w:id="2262" w:author="Author">
              <w:r w:rsidRPr="00F458A0" w:rsidDel="00C5501A">
                <w:delText>R</w:delText>
              </w:r>
            </w:del>
          </w:p>
        </w:tc>
      </w:tr>
      <w:tr w:rsidR="00A17716" w:rsidRPr="00F458A0" w:rsidDel="00C5501A" w14:paraId="5241E367" w14:textId="4C06AAF2" w:rsidTr="00A17716">
        <w:trPr>
          <w:cantSplit/>
          <w:del w:id="22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5A1087A" w:rsidR="00A17716" w:rsidRPr="00F458A0" w:rsidDel="00C5501A" w:rsidRDefault="00A17716" w:rsidP="00C5501A">
            <w:pPr>
              <w:pStyle w:val="TableText"/>
              <w:spacing w:before="0" w:after="0"/>
              <w:rPr>
                <w:del w:id="2264" w:author="Author"/>
              </w:rPr>
            </w:pPr>
            <w:del w:id="226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3DCF3192" w:rsidR="00A17716" w:rsidRPr="00F458A0" w:rsidDel="00C5501A" w:rsidRDefault="00A17716" w:rsidP="00C5501A">
            <w:pPr>
              <w:pStyle w:val="TableText"/>
              <w:spacing w:before="0" w:after="0"/>
              <w:rPr>
                <w:del w:id="2266" w:author="Author"/>
              </w:rPr>
            </w:pPr>
            <w:del w:id="226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50AD949D" w:rsidR="00A17716" w:rsidRPr="00F458A0" w:rsidDel="00C5501A" w:rsidRDefault="00A17716" w:rsidP="00C5501A">
            <w:pPr>
              <w:pStyle w:val="TableText"/>
              <w:spacing w:before="0" w:after="0"/>
              <w:rPr>
                <w:del w:id="22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2E2B3E6D" w:rsidR="00A17716" w:rsidRPr="00F458A0" w:rsidDel="00C5501A" w:rsidRDefault="00A17716" w:rsidP="00C5501A">
            <w:pPr>
              <w:pStyle w:val="TableText"/>
              <w:spacing w:before="0" w:after="0"/>
              <w:rPr>
                <w:del w:id="2269" w:author="Author"/>
              </w:rPr>
            </w:pPr>
            <w:del w:id="2270" w:author="Author">
              <w:r w:rsidRPr="00F458A0" w:rsidDel="00C5501A">
                <w:delText>R</w:delText>
              </w:r>
            </w:del>
          </w:p>
        </w:tc>
      </w:tr>
      <w:tr w:rsidR="00A17716" w:rsidRPr="00F458A0" w:rsidDel="00C5501A" w14:paraId="2311E7C3" w14:textId="3FBCAA8F" w:rsidTr="00A17716">
        <w:trPr>
          <w:cantSplit/>
          <w:del w:id="22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3B1AC91E" w:rsidR="00A17716" w:rsidRPr="00F458A0" w:rsidDel="00C5501A" w:rsidRDefault="00A17716" w:rsidP="00C5501A">
            <w:pPr>
              <w:pStyle w:val="TableText"/>
              <w:spacing w:before="0" w:after="0"/>
              <w:rPr>
                <w:del w:id="2272" w:author="Author"/>
              </w:rPr>
            </w:pPr>
            <w:del w:id="227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0DA26A67" w:rsidR="00A17716" w:rsidRPr="00F458A0" w:rsidDel="00C5501A" w:rsidRDefault="00A17716" w:rsidP="00C5501A">
            <w:pPr>
              <w:pStyle w:val="TableText"/>
              <w:spacing w:before="0" w:after="0"/>
              <w:rPr>
                <w:del w:id="2274" w:author="Author"/>
              </w:rPr>
            </w:pPr>
            <w:del w:id="2275"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2AD8B77A" w:rsidR="00A17716" w:rsidRPr="00F458A0" w:rsidDel="00C5501A" w:rsidRDefault="00A17716" w:rsidP="00C5501A">
            <w:pPr>
              <w:pStyle w:val="TableText"/>
              <w:spacing w:before="0" w:after="0"/>
              <w:rPr>
                <w:del w:id="22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570396CA" w:rsidR="00A17716" w:rsidRPr="00F458A0" w:rsidDel="00C5501A" w:rsidRDefault="00A17716" w:rsidP="00C5501A">
            <w:pPr>
              <w:pStyle w:val="TableText"/>
              <w:spacing w:before="0" w:after="0"/>
              <w:rPr>
                <w:del w:id="2277" w:author="Author"/>
              </w:rPr>
            </w:pPr>
            <w:del w:id="2278" w:author="Author">
              <w:r w:rsidRPr="00F458A0" w:rsidDel="00C5501A">
                <w:delText>R</w:delText>
              </w:r>
            </w:del>
          </w:p>
        </w:tc>
      </w:tr>
      <w:tr w:rsidR="00A17716" w:rsidRPr="00F458A0" w:rsidDel="00C5501A" w14:paraId="61DDE9B4" w14:textId="0F47E433" w:rsidTr="00A17716">
        <w:trPr>
          <w:cantSplit/>
          <w:del w:id="22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43E80E5C" w:rsidR="00A17716" w:rsidRPr="00F458A0" w:rsidDel="00C5501A" w:rsidRDefault="00A17716" w:rsidP="00C5501A">
            <w:pPr>
              <w:pStyle w:val="TableText"/>
              <w:spacing w:before="0" w:after="0"/>
              <w:rPr>
                <w:del w:id="2280" w:author="Author"/>
              </w:rPr>
            </w:pPr>
            <w:del w:id="228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387BB42B" w:rsidR="00A17716" w:rsidRPr="00F458A0" w:rsidDel="00C5501A" w:rsidRDefault="00A17716" w:rsidP="00C5501A">
            <w:pPr>
              <w:pStyle w:val="TableText"/>
              <w:spacing w:before="0" w:after="0"/>
              <w:rPr>
                <w:del w:id="2282" w:author="Author"/>
              </w:rPr>
            </w:pPr>
            <w:del w:id="2283"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CBB99CD" w:rsidR="00A17716" w:rsidRPr="00F458A0" w:rsidDel="00C5501A" w:rsidRDefault="00A17716" w:rsidP="00C5501A">
            <w:pPr>
              <w:pStyle w:val="TableText"/>
              <w:spacing w:before="0" w:after="0"/>
              <w:rPr>
                <w:del w:id="22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440858EA" w:rsidR="00A17716" w:rsidRPr="00F458A0" w:rsidDel="00C5501A" w:rsidRDefault="00A17716" w:rsidP="00C5501A">
            <w:pPr>
              <w:pStyle w:val="TableText"/>
              <w:spacing w:before="0" w:after="0"/>
              <w:rPr>
                <w:del w:id="2285" w:author="Author"/>
              </w:rPr>
            </w:pPr>
            <w:del w:id="2286" w:author="Author">
              <w:r w:rsidRPr="00F458A0" w:rsidDel="00C5501A">
                <w:delText>R</w:delText>
              </w:r>
            </w:del>
          </w:p>
        </w:tc>
      </w:tr>
      <w:tr w:rsidR="00A17716" w:rsidRPr="00F458A0" w:rsidDel="00C5501A" w14:paraId="64C87E62" w14:textId="2D2F0837" w:rsidTr="00A17716">
        <w:trPr>
          <w:cantSplit/>
          <w:del w:id="22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540A2E2D" w:rsidR="00A17716" w:rsidRPr="00F458A0" w:rsidDel="00C5501A" w:rsidRDefault="00A17716" w:rsidP="00C5501A">
            <w:pPr>
              <w:pStyle w:val="TableText"/>
              <w:spacing w:before="0" w:after="0"/>
              <w:rPr>
                <w:del w:id="2288" w:author="Author"/>
              </w:rPr>
            </w:pPr>
            <w:del w:id="228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259A5049" w:rsidR="00A17716" w:rsidRPr="00F458A0" w:rsidDel="00C5501A" w:rsidRDefault="00A17716" w:rsidP="00C5501A">
            <w:pPr>
              <w:pStyle w:val="TableText"/>
              <w:spacing w:before="0" w:after="0"/>
              <w:rPr>
                <w:del w:id="2290" w:author="Author"/>
              </w:rPr>
            </w:pPr>
            <w:del w:id="2291"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2C06D57D" w:rsidR="00A17716" w:rsidRPr="00F458A0" w:rsidDel="00C5501A" w:rsidRDefault="00A17716" w:rsidP="00C5501A">
            <w:pPr>
              <w:pStyle w:val="TableText"/>
              <w:spacing w:before="0" w:after="0"/>
              <w:rPr>
                <w:del w:id="229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1D38F581" w:rsidR="00A17716" w:rsidRPr="00F458A0" w:rsidDel="00C5501A" w:rsidRDefault="00A17716" w:rsidP="00C5501A">
            <w:pPr>
              <w:pStyle w:val="TableText"/>
              <w:spacing w:before="0" w:after="0"/>
              <w:rPr>
                <w:del w:id="2293" w:author="Author"/>
              </w:rPr>
            </w:pPr>
            <w:del w:id="2294" w:author="Author">
              <w:r w:rsidRPr="00F458A0" w:rsidDel="00C5501A">
                <w:delText>R</w:delText>
              </w:r>
            </w:del>
          </w:p>
        </w:tc>
      </w:tr>
      <w:tr w:rsidR="00A17716" w:rsidRPr="00F458A0" w:rsidDel="00C5501A" w14:paraId="03516C5C" w14:textId="710F7A1E" w:rsidTr="00A17716">
        <w:trPr>
          <w:cantSplit/>
          <w:del w:id="22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005B0239" w:rsidR="00A17716" w:rsidRPr="00F458A0" w:rsidDel="00C5501A" w:rsidRDefault="00A17716" w:rsidP="00C5501A">
            <w:pPr>
              <w:pStyle w:val="TableText"/>
              <w:spacing w:before="0" w:after="0"/>
              <w:rPr>
                <w:del w:id="2296" w:author="Author"/>
              </w:rPr>
            </w:pPr>
            <w:del w:id="229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3E70E8D3" w:rsidR="00A17716" w:rsidRPr="00F458A0" w:rsidDel="00C5501A" w:rsidRDefault="00A17716" w:rsidP="00C5501A">
            <w:pPr>
              <w:pStyle w:val="TableText"/>
              <w:spacing w:before="0" w:after="0"/>
              <w:rPr>
                <w:del w:id="2298" w:author="Author"/>
              </w:rPr>
            </w:pPr>
            <w:del w:id="2299"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0CA0AF43" w:rsidR="00A17716" w:rsidRPr="00F458A0" w:rsidDel="00C5501A" w:rsidRDefault="00A17716" w:rsidP="00C5501A">
            <w:pPr>
              <w:pStyle w:val="TableText"/>
              <w:spacing w:before="0" w:after="0"/>
              <w:rPr>
                <w:del w:id="2300" w:author="Author"/>
              </w:rPr>
            </w:pPr>
            <w:del w:id="230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0B705F94" w:rsidR="00A17716" w:rsidRPr="00F458A0" w:rsidDel="00C5501A" w:rsidRDefault="00A17716" w:rsidP="00C5501A">
            <w:pPr>
              <w:pStyle w:val="TableText"/>
              <w:spacing w:before="0" w:after="0"/>
              <w:rPr>
                <w:del w:id="2302" w:author="Author"/>
              </w:rPr>
            </w:pPr>
            <w:del w:id="2303" w:author="Author">
              <w:r w:rsidRPr="00F458A0" w:rsidDel="00C5501A">
                <w:delText>R</w:delText>
              </w:r>
            </w:del>
          </w:p>
        </w:tc>
      </w:tr>
      <w:tr w:rsidR="00A17716" w:rsidRPr="00F458A0" w:rsidDel="00C5501A" w14:paraId="3DD986DC" w14:textId="28355E59" w:rsidTr="00A17716">
        <w:trPr>
          <w:cantSplit/>
          <w:del w:id="23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9CCCA6E" w:rsidR="00A17716" w:rsidRPr="00F458A0" w:rsidDel="00C5501A" w:rsidRDefault="00A17716" w:rsidP="00C5501A">
            <w:pPr>
              <w:pStyle w:val="TableText"/>
              <w:spacing w:before="0" w:after="0"/>
              <w:rPr>
                <w:del w:id="2305" w:author="Author"/>
              </w:rPr>
            </w:pPr>
            <w:del w:id="230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407ECFC7" w:rsidR="00A17716" w:rsidRPr="00F458A0" w:rsidDel="00C5501A" w:rsidRDefault="00A17716" w:rsidP="00C5501A">
            <w:pPr>
              <w:pStyle w:val="TableText"/>
              <w:spacing w:before="0" w:after="0"/>
              <w:rPr>
                <w:del w:id="2307" w:author="Author"/>
              </w:rPr>
            </w:pPr>
            <w:del w:id="230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01FF72B8" w:rsidR="00A17716" w:rsidRPr="00F458A0" w:rsidDel="00C5501A" w:rsidRDefault="00A17716" w:rsidP="00C5501A">
            <w:pPr>
              <w:pStyle w:val="TableText"/>
              <w:spacing w:before="0" w:after="0"/>
              <w:rPr>
                <w:del w:id="2309" w:author="Author"/>
              </w:rPr>
            </w:pPr>
            <w:del w:id="231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3FE0A561" w:rsidR="00A17716" w:rsidRPr="00F458A0" w:rsidDel="00C5501A" w:rsidRDefault="00A17716" w:rsidP="00C5501A">
            <w:pPr>
              <w:pStyle w:val="TableText"/>
              <w:spacing w:before="0" w:after="0"/>
              <w:rPr>
                <w:del w:id="2311" w:author="Author"/>
              </w:rPr>
            </w:pPr>
            <w:del w:id="2312" w:author="Author">
              <w:r w:rsidRPr="00F458A0" w:rsidDel="00C5501A">
                <w:delText>R</w:delText>
              </w:r>
            </w:del>
          </w:p>
        </w:tc>
      </w:tr>
      <w:tr w:rsidR="00A17716" w:rsidRPr="00F458A0" w:rsidDel="00C5501A" w14:paraId="577E7B57" w14:textId="2BAD8FFC" w:rsidTr="00A17716">
        <w:trPr>
          <w:cantSplit/>
          <w:del w:id="23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22713A3A" w:rsidR="00A17716" w:rsidRPr="00F458A0" w:rsidDel="00C5501A" w:rsidRDefault="00A17716" w:rsidP="00C5501A">
            <w:pPr>
              <w:pStyle w:val="TableText"/>
              <w:spacing w:before="0" w:after="0"/>
              <w:rPr>
                <w:del w:id="2314" w:author="Author"/>
              </w:rPr>
            </w:pPr>
            <w:del w:id="231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6CD377E4" w:rsidR="00A17716" w:rsidRPr="00F458A0" w:rsidDel="00C5501A" w:rsidRDefault="00A17716" w:rsidP="00C5501A">
            <w:pPr>
              <w:pStyle w:val="TableText"/>
              <w:spacing w:before="0" w:after="0"/>
              <w:rPr>
                <w:del w:id="2316" w:author="Author"/>
              </w:rPr>
            </w:pPr>
            <w:del w:id="2317"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07AB6835" w:rsidR="00A17716" w:rsidRPr="00F458A0" w:rsidDel="00C5501A" w:rsidRDefault="00A17716" w:rsidP="00C5501A">
            <w:pPr>
              <w:pStyle w:val="TableText"/>
              <w:spacing w:before="0" w:after="0"/>
              <w:rPr>
                <w:del w:id="2318" w:author="Author"/>
              </w:rPr>
            </w:pPr>
            <w:del w:id="231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55C96ED4" w:rsidR="00A17716" w:rsidRPr="00F458A0" w:rsidDel="00C5501A" w:rsidRDefault="00A17716" w:rsidP="00C5501A">
            <w:pPr>
              <w:pStyle w:val="TableText"/>
              <w:spacing w:before="0" w:after="0"/>
              <w:rPr>
                <w:del w:id="2320" w:author="Author"/>
              </w:rPr>
            </w:pPr>
            <w:del w:id="2321" w:author="Author">
              <w:r w:rsidRPr="00F458A0" w:rsidDel="00C5501A">
                <w:delText>R</w:delText>
              </w:r>
            </w:del>
          </w:p>
        </w:tc>
      </w:tr>
      <w:tr w:rsidR="00A17716" w:rsidRPr="00F458A0" w:rsidDel="00C5501A" w14:paraId="649329B1" w14:textId="2C429AFC" w:rsidTr="00A17716">
        <w:trPr>
          <w:cantSplit/>
          <w:del w:id="23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3C798FA3" w:rsidR="00A17716" w:rsidRPr="00F458A0" w:rsidDel="00C5501A" w:rsidRDefault="00A17716" w:rsidP="00C5501A">
            <w:pPr>
              <w:pStyle w:val="TableText"/>
              <w:spacing w:before="0" w:after="0"/>
              <w:rPr>
                <w:del w:id="2323" w:author="Author"/>
              </w:rPr>
            </w:pPr>
            <w:del w:id="232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1E8838EF" w:rsidR="00A17716" w:rsidRPr="00F458A0" w:rsidDel="00C5501A" w:rsidRDefault="00A17716" w:rsidP="00C5501A">
            <w:pPr>
              <w:pStyle w:val="TableText"/>
              <w:spacing w:before="0" w:after="0"/>
              <w:rPr>
                <w:del w:id="2325" w:author="Author"/>
              </w:rPr>
            </w:pPr>
            <w:del w:id="2326"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6AFCDEB2" w:rsidR="00A17716" w:rsidRPr="00F458A0" w:rsidDel="00C5501A" w:rsidRDefault="00A17716" w:rsidP="00C5501A">
            <w:pPr>
              <w:pStyle w:val="TableText"/>
              <w:spacing w:before="0" w:after="0"/>
              <w:rPr>
                <w:del w:id="2327" w:author="Author"/>
              </w:rPr>
            </w:pPr>
            <w:del w:id="232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01F84383" w:rsidR="00A17716" w:rsidRPr="00F458A0" w:rsidDel="00C5501A" w:rsidRDefault="00A17716" w:rsidP="00C5501A">
            <w:pPr>
              <w:pStyle w:val="TableText"/>
              <w:spacing w:before="0" w:after="0"/>
              <w:rPr>
                <w:del w:id="2329" w:author="Author"/>
              </w:rPr>
            </w:pPr>
            <w:del w:id="2330" w:author="Author">
              <w:r w:rsidRPr="00F458A0" w:rsidDel="00C5501A">
                <w:delText>R</w:delText>
              </w:r>
            </w:del>
          </w:p>
        </w:tc>
      </w:tr>
      <w:tr w:rsidR="00A17716" w:rsidRPr="00F458A0" w:rsidDel="00C5501A" w14:paraId="7E7911E6" w14:textId="6F6588B6" w:rsidTr="00A17716">
        <w:trPr>
          <w:cantSplit/>
          <w:del w:id="23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4E2EFB27" w:rsidR="00A17716" w:rsidRPr="00F458A0" w:rsidDel="00C5501A" w:rsidRDefault="00A17716" w:rsidP="00C5501A">
            <w:pPr>
              <w:pStyle w:val="TableText"/>
              <w:spacing w:before="0" w:after="0"/>
              <w:rPr>
                <w:del w:id="2332" w:author="Author"/>
                <w:rFonts w:eastAsiaTheme="minorEastAsia"/>
              </w:rPr>
            </w:pPr>
            <w:del w:id="233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B65E9FF" w:rsidR="00A17716" w:rsidRPr="00F458A0" w:rsidDel="00C5501A" w:rsidRDefault="00A17716" w:rsidP="00C5501A">
            <w:pPr>
              <w:pStyle w:val="TableText"/>
              <w:spacing w:before="0" w:after="0"/>
              <w:rPr>
                <w:del w:id="2334" w:author="Author"/>
              </w:rPr>
            </w:pPr>
            <w:del w:id="2335"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0FCECBE2" w:rsidR="00A17716" w:rsidRPr="00F458A0" w:rsidDel="00C5501A" w:rsidRDefault="00A17716" w:rsidP="00C5501A">
            <w:pPr>
              <w:pStyle w:val="TableText"/>
              <w:spacing w:before="0" w:after="0"/>
              <w:rPr>
                <w:del w:id="2336" w:author="Author"/>
              </w:rPr>
            </w:pPr>
            <w:del w:id="233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0B70547A" w:rsidR="00A17716" w:rsidRPr="00F458A0" w:rsidDel="00C5501A" w:rsidRDefault="00A17716" w:rsidP="00C5501A">
            <w:pPr>
              <w:pStyle w:val="TableText"/>
              <w:spacing w:before="0" w:after="0"/>
              <w:rPr>
                <w:del w:id="2338" w:author="Author"/>
              </w:rPr>
            </w:pPr>
            <w:del w:id="2339" w:author="Author">
              <w:r w:rsidRPr="00F458A0" w:rsidDel="00C5501A">
                <w:delText>R</w:delText>
              </w:r>
            </w:del>
          </w:p>
        </w:tc>
      </w:tr>
      <w:tr w:rsidR="00A17716" w:rsidRPr="00F458A0" w:rsidDel="00C5501A" w14:paraId="2B5ABAB0" w14:textId="5BAA7EEF" w:rsidTr="00A17716">
        <w:trPr>
          <w:cantSplit/>
          <w:del w:id="23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253A9765" w:rsidR="00A17716" w:rsidRPr="00F458A0" w:rsidDel="00C5501A" w:rsidRDefault="00A17716" w:rsidP="00C5501A">
            <w:pPr>
              <w:pStyle w:val="TableText"/>
              <w:spacing w:before="0" w:after="0"/>
              <w:rPr>
                <w:del w:id="2341" w:author="Author"/>
              </w:rPr>
            </w:pPr>
            <w:del w:id="234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53CEB91C" w:rsidR="00A17716" w:rsidRPr="00F458A0" w:rsidDel="00C5501A" w:rsidRDefault="00A17716" w:rsidP="00C5501A">
            <w:pPr>
              <w:pStyle w:val="TableText"/>
              <w:spacing w:before="0" w:after="0"/>
              <w:rPr>
                <w:del w:id="2343" w:author="Author"/>
              </w:rPr>
            </w:pPr>
            <w:del w:id="2344"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3CA04296" w:rsidR="00A17716" w:rsidRPr="00F458A0" w:rsidDel="00C5501A" w:rsidRDefault="00A17716" w:rsidP="00C5501A">
            <w:pPr>
              <w:pStyle w:val="TableText"/>
              <w:spacing w:before="0" w:after="0"/>
              <w:rPr>
                <w:del w:id="2345" w:author="Author"/>
              </w:rPr>
            </w:pPr>
            <w:del w:id="234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6B273F0B" w:rsidR="00A17716" w:rsidRPr="00F458A0" w:rsidDel="00C5501A" w:rsidRDefault="00A17716" w:rsidP="00C5501A">
            <w:pPr>
              <w:pStyle w:val="TableText"/>
              <w:spacing w:before="0" w:after="0"/>
              <w:rPr>
                <w:del w:id="2347" w:author="Author"/>
              </w:rPr>
            </w:pPr>
            <w:del w:id="2348" w:author="Author">
              <w:r w:rsidRPr="00F458A0" w:rsidDel="00C5501A">
                <w:delText>R</w:delText>
              </w:r>
            </w:del>
          </w:p>
        </w:tc>
      </w:tr>
      <w:tr w:rsidR="00A17716" w:rsidRPr="00F458A0" w:rsidDel="00C5501A" w14:paraId="7CAAE8CB" w14:textId="79304DC6" w:rsidTr="00A17716">
        <w:trPr>
          <w:cantSplit/>
          <w:del w:id="23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36D46D11" w:rsidR="00A17716" w:rsidRPr="00F458A0" w:rsidDel="00C5501A" w:rsidRDefault="00A17716" w:rsidP="00C5501A">
            <w:pPr>
              <w:pStyle w:val="TableText"/>
              <w:spacing w:before="0" w:after="0"/>
              <w:rPr>
                <w:del w:id="2350" w:author="Author"/>
              </w:rPr>
            </w:pPr>
            <w:del w:id="235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0E6901A4" w:rsidR="00A17716" w:rsidRPr="00F458A0" w:rsidDel="00C5501A" w:rsidRDefault="00A17716" w:rsidP="00C5501A">
            <w:pPr>
              <w:pStyle w:val="TableText"/>
              <w:spacing w:before="0" w:after="0"/>
              <w:rPr>
                <w:del w:id="2352" w:author="Author"/>
              </w:rPr>
            </w:pPr>
            <w:del w:id="2353"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6D70A999" w:rsidR="00A17716" w:rsidRPr="00F458A0" w:rsidDel="00C5501A" w:rsidRDefault="00A17716" w:rsidP="00C5501A">
            <w:pPr>
              <w:pStyle w:val="TableText"/>
              <w:spacing w:before="0" w:after="0"/>
              <w:rPr>
                <w:del w:id="2354" w:author="Author"/>
              </w:rPr>
            </w:pPr>
            <w:del w:id="235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16273531" w:rsidR="00A17716" w:rsidRPr="00F458A0" w:rsidDel="00C5501A" w:rsidRDefault="00A17716" w:rsidP="00C5501A">
            <w:pPr>
              <w:pStyle w:val="TableText"/>
              <w:spacing w:before="0" w:after="0"/>
              <w:rPr>
                <w:del w:id="2356" w:author="Author"/>
              </w:rPr>
            </w:pPr>
            <w:del w:id="2357" w:author="Author">
              <w:r w:rsidRPr="00F458A0" w:rsidDel="00C5501A">
                <w:delText>R</w:delText>
              </w:r>
            </w:del>
          </w:p>
        </w:tc>
      </w:tr>
      <w:tr w:rsidR="00A17716" w:rsidRPr="00F458A0" w:rsidDel="00C5501A" w14:paraId="1E345BF1" w14:textId="1F47DD02" w:rsidTr="00A17716">
        <w:trPr>
          <w:cantSplit/>
          <w:del w:id="23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0E8A2196" w:rsidR="00A17716" w:rsidRPr="00F458A0" w:rsidDel="00C5501A" w:rsidRDefault="00A17716" w:rsidP="00C5501A">
            <w:pPr>
              <w:pStyle w:val="TableText"/>
              <w:spacing w:before="0" w:after="0"/>
              <w:rPr>
                <w:del w:id="2359" w:author="Author"/>
              </w:rPr>
            </w:pPr>
            <w:del w:id="236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643734C8" w:rsidR="00A17716" w:rsidRPr="00F458A0" w:rsidDel="00C5501A" w:rsidRDefault="00A17716" w:rsidP="00C5501A">
            <w:pPr>
              <w:pStyle w:val="TableText"/>
              <w:spacing w:before="0" w:after="0"/>
              <w:rPr>
                <w:del w:id="2361" w:author="Author"/>
              </w:rPr>
            </w:pPr>
            <w:del w:id="2362"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34F0CCD3" w:rsidR="00A17716" w:rsidRPr="00F458A0" w:rsidDel="00C5501A" w:rsidRDefault="00A17716" w:rsidP="00C5501A">
            <w:pPr>
              <w:pStyle w:val="TableText"/>
              <w:spacing w:before="0" w:after="0"/>
              <w:rPr>
                <w:del w:id="2363" w:author="Author"/>
              </w:rPr>
            </w:pPr>
            <w:del w:id="236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14EE9146" w:rsidR="00A17716" w:rsidRPr="00F458A0" w:rsidDel="00C5501A" w:rsidRDefault="00A17716" w:rsidP="00C5501A">
            <w:pPr>
              <w:pStyle w:val="TableText"/>
              <w:spacing w:before="0" w:after="0"/>
              <w:rPr>
                <w:del w:id="2365" w:author="Author"/>
              </w:rPr>
            </w:pPr>
            <w:del w:id="2366" w:author="Author">
              <w:r w:rsidRPr="00F458A0" w:rsidDel="00C5501A">
                <w:delText>R</w:delText>
              </w:r>
            </w:del>
          </w:p>
        </w:tc>
      </w:tr>
      <w:tr w:rsidR="00A17716" w:rsidRPr="00F458A0" w:rsidDel="00C5501A" w14:paraId="0B88B8BE" w14:textId="70BFA1E8" w:rsidTr="00A17716">
        <w:trPr>
          <w:cantSplit/>
          <w:del w:id="23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22F66082" w:rsidR="00A17716" w:rsidRPr="00F458A0" w:rsidDel="00C5501A" w:rsidRDefault="00A17716" w:rsidP="00C5501A">
            <w:pPr>
              <w:pStyle w:val="TableText"/>
              <w:spacing w:before="0" w:after="0"/>
              <w:rPr>
                <w:del w:id="2368" w:author="Author"/>
              </w:rPr>
            </w:pPr>
            <w:del w:id="236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60E11957" w:rsidR="00A17716" w:rsidRPr="00F458A0" w:rsidDel="00C5501A" w:rsidRDefault="00A17716" w:rsidP="00C5501A">
            <w:pPr>
              <w:pStyle w:val="TableText"/>
              <w:spacing w:before="0" w:after="0"/>
              <w:rPr>
                <w:del w:id="2370" w:author="Author"/>
              </w:rPr>
            </w:pPr>
            <w:del w:id="2371"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36960EB3" w:rsidR="00A17716" w:rsidRPr="00F458A0" w:rsidDel="00C5501A" w:rsidRDefault="00A17716" w:rsidP="00C5501A">
            <w:pPr>
              <w:pStyle w:val="TableText"/>
              <w:spacing w:before="0" w:after="0"/>
              <w:rPr>
                <w:del w:id="2372" w:author="Author"/>
              </w:rPr>
            </w:pPr>
            <w:del w:id="237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35BEB8AD" w:rsidR="00A17716" w:rsidRPr="00F458A0" w:rsidDel="00C5501A" w:rsidRDefault="00A17716" w:rsidP="00C5501A">
            <w:pPr>
              <w:pStyle w:val="TableText"/>
              <w:spacing w:before="0" w:after="0"/>
              <w:rPr>
                <w:del w:id="2374" w:author="Author"/>
              </w:rPr>
            </w:pPr>
            <w:del w:id="2375" w:author="Author">
              <w:r w:rsidRPr="00F458A0" w:rsidDel="00C5501A">
                <w:delText>R</w:delText>
              </w:r>
            </w:del>
          </w:p>
        </w:tc>
      </w:tr>
      <w:tr w:rsidR="00A17716" w:rsidRPr="00F458A0" w:rsidDel="00C5501A" w14:paraId="75BFB42E" w14:textId="32D7236C" w:rsidTr="00A17716">
        <w:trPr>
          <w:cantSplit/>
          <w:del w:id="23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02B3320D" w:rsidR="00A17716" w:rsidRPr="00F458A0" w:rsidDel="00C5501A" w:rsidRDefault="00A17716" w:rsidP="00C5501A">
            <w:pPr>
              <w:pStyle w:val="TableText"/>
              <w:spacing w:before="0" w:after="0"/>
              <w:rPr>
                <w:del w:id="2377" w:author="Author"/>
              </w:rPr>
            </w:pPr>
            <w:del w:id="237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2F93DE70" w:rsidR="00A17716" w:rsidRPr="00F458A0" w:rsidDel="00C5501A" w:rsidRDefault="00A17716" w:rsidP="00C5501A">
            <w:pPr>
              <w:pStyle w:val="TableText"/>
              <w:spacing w:before="0" w:after="0"/>
              <w:rPr>
                <w:del w:id="2379" w:author="Author"/>
              </w:rPr>
            </w:pPr>
            <w:del w:id="2380"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56C92DA1" w:rsidR="00A17716" w:rsidRPr="00F458A0" w:rsidDel="00C5501A" w:rsidRDefault="00A17716" w:rsidP="00C5501A">
            <w:pPr>
              <w:pStyle w:val="TableText"/>
              <w:spacing w:before="0" w:after="0"/>
              <w:rPr>
                <w:del w:id="2381" w:author="Author"/>
              </w:rPr>
            </w:pPr>
            <w:del w:id="238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EE85A24" w:rsidR="00A17716" w:rsidRPr="00F458A0" w:rsidDel="00C5501A" w:rsidRDefault="00A17716" w:rsidP="00C5501A">
            <w:pPr>
              <w:pStyle w:val="TableText"/>
              <w:spacing w:before="0" w:after="0"/>
              <w:rPr>
                <w:del w:id="2383" w:author="Author"/>
              </w:rPr>
            </w:pPr>
            <w:del w:id="2384" w:author="Author">
              <w:r w:rsidRPr="00F458A0" w:rsidDel="00C5501A">
                <w:delText>R</w:delText>
              </w:r>
            </w:del>
          </w:p>
        </w:tc>
      </w:tr>
      <w:tr w:rsidR="00A17716" w:rsidRPr="00F458A0" w:rsidDel="00C5501A" w14:paraId="139505FC" w14:textId="594F093E" w:rsidTr="00A17716">
        <w:trPr>
          <w:cantSplit/>
          <w:del w:id="23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0276A1F5" w:rsidR="00A17716" w:rsidRPr="00F458A0" w:rsidDel="00C5501A" w:rsidRDefault="00A17716" w:rsidP="00C5501A">
            <w:pPr>
              <w:pStyle w:val="TableText"/>
              <w:spacing w:before="0" w:after="0"/>
              <w:rPr>
                <w:del w:id="2386" w:author="Author"/>
              </w:rPr>
            </w:pPr>
            <w:del w:id="238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1C2FDE91" w:rsidR="00A17716" w:rsidRPr="00F458A0" w:rsidDel="00C5501A" w:rsidRDefault="00A17716" w:rsidP="00C5501A">
            <w:pPr>
              <w:pStyle w:val="TableText"/>
              <w:spacing w:before="0" w:after="0"/>
              <w:rPr>
                <w:del w:id="2388" w:author="Author"/>
              </w:rPr>
            </w:pPr>
            <w:del w:id="2389"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37A1ABF" w:rsidR="00A17716" w:rsidRPr="00F458A0" w:rsidDel="00C5501A" w:rsidRDefault="00A17716" w:rsidP="00C5501A">
            <w:pPr>
              <w:pStyle w:val="TableText"/>
              <w:spacing w:before="0" w:after="0"/>
              <w:rPr>
                <w:del w:id="2390" w:author="Author"/>
              </w:rPr>
            </w:pPr>
            <w:del w:id="239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2E60F977" w:rsidR="00A17716" w:rsidRPr="00F458A0" w:rsidDel="00C5501A" w:rsidRDefault="00A17716" w:rsidP="00C5501A">
            <w:pPr>
              <w:pStyle w:val="TableText"/>
              <w:spacing w:before="0" w:after="0"/>
              <w:rPr>
                <w:del w:id="2392" w:author="Author"/>
              </w:rPr>
            </w:pPr>
            <w:del w:id="2393" w:author="Author">
              <w:r w:rsidRPr="00F458A0" w:rsidDel="00C5501A">
                <w:delText>R</w:delText>
              </w:r>
            </w:del>
          </w:p>
        </w:tc>
      </w:tr>
      <w:tr w:rsidR="00A17716" w:rsidRPr="00F458A0" w:rsidDel="00C5501A" w14:paraId="2D0F23B7" w14:textId="015DC0E9" w:rsidTr="00A17716">
        <w:trPr>
          <w:cantSplit/>
          <w:del w:id="23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48228682" w:rsidR="00A17716" w:rsidRPr="00F458A0" w:rsidDel="00C5501A" w:rsidRDefault="00A17716" w:rsidP="00C5501A">
            <w:pPr>
              <w:pStyle w:val="TableText"/>
              <w:spacing w:before="0" w:after="0"/>
              <w:rPr>
                <w:del w:id="2395" w:author="Author"/>
              </w:rPr>
            </w:pPr>
            <w:del w:id="239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6F8F1426" w:rsidR="00A17716" w:rsidRPr="00F458A0" w:rsidDel="00C5501A" w:rsidRDefault="00A17716" w:rsidP="00C5501A">
            <w:pPr>
              <w:pStyle w:val="TableText"/>
              <w:spacing w:before="0" w:after="0"/>
              <w:rPr>
                <w:del w:id="2397" w:author="Author"/>
              </w:rPr>
            </w:pPr>
            <w:del w:id="2398"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5F04D75C" w:rsidR="00A17716" w:rsidRPr="00F458A0" w:rsidDel="00C5501A" w:rsidRDefault="00A17716" w:rsidP="00C5501A">
            <w:pPr>
              <w:pStyle w:val="TableText"/>
              <w:spacing w:before="0" w:after="0"/>
              <w:rPr>
                <w:del w:id="2399" w:author="Author"/>
              </w:rPr>
            </w:pPr>
            <w:del w:id="240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57C6D171" w:rsidR="00A17716" w:rsidRPr="00F458A0" w:rsidDel="00C5501A" w:rsidRDefault="00A17716" w:rsidP="00C5501A">
            <w:pPr>
              <w:pStyle w:val="TableText"/>
              <w:spacing w:before="0" w:after="0"/>
              <w:rPr>
                <w:del w:id="2401" w:author="Author"/>
              </w:rPr>
            </w:pPr>
            <w:del w:id="2402" w:author="Author">
              <w:r w:rsidRPr="00F458A0" w:rsidDel="00C5501A">
                <w:delText>R</w:delText>
              </w:r>
            </w:del>
          </w:p>
        </w:tc>
      </w:tr>
      <w:tr w:rsidR="00A17716" w:rsidRPr="00F458A0" w:rsidDel="00C5501A" w14:paraId="5426A9BE" w14:textId="27131AF8" w:rsidTr="00A17716">
        <w:trPr>
          <w:cantSplit/>
          <w:del w:id="24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133C7ED2" w:rsidR="00A17716" w:rsidRPr="00F458A0" w:rsidDel="00C5501A" w:rsidRDefault="00A17716" w:rsidP="00C5501A">
            <w:pPr>
              <w:pStyle w:val="TableText"/>
              <w:spacing w:before="0" w:after="0"/>
              <w:rPr>
                <w:del w:id="2404" w:author="Author"/>
              </w:rPr>
            </w:pPr>
            <w:del w:id="240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12DA025C" w:rsidR="00A17716" w:rsidRPr="00F458A0" w:rsidDel="00C5501A" w:rsidRDefault="00A17716" w:rsidP="00C5501A">
            <w:pPr>
              <w:pStyle w:val="TableText"/>
              <w:spacing w:before="0" w:after="0"/>
              <w:rPr>
                <w:del w:id="2406" w:author="Author"/>
              </w:rPr>
            </w:pPr>
            <w:del w:id="2407"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5099433E" w:rsidR="00A17716" w:rsidRPr="00F458A0" w:rsidDel="00C5501A" w:rsidRDefault="00A17716" w:rsidP="00C5501A">
            <w:pPr>
              <w:pStyle w:val="TableText"/>
              <w:spacing w:before="0" w:after="0"/>
              <w:rPr>
                <w:del w:id="2408" w:author="Author"/>
              </w:rPr>
            </w:pPr>
            <w:del w:id="240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22B579EC" w:rsidR="00A17716" w:rsidRPr="00F458A0" w:rsidDel="00C5501A" w:rsidRDefault="00A17716" w:rsidP="00C5501A">
            <w:pPr>
              <w:pStyle w:val="TableText"/>
              <w:spacing w:before="0" w:after="0"/>
              <w:rPr>
                <w:del w:id="2410" w:author="Author"/>
              </w:rPr>
            </w:pPr>
            <w:del w:id="2411" w:author="Author">
              <w:r w:rsidRPr="00F458A0" w:rsidDel="00C5501A">
                <w:delText>R</w:delText>
              </w:r>
            </w:del>
          </w:p>
        </w:tc>
      </w:tr>
      <w:tr w:rsidR="00A17716" w:rsidRPr="00F458A0" w:rsidDel="00C5501A" w14:paraId="4D937946" w14:textId="47E2C215" w:rsidTr="00A17716">
        <w:trPr>
          <w:cantSplit/>
          <w:del w:id="24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22FE5378" w:rsidR="00A17716" w:rsidRPr="00F458A0" w:rsidDel="00C5501A" w:rsidRDefault="00A17716" w:rsidP="00C5501A">
            <w:pPr>
              <w:pStyle w:val="TableText"/>
              <w:spacing w:before="0" w:after="0"/>
              <w:rPr>
                <w:del w:id="2413" w:author="Author"/>
              </w:rPr>
            </w:pPr>
            <w:del w:id="241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11D4DEFD" w:rsidR="00A17716" w:rsidRPr="00F458A0" w:rsidDel="00C5501A" w:rsidRDefault="00A17716" w:rsidP="00C5501A">
            <w:pPr>
              <w:pStyle w:val="TableText"/>
              <w:spacing w:before="0" w:after="0"/>
              <w:rPr>
                <w:del w:id="2415" w:author="Author"/>
              </w:rPr>
            </w:pPr>
            <w:del w:id="2416"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2E7B52D3" w:rsidR="00A17716" w:rsidRPr="00F458A0" w:rsidDel="00C5501A" w:rsidRDefault="00A17716" w:rsidP="00C5501A">
            <w:pPr>
              <w:pStyle w:val="TableText"/>
              <w:spacing w:before="0" w:after="0"/>
              <w:rPr>
                <w:del w:id="2417" w:author="Author"/>
              </w:rPr>
            </w:pPr>
            <w:del w:id="241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4C2523FF" w:rsidR="00A17716" w:rsidRPr="00F458A0" w:rsidDel="00C5501A" w:rsidRDefault="00A17716" w:rsidP="00C5501A">
            <w:pPr>
              <w:pStyle w:val="TableText"/>
              <w:spacing w:before="0" w:after="0"/>
              <w:rPr>
                <w:del w:id="2419" w:author="Author"/>
              </w:rPr>
            </w:pPr>
            <w:del w:id="2420" w:author="Author">
              <w:r w:rsidRPr="00F458A0" w:rsidDel="00C5501A">
                <w:delText>R</w:delText>
              </w:r>
            </w:del>
          </w:p>
        </w:tc>
      </w:tr>
      <w:tr w:rsidR="00A17716" w:rsidRPr="00F458A0" w:rsidDel="00C5501A" w14:paraId="524A103E" w14:textId="26F567B0" w:rsidTr="00A17716">
        <w:trPr>
          <w:cantSplit/>
          <w:del w:id="24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613C6E4D" w:rsidR="00A17716" w:rsidRPr="00F458A0" w:rsidDel="00C5501A" w:rsidRDefault="00A17716" w:rsidP="00C5501A">
            <w:pPr>
              <w:pStyle w:val="TableText"/>
              <w:spacing w:before="0" w:after="0"/>
              <w:rPr>
                <w:del w:id="2422" w:author="Author"/>
              </w:rPr>
            </w:pPr>
            <w:del w:id="242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66607588" w:rsidR="00A17716" w:rsidRPr="00F458A0" w:rsidDel="00C5501A" w:rsidRDefault="00A17716" w:rsidP="00C5501A">
            <w:pPr>
              <w:pStyle w:val="TableText"/>
              <w:spacing w:before="0" w:after="0"/>
              <w:rPr>
                <w:del w:id="2424" w:author="Author"/>
              </w:rPr>
            </w:pPr>
            <w:del w:id="2425"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1D89E263" w:rsidR="00A17716" w:rsidRPr="00F458A0" w:rsidDel="00C5501A" w:rsidRDefault="00A17716" w:rsidP="00C5501A">
            <w:pPr>
              <w:pStyle w:val="TableText"/>
              <w:spacing w:before="0" w:after="0"/>
              <w:rPr>
                <w:del w:id="2426" w:author="Author"/>
              </w:rPr>
            </w:pPr>
            <w:del w:id="242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4DBEACBB" w:rsidR="00A17716" w:rsidRPr="00F458A0" w:rsidDel="00C5501A" w:rsidRDefault="00A17716" w:rsidP="00C5501A">
            <w:pPr>
              <w:pStyle w:val="TableText"/>
              <w:spacing w:before="0" w:after="0"/>
              <w:rPr>
                <w:del w:id="2428" w:author="Author"/>
              </w:rPr>
            </w:pPr>
            <w:del w:id="2429" w:author="Author">
              <w:r w:rsidRPr="00F458A0" w:rsidDel="00C5501A">
                <w:delText>R</w:delText>
              </w:r>
            </w:del>
          </w:p>
        </w:tc>
      </w:tr>
      <w:tr w:rsidR="00A17716" w:rsidRPr="00F458A0" w:rsidDel="00C5501A" w14:paraId="1FFED831" w14:textId="3BFEE16F" w:rsidTr="00A17716">
        <w:trPr>
          <w:cantSplit/>
          <w:del w:id="24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2F97980A" w:rsidR="00A17716" w:rsidRPr="00F458A0" w:rsidDel="00C5501A" w:rsidRDefault="00A17716" w:rsidP="00C5501A">
            <w:pPr>
              <w:pStyle w:val="TableText"/>
              <w:spacing w:before="0" w:after="0"/>
              <w:rPr>
                <w:del w:id="2431" w:author="Author"/>
              </w:rPr>
            </w:pPr>
            <w:del w:id="243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65B08DF3" w:rsidR="00A17716" w:rsidRPr="00F458A0" w:rsidDel="00C5501A" w:rsidRDefault="00A17716" w:rsidP="00C5501A">
            <w:pPr>
              <w:pStyle w:val="TableText"/>
              <w:spacing w:before="0" w:after="0"/>
              <w:rPr>
                <w:del w:id="2433" w:author="Author"/>
              </w:rPr>
            </w:pPr>
            <w:del w:id="2434"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414286B5" w:rsidR="00A17716" w:rsidRPr="00F458A0" w:rsidDel="00C5501A" w:rsidRDefault="00A17716" w:rsidP="00C5501A">
            <w:pPr>
              <w:pStyle w:val="TableText"/>
              <w:spacing w:before="0" w:after="0"/>
              <w:rPr>
                <w:del w:id="2435" w:author="Author"/>
              </w:rPr>
            </w:pPr>
            <w:del w:id="243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3036A905" w:rsidR="00A17716" w:rsidRPr="00F458A0" w:rsidDel="00C5501A" w:rsidRDefault="00A17716" w:rsidP="00C5501A">
            <w:pPr>
              <w:pStyle w:val="TableText"/>
              <w:spacing w:before="0" w:after="0"/>
              <w:rPr>
                <w:del w:id="2437" w:author="Author"/>
              </w:rPr>
            </w:pPr>
            <w:del w:id="2438" w:author="Author">
              <w:r w:rsidRPr="00F458A0" w:rsidDel="00C5501A">
                <w:delText>R</w:delText>
              </w:r>
            </w:del>
          </w:p>
        </w:tc>
      </w:tr>
      <w:tr w:rsidR="00A17716" w:rsidRPr="00F458A0" w:rsidDel="00C5501A" w14:paraId="4360830F" w14:textId="1DDCE8D8" w:rsidTr="00A17716">
        <w:trPr>
          <w:cantSplit/>
          <w:del w:id="24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3C1B3724" w:rsidR="00A17716" w:rsidRPr="00F458A0" w:rsidDel="00C5501A" w:rsidRDefault="00A17716" w:rsidP="00C5501A">
            <w:pPr>
              <w:pStyle w:val="TableText"/>
              <w:spacing w:before="0" w:after="0"/>
              <w:rPr>
                <w:del w:id="2440" w:author="Author"/>
              </w:rPr>
            </w:pPr>
            <w:del w:id="244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B1F356B" w:rsidR="00A17716" w:rsidRPr="00F458A0" w:rsidDel="00C5501A" w:rsidRDefault="00A17716" w:rsidP="00C5501A">
            <w:pPr>
              <w:pStyle w:val="TableText"/>
              <w:spacing w:before="0" w:after="0"/>
              <w:rPr>
                <w:del w:id="2442" w:author="Author"/>
              </w:rPr>
            </w:pPr>
            <w:del w:id="2443"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5145CD" w:rsidR="00A17716" w:rsidRPr="00F458A0" w:rsidDel="00C5501A" w:rsidRDefault="00A17716" w:rsidP="00C5501A">
            <w:pPr>
              <w:pStyle w:val="TableText"/>
              <w:spacing w:before="0" w:after="0"/>
              <w:rPr>
                <w:del w:id="2444" w:author="Author"/>
              </w:rPr>
            </w:pPr>
            <w:del w:id="244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03EFB41A" w:rsidR="00A17716" w:rsidRPr="00F458A0" w:rsidDel="00C5501A" w:rsidRDefault="00A17716" w:rsidP="00C5501A">
            <w:pPr>
              <w:pStyle w:val="TableText"/>
              <w:spacing w:before="0" w:after="0"/>
              <w:rPr>
                <w:del w:id="2446" w:author="Author"/>
              </w:rPr>
            </w:pPr>
            <w:del w:id="2447" w:author="Author">
              <w:r w:rsidRPr="00F458A0" w:rsidDel="00C5501A">
                <w:delText>R</w:delText>
              </w:r>
            </w:del>
          </w:p>
        </w:tc>
      </w:tr>
      <w:tr w:rsidR="00A17716" w:rsidRPr="00F458A0" w:rsidDel="00C5501A" w14:paraId="386101DA" w14:textId="40CA51E6" w:rsidTr="00A17716">
        <w:trPr>
          <w:cantSplit/>
          <w:del w:id="24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4D6E8379" w:rsidR="00A17716" w:rsidRPr="00F458A0" w:rsidDel="00C5501A" w:rsidRDefault="00A17716" w:rsidP="00C5501A">
            <w:pPr>
              <w:pStyle w:val="TableText"/>
              <w:spacing w:before="0" w:after="0"/>
              <w:rPr>
                <w:del w:id="2449" w:author="Author"/>
              </w:rPr>
            </w:pPr>
            <w:del w:id="245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23B695DF" w:rsidR="00A17716" w:rsidRPr="00F458A0" w:rsidDel="00C5501A" w:rsidRDefault="00A17716" w:rsidP="00C5501A">
            <w:pPr>
              <w:pStyle w:val="TableText"/>
              <w:spacing w:before="0" w:after="0"/>
              <w:rPr>
                <w:del w:id="2451" w:author="Author"/>
              </w:rPr>
            </w:pPr>
            <w:del w:id="2452"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2EA0487B" w:rsidR="00A17716" w:rsidRPr="00F458A0" w:rsidDel="00C5501A" w:rsidRDefault="00A17716" w:rsidP="00C5501A">
            <w:pPr>
              <w:pStyle w:val="TableText"/>
              <w:spacing w:before="0" w:after="0"/>
              <w:rPr>
                <w:del w:id="2453" w:author="Author"/>
              </w:rPr>
            </w:pPr>
            <w:del w:id="245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56096090" w:rsidR="00A17716" w:rsidRPr="00F458A0" w:rsidDel="00C5501A" w:rsidRDefault="00A17716" w:rsidP="00C5501A">
            <w:pPr>
              <w:pStyle w:val="TableText"/>
              <w:spacing w:before="0" w:after="0"/>
              <w:rPr>
                <w:del w:id="2455" w:author="Author"/>
              </w:rPr>
            </w:pPr>
            <w:del w:id="2456" w:author="Author">
              <w:r w:rsidRPr="00F458A0" w:rsidDel="00C5501A">
                <w:delText>R</w:delText>
              </w:r>
            </w:del>
          </w:p>
        </w:tc>
      </w:tr>
      <w:tr w:rsidR="00A17716" w:rsidRPr="00F458A0" w:rsidDel="00C5501A" w14:paraId="3FF12298" w14:textId="1386046F" w:rsidTr="00A17716">
        <w:trPr>
          <w:cantSplit/>
          <w:del w:id="24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2CB4B960" w:rsidR="00A17716" w:rsidRPr="00F458A0" w:rsidDel="00C5501A" w:rsidRDefault="00A17716" w:rsidP="00C5501A">
            <w:pPr>
              <w:pStyle w:val="TableText"/>
              <w:spacing w:before="0" w:after="0"/>
              <w:rPr>
                <w:del w:id="2458" w:author="Author"/>
              </w:rPr>
            </w:pPr>
            <w:del w:id="245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2C386308" w:rsidR="00A17716" w:rsidRPr="00F458A0" w:rsidDel="00C5501A" w:rsidRDefault="00A17716" w:rsidP="00C5501A">
            <w:pPr>
              <w:pStyle w:val="TableText"/>
              <w:spacing w:before="0" w:after="0"/>
              <w:rPr>
                <w:del w:id="2460" w:author="Author"/>
              </w:rPr>
            </w:pPr>
            <w:del w:id="2461"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0A3BE481" w:rsidR="00A17716" w:rsidRPr="00F458A0" w:rsidDel="00C5501A" w:rsidRDefault="00A17716" w:rsidP="00C5501A">
            <w:pPr>
              <w:pStyle w:val="TableText"/>
              <w:spacing w:before="0" w:after="0"/>
              <w:rPr>
                <w:del w:id="2462" w:author="Author"/>
              </w:rPr>
            </w:pPr>
            <w:del w:id="246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36B9DDFD" w:rsidR="00A17716" w:rsidRPr="00F458A0" w:rsidDel="00C5501A" w:rsidRDefault="00A17716" w:rsidP="00C5501A">
            <w:pPr>
              <w:pStyle w:val="TableText"/>
              <w:spacing w:before="0" w:after="0"/>
              <w:rPr>
                <w:del w:id="2464" w:author="Author"/>
              </w:rPr>
            </w:pPr>
            <w:del w:id="2465" w:author="Author">
              <w:r w:rsidRPr="00F458A0" w:rsidDel="00C5501A">
                <w:delText>R</w:delText>
              </w:r>
            </w:del>
          </w:p>
        </w:tc>
      </w:tr>
      <w:tr w:rsidR="00A17716" w:rsidRPr="00F458A0" w:rsidDel="00C5501A" w14:paraId="57983767" w14:textId="67FBC023" w:rsidTr="00A17716">
        <w:trPr>
          <w:cantSplit/>
          <w:del w:id="24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1764E1C8" w:rsidR="00A17716" w:rsidRPr="00F458A0" w:rsidDel="00C5501A" w:rsidRDefault="00A17716" w:rsidP="00C5501A">
            <w:pPr>
              <w:pStyle w:val="TableText"/>
              <w:spacing w:before="0" w:after="0"/>
              <w:rPr>
                <w:del w:id="2467" w:author="Author"/>
              </w:rPr>
            </w:pPr>
            <w:del w:id="246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143665C3" w:rsidR="00A17716" w:rsidRPr="00F458A0" w:rsidDel="00C5501A" w:rsidRDefault="00A17716" w:rsidP="00C5501A">
            <w:pPr>
              <w:pStyle w:val="TableText"/>
              <w:spacing w:before="0" w:after="0"/>
              <w:rPr>
                <w:del w:id="2469" w:author="Author"/>
              </w:rPr>
            </w:pPr>
            <w:del w:id="2470"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05EAB4D9" w:rsidR="00A17716" w:rsidRPr="00F458A0" w:rsidDel="00C5501A" w:rsidRDefault="00A17716" w:rsidP="00C5501A">
            <w:pPr>
              <w:pStyle w:val="TableText"/>
              <w:spacing w:before="0" w:after="0"/>
              <w:rPr>
                <w:del w:id="2471" w:author="Author"/>
              </w:rPr>
            </w:pPr>
            <w:del w:id="247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1828957E" w:rsidR="00A17716" w:rsidRPr="00F458A0" w:rsidDel="00C5501A" w:rsidRDefault="00A17716" w:rsidP="00C5501A">
            <w:pPr>
              <w:pStyle w:val="TableText"/>
              <w:spacing w:before="0" w:after="0"/>
              <w:rPr>
                <w:del w:id="2473" w:author="Author"/>
              </w:rPr>
            </w:pPr>
            <w:del w:id="2474" w:author="Author">
              <w:r w:rsidRPr="00F458A0" w:rsidDel="00C5501A">
                <w:delText>R</w:delText>
              </w:r>
            </w:del>
          </w:p>
        </w:tc>
      </w:tr>
      <w:tr w:rsidR="00A17716" w:rsidRPr="00F458A0" w:rsidDel="00C5501A" w14:paraId="4E36D4E2" w14:textId="6F752DFA" w:rsidTr="00A17716">
        <w:trPr>
          <w:cantSplit/>
          <w:del w:id="24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4006F5DA" w:rsidR="00A17716" w:rsidRPr="00F458A0" w:rsidDel="00C5501A" w:rsidRDefault="00A17716" w:rsidP="00C5501A">
            <w:pPr>
              <w:pStyle w:val="TableText"/>
              <w:spacing w:before="0" w:after="0"/>
              <w:rPr>
                <w:del w:id="2476" w:author="Author"/>
              </w:rPr>
            </w:pPr>
            <w:del w:id="247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66127EB0" w:rsidR="00A17716" w:rsidRPr="00F458A0" w:rsidDel="00C5501A" w:rsidRDefault="00A17716" w:rsidP="00C5501A">
            <w:pPr>
              <w:pStyle w:val="TableText"/>
              <w:spacing w:before="0" w:after="0"/>
              <w:rPr>
                <w:del w:id="2478" w:author="Author"/>
              </w:rPr>
            </w:pPr>
            <w:del w:id="2479"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6E93259D" w:rsidR="00A17716" w:rsidRPr="00F458A0" w:rsidDel="00C5501A" w:rsidRDefault="00A17716" w:rsidP="00C5501A">
            <w:pPr>
              <w:pStyle w:val="TableText"/>
              <w:spacing w:before="0" w:after="0"/>
              <w:rPr>
                <w:del w:id="24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1E16E5A8" w:rsidR="00A17716" w:rsidRPr="00F458A0" w:rsidDel="00C5501A" w:rsidRDefault="00A17716" w:rsidP="00C5501A">
            <w:pPr>
              <w:pStyle w:val="TableText"/>
              <w:spacing w:before="0" w:after="0"/>
              <w:rPr>
                <w:del w:id="2481" w:author="Author"/>
              </w:rPr>
            </w:pPr>
            <w:del w:id="2482" w:author="Author">
              <w:r w:rsidRPr="00F458A0" w:rsidDel="00C5501A">
                <w:delText>R</w:delText>
              </w:r>
            </w:del>
          </w:p>
        </w:tc>
      </w:tr>
      <w:tr w:rsidR="00A17716" w:rsidRPr="00F458A0" w:rsidDel="00C5501A" w14:paraId="64A048CA" w14:textId="20609794" w:rsidTr="00A17716">
        <w:trPr>
          <w:cantSplit/>
          <w:del w:id="24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D71C8C0" w:rsidR="00A17716" w:rsidRPr="00F458A0" w:rsidDel="00C5501A" w:rsidRDefault="00A17716" w:rsidP="00C5501A">
            <w:pPr>
              <w:pStyle w:val="TableText"/>
              <w:spacing w:before="0" w:after="0"/>
              <w:rPr>
                <w:del w:id="2484" w:author="Author"/>
              </w:rPr>
            </w:pPr>
            <w:del w:id="248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6496F001" w:rsidR="00A17716" w:rsidRPr="00F458A0" w:rsidDel="00C5501A" w:rsidRDefault="00A17716" w:rsidP="00C5501A">
            <w:pPr>
              <w:pStyle w:val="TableText"/>
              <w:spacing w:before="0" w:after="0"/>
              <w:rPr>
                <w:del w:id="2486" w:author="Author"/>
                <w:rFonts w:eastAsiaTheme="minorEastAsia"/>
              </w:rPr>
            </w:pPr>
            <w:del w:id="2487"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0D824BB4" w:rsidR="00A17716" w:rsidRPr="00F458A0" w:rsidDel="00C5501A" w:rsidRDefault="00A17716" w:rsidP="00C5501A">
            <w:pPr>
              <w:pStyle w:val="TableText"/>
              <w:spacing w:before="0" w:after="0"/>
              <w:rPr>
                <w:del w:id="248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5A9EFD19" w:rsidR="00A17716" w:rsidRPr="00F458A0" w:rsidDel="00C5501A" w:rsidRDefault="00A17716" w:rsidP="00C5501A">
            <w:pPr>
              <w:pStyle w:val="TableText"/>
              <w:spacing w:before="0" w:after="0"/>
              <w:rPr>
                <w:del w:id="2489" w:author="Author"/>
              </w:rPr>
            </w:pPr>
            <w:del w:id="2490" w:author="Author">
              <w:r w:rsidRPr="00F458A0" w:rsidDel="00C5501A">
                <w:delText>R</w:delText>
              </w:r>
            </w:del>
          </w:p>
        </w:tc>
      </w:tr>
      <w:tr w:rsidR="00A17716" w:rsidRPr="00F458A0" w:rsidDel="00C5501A" w14:paraId="254B06EE" w14:textId="40D864EE" w:rsidTr="00A17716">
        <w:trPr>
          <w:cantSplit/>
          <w:del w:id="24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0A175593" w:rsidR="00A17716" w:rsidRPr="00F458A0" w:rsidDel="00C5501A" w:rsidRDefault="00A17716" w:rsidP="00C5501A">
            <w:pPr>
              <w:pStyle w:val="TableText"/>
              <w:spacing w:before="0" w:after="0"/>
              <w:rPr>
                <w:del w:id="2492" w:author="Author"/>
              </w:rPr>
            </w:pPr>
            <w:del w:id="249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3C3AAFCF" w:rsidR="00A17716" w:rsidRPr="00F458A0" w:rsidDel="00C5501A" w:rsidRDefault="00A17716" w:rsidP="00C5501A">
            <w:pPr>
              <w:pStyle w:val="TableText"/>
              <w:spacing w:before="0" w:after="0"/>
              <w:rPr>
                <w:del w:id="2494" w:author="Author"/>
              </w:rPr>
            </w:pPr>
            <w:del w:id="2495"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32777603" w:rsidR="00A17716" w:rsidRPr="00F458A0" w:rsidDel="00C5501A" w:rsidRDefault="00A17716" w:rsidP="00C5501A">
            <w:pPr>
              <w:pStyle w:val="TableText"/>
              <w:spacing w:before="0" w:after="0"/>
              <w:rPr>
                <w:del w:id="249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2BF71474" w:rsidR="00A17716" w:rsidRPr="00F458A0" w:rsidDel="00C5501A" w:rsidRDefault="00A17716" w:rsidP="00C5501A">
            <w:pPr>
              <w:pStyle w:val="TableText"/>
              <w:spacing w:before="0" w:after="0"/>
              <w:rPr>
                <w:del w:id="2497" w:author="Author"/>
              </w:rPr>
            </w:pPr>
            <w:del w:id="2498" w:author="Author">
              <w:r w:rsidRPr="00F458A0" w:rsidDel="00C5501A">
                <w:delText>R</w:delText>
              </w:r>
            </w:del>
          </w:p>
        </w:tc>
      </w:tr>
    </w:tbl>
    <w:p w14:paraId="0E3E4F6C" w14:textId="48A4E08B" w:rsidR="00A17716" w:rsidRPr="00F458A0" w:rsidDel="00C5501A" w:rsidRDefault="00A17716" w:rsidP="00C5501A">
      <w:pPr>
        <w:pStyle w:val="StepIntro"/>
        <w:spacing w:before="0"/>
        <w:rPr>
          <w:del w:id="2499" w:author="Author"/>
        </w:rPr>
      </w:pPr>
      <w:del w:id="2500" w:author="Author">
        <w:r w:rsidRPr="00F458A0" w:rsidDel="00C5501A">
          <w:delText>eIV Inactive Policy Report</w:delText>
        </w:r>
      </w:del>
    </w:p>
    <w:p w14:paraId="0779A320" w14:textId="2E188C44" w:rsidR="00A17716" w:rsidRPr="00F458A0" w:rsidDel="00C5501A" w:rsidRDefault="00A17716" w:rsidP="00C5501A">
      <w:pPr>
        <w:pStyle w:val="NormalWeb"/>
        <w:spacing w:before="0" w:after="0"/>
        <w:rPr>
          <w:del w:id="2501" w:author="Author"/>
          <w:rFonts w:eastAsiaTheme="minorEastAsia"/>
        </w:rPr>
      </w:pPr>
      <w:del w:id="2502" w:author="Author">
        <w:r w:rsidRPr="00F458A0" w:rsidDel="00C5501A">
          <w:delText>This report (</w:delText>
        </w:r>
        <w:r w:rsidRPr="00F458A0" w:rsidDel="00C5501A">
          <w:fldChar w:fldCharType="begin"/>
        </w:r>
        <w:r w:rsidRPr="00F458A0" w:rsidDel="00C5501A">
          <w:delInstrText xml:space="preserve"> REF _Ref474456335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displays any inactive insurance policies that the eIV software identified while making 270 Health Care Eligibility Benefits Inquiries (</w:delText>
        </w:r>
        <w:r w:rsidRPr="00F458A0" w:rsidDel="00C5501A">
          <w:fldChar w:fldCharType="begin"/>
        </w:r>
        <w:r w:rsidRPr="00F458A0" w:rsidDel="00C5501A">
          <w:delInstrText xml:space="preserve"> REF _Ref474456367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6073C1A3" w14:textId="6CC4E465" w:rsidR="00A17716" w:rsidRPr="00A236D6" w:rsidDel="00C5501A" w:rsidRDefault="00A17716" w:rsidP="00C5501A">
      <w:pPr>
        <w:pStyle w:val="Caption"/>
        <w:spacing w:before="0" w:after="0"/>
        <w:rPr>
          <w:del w:id="2503" w:author="Author"/>
          <w:rFonts w:ascii="Arial" w:hAnsi="Arial" w:cs="Arial"/>
        </w:rPr>
      </w:pPr>
      <w:del w:id="250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28</w:delText>
        </w:r>
        <w:r w:rsidRPr="00A236D6" w:rsidDel="00C5501A">
          <w:rPr>
            <w:rFonts w:ascii="Arial" w:hAnsi="Arial" w:cs="Arial"/>
            <w:b w:val="0"/>
            <w:bCs w:val="0"/>
            <w:noProof/>
          </w:rPr>
          <w:fldChar w:fldCharType="end"/>
        </w:r>
        <w:r w:rsidRPr="00A236D6" w:rsidDel="00C5501A">
          <w:rPr>
            <w:rFonts w:ascii="Arial" w:hAnsi="Arial" w:cs="Arial"/>
          </w:rPr>
          <w:delText>: Inactive Insurance Policy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rsidDel="00C5501A" w14:paraId="0F66E2AC" w14:textId="522C921B" w:rsidTr="00A17716">
        <w:trPr>
          <w:cantSplit/>
          <w:tblHeader/>
          <w:del w:id="250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587AF76B" w:rsidR="00A17716" w:rsidRPr="00F458A0" w:rsidDel="00C5501A" w:rsidRDefault="00A17716" w:rsidP="00C5501A">
            <w:pPr>
              <w:pStyle w:val="TableHeading"/>
              <w:spacing w:before="0" w:after="0"/>
              <w:rPr>
                <w:del w:id="2506" w:author="Author"/>
              </w:rPr>
            </w:pPr>
            <w:del w:id="250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0072A01D" w:rsidR="00A17716" w:rsidRPr="00F458A0" w:rsidDel="00C5501A" w:rsidRDefault="00A17716" w:rsidP="00C5501A">
            <w:pPr>
              <w:pStyle w:val="TableHeading"/>
              <w:spacing w:before="0" w:after="0"/>
              <w:rPr>
                <w:del w:id="2508" w:author="Author"/>
              </w:rPr>
            </w:pPr>
            <w:del w:id="250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48751CA7" w:rsidR="00A17716" w:rsidRPr="00F458A0" w:rsidDel="00C5501A" w:rsidRDefault="00A17716" w:rsidP="00C5501A">
            <w:pPr>
              <w:pStyle w:val="TableHeading"/>
              <w:spacing w:before="0" w:after="0"/>
              <w:rPr>
                <w:del w:id="2510" w:author="Author"/>
              </w:rPr>
            </w:pPr>
            <w:del w:id="251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4FD8FB46" w:rsidR="00A17716" w:rsidRPr="00F458A0" w:rsidDel="00C5501A" w:rsidRDefault="00A17716" w:rsidP="00C5501A">
            <w:pPr>
              <w:pStyle w:val="TableHeading"/>
              <w:spacing w:before="0" w:after="0"/>
              <w:rPr>
                <w:del w:id="2512" w:author="Author"/>
              </w:rPr>
            </w:pPr>
            <w:del w:id="2513" w:author="Author">
              <w:r w:rsidRPr="00F458A0" w:rsidDel="00C5501A">
                <w:delText>Read/Write</w:delText>
              </w:r>
            </w:del>
          </w:p>
        </w:tc>
      </w:tr>
      <w:tr w:rsidR="00A17716" w:rsidRPr="00F458A0" w:rsidDel="00C5501A" w14:paraId="68D4083A" w14:textId="583335EA" w:rsidTr="00A17716">
        <w:trPr>
          <w:cantSplit/>
          <w:del w:id="25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4FDB44C6" w:rsidR="00A17716" w:rsidRPr="00F458A0" w:rsidDel="00C5501A" w:rsidRDefault="00A17716" w:rsidP="00C5501A">
            <w:pPr>
              <w:pStyle w:val="TableText"/>
              <w:spacing w:before="0" w:after="0"/>
              <w:rPr>
                <w:del w:id="2515" w:author="Author"/>
                <w:rFonts w:eastAsiaTheme="minorEastAsia"/>
              </w:rPr>
            </w:pPr>
            <w:del w:id="251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1B189C55" w:rsidR="00A17716" w:rsidRPr="00F458A0" w:rsidDel="00C5501A" w:rsidRDefault="00A17716" w:rsidP="00C5501A">
            <w:pPr>
              <w:pStyle w:val="TableText"/>
              <w:spacing w:before="0" w:after="0"/>
              <w:rPr>
                <w:del w:id="2517" w:author="Author"/>
              </w:rPr>
            </w:pPr>
            <w:del w:id="2518"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1A323A1B" w:rsidR="00A17716" w:rsidRPr="00F458A0" w:rsidDel="00C5501A" w:rsidRDefault="00A17716" w:rsidP="00C5501A">
            <w:pPr>
              <w:pStyle w:val="TableText"/>
              <w:spacing w:before="0" w:after="0"/>
              <w:rPr>
                <w:del w:id="251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13EBCD64" w:rsidR="00A17716" w:rsidRPr="00F458A0" w:rsidDel="00C5501A" w:rsidRDefault="00A17716" w:rsidP="00C5501A">
            <w:pPr>
              <w:pStyle w:val="TableText"/>
              <w:spacing w:before="0" w:after="0"/>
              <w:rPr>
                <w:del w:id="2520" w:author="Author"/>
              </w:rPr>
            </w:pPr>
            <w:del w:id="2521" w:author="Author">
              <w:r w:rsidRPr="00F458A0" w:rsidDel="00C5501A">
                <w:delText>R</w:delText>
              </w:r>
            </w:del>
          </w:p>
        </w:tc>
      </w:tr>
      <w:tr w:rsidR="00A17716" w:rsidRPr="00F458A0" w:rsidDel="00C5501A" w14:paraId="39C0551E" w14:textId="1E9BC058" w:rsidTr="00A17716">
        <w:trPr>
          <w:cantSplit/>
          <w:del w:id="25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3FA841E0" w:rsidR="00A17716" w:rsidRPr="00F458A0" w:rsidDel="00C5501A" w:rsidRDefault="00A17716" w:rsidP="00C5501A">
            <w:pPr>
              <w:pStyle w:val="TableText"/>
              <w:spacing w:before="0" w:after="0"/>
              <w:rPr>
                <w:del w:id="2523" w:author="Author"/>
              </w:rPr>
            </w:pPr>
            <w:del w:id="252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34F40F7C" w:rsidR="00A17716" w:rsidRPr="00F458A0" w:rsidDel="00C5501A" w:rsidRDefault="00A17716" w:rsidP="00C5501A">
            <w:pPr>
              <w:pStyle w:val="TableText"/>
              <w:spacing w:before="0" w:after="0"/>
              <w:rPr>
                <w:del w:id="2525" w:author="Author"/>
              </w:rPr>
            </w:pPr>
            <w:del w:id="2526"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1202CB1C" w:rsidR="00A17716" w:rsidRPr="00F458A0" w:rsidDel="00C5501A" w:rsidRDefault="00A17716" w:rsidP="00C5501A">
            <w:pPr>
              <w:pStyle w:val="TableText"/>
              <w:spacing w:before="0" w:after="0"/>
              <w:rPr>
                <w:del w:id="25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1036BA74" w:rsidR="00A17716" w:rsidRPr="00F458A0" w:rsidDel="00C5501A" w:rsidRDefault="00A17716" w:rsidP="00C5501A">
            <w:pPr>
              <w:pStyle w:val="TableText"/>
              <w:spacing w:before="0" w:after="0"/>
              <w:rPr>
                <w:del w:id="2528" w:author="Author"/>
              </w:rPr>
            </w:pPr>
            <w:del w:id="2529" w:author="Author">
              <w:r w:rsidRPr="00F458A0" w:rsidDel="00C5501A">
                <w:delText>R</w:delText>
              </w:r>
            </w:del>
          </w:p>
        </w:tc>
      </w:tr>
      <w:tr w:rsidR="00A17716" w:rsidRPr="00F458A0" w:rsidDel="00C5501A" w14:paraId="2E382C3B" w14:textId="61C46967" w:rsidTr="00A17716">
        <w:trPr>
          <w:cantSplit/>
          <w:del w:id="25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582EBF64" w:rsidR="00A17716" w:rsidRPr="00F458A0" w:rsidDel="00C5501A" w:rsidRDefault="00A17716" w:rsidP="00C5501A">
            <w:pPr>
              <w:pStyle w:val="TableText"/>
              <w:spacing w:before="0" w:after="0"/>
              <w:rPr>
                <w:del w:id="2531" w:author="Author"/>
              </w:rPr>
            </w:pPr>
            <w:del w:id="253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14714DDA" w:rsidR="00A17716" w:rsidRPr="00F458A0" w:rsidDel="00C5501A" w:rsidRDefault="00A17716" w:rsidP="00C5501A">
            <w:pPr>
              <w:pStyle w:val="TableText"/>
              <w:spacing w:before="0" w:after="0"/>
              <w:rPr>
                <w:del w:id="2533" w:author="Author"/>
              </w:rPr>
            </w:pPr>
            <w:del w:id="253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59C45499" w:rsidR="00A17716" w:rsidRPr="00F458A0" w:rsidDel="00C5501A" w:rsidRDefault="00A17716" w:rsidP="00C5501A">
            <w:pPr>
              <w:pStyle w:val="TableText"/>
              <w:spacing w:before="0" w:after="0"/>
              <w:rPr>
                <w:del w:id="2535" w:author="Author"/>
              </w:rPr>
            </w:pPr>
            <w:del w:id="253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5BEE5875" w:rsidR="00A17716" w:rsidRPr="00F458A0" w:rsidDel="00C5501A" w:rsidRDefault="00A17716" w:rsidP="00C5501A">
            <w:pPr>
              <w:pStyle w:val="TableText"/>
              <w:spacing w:before="0" w:after="0"/>
              <w:rPr>
                <w:del w:id="2537" w:author="Author"/>
              </w:rPr>
            </w:pPr>
            <w:del w:id="2538" w:author="Author">
              <w:r w:rsidRPr="00F458A0" w:rsidDel="00C5501A">
                <w:delText>R</w:delText>
              </w:r>
            </w:del>
          </w:p>
        </w:tc>
      </w:tr>
      <w:tr w:rsidR="00A17716" w:rsidRPr="00F458A0" w:rsidDel="00C5501A" w14:paraId="4B9DFAD0" w14:textId="2A96C0AB" w:rsidTr="00A17716">
        <w:trPr>
          <w:cantSplit/>
          <w:del w:id="25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470C79A5" w:rsidR="00A17716" w:rsidRPr="00F458A0" w:rsidDel="00C5501A" w:rsidRDefault="00A17716" w:rsidP="00C5501A">
            <w:pPr>
              <w:pStyle w:val="TableText"/>
              <w:spacing w:before="0" w:after="0"/>
              <w:rPr>
                <w:del w:id="2540" w:author="Author"/>
              </w:rPr>
            </w:pPr>
            <w:del w:id="254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44A397FE" w:rsidR="00A17716" w:rsidRPr="00F458A0" w:rsidDel="00C5501A" w:rsidRDefault="00A17716" w:rsidP="00C5501A">
            <w:pPr>
              <w:pStyle w:val="TableText"/>
              <w:spacing w:before="0" w:after="0"/>
              <w:rPr>
                <w:del w:id="2542" w:author="Author"/>
              </w:rPr>
            </w:pPr>
            <w:del w:id="25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530AB813" w:rsidR="00A17716" w:rsidRPr="00F458A0" w:rsidDel="00C5501A" w:rsidRDefault="00A17716" w:rsidP="00C5501A">
            <w:pPr>
              <w:pStyle w:val="TableText"/>
              <w:spacing w:before="0" w:after="0"/>
              <w:rPr>
                <w:del w:id="2544" w:author="Author"/>
              </w:rPr>
            </w:pPr>
            <w:del w:id="254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5D4491B5" w:rsidR="00A17716" w:rsidRPr="00F458A0" w:rsidDel="00C5501A" w:rsidRDefault="00A17716" w:rsidP="00C5501A">
            <w:pPr>
              <w:pStyle w:val="TableText"/>
              <w:spacing w:before="0" w:after="0"/>
              <w:rPr>
                <w:del w:id="2546" w:author="Author"/>
              </w:rPr>
            </w:pPr>
            <w:del w:id="2547" w:author="Author">
              <w:r w:rsidRPr="00F458A0" w:rsidDel="00C5501A">
                <w:delText>R</w:delText>
              </w:r>
            </w:del>
          </w:p>
        </w:tc>
      </w:tr>
      <w:tr w:rsidR="00A17716" w:rsidRPr="00F458A0" w:rsidDel="00C5501A" w14:paraId="5C56F8C1" w14:textId="19C52D0F" w:rsidTr="00A17716">
        <w:trPr>
          <w:cantSplit/>
          <w:del w:id="25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46A39E2" w:rsidR="00A17716" w:rsidRPr="00F458A0" w:rsidDel="00C5501A" w:rsidRDefault="00A17716" w:rsidP="00C5501A">
            <w:pPr>
              <w:pStyle w:val="TableText"/>
              <w:spacing w:before="0" w:after="0"/>
              <w:rPr>
                <w:del w:id="2549" w:author="Author"/>
              </w:rPr>
            </w:pPr>
            <w:del w:id="255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2A3B842C" w:rsidR="00A17716" w:rsidRPr="00F458A0" w:rsidDel="00C5501A" w:rsidRDefault="00A17716" w:rsidP="00C5501A">
            <w:pPr>
              <w:pStyle w:val="TableText"/>
              <w:spacing w:before="0" w:after="0"/>
              <w:rPr>
                <w:del w:id="2551" w:author="Author"/>
              </w:rPr>
            </w:pPr>
            <w:del w:id="2552"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484A4335" w:rsidR="00A17716" w:rsidRPr="00F458A0" w:rsidDel="00C5501A" w:rsidRDefault="00A17716" w:rsidP="00C5501A">
            <w:pPr>
              <w:pStyle w:val="TableText"/>
              <w:spacing w:before="0" w:after="0"/>
              <w:rPr>
                <w:del w:id="25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64011D12" w:rsidR="00A17716" w:rsidRPr="00F458A0" w:rsidDel="00C5501A" w:rsidRDefault="00A17716" w:rsidP="00C5501A">
            <w:pPr>
              <w:pStyle w:val="TableText"/>
              <w:spacing w:before="0" w:after="0"/>
              <w:rPr>
                <w:del w:id="2554" w:author="Author"/>
              </w:rPr>
            </w:pPr>
            <w:del w:id="2555" w:author="Author">
              <w:r w:rsidRPr="00F458A0" w:rsidDel="00C5501A">
                <w:delText>R</w:delText>
              </w:r>
            </w:del>
          </w:p>
        </w:tc>
      </w:tr>
      <w:tr w:rsidR="00A17716" w:rsidRPr="00F458A0" w:rsidDel="00C5501A" w14:paraId="6B3C3F83" w14:textId="26731F87" w:rsidTr="00A17716">
        <w:trPr>
          <w:cantSplit/>
          <w:del w:id="25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3C5E530B" w:rsidR="00A17716" w:rsidRPr="00F458A0" w:rsidDel="00C5501A" w:rsidRDefault="00A17716" w:rsidP="00C5501A">
            <w:pPr>
              <w:pStyle w:val="TableText"/>
              <w:spacing w:before="0" w:after="0"/>
              <w:rPr>
                <w:del w:id="2557" w:author="Author"/>
              </w:rPr>
            </w:pPr>
            <w:del w:id="255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0CE06E93" w:rsidR="00A17716" w:rsidRPr="00F458A0" w:rsidDel="00C5501A" w:rsidRDefault="00A17716" w:rsidP="00C5501A">
            <w:pPr>
              <w:pStyle w:val="TableText"/>
              <w:spacing w:before="0" w:after="0"/>
              <w:rPr>
                <w:del w:id="2559" w:author="Author"/>
              </w:rPr>
            </w:pPr>
            <w:del w:id="2560" w:author="Author">
              <w:r w:rsidRPr="00F458A0" w:rsidDel="00C5501A">
                <w:delText>Earliest Policy Expiration Date to Select From</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18FEA27F" w:rsidR="00A17716" w:rsidRPr="00F458A0" w:rsidDel="00C5501A" w:rsidRDefault="00A17716" w:rsidP="00C5501A">
            <w:pPr>
              <w:pStyle w:val="TableText"/>
              <w:spacing w:before="0" w:after="0"/>
              <w:rPr>
                <w:del w:id="25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BAC923D" w:rsidR="00A17716" w:rsidRPr="00F458A0" w:rsidDel="00C5501A" w:rsidRDefault="00A17716" w:rsidP="00C5501A">
            <w:pPr>
              <w:pStyle w:val="TableText"/>
              <w:spacing w:before="0" w:after="0"/>
              <w:rPr>
                <w:del w:id="2562" w:author="Author"/>
              </w:rPr>
            </w:pPr>
            <w:del w:id="2563" w:author="Author">
              <w:r w:rsidRPr="00F458A0" w:rsidDel="00C5501A">
                <w:delText>R</w:delText>
              </w:r>
            </w:del>
          </w:p>
        </w:tc>
      </w:tr>
      <w:tr w:rsidR="00A17716" w:rsidRPr="00F458A0" w:rsidDel="00C5501A" w14:paraId="1CD523A9" w14:textId="33C944FF" w:rsidTr="00A17716">
        <w:trPr>
          <w:cantSplit/>
          <w:del w:id="25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298D5124" w:rsidR="00A17716" w:rsidRPr="00F458A0" w:rsidDel="00C5501A" w:rsidRDefault="00A17716" w:rsidP="00C5501A">
            <w:pPr>
              <w:pStyle w:val="TableText"/>
              <w:spacing w:before="0" w:after="0"/>
              <w:rPr>
                <w:del w:id="2565" w:author="Author"/>
              </w:rPr>
            </w:pPr>
            <w:del w:id="256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2D6E966A" w:rsidR="00A17716" w:rsidRPr="00F458A0" w:rsidDel="00C5501A" w:rsidRDefault="00A17716" w:rsidP="00C5501A">
            <w:pPr>
              <w:pStyle w:val="TableText"/>
              <w:spacing w:before="0" w:after="0"/>
              <w:rPr>
                <w:del w:id="2567" w:author="Author"/>
              </w:rPr>
            </w:pPr>
            <w:del w:id="2568"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068D2D2A" w:rsidR="00A17716" w:rsidRPr="00F458A0" w:rsidDel="00C5501A" w:rsidRDefault="00A17716" w:rsidP="00C5501A">
            <w:pPr>
              <w:pStyle w:val="TableText"/>
              <w:spacing w:before="0" w:after="0"/>
              <w:rPr>
                <w:del w:id="25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10A50C3" w:rsidR="00A17716" w:rsidRPr="00F458A0" w:rsidDel="00C5501A" w:rsidRDefault="00A17716" w:rsidP="00C5501A">
            <w:pPr>
              <w:pStyle w:val="TableText"/>
              <w:spacing w:before="0" w:after="0"/>
              <w:rPr>
                <w:del w:id="2570" w:author="Author"/>
              </w:rPr>
            </w:pPr>
            <w:del w:id="2571" w:author="Author">
              <w:r w:rsidRPr="00F458A0" w:rsidDel="00C5501A">
                <w:delText>R</w:delText>
              </w:r>
            </w:del>
          </w:p>
        </w:tc>
      </w:tr>
      <w:tr w:rsidR="00A17716" w:rsidRPr="00F458A0" w:rsidDel="00C5501A" w14:paraId="0252F352" w14:textId="51E1629C" w:rsidTr="00A17716">
        <w:trPr>
          <w:cantSplit/>
          <w:del w:id="25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4B68C3BA" w:rsidR="00A17716" w:rsidRPr="00F458A0" w:rsidDel="00C5501A" w:rsidRDefault="00A17716" w:rsidP="00C5501A">
            <w:pPr>
              <w:pStyle w:val="TableText"/>
              <w:spacing w:before="0" w:after="0"/>
              <w:rPr>
                <w:del w:id="2573" w:author="Author"/>
              </w:rPr>
            </w:pPr>
            <w:del w:id="257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0D298F4A" w:rsidR="00A17716" w:rsidRPr="00F458A0" w:rsidDel="00C5501A" w:rsidRDefault="00A17716" w:rsidP="00C5501A">
            <w:pPr>
              <w:pStyle w:val="TableText"/>
              <w:spacing w:before="0" w:after="0"/>
              <w:rPr>
                <w:del w:id="2575" w:author="Author"/>
              </w:rPr>
            </w:pPr>
            <w:del w:id="2576"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0E6ABFC2" w:rsidR="00A17716" w:rsidRPr="00F458A0" w:rsidDel="00C5501A" w:rsidRDefault="00A17716" w:rsidP="00C5501A">
            <w:pPr>
              <w:pStyle w:val="TableText"/>
              <w:spacing w:before="0" w:after="0"/>
              <w:rPr>
                <w:del w:id="25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304B3FF5" w:rsidR="00A17716" w:rsidRPr="00F458A0" w:rsidDel="00C5501A" w:rsidRDefault="00A17716" w:rsidP="00C5501A">
            <w:pPr>
              <w:pStyle w:val="TableText"/>
              <w:spacing w:before="0" w:after="0"/>
              <w:rPr>
                <w:del w:id="2578" w:author="Author"/>
              </w:rPr>
            </w:pPr>
            <w:del w:id="2579" w:author="Author">
              <w:r w:rsidRPr="00F458A0" w:rsidDel="00C5501A">
                <w:delText>R</w:delText>
              </w:r>
            </w:del>
          </w:p>
        </w:tc>
      </w:tr>
      <w:tr w:rsidR="00A17716" w:rsidRPr="00F458A0" w:rsidDel="00C5501A" w14:paraId="6C5EF876" w14:textId="4516B77E" w:rsidTr="00A17716">
        <w:trPr>
          <w:cantSplit/>
          <w:del w:id="25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4E90D4E3" w:rsidR="00A17716" w:rsidRPr="00F458A0" w:rsidDel="00C5501A" w:rsidRDefault="00A17716" w:rsidP="00C5501A">
            <w:pPr>
              <w:pStyle w:val="TableText"/>
              <w:spacing w:before="0" w:after="0"/>
              <w:rPr>
                <w:del w:id="2581" w:author="Author"/>
              </w:rPr>
            </w:pPr>
            <w:del w:id="258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2543D69E" w:rsidR="00A17716" w:rsidRPr="00F458A0" w:rsidDel="00C5501A" w:rsidRDefault="00A17716" w:rsidP="00C5501A">
            <w:pPr>
              <w:pStyle w:val="TableText"/>
              <w:spacing w:before="0" w:after="0"/>
              <w:rPr>
                <w:del w:id="2583" w:author="Author"/>
              </w:rPr>
            </w:pPr>
            <w:del w:id="258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368D302F" w:rsidR="00A17716" w:rsidRPr="00F458A0" w:rsidDel="00C5501A" w:rsidRDefault="00A17716" w:rsidP="00C5501A">
            <w:pPr>
              <w:pStyle w:val="TableText"/>
              <w:spacing w:before="0" w:after="0"/>
              <w:rPr>
                <w:del w:id="2585" w:author="Author"/>
              </w:rPr>
            </w:pPr>
            <w:del w:id="258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617E4B2C" w:rsidR="00A17716" w:rsidRPr="00F458A0" w:rsidDel="00C5501A" w:rsidRDefault="00A17716" w:rsidP="00C5501A">
            <w:pPr>
              <w:pStyle w:val="TableText"/>
              <w:spacing w:before="0" w:after="0"/>
              <w:rPr>
                <w:del w:id="2587" w:author="Author"/>
              </w:rPr>
            </w:pPr>
            <w:del w:id="2588" w:author="Author">
              <w:r w:rsidRPr="00F458A0" w:rsidDel="00C5501A">
                <w:delText>R</w:delText>
              </w:r>
            </w:del>
          </w:p>
        </w:tc>
      </w:tr>
      <w:tr w:rsidR="00A17716" w:rsidRPr="00F458A0" w:rsidDel="00C5501A" w14:paraId="2BA118D2" w14:textId="6B2FDF04" w:rsidTr="00A17716">
        <w:trPr>
          <w:cantSplit/>
          <w:del w:id="25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138A34D1" w:rsidR="00A17716" w:rsidRPr="00F458A0" w:rsidDel="00C5501A" w:rsidRDefault="00A17716" w:rsidP="00C5501A">
            <w:pPr>
              <w:pStyle w:val="TableText"/>
              <w:spacing w:before="0" w:after="0"/>
              <w:rPr>
                <w:del w:id="2590" w:author="Author"/>
              </w:rPr>
            </w:pPr>
            <w:del w:id="259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3818F9D0" w:rsidR="00A17716" w:rsidRPr="00F458A0" w:rsidDel="00C5501A" w:rsidRDefault="00A17716" w:rsidP="00C5501A">
            <w:pPr>
              <w:pStyle w:val="TableText"/>
              <w:spacing w:before="0" w:after="0"/>
              <w:rPr>
                <w:del w:id="2592" w:author="Author"/>
              </w:rPr>
            </w:pPr>
            <w:del w:id="259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313469C5" w:rsidR="00A17716" w:rsidRPr="00F458A0" w:rsidDel="00C5501A" w:rsidRDefault="00A17716" w:rsidP="00C5501A">
            <w:pPr>
              <w:pStyle w:val="TableText"/>
              <w:spacing w:before="0" w:after="0"/>
              <w:rPr>
                <w:del w:id="2594" w:author="Author"/>
              </w:rPr>
            </w:pPr>
            <w:del w:id="259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42CA6FCD" w:rsidR="00A17716" w:rsidRPr="00F458A0" w:rsidDel="00C5501A" w:rsidRDefault="00A17716" w:rsidP="00C5501A">
            <w:pPr>
              <w:pStyle w:val="TableText"/>
              <w:spacing w:before="0" w:after="0"/>
              <w:rPr>
                <w:del w:id="2596" w:author="Author"/>
              </w:rPr>
            </w:pPr>
            <w:del w:id="2597" w:author="Author">
              <w:r w:rsidRPr="00F458A0" w:rsidDel="00C5501A">
                <w:delText>R</w:delText>
              </w:r>
            </w:del>
          </w:p>
        </w:tc>
      </w:tr>
      <w:tr w:rsidR="00A17716" w:rsidRPr="00F458A0" w:rsidDel="00C5501A" w14:paraId="2D77E792" w14:textId="1AD40ED3" w:rsidTr="00A17716">
        <w:trPr>
          <w:cantSplit/>
          <w:del w:id="25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5250EA05" w:rsidR="00A17716" w:rsidRPr="00F458A0" w:rsidDel="00C5501A" w:rsidRDefault="00A17716" w:rsidP="00C5501A">
            <w:pPr>
              <w:pStyle w:val="TableText"/>
              <w:spacing w:before="0" w:after="0"/>
              <w:rPr>
                <w:del w:id="2599" w:author="Author"/>
              </w:rPr>
            </w:pPr>
            <w:del w:id="260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052EA4E0" w:rsidR="00A17716" w:rsidRPr="00F458A0" w:rsidDel="00C5501A" w:rsidRDefault="00A17716" w:rsidP="00C5501A">
            <w:pPr>
              <w:pStyle w:val="TableText"/>
              <w:spacing w:before="0" w:after="0"/>
              <w:rPr>
                <w:del w:id="2601" w:author="Author"/>
              </w:rPr>
            </w:pPr>
            <w:del w:id="2602" w:author="Author">
              <w:r w:rsidRPr="00F458A0" w:rsidDel="00C5501A">
                <w:delText>Patient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6977DDCB" w:rsidR="00A17716" w:rsidRPr="00F458A0" w:rsidDel="00C5501A" w:rsidRDefault="00A17716" w:rsidP="00C5501A">
            <w:pPr>
              <w:pStyle w:val="TableText"/>
              <w:spacing w:before="0" w:after="0"/>
              <w:rPr>
                <w:del w:id="2603" w:author="Author"/>
              </w:rPr>
            </w:pPr>
            <w:del w:id="260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3684AC55" w:rsidR="00A17716" w:rsidRPr="00F458A0" w:rsidDel="00C5501A" w:rsidRDefault="00A17716" w:rsidP="00C5501A">
            <w:pPr>
              <w:pStyle w:val="TableText"/>
              <w:spacing w:before="0" w:after="0"/>
              <w:rPr>
                <w:del w:id="2605" w:author="Author"/>
              </w:rPr>
            </w:pPr>
            <w:del w:id="2606" w:author="Author">
              <w:r w:rsidRPr="00F458A0" w:rsidDel="00C5501A">
                <w:delText>R</w:delText>
              </w:r>
            </w:del>
          </w:p>
        </w:tc>
      </w:tr>
      <w:tr w:rsidR="00A17716" w:rsidRPr="00F458A0" w:rsidDel="00C5501A" w14:paraId="29F0098F" w14:textId="73223420" w:rsidTr="00A17716">
        <w:trPr>
          <w:cantSplit/>
          <w:del w:id="26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21239508" w:rsidR="00A17716" w:rsidRPr="00F458A0" w:rsidDel="00C5501A" w:rsidRDefault="00A17716" w:rsidP="00C5501A">
            <w:pPr>
              <w:pStyle w:val="TableText"/>
              <w:spacing w:before="0" w:after="0"/>
              <w:rPr>
                <w:del w:id="2608" w:author="Author"/>
                <w:rFonts w:eastAsiaTheme="minorEastAsia"/>
              </w:rPr>
            </w:pPr>
            <w:del w:id="260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6D190EA6" w:rsidR="00A17716" w:rsidRPr="00F458A0" w:rsidDel="00C5501A" w:rsidRDefault="00A17716" w:rsidP="00C5501A">
            <w:pPr>
              <w:pStyle w:val="TableText"/>
              <w:spacing w:before="0" w:after="0"/>
              <w:rPr>
                <w:del w:id="2610" w:author="Author"/>
              </w:rPr>
            </w:pPr>
            <w:del w:id="2611" w:author="Author">
              <w:r w:rsidRPr="00F458A0" w:rsidDel="00C5501A">
                <w:delText>Patient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553DFBA" w:rsidR="00A17716" w:rsidRPr="00F458A0" w:rsidDel="00C5501A" w:rsidRDefault="00A17716" w:rsidP="00C5501A">
            <w:pPr>
              <w:pStyle w:val="TableText"/>
              <w:spacing w:before="0" w:after="0"/>
              <w:rPr>
                <w:del w:id="2612" w:author="Author"/>
              </w:rPr>
            </w:pPr>
            <w:del w:id="261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2DBAD24A" w:rsidR="00A17716" w:rsidRPr="00F458A0" w:rsidDel="00C5501A" w:rsidRDefault="00A17716" w:rsidP="00C5501A">
            <w:pPr>
              <w:pStyle w:val="TableText"/>
              <w:spacing w:before="0" w:after="0"/>
              <w:rPr>
                <w:del w:id="2614" w:author="Author"/>
              </w:rPr>
            </w:pPr>
            <w:del w:id="2615" w:author="Author">
              <w:r w:rsidRPr="00F458A0" w:rsidDel="00C5501A">
                <w:delText>R</w:delText>
              </w:r>
            </w:del>
          </w:p>
        </w:tc>
      </w:tr>
      <w:tr w:rsidR="00A17716" w:rsidRPr="00F458A0" w:rsidDel="00C5501A" w14:paraId="718CF190" w14:textId="20CDEB33" w:rsidTr="00A17716">
        <w:trPr>
          <w:cantSplit/>
          <w:del w:id="26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0236A843" w:rsidR="00A17716" w:rsidRPr="00F458A0" w:rsidDel="00C5501A" w:rsidRDefault="00A17716" w:rsidP="00C5501A">
            <w:pPr>
              <w:pStyle w:val="TableText"/>
              <w:spacing w:before="0" w:after="0"/>
              <w:rPr>
                <w:del w:id="2617" w:author="Author"/>
              </w:rPr>
            </w:pPr>
            <w:del w:id="261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05E1D6E7" w:rsidR="00A17716" w:rsidRPr="00F458A0" w:rsidDel="00C5501A" w:rsidRDefault="00A17716" w:rsidP="00C5501A">
            <w:pPr>
              <w:pStyle w:val="TableText"/>
              <w:spacing w:before="0" w:after="0"/>
              <w:rPr>
                <w:del w:id="2619" w:author="Author"/>
              </w:rPr>
            </w:pPr>
            <w:del w:id="2620"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43FE171D" w:rsidR="00A17716" w:rsidRPr="00F458A0" w:rsidDel="00C5501A" w:rsidRDefault="00A17716" w:rsidP="00C5501A">
            <w:pPr>
              <w:pStyle w:val="TableText"/>
              <w:spacing w:before="0" w:after="0"/>
              <w:rPr>
                <w:del w:id="2621" w:author="Author"/>
              </w:rPr>
            </w:pPr>
            <w:del w:id="262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05C9910A" w:rsidR="00A17716" w:rsidRPr="00F458A0" w:rsidDel="00C5501A" w:rsidRDefault="00A17716" w:rsidP="00C5501A">
            <w:pPr>
              <w:pStyle w:val="TableText"/>
              <w:spacing w:before="0" w:after="0"/>
              <w:rPr>
                <w:del w:id="2623" w:author="Author"/>
              </w:rPr>
            </w:pPr>
            <w:del w:id="2624" w:author="Author">
              <w:r w:rsidRPr="00F458A0" w:rsidDel="00C5501A">
                <w:delText>R</w:delText>
              </w:r>
            </w:del>
          </w:p>
        </w:tc>
      </w:tr>
      <w:tr w:rsidR="00A17716" w:rsidRPr="00F458A0" w:rsidDel="00C5501A" w14:paraId="1537BD06" w14:textId="36AFAD15" w:rsidTr="00A17716">
        <w:trPr>
          <w:cantSplit/>
          <w:del w:id="26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16C4D0B5" w:rsidR="00A17716" w:rsidRPr="00F458A0" w:rsidDel="00C5501A" w:rsidRDefault="00A17716" w:rsidP="00C5501A">
            <w:pPr>
              <w:pStyle w:val="TableText"/>
              <w:spacing w:before="0" w:after="0"/>
              <w:rPr>
                <w:del w:id="2626" w:author="Author"/>
              </w:rPr>
            </w:pPr>
            <w:del w:id="262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178766AE" w:rsidR="00A17716" w:rsidRPr="00F458A0" w:rsidDel="00C5501A" w:rsidRDefault="00A17716" w:rsidP="00C5501A">
            <w:pPr>
              <w:pStyle w:val="TableText"/>
              <w:spacing w:before="0" w:after="0"/>
              <w:rPr>
                <w:del w:id="2628" w:author="Author"/>
              </w:rPr>
            </w:pPr>
            <w:del w:id="2629"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407ADA28" w:rsidR="00A17716" w:rsidRPr="00F458A0" w:rsidDel="00C5501A" w:rsidRDefault="00A17716" w:rsidP="00C5501A">
            <w:pPr>
              <w:pStyle w:val="TableText"/>
              <w:spacing w:before="0" w:after="0"/>
              <w:rPr>
                <w:del w:id="2630" w:author="Author"/>
              </w:rPr>
            </w:pPr>
            <w:del w:id="263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44100C2B" w:rsidR="00A17716" w:rsidRPr="00F458A0" w:rsidDel="00C5501A" w:rsidRDefault="00A17716" w:rsidP="00C5501A">
            <w:pPr>
              <w:pStyle w:val="TableText"/>
              <w:spacing w:before="0" w:after="0"/>
              <w:rPr>
                <w:del w:id="2632" w:author="Author"/>
              </w:rPr>
            </w:pPr>
            <w:del w:id="2633" w:author="Author">
              <w:r w:rsidRPr="00F458A0" w:rsidDel="00C5501A">
                <w:delText>R</w:delText>
              </w:r>
            </w:del>
          </w:p>
        </w:tc>
      </w:tr>
      <w:tr w:rsidR="00A17716" w:rsidRPr="00F458A0" w:rsidDel="00C5501A" w14:paraId="1AFC4226" w14:textId="7B1E563B" w:rsidTr="00A17716">
        <w:trPr>
          <w:cantSplit/>
          <w:del w:id="26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0C8FC1D8" w:rsidR="00A17716" w:rsidRPr="00F458A0" w:rsidDel="00C5501A" w:rsidRDefault="00A17716" w:rsidP="00C5501A">
            <w:pPr>
              <w:pStyle w:val="TableText"/>
              <w:spacing w:before="0" w:after="0"/>
              <w:rPr>
                <w:del w:id="2635" w:author="Author"/>
              </w:rPr>
            </w:pPr>
            <w:del w:id="263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020C2C53" w:rsidR="00A17716" w:rsidRPr="00F458A0" w:rsidDel="00C5501A" w:rsidRDefault="00A17716" w:rsidP="00C5501A">
            <w:pPr>
              <w:pStyle w:val="TableText"/>
              <w:spacing w:before="0" w:after="0"/>
              <w:rPr>
                <w:del w:id="2637" w:author="Author"/>
              </w:rPr>
            </w:pPr>
            <w:del w:id="2638"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280D301D" w:rsidR="00A17716" w:rsidRPr="00F458A0" w:rsidDel="00C5501A" w:rsidRDefault="00A17716" w:rsidP="00C5501A">
            <w:pPr>
              <w:pStyle w:val="TableText"/>
              <w:spacing w:before="0" w:after="0"/>
              <w:rPr>
                <w:del w:id="2639" w:author="Author"/>
              </w:rPr>
            </w:pPr>
            <w:del w:id="264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1CFB98B7" w:rsidR="00A17716" w:rsidRPr="00F458A0" w:rsidDel="00C5501A" w:rsidRDefault="00A17716" w:rsidP="00C5501A">
            <w:pPr>
              <w:pStyle w:val="TableText"/>
              <w:spacing w:before="0" w:after="0"/>
              <w:rPr>
                <w:del w:id="2641" w:author="Author"/>
              </w:rPr>
            </w:pPr>
            <w:del w:id="2642" w:author="Author">
              <w:r w:rsidRPr="00F458A0" w:rsidDel="00C5501A">
                <w:delText>R</w:delText>
              </w:r>
            </w:del>
          </w:p>
        </w:tc>
      </w:tr>
      <w:tr w:rsidR="00A17716" w:rsidRPr="00F458A0" w:rsidDel="00C5501A" w14:paraId="03D1A6CB" w14:textId="3F4D42FD" w:rsidTr="00A17716">
        <w:trPr>
          <w:cantSplit/>
          <w:del w:id="26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680EF9D3" w:rsidR="00A17716" w:rsidRPr="00F458A0" w:rsidDel="00C5501A" w:rsidRDefault="00A17716" w:rsidP="00C5501A">
            <w:pPr>
              <w:pStyle w:val="TableText"/>
              <w:spacing w:before="0" w:after="0"/>
              <w:rPr>
                <w:del w:id="2644" w:author="Author"/>
              </w:rPr>
            </w:pPr>
            <w:del w:id="264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21930698" w:rsidR="00A17716" w:rsidRPr="00F458A0" w:rsidDel="00C5501A" w:rsidRDefault="00A17716" w:rsidP="00C5501A">
            <w:pPr>
              <w:pStyle w:val="TableText"/>
              <w:spacing w:before="0" w:after="0"/>
              <w:rPr>
                <w:del w:id="2646" w:author="Author"/>
              </w:rPr>
            </w:pPr>
            <w:del w:id="2647"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2070C120" w:rsidR="00A17716" w:rsidRPr="00F458A0" w:rsidDel="00C5501A" w:rsidRDefault="00A17716" w:rsidP="00C5501A">
            <w:pPr>
              <w:pStyle w:val="TableText"/>
              <w:spacing w:before="0" w:after="0"/>
              <w:rPr>
                <w:del w:id="2648" w:author="Author"/>
              </w:rPr>
            </w:pPr>
            <w:del w:id="264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20AD9C2E" w:rsidR="00A17716" w:rsidRPr="00F458A0" w:rsidDel="00C5501A" w:rsidRDefault="00A17716" w:rsidP="00C5501A">
            <w:pPr>
              <w:pStyle w:val="TableText"/>
              <w:spacing w:before="0" w:after="0"/>
              <w:rPr>
                <w:del w:id="2650" w:author="Author"/>
              </w:rPr>
            </w:pPr>
            <w:del w:id="2651" w:author="Author">
              <w:r w:rsidRPr="00F458A0" w:rsidDel="00C5501A">
                <w:delText>R</w:delText>
              </w:r>
            </w:del>
          </w:p>
        </w:tc>
      </w:tr>
      <w:tr w:rsidR="00A17716" w:rsidRPr="00F458A0" w:rsidDel="00C5501A" w14:paraId="77DBA98A" w14:textId="38333553" w:rsidTr="00A17716">
        <w:trPr>
          <w:cantSplit/>
          <w:del w:id="26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120FB92F" w:rsidR="00A17716" w:rsidRPr="00F458A0" w:rsidDel="00C5501A" w:rsidRDefault="00A17716" w:rsidP="00C5501A">
            <w:pPr>
              <w:pStyle w:val="TableText"/>
              <w:spacing w:before="0" w:after="0"/>
              <w:rPr>
                <w:del w:id="2653" w:author="Author"/>
              </w:rPr>
            </w:pPr>
            <w:del w:id="265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003FE851" w:rsidR="00A17716" w:rsidRPr="00F458A0" w:rsidDel="00C5501A" w:rsidRDefault="00A17716" w:rsidP="00C5501A">
            <w:pPr>
              <w:pStyle w:val="TableText"/>
              <w:spacing w:before="0" w:after="0"/>
              <w:rPr>
                <w:del w:id="2655" w:author="Author"/>
              </w:rPr>
            </w:pPr>
            <w:del w:id="2656"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2EC00D4B" w:rsidR="00A17716" w:rsidRPr="00F458A0" w:rsidDel="00C5501A" w:rsidRDefault="00A17716" w:rsidP="00C5501A">
            <w:pPr>
              <w:pStyle w:val="TableText"/>
              <w:spacing w:before="0" w:after="0"/>
              <w:rPr>
                <w:del w:id="2657" w:author="Author"/>
              </w:rPr>
            </w:pPr>
            <w:del w:id="265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18CAD3FC" w:rsidR="00A17716" w:rsidRPr="00F458A0" w:rsidDel="00C5501A" w:rsidRDefault="00A17716" w:rsidP="00C5501A">
            <w:pPr>
              <w:pStyle w:val="TableText"/>
              <w:spacing w:before="0" w:after="0"/>
              <w:rPr>
                <w:del w:id="2659" w:author="Author"/>
              </w:rPr>
            </w:pPr>
            <w:del w:id="2660" w:author="Author">
              <w:r w:rsidRPr="00F458A0" w:rsidDel="00C5501A">
                <w:delText>R</w:delText>
              </w:r>
            </w:del>
          </w:p>
        </w:tc>
      </w:tr>
      <w:tr w:rsidR="00A17716" w:rsidRPr="00F458A0" w:rsidDel="00C5501A" w14:paraId="19E17C93" w14:textId="510A7076" w:rsidTr="00A17716">
        <w:trPr>
          <w:cantSplit/>
          <w:del w:id="26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1F9195A2" w:rsidR="00A17716" w:rsidRPr="00F458A0" w:rsidDel="00C5501A" w:rsidRDefault="00A17716" w:rsidP="00C5501A">
            <w:pPr>
              <w:pStyle w:val="TableText"/>
              <w:spacing w:before="0" w:after="0"/>
              <w:rPr>
                <w:del w:id="2662" w:author="Author"/>
              </w:rPr>
            </w:pPr>
            <w:del w:id="266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2F263195" w:rsidR="00A17716" w:rsidRPr="00F458A0" w:rsidDel="00C5501A" w:rsidRDefault="00A17716" w:rsidP="00C5501A">
            <w:pPr>
              <w:pStyle w:val="TableText"/>
              <w:spacing w:before="0" w:after="0"/>
              <w:rPr>
                <w:del w:id="2664" w:author="Author"/>
              </w:rPr>
            </w:pPr>
            <w:del w:id="2665"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6748F0C7" w:rsidR="00A17716" w:rsidRPr="00F458A0" w:rsidDel="00C5501A" w:rsidRDefault="00A17716" w:rsidP="00C5501A">
            <w:pPr>
              <w:pStyle w:val="TableText"/>
              <w:spacing w:before="0" w:after="0"/>
              <w:rPr>
                <w:del w:id="2666" w:author="Author"/>
              </w:rPr>
            </w:pPr>
            <w:del w:id="266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449DF5A" w:rsidR="00A17716" w:rsidRPr="00F458A0" w:rsidDel="00C5501A" w:rsidRDefault="00A17716" w:rsidP="00C5501A">
            <w:pPr>
              <w:pStyle w:val="TableText"/>
              <w:spacing w:before="0" w:after="0"/>
              <w:rPr>
                <w:del w:id="2668" w:author="Author"/>
              </w:rPr>
            </w:pPr>
            <w:del w:id="2669" w:author="Author">
              <w:r w:rsidRPr="00F458A0" w:rsidDel="00C5501A">
                <w:delText>R</w:delText>
              </w:r>
            </w:del>
          </w:p>
        </w:tc>
      </w:tr>
      <w:tr w:rsidR="00A17716" w:rsidRPr="00F458A0" w:rsidDel="00C5501A" w14:paraId="56DEE71D" w14:textId="32AC4594" w:rsidTr="00A17716">
        <w:trPr>
          <w:cantSplit/>
          <w:del w:id="26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188946F2" w:rsidR="00A17716" w:rsidRPr="00F458A0" w:rsidDel="00C5501A" w:rsidRDefault="00A17716" w:rsidP="00C5501A">
            <w:pPr>
              <w:pStyle w:val="TableText"/>
              <w:spacing w:before="0" w:after="0"/>
              <w:rPr>
                <w:del w:id="2671" w:author="Author"/>
              </w:rPr>
            </w:pPr>
            <w:del w:id="267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657370DA" w:rsidR="00A17716" w:rsidRPr="00F458A0" w:rsidDel="00C5501A" w:rsidRDefault="00A17716" w:rsidP="00C5501A">
            <w:pPr>
              <w:pStyle w:val="TableText"/>
              <w:spacing w:before="0" w:after="0"/>
              <w:rPr>
                <w:del w:id="2673" w:author="Author"/>
              </w:rPr>
            </w:pPr>
            <w:del w:id="2674"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18BD4B37" w:rsidR="00A17716" w:rsidRPr="00F458A0" w:rsidDel="00C5501A" w:rsidRDefault="00A17716" w:rsidP="00C5501A">
            <w:pPr>
              <w:pStyle w:val="TableText"/>
              <w:spacing w:before="0" w:after="0"/>
              <w:rPr>
                <w:del w:id="2675" w:author="Author"/>
              </w:rPr>
            </w:pPr>
            <w:del w:id="267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30FB45AA" w:rsidR="00A17716" w:rsidRPr="00F458A0" w:rsidDel="00C5501A" w:rsidRDefault="00A17716" w:rsidP="00C5501A">
            <w:pPr>
              <w:pStyle w:val="TableText"/>
              <w:spacing w:before="0" w:after="0"/>
              <w:rPr>
                <w:del w:id="2677" w:author="Author"/>
              </w:rPr>
            </w:pPr>
            <w:del w:id="2678" w:author="Author">
              <w:r w:rsidRPr="00F458A0" w:rsidDel="00C5501A">
                <w:delText>R</w:delText>
              </w:r>
            </w:del>
          </w:p>
        </w:tc>
      </w:tr>
      <w:tr w:rsidR="00A17716" w:rsidRPr="00F458A0" w:rsidDel="00C5501A" w14:paraId="7CDF3CD0" w14:textId="04733F63" w:rsidTr="00A17716">
        <w:trPr>
          <w:cantSplit/>
          <w:del w:id="26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15F608CC" w:rsidR="00A17716" w:rsidRPr="00F458A0" w:rsidDel="00C5501A" w:rsidRDefault="00A17716" w:rsidP="00C5501A">
            <w:pPr>
              <w:pStyle w:val="TableText"/>
              <w:spacing w:before="0" w:after="0"/>
              <w:rPr>
                <w:del w:id="2680" w:author="Author"/>
              </w:rPr>
            </w:pPr>
            <w:del w:id="268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1ABC3F45" w:rsidR="00A17716" w:rsidRPr="00F458A0" w:rsidDel="00C5501A" w:rsidRDefault="00A17716" w:rsidP="00C5501A">
            <w:pPr>
              <w:pStyle w:val="TableText"/>
              <w:spacing w:before="0" w:after="0"/>
              <w:rPr>
                <w:del w:id="2682" w:author="Author"/>
              </w:rPr>
            </w:pPr>
            <w:del w:id="2683"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42D406A5" w:rsidR="00A17716" w:rsidRPr="00F458A0" w:rsidDel="00C5501A" w:rsidRDefault="00A17716" w:rsidP="00C5501A">
            <w:pPr>
              <w:pStyle w:val="TableText"/>
              <w:spacing w:before="0" w:after="0"/>
              <w:rPr>
                <w:del w:id="26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5B0FB3D8" w:rsidR="00A17716" w:rsidRPr="00F458A0" w:rsidDel="00C5501A" w:rsidRDefault="00A17716" w:rsidP="00C5501A">
            <w:pPr>
              <w:pStyle w:val="TableText"/>
              <w:spacing w:before="0" w:after="0"/>
              <w:rPr>
                <w:del w:id="2685" w:author="Author"/>
              </w:rPr>
            </w:pPr>
            <w:del w:id="2686" w:author="Author">
              <w:r w:rsidRPr="00F458A0" w:rsidDel="00C5501A">
                <w:delText>R</w:delText>
              </w:r>
            </w:del>
          </w:p>
        </w:tc>
      </w:tr>
      <w:tr w:rsidR="00A17716" w:rsidRPr="00F458A0" w:rsidDel="00C5501A" w14:paraId="7DAB9FB5" w14:textId="11A4271E" w:rsidTr="00A17716">
        <w:trPr>
          <w:cantSplit/>
          <w:del w:id="26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54536B3E" w:rsidR="00A17716" w:rsidRPr="00F458A0" w:rsidDel="00C5501A" w:rsidRDefault="00A17716" w:rsidP="00C5501A">
            <w:pPr>
              <w:pStyle w:val="TableText"/>
              <w:spacing w:before="0" w:after="0"/>
              <w:rPr>
                <w:del w:id="2688" w:author="Author"/>
              </w:rPr>
            </w:pPr>
            <w:del w:id="268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5B4C8058" w:rsidR="00A17716" w:rsidRPr="00F458A0" w:rsidDel="00C5501A" w:rsidRDefault="00A17716" w:rsidP="00C5501A">
            <w:pPr>
              <w:pStyle w:val="TableText"/>
              <w:spacing w:before="0" w:after="0"/>
              <w:rPr>
                <w:del w:id="2690" w:author="Author"/>
              </w:rPr>
            </w:pPr>
            <w:del w:id="2691"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20E49E91" w:rsidR="00A17716" w:rsidRPr="00F458A0" w:rsidDel="00C5501A" w:rsidRDefault="00A17716" w:rsidP="00C5501A">
            <w:pPr>
              <w:pStyle w:val="TableText"/>
              <w:spacing w:before="0" w:after="0"/>
              <w:rPr>
                <w:del w:id="2692" w:author="Author"/>
              </w:rPr>
            </w:pPr>
            <w:del w:id="269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DA3D80B" w:rsidR="00A17716" w:rsidRPr="00F458A0" w:rsidDel="00C5501A" w:rsidRDefault="00A17716" w:rsidP="00C5501A">
            <w:pPr>
              <w:pStyle w:val="TableText"/>
              <w:spacing w:before="0" w:after="0"/>
              <w:rPr>
                <w:del w:id="2694" w:author="Author"/>
              </w:rPr>
            </w:pPr>
            <w:del w:id="2695" w:author="Author">
              <w:r w:rsidRPr="00F458A0" w:rsidDel="00C5501A">
                <w:delText>R</w:delText>
              </w:r>
            </w:del>
          </w:p>
        </w:tc>
      </w:tr>
      <w:tr w:rsidR="00A17716" w:rsidRPr="00F458A0" w:rsidDel="00C5501A" w14:paraId="696BF273" w14:textId="66EE26D2" w:rsidTr="00A17716">
        <w:trPr>
          <w:cantSplit/>
          <w:del w:id="26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617D6CF5" w:rsidR="00A17716" w:rsidRPr="00F458A0" w:rsidDel="00C5501A" w:rsidRDefault="00A17716" w:rsidP="00C5501A">
            <w:pPr>
              <w:pStyle w:val="TableText"/>
              <w:spacing w:before="0" w:after="0"/>
              <w:rPr>
                <w:del w:id="2697" w:author="Author"/>
              </w:rPr>
            </w:pPr>
            <w:del w:id="269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23C9E2A6" w:rsidR="00A17716" w:rsidRPr="00F458A0" w:rsidDel="00C5501A" w:rsidRDefault="00A17716" w:rsidP="00C5501A">
            <w:pPr>
              <w:pStyle w:val="TableText"/>
              <w:spacing w:before="0" w:after="0"/>
              <w:rPr>
                <w:del w:id="2699" w:author="Author"/>
              </w:rPr>
            </w:pPr>
            <w:del w:id="2700"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1308C683" w:rsidR="00A17716" w:rsidRPr="00F458A0" w:rsidDel="00C5501A" w:rsidRDefault="00A17716" w:rsidP="00C5501A">
            <w:pPr>
              <w:pStyle w:val="TableText"/>
              <w:spacing w:before="0" w:after="0"/>
              <w:rPr>
                <w:del w:id="2701" w:author="Author"/>
              </w:rPr>
            </w:pPr>
            <w:del w:id="270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52B438A6" w:rsidR="00A17716" w:rsidRPr="00F458A0" w:rsidDel="00C5501A" w:rsidRDefault="00A17716" w:rsidP="00C5501A">
            <w:pPr>
              <w:pStyle w:val="TableText"/>
              <w:spacing w:before="0" w:after="0"/>
              <w:rPr>
                <w:del w:id="2703" w:author="Author"/>
              </w:rPr>
            </w:pPr>
            <w:del w:id="2704" w:author="Author">
              <w:r w:rsidRPr="00F458A0" w:rsidDel="00C5501A">
                <w:delText>R</w:delText>
              </w:r>
            </w:del>
          </w:p>
        </w:tc>
      </w:tr>
      <w:tr w:rsidR="00A17716" w:rsidRPr="00F458A0" w:rsidDel="00C5501A" w14:paraId="3D94CFF7" w14:textId="457C0F70" w:rsidTr="00A17716">
        <w:trPr>
          <w:cantSplit/>
          <w:del w:id="27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5954436B" w:rsidR="00A17716" w:rsidRPr="00F458A0" w:rsidDel="00C5501A" w:rsidRDefault="00A17716" w:rsidP="00C5501A">
            <w:pPr>
              <w:pStyle w:val="TableText"/>
              <w:spacing w:before="0" w:after="0"/>
              <w:rPr>
                <w:del w:id="2706" w:author="Author"/>
              </w:rPr>
            </w:pPr>
            <w:del w:id="270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10AB46C0" w:rsidR="00A17716" w:rsidRPr="00F458A0" w:rsidDel="00C5501A" w:rsidRDefault="00A17716" w:rsidP="00C5501A">
            <w:pPr>
              <w:pStyle w:val="TableText"/>
              <w:spacing w:before="0" w:after="0"/>
              <w:rPr>
                <w:del w:id="2708" w:author="Author"/>
              </w:rPr>
            </w:pPr>
            <w:del w:id="2709"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15C5F64A" w:rsidR="00A17716" w:rsidRPr="00F458A0" w:rsidDel="00C5501A" w:rsidRDefault="00A17716" w:rsidP="00C5501A">
            <w:pPr>
              <w:pStyle w:val="TableText"/>
              <w:spacing w:before="0" w:after="0"/>
              <w:rPr>
                <w:del w:id="271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668633BF" w:rsidR="00A17716" w:rsidRPr="00F458A0" w:rsidDel="00C5501A" w:rsidRDefault="00A17716" w:rsidP="00C5501A">
            <w:pPr>
              <w:pStyle w:val="TableText"/>
              <w:spacing w:before="0" w:after="0"/>
              <w:rPr>
                <w:del w:id="2711" w:author="Author"/>
              </w:rPr>
            </w:pPr>
            <w:del w:id="2712" w:author="Author">
              <w:r w:rsidRPr="00F458A0" w:rsidDel="00C5501A">
                <w:delText>R</w:delText>
              </w:r>
            </w:del>
          </w:p>
        </w:tc>
      </w:tr>
      <w:tr w:rsidR="00A17716" w:rsidRPr="00F458A0" w:rsidDel="00C5501A" w14:paraId="338BD4B5" w14:textId="0BD5D0B6" w:rsidTr="00A17716">
        <w:trPr>
          <w:cantSplit/>
          <w:del w:id="27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4369087D" w:rsidR="00A17716" w:rsidRPr="00F458A0" w:rsidDel="00C5501A" w:rsidRDefault="00A17716" w:rsidP="00C5501A">
            <w:pPr>
              <w:pStyle w:val="TableText"/>
              <w:spacing w:before="0" w:after="0"/>
              <w:rPr>
                <w:del w:id="2714" w:author="Author"/>
              </w:rPr>
            </w:pPr>
            <w:del w:id="271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2F778438" w:rsidR="00A17716" w:rsidRPr="00F458A0" w:rsidDel="00C5501A" w:rsidRDefault="00A17716" w:rsidP="00C5501A">
            <w:pPr>
              <w:pStyle w:val="TableText"/>
              <w:spacing w:before="0" w:after="0"/>
              <w:rPr>
                <w:del w:id="2716" w:author="Author"/>
              </w:rPr>
            </w:pPr>
            <w:del w:id="2717"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171825E6" w:rsidR="00A17716" w:rsidRPr="00F458A0" w:rsidDel="00C5501A" w:rsidRDefault="00A17716" w:rsidP="00C5501A">
            <w:pPr>
              <w:pStyle w:val="TableText"/>
              <w:spacing w:before="0" w:after="0"/>
              <w:rPr>
                <w:del w:id="2718" w:author="Author"/>
              </w:rPr>
            </w:pPr>
            <w:del w:id="271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14729BF5" w:rsidR="00A17716" w:rsidRPr="00F458A0" w:rsidDel="00C5501A" w:rsidRDefault="00A17716" w:rsidP="00C5501A">
            <w:pPr>
              <w:pStyle w:val="TableText"/>
              <w:spacing w:before="0" w:after="0"/>
              <w:rPr>
                <w:del w:id="2720" w:author="Author"/>
              </w:rPr>
            </w:pPr>
            <w:del w:id="2721" w:author="Author">
              <w:r w:rsidRPr="00F458A0" w:rsidDel="00C5501A">
                <w:delText>R</w:delText>
              </w:r>
            </w:del>
          </w:p>
        </w:tc>
      </w:tr>
      <w:tr w:rsidR="00A17716" w:rsidRPr="00F458A0" w:rsidDel="00C5501A" w14:paraId="67AC933E" w14:textId="3EDE04DF" w:rsidTr="00A17716">
        <w:trPr>
          <w:cantSplit/>
          <w:del w:id="27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24B48D44" w:rsidR="00A17716" w:rsidRPr="00F458A0" w:rsidDel="00C5501A" w:rsidRDefault="00A17716" w:rsidP="00C5501A">
            <w:pPr>
              <w:pStyle w:val="TableText"/>
              <w:spacing w:before="0" w:after="0"/>
              <w:rPr>
                <w:del w:id="2723" w:author="Author"/>
              </w:rPr>
            </w:pPr>
            <w:del w:id="272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3D9C378E" w:rsidR="00A17716" w:rsidRPr="00F458A0" w:rsidDel="00C5501A" w:rsidRDefault="00A17716" w:rsidP="00C5501A">
            <w:pPr>
              <w:pStyle w:val="TableText"/>
              <w:spacing w:before="0" w:after="0"/>
              <w:rPr>
                <w:del w:id="2725" w:author="Author"/>
              </w:rPr>
            </w:pPr>
            <w:del w:id="2726"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2D0C11DD" w:rsidR="00A17716" w:rsidRPr="00F458A0" w:rsidDel="00C5501A" w:rsidRDefault="00A17716" w:rsidP="00C5501A">
            <w:pPr>
              <w:pStyle w:val="TableText"/>
              <w:spacing w:before="0" w:after="0"/>
              <w:rPr>
                <w:del w:id="27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43160581" w:rsidR="00A17716" w:rsidRPr="00F458A0" w:rsidDel="00C5501A" w:rsidRDefault="00A17716" w:rsidP="00C5501A">
            <w:pPr>
              <w:pStyle w:val="TableText"/>
              <w:spacing w:before="0" w:after="0"/>
              <w:rPr>
                <w:del w:id="2728" w:author="Author"/>
              </w:rPr>
            </w:pPr>
            <w:del w:id="2729" w:author="Author">
              <w:r w:rsidRPr="00F458A0" w:rsidDel="00C5501A">
                <w:delText>R</w:delText>
              </w:r>
            </w:del>
          </w:p>
        </w:tc>
      </w:tr>
      <w:tr w:rsidR="00A17716" w:rsidRPr="00F458A0" w:rsidDel="00C5501A" w14:paraId="47759191" w14:textId="245F0B7C" w:rsidTr="00A17716">
        <w:trPr>
          <w:cantSplit/>
          <w:del w:id="27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666DC523" w:rsidR="00A17716" w:rsidRPr="00F458A0" w:rsidDel="00C5501A" w:rsidRDefault="00A17716" w:rsidP="00C5501A">
            <w:pPr>
              <w:pStyle w:val="TableText"/>
              <w:spacing w:before="0" w:after="0"/>
              <w:rPr>
                <w:del w:id="2731" w:author="Author"/>
              </w:rPr>
            </w:pPr>
            <w:del w:id="273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1C30BFA9" w:rsidR="00A17716" w:rsidRPr="00F458A0" w:rsidDel="00C5501A" w:rsidRDefault="00A17716" w:rsidP="00C5501A">
            <w:pPr>
              <w:pStyle w:val="TableText"/>
              <w:spacing w:before="0" w:after="0"/>
              <w:rPr>
                <w:del w:id="2733" w:author="Author"/>
              </w:rPr>
            </w:pPr>
            <w:del w:id="2734"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3F4D891D" w:rsidR="00A17716" w:rsidRPr="00F458A0" w:rsidDel="00C5501A" w:rsidRDefault="00A17716" w:rsidP="00C5501A">
            <w:pPr>
              <w:pStyle w:val="TableText"/>
              <w:spacing w:before="0" w:after="0"/>
              <w:rPr>
                <w:del w:id="2735" w:author="Author"/>
              </w:rPr>
            </w:pPr>
            <w:del w:id="273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1C91E731" w:rsidR="00A17716" w:rsidRPr="00F458A0" w:rsidDel="00C5501A" w:rsidRDefault="00A17716" w:rsidP="00C5501A">
            <w:pPr>
              <w:pStyle w:val="TableText"/>
              <w:spacing w:before="0" w:after="0"/>
              <w:rPr>
                <w:del w:id="2737" w:author="Author"/>
              </w:rPr>
            </w:pPr>
            <w:del w:id="2738" w:author="Author">
              <w:r w:rsidRPr="00F458A0" w:rsidDel="00C5501A">
                <w:delText>R</w:delText>
              </w:r>
            </w:del>
          </w:p>
        </w:tc>
      </w:tr>
      <w:tr w:rsidR="00A17716" w:rsidRPr="00F458A0" w:rsidDel="00C5501A" w14:paraId="5CB22CC2" w14:textId="3A700F42" w:rsidTr="00A17716">
        <w:trPr>
          <w:cantSplit/>
          <w:del w:id="27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6D484EDD" w:rsidR="00A17716" w:rsidRPr="00F458A0" w:rsidDel="00C5501A" w:rsidRDefault="00A17716" w:rsidP="00C5501A">
            <w:pPr>
              <w:pStyle w:val="TableText"/>
              <w:spacing w:before="0" w:after="0"/>
              <w:rPr>
                <w:del w:id="2740" w:author="Author"/>
              </w:rPr>
            </w:pPr>
            <w:del w:id="274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0A0664AE" w:rsidR="00A17716" w:rsidRPr="00F458A0" w:rsidDel="00C5501A" w:rsidRDefault="00A17716" w:rsidP="00C5501A">
            <w:pPr>
              <w:pStyle w:val="TableText"/>
              <w:spacing w:before="0" w:after="0"/>
              <w:rPr>
                <w:del w:id="2742" w:author="Author"/>
              </w:rPr>
            </w:pPr>
            <w:del w:id="2743"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32512C5F" w:rsidR="00A17716" w:rsidRPr="00F458A0" w:rsidDel="00C5501A" w:rsidRDefault="00A17716" w:rsidP="00C5501A">
            <w:pPr>
              <w:pStyle w:val="TableText"/>
              <w:spacing w:before="0" w:after="0"/>
              <w:rPr>
                <w:del w:id="2744" w:author="Author"/>
              </w:rPr>
            </w:pPr>
            <w:del w:id="274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6F200516" w:rsidR="00A17716" w:rsidRPr="00F458A0" w:rsidDel="00C5501A" w:rsidRDefault="00A17716" w:rsidP="00C5501A">
            <w:pPr>
              <w:pStyle w:val="TableText"/>
              <w:spacing w:before="0" w:after="0"/>
              <w:rPr>
                <w:del w:id="2746" w:author="Author"/>
              </w:rPr>
            </w:pPr>
            <w:del w:id="2747" w:author="Author">
              <w:r w:rsidRPr="00F458A0" w:rsidDel="00C5501A">
                <w:delText>R</w:delText>
              </w:r>
            </w:del>
          </w:p>
        </w:tc>
      </w:tr>
      <w:tr w:rsidR="00A17716" w:rsidRPr="00F458A0" w:rsidDel="00C5501A" w14:paraId="4FB12F1A" w14:textId="42E7EF11" w:rsidTr="00A17716">
        <w:trPr>
          <w:cantSplit/>
          <w:del w:id="27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80630F6" w:rsidR="00A17716" w:rsidRPr="00F458A0" w:rsidDel="00C5501A" w:rsidRDefault="00A17716" w:rsidP="00C5501A">
            <w:pPr>
              <w:pStyle w:val="TableText"/>
              <w:spacing w:before="0" w:after="0"/>
              <w:rPr>
                <w:del w:id="2749" w:author="Author"/>
              </w:rPr>
            </w:pPr>
            <w:del w:id="275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20915357" w:rsidR="00A17716" w:rsidRPr="00F458A0" w:rsidDel="00C5501A" w:rsidRDefault="00A17716" w:rsidP="00C5501A">
            <w:pPr>
              <w:pStyle w:val="TableText"/>
              <w:spacing w:before="0" w:after="0"/>
              <w:rPr>
                <w:del w:id="2751" w:author="Author"/>
              </w:rPr>
            </w:pPr>
            <w:del w:id="2752"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023701C2" w:rsidR="00A17716" w:rsidRPr="00F458A0" w:rsidDel="00C5501A" w:rsidRDefault="00A17716" w:rsidP="00C5501A">
            <w:pPr>
              <w:pStyle w:val="TableText"/>
              <w:spacing w:before="0" w:after="0"/>
              <w:rPr>
                <w:del w:id="27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134B1817" w:rsidR="00A17716" w:rsidRPr="00F458A0" w:rsidDel="00C5501A" w:rsidRDefault="00A17716" w:rsidP="00C5501A">
            <w:pPr>
              <w:pStyle w:val="TableText"/>
              <w:spacing w:before="0" w:after="0"/>
              <w:rPr>
                <w:del w:id="2754" w:author="Author"/>
              </w:rPr>
            </w:pPr>
            <w:del w:id="2755" w:author="Author">
              <w:r w:rsidRPr="00F458A0" w:rsidDel="00C5501A">
                <w:delText>R</w:delText>
              </w:r>
            </w:del>
          </w:p>
        </w:tc>
      </w:tr>
      <w:tr w:rsidR="00A17716" w:rsidRPr="00F458A0" w:rsidDel="00C5501A" w14:paraId="1B20CD37" w14:textId="6F7521F5" w:rsidTr="00A17716">
        <w:trPr>
          <w:cantSplit/>
          <w:del w:id="27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56CB3F4F" w:rsidR="00A17716" w:rsidRPr="00F458A0" w:rsidDel="00C5501A" w:rsidRDefault="00A17716" w:rsidP="00C5501A">
            <w:pPr>
              <w:pStyle w:val="TableText"/>
              <w:spacing w:before="0" w:after="0"/>
              <w:rPr>
                <w:del w:id="2757" w:author="Author"/>
              </w:rPr>
            </w:pPr>
            <w:del w:id="275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4E489543" w:rsidR="00A17716" w:rsidRPr="00F458A0" w:rsidDel="00C5501A" w:rsidRDefault="00A17716" w:rsidP="00C5501A">
            <w:pPr>
              <w:pStyle w:val="TableText"/>
              <w:spacing w:before="0" w:after="0"/>
              <w:rPr>
                <w:del w:id="2759" w:author="Author"/>
              </w:rPr>
            </w:pPr>
            <w:del w:id="2760"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519303D4" w:rsidR="00A17716" w:rsidRPr="00F458A0" w:rsidDel="00C5501A" w:rsidRDefault="00A17716" w:rsidP="00C5501A">
            <w:pPr>
              <w:pStyle w:val="TableText"/>
              <w:spacing w:before="0" w:after="0"/>
              <w:rPr>
                <w:del w:id="27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1006C9B7" w:rsidR="00A17716" w:rsidRPr="00F458A0" w:rsidDel="00C5501A" w:rsidRDefault="00A17716" w:rsidP="00C5501A">
            <w:pPr>
              <w:pStyle w:val="TableText"/>
              <w:spacing w:before="0" w:after="0"/>
              <w:rPr>
                <w:del w:id="2762" w:author="Author"/>
              </w:rPr>
            </w:pPr>
            <w:del w:id="2763" w:author="Author">
              <w:r w:rsidRPr="00F458A0" w:rsidDel="00C5501A">
                <w:delText>R</w:delText>
              </w:r>
            </w:del>
          </w:p>
        </w:tc>
      </w:tr>
      <w:tr w:rsidR="00A17716" w:rsidRPr="00F458A0" w:rsidDel="00C5501A" w14:paraId="75184EF5" w14:textId="0C608DCF" w:rsidTr="00A17716">
        <w:trPr>
          <w:cantSplit/>
          <w:del w:id="27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BA4A1D8" w:rsidR="00A17716" w:rsidRPr="00F458A0" w:rsidDel="00C5501A" w:rsidRDefault="00A17716" w:rsidP="00C5501A">
            <w:pPr>
              <w:pStyle w:val="TableText"/>
              <w:spacing w:before="0" w:after="0"/>
              <w:rPr>
                <w:del w:id="2765" w:author="Author"/>
              </w:rPr>
            </w:pPr>
            <w:del w:id="276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5E1E6C2" w:rsidR="00A17716" w:rsidRPr="00F458A0" w:rsidDel="00C5501A" w:rsidRDefault="00A17716" w:rsidP="00C5501A">
            <w:pPr>
              <w:pStyle w:val="TableText"/>
              <w:spacing w:before="0" w:after="0"/>
              <w:rPr>
                <w:del w:id="2767" w:author="Author"/>
              </w:rPr>
            </w:pPr>
            <w:del w:id="2768"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65E9417" w:rsidR="00A17716" w:rsidRPr="00F458A0" w:rsidDel="00C5501A" w:rsidRDefault="00A17716" w:rsidP="00C5501A">
            <w:pPr>
              <w:pStyle w:val="TableText"/>
              <w:spacing w:before="0" w:after="0"/>
              <w:rPr>
                <w:del w:id="27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25641AB0" w:rsidR="00A17716" w:rsidRPr="00F458A0" w:rsidDel="00C5501A" w:rsidRDefault="00A17716" w:rsidP="00C5501A">
            <w:pPr>
              <w:pStyle w:val="TableText"/>
              <w:spacing w:before="0" w:after="0"/>
              <w:rPr>
                <w:del w:id="2770" w:author="Author"/>
              </w:rPr>
            </w:pPr>
            <w:del w:id="2771" w:author="Author">
              <w:r w:rsidRPr="00F458A0" w:rsidDel="00C5501A">
                <w:delText>R</w:delText>
              </w:r>
            </w:del>
          </w:p>
        </w:tc>
      </w:tr>
      <w:tr w:rsidR="00A17716" w:rsidRPr="00F458A0" w:rsidDel="00C5501A" w14:paraId="5A2608A3" w14:textId="72189119" w:rsidTr="00A17716">
        <w:trPr>
          <w:cantSplit/>
          <w:del w:id="27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6F2CF6B1" w:rsidR="00A17716" w:rsidRPr="00F458A0" w:rsidDel="00C5501A" w:rsidRDefault="00A17716" w:rsidP="00C5501A">
            <w:pPr>
              <w:pStyle w:val="TableText"/>
              <w:spacing w:before="0" w:after="0"/>
              <w:rPr>
                <w:del w:id="2773" w:author="Author"/>
              </w:rPr>
            </w:pPr>
            <w:del w:id="277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5C0BBD74" w:rsidR="00A17716" w:rsidRPr="00F458A0" w:rsidDel="00C5501A" w:rsidRDefault="00A17716" w:rsidP="00C5501A">
            <w:pPr>
              <w:pStyle w:val="TableText"/>
              <w:spacing w:before="0" w:after="0"/>
              <w:rPr>
                <w:del w:id="2775" w:author="Author"/>
                <w:rFonts w:eastAsiaTheme="minorEastAsia"/>
              </w:rPr>
            </w:pPr>
            <w:del w:id="2776"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496FF96F" w:rsidR="00A17716" w:rsidRPr="00F458A0" w:rsidDel="00C5501A" w:rsidRDefault="00A17716" w:rsidP="00C5501A">
            <w:pPr>
              <w:pStyle w:val="TableText"/>
              <w:spacing w:before="0" w:after="0"/>
              <w:rPr>
                <w:del w:id="27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67C0FF8C" w:rsidR="00A17716" w:rsidRPr="00F458A0" w:rsidDel="00C5501A" w:rsidRDefault="00A17716" w:rsidP="00C5501A">
            <w:pPr>
              <w:pStyle w:val="TableText"/>
              <w:spacing w:before="0" w:after="0"/>
              <w:rPr>
                <w:del w:id="2778" w:author="Author"/>
              </w:rPr>
            </w:pPr>
            <w:del w:id="2779" w:author="Author">
              <w:r w:rsidRPr="00F458A0" w:rsidDel="00C5501A">
                <w:delText>R</w:delText>
              </w:r>
            </w:del>
          </w:p>
        </w:tc>
      </w:tr>
    </w:tbl>
    <w:p w14:paraId="0DB9823C" w14:textId="338353DC" w:rsidR="00A17716" w:rsidRPr="00F458A0" w:rsidDel="00C5501A" w:rsidRDefault="00A17716" w:rsidP="00C5501A">
      <w:pPr>
        <w:pStyle w:val="StepIntro"/>
        <w:spacing w:before="0"/>
        <w:rPr>
          <w:del w:id="2780" w:author="Author"/>
        </w:rPr>
      </w:pPr>
      <w:del w:id="2781" w:author="Author">
        <w:r w:rsidRPr="00F458A0" w:rsidDel="00C5501A">
          <w:delText>INSURANCE REPORTS</w:delText>
        </w:r>
      </w:del>
    </w:p>
    <w:p w14:paraId="20C5E548" w14:textId="18C57EB5" w:rsidR="00A17716" w:rsidRPr="00F458A0" w:rsidDel="00C5501A" w:rsidRDefault="00A17716" w:rsidP="00C5501A">
      <w:pPr>
        <w:pStyle w:val="StepIntro"/>
        <w:spacing w:before="0"/>
        <w:rPr>
          <w:del w:id="2782" w:author="Author"/>
        </w:rPr>
      </w:pPr>
      <w:del w:id="2783" w:author="Author">
        <w:r w:rsidRPr="00F458A0" w:rsidDel="00C5501A">
          <w:delText>List Group Plans without Annual Benefits Report</w:delText>
        </w:r>
      </w:del>
    </w:p>
    <w:p w14:paraId="62F9B872" w14:textId="1EC1251E" w:rsidR="00A17716" w:rsidRPr="00F458A0" w:rsidDel="00C5501A" w:rsidRDefault="00A17716" w:rsidP="00C5501A">
      <w:pPr>
        <w:pStyle w:val="NormalWeb"/>
        <w:spacing w:before="0" w:after="0"/>
        <w:rPr>
          <w:del w:id="2784" w:author="Author"/>
          <w:rFonts w:eastAsiaTheme="minorEastAsia"/>
        </w:rPr>
      </w:pPr>
      <w:del w:id="2785" w:author="Author">
        <w:r w:rsidRPr="00F458A0" w:rsidDel="00C5501A">
          <w:delText>This report (</w:delText>
        </w:r>
        <w:r w:rsidRPr="00F458A0" w:rsidDel="00C5501A">
          <w:fldChar w:fldCharType="begin"/>
        </w:r>
        <w:r w:rsidRPr="00F458A0" w:rsidDel="00C5501A">
          <w:delInstrText xml:space="preserve"> REF _Ref474456704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xml:space="preserve"> and </w:delText>
        </w:r>
        <w:r w:rsidRPr="00F458A0" w:rsidDel="00C5501A">
          <w:fldChar w:fldCharType="begin"/>
        </w:r>
        <w:r w:rsidRPr="00F458A0" w:rsidDel="00C5501A">
          <w:delInstrText xml:space="preserve"> REF _Ref474456733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will generate a list of group insurance plans by company without annual benefits for the year requested. The definition of "without" is: either missing year and/or a year (date) is entered but no values within the Annual Benefits have been completed.</w:delText>
        </w:r>
      </w:del>
    </w:p>
    <w:p w14:paraId="2125DD95" w14:textId="22E80184" w:rsidR="00A17716" w:rsidRPr="00A236D6" w:rsidDel="00C5501A" w:rsidRDefault="00A17716" w:rsidP="00C5501A">
      <w:pPr>
        <w:pStyle w:val="Caption"/>
        <w:spacing w:before="0" w:after="0"/>
        <w:rPr>
          <w:del w:id="2786" w:author="Author"/>
          <w:rFonts w:ascii="Arial" w:hAnsi="Arial" w:cs="Arial"/>
        </w:rPr>
      </w:pPr>
      <w:del w:id="2787"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29</w:delText>
        </w:r>
        <w:r w:rsidRPr="00A236D6" w:rsidDel="00C5501A">
          <w:rPr>
            <w:rFonts w:ascii="Arial" w:hAnsi="Arial" w:cs="Arial"/>
            <w:b w:val="0"/>
            <w:bCs w:val="0"/>
            <w:noProof/>
          </w:rPr>
          <w:fldChar w:fldCharType="end"/>
        </w:r>
        <w:r w:rsidRPr="00A236D6" w:rsidDel="00C5501A">
          <w:rPr>
            <w:rFonts w:ascii="Arial" w:hAnsi="Arial" w:cs="Arial"/>
          </w:rPr>
          <w:delText>: List of Group Insurance Plans without Annual Benefits by Year, as Requested</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rsidDel="00C5501A" w14:paraId="01E10A4E" w14:textId="424E8D05" w:rsidTr="00A17716">
        <w:trPr>
          <w:cantSplit/>
          <w:tblHeader/>
          <w:del w:id="278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398EF2BB" w:rsidR="00A17716" w:rsidRPr="00F458A0" w:rsidDel="00C5501A" w:rsidRDefault="00A17716" w:rsidP="00C5501A">
            <w:pPr>
              <w:pStyle w:val="TableHeading"/>
              <w:spacing w:before="0" w:after="0"/>
              <w:rPr>
                <w:del w:id="2789" w:author="Author"/>
              </w:rPr>
            </w:pPr>
            <w:del w:id="279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3C02B83D" w:rsidR="00A17716" w:rsidRPr="00F458A0" w:rsidDel="00C5501A" w:rsidRDefault="00A17716" w:rsidP="00C5501A">
            <w:pPr>
              <w:pStyle w:val="TableHeading"/>
              <w:spacing w:before="0" w:after="0"/>
              <w:rPr>
                <w:del w:id="2791" w:author="Author"/>
              </w:rPr>
            </w:pPr>
            <w:del w:id="279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4F62E0DD" w:rsidR="00A17716" w:rsidRPr="00F458A0" w:rsidDel="00C5501A" w:rsidRDefault="00A17716" w:rsidP="00C5501A">
            <w:pPr>
              <w:pStyle w:val="TableHeading"/>
              <w:spacing w:before="0" w:after="0"/>
              <w:rPr>
                <w:del w:id="2793" w:author="Author"/>
              </w:rPr>
            </w:pPr>
            <w:del w:id="279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1F595CEC" w:rsidR="00A17716" w:rsidRPr="00F458A0" w:rsidDel="00C5501A" w:rsidRDefault="00A17716" w:rsidP="00C5501A">
            <w:pPr>
              <w:pStyle w:val="TableHeading"/>
              <w:spacing w:before="0" w:after="0"/>
              <w:rPr>
                <w:del w:id="2795" w:author="Author"/>
              </w:rPr>
            </w:pPr>
            <w:del w:id="2796" w:author="Author">
              <w:r w:rsidRPr="00F458A0" w:rsidDel="00C5501A">
                <w:delText>Read/Write</w:delText>
              </w:r>
            </w:del>
          </w:p>
        </w:tc>
      </w:tr>
      <w:tr w:rsidR="00A17716" w:rsidRPr="00F458A0" w:rsidDel="00C5501A" w14:paraId="77134FC2" w14:textId="60F6AD41" w:rsidTr="00A17716">
        <w:trPr>
          <w:cantSplit/>
          <w:del w:id="27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5A84D700" w:rsidR="00A17716" w:rsidRPr="00F458A0" w:rsidDel="00C5501A" w:rsidRDefault="00A17716" w:rsidP="00C5501A">
            <w:pPr>
              <w:pStyle w:val="TableText"/>
              <w:spacing w:before="0" w:after="0"/>
              <w:rPr>
                <w:del w:id="2798" w:author="Author"/>
              </w:rPr>
            </w:pPr>
            <w:del w:id="279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35390134" w:rsidR="00A17716" w:rsidRPr="00F458A0" w:rsidDel="00C5501A" w:rsidRDefault="00A17716" w:rsidP="00C5501A">
            <w:pPr>
              <w:pStyle w:val="TableText"/>
              <w:spacing w:before="0" w:after="0"/>
              <w:rPr>
                <w:del w:id="2800" w:author="Author"/>
              </w:rPr>
            </w:pPr>
            <w:del w:id="2801" w:author="Author">
              <w:r w:rsidRPr="00F458A0" w:rsidDel="00C5501A">
                <w:delText>Select the Annual Benefit Year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66EFF870" w:rsidR="00A17716" w:rsidRPr="00F458A0" w:rsidDel="00C5501A" w:rsidRDefault="00A17716" w:rsidP="00C5501A">
            <w:pPr>
              <w:pStyle w:val="TableText"/>
              <w:spacing w:before="0" w:after="0"/>
              <w:rPr>
                <w:del w:id="280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1F1AC4A5" w:rsidR="00A17716" w:rsidRPr="00F458A0" w:rsidDel="00C5501A" w:rsidRDefault="00A17716" w:rsidP="00C5501A">
            <w:pPr>
              <w:pStyle w:val="TableText"/>
              <w:spacing w:before="0" w:after="0"/>
              <w:rPr>
                <w:del w:id="2803" w:author="Author"/>
              </w:rPr>
            </w:pPr>
            <w:del w:id="2804" w:author="Author">
              <w:r w:rsidRPr="00F458A0" w:rsidDel="00C5501A">
                <w:delText>R</w:delText>
              </w:r>
            </w:del>
          </w:p>
        </w:tc>
      </w:tr>
      <w:tr w:rsidR="00A17716" w:rsidRPr="00F458A0" w:rsidDel="00C5501A" w14:paraId="2659BA2E" w14:textId="3F57AE2C" w:rsidTr="00A17716">
        <w:trPr>
          <w:cantSplit/>
          <w:del w:id="28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261831B" w:rsidR="00A17716" w:rsidRPr="00F458A0" w:rsidDel="00C5501A" w:rsidRDefault="00A17716" w:rsidP="00C5501A">
            <w:pPr>
              <w:pStyle w:val="TableText"/>
              <w:spacing w:before="0" w:after="0"/>
              <w:rPr>
                <w:del w:id="2806" w:author="Author"/>
              </w:rPr>
            </w:pPr>
            <w:del w:id="280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21EFA39D" w:rsidR="00A17716" w:rsidRPr="00F458A0" w:rsidDel="00C5501A" w:rsidRDefault="00A17716" w:rsidP="00C5501A">
            <w:pPr>
              <w:pStyle w:val="TableText"/>
              <w:spacing w:before="0" w:after="0"/>
              <w:rPr>
                <w:del w:id="2808" w:author="Author"/>
              </w:rPr>
            </w:pPr>
            <w:del w:id="2809"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01647ACE" w:rsidR="00A17716" w:rsidRPr="00F458A0" w:rsidDel="00C5501A" w:rsidRDefault="00A17716" w:rsidP="00C5501A">
            <w:pPr>
              <w:pStyle w:val="TableText"/>
              <w:spacing w:before="0" w:after="0"/>
              <w:rPr>
                <w:del w:id="2810" w:author="Author"/>
              </w:rPr>
            </w:pPr>
            <w:del w:id="281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06C7F03B" w:rsidR="00A17716" w:rsidRPr="00F458A0" w:rsidDel="00C5501A" w:rsidRDefault="00A17716" w:rsidP="00C5501A">
            <w:pPr>
              <w:pStyle w:val="TableText"/>
              <w:spacing w:before="0" w:after="0"/>
              <w:rPr>
                <w:del w:id="2812" w:author="Author"/>
              </w:rPr>
            </w:pPr>
            <w:del w:id="2813" w:author="Author">
              <w:r w:rsidRPr="00F458A0" w:rsidDel="00C5501A">
                <w:delText>R</w:delText>
              </w:r>
            </w:del>
          </w:p>
        </w:tc>
      </w:tr>
      <w:tr w:rsidR="00A17716" w:rsidRPr="00F458A0" w:rsidDel="00C5501A" w14:paraId="022D3A08" w14:textId="4617A7A8" w:rsidTr="00A17716">
        <w:trPr>
          <w:cantSplit/>
          <w:del w:id="28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21C1AFCE" w:rsidR="00A17716" w:rsidRPr="00F458A0" w:rsidDel="00C5501A" w:rsidRDefault="00A17716" w:rsidP="00C5501A">
            <w:pPr>
              <w:pStyle w:val="TableText"/>
              <w:spacing w:before="0" w:after="0"/>
              <w:rPr>
                <w:del w:id="2815" w:author="Author"/>
              </w:rPr>
            </w:pPr>
            <w:del w:id="281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1E823D84" w:rsidR="00A17716" w:rsidRPr="00F458A0" w:rsidDel="00C5501A" w:rsidRDefault="00A17716" w:rsidP="00C5501A">
            <w:pPr>
              <w:pStyle w:val="TableText"/>
              <w:spacing w:before="0" w:after="0"/>
              <w:rPr>
                <w:del w:id="2817" w:author="Author"/>
              </w:rPr>
            </w:pPr>
            <w:del w:id="2818"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057EB5F7" w:rsidR="00A17716" w:rsidRPr="00F458A0" w:rsidDel="00C5501A" w:rsidRDefault="00A17716" w:rsidP="00C5501A">
            <w:pPr>
              <w:pStyle w:val="TableText"/>
              <w:spacing w:before="0" w:after="0"/>
              <w:rPr>
                <w:del w:id="2819" w:author="Author"/>
              </w:rPr>
            </w:pPr>
            <w:del w:id="282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6917835E" w:rsidR="00A17716" w:rsidRPr="00F458A0" w:rsidDel="00C5501A" w:rsidRDefault="00A17716" w:rsidP="00C5501A">
            <w:pPr>
              <w:pStyle w:val="TableText"/>
              <w:spacing w:before="0" w:after="0"/>
              <w:rPr>
                <w:del w:id="2821" w:author="Author"/>
              </w:rPr>
            </w:pPr>
            <w:del w:id="2822" w:author="Author">
              <w:r w:rsidRPr="00F458A0" w:rsidDel="00C5501A">
                <w:delText>R</w:delText>
              </w:r>
            </w:del>
          </w:p>
        </w:tc>
      </w:tr>
      <w:tr w:rsidR="00A17716" w:rsidRPr="00F458A0" w:rsidDel="00C5501A" w14:paraId="4E43339E" w14:textId="5365AC6F" w:rsidTr="00A17716">
        <w:trPr>
          <w:cantSplit/>
          <w:del w:id="28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1487B133" w:rsidR="00A17716" w:rsidRPr="00F458A0" w:rsidDel="00C5501A" w:rsidRDefault="00A17716" w:rsidP="00C5501A">
            <w:pPr>
              <w:pStyle w:val="TableText"/>
              <w:spacing w:before="0" w:after="0"/>
              <w:rPr>
                <w:del w:id="2824" w:author="Author"/>
              </w:rPr>
            </w:pPr>
            <w:del w:id="282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34A5AAD9" w:rsidR="00A17716" w:rsidRPr="00F458A0" w:rsidDel="00C5501A" w:rsidRDefault="00A17716" w:rsidP="00C5501A">
            <w:pPr>
              <w:pStyle w:val="TableText"/>
              <w:spacing w:before="0" w:after="0"/>
              <w:rPr>
                <w:del w:id="2826" w:author="Author"/>
              </w:rPr>
            </w:pPr>
            <w:del w:id="2827" w:author="Author">
              <w:r w:rsidRPr="00F458A0" w:rsidDel="00C5501A">
                <w:delText>All Active Plans for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52981EF2" w:rsidR="00A17716" w:rsidRPr="00F458A0" w:rsidDel="00C5501A" w:rsidRDefault="00A17716" w:rsidP="00C5501A">
            <w:pPr>
              <w:pStyle w:val="TableText"/>
              <w:spacing w:before="0" w:after="0"/>
              <w:rPr>
                <w:del w:id="2828" w:author="Author"/>
              </w:rPr>
            </w:pPr>
            <w:del w:id="282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30E81B22" w:rsidR="00A17716" w:rsidRPr="00F458A0" w:rsidDel="00C5501A" w:rsidRDefault="00A17716" w:rsidP="00C5501A">
            <w:pPr>
              <w:pStyle w:val="TableText"/>
              <w:spacing w:before="0" w:after="0"/>
              <w:rPr>
                <w:del w:id="2830" w:author="Author"/>
              </w:rPr>
            </w:pPr>
            <w:del w:id="2831" w:author="Author">
              <w:r w:rsidRPr="00F458A0" w:rsidDel="00C5501A">
                <w:delText>R</w:delText>
              </w:r>
            </w:del>
          </w:p>
        </w:tc>
      </w:tr>
      <w:tr w:rsidR="00A17716" w:rsidRPr="00F458A0" w:rsidDel="00C5501A" w14:paraId="3B91902E" w14:textId="3617666F" w:rsidTr="00A17716">
        <w:trPr>
          <w:cantSplit/>
          <w:del w:id="28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E950A4B" w:rsidR="00A17716" w:rsidRPr="00F458A0" w:rsidDel="00C5501A" w:rsidRDefault="00A17716" w:rsidP="00C5501A">
            <w:pPr>
              <w:pStyle w:val="TableText"/>
              <w:spacing w:before="0" w:after="0"/>
              <w:rPr>
                <w:del w:id="2833" w:author="Author"/>
              </w:rPr>
            </w:pPr>
            <w:del w:id="283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36B8D5A2" w:rsidR="00A17716" w:rsidRPr="00F458A0" w:rsidDel="00C5501A" w:rsidRDefault="00A17716" w:rsidP="00C5501A">
            <w:pPr>
              <w:pStyle w:val="TableText"/>
              <w:spacing w:before="0" w:after="0"/>
              <w:rPr>
                <w:del w:id="2835" w:author="Author"/>
              </w:rPr>
            </w:pPr>
            <w:del w:id="2836"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6BE88163" w:rsidR="00A17716" w:rsidRPr="00F458A0" w:rsidDel="00C5501A" w:rsidRDefault="00A17716" w:rsidP="00C5501A">
            <w:pPr>
              <w:pStyle w:val="TableText"/>
              <w:spacing w:before="0" w:after="0"/>
              <w:rPr>
                <w:del w:id="28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51B8B57D" w:rsidR="00A17716" w:rsidRPr="00F458A0" w:rsidDel="00C5501A" w:rsidRDefault="00A17716" w:rsidP="00C5501A">
            <w:pPr>
              <w:pStyle w:val="TableText"/>
              <w:spacing w:before="0" w:after="0"/>
              <w:rPr>
                <w:del w:id="2838" w:author="Author"/>
              </w:rPr>
            </w:pPr>
            <w:del w:id="2839" w:author="Author">
              <w:r w:rsidRPr="00F458A0" w:rsidDel="00C5501A">
                <w:delText>R</w:delText>
              </w:r>
            </w:del>
          </w:p>
        </w:tc>
      </w:tr>
      <w:tr w:rsidR="00A17716" w:rsidRPr="00F458A0" w:rsidDel="00C5501A" w14:paraId="7D6012B3" w14:textId="12F375BB" w:rsidTr="00A17716">
        <w:trPr>
          <w:cantSplit/>
          <w:del w:id="28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2DFDDD82" w:rsidR="00A17716" w:rsidRPr="00F458A0" w:rsidDel="00C5501A" w:rsidRDefault="00A17716" w:rsidP="00C5501A">
            <w:pPr>
              <w:pStyle w:val="TableText"/>
              <w:spacing w:before="0" w:after="0"/>
              <w:rPr>
                <w:del w:id="2841" w:author="Author"/>
              </w:rPr>
            </w:pPr>
            <w:del w:id="284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F2796A5" w:rsidR="00A17716" w:rsidRPr="00F458A0" w:rsidDel="00C5501A" w:rsidRDefault="00A17716" w:rsidP="00C5501A">
            <w:pPr>
              <w:pStyle w:val="TableText"/>
              <w:spacing w:before="0" w:after="0"/>
              <w:rPr>
                <w:del w:id="2843" w:author="Author"/>
              </w:rPr>
            </w:pPr>
            <w:del w:id="2844"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2CCB30A7" w:rsidR="00A17716" w:rsidRPr="00F458A0" w:rsidDel="00C5501A" w:rsidRDefault="00A17716" w:rsidP="00C5501A">
            <w:pPr>
              <w:pStyle w:val="TableText"/>
              <w:spacing w:before="0" w:after="0"/>
              <w:rPr>
                <w:del w:id="28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0A164220" w:rsidR="00A17716" w:rsidRPr="00F458A0" w:rsidDel="00C5501A" w:rsidRDefault="00A17716" w:rsidP="00C5501A">
            <w:pPr>
              <w:pStyle w:val="TableText"/>
              <w:spacing w:before="0" w:after="0"/>
              <w:rPr>
                <w:del w:id="2846" w:author="Author"/>
              </w:rPr>
            </w:pPr>
            <w:del w:id="2847" w:author="Author">
              <w:r w:rsidRPr="00F458A0" w:rsidDel="00C5501A">
                <w:delText>R</w:delText>
              </w:r>
            </w:del>
          </w:p>
        </w:tc>
      </w:tr>
      <w:tr w:rsidR="00A17716" w:rsidRPr="00F458A0" w:rsidDel="00C5501A" w14:paraId="1BF76533" w14:textId="65674727" w:rsidTr="00A17716">
        <w:trPr>
          <w:cantSplit/>
          <w:del w:id="28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20F851F0" w:rsidR="00A17716" w:rsidRPr="00F458A0" w:rsidDel="00C5501A" w:rsidRDefault="00A17716" w:rsidP="00C5501A">
            <w:pPr>
              <w:pStyle w:val="TableText"/>
              <w:spacing w:before="0" w:after="0"/>
              <w:rPr>
                <w:del w:id="2849" w:author="Author"/>
              </w:rPr>
            </w:pPr>
            <w:del w:id="285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16C3735" w:rsidR="00A17716" w:rsidRPr="00F458A0" w:rsidDel="00C5501A" w:rsidRDefault="00A17716" w:rsidP="00C5501A">
            <w:pPr>
              <w:pStyle w:val="TableText"/>
              <w:spacing w:before="0" w:after="0"/>
              <w:rPr>
                <w:del w:id="2851" w:author="Author"/>
              </w:rPr>
            </w:pPr>
            <w:del w:id="2852"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5F8ECFFB" w:rsidR="00A17716" w:rsidRPr="00F458A0" w:rsidDel="00C5501A" w:rsidRDefault="00A17716" w:rsidP="00C5501A">
            <w:pPr>
              <w:pStyle w:val="TableText"/>
              <w:spacing w:before="0" w:after="0"/>
              <w:rPr>
                <w:del w:id="28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04CDC766" w:rsidR="00A17716" w:rsidRPr="00F458A0" w:rsidDel="00C5501A" w:rsidRDefault="00A17716" w:rsidP="00C5501A">
            <w:pPr>
              <w:pStyle w:val="TableText"/>
              <w:spacing w:before="0" w:after="0"/>
              <w:rPr>
                <w:del w:id="2854" w:author="Author"/>
              </w:rPr>
            </w:pPr>
            <w:del w:id="2855" w:author="Author">
              <w:r w:rsidRPr="00F458A0" w:rsidDel="00C5501A">
                <w:delText>R</w:delText>
              </w:r>
            </w:del>
          </w:p>
        </w:tc>
      </w:tr>
      <w:tr w:rsidR="00A17716" w:rsidRPr="00F458A0" w:rsidDel="00C5501A" w14:paraId="1D4D96A0" w14:textId="52F1BF61" w:rsidTr="00A17716">
        <w:trPr>
          <w:cantSplit/>
          <w:del w:id="28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46219EBA" w:rsidR="00A17716" w:rsidRPr="00F458A0" w:rsidDel="00C5501A" w:rsidRDefault="00A17716" w:rsidP="00C5501A">
            <w:pPr>
              <w:pStyle w:val="TableText"/>
              <w:spacing w:before="0" w:after="0"/>
              <w:rPr>
                <w:del w:id="2857" w:author="Author"/>
              </w:rPr>
            </w:pPr>
            <w:del w:id="285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12D30D34" w:rsidR="00A17716" w:rsidRPr="00F458A0" w:rsidDel="00C5501A" w:rsidRDefault="00A17716" w:rsidP="00C5501A">
            <w:pPr>
              <w:pStyle w:val="TableText"/>
              <w:spacing w:before="0" w:after="0"/>
              <w:rPr>
                <w:del w:id="2859" w:author="Author"/>
              </w:rPr>
            </w:pPr>
            <w:del w:id="2860" w:author="Author">
              <w:r w:rsidRPr="00F458A0" w:rsidDel="00C5501A">
                <w:delText>UR?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45AE503E" w:rsidR="00A17716" w:rsidRPr="00F458A0" w:rsidDel="00C5501A" w:rsidRDefault="00A17716" w:rsidP="00C5501A">
            <w:pPr>
              <w:pStyle w:val="TableText"/>
              <w:spacing w:before="0" w:after="0"/>
              <w:rPr>
                <w:del w:id="28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4B4937E2" w:rsidR="00A17716" w:rsidRPr="00F458A0" w:rsidDel="00C5501A" w:rsidRDefault="00A17716" w:rsidP="00C5501A">
            <w:pPr>
              <w:pStyle w:val="TableText"/>
              <w:spacing w:before="0" w:after="0"/>
              <w:rPr>
                <w:del w:id="2862" w:author="Author"/>
              </w:rPr>
            </w:pPr>
            <w:del w:id="2863" w:author="Author">
              <w:r w:rsidRPr="00F458A0" w:rsidDel="00C5501A">
                <w:delText>R</w:delText>
              </w:r>
            </w:del>
          </w:p>
        </w:tc>
      </w:tr>
      <w:tr w:rsidR="00A17716" w:rsidRPr="00F458A0" w:rsidDel="00C5501A" w14:paraId="6936A8A7" w14:textId="69A4FC96" w:rsidTr="00A17716">
        <w:trPr>
          <w:cantSplit/>
          <w:del w:id="28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1F47C3C2" w:rsidR="00A17716" w:rsidRPr="00F458A0" w:rsidDel="00C5501A" w:rsidRDefault="00A17716" w:rsidP="00C5501A">
            <w:pPr>
              <w:pStyle w:val="TableText"/>
              <w:spacing w:before="0" w:after="0"/>
              <w:rPr>
                <w:del w:id="2865" w:author="Author"/>
              </w:rPr>
            </w:pPr>
            <w:del w:id="286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1F2DA2F3" w:rsidR="00A17716" w:rsidRPr="00F458A0" w:rsidDel="00C5501A" w:rsidRDefault="00A17716" w:rsidP="00C5501A">
            <w:pPr>
              <w:pStyle w:val="TableText"/>
              <w:spacing w:before="0" w:after="0"/>
              <w:rPr>
                <w:del w:id="2867" w:author="Author"/>
              </w:rPr>
            </w:pPr>
            <w:del w:id="2868" w:author="Author">
              <w:r w:rsidRPr="00F458A0" w:rsidDel="00C5501A">
                <w:delText>Pre-Ct?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34D103F8" w:rsidR="00A17716" w:rsidRPr="00F458A0" w:rsidDel="00C5501A" w:rsidRDefault="00A17716" w:rsidP="00C5501A">
            <w:pPr>
              <w:pStyle w:val="TableText"/>
              <w:spacing w:before="0" w:after="0"/>
              <w:rPr>
                <w:del w:id="28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519203B4" w:rsidR="00A17716" w:rsidRPr="00F458A0" w:rsidDel="00C5501A" w:rsidRDefault="00A17716" w:rsidP="00C5501A">
            <w:pPr>
              <w:pStyle w:val="TableText"/>
              <w:spacing w:before="0" w:after="0"/>
              <w:rPr>
                <w:del w:id="2870" w:author="Author"/>
              </w:rPr>
            </w:pPr>
            <w:del w:id="2871" w:author="Author">
              <w:r w:rsidRPr="00F458A0" w:rsidDel="00C5501A">
                <w:delText>R</w:delText>
              </w:r>
            </w:del>
          </w:p>
        </w:tc>
      </w:tr>
      <w:tr w:rsidR="00A17716" w:rsidRPr="00F458A0" w:rsidDel="00C5501A" w14:paraId="66CEBD4A" w14:textId="6F9FC84B" w:rsidTr="00A17716">
        <w:trPr>
          <w:cantSplit/>
          <w:del w:id="28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BA65B68" w:rsidR="00A17716" w:rsidRPr="00F458A0" w:rsidDel="00C5501A" w:rsidRDefault="00A17716" w:rsidP="00C5501A">
            <w:pPr>
              <w:pStyle w:val="TableText"/>
              <w:spacing w:before="0" w:after="0"/>
              <w:rPr>
                <w:del w:id="2873" w:author="Author"/>
              </w:rPr>
            </w:pPr>
            <w:del w:id="287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380DA895" w:rsidR="00A17716" w:rsidRPr="00F458A0" w:rsidDel="00C5501A" w:rsidRDefault="00A17716" w:rsidP="00C5501A">
            <w:pPr>
              <w:pStyle w:val="TableText"/>
              <w:spacing w:before="0" w:after="0"/>
              <w:rPr>
                <w:del w:id="2875" w:author="Author"/>
              </w:rPr>
            </w:pPr>
            <w:del w:id="2876" w:author="Author">
              <w:r w:rsidRPr="00F458A0" w:rsidDel="00C5501A">
                <w:delText>Pre-ExC?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F092315" w:rsidR="00A17716" w:rsidRPr="00F458A0" w:rsidDel="00C5501A" w:rsidRDefault="00A17716" w:rsidP="00C5501A">
            <w:pPr>
              <w:pStyle w:val="TableText"/>
              <w:spacing w:before="0" w:after="0"/>
              <w:rPr>
                <w:del w:id="28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1C93DD5C" w:rsidR="00A17716" w:rsidRPr="00F458A0" w:rsidDel="00C5501A" w:rsidRDefault="00A17716" w:rsidP="00C5501A">
            <w:pPr>
              <w:pStyle w:val="TableText"/>
              <w:spacing w:before="0" w:after="0"/>
              <w:rPr>
                <w:del w:id="2878" w:author="Author"/>
              </w:rPr>
            </w:pPr>
            <w:del w:id="2879" w:author="Author">
              <w:r w:rsidRPr="00F458A0" w:rsidDel="00C5501A">
                <w:delText>R</w:delText>
              </w:r>
            </w:del>
          </w:p>
        </w:tc>
      </w:tr>
      <w:tr w:rsidR="00A17716" w:rsidRPr="00F458A0" w:rsidDel="00C5501A" w14:paraId="41529835" w14:textId="0550105A" w:rsidTr="00A17716">
        <w:trPr>
          <w:cantSplit/>
          <w:del w:id="28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5FD3D616" w:rsidR="00A17716" w:rsidRPr="00F458A0" w:rsidDel="00C5501A" w:rsidRDefault="00A17716" w:rsidP="00C5501A">
            <w:pPr>
              <w:pStyle w:val="TableText"/>
              <w:spacing w:before="0" w:after="0"/>
              <w:rPr>
                <w:del w:id="2881" w:author="Author"/>
              </w:rPr>
            </w:pPr>
            <w:del w:id="288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5CC8F91C" w:rsidR="00A17716" w:rsidRPr="00F458A0" w:rsidDel="00C5501A" w:rsidRDefault="00A17716" w:rsidP="00C5501A">
            <w:pPr>
              <w:pStyle w:val="TableText"/>
              <w:spacing w:before="0" w:after="0"/>
              <w:rPr>
                <w:del w:id="2883" w:author="Author"/>
              </w:rPr>
            </w:pPr>
            <w:del w:id="2884" w:author="Author">
              <w:r w:rsidRPr="00F458A0" w:rsidDel="00C5501A">
                <w:delText>Ben As?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25098F53" w:rsidR="00A17716" w:rsidRPr="00F458A0" w:rsidDel="00C5501A" w:rsidRDefault="00A17716" w:rsidP="00C5501A">
            <w:pPr>
              <w:pStyle w:val="TableText"/>
              <w:spacing w:before="0" w:after="0"/>
              <w:rPr>
                <w:del w:id="28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ACC290F" w:rsidR="00A17716" w:rsidRPr="00F458A0" w:rsidDel="00C5501A" w:rsidRDefault="00A17716" w:rsidP="00C5501A">
            <w:pPr>
              <w:pStyle w:val="TableText"/>
              <w:spacing w:before="0" w:after="0"/>
              <w:rPr>
                <w:del w:id="2886" w:author="Author"/>
              </w:rPr>
            </w:pPr>
            <w:del w:id="2887" w:author="Author">
              <w:r w:rsidRPr="00F458A0" w:rsidDel="00C5501A">
                <w:delText>R</w:delText>
              </w:r>
            </w:del>
          </w:p>
        </w:tc>
      </w:tr>
      <w:tr w:rsidR="00A17716" w:rsidRPr="00F458A0" w:rsidDel="00C5501A" w14:paraId="6600917B" w14:textId="2C4687BF" w:rsidTr="00A17716">
        <w:trPr>
          <w:cantSplit/>
          <w:del w:id="28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6B8FEF63" w:rsidR="00A17716" w:rsidRPr="00F458A0" w:rsidDel="00C5501A" w:rsidRDefault="00A17716" w:rsidP="00C5501A">
            <w:pPr>
              <w:pStyle w:val="TableText"/>
              <w:spacing w:before="0" w:after="0"/>
              <w:rPr>
                <w:del w:id="2889" w:author="Author"/>
              </w:rPr>
            </w:pPr>
            <w:del w:id="289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0BDF86A1" w:rsidR="00A17716" w:rsidRPr="00F458A0" w:rsidDel="00C5501A" w:rsidRDefault="00A17716" w:rsidP="00C5501A">
            <w:pPr>
              <w:pStyle w:val="TableText"/>
              <w:spacing w:before="0" w:after="0"/>
              <w:rPr>
                <w:del w:id="2891" w:author="Author"/>
              </w:rPr>
            </w:pPr>
            <w:del w:id="2892"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193C8411" w:rsidR="00A17716" w:rsidRPr="00F458A0" w:rsidDel="00C5501A" w:rsidRDefault="00A17716" w:rsidP="00C5501A">
            <w:pPr>
              <w:pStyle w:val="TableText"/>
              <w:spacing w:before="0" w:after="0"/>
              <w:rPr>
                <w:del w:id="28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41A32EC8" w:rsidR="00A17716" w:rsidRPr="00F458A0" w:rsidDel="00C5501A" w:rsidRDefault="00A17716" w:rsidP="00C5501A">
            <w:pPr>
              <w:pStyle w:val="TableText"/>
              <w:spacing w:before="0" w:after="0"/>
              <w:rPr>
                <w:del w:id="2894" w:author="Author"/>
              </w:rPr>
            </w:pPr>
            <w:del w:id="2895" w:author="Author">
              <w:r w:rsidRPr="00F458A0" w:rsidDel="00C5501A">
                <w:delText>R</w:delText>
              </w:r>
            </w:del>
          </w:p>
        </w:tc>
      </w:tr>
      <w:tr w:rsidR="00A17716" w:rsidRPr="00F458A0" w:rsidDel="00C5501A" w14:paraId="1992882F" w14:textId="5838F983" w:rsidTr="00A17716">
        <w:trPr>
          <w:cantSplit/>
          <w:del w:id="28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28D2831B" w:rsidR="00A17716" w:rsidRPr="00F458A0" w:rsidDel="00C5501A" w:rsidRDefault="00A17716" w:rsidP="00C5501A">
            <w:pPr>
              <w:pStyle w:val="TableText"/>
              <w:spacing w:before="0" w:after="0"/>
              <w:rPr>
                <w:del w:id="2897" w:author="Author"/>
              </w:rPr>
            </w:pPr>
            <w:del w:id="289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2EFC58AF" w:rsidR="00A17716" w:rsidRPr="00F458A0" w:rsidDel="00C5501A" w:rsidRDefault="00A17716" w:rsidP="00C5501A">
            <w:pPr>
              <w:pStyle w:val="TableText"/>
              <w:spacing w:before="0" w:after="0"/>
              <w:rPr>
                <w:del w:id="2899" w:author="Author"/>
              </w:rPr>
            </w:pPr>
            <w:del w:id="2900" w:author="Author">
              <w:r w:rsidRPr="00F458A0" w:rsidDel="00C5501A">
                <w:delText>INSURANCE COMPANY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21E2FC0E" w:rsidR="00A17716" w:rsidRPr="00F458A0" w:rsidDel="00C5501A" w:rsidRDefault="00A17716" w:rsidP="00C5501A">
            <w:pPr>
              <w:pStyle w:val="TableText"/>
              <w:spacing w:before="0" w:after="0"/>
              <w:rPr>
                <w:del w:id="2901" w:author="Author"/>
              </w:rPr>
            </w:pPr>
            <w:del w:id="290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1BEC6DB2" w:rsidR="00A17716" w:rsidRPr="00F458A0" w:rsidDel="00C5501A" w:rsidRDefault="00A17716" w:rsidP="00C5501A">
            <w:pPr>
              <w:pStyle w:val="TableText"/>
              <w:spacing w:before="0" w:after="0"/>
              <w:rPr>
                <w:del w:id="2903" w:author="Author"/>
              </w:rPr>
            </w:pPr>
            <w:del w:id="2904" w:author="Author">
              <w:r w:rsidRPr="00F458A0" w:rsidDel="00C5501A">
                <w:delText>R</w:delText>
              </w:r>
            </w:del>
          </w:p>
        </w:tc>
      </w:tr>
      <w:tr w:rsidR="00A17716" w:rsidRPr="00F458A0" w:rsidDel="00C5501A" w14:paraId="1D0552F2" w14:textId="1AEC5D89" w:rsidTr="00A17716">
        <w:trPr>
          <w:cantSplit/>
          <w:del w:id="29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67BBCF97" w:rsidR="00A17716" w:rsidRPr="00F458A0" w:rsidDel="00C5501A" w:rsidRDefault="00A17716" w:rsidP="00C5501A">
            <w:pPr>
              <w:pStyle w:val="TableText"/>
              <w:spacing w:before="0" w:after="0"/>
              <w:rPr>
                <w:del w:id="2906" w:author="Author"/>
              </w:rPr>
            </w:pPr>
            <w:del w:id="290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2B17CA52" w:rsidR="00A17716" w:rsidRPr="00F458A0" w:rsidDel="00C5501A" w:rsidRDefault="00A17716" w:rsidP="00C5501A">
            <w:pPr>
              <w:pStyle w:val="TableText"/>
              <w:spacing w:before="0" w:after="0"/>
              <w:rPr>
                <w:del w:id="2908" w:author="Author"/>
              </w:rPr>
            </w:pPr>
            <w:del w:id="2909"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4AB965EF" w:rsidR="00A17716" w:rsidRPr="00F458A0" w:rsidDel="00C5501A" w:rsidRDefault="00A17716" w:rsidP="00C5501A">
            <w:pPr>
              <w:pStyle w:val="TableText"/>
              <w:spacing w:before="0" w:after="0"/>
              <w:rPr>
                <w:del w:id="2910" w:author="Author"/>
              </w:rPr>
            </w:pPr>
            <w:del w:id="291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458859DD" w:rsidR="00A17716" w:rsidRPr="00F458A0" w:rsidDel="00C5501A" w:rsidRDefault="00A17716" w:rsidP="00C5501A">
            <w:pPr>
              <w:pStyle w:val="TableText"/>
              <w:spacing w:before="0" w:after="0"/>
              <w:rPr>
                <w:del w:id="2912" w:author="Author"/>
              </w:rPr>
            </w:pPr>
            <w:del w:id="2913" w:author="Author">
              <w:r w:rsidRPr="00F458A0" w:rsidDel="00C5501A">
                <w:delText>R</w:delText>
              </w:r>
            </w:del>
          </w:p>
        </w:tc>
      </w:tr>
      <w:tr w:rsidR="00A17716" w:rsidRPr="00F458A0" w:rsidDel="00C5501A" w14:paraId="50EF65CF" w14:textId="4E00F803" w:rsidTr="00A17716">
        <w:trPr>
          <w:cantSplit/>
          <w:del w:id="29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8CD19F9" w:rsidR="00A17716" w:rsidRPr="00F458A0" w:rsidDel="00C5501A" w:rsidRDefault="00A17716" w:rsidP="00C5501A">
            <w:pPr>
              <w:pStyle w:val="TableText"/>
              <w:spacing w:before="0" w:after="0"/>
              <w:rPr>
                <w:del w:id="2915" w:author="Author"/>
              </w:rPr>
            </w:pPr>
            <w:del w:id="291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6F6A510D" w:rsidR="00A17716" w:rsidRPr="00F458A0" w:rsidDel="00C5501A" w:rsidRDefault="00A17716" w:rsidP="00C5501A">
            <w:pPr>
              <w:pStyle w:val="TableText"/>
              <w:spacing w:before="0" w:after="0"/>
              <w:rPr>
                <w:del w:id="2917" w:author="Author"/>
              </w:rPr>
            </w:pPr>
            <w:del w:id="2918" w:author="Author">
              <w:r w:rsidRPr="00F458A0" w:rsidDel="00C5501A">
                <w:delText>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5CB459A1" w:rsidR="00A17716" w:rsidRPr="00F458A0" w:rsidDel="00C5501A" w:rsidRDefault="00A17716" w:rsidP="00C5501A">
            <w:pPr>
              <w:pStyle w:val="TableText"/>
              <w:spacing w:before="0" w:after="0"/>
              <w:rPr>
                <w:del w:id="2919" w:author="Author"/>
              </w:rPr>
            </w:pPr>
            <w:del w:id="292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0DDF63B6" w:rsidR="00A17716" w:rsidRPr="00F458A0" w:rsidDel="00C5501A" w:rsidRDefault="00A17716" w:rsidP="00C5501A">
            <w:pPr>
              <w:pStyle w:val="TableText"/>
              <w:spacing w:before="0" w:after="0"/>
              <w:rPr>
                <w:del w:id="2921" w:author="Author"/>
              </w:rPr>
            </w:pPr>
            <w:del w:id="2922" w:author="Author">
              <w:r w:rsidRPr="00F458A0" w:rsidDel="00C5501A">
                <w:delText>R</w:delText>
              </w:r>
            </w:del>
          </w:p>
        </w:tc>
      </w:tr>
      <w:tr w:rsidR="00A17716" w:rsidRPr="00F458A0" w:rsidDel="00C5501A" w14:paraId="2D0D560F" w14:textId="63C63176" w:rsidTr="00A17716">
        <w:trPr>
          <w:cantSplit/>
          <w:del w:id="29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16375C17" w:rsidR="00A17716" w:rsidRPr="00F458A0" w:rsidDel="00C5501A" w:rsidRDefault="00A17716" w:rsidP="00C5501A">
            <w:pPr>
              <w:pStyle w:val="TableText"/>
              <w:spacing w:before="0" w:after="0"/>
              <w:rPr>
                <w:del w:id="2924" w:author="Author"/>
              </w:rPr>
            </w:pPr>
            <w:del w:id="292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64D49F64" w:rsidR="00A17716" w:rsidRPr="00F458A0" w:rsidDel="00C5501A" w:rsidRDefault="00A17716" w:rsidP="00C5501A">
            <w:pPr>
              <w:pStyle w:val="TableText"/>
              <w:spacing w:before="0" w:after="0"/>
              <w:rPr>
                <w:del w:id="2926" w:author="Author"/>
              </w:rPr>
            </w:pPr>
            <w:del w:id="2927" w:author="Author">
              <w:r w:rsidRPr="00F458A0" w:rsidDel="00C5501A">
                <w:delText>PRECERT 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4BF3B2A4" w:rsidR="00A17716" w:rsidRPr="00F458A0" w:rsidDel="00C5501A" w:rsidRDefault="00A17716" w:rsidP="00C5501A">
            <w:pPr>
              <w:pStyle w:val="TableText"/>
              <w:spacing w:before="0" w:after="0"/>
              <w:rPr>
                <w:del w:id="2928" w:author="Author"/>
              </w:rPr>
            </w:pPr>
            <w:del w:id="292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5F192C52" w:rsidR="00A17716" w:rsidRPr="00F458A0" w:rsidDel="00C5501A" w:rsidRDefault="00A17716" w:rsidP="00C5501A">
            <w:pPr>
              <w:pStyle w:val="TableText"/>
              <w:spacing w:before="0" w:after="0"/>
              <w:rPr>
                <w:del w:id="2930" w:author="Author"/>
              </w:rPr>
            </w:pPr>
            <w:del w:id="2931" w:author="Author">
              <w:r w:rsidRPr="00F458A0" w:rsidDel="00C5501A">
                <w:delText>R</w:delText>
              </w:r>
            </w:del>
          </w:p>
        </w:tc>
      </w:tr>
      <w:tr w:rsidR="00A17716" w:rsidRPr="00F458A0" w:rsidDel="00C5501A" w14:paraId="208A9D90" w14:textId="6A81ACC9" w:rsidTr="00A17716">
        <w:trPr>
          <w:cantSplit/>
          <w:del w:id="29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45645661" w:rsidR="00A17716" w:rsidRPr="00F458A0" w:rsidDel="00C5501A" w:rsidRDefault="00A17716" w:rsidP="00C5501A">
            <w:pPr>
              <w:pStyle w:val="TableText"/>
              <w:spacing w:before="0" w:after="0"/>
              <w:rPr>
                <w:del w:id="2933" w:author="Author"/>
              </w:rPr>
            </w:pPr>
            <w:del w:id="293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3552B143" w:rsidR="00A17716" w:rsidRPr="00F458A0" w:rsidDel="00C5501A" w:rsidRDefault="00A17716" w:rsidP="00C5501A">
            <w:pPr>
              <w:pStyle w:val="TableText"/>
              <w:spacing w:before="0" w:after="0"/>
              <w:rPr>
                <w:del w:id="2935" w:author="Author"/>
              </w:rPr>
            </w:pPr>
            <w:del w:id="2936" w:author="Author">
              <w:r w:rsidRPr="00F458A0" w:rsidDel="00C5501A">
                <w:delText>REIMBURSE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40673201" w:rsidR="00A17716" w:rsidRPr="00F458A0" w:rsidDel="00C5501A" w:rsidRDefault="00A17716" w:rsidP="00C5501A">
            <w:pPr>
              <w:pStyle w:val="TableText"/>
              <w:spacing w:before="0" w:after="0"/>
              <w:rPr>
                <w:del w:id="29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51F621F6" w:rsidR="00A17716" w:rsidRPr="00F458A0" w:rsidDel="00C5501A" w:rsidRDefault="00A17716" w:rsidP="00C5501A">
            <w:pPr>
              <w:pStyle w:val="TableText"/>
              <w:spacing w:before="0" w:after="0"/>
              <w:rPr>
                <w:del w:id="2938" w:author="Author"/>
              </w:rPr>
            </w:pPr>
            <w:del w:id="2939" w:author="Author">
              <w:r w:rsidRPr="00F458A0" w:rsidDel="00C5501A">
                <w:delText>R</w:delText>
              </w:r>
            </w:del>
          </w:p>
        </w:tc>
      </w:tr>
      <w:tr w:rsidR="00A17716" w:rsidRPr="00F458A0" w:rsidDel="00C5501A" w14:paraId="369C4ABE" w14:textId="376B6222" w:rsidTr="00A17716">
        <w:trPr>
          <w:cantSplit/>
          <w:del w:id="29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0F063851" w:rsidR="00A17716" w:rsidRPr="00F458A0" w:rsidDel="00C5501A" w:rsidRDefault="00A17716" w:rsidP="00C5501A">
            <w:pPr>
              <w:pStyle w:val="TableText"/>
              <w:spacing w:before="0" w:after="0"/>
              <w:rPr>
                <w:del w:id="2941" w:author="Author"/>
              </w:rPr>
            </w:pPr>
            <w:del w:id="294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CAB248F" w:rsidR="00A17716" w:rsidRPr="00F458A0" w:rsidDel="00C5501A" w:rsidRDefault="00A17716" w:rsidP="00C5501A">
            <w:pPr>
              <w:pStyle w:val="TableText"/>
              <w:spacing w:before="0" w:after="0"/>
              <w:rPr>
                <w:del w:id="2943" w:author="Author"/>
              </w:rPr>
            </w:pPr>
            <w:del w:id="2944" w:author="Author">
              <w:r w:rsidRPr="00F458A0" w:rsidDel="00C5501A">
                <w:delText>TYPE OF 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4CA67770" w:rsidR="00A17716" w:rsidRPr="00F458A0" w:rsidDel="00C5501A" w:rsidRDefault="00A17716" w:rsidP="00C5501A">
            <w:pPr>
              <w:pStyle w:val="TableText"/>
              <w:spacing w:before="0" w:after="0"/>
              <w:rPr>
                <w:del w:id="2945" w:author="Author"/>
              </w:rPr>
            </w:pPr>
            <w:del w:id="294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2940D656" w:rsidR="00A17716" w:rsidRPr="00F458A0" w:rsidDel="00C5501A" w:rsidRDefault="00A17716" w:rsidP="00C5501A">
            <w:pPr>
              <w:pStyle w:val="TableText"/>
              <w:spacing w:before="0" w:after="0"/>
              <w:rPr>
                <w:del w:id="2947" w:author="Author"/>
              </w:rPr>
            </w:pPr>
            <w:del w:id="2948" w:author="Author">
              <w:r w:rsidRPr="00F458A0" w:rsidDel="00C5501A">
                <w:delText>R</w:delText>
              </w:r>
            </w:del>
          </w:p>
        </w:tc>
      </w:tr>
      <w:tr w:rsidR="00A17716" w:rsidRPr="00F458A0" w:rsidDel="00C5501A" w14:paraId="17C18093" w14:textId="6A842B78" w:rsidTr="00A17716">
        <w:trPr>
          <w:cantSplit/>
          <w:del w:id="29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2DA0715E" w:rsidR="00A17716" w:rsidRPr="00F458A0" w:rsidDel="00C5501A" w:rsidRDefault="00A17716" w:rsidP="00C5501A">
            <w:pPr>
              <w:pStyle w:val="TableText"/>
              <w:spacing w:before="0" w:after="0"/>
              <w:rPr>
                <w:del w:id="2950" w:author="Author"/>
              </w:rPr>
            </w:pPr>
            <w:del w:id="295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F29F3C5" w:rsidR="00A17716" w:rsidRPr="00F458A0" w:rsidDel="00C5501A" w:rsidRDefault="00A17716" w:rsidP="00C5501A">
            <w:pPr>
              <w:pStyle w:val="TableText"/>
              <w:spacing w:before="0" w:after="0"/>
              <w:rPr>
                <w:del w:id="2952" w:author="Author"/>
              </w:rPr>
            </w:pPr>
            <w:del w:id="2953"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0779B77E" w:rsidR="00A17716" w:rsidRPr="00F458A0" w:rsidDel="00C5501A" w:rsidRDefault="00A17716" w:rsidP="00C5501A">
            <w:pPr>
              <w:pStyle w:val="TableText"/>
              <w:spacing w:before="0" w:after="0"/>
              <w:rPr>
                <w:del w:id="2954" w:author="Author"/>
              </w:rPr>
            </w:pPr>
            <w:del w:id="295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6381180A" w:rsidR="00A17716" w:rsidRPr="00F458A0" w:rsidDel="00C5501A" w:rsidRDefault="00A17716" w:rsidP="00C5501A">
            <w:pPr>
              <w:pStyle w:val="TableText"/>
              <w:spacing w:before="0" w:after="0"/>
              <w:rPr>
                <w:del w:id="2956" w:author="Author"/>
              </w:rPr>
            </w:pPr>
            <w:del w:id="2957" w:author="Author">
              <w:r w:rsidRPr="00F458A0" w:rsidDel="00C5501A">
                <w:delText>R</w:delText>
              </w:r>
            </w:del>
          </w:p>
        </w:tc>
      </w:tr>
      <w:tr w:rsidR="00A17716" w:rsidRPr="00F458A0" w:rsidDel="00C5501A" w14:paraId="1D79355C" w14:textId="324FAE8F" w:rsidTr="00A17716">
        <w:trPr>
          <w:cantSplit/>
          <w:del w:id="29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6B8493C0" w:rsidR="00A17716" w:rsidRPr="00F458A0" w:rsidDel="00C5501A" w:rsidRDefault="00A17716" w:rsidP="00C5501A">
            <w:pPr>
              <w:pStyle w:val="TableText"/>
              <w:spacing w:before="0" w:after="0"/>
              <w:rPr>
                <w:del w:id="2959" w:author="Author"/>
              </w:rPr>
            </w:pPr>
            <w:del w:id="296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582521F0" w:rsidR="00A17716" w:rsidRPr="00F458A0" w:rsidDel="00C5501A" w:rsidRDefault="00A17716" w:rsidP="00C5501A">
            <w:pPr>
              <w:pStyle w:val="TableText"/>
              <w:spacing w:before="0" w:after="0"/>
              <w:rPr>
                <w:del w:id="2961" w:author="Author"/>
              </w:rPr>
            </w:pPr>
            <w:del w:id="2962"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2393D153" w:rsidR="00A17716" w:rsidRPr="00F458A0" w:rsidDel="00C5501A" w:rsidRDefault="00A17716" w:rsidP="00C5501A">
            <w:pPr>
              <w:pStyle w:val="TableText"/>
              <w:spacing w:before="0" w:after="0"/>
              <w:rPr>
                <w:del w:id="2963" w:author="Author"/>
              </w:rPr>
            </w:pPr>
            <w:del w:id="296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8D22E85" w:rsidR="00A17716" w:rsidRPr="00F458A0" w:rsidDel="00C5501A" w:rsidRDefault="00A17716" w:rsidP="00C5501A">
            <w:pPr>
              <w:pStyle w:val="TableText"/>
              <w:spacing w:before="0" w:after="0"/>
              <w:rPr>
                <w:del w:id="2965" w:author="Author"/>
              </w:rPr>
            </w:pPr>
            <w:del w:id="2966" w:author="Author">
              <w:r w:rsidRPr="00F458A0" w:rsidDel="00C5501A">
                <w:delText>R</w:delText>
              </w:r>
            </w:del>
          </w:p>
        </w:tc>
      </w:tr>
      <w:tr w:rsidR="00A17716" w:rsidRPr="00F458A0" w:rsidDel="00C5501A" w14:paraId="2D9294B1" w14:textId="75A200D6" w:rsidTr="00A17716">
        <w:trPr>
          <w:cantSplit/>
          <w:del w:id="29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35E882BC" w:rsidR="00A17716" w:rsidRPr="00F458A0" w:rsidDel="00C5501A" w:rsidRDefault="00A17716" w:rsidP="00C5501A">
            <w:pPr>
              <w:pStyle w:val="TableText"/>
              <w:spacing w:before="0" w:after="0"/>
              <w:rPr>
                <w:del w:id="2968" w:author="Author"/>
              </w:rPr>
            </w:pPr>
            <w:del w:id="296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081ABF43" w:rsidR="00A17716" w:rsidRPr="00F458A0" w:rsidDel="00C5501A" w:rsidRDefault="00A17716" w:rsidP="00C5501A">
            <w:pPr>
              <w:pStyle w:val="TableText"/>
              <w:spacing w:before="0" w:after="0"/>
              <w:rPr>
                <w:del w:id="2970" w:author="Author"/>
              </w:rPr>
            </w:pPr>
            <w:del w:id="2971" w:author="Author">
              <w:r w:rsidRPr="00F458A0" w:rsidDel="00C5501A">
                <w:delText>ACTIVE/INACTIVE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05282DEF" w:rsidR="00A17716" w:rsidRPr="00F458A0" w:rsidDel="00C5501A" w:rsidRDefault="00A17716" w:rsidP="00C5501A">
            <w:pPr>
              <w:pStyle w:val="TableText"/>
              <w:spacing w:before="0" w:after="0"/>
              <w:rPr>
                <w:del w:id="297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176CCF7" w:rsidR="00A17716" w:rsidRPr="00F458A0" w:rsidDel="00C5501A" w:rsidRDefault="00A17716" w:rsidP="00C5501A">
            <w:pPr>
              <w:pStyle w:val="TableText"/>
              <w:spacing w:before="0" w:after="0"/>
              <w:rPr>
                <w:del w:id="2973" w:author="Author"/>
              </w:rPr>
            </w:pPr>
            <w:del w:id="2974" w:author="Author">
              <w:r w:rsidRPr="00F458A0" w:rsidDel="00C5501A">
                <w:delText>R</w:delText>
              </w:r>
            </w:del>
          </w:p>
        </w:tc>
      </w:tr>
      <w:tr w:rsidR="00A17716" w:rsidRPr="00F458A0" w:rsidDel="00C5501A" w14:paraId="21C08195" w14:textId="5CDEE35F" w:rsidTr="00A17716">
        <w:trPr>
          <w:cantSplit/>
          <w:del w:id="29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6306FB2A" w:rsidR="00A17716" w:rsidRPr="00F458A0" w:rsidDel="00C5501A" w:rsidRDefault="00A17716" w:rsidP="00C5501A">
            <w:pPr>
              <w:pStyle w:val="TableText"/>
              <w:spacing w:before="0" w:after="0"/>
              <w:rPr>
                <w:del w:id="2976" w:author="Author"/>
              </w:rPr>
            </w:pPr>
            <w:del w:id="297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1DDE69FA" w:rsidR="00A17716" w:rsidRPr="00F458A0" w:rsidDel="00C5501A" w:rsidRDefault="00A17716" w:rsidP="00C5501A">
            <w:pPr>
              <w:pStyle w:val="TableText"/>
              <w:spacing w:before="0" w:after="0"/>
              <w:rPr>
                <w:del w:id="2978" w:author="Author"/>
              </w:rPr>
            </w:pPr>
            <w:del w:id="2979" w:author="Author">
              <w:r w:rsidRPr="00F458A0" w:rsidDel="00C5501A">
                <w:delText>LAST PERSON TO EDIT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8946EFD" w:rsidR="00A17716" w:rsidRPr="00F458A0" w:rsidDel="00C5501A" w:rsidRDefault="00A17716" w:rsidP="00C5501A">
            <w:pPr>
              <w:pStyle w:val="TableText"/>
              <w:spacing w:before="0" w:after="0"/>
              <w:rPr>
                <w:del w:id="29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172D193" w:rsidR="00A17716" w:rsidRPr="00F458A0" w:rsidDel="00C5501A" w:rsidRDefault="00A17716" w:rsidP="00C5501A">
            <w:pPr>
              <w:pStyle w:val="TableText"/>
              <w:spacing w:before="0" w:after="0"/>
              <w:rPr>
                <w:del w:id="2981" w:author="Author"/>
              </w:rPr>
            </w:pPr>
            <w:del w:id="2982" w:author="Author">
              <w:r w:rsidRPr="00F458A0" w:rsidDel="00C5501A">
                <w:delText>R</w:delText>
              </w:r>
            </w:del>
          </w:p>
        </w:tc>
      </w:tr>
      <w:tr w:rsidR="00A17716" w:rsidRPr="00F458A0" w:rsidDel="00C5501A" w14:paraId="033074F7" w14:textId="2A80F764" w:rsidTr="00A17716">
        <w:trPr>
          <w:cantSplit/>
          <w:del w:id="29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6DC58DCC" w:rsidR="00A17716" w:rsidRPr="00F458A0" w:rsidDel="00C5501A" w:rsidRDefault="00A17716" w:rsidP="00C5501A">
            <w:pPr>
              <w:pStyle w:val="TableText"/>
              <w:spacing w:before="0" w:after="0"/>
              <w:rPr>
                <w:del w:id="2984" w:author="Author"/>
              </w:rPr>
            </w:pPr>
            <w:del w:id="298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4EDDC697" w:rsidR="00A17716" w:rsidRPr="00F458A0" w:rsidDel="00C5501A" w:rsidRDefault="00A17716" w:rsidP="00C5501A">
            <w:pPr>
              <w:pStyle w:val="TableText"/>
              <w:spacing w:before="0" w:after="0"/>
              <w:rPr>
                <w:del w:id="2986" w:author="Author"/>
              </w:rPr>
            </w:pPr>
            <w:del w:id="2987"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2D1875E2" w:rsidR="00A17716" w:rsidRPr="00F458A0" w:rsidDel="00C5501A" w:rsidRDefault="00A17716" w:rsidP="00C5501A">
            <w:pPr>
              <w:pStyle w:val="TableText"/>
              <w:spacing w:before="0" w:after="0"/>
              <w:rPr>
                <w:del w:id="298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1E6F2F94" w:rsidR="00A17716" w:rsidRPr="00F458A0" w:rsidDel="00C5501A" w:rsidRDefault="00A17716" w:rsidP="00C5501A">
            <w:pPr>
              <w:pStyle w:val="TableText"/>
              <w:spacing w:before="0" w:after="0"/>
              <w:rPr>
                <w:del w:id="2989" w:author="Author"/>
              </w:rPr>
            </w:pPr>
            <w:del w:id="2990" w:author="Author">
              <w:r w:rsidRPr="00F458A0" w:rsidDel="00C5501A">
                <w:delText>R</w:delText>
              </w:r>
            </w:del>
          </w:p>
        </w:tc>
      </w:tr>
    </w:tbl>
    <w:p w14:paraId="790F07E8" w14:textId="309F7AC4" w:rsidR="00A17716" w:rsidRPr="00F458A0" w:rsidDel="00C5501A" w:rsidRDefault="00A17716" w:rsidP="00C5501A">
      <w:pPr>
        <w:pStyle w:val="StepIntro"/>
        <w:spacing w:before="0"/>
        <w:rPr>
          <w:del w:id="2991" w:author="Author"/>
        </w:rPr>
      </w:pPr>
      <w:del w:id="2992" w:author="Author">
        <w:r w:rsidRPr="00F458A0" w:rsidDel="00C5501A">
          <w:delText>User Edit Report</w:delText>
        </w:r>
      </w:del>
    </w:p>
    <w:p w14:paraId="50AF4452" w14:textId="11246F09" w:rsidR="00A17716" w:rsidRPr="00A236D6" w:rsidDel="00C5501A" w:rsidRDefault="00A17716" w:rsidP="00C5501A">
      <w:pPr>
        <w:pStyle w:val="Caption"/>
        <w:spacing w:before="0" w:after="0"/>
        <w:rPr>
          <w:del w:id="2993" w:author="Author"/>
          <w:rFonts w:ascii="Arial" w:hAnsi="Arial" w:cs="Arial"/>
        </w:rPr>
      </w:pPr>
      <w:del w:id="299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30</w:delText>
        </w:r>
        <w:r w:rsidRPr="00A236D6" w:rsidDel="00C5501A">
          <w:rPr>
            <w:rFonts w:ascii="Arial" w:hAnsi="Arial" w:cs="Arial"/>
            <w:b w:val="0"/>
            <w:bCs w:val="0"/>
            <w:noProof/>
          </w:rPr>
          <w:fldChar w:fldCharType="end"/>
        </w:r>
        <w:r w:rsidRPr="00A236D6" w:rsidDel="00C5501A">
          <w:rPr>
            <w:rFonts w:ascii="Arial" w:hAnsi="Arial" w:cs="Arial"/>
          </w:rPr>
          <w:delText>: Valid Insurance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rsidDel="00C5501A" w14:paraId="16992C44" w14:textId="4EB04055" w:rsidTr="00AA321B">
        <w:trPr>
          <w:cantSplit/>
          <w:tblHeader/>
          <w:del w:id="299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3DC461CE" w:rsidR="00A17716" w:rsidRPr="00F458A0" w:rsidDel="00C5501A" w:rsidRDefault="00A17716" w:rsidP="00C5501A">
            <w:pPr>
              <w:pStyle w:val="TableHeading"/>
              <w:spacing w:before="0" w:after="0"/>
              <w:rPr>
                <w:del w:id="2996" w:author="Author"/>
              </w:rPr>
            </w:pPr>
            <w:del w:id="299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31E90081" w:rsidR="00A17716" w:rsidRPr="00F458A0" w:rsidDel="00C5501A" w:rsidRDefault="00A17716" w:rsidP="00C5501A">
            <w:pPr>
              <w:pStyle w:val="TableHeading"/>
              <w:spacing w:before="0" w:after="0"/>
              <w:rPr>
                <w:del w:id="2998" w:author="Author"/>
              </w:rPr>
            </w:pPr>
            <w:del w:id="299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52C51CCB" w:rsidR="00A17716" w:rsidRPr="00F458A0" w:rsidDel="00C5501A" w:rsidRDefault="00A17716" w:rsidP="00C5501A">
            <w:pPr>
              <w:pStyle w:val="TableHeading"/>
              <w:spacing w:before="0" w:after="0"/>
              <w:rPr>
                <w:del w:id="3000" w:author="Author"/>
              </w:rPr>
            </w:pPr>
            <w:del w:id="300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6EEE7FF8" w:rsidR="00A17716" w:rsidRPr="00F458A0" w:rsidDel="00C5501A" w:rsidRDefault="00A17716" w:rsidP="00C5501A">
            <w:pPr>
              <w:pStyle w:val="TableHeading"/>
              <w:spacing w:before="0" w:after="0"/>
              <w:rPr>
                <w:del w:id="3002" w:author="Author"/>
              </w:rPr>
            </w:pPr>
            <w:del w:id="3003" w:author="Author">
              <w:r w:rsidRPr="00F458A0" w:rsidDel="00C5501A">
                <w:delText>Read/Write</w:delText>
              </w:r>
            </w:del>
          </w:p>
        </w:tc>
      </w:tr>
      <w:tr w:rsidR="00A17716" w:rsidRPr="00F458A0" w:rsidDel="00C5501A" w14:paraId="79D544A2" w14:textId="361AFFC3" w:rsidTr="00A17716">
        <w:trPr>
          <w:cantSplit/>
          <w:del w:id="30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69768A33" w:rsidR="00A17716" w:rsidRPr="00F458A0" w:rsidDel="00C5501A" w:rsidRDefault="00A17716" w:rsidP="00C5501A">
            <w:pPr>
              <w:pStyle w:val="TableText"/>
              <w:spacing w:before="0" w:after="0"/>
              <w:rPr>
                <w:del w:id="3005" w:author="Author"/>
              </w:rPr>
            </w:pPr>
            <w:del w:id="3006"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03A0BECB" w:rsidR="00A17716" w:rsidRPr="00F458A0" w:rsidDel="00C5501A" w:rsidRDefault="00A17716" w:rsidP="00C5501A">
            <w:pPr>
              <w:pStyle w:val="TableText"/>
              <w:spacing w:before="0" w:after="0"/>
              <w:rPr>
                <w:del w:id="3007" w:author="Author"/>
              </w:rPr>
            </w:pPr>
            <w:del w:id="3008"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48C41350" w:rsidR="00A17716" w:rsidRPr="00F458A0" w:rsidDel="00C5501A" w:rsidRDefault="00A17716" w:rsidP="00C5501A">
            <w:pPr>
              <w:pStyle w:val="TableText"/>
              <w:spacing w:before="0" w:after="0"/>
              <w:rPr>
                <w:del w:id="30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2525CC4A" w:rsidR="00A17716" w:rsidRPr="00F458A0" w:rsidDel="00C5501A" w:rsidRDefault="00A17716" w:rsidP="00C5501A">
            <w:pPr>
              <w:pStyle w:val="TableText"/>
              <w:spacing w:before="0" w:after="0"/>
              <w:rPr>
                <w:del w:id="3010" w:author="Author"/>
              </w:rPr>
            </w:pPr>
            <w:del w:id="3011" w:author="Author">
              <w:r w:rsidRPr="00F458A0" w:rsidDel="00C5501A">
                <w:delText>R</w:delText>
              </w:r>
            </w:del>
          </w:p>
        </w:tc>
      </w:tr>
      <w:tr w:rsidR="00A17716" w:rsidRPr="00F458A0" w:rsidDel="00C5501A" w14:paraId="52FDADBA" w14:textId="0361619D" w:rsidTr="00A17716">
        <w:trPr>
          <w:cantSplit/>
          <w:del w:id="30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44D29D41" w:rsidR="00A17716" w:rsidRPr="00F458A0" w:rsidDel="00C5501A" w:rsidRDefault="00A17716" w:rsidP="00C5501A">
            <w:pPr>
              <w:pStyle w:val="TableText"/>
              <w:spacing w:before="0" w:after="0"/>
              <w:rPr>
                <w:del w:id="3013" w:author="Author"/>
              </w:rPr>
            </w:pPr>
            <w:del w:id="301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5EE7900B" w:rsidR="00A17716" w:rsidRPr="00F458A0" w:rsidDel="00C5501A" w:rsidRDefault="00A17716" w:rsidP="00C5501A">
            <w:pPr>
              <w:pStyle w:val="TableText"/>
              <w:spacing w:before="0" w:after="0"/>
              <w:rPr>
                <w:del w:id="3015" w:author="Author"/>
              </w:rPr>
            </w:pPr>
            <w:del w:id="3016"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48DD022" w:rsidR="00A17716" w:rsidRPr="00F458A0" w:rsidDel="00C5501A" w:rsidRDefault="00A17716" w:rsidP="00C5501A">
            <w:pPr>
              <w:pStyle w:val="TableText"/>
              <w:spacing w:before="0" w:after="0"/>
              <w:rPr>
                <w:del w:id="30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F7695E5" w:rsidR="00A17716" w:rsidRPr="00F458A0" w:rsidDel="00C5501A" w:rsidRDefault="00A17716" w:rsidP="00C5501A">
            <w:pPr>
              <w:pStyle w:val="TableText"/>
              <w:spacing w:before="0" w:after="0"/>
              <w:rPr>
                <w:del w:id="3018" w:author="Author"/>
              </w:rPr>
            </w:pPr>
            <w:del w:id="3019" w:author="Author">
              <w:r w:rsidRPr="00F458A0" w:rsidDel="00C5501A">
                <w:delText>R</w:delText>
              </w:r>
            </w:del>
          </w:p>
        </w:tc>
      </w:tr>
      <w:tr w:rsidR="00A17716" w:rsidRPr="00F458A0" w:rsidDel="00C5501A" w14:paraId="4BE98BD1" w14:textId="216154D6" w:rsidTr="00A17716">
        <w:trPr>
          <w:cantSplit/>
          <w:del w:id="30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49EA7B68" w:rsidR="00A17716" w:rsidRPr="00F458A0" w:rsidDel="00C5501A" w:rsidRDefault="00A17716" w:rsidP="00C5501A">
            <w:pPr>
              <w:pStyle w:val="TableText"/>
              <w:spacing w:before="0" w:after="0"/>
              <w:rPr>
                <w:del w:id="3021" w:author="Author"/>
              </w:rPr>
            </w:pPr>
            <w:del w:id="302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438D2789" w:rsidR="00A17716" w:rsidRPr="00F458A0" w:rsidDel="00C5501A" w:rsidRDefault="00A17716" w:rsidP="00C5501A">
            <w:pPr>
              <w:pStyle w:val="TableText"/>
              <w:spacing w:before="0" w:after="0"/>
              <w:rPr>
                <w:del w:id="3023" w:author="Author"/>
              </w:rPr>
            </w:pPr>
            <w:del w:id="3024" w:author="Author">
              <w:r w:rsidRPr="00F458A0" w:rsidDel="00C5501A">
                <w:delText>Select NEW PERSON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19329C0C" w:rsidR="00A17716" w:rsidRPr="00F458A0" w:rsidDel="00C5501A" w:rsidRDefault="00A17716" w:rsidP="00C5501A">
            <w:pPr>
              <w:pStyle w:val="TableText"/>
              <w:spacing w:before="0" w:after="0"/>
              <w:rPr>
                <w:del w:id="3025" w:author="Author"/>
              </w:rPr>
            </w:pPr>
            <w:del w:id="30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459933B4" w:rsidR="00A17716" w:rsidRPr="00F458A0" w:rsidDel="00C5501A" w:rsidRDefault="00A17716" w:rsidP="00C5501A">
            <w:pPr>
              <w:pStyle w:val="TableText"/>
              <w:spacing w:before="0" w:after="0"/>
              <w:rPr>
                <w:del w:id="3027" w:author="Author"/>
              </w:rPr>
            </w:pPr>
            <w:del w:id="3028" w:author="Author">
              <w:r w:rsidRPr="00F458A0" w:rsidDel="00C5501A">
                <w:delText>W</w:delText>
              </w:r>
            </w:del>
          </w:p>
        </w:tc>
      </w:tr>
      <w:tr w:rsidR="00A17716" w:rsidRPr="00F458A0" w:rsidDel="00C5501A" w14:paraId="77889573" w14:textId="3517005D" w:rsidTr="00A17716">
        <w:trPr>
          <w:cantSplit/>
          <w:del w:id="30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2E00646B" w:rsidR="00A17716" w:rsidRPr="00F458A0" w:rsidDel="00C5501A" w:rsidRDefault="00A17716" w:rsidP="00C5501A">
            <w:pPr>
              <w:pStyle w:val="TableText"/>
              <w:spacing w:before="0" w:after="0"/>
              <w:rPr>
                <w:del w:id="3030" w:author="Author"/>
              </w:rPr>
            </w:pPr>
            <w:del w:id="3031"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60192C12" w:rsidR="00A17716" w:rsidRPr="00F458A0" w:rsidDel="00C5501A" w:rsidRDefault="00A17716" w:rsidP="00C5501A">
            <w:pPr>
              <w:pStyle w:val="TableText"/>
              <w:spacing w:before="0" w:after="0"/>
              <w:rPr>
                <w:del w:id="3032" w:author="Author"/>
              </w:rPr>
            </w:pPr>
            <w:del w:id="3033"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40BC8827" w:rsidR="00A17716" w:rsidRPr="00F458A0" w:rsidDel="00C5501A" w:rsidRDefault="00A17716" w:rsidP="00C5501A">
            <w:pPr>
              <w:pStyle w:val="TableText"/>
              <w:spacing w:before="0" w:after="0"/>
              <w:rPr>
                <w:del w:id="303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1BC0234D" w:rsidR="00A17716" w:rsidRPr="00F458A0" w:rsidDel="00C5501A" w:rsidRDefault="00A17716" w:rsidP="00C5501A">
            <w:pPr>
              <w:pStyle w:val="TableText"/>
              <w:spacing w:before="0" w:after="0"/>
              <w:rPr>
                <w:del w:id="3035" w:author="Author"/>
              </w:rPr>
            </w:pPr>
            <w:del w:id="3036" w:author="Author">
              <w:r w:rsidRPr="00F458A0" w:rsidDel="00C5501A">
                <w:delText>R</w:delText>
              </w:r>
            </w:del>
          </w:p>
        </w:tc>
      </w:tr>
      <w:tr w:rsidR="00A17716" w:rsidRPr="00F458A0" w:rsidDel="00C5501A" w14:paraId="5B655C6F" w14:textId="2FCE4598" w:rsidTr="00A17716">
        <w:trPr>
          <w:cantSplit/>
          <w:del w:id="30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4E75BCE3" w:rsidR="00A17716" w:rsidRPr="00F458A0" w:rsidDel="00C5501A" w:rsidRDefault="00A17716" w:rsidP="00C5501A">
            <w:pPr>
              <w:pStyle w:val="TableText"/>
              <w:spacing w:before="0" w:after="0"/>
              <w:rPr>
                <w:del w:id="3038" w:author="Author"/>
              </w:rPr>
            </w:pPr>
            <w:del w:id="303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15DC26C9" w:rsidR="00A17716" w:rsidRPr="00F458A0" w:rsidDel="00C5501A" w:rsidRDefault="00A17716" w:rsidP="00C5501A">
            <w:pPr>
              <w:pStyle w:val="TableText"/>
              <w:spacing w:before="0" w:after="0"/>
              <w:rPr>
                <w:del w:id="3040" w:author="Author"/>
              </w:rPr>
            </w:pPr>
            <w:del w:id="3041"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39C8AA16" w:rsidR="00A17716" w:rsidRPr="00F458A0" w:rsidDel="00C5501A" w:rsidRDefault="00A17716" w:rsidP="00C5501A">
            <w:pPr>
              <w:pStyle w:val="TableText"/>
              <w:spacing w:before="0" w:after="0"/>
              <w:rPr>
                <w:del w:id="304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6231E941" w:rsidR="00A17716" w:rsidRPr="00F458A0" w:rsidDel="00C5501A" w:rsidRDefault="00A17716" w:rsidP="00C5501A">
            <w:pPr>
              <w:pStyle w:val="TableText"/>
              <w:spacing w:before="0" w:after="0"/>
              <w:rPr>
                <w:del w:id="3043" w:author="Author"/>
              </w:rPr>
            </w:pPr>
            <w:del w:id="3044" w:author="Author">
              <w:r w:rsidRPr="00F458A0" w:rsidDel="00C5501A">
                <w:delText>R</w:delText>
              </w:r>
            </w:del>
          </w:p>
        </w:tc>
      </w:tr>
      <w:tr w:rsidR="00A17716" w:rsidRPr="00F458A0" w:rsidDel="00C5501A" w14:paraId="064BC776" w14:textId="683CC26A" w:rsidTr="00A17716">
        <w:trPr>
          <w:cantSplit/>
          <w:del w:id="30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1750B00A" w:rsidR="00A17716" w:rsidRPr="00F458A0" w:rsidDel="00C5501A" w:rsidRDefault="00A17716" w:rsidP="00C5501A">
            <w:pPr>
              <w:pStyle w:val="TableText"/>
              <w:spacing w:before="0" w:after="0"/>
              <w:rPr>
                <w:del w:id="3046" w:author="Author"/>
              </w:rPr>
            </w:pPr>
            <w:del w:id="304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0D7E1E9E" w:rsidR="00A17716" w:rsidRPr="00F458A0" w:rsidDel="00C5501A" w:rsidRDefault="00A17716" w:rsidP="00C5501A">
            <w:pPr>
              <w:pStyle w:val="TableText"/>
              <w:spacing w:before="0" w:after="0"/>
              <w:rPr>
                <w:del w:id="3048" w:author="Author"/>
              </w:rPr>
            </w:pPr>
            <w:del w:id="3049"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32CF86A" w:rsidR="00A17716" w:rsidRPr="00F458A0" w:rsidDel="00C5501A" w:rsidRDefault="00A17716" w:rsidP="00C5501A">
            <w:pPr>
              <w:pStyle w:val="TableText"/>
              <w:spacing w:before="0" w:after="0"/>
              <w:rPr>
                <w:del w:id="3050" w:author="Author"/>
              </w:rPr>
            </w:pPr>
            <w:del w:id="305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1F42FEFC" w:rsidR="00A17716" w:rsidRPr="00F458A0" w:rsidDel="00C5501A" w:rsidRDefault="00A17716" w:rsidP="00C5501A">
            <w:pPr>
              <w:pStyle w:val="TableText"/>
              <w:spacing w:before="0" w:after="0"/>
              <w:rPr>
                <w:del w:id="3052" w:author="Author"/>
              </w:rPr>
            </w:pPr>
            <w:del w:id="3053" w:author="Author">
              <w:r w:rsidRPr="00F458A0" w:rsidDel="00C5501A">
                <w:delText>R</w:delText>
              </w:r>
            </w:del>
          </w:p>
        </w:tc>
      </w:tr>
      <w:tr w:rsidR="00A17716" w:rsidRPr="00F458A0" w:rsidDel="00C5501A" w14:paraId="62FFEB05" w14:textId="438496B7" w:rsidTr="00A17716">
        <w:trPr>
          <w:cantSplit/>
          <w:del w:id="30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DFB5789" w:rsidR="00A17716" w:rsidRPr="00F458A0" w:rsidDel="00C5501A" w:rsidRDefault="00A17716" w:rsidP="00C5501A">
            <w:pPr>
              <w:pStyle w:val="TableText"/>
              <w:spacing w:before="0" w:after="0"/>
              <w:rPr>
                <w:del w:id="3055" w:author="Author"/>
              </w:rPr>
            </w:pPr>
            <w:del w:id="3056"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2E5A2CB7" w:rsidR="00A17716" w:rsidRPr="00F458A0" w:rsidDel="00C5501A" w:rsidRDefault="00A17716" w:rsidP="00C5501A">
            <w:pPr>
              <w:pStyle w:val="TableText"/>
              <w:spacing w:before="0" w:after="0"/>
              <w:rPr>
                <w:del w:id="3057" w:author="Author"/>
              </w:rPr>
            </w:pPr>
            <w:del w:id="3058"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54722B64" w:rsidR="00A17716" w:rsidRPr="00F458A0" w:rsidDel="00C5501A" w:rsidRDefault="00A17716" w:rsidP="00C5501A">
            <w:pPr>
              <w:pStyle w:val="TableText"/>
              <w:spacing w:before="0" w:after="0"/>
              <w:rPr>
                <w:del w:id="3059" w:author="Author"/>
              </w:rPr>
            </w:pPr>
            <w:del w:id="306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3AF77D09" w:rsidR="00A17716" w:rsidRPr="00F458A0" w:rsidDel="00C5501A" w:rsidRDefault="00A17716" w:rsidP="00C5501A">
            <w:pPr>
              <w:pStyle w:val="TableText"/>
              <w:spacing w:before="0" w:after="0"/>
              <w:rPr>
                <w:del w:id="3061" w:author="Author"/>
              </w:rPr>
            </w:pPr>
            <w:del w:id="3062" w:author="Author">
              <w:r w:rsidRPr="00F458A0" w:rsidDel="00C5501A">
                <w:delText>R</w:delText>
              </w:r>
            </w:del>
          </w:p>
        </w:tc>
      </w:tr>
      <w:tr w:rsidR="00A17716" w:rsidRPr="00F458A0" w:rsidDel="00C5501A" w14:paraId="761AA751" w14:textId="1C0A39AA" w:rsidTr="00A17716">
        <w:trPr>
          <w:cantSplit/>
          <w:del w:id="30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5096B928" w:rsidR="00A17716" w:rsidRPr="00F458A0" w:rsidDel="00C5501A" w:rsidRDefault="00A17716" w:rsidP="00C5501A">
            <w:pPr>
              <w:pStyle w:val="TableText"/>
              <w:spacing w:before="0" w:after="0"/>
              <w:rPr>
                <w:del w:id="3064" w:author="Author"/>
              </w:rPr>
            </w:pPr>
            <w:del w:id="306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414A02BB" w:rsidR="00A17716" w:rsidRPr="00F458A0" w:rsidDel="00C5501A" w:rsidRDefault="00A17716" w:rsidP="00C5501A">
            <w:pPr>
              <w:pStyle w:val="TableText"/>
              <w:spacing w:before="0" w:after="0"/>
              <w:rPr>
                <w:del w:id="3066" w:author="Author"/>
              </w:rPr>
            </w:pPr>
            <w:del w:id="3067"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4F57998C" w:rsidR="00A17716" w:rsidRPr="00F458A0" w:rsidDel="00C5501A" w:rsidRDefault="00A17716" w:rsidP="00C5501A">
            <w:pPr>
              <w:pStyle w:val="TableText"/>
              <w:spacing w:before="0" w:after="0"/>
              <w:rPr>
                <w:del w:id="30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6EAA72FD" w:rsidR="00A17716" w:rsidRPr="00F458A0" w:rsidDel="00C5501A" w:rsidRDefault="00A17716" w:rsidP="00C5501A">
            <w:pPr>
              <w:pStyle w:val="TableText"/>
              <w:spacing w:before="0" w:after="0"/>
              <w:rPr>
                <w:del w:id="3069" w:author="Author"/>
              </w:rPr>
            </w:pPr>
            <w:del w:id="3070" w:author="Author">
              <w:r w:rsidRPr="00F458A0" w:rsidDel="00C5501A">
                <w:delText>R</w:delText>
              </w:r>
            </w:del>
          </w:p>
        </w:tc>
      </w:tr>
      <w:tr w:rsidR="00A17716" w:rsidRPr="00F458A0" w:rsidDel="00C5501A" w14:paraId="48709B5D" w14:textId="29A68C9E" w:rsidTr="00A17716">
        <w:trPr>
          <w:cantSplit/>
          <w:del w:id="30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4F52FC02" w:rsidR="00A17716" w:rsidRPr="00F458A0" w:rsidDel="00C5501A" w:rsidRDefault="00A17716" w:rsidP="00C5501A">
            <w:pPr>
              <w:pStyle w:val="TableText"/>
              <w:spacing w:before="0" w:after="0"/>
              <w:rPr>
                <w:del w:id="3072" w:author="Author"/>
              </w:rPr>
            </w:pPr>
            <w:del w:id="3073"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3D9ABCFB" w:rsidR="00A17716" w:rsidRPr="00F458A0" w:rsidDel="00C5501A" w:rsidRDefault="00A17716" w:rsidP="00C5501A">
            <w:pPr>
              <w:pStyle w:val="TableText"/>
              <w:spacing w:before="0" w:after="0"/>
              <w:rPr>
                <w:del w:id="3074" w:author="Author"/>
              </w:rPr>
            </w:pPr>
            <w:del w:id="3075" w:author="Author">
              <w:r w:rsidRPr="00F458A0" w:rsidDel="00C5501A">
                <w:delText>Date/Time of Change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450C45E" w:rsidR="00A17716" w:rsidRPr="00F458A0" w:rsidDel="00C5501A" w:rsidRDefault="00A17716" w:rsidP="00C5501A">
            <w:pPr>
              <w:pStyle w:val="TableText"/>
              <w:spacing w:before="0" w:after="0"/>
              <w:rPr>
                <w:del w:id="30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598A4C86" w:rsidR="00A17716" w:rsidRPr="00F458A0" w:rsidDel="00C5501A" w:rsidRDefault="00A17716" w:rsidP="00C5501A">
            <w:pPr>
              <w:pStyle w:val="TableText"/>
              <w:spacing w:before="0" w:after="0"/>
              <w:rPr>
                <w:del w:id="3077" w:author="Author"/>
              </w:rPr>
            </w:pPr>
            <w:del w:id="3078" w:author="Author">
              <w:r w:rsidRPr="00F458A0" w:rsidDel="00C5501A">
                <w:delText>R</w:delText>
              </w:r>
            </w:del>
          </w:p>
        </w:tc>
      </w:tr>
      <w:tr w:rsidR="00A17716" w:rsidRPr="00F458A0" w:rsidDel="00C5501A" w14:paraId="3F86C09B" w14:textId="7F227946" w:rsidTr="00A17716">
        <w:trPr>
          <w:cantSplit/>
          <w:del w:id="30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56D5E5D" w:rsidR="00A17716" w:rsidRPr="00F458A0" w:rsidDel="00C5501A" w:rsidRDefault="00A17716" w:rsidP="00C5501A">
            <w:pPr>
              <w:pStyle w:val="TableText"/>
              <w:spacing w:before="0" w:after="0"/>
              <w:rPr>
                <w:del w:id="3080" w:author="Author"/>
              </w:rPr>
            </w:pPr>
            <w:del w:id="3081"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FCA153C" w:rsidR="00A17716" w:rsidRPr="00F458A0" w:rsidDel="00C5501A" w:rsidRDefault="00A17716" w:rsidP="00C5501A">
            <w:pPr>
              <w:pStyle w:val="TableText"/>
              <w:spacing w:before="0" w:after="0"/>
              <w:rPr>
                <w:del w:id="3082" w:author="Author"/>
              </w:rPr>
            </w:pPr>
            <w:del w:id="3083" w:author="Author">
              <w:r w:rsidRPr="00F458A0" w:rsidDel="00C5501A">
                <w:delText>Modified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069D9DF4" w:rsidR="00A17716" w:rsidRPr="00F458A0" w:rsidDel="00C5501A" w:rsidRDefault="00A17716" w:rsidP="00C5501A">
            <w:pPr>
              <w:pStyle w:val="TableText"/>
              <w:spacing w:before="0" w:after="0"/>
              <w:rPr>
                <w:del w:id="30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67C1568E" w:rsidR="00A17716" w:rsidRPr="00F458A0" w:rsidDel="00C5501A" w:rsidRDefault="00A17716" w:rsidP="00C5501A">
            <w:pPr>
              <w:pStyle w:val="TableText"/>
              <w:spacing w:before="0" w:after="0"/>
              <w:rPr>
                <w:del w:id="3085" w:author="Author"/>
              </w:rPr>
            </w:pPr>
            <w:del w:id="3086" w:author="Author">
              <w:r w:rsidRPr="00F458A0" w:rsidDel="00C5501A">
                <w:delText>R</w:delText>
              </w:r>
            </w:del>
          </w:p>
        </w:tc>
      </w:tr>
      <w:tr w:rsidR="00A17716" w:rsidRPr="00F458A0" w:rsidDel="00C5501A" w14:paraId="4E779EF5" w14:textId="6C7A9394" w:rsidTr="00A17716">
        <w:trPr>
          <w:cantSplit/>
          <w:del w:id="30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68935DA6" w:rsidR="00A17716" w:rsidRPr="00F458A0" w:rsidDel="00C5501A" w:rsidRDefault="00A17716" w:rsidP="00C5501A">
            <w:pPr>
              <w:pStyle w:val="TableText"/>
              <w:spacing w:before="0" w:after="0"/>
              <w:rPr>
                <w:del w:id="3088" w:author="Author"/>
              </w:rPr>
            </w:pPr>
            <w:del w:id="308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87CA6CE" w:rsidR="00A17716" w:rsidRPr="00F458A0" w:rsidDel="00C5501A" w:rsidRDefault="00A17716" w:rsidP="00C5501A">
            <w:pPr>
              <w:pStyle w:val="TableText"/>
              <w:spacing w:before="0" w:after="0"/>
              <w:rPr>
                <w:del w:id="3090" w:author="Author"/>
              </w:rPr>
            </w:pPr>
            <w:del w:id="3091" w:author="Author">
              <w:r w:rsidRPr="00F458A0" w:rsidDel="00C5501A">
                <w:delText>Modified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6118368D" w:rsidR="00A17716" w:rsidRPr="00F458A0" w:rsidDel="00C5501A" w:rsidRDefault="00A17716" w:rsidP="00C5501A">
            <w:pPr>
              <w:pStyle w:val="TableText"/>
              <w:spacing w:before="0" w:after="0"/>
              <w:rPr>
                <w:del w:id="309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8F1BA07" w:rsidR="00A17716" w:rsidRPr="00F458A0" w:rsidDel="00C5501A" w:rsidRDefault="00A17716" w:rsidP="00C5501A">
            <w:pPr>
              <w:pStyle w:val="TableText"/>
              <w:spacing w:before="0" w:after="0"/>
              <w:rPr>
                <w:del w:id="3093" w:author="Author"/>
              </w:rPr>
            </w:pPr>
            <w:del w:id="3094" w:author="Author">
              <w:r w:rsidRPr="00F458A0" w:rsidDel="00C5501A">
                <w:delText>R</w:delText>
              </w:r>
            </w:del>
          </w:p>
        </w:tc>
      </w:tr>
      <w:tr w:rsidR="00A17716" w:rsidRPr="00F458A0" w:rsidDel="00C5501A" w14:paraId="077F0F8A" w14:textId="29503DC9" w:rsidTr="00A17716">
        <w:trPr>
          <w:cantSplit/>
          <w:del w:id="30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357C8A7B" w:rsidR="00A17716" w:rsidRPr="00F458A0" w:rsidDel="00C5501A" w:rsidRDefault="00A17716" w:rsidP="00C5501A">
            <w:pPr>
              <w:pStyle w:val="TableText"/>
              <w:spacing w:before="0" w:after="0"/>
              <w:rPr>
                <w:del w:id="3096" w:author="Author"/>
              </w:rPr>
            </w:pPr>
            <w:del w:id="309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05D951F3" w:rsidR="00A17716" w:rsidRPr="00F458A0" w:rsidDel="00C5501A" w:rsidRDefault="00A17716" w:rsidP="00C5501A">
            <w:pPr>
              <w:pStyle w:val="TableText"/>
              <w:spacing w:before="0" w:after="0"/>
              <w:rPr>
                <w:del w:id="3098" w:author="Author"/>
              </w:rPr>
            </w:pPr>
            <w:del w:id="3099" w:author="Author">
              <w:r w:rsidRPr="00F458A0" w:rsidDel="00C5501A">
                <w:delText>Previous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D2992C4" w:rsidR="00A17716" w:rsidRPr="00F458A0" w:rsidDel="00C5501A" w:rsidRDefault="00A17716" w:rsidP="00C5501A">
            <w:pPr>
              <w:pStyle w:val="TableText"/>
              <w:spacing w:before="0" w:after="0"/>
              <w:rPr>
                <w:del w:id="310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3EF071F3" w:rsidR="00A17716" w:rsidRPr="00F458A0" w:rsidDel="00C5501A" w:rsidRDefault="00A17716" w:rsidP="00C5501A">
            <w:pPr>
              <w:pStyle w:val="TableText"/>
              <w:spacing w:before="0" w:after="0"/>
              <w:rPr>
                <w:del w:id="3101" w:author="Author"/>
              </w:rPr>
            </w:pPr>
            <w:del w:id="3102" w:author="Author">
              <w:r w:rsidRPr="00F458A0" w:rsidDel="00C5501A">
                <w:delText>R</w:delText>
              </w:r>
            </w:del>
          </w:p>
        </w:tc>
      </w:tr>
    </w:tbl>
    <w:p w14:paraId="5F68820E" w14:textId="613F17C0" w:rsidR="00A17716" w:rsidRPr="00A236D6" w:rsidDel="00C5501A" w:rsidRDefault="00A17716" w:rsidP="00C5501A">
      <w:pPr>
        <w:pStyle w:val="Caption"/>
        <w:spacing w:before="0" w:after="0"/>
        <w:rPr>
          <w:del w:id="3103" w:author="Author"/>
          <w:rFonts w:ascii="Arial" w:hAnsi="Arial" w:cs="Arial"/>
        </w:rPr>
      </w:pPr>
      <w:del w:id="310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31</w:delText>
        </w:r>
        <w:r w:rsidRPr="00A236D6" w:rsidDel="00C5501A">
          <w:rPr>
            <w:rFonts w:ascii="Arial" w:hAnsi="Arial" w:cs="Arial"/>
            <w:b w:val="0"/>
            <w:bCs w:val="0"/>
            <w:noProof/>
          </w:rPr>
          <w:fldChar w:fldCharType="end"/>
        </w:r>
        <w:r w:rsidRPr="00A236D6" w:rsidDel="00C5501A">
          <w:rPr>
            <w:rFonts w:ascii="Arial" w:hAnsi="Arial" w:cs="Arial"/>
          </w:rPr>
          <w:delText>: INTERFACILITY INSURANCE UPDATE ACTIVITY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rsidDel="00C5501A" w14:paraId="61C5C998" w14:textId="0ECA9244" w:rsidTr="00A17716">
        <w:trPr>
          <w:cantSplit/>
          <w:tblHeader/>
          <w:del w:id="310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4C7F194F" w:rsidR="00A17716" w:rsidRPr="00F458A0" w:rsidDel="00C5501A" w:rsidRDefault="00A17716" w:rsidP="00C5501A">
            <w:pPr>
              <w:pStyle w:val="TableHeading"/>
              <w:spacing w:before="0" w:after="0"/>
              <w:rPr>
                <w:del w:id="3106" w:author="Author"/>
              </w:rPr>
            </w:pPr>
            <w:del w:id="310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42FACF81" w:rsidR="00A17716" w:rsidRPr="00F458A0" w:rsidDel="00C5501A" w:rsidRDefault="00A17716" w:rsidP="00C5501A">
            <w:pPr>
              <w:pStyle w:val="TableHeading"/>
              <w:spacing w:before="0" w:after="0"/>
              <w:rPr>
                <w:del w:id="3108" w:author="Author"/>
              </w:rPr>
            </w:pPr>
            <w:del w:id="310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2AF75F9B" w:rsidR="00A17716" w:rsidRPr="00F458A0" w:rsidDel="00C5501A" w:rsidRDefault="00A17716" w:rsidP="00C5501A">
            <w:pPr>
              <w:pStyle w:val="TableHeading"/>
              <w:spacing w:before="0" w:after="0"/>
              <w:rPr>
                <w:del w:id="3110" w:author="Author"/>
              </w:rPr>
            </w:pPr>
            <w:del w:id="311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6F1B8BAE" w:rsidR="00A17716" w:rsidRPr="00F458A0" w:rsidDel="00C5501A" w:rsidRDefault="00A17716" w:rsidP="00C5501A">
            <w:pPr>
              <w:pStyle w:val="TableHeading"/>
              <w:spacing w:before="0" w:after="0"/>
              <w:rPr>
                <w:del w:id="3112" w:author="Author"/>
              </w:rPr>
            </w:pPr>
            <w:del w:id="3113" w:author="Author">
              <w:r w:rsidRPr="00F458A0" w:rsidDel="00C5501A">
                <w:delText>Read/Write</w:delText>
              </w:r>
            </w:del>
          </w:p>
        </w:tc>
      </w:tr>
      <w:tr w:rsidR="00A17716" w:rsidRPr="00F458A0" w:rsidDel="00C5501A" w14:paraId="55B9B3F6" w14:textId="364E8AA4" w:rsidTr="00A17716">
        <w:trPr>
          <w:cantSplit/>
          <w:del w:id="31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0C59FE84" w:rsidR="00A17716" w:rsidRPr="00F458A0" w:rsidDel="00C5501A" w:rsidRDefault="00A17716" w:rsidP="00C5501A">
            <w:pPr>
              <w:pStyle w:val="TableText"/>
              <w:spacing w:before="0" w:after="0"/>
              <w:rPr>
                <w:del w:id="3115" w:author="Author"/>
              </w:rPr>
            </w:pPr>
            <w:del w:id="3116"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385D030" w:rsidR="00A17716" w:rsidRPr="00F458A0" w:rsidDel="00C5501A" w:rsidRDefault="00A17716" w:rsidP="00C5501A">
            <w:pPr>
              <w:pStyle w:val="TableText"/>
              <w:spacing w:before="0" w:after="0"/>
              <w:rPr>
                <w:del w:id="3117" w:author="Author"/>
              </w:rPr>
            </w:pPr>
            <w:del w:id="311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6F90B127" w:rsidR="00A17716" w:rsidRPr="00F458A0" w:rsidDel="00C5501A" w:rsidRDefault="00A17716" w:rsidP="00C5501A">
            <w:pPr>
              <w:pStyle w:val="TableText"/>
              <w:spacing w:before="0" w:after="0"/>
              <w:rPr>
                <w:del w:id="3119" w:author="Author"/>
              </w:rPr>
            </w:pPr>
            <w:del w:id="312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1CE91EC7" w:rsidR="00A17716" w:rsidRPr="00F458A0" w:rsidDel="00C5501A" w:rsidRDefault="00A17716" w:rsidP="00C5501A">
            <w:pPr>
              <w:pStyle w:val="TableText"/>
              <w:spacing w:before="0" w:after="0"/>
              <w:rPr>
                <w:del w:id="3121" w:author="Author"/>
              </w:rPr>
            </w:pPr>
            <w:del w:id="3122" w:author="Author">
              <w:r w:rsidRPr="00F458A0" w:rsidDel="00C5501A">
                <w:delText>R</w:delText>
              </w:r>
            </w:del>
          </w:p>
        </w:tc>
      </w:tr>
      <w:tr w:rsidR="00A17716" w:rsidRPr="00F458A0" w:rsidDel="00C5501A" w14:paraId="7AAC51BA" w14:textId="72DA7DBA" w:rsidTr="00A17716">
        <w:trPr>
          <w:cantSplit/>
          <w:del w:id="31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E2980F4" w:rsidR="00A17716" w:rsidRPr="00F458A0" w:rsidDel="00C5501A" w:rsidRDefault="00A17716" w:rsidP="00C5501A">
            <w:pPr>
              <w:pStyle w:val="TableText"/>
              <w:spacing w:before="0" w:after="0"/>
              <w:rPr>
                <w:del w:id="3124" w:author="Author"/>
              </w:rPr>
            </w:pPr>
            <w:del w:id="3125"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19450681" w:rsidR="00A17716" w:rsidRPr="00F458A0" w:rsidDel="00C5501A" w:rsidRDefault="00A17716" w:rsidP="00C5501A">
            <w:pPr>
              <w:pStyle w:val="TableText"/>
              <w:spacing w:before="0" w:after="0"/>
              <w:rPr>
                <w:del w:id="3126" w:author="Author"/>
              </w:rPr>
            </w:pPr>
            <w:del w:id="3127" w:author="Author">
              <w:r w:rsidRPr="00F458A0" w:rsidDel="00C5501A">
                <w:delText>PAT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08175211" w:rsidR="00A17716" w:rsidRPr="00F458A0" w:rsidDel="00C5501A" w:rsidRDefault="00A17716" w:rsidP="00C5501A">
            <w:pPr>
              <w:pStyle w:val="TableText"/>
              <w:spacing w:before="0" w:after="0"/>
              <w:rPr>
                <w:del w:id="3128" w:author="Author"/>
              </w:rPr>
            </w:pPr>
            <w:del w:id="312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01B4096E" w:rsidR="00A17716" w:rsidRPr="00F458A0" w:rsidDel="00C5501A" w:rsidRDefault="00A17716" w:rsidP="00C5501A">
            <w:pPr>
              <w:pStyle w:val="TableText"/>
              <w:spacing w:before="0" w:after="0"/>
              <w:rPr>
                <w:del w:id="3130" w:author="Author"/>
              </w:rPr>
            </w:pPr>
            <w:del w:id="3131" w:author="Author">
              <w:r w:rsidRPr="00F458A0" w:rsidDel="00C5501A">
                <w:delText>R</w:delText>
              </w:r>
            </w:del>
          </w:p>
        </w:tc>
      </w:tr>
      <w:tr w:rsidR="00A17716" w:rsidRPr="00F458A0" w:rsidDel="00C5501A" w14:paraId="68F06C83" w14:textId="37839823" w:rsidTr="00A17716">
        <w:trPr>
          <w:cantSplit/>
          <w:del w:id="31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44FC0A55" w:rsidR="00A17716" w:rsidRPr="00F458A0" w:rsidDel="00C5501A" w:rsidRDefault="00A17716" w:rsidP="00C5501A">
            <w:pPr>
              <w:pStyle w:val="TableText"/>
              <w:spacing w:before="0" w:after="0"/>
              <w:rPr>
                <w:del w:id="3133" w:author="Author"/>
              </w:rPr>
            </w:pPr>
            <w:del w:id="3134"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1425331A" w:rsidR="00A17716" w:rsidRPr="00F458A0" w:rsidDel="00C5501A" w:rsidRDefault="00A17716" w:rsidP="00C5501A">
            <w:pPr>
              <w:pStyle w:val="TableText"/>
              <w:spacing w:before="0" w:after="0"/>
              <w:rPr>
                <w:del w:id="3135" w:author="Author"/>
              </w:rPr>
            </w:pPr>
            <w:del w:id="3136"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2262636" w:rsidR="00A17716" w:rsidRPr="00F458A0" w:rsidDel="00C5501A" w:rsidRDefault="00A17716" w:rsidP="00C5501A">
            <w:pPr>
              <w:pStyle w:val="TableText"/>
              <w:spacing w:before="0" w:after="0"/>
              <w:rPr>
                <w:del w:id="3137" w:author="Author"/>
              </w:rPr>
            </w:pPr>
            <w:del w:id="313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3C94E78B" w:rsidR="00A17716" w:rsidRPr="00F458A0" w:rsidDel="00C5501A" w:rsidRDefault="00A17716" w:rsidP="00C5501A">
            <w:pPr>
              <w:pStyle w:val="TableText"/>
              <w:spacing w:before="0" w:after="0"/>
              <w:rPr>
                <w:del w:id="3139" w:author="Author"/>
              </w:rPr>
            </w:pPr>
            <w:del w:id="3140" w:author="Author">
              <w:r w:rsidRPr="00F458A0" w:rsidDel="00C5501A">
                <w:delText>R</w:delText>
              </w:r>
            </w:del>
          </w:p>
        </w:tc>
      </w:tr>
      <w:tr w:rsidR="00A17716" w:rsidRPr="00F458A0" w:rsidDel="00C5501A" w14:paraId="4F094743" w14:textId="6EDBE331" w:rsidTr="00A17716">
        <w:trPr>
          <w:cantSplit/>
          <w:del w:id="31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4E704BFC" w:rsidR="00A17716" w:rsidRPr="00F458A0" w:rsidDel="00C5501A" w:rsidRDefault="00A17716" w:rsidP="00C5501A">
            <w:pPr>
              <w:pStyle w:val="TableText"/>
              <w:spacing w:before="0" w:after="0"/>
              <w:rPr>
                <w:del w:id="3142" w:author="Author"/>
              </w:rPr>
            </w:pPr>
            <w:del w:id="3143"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451FD126" w:rsidR="00A17716" w:rsidRPr="00F458A0" w:rsidDel="00C5501A" w:rsidRDefault="00A17716" w:rsidP="00C5501A">
            <w:pPr>
              <w:pStyle w:val="TableText"/>
              <w:spacing w:before="0" w:after="0"/>
              <w:rPr>
                <w:del w:id="3144" w:author="Author"/>
              </w:rPr>
            </w:pPr>
            <w:del w:id="3145" w:author="Author">
              <w:r w:rsidRPr="00F458A0" w:rsidDel="00C5501A">
                <w:delText>Subscriber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0A76708" w:rsidR="00A17716" w:rsidRPr="00F458A0" w:rsidDel="00C5501A" w:rsidRDefault="00A17716" w:rsidP="00C5501A">
            <w:pPr>
              <w:pStyle w:val="TableText"/>
              <w:spacing w:before="0" w:after="0"/>
              <w:rPr>
                <w:del w:id="3146" w:author="Author"/>
              </w:rPr>
            </w:pPr>
            <w:del w:id="314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6128A201" w:rsidR="00A17716" w:rsidRPr="00F458A0" w:rsidDel="00C5501A" w:rsidRDefault="00A17716" w:rsidP="00C5501A">
            <w:pPr>
              <w:pStyle w:val="TableText"/>
              <w:spacing w:before="0" w:after="0"/>
              <w:rPr>
                <w:del w:id="3148" w:author="Author"/>
              </w:rPr>
            </w:pPr>
            <w:del w:id="3149" w:author="Author">
              <w:r w:rsidRPr="00F458A0" w:rsidDel="00C5501A">
                <w:delText>R</w:delText>
              </w:r>
            </w:del>
          </w:p>
        </w:tc>
      </w:tr>
      <w:tr w:rsidR="00A17716" w:rsidRPr="00F458A0" w:rsidDel="00C5501A" w14:paraId="3DD2D183" w14:textId="6D032452" w:rsidTr="00A17716">
        <w:trPr>
          <w:cantSplit/>
          <w:del w:id="31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04A7BF0C" w:rsidR="00A17716" w:rsidRPr="00F458A0" w:rsidDel="00C5501A" w:rsidRDefault="00A17716" w:rsidP="00C5501A">
            <w:pPr>
              <w:pStyle w:val="TableText"/>
              <w:spacing w:before="0" w:after="0"/>
              <w:rPr>
                <w:del w:id="3151" w:author="Author"/>
              </w:rPr>
            </w:pPr>
            <w:del w:id="3152"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3258E6BC" w:rsidR="00A17716" w:rsidRPr="00F458A0" w:rsidDel="00C5501A" w:rsidRDefault="00A17716" w:rsidP="00C5501A">
            <w:pPr>
              <w:pStyle w:val="TableText"/>
              <w:spacing w:before="0" w:after="0"/>
              <w:rPr>
                <w:del w:id="3153" w:author="Author"/>
              </w:rPr>
            </w:pPr>
            <w:del w:id="3154"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179876B1" w:rsidR="00A17716" w:rsidRPr="00F458A0" w:rsidDel="00C5501A" w:rsidRDefault="00A17716" w:rsidP="00C5501A">
            <w:pPr>
              <w:pStyle w:val="TableText"/>
              <w:spacing w:before="0" w:after="0"/>
              <w:rPr>
                <w:del w:id="31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4F0E2736" w:rsidR="00A17716" w:rsidRPr="00F458A0" w:rsidDel="00C5501A" w:rsidRDefault="00A17716" w:rsidP="00C5501A">
            <w:pPr>
              <w:pStyle w:val="TableText"/>
              <w:spacing w:before="0" w:after="0"/>
              <w:rPr>
                <w:del w:id="3156" w:author="Author"/>
              </w:rPr>
            </w:pPr>
            <w:del w:id="3157" w:author="Author">
              <w:r w:rsidRPr="00F458A0" w:rsidDel="00C5501A">
                <w:delText>R</w:delText>
              </w:r>
            </w:del>
          </w:p>
        </w:tc>
      </w:tr>
      <w:tr w:rsidR="00A17716" w:rsidRPr="00F458A0" w:rsidDel="00C5501A" w14:paraId="0BDBAD20" w14:textId="3BB95B0A" w:rsidTr="00A17716">
        <w:trPr>
          <w:cantSplit/>
          <w:del w:id="31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2C955899" w:rsidR="00A17716" w:rsidRPr="00F458A0" w:rsidDel="00C5501A" w:rsidRDefault="00A17716" w:rsidP="00C5501A">
            <w:pPr>
              <w:pStyle w:val="TableText"/>
              <w:spacing w:before="0" w:after="0"/>
              <w:rPr>
                <w:del w:id="3159" w:author="Author"/>
              </w:rPr>
            </w:pPr>
            <w:del w:id="3160"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3036F70C" w:rsidR="00A17716" w:rsidRPr="00F458A0" w:rsidDel="00C5501A" w:rsidRDefault="00A17716" w:rsidP="00C5501A">
            <w:pPr>
              <w:pStyle w:val="TableText"/>
              <w:spacing w:before="0" w:after="0"/>
              <w:rPr>
                <w:del w:id="3161" w:author="Author"/>
              </w:rPr>
            </w:pPr>
            <w:del w:id="3162" w:author="Author">
              <w:r w:rsidRPr="00F458A0" w:rsidDel="00C5501A">
                <w:delText>Sending Facility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47B05D01" w:rsidR="00A17716" w:rsidRPr="00F458A0" w:rsidDel="00C5501A" w:rsidRDefault="00A17716" w:rsidP="00C5501A">
            <w:pPr>
              <w:pStyle w:val="TableText"/>
              <w:spacing w:before="0" w:after="0"/>
              <w:rPr>
                <w:del w:id="316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53ECBA71" w:rsidR="00A17716" w:rsidRPr="00F458A0" w:rsidDel="00C5501A" w:rsidRDefault="00A17716" w:rsidP="00C5501A">
            <w:pPr>
              <w:pStyle w:val="TableText"/>
              <w:spacing w:before="0" w:after="0"/>
              <w:rPr>
                <w:del w:id="3164" w:author="Author"/>
              </w:rPr>
            </w:pPr>
            <w:del w:id="3165" w:author="Author">
              <w:r w:rsidRPr="00F458A0" w:rsidDel="00C5501A">
                <w:delText>R</w:delText>
              </w:r>
            </w:del>
          </w:p>
        </w:tc>
      </w:tr>
      <w:tr w:rsidR="00A17716" w:rsidRPr="00F458A0" w:rsidDel="00C5501A" w14:paraId="259E4BFB" w14:textId="02790FFA" w:rsidTr="00A17716">
        <w:trPr>
          <w:cantSplit/>
          <w:del w:id="31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50E66E3E" w:rsidR="00A17716" w:rsidRPr="00F458A0" w:rsidDel="00C5501A" w:rsidRDefault="00A17716" w:rsidP="00C5501A">
            <w:pPr>
              <w:pStyle w:val="TableText"/>
              <w:spacing w:before="0" w:after="0"/>
              <w:rPr>
                <w:del w:id="3167" w:author="Author"/>
              </w:rPr>
            </w:pPr>
            <w:del w:id="3168"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332011AC" w:rsidR="00A17716" w:rsidRPr="00F458A0" w:rsidDel="00C5501A" w:rsidRDefault="00A17716" w:rsidP="00C5501A">
            <w:pPr>
              <w:pStyle w:val="TableText"/>
              <w:spacing w:before="0" w:after="0"/>
              <w:rPr>
                <w:del w:id="3169" w:author="Author"/>
              </w:rPr>
            </w:pPr>
            <w:del w:id="3170" w:author="Author">
              <w:r w:rsidRPr="00F458A0" w:rsidDel="00C5501A">
                <w:delText>Date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052C275" w:rsidR="00A17716" w:rsidRPr="00F458A0" w:rsidDel="00C5501A" w:rsidRDefault="00A17716" w:rsidP="00C5501A">
            <w:pPr>
              <w:pStyle w:val="TableText"/>
              <w:spacing w:before="0" w:after="0"/>
              <w:rPr>
                <w:del w:id="317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31FAED94" w:rsidR="00A17716" w:rsidRPr="00F458A0" w:rsidDel="00C5501A" w:rsidRDefault="00A17716" w:rsidP="00C5501A">
            <w:pPr>
              <w:pStyle w:val="TableText"/>
              <w:spacing w:before="0" w:after="0"/>
              <w:rPr>
                <w:del w:id="3172" w:author="Author"/>
              </w:rPr>
            </w:pPr>
            <w:del w:id="3173" w:author="Author">
              <w:r w:rsidRPr="00F458A0" w:rsidDel="00C5501A">
                <w:delText>R</w:delText>
              </w:r>
            </w:del>
          </w:p>
        </w:tc>
      </w:tr>
    </w:tbl>
    <w:p w14:paraId="2A16489D" w14:textId="6D96C1D9" w:rsidR="00A17716" w:rsidRPr="00F458A0" w:rsidDel="00C5501A" w:rsidRDefault="00A17716" w:rsidP="00C5501A">
      <w:pPr>
        <w:pStyle w:val="Caption"/>
        <w:spacing w:before="0" w:after="0"/>
        <w:rPr>
          <w:del w:id="3174" w:author="Author"/>
          <w:noProof/>
        </w:rPr>
      </w:pPr>
      <w:del w:id="3175" w:author="Author">
        <w:r w:rsidRPr="00F458A0" w:rsidDel="00C5501A">
          <w:br/>
        </w:r>
      </w:del>
    </w:p>
    <w:p w14:paraId="33EC8760" w14:textId="4B97809E" w:rsidR="00A17716" w:rsidRPr="00F458A0" w:rsidDel="00C5501A" w:rsidRDefault="00A17716" w:rsidP="00C5501A">
      <w:pPr>
        <w:pStyle w:val="StepIntro"/>
        <w:spacing w:before="0"/>
        <w:rPr>
          <w:del w:id="3176" w:author="Author"/>
        </w:rPr>
      </w:pPr>
      <w:del w:id="3177" w:author="Author">
        <w:r w:rsidRPr="00F458A0" w:rsidDel="00C5501A">
          <w:delText>DSS ICB Reports</w:delText>
        </w:r>
      </w:del>
    </w:p>
    <w:p w14:paraId="14124DA3" w14:textId="0E2DFEB3" w:rsidR="00A17716" w:rsidRPr="00F458A0" w:rsidDel="00C5501A" w:rsidRDefault="00A17716" w:rsidP="00C5501A">
      <w:pPr>
        <w:pStyle w:val="StepIntro"/>
        <w:spacing w:before="0"/>
        <w:rPr>
          <w:del w:id="3178" w:author="Author"/>
        </w:rPr>
      </w:pPr>
      <w:del w:id="3179" w:author="Author">
        <w:r w:rsidRPr="00F458A0" w:rsidDel="00C5501A">
          <w:delText>Exceptions List Report</w:delText>
        </w:r>
      </w:del>
    </w:p>
    <w:p w14:paraId="1D391EF0" w14:textId="5DCE22B4" w:rsidR="00A17716" w:rsidRPr="00A236D6" w:rsidDel="00C5501A" w:rsidRDefault="00A17716" w:rsidP="00C5501A">
      <w:pPr>
        <w:pStyle w:val="Caption"/>
        <w:spacing w:before="0" w:after="0"/>
        <w:rPr>
          <w:del w:id="3180" w:author="Author"/>
          <w:rFonts w:ascii="Arial" w:hAnsi="Arial" w:cs="Arial"/>
        </w:rPr>
      </w:pPr>
      <w:del w:id="3181"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32</w:delText>
        </w:r>
        <w:r w:rsidRPr="00A236D6" w:rsidDel="00C5501A">
          <w:rPr>
            <w:rFonts w:ascii="Arial" w:hAnsi="Arial" w:cs="Arial"/>
            <w:b w:val="0"/>
            <w:bCs w:val="0"/>
            <w:noProof/>
          </w:rPr>
          <w:fldChar w:fldCharType="end"/>
        </w:r>
        <w:r w:rsidRPr="00A236D6" w:rsidDel="00C5501A">
          <w:rPr>
            <w:rFonts w:ascii="Arial" w:hAnsi="Arial" w:cs="Arial"/>
          </w:rPr>
          <w:delText>: Exceptions List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rsidDel="00C5501A" w14:paraId="0D5B0552" w14:textId="01200254" w:rsidTr="00A17716">
        <w:trPr>
          <w:cantSplit/>
          <w:tblHeader/>
          <w:del w:id="318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481646B5" w:rsidR="00A17716" w:rsidRPr="00F458A0" w:rsidDel="00C5501A" w:rsidRDefault="00A17716" w:rsidP="00C5501A">
            <w:pPr>
              <w:pStyle w:val="TableHeading"/>
              <w:spacing w:before="0" w:after="0"/>
              <w:rPr>
                <w:del w:id="3183" w:author="Author"/>
              </w:rPr>
            </w:pPr>
            <w:del w:id="3184"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19A35623" w:rsidR="00A17716" w:rsidRPr="00F458A0" w:rsidDel="00C5501A" w:rsidRDefault="00A17716" w:rsidP="00C5501A">
            <w:pPr>
              <w:pStyle w:val="TableHeading"/>
              <w:spacing w:before="0" w:after="0"/>
              <w:rPr>
                <w:del w:id="3185" w:author="Author"/>
              </w:rPr>
            </w:pPr>
            <w:del w:id="318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2A2C4206" w:rsidR="00A17716" w:rsidRPr="00F458A0" w:rsidDel="00C5501A" w:rsidRDefault="00A17716" w:rsidP="00C5501A">
            <w:pPr>
              <w:pStyle w:val="TableHeading"/>
              <w:spacing w:before="0" w:after="0"/>
              <w:rPr>
                <w:del w:id="3187" w:author="Author"/>
              </w:rPr>
            </w:pPr>
            <w:del w:id="318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EEDBAB1" w:rsidR="00A17716" w:rsidRPr="00F458A0" w:rsidDel="00C5501A" w:rsidRDefault="00A17716" w:rsidP="00C5501A">
            <w:pPr>
              <w:pStyle w:val="TableHeading"/>
              <w:spacing w:before="0" w:after="0"/>
              <w:rPr>
                <w:del w:id="3189" w:author="Author"/>
              </w:rPr>
            </w:pPr>
            <w:del w:id="3190" w:author="Author">
              <w:r w:rsidRPr="00F458A0" w:rsidDel="00C5501A">
                <w:delText>Read/Write</w:delText>
              </w:r>
            </w:del>
          </w:p>
        </w:tc>
      </w:tr>
      <w:tr w:rsidR="00A17716" w:rsidRPr="00F458A0" w:rsidDel="00C5501A" w14:paraId="692101A5" w14:textId="1B3824C4" w:rsidTr="00A17716">
        <w:trPr>
          <w:cantSplit/>
          <w:del w:id="31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440604E4" w:rsidR="00A17716" w:rsidRPr="00F458A0" w:rsidDel="00C5501A" w:rsidRDefault="00A17716" w:rsidP="00C5501A">
            <w:pPr>
              <w:pStyle w:val="TableText"/>
              <w:spacing w:before="0" w:after="0"/>
              <w:rPr>
                <w:del w:id="3192" w:author="Author"/>
              </w:rPr>
            </w:pPr>
            <w:del w:id="3193"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35F67765" w:rsidR="00A17716" w:rsidRPr="00F458A0" w:rsidDel="00C5501A" w:rsidRDefault="00A17716" w:rsidP="00C5501A">
            <w:pPr>
              <w:pStyle w:val="TableText"/>
              <w:spacing w:before="0" w:after="0"/>
              <w:rPr>
                <w:del w:id="3194" w:author="Author"/>
              </w:rPr>
            </w:pPr>
            <w:del w:id="3195"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4B4F3775" w:rsidR="00A17716" w:rsidRPr="00F458A0" w:rsidDel="00C5501A" w:rsidRDefault="00A17716" w:rsidP="00C5501A">
            <w:pPr>
              <w:pStyle w:val="TableText"/>
              <w:spacing w:before="0" w:after="0"/>
              <w:rPr>
                <w:del w:id="3196" w:author="Author"/>
              </w:rPr>
            </w:pPr>
            <w:del w:id="3197"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390F4E35" w:rsidR="00A17716" w:rsidRPr="00F458A0" w:rsidDel="00C5501A" w:rsidRDefault="00A17716" w:rsidP="00C5501A">
            <w:pPr>
              <w:pStyle w:val="TableText"/>
              <w:spacing w:before="0" w:after="0"/>
              <w:rPr>
                <w:del w:id="3198" w:author="Author"/>
              </w:rPr>
            </w:pPr>
            <w:del w:id="3199" w:author="Author">
              <w:r w:rsidRPr="00F458A0" w:rsidDel="00C5501A">
                <w:delText>R</w:delText>
              </w:r>
            </w:del>
          </w:p>
        </w:tc>
      </w:tr>
      <w:tr w:rsidR="00A17716" w:rsidRPr="00F458A0" w:rsidDel="00C5501A" w14:paraId="51E49F85" w14:textId="4FA28B28" w:rsidTr="00A17716">
        <w:trPr>
          <w:cantSplit/>
          <w:del w:id="32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69B7855C" w:rsidR="00A17716" w:rsidRPr="00F458A0" w:rsidDel="00C5501A" w:rsidRDefault="00A17716" w:rsidP="00C5501A">
            <w:pPr>
              <w:pStyle w:val="TableText"/>
              <w:spacing w:before="0" w:after="0"/>
              <w:rPr>
                <w:del w:id="3201" w:author="Author"/>
              </w:rPr>
            </w:pPr>
            <w:del w:id="3202"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4083FB01" w:rsidR="00A17716" w:rsidRPr="00F458A0" w:rsidDel="00C5501A" w:rsidRDefault="00A17716" w:rsidP="00C5501A">
            <w:pPr>
              <w:pStyle w:val="TableText"/>
              <w:spacing w:before="0" w:after="0"/>
              <w:rPr>
                <w:del w:id="3203" w:author="Author"/>
              </w:rPr>
            </w:pPr>
            <w:del w:id="3204" w:author="Author">
              <w:r w:rsidRPr="00F458A0" w:rsidDel="00C5501A">
                <w:delText>Appointment Date/Time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22413460" w:rsidR="00A17716" w:rsidRPr="00F458A0" w:rsidDel="00C5501A" w:rsidRDefault="00A17716" w:rsidP="00C5501A">
            <w:pPr>
              <w:pStyle w:val="TableText"/>
              <w:spacing w:before="0" w:after="0"/>
              <w:rPr>
                <w:del w:id="3205" w:author="Author"/>
              </w:rPr>
            </w:pPr>
            <w:del w:id="3206"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3A8306A4" w:rsidR="00A17716" w:rsidRPr="00F458A0" w:rsidDel="00C5501A" w:rsidRDefault="00A17716" w:rsidP="00C5501A">
            <w:pPr>
              <w:pStyle w:val="TableText"/>
              <w:spacing w:before="0" w:after="0"/>
              <w:rPr>
                <w:del w:id="3207" w:author="Author"/>
              </w:rPr>
            </w:pPr>
            <w:del w:id="3208" w:author="Author">
              <w:r w:rsidRPr="00F458A0" w:rsidDel="00C5501A">
                <w:delText>R</w:delText>
              </w:r>
            </w:del>
          </w:p>
        </w:tc>
      </w:tr>
      <w:tr w:rsidR="00A17716" w:rsidRPr="00F458A0" w:rsidDel="00C5501A" w14:paraId="089AE66F" w14:textId="7016943C" w:rsidTr="00A17716">
        <w:trPr>
          <w:cantSplit/>
          <w:del w:id="32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29C1659C" w:rsidR="00A17716" w:rsidRPr="00F458A0" w:rsidDel="00C5501A" w:rsidRDefault="00A17716" w:rsidP="00C5501A">
            <w:pPr>
              <w:pStyle w:val="TableText"/>
              <w:spacing w:before="0" w:after="0"/>
              <w:rPr>
                <w:del w:id="3210" w:author="Author"/>
              </w:rPr>
            </w:pPr>
            <w:del w:id="3211"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B63D09C" w:rsidR="00A17716" w:rsidRPr="00F458A0" w:rsidDel="00C5501A" w:rsidRDefault="00A17716" w:rsidP="00C5501A">
            <w:pPr>
              <w:pStyle w:val="TableText"/>
              <w:spacing w:before="0" w:after="0"/>
              <w:rPr>
                <w:del w:id="3212" w:author="Author"/>
              </w:rPr>
            </w:pPr>
            <w:del w:id="321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3F46E0B1" w:rsidR="00A17716" w:rsidRPr="00F458A0" w:rsidDel="00C5501A" w:rsidRDefault="00A17716" w:rsidP="00C5501A">
            <w:pPr>
              <w:pStyle w:val="TableText"/>
              <w:spacing w:before="0" w:after="0"/>
              <w:rPr>
                <w:del w:id="3214" w:author="Author"/>
              </w:rPr>
            </w:pPr>
            <w:del w:id="321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1D26AF0F" w:rsidR="00A17716" w:rsidRPr="00F458A0" w:rsidDel="00C5501A" w:rsidRDefault="00A17716" w:rsidP="00C5501A">
            <w:pPr>
              <w:pStyle w:val="TableText"/>
              <w:spacing w:before="0" w:after="0"/>
              <w:rPr>
                <w:del w:id="3216" w:author="Author"/>
              </w:rPr>
            </w:pPr>
            <w:del w:id="3217" w:author="Author">
              <w:r w:rsidRPr="00F458A0" w:rsidDel="00C5501A">
                <w:delText>R</w:delText>
              </w:r>
            </w:del>
          </w:p>
        </w:tc>
      </w:tr>
      <w:tr w:rsidR="00A17716" w:rsidRPr="00F458A0" w:rsidDel="00C5501A" w14:paraId="1CB3F9E5" w14:textId="683E38BF" w:rsidTr="00A17716">
        <w:trPr>
          <w:cantSplit/>
          <w:del w:id="32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2D41AE12" w:rsidR="00A17716" w:rsidRPr="00F458A0" w:rsidDel="00C5501A" w:rsidRDefault="00A17716" w:rsidP="00C5501A">
            <w:pPr>
              <w:pStyle w:val="TableText"/>
              <w:spacing w:before="0" w:after="0"/>
              <w:rPr>
                <w:del w:id="3219" w:author="Author"/>
              </w:rPr>
            </w:pPr>
            <w:del w:id="3220"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4BBFAE26" w:rsidR="00A17716" w:rsidRPr="00F458A0" w:rsidDel="00C5501A" w:rsidRDefault="00A17716" w:rsidP="00C5501A">
            <w:pPr>
              <w:pStyle w:val="TableText"/>
              <w:spacing w:before="0" w:after="0"/>
              <w:rPr>
                <w:del w:id="3221" w:author="Author"/>
              </w:rPr>
            </w:pPr>
            <w:del w:id="3222" w:author="Author">
              <w:r w:rsidRPr="00F458A0" w:rsidDel="00C5501A">
                <w:delText>Check_In_User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1388B7D5" w:rsidR="00A17716" w:rsidRPr="00F458A0" w:rsidDel="00C5501A" w:rsidRDefault="00A17716" w:rsidP="00C5501A">
            <w:pPr>
              <w:pStyle w:val="TableText"/>
              <w:spacing w:before="0" w:after="0"/>
              <w:rPr>
                <w:del w:id="3223" w:author="Author"/>
              </w:rPr>
            </w:pPr>
            <w:del w:id="3224"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F01198D" w:rsidR="00A17716" w:rsidRPr="00F458A0" w:rsidDel="00C5501A" w:rsidRDefault="00A17716" w:rsidP="00C5501A">
            <w:pPr>
              <w:pStyle w:val="TableText"/>
              <w:spacing w:before="0" w:after="0"/>
              <w:rPr>
                <w:del w:id="3225" w:author="Author"/>
              </w:rPr>
            </w:pPr>
            <w:del w:id="3226" w:author="Author">
              <w:r w:rsidRPr="00F458A0" w:rsidDel="00C5501A">
                <w:delText>R</w:delText>
              </w:r>
            </w:del>
          </w:p>
        </w:tc>
      </w:tr>
      <w:tr w:rsidR="00A17716" w:rsidRPr="00F458A0" w:rsidDel="00C5501A" w14:paraId="24748DF5" w14:textId="0BA62CC2" w:rsidTr="00A17716">
        <w:trPr>
          <w:cantSplit/>
          <w:del w:id="32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3613E169" w:rsidR="00A17716" w:rsidRPr="00F458A0" w:rsidDel="00C5501A" w:rsidRDefault="00A17716" w:rsidP="00C5501A">
            <w:pPr>
              <w:pStyle w:val="TableText"/>
              <w:spacing w:before="0" w:after="0"/>
              <w:rPr>
                <w:del w:id="3228" w:author="Author"/>
              </w:rPr>
            </w:pPr>
            <w:del w:id="3229"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33BB53CF" w:rsidR="00A17716" w:rsidRPr="00F458A0" w:rsidDel="00C5501A" w:rsidRDefault="00A17716" w:rsidP="00C5501A">
            <w:pPr>
              <w:pStyle w:val="TableText"/>
              <w:spacing w:before="0" w:after="0"/>
              <w:rPr>
                <w:del w:id="3230" w:author="Author"/>
              </w:rPr>
            </w:pPr>
            <w:del w:id="3231" w:author="Author">
              <w:r w:rsidRPr="00F458A0" w:rsidDel="00C5501A">
                <w:delText>Check_Out_User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348AFDCC" w:rsidR="00A17716" w:rsidRPr="00F458A0" w:rsidDel="00C5501A" w:rsidRDefault="00A17716" w:rsidP="00C5501A">
            <w:pPr>
              <w:pStyle w:val="TableText"/>
              <w:spacing w:before="0" w:after="0"/>
              <w:rPr>
                <w:del w:id="3232" w:author="Author"/>
              </w:rPr>
            </w:pPr>
            <w:del w:id="3233"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53374D88" w:rsidR="00A17716" w:rsidRPr="00F458A0" w:rsidDel="00C5501A" w:rsidRDefault="00A17716" w:rsidP="00C5501A">
            <w:pPr>
              <w:pStyle w:val="TableText"/>
              <w:spacing w:before="0" w:after="0"/>
              <w:rPr>
                <w:del w:id="3234" w:author="Author"/>
              </w:rPr>
            </w:pPr>
            <w:del w:id="3235" w:author="Author">
              <w:r w:rsidRPr="00F458A0" w:rsidDel="00C5501A">
                <w:delText>R</w:delText>
              </w:r>
            </w:del>
          </w:p>
        </w:tc>
      </w:tr>
    </w:tbl>
    <w:p w14:paraId="16DFF9C0" w14:textId="010FB37F" w:rsidR="00A17716" w:rsidRPr="00F458A0" w:rsidDel="00C5501A" w:rsidRDefault="00A17716" w:rsidP="00C5501A">
      <w:pPr>
        <w:pStyle w:val="StepIntro"/>
        <w:spacing w:before="0"/>
        <w:rPr>
          <w:del w:id="3236" w:author="Author"/>
        </w:rPr>
      </w:pPr>
      <w:del w:id="3237" w:author="Author">
        <w:r w:rsidRPr="00F458A0" w:rsidDel="00C5501A">
          <w:br/>
          <w:delText>Entries Entered By Report</w:delText>
        </w:r>
      </w:del>
    </w:p>
    <w:p w14:paraId="297D0AB3" w14:textId="0B55956E" w:rsidR="00A17716" w:rsidRPr="00A236D6" w:rsidDel="00C5501A" w:rsidRDefault="00A17716" w:rsidP="00C5501A">
      <w:pPr>
        <w:pStyle w:val="Caption"/>
        <w:spacing w:before="0" w:after="0"/>
        <w:rPr>
          <w:del w:id="3238" w:author="Author"/>
          <w:rFonts w:ascii="Arial" w:hAnsi="Arial" w:cs="Arial"/>
        </w:rPr>
      </w:pPr>
      <w:del w:id="3239"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33</w:delText>
        </w:r>
        <w:r w:rsidRPr="00A236D6" w:rsidDel="00C5501A">
          <w:rPr>
            <w:rFonts w:ascii="Arial" w:hAnsi="Arial" w:cs="Arial"/>
            <w:b w:val="0"/>
            <w:bCs w:val="0"/>
            <w:noProof/>
          </w:rPr>
          <w:fldChar w:fldCharType="end"/>
        </w:r>
        <w:r w:rsidRPr="00A236D6" w:rsidDel="00C5501A">
          <w:rPr>
            <w:rFonts w:ascii="Arial" w:hAnsi="Arial" w:cs="Arial"/>
          </w:rPr>
          <w:delText>: Entries Entered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222E6926" w14:textId="69DC7093" w:rsidTr="00A17716">
        <w:trPr>
          <w:cantSplit/>
          <w:tblHeader/>
          <w:del w:id="324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6D5260C5" w:rsidR="00A17716" w:rsidRPr="00F458A0" w:rsidDel="00C5501A" w:rsidRDefault="00A17716" w:rsidP="00C5501A">
            <w:pPr>
              <w:pStyle w:val="TableHeading"/>
              <w:spacing w:before="0" w:after="0"/>
              <w:rPr>
                <w:del w:id="3241" w:author="Author"/>
              </w:rPr>
            </w:pPr>
            <w:del w:id="3242"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0C574E2B" w:rsidR="00A17716" w:rsidRPr="00F458A0" w:rsidDel="00C5501A" w:rsidRDefault="00A17716" w:rsidP="00C5501A">
            <w:pPr>
              <w:pStyle w:val="TableHeading"/>
              <w:spacing w:before="0" w:after="0"/>
              <w:rPr>
                <w:del w:id="3243" w:author="Author"/>
              </w:rPr>
            </w:pPr>
            <w:del w:id="324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0C5E90FB" w:rsidR="00A17716" w:rsidRPr="00F458A0" w:rsidDel="00C5501A" w:rsidRDefault="00A17716" w:rsidP="00C5501A">
            <w:pPr>
              <w:pStyle w:val="TableHeading"/>
              <w:spacing w:before="0" w:after="0"/>
              <w:rPr>
                <w:del w:id="3245" w:author="Author"/>
              </w:rPr>
            </w:pPr>
            <w:del w:id="324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22EC99FE" w:rsidR="00A17716" w:rsidRPr="00F458A0" w:rsidDel="00C5501A" w:rsidRDefault="00A17716" w:rsidP="00C5501A">
            <w:pPr>
              <w:pStyle w:val="TableHeading"/>
              <w:spacing w:before="0" w:after="0"/>
              <w:rPr>
                <w:del w:id="3247" w:author="Author"/>
              </w:rPr>
            </w:pPr>
            <w:del w:id="3248" w:author="Author">
              <w:r w:rsidRPr="00F458A0" w:rsidDel="00C5501A">
                <w:delText>Read/Write</w:delText>
              </w:r>
            </w:del>
          </w:p>
        </w:tc>
      </w:tr>
      <w:tr w:rsidR="00A17716" w:rsidRPr="00F458A0" w:rsidDel="00C5501A" w14:paraId="1CEBDBB3" w14:textId="310E3B01" w:rsidTr="00A17716">
        <w:trPr>
          <w:cantSplit/>
          <w:del w:id="32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48D7A64C" w:rsidR="00A17716" w:rsidRPr="00F458A0" w:rsidDel="00C5501A" w:rsidRDefault="00A17716" w:rsidP="00C5501A">
            <w:pPr>
              <w:pStyle w:val="TableText"/>
              <w:spacing w:before="0" w:after="0"/>
              <w:rPr>
                <w:del w:id="3250" w:author="Author"/>
              </w:rPr>
            </w:pPr>
            <w:del w:id="325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141384DC" w:rsidR="00A17716" w:rsidRPr="00F458A0" w:rsidDel="00C5501A" w:rsidRDefault="00A17716" w:rsidP="00C5501A">
            <w:pPr>
              <w:pStyle w:val="TableText"/>
              <w:spacing w:before="0" w:after="0"/>
              <w:rPr>
                <w:del w:id="3252" w:author="Author"/>
              </w:rPr>
            </w:pPr>
            <w:del w:id="325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4BDC97D4" w:rsidR="00A17716" w:rsidRPr="00F458A0" w:rsidDel="00C5501A" w:rsidRDefault="00A17716" w:rsidP="00C5501A">
            <w:pPr>
              <w:pStyle w:val="TableText"/>
              <w:spacing w:before="0" w:after="0"/>
              <w:rPr>
                <w:del w:id="3254" w:author="Author"/>
              </w:rPr>
            </w:pPr>
            <w:del w:id="325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68B98AC9" w:rsidR="00A17716" w:rsidRPr="00F458A0" w:rsidDel="00C5501A" w:rsidRDefault="00A17716" w:rsidP="00C5501A">
            <w:pPr>
              <w:pStyle w:val="TableText"/>
              <w:spacing w:before="0" w:after="0"/>
              <w:rPr>
                <w:del w:id="3256" w:author="Author"/>
              </w:rPr>
            </w:pPr>
            <w:del w:id="3257" w:author="Author">
              <w:r w:rsidRPr="00F458A0" w:rsidDel="00C5501A">
                <w:delText>R</w:delText>
              </w:r>
            </w:del>
          </w:p>
        </w:tc>
      </w:tr>
      <w:tr w:rsidR="00A17716" w:rsidRPr="00F458A0" w:rsidDel="00C5501A" w14:paraId="4F4C1E90" w14:textId="140A818B" w:rsidTr="00A17716">
        <w:trPr>
          <w:cantSplit/>
          <w:del w:id="32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09FA641E" w:rsidR="00A17716" w:rsidRPr="00F458A0" w:rsidDel="00C5501A" w:rsidRDefault="00A17716" w:rsidP="00C5501A">
            <w:pPr>
              <w:pStyle w:val="TableText"/>
              <w:spacing w:before="0" w:after="0"/>
              <w:rPr>
                <w:del w:id="3259" w:author="Author"/>
              </w:rPr>
            </w:pPr>
            <w:del w:id="326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65DF82B3" w:rsidR="00A17716" w:rsidRPr="00F458A0" w:rsidDel="00C5501A" w:rsidRDefault="00A17716" w:rsidP="00C5501A">
            <w:pPr>
              <w:pStyle w:val="TableText"/>
              <w:spacing w:before="0" w:after="0"/>
              <w:rPr>
                <w:del w:id="3261" w:author="Author"/>
              </w:rPr>
            </w:pPr>
            <w:del w:id="3262"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4AA608E2" w:rsidR="00A17716" w:rsidRPr="00F458A0" w:rsidDel="00C5501A" w:rsidRDefault="00A17716" w:rsidP="00C5501A">
            <w:pPr>
              <w:pStyle w:val="TableText"/>
              <w:spacing w:before="0" w:after="0"/>
              <w:rPr>
                <w:del w:id="3263" w:author="Author"/>
              </w:rPr>
            </w:pPr>
            <w:del w:id="326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5EAFA99B" w:rsidR="00A17716" w:rsidRPr="00F458A0" w:rsidDel="00C5501A" w:rsidRDefault="00A17716" w:rsidP="00C5501A">
            <w:pPr>
              <w:pStyle w:val="TableText"/>
              <w:spacing w:before="0" w:after="0"/>
              <w:rPr>
                <w:del w:id="3265" w:author="Author"/>
              </w:rPr>
            </w:pPr>
            <w:del w:id="3266" w:author="Author">
              <w:r w:rsidRPr="00F458A0" w:rsidDel="00C5501A">
                <w:delText>R</w:delText>
              </w:r>
            </w:del>
          </w:p>
        </w:tc>
      </w:tr>
      <w:tr w:rsidR="00A17716" w:rsidRPr="00F458A0" w:rsidDel="00C5501A" w14:paraId="5CB3564F" w14:textId="34DDB499" w:rsidTr="00A17716">
        <w:trPr>
          <w:cantSplit/>
          <w:del w:id="32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21869FD" w:rsidR="00A17716" w:rsidRPr="00F458A0" w:rsidDel="00C5501A" w:rsidRDefault="00A17716" w:rsidP="00C5501A">
            <w:pPr>
              <w:pStyle w:val="TableText"/>
              <w:spacing w:before="0" w:after="0"/>
              <w:rPr>
                <w:del w:id="3268" w:author="Author"/>
              </w:rPr>
            </w:pPr>
            <w:del w:id="326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2DA70D77" w:rsidR="00A17716" w:rsidRPr="00F458A0" w:rsidDel="00C5501A" w:rsidRDefault="00A17716" w:rsidP="00C5501A">
            <w:pPr>
              <w:pStyle w:val="TableText"/>
              <w:spacing w:before="0" w:after="0"/>
              <w:rPr>
                <w:del w:id="3270" w:author="Author"/>
              </w:rPr>
            </w:pPr>
            <w:del w:id="3271"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CBC6020" w:rsidR="00A17716" w:rsidRPr="00F458A0" w:rsidDel="00C5501A" w:rsidRDefault="00A17716" w:rsidP="00C5501A">
            <w:pPr>
              <w:pStyle w:val="TableText"/>
              <w:spacing w:before="0" w:after="0"/>
              <w:rPr>
                <w:del w:id="3272" w:author="Author"/>
              </w:rPr>
            </w:pPr>
            <w:del w:id="327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61C099EB" w:rsidR="00A17716" w:rsidRPr="00F458A0" w:rsidDel="00C5501A" w:rsidRDefault="00A17716" w:rsidP="00C5501A">
            <w:pPr>
              <w:pStyle w:val="TableText"/>
              <w:spacing w:before="0" w:after="0"/>
              <w:rPr>
                <w:del w:id="3274" w:author="Author"/>
              </w:rPr>
            </w:pPr>
            <w:del w:id="3275" w:author="Author">
              <w:r w:rsidRPr="00F458A0" w:rsidDel="00C5501A">
                <w:delText>R</w:delText>
              </w:r>
            </w:del>
          </w:p>
        </w:tc>
      </w:tr>
      <w:tr w:rsidR="00A17716" w:rsidRPr="00F458A0" w:rsidDel="00C5501A" w14:paraId="419F93A4" w14:textId="1E22412D" w:rsidTr="00A17716">
        <w:trPr>
          <w:cantSplit/>
          <w:del w:id="32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38661E76" w:rsidR="00A17716" w:rsidRPr="00F458A0" w:rsidDel="00C5501A" w:rsidRDefault="00A17716" w:rsidP="00C5501A">
            <w:pPr>
              <w:pStyle w:val="TableText"/>
              <w:spacing w:before="0" w:after="0"/>
              <w:rPr>
                <w:del w:id="3277" w:author="Author"/>
              </w:rPr>
            </w:pPr>
            <w:del w:id="327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40AB5648" w:rsidR="00A17716" w:rsidRPr="00F458A0" w:rsidDel="00C5501A" w:rsidRDefault="00A17716" w:rsidP="00C5501A">
            <w:pPr>
              <w:pStyle w:val="TableText"/>
              <w:spacing w:before="0" w:after="0"/>
              <w:rPr>
                <w:del w:id="3279" w:author="Author"/>
              </w:rPr>
            </w:pPr>
            <w:del w:id="3280"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618A41A1" w:rsidR="00A17716" w:rsidRPr="00F458A0" w:rsidDel="00C5501A" w:rsidRDefault="00A17716" w:rsidP="00C5501A">
            <w:pPr>
              <w:pStyle w:val="TableText"/>
              <w:spacing w:before="0" w:after="0"/>
              <w:rPr>
                <w:del w:id="3281" w:author="Author"/>
              </w:rPr>
            </w:pPr>
            <w:del w:id="328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1004AB09" w:rsidR="00A17716" w:rsidRPr="00F458A0" w:rsidDel="00C5501A" w:rsidRDefault="00A17716" w:rsidP="00C5501A">
            <w:pPr>
              <w:pStyle w:val="TableText"/>
              <w:spacing w:before="0" w:after="0"/>
              <w:rPr>
                <w:del w:id="3283" w:author="Author"/>
              </w:rPr>
            </w:pPr>
            <w:del w:id="3284" w:author="Author">
              <w:r w:rsidRPr="00F458A0" w:rsidDel="00C5501A">
                <w:delText>R</w:delText>
              </w:r>
            </w:del>
          </w:p>
        </w:tc>
      </w:tr>
      <w:tr w:rsidR="00A17716" w:rsidRPr="00F458A0" w:rsidDel="00C5501A" w14:paraId="705EBA00" w14:textId="782F7811" w:rsidTr="00A17716">
        <w:trPr>
          <w:cantSplit/>
          <w:del w:id="32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232B2B13" w:rsidR="00A17716" w:rsidRPr="00F458A0" w:rsidDel="00C5501A" w:rsidRDefault="00A17716" w:rsidP="00C5501A">
            <w:pPr>
              <w:pStyle w:val="TableText"/>
              <w:spacing w:before="0" w:after="0"/>
              <w:rPr>
                <w:del w:id="3286" w:author="Author"/>
              </w:rPr>
            </w:pPr>
            <w:del w:id="328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4A203591" w:rsidR="00A17716" w:rsidRPr="00F458A0" w:rsidDel="00C5501A" w:rsidRDefault="00A17716" w:rsidP="00C5501A">
            <w:pPr>
              <w:pStyle w:val="TableText"/>
              <w:spacing w:before="0" w:after="0"/>
              <w:rPr>
                <w:del w:id="3288" w:author="Author"/>
              </w:rPr>
            </w:pPr>
            <w:del w:id="3289"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50B3E852" w:rsidR="00A17716" w:rsidRPr="00F458A0" w:rsidDel="00C5501A" w:rsidRDefault="00A17716" w:rsidP="00C5501A">
            <w:pPr>
              <w:pStyle w:val="TableText"/>
              <w:spacing w:before="0" w:after="0"/>
              <w:rPr>
                <w:del w:id="3290" w:author="Author"/>
              </w:rPr>
            </w:pPr>
            <w:del w:id="329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20E47A2B" w:rsidR="00A17716" w:rsidRPr="00F458A0" w:rsidDel="00C5501A" w:rsidRDefault="00A17716" w:rsidP="00C5501A">
            <w:pPr>
              <w:pStyle w:val="TableText"/>
              <w:spacing w:before="0" w:after="0"/>
              <w:rPr>
                <w:del w:id="3292" w:author="Author"/>
              </w:rPr>
            </w:pPr>
            <w:del w:id="3293" w:author="Author">
              <w:r w:rsidRPr="00F458A0" w:rsidDel="00C5501A">
                <w:delText>R</w:delText>
              </w:r>
            </w:del>
          </w:p>
        </w:tc>
      </w:tr>
      <w:tr w:rsidR="00A17716" w:rsidRPr="00F458A0" w:rsidDel="00C5501A" w14:paraId="4C591260" w14:textId="793F4922" w:rsidTr="00A17716">
        <w:trPr>
          <w:cantSplit/>
          <w:del w:id="32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501E2A12" w:rsidR="00A17716" w:rsidRPr="00F458A0" w:rsidDel="00C5501A" w:rsidRDefault="00A17716" w:rsidP="00C5501A">
            <w:pPr>
              <w:pStyle w:val="TableText"/>
              <w:spacing w:before="0" w:after="0"/>
              <w:rPr>
                <w:del w:id="3295" w:author="Author"/>
              </w:rPr>
            </w:pPr>
            <w:del w:id="329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3040E528" w:rsidR="00A17716" w:rsidRPr="00F458A0" w:rsidDel="00C5501A" w:rsidRDefault="00A17716" w:rsidP="00C5501A">
            <w:pPr>
              <w:pStyle w:val="TableText"/>
              <w:spacing w:before="0" w:after="0"/>
              <w:rPr>
                <w:del w:id="3297" w:author="Author"/>
              </w:rPr>
            </w:pPr>
            <w:del w:id="3298"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44A40998" w:rsidR="00A17716" w:rsidRPr="00F458A0" w:rsidDel="00C5501A" w:rsidRDefault="00A17716" w:rsidP="00C5501A">
            <w:pPr>
              <w:pStyle w:val="TableText"/>
              <w:spacing w:before="0" w:after="0"/>
              <w:rPr>
                <w:del w:id="3299" w:author="Author"/>
              </w:rPr>
            </w:pPr>
            <w:del w:id="330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6410F2CB" w:rsidR="00A17716" w:rsidRPr="00F458A0" w:rsidDel="00C5501A" w:rsidRDefault="00A17716" w:rsidP="00C5501A">
            <w:pPr>
              <w:pStyle w:val="TableText"/>
              <w:spacing w:before="0" w:after="0"/>
              <w:rPr>
                <w:del w:id="3301" w:author="Author"/>
              </w:rPr>
            </w:pPr>
            <w:del w:id="3302" w:author="Author">
              <w:r w:rsidRPr="00F458A0" w:rsidDel="00C5501A">
                <w:delText>R</w:delText>
              </w:r>
            </w:del>
          </w:p>
        </w:tc>
      </w:tr>
      <w:tr w:rsidR="00A17716" w:rsidRPr="00F458A0" w:rsidDel="00C5501A" w14:paraId="60B3BD6B" w14:textId="6544A5A2" w:rsidTr="00A17716">
        <w:trPr>
          <w:cantSplit/>
          <w:del w:id="33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0BE59311" w:rsidR="00A17716" w:rsidRPr="00F458A0" w:rsidDel="00C5501A" w:rsidRDefault="00A17716" w:rsidP="00C5501A">
            <w:pPr>
              <w:pStyle w:val="TableText"/>
              <w:spacing w:before="0" w:after="0"/>
              <w:rPr>
                <w:del w:id="3304" w:author="Author"/>
              </w:rPr>
            </w:pPr>
            <w:del w:id="330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0147B471" w:rsidR="00A17716" w:rsidRPr="00F458A0" w:rsidDel="00C5501A" w:rsidRDefault="00A17716" w:rsidP="00C5501A">
            <w:pPr>
              <w:pStyle w:val="TableText"/>
              <w:spacing w:before="0" w:after="0"/>
              <w:rPr>
                <w:del w:id="3306" w:author="Author"/>
              </w:rPr>
            </w:pPr>
            <w:del w:id="3307"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36E20E8B" w:rsidR="00A17716" w:rsidRPr="00F458A0" w:rsidDel="00C5501A" w:rsidRDefault="00A17716" w:rsidP="00C5501A">
            <w:pPr>
              <w:pStyle w:val="TableText"/>
              <w:spacing w:before="0" w:after="0"/>
              <w:rPr>
                <w:del w:id="33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1954CCE1" w:rsidR="00A17716" w:rsidRPr="00F458A0" w:rsidDel="00C5501A" w:rsidRDefault="00A17716" w:rsidP="00C5501A">
            <w:pPr>
              <w:pStyle w:val="TableText"/>
              <w:spacing w:before="0" w:after="0"/>
              <w:rPr>
                <w:del w:id="3309" w:author="Author"/>
              </w:rPr>
            </w:pPr>
            <w:del w:id="3310" w:author="Author">
              <w:r w:rsidRPr="00F458A0" w:rsidDel="00C5501A">
                <w:delText>R</w:delText>
              </w:r>
            </w:del>
          </w:p>
        </w:tc>
      </w:tr>
      <w:tr w:rsidR="00A17716" w:rsidRPr="00F458A0" w:rsidDel="00C5501A" w14:paraId="49ED344F" w14:textId="21A9A2F1" w:rsidTr="00A17716">
        <w:trPr>
          <w:cantSplit/>
          <w:del w:id="33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15932626" w:rsidR="00A17716" w:rsidRPr="00F458A0" w:rsidDel="00C5501A" w:rsidRDefault="00A17716" w:rsidP="00C5501A">
            <w:pPr>
              <w:pStyle w:val="TableText"/>
              <w:spacing w:before="0" w:after="0"/>
              <w:rPr>
                <w:del w:id="3312" w:author="Author"/>
              </w:rPr>
            </w:pPr>
            <w:del w:id="331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492B41AB" w:rsidR="00A17716" w:rsidRPr="00F458A0" w:rsidDel="00C5501A" w:rsidRDefault="00A17716" w:rsidP="00C5501A">
            <w:pPr>
              <w:pStyle w:val="TableText"/>
              <w:spacing w:before="0" w:after="0"/>
              <w:rPr>
                <w:del w:id="3314" w:author="Author"/>
              </w:rPr>
            </w:pPr>
            <w:del w:id="3315"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1B830A00" w:rsidR="00A17716" w:rsidRPr="00F458A0" w:rsidDel="00C5501A" w:rsidRDefault="00A17716" w:rsidP="00C5501A">
            <w:pPr>
              <w:pStyle w:val="TableText"/>
              <w:spacing w:before="0" w:after="0"/>
              <w:rPr>
                <w:del w:id="33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0D23636A" w:rsidR="00A17716" w:rsidRPr="00F458A0" w:rsidDel="00C5501A" w:rsidRDefault="00A17716" w:rsidP="00C5501A">
            <w:pPr>
              <w:pStyle w:val="TableText"/>
              <w:spacing w:before="0" w:after="0"/>
              <w:rPr>
                <w:del w:id="3317" w:author="Author"/>
              </w:rPr>
            </w:pPr>
            <w:del w:id="3318" w:author="Author">
              <w:r w:rsidRPr="00F458A0" w:rsidDel="00C5501A">
                <w:delText>R</w:delText>
              </w:r>
            </w:del>
          </w:p>
        </w:tc>
      </w:tr>
      <w:tr w:rsidR="00A17716" w:rsidRPr="00F458A0" w:rsidDel="00C5501A" w14:paraId="1203B07D" w14:textId="372F1DE4" w:rsidTr="00A17716">
        <w:trPr>
          <w:cantSplit/>
          <w:del w:id="33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03DCAB55" w:rsidR="00A17716" w:rsidRPr="00F458A0" w:rsidDel="00C5501A" w:rsidRDefault="00A17716" w:rsidP="00C5501A">
            <w:pPr>
              <w:pStyle w:val="TableText"/>
              <w:spacing w:before="0" w:after="0"/>
              <w:rPr>
                <w:del w:id="3320" w:author="Author"/>
              </w:rPr>
            </w:pPr>
            <w:del w:id="332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43A57CB3" w:rsidR="00A17716" w:rsidRPr="00F458A0" w:rsidDel="00C5501A" w:rsidRDefault="00A17716" w:rsidP="00C5501A">
            <w:pPr>
              <w:pStyle w:val="TableText"/>
              <w:spacing w:before="0" w:after="0"/>
              <w:rPr>
                <w:del w:id="3322" w:author="Author"/>
              </w:rPr>
            </w:pPr>
            <w:del w:id="3323"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3EADA7EF" w:rsidR="00A17716" w:rsidRPr="00F458A0" w:rsidDel="00C5501A" w:rsidRDefault="00A17716" w:rsidP="00C5501A">
            <w:pPr>
              <w:pStyle w:val="TableText"/>
              <w:spacing w:before="0" w:after="0"/>
              <w:rPr>
                <w:del w:id="3324" w:author="Author"/>
              </w:rPr>
            </w:pPr>
            <w:del w:id="3325"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27104B8D" w:rsidR="00A17716" w:rsidRPr="00F458A0" w:rsidDel="00C5501A" w:rsidRDefault="00A17716" w:rsidP="00C5501A">
            <w:pPr>
              <w:pStyle w:val="TableText"/>
              <w:spacing w:before="0" w:after="0"/>
              <w:rPr>
                <w:del w:id="3326" w:author="Author"/>
              </w:rPr>
            </w:pPr>
            <w:del w:id="3327" w:author="Author">
              <w:r w:rsidRPr="00F458A0" w:rsidDel="00C5501A">
                <w:delText>R</w:delText>
              </w:r>
            </w:del>
          </w:p>
        </w:tc>
      </w:tr>
      <w:tr w:rsidR="00A17716" w:rsidRPr="00F458A0" w:rsidDel="00C5501A" w14:paraId="7F29080F" w14:textId="536630FF" w:rsidTr="00A17716">
        <w:trPr>
          <w:cantSplit/>
          <w:del w:id="33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259A7A1D" w:rsidR="00A17716" w:rsidRPr="00F458A0" w:rsidDel="00C5501A" w:rsidRDefault="00A17716" w:rsidP="00C5501A">
            <w:pPr>
              <w:pStyle w:val="TableText"/>
              <w:spacing w:before="0" w:after="0"/>
              <w:rPr>
                <w:del w:id="3329" w:author="Author"/>
              </w:rPr>
            </w:pPr>
            <w:del w:id="333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324B6C8C" w:rsidR="00A17716" w:rsidRPr="00F458A0" w:rsidDel="00C5501A" w:rsidRDefault="00A17716" w:rsidP="00C5501A">
            <w:pPr>
              <w:pStyle w:val="TableText"/>
              <w:spacing w:before="0" w:after="0"/>
              <w:rPr>
                <w:del w:id="3331" w:author="Author"/>
              </w:rPr>
            </w:pPr>
            <w:del w:id="3332"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129011AD" w:rsidR="00A17716" w:rsidRPr="00F458A0" w:rsidDel="00C5501A" w:rsidRDefault="00A17716" w:rsidP="00C5501A">
            <w:pPr>
              <w:pStyle w:val="TableText"/>
              <w:spacing w:before="0" w:after="0"/>
              <w:rPr>
                <w:del w:id="33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3C02D305" w:rsidR="00A17716" w:rsidRPr="00F458A0" w:rsidDel="00C5501A" w:rsidRDefault="00A17716" w:rsidP="00C5501A">
            <w:pPr>
              <w:pStyle w:val="TableText"/>
              <w:spacing w:before="0" w:after="0"/>
              <w:rPr>
                <w:del w:id="3334" w:author="Author"/>
              </w:rPr>
            </w:pPr>
            <w:del w:id="3335" w:author="Author">
              <w:r w:rsidRPr="00F458A0" w:rsidDel="00C5501A">
                <w:delText>R</w:delText>
              </w:r>
            </w:del>
          </w:p>
        </w:tc>
      </w:tr>
      <w:tr w:rsidR="00A17716" w:rsidRPr="00F458A0" w:rsidDel="00C5501A" w14:paraId="111CEAC4" w14:textId="29349117" w:rsidTr="00A17716">
        <w:trPr>
          <w:cantSplit/>
          <w:del w:id="33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127279BC" w:rsidR="00A17716" w:rsidRPr="00F458A0" w:rsidDel="00C5501A" w:rsidRDefault="00A17716" w:rsidP="00C5501A">
            <w:pPr>
              <w:pStyle w:val="TableText"/>
              <w:spacing w:before="0" w:after="0"/>
              <w:rPr>
                <w:del w:id="3337" w:author="Author"/>
              </w:rPr>
            </w:pPr>
            <w:del w:id="333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4CB4E5A2" w:rsidR="00A17716" w:rsidRPr="00F458A0" w:rsidDel="00C5501A" w:rsidRDefault="00A17716" w:rsidP="00C5501A">
            <w:pPr>
              <w:pStyle w:val="TableText"/>
              <w:spacing w:before="0" w:after="0"/>
              <w:rPr>
                <w:del w:id="3339" w:author="Author"/>
              </w:rPr>
            </w:pPr>
            <w:del w:id="3340"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52DA4481" w:rsidR="00A17716" w:rsidRPr="00F458A0" w:rsidDel="00C5501A" w:rsidRDefault="00A17716" w:rsidP="00C5501A">
            <w:pPr>
              <w:pStyle w:val="TableText"/>
              <w:spacing w:before="0" w:after="0"/>
              <w:rPr>
                <w:del w:id="3341" w:author="Author"/>
              </w:rPr>
            </w:pPr>
            <w:del w:id="3342"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1A82DBBD" w:rsidR="00A17716" w:rsidRPr="00F458A0" w:rsidDel="00C5501A" w:rsidRDefault="00A17716" w:rsidP="00C5501A">
            <w:pPr>
              <w:pStyle w:val="TableText"/>
              <w:spacing w:before="0" w:after="0"/>
              <w:rPr>
                <w:del w:id="3343" w:author="Author"/>
              </w:rPr>
            </w:pPr>
            <w:del w:id="3344" w:author="Author">
              <w:r w:rsidRPr="00F458A0" w:rsidDel="00C5501A">
                <w:delText>R</w:delText>
              </w:r>
            </w:del>
          </w:p>
        </w:tc>
      </w:tr>
      <w:tr w:rsidR="00A17716" w:rsidRPr="00F458A0" w:rsidDel="00C5501A" w14:paraId="1B0509A2" w14:textId="4C77BC6E" w:rsidTr="00A17716">
        <w:trPr>
          <w:cantSplit/>
          <w:del w:id="33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16779256" w:rsidR="00A17716" w:rsidRPr="00F458A0" w:rsidDel="00C5501A" w:rsidRDefault="00A17716" w:rsidP="00C5501A">
            <w:pPr>
              <w:spacing w:before="0" w:after="0"/>
              <w:rPr>
                <w:del w:id="3346" w:author="Author"/>
                <w:sz w:val="22"/>
                <w:szCs w:val="22"/>
              </w:rPr>
            </w:pPr>
            <w:del w:id="3347" w:author="Author">
              <w:r w:rsidRPr="00F458A0" w:rsidDel="00C5501A">
                <w:rPr>
                  <w:sz w:val="22"/>
                  <w:szCs w:val="22"/>
                </w:rPr>
                <w:delText>Entries Enter</w:delText>
              </w:r>
              <w:r w:rsidRPr="00F458A0" w:rsidDel="00C5501A">
                <w:rPr>
                  <w:rStyle w:val="TableTextChar"/>
                </w:rPr>
                <w:delText>e</w:delText>
              </w:r>
              <w:r w:rsidRPr="00F458A0" w:rsidDel="00C5501A">
                <w:rPr>
                  <w:sz w:val="22"/>
                  <w:szCs w:val="22"/>
                </w:rPr>
                <w:delText>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0435B75A" w:rsidR="00A17716" w:rsidRPr="00F458A0" w:rsidDel="00C5501A" w:rsidRDefault="00A17716" w:rsidP="00C5501A">
            <w:pPr>
              <w:spacing w:before="0" w:after="0"/>
              <w:rPr>
                <w:del w:id="3348" w:author="Author"/>
                <w:sz w:val="22"/>
                <w:szCs w:val="22"/>
              </w:rPr>
            </w:pPr>
            <w:del w:id="3349" w:author="Author">
              <w:r w:rsidRPr="00F458A0" w:rsidDel="00C5501A">
                <w:rPr>
                  <w:sz w:val="22"/>
                  <w:szCs w:val="22"/>
                </w:rPr>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1BC79D76" w:rsidR="00A17716" w:rsidRPr="00F458A0" w:rsidDel="00C5501A" w:rsidRDefault="00A17716" w:rsidP="00C5501A">
            <w:pPr>
              <w:pStyle w:val="TableText"/>
              <w:spacing w:before="0" w:after="0"/>
              <w:rPr>
                <w:del w:id="33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53F08052" w:rsidR="00A17716" w:rsidRPr="00F458A0" w:rsidDel="00C5501A" w:rsidRDefault="00A17716" w:rsidP="00C5501A">
            <w:pPr>
              <w:spacing w:before="0" w:after="0"/>
              <w:rPr>
                <w:del w:id="3351" w:author="Author"/>
                <w:sz w:val="22"/>
                <w:szCs w:val="22"/>
              </w:rPr>
            </w:pPr>
            <w:del w:id="3352" w:author="Author">
              <w:r w:rsidRPr="00F458A0" w:rsidDel="00C5501A">
                <w:rPr>
                  <w:sz w:val="22"/>
                  <w:szCs w:val="22"/>
                </w:rPr>
                <w:delText>R</w:delText>
              </w:r>
            </w:del>
          </w:p>
        </w:tc>
      </w:tr>
    </w:tbl>
    <w:p w14:paraId="4057A082" w14:textId="36218CB4" w:rsidR="00A17716" w:rsidRPr="00A236D6" w:rsidDel="00C5501A" w:rsidRDefault="00A17716" w:rsidP="00C5501A">
      <w:pPr>
        <w:pStyle w:val="Caption"/>
        <w:spacing w:before="0" w:after="0"/>
        <w:rPr>
          <w:del w:id="3353" w:author="Author"/>
          <w:rFonts w:ascii="Arial" w:hAnsi="Arial" w:cs="Arial"/>
        </w:rPr>
      </w:pPr>
      <w:del w:id="3354"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34</w:delText>
        </w:r>
        <w:r w:rsidRPr="00A236D6" w:rsidDel="00C5501A">
          <w:rPr>
            <w:rFonts w:ascii="Arial" w:hAnsi="Arial" w:cs="Arial"/>
            <w:b w:val="0"/>
            <w:bCs w:val="0"/>
            <w:noProof/>
          </w:rPr>
          <w:fldChar w:fldCharType="end"/>
        </w:r>
        <w:r w:rsidRPr="00A236D6" w:rsidDel="00C5501A">
          <w:rPr>
            <w:rFonts w:ascii="Arial" w:hAnsi="Arial" w:cs="Arial"/>
          </w:rPr>
          <w:delText>: Entries Accepted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69CD2570" w14:textId="48EFF53D" w:rsidTr="00A17716">
        <w:trPr>
          <w:cantSplit/>
          <w:tblHeader/>
          <w:del w:id="335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401F9B00" w:rsidR="00A17716" w:rsidRPr="00F458A0" w:rsidDel="00C5501A" w:rsidRDefault="00A17716" w:rsidP="00C5501A">
            <w:pPr>
              <w:pStyle w:val="TableHeading"/>
              <w:spacing w:before="0" w:after="0"/>
              <w:rPr>
                <w:del w:id="3356" w:author="Author"/>
              </w:rPr>
            </w:pPr>
            <w:del w:id="3357"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178A1F07" w:rsidR="00A17716" w:rsidRPr="00F458A0" w:rsidDel="00C5501A" w:rsidRDefault="00A17716" w:rsidP="00C5501A">
            <w:pPr>
              <w:pStyle w:val="TableHeading"/>
              <w:spacing w:before="0" w:after="0"/>
              <w:rPr>
                <w:del w:id="3358" w:author="Author"/>
              </w:rPr>
            </w:pPr>
            <w:del w:id="335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28D502B9" w:rsidR="00A17716" w:rsidRPr="00F458A0" w:rsidDel="00C5501A" w:rsidRDefault="00A17716" w:rsidP="00C5501A">
            <w:pPr>
              <w:pStyle w:val="TableHeading"/>
              <w:spacing w:before="0" w:after="0"/>
              <w:rPr>
                <w:del w:id="3360" w:author="Author"/>
              </w:rPr>
            </w:pPr>
            <w:del w:id="336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0ED62902" w:rsidR="00A17716" w:rsidRPr="00F458A0" w:rsidDel="00C5501A" w:rsidRDefault="00A17716" w:rsidP="00C5501A">
            <w:pPr>
              <w:pStyle w:val="TableHeading"/>
              <w:spacing w:before="0" w:after="0"/>
              <w:rPr>
                <w:del w:id="3362" w:author="Author"/>
              </w:rPr>
            </w:pPr>
            <w:del w:id="3363" w:author="Author">
              <w:r w:rsidRPr="00F458A0" w:rsidDel="00C5501A">
                <w:delText>Read/Write</w:delText>
              </w:r>
            </w:del>
          </w:p>
        </w:tc>
      </w:tr>
      <w:tr w:rsidR="00A17716" w:rsidRPr="00F458A0" w:rsidDel="00C5501A" w14:paraId="19ED38E5" w14:textId="129F03DE" w:rsidTr="00A17716">
        <w:trPr>
          <w:cantSplit/>
          <w:del w:id="33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389FF1E3" w:rsidR="00A17716" w:rsidRPr="00F458A0" w:rsidDel="00C5501A" w:rsidRDefault="00A17716" w:rsidP="00C5501A">
            <w:pPr>
              <w:pStyle w:val="TableText"/>
              <w:spacing w:before="0" w:after="0"/>
              <w:rPr>
                <w:del w:id="3365" w:author="Author"/>
              </w:rPr>
            </w:pPr>
            <w:del w:id="336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6B0F6B4D" w:rsidR="00A17716" w:rsidRPr="00F458A0" w:rsidDel="00C5501A" w:rsidRDefault="00A17716" w:rsidP="00C5501A">
            <w:pPr>
              <w:pStyle w:val="TableText"/>
              <w:spacing w:before="0" w:after="0"/>
              <w:rPr>
                <w:del w:id="3367" w:author="Author"/>
              </w:rPr>
            </w:pPr>
            <w:del w:id="336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49946102" w:rsidR="00A17716" w:rsidRPr="00F458A0" w:rsidDel="00C5501A" w:rsidRDefault="00A17716" w:rsidP="00C5501A">
            <w:pPr>
              <w:pStyle w:val="TableText"/>
              <w:spacing w:before="0" w:after="0"/>
              <w:rPr>
                <w:del w:id="3369" w:author="Author"/>
              </w:rPr>
            </w:pPr>
            <w:del w:id="337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5C5A6344" w:rsidR="00A17716" w:rsidRPr="00F458A0" w:rsidDel="00C5501A" w:rsidRDefault="00A17716" w:rsidP="00C5501A">
            <w:pPr>
              <w:pStyle w:val="TableText"/>
              <w:spacing w:before="0" w:after="0"/>
              <w:rPr>
                <w:del w:id="3371" w:author="Author"/>
              </w:rPr>
            </w:pPr>
            <w:del w:id="3372" w:author="Author">
              <w:r w:rsidRPr="00F458A0" w:rsidDel="00C5501A">
                <w:delText>R</w:delText>
              </w:r>
            </w:del>
          </w:p>
        </w:tc>
      </w:tr>
      <w:tr w:rsidR="00A17716" w:rsidRPr="00F458A0" w:rsidDel="00C5501A" w14:paraId="5A409A93" w14:textId="2755639C" w:rsidTr="00A17716">
        <w:trPr>
          <w:cantSplit/>
          <w:del w:id="33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110C34A0" w:rsidR="00A17716" w:rsidRPr="00F458A0" w:rsidDel="00C5501A" w:rsidRDefault="00A17716" w:rsidP="00C5501A">
            <w:pPr>
              <w:pStyle w:val="TableText"/>
              <w:spacing w:before="0" w:after="0"/>
              <w:rPr>
                <w:del w:id="3374" w:author="Author"/>
              </w:rPr>
            </w:pPr>
            <w:del w:id="337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1C4B919A" w:rsidR="00A17716" w:rsidRPr="00F458A0" w:rsidDel="00C5501A" w:rsidRDefault="00A17716" w:rsidP="00C5501A">
            <w:pPr>
              <w:pStyle w:val="TableText"/>
              <w:spacing w:before="0" w:after="0"/>
              <w:rPr>
                <w:del w:id="3376" w:author="Author"/>
              </w:rPr>
            </w:pPr>
            <w:del w:id="3377"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1A1D929F" w:rsidR="00A17716" w:rsidRPr="00F458A0" w:rsidDel="00C5501A" w:rsidRDefault="00A17716" w:rsidP="00C5501A">
            <w:pPr>
              <w:pStyle w:val="TableText"/>
              <w:spacing w:before="0" w:after="0"/>
              <w:rPr>
                <w:del w:id="3378" w:author="Author"/>
              </w:rPr>
            </w:pPr>
            <w:del w:id="337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B8E90C9" w:rsidR="00A17716" w:rsidRPr="00F458A0" w:rsidDel="00C5501A" w:rsidRDefault="00A17716" w:rsidP="00C5501A">
            <w:pPr>
              <w:pStyle w:val="TableText"/>
              <w:spacing w:before="0" w:after="0"/>
              <w:rPr>
                <w:del w:id="3380" w:author="Author"/>
              </w:rPr>
            </w:pPr>
            <w:del w:id="3381" w:author="Author">
              <w:r w:rsidRPr="00F458A0" w:rsidDel="00C5501A">
                <w:delText>R</w:delText>
              </w:r>
            </w:del>
          </w:p>
        </w:tc>
      </w:tr>
      <w:tr w:rsidR="00A17716" w:rsidRPr="00F458A0" w:rsidDel="00C5501A" w14:paraId="03BD8667" w14:textId="40F54647" w:rsidTr="00A17716">
        <w:trPr>
          <w:cantSplit/>
          <w:del w:id="33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11DB236D" w:rsidR="00A17716" w:rsidRPr="00F458A0" w:rsidDel="00C5501A" w:rsidRDefault="00A17716" w:rsidP="00C5501A">
            <w:pPr>
              <w:pStyle w:val="TableText"/>
              <w:spacing w:before="0" w:after="0"/>
              <w:rPr>
                <w:del w:id="3383" w:author="Author"/>
              </w:rPr>
            </w:pPr>
            <w:del w:id="338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1EEAD894" w:rsidR="00A17716" w:rsidRPr="00F458A0" w:rsidDel="00C5501A" w:rsidRDefault="00A17716" w:rsidP="00C5501A">
            <w:pPr>
              <w:pStyle w:val="TableText"/>
              <w:spacing w:before="0" w:after="0"/>
              <w:rPr>
                <w:del w:id="3385" w:author="Author"/>
              </w:rPr>
            </w:pPr>
            <w:del w:id="3386"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32836049" w:rsidR="00A17716" w:rsidRPr="00F458A0" w:rsidDel="00C5501A" w:rsidRDefault="00A17716" w:rsidP="00C5501A">
            <w:pPr>
              <w:pStyle w:val="TableText"/>
              <w:spacing w:before="0" w:after="0"/>
              <w:rPr>
                <w:del w:id="3387" w:author="Author"/>
              </w:rPr>
            </w:pPr>
            <w:del w:id="3388"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511A509" w:rsidR="00A17716" w:rsidRPr="00F458A0" w:rsidDel="00C5501A" w:rsidRDefault="00A17716" w:rsidP="00C5501A">
            <w:pPr>
              <w:pStyle w:val="TableText"/>
              <w:spacing w:before="0" w:after="0"/>
              <w:rPr>
                <w:del w:id="3389" w:author="Author"/>
              </w:rPr>
            </w:pPr>
            <w:del w:id="3390" w:author="Author">
              <w:r w:rsidRPr="00F458A0" w:rsidDel="00C5501A">
                <w:delText>R</w:delText>
              </w:r>
            </w:del>
          </w:p>
        </w:tc>
      </w:tr>
      <w:tr w:rsidR="00A17716" w:rsidRPr="00F458A0" w:rsidDel="00C5501A" w14:paraId="55DEC4A3" w14:textId="2AA2F7A3" w:rsidTr="00A17716">
        <w:trPr>
          <w:cantSplit/>
          <w:del w:id="33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1C95DCF3" w:rsidR="00A17716" w:rsidRPr="00F458A0" w:rsidDel="00C5501A" w:rsidRDefault="00A17716" w:rsidP="00C5501A">
            <w:pPr>
              <w:pStyle w:val="TableText"/>
              <w:spacing w:before="0" w:after="0"/>
              <w:rPr>
                <w:del w:id="3392" w:author="Author"/>
              </w:rPr>
            </w:pPr>
            <w:del w:id="339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3C4A10DF" w:rsidR="00A17716" w:rsidRPr="00F458A0" w:rsidDel="00C5501A" w:rsidRDefault="00A17716" w:rsidP="00C5501A">
            <w:pPr>
              <w:pStyle w:val="TableText"/>
              <w:spacing w:before="0" w:after="0"/>
              <w:rPr>
                <w:del w:id="3394" w:author="Author"/>
              </w:rPr>
            </w:pPr>
            <w:del w:id="3395"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00761681" w:rsidR="00A17716" w:rsidRPr="00F458A0" w:rsidDel="00C5501A" w:rsidRDefault="00A17716" w:rsidP="00C5501A">
            <w:pPr>
              <w:pStyle w:val="TableText"/>
              <w:spacing w:before="0" w:after="0"/>
              <w:rPr>
                <w:del w:id="3396" w:author="Author"/>
              </w:rPr>
            </w:pPr>
            <w:del w:id="339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4D49FE06" w:rsidR="00A17716" w:rsidRPr="00F458A0" w:rsidDel="00C5501A" w:rsidRDefault="00A17716" w:rsidP="00C5501A">
            <w:pPr>
              <w:pStyle w:val="TableText"/>
              <w:spacing w:before="0" w:after="0"/>
              <w:rPr>
                <w:del w:id="3398" w:author="Author"/>
              </w:rPr>
            </w:pPr>
            <w:del w:id="3399" w:author="Author">
              <w:r w:rsidRPr="00F458A0" w:rsidDel="00C5501A">
                <w:delText>R</w:delText>
              </w:r>
            </w:del>
          </w:p>
        </w:tc>
      </w:tr>
      <w:tr w:rsidR="00A17716" w:rsidRPr="00F458A0" w:rsidDel="00C5501A" w14:paraId="7EC9B3E7" w14:textId="1488BD0E" w:rsidTr="00A17716">
        <w:trPr>
          <w:cantSplit/>
          <w:del w:id="34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4902E3C8" w:rsidR="00A17716" w:rsidRPr="00F458A0" w:rsidDel="00C5501A" w:rsidRDefault="00A17716" w:rsidP="00C5501A">
            <w:pPr>
              <w:pStyle w:val="TableText"/>
              <w:spacing w:before="0" w:after="0"/>
              <w:rPr>
                <w:del w:id="3401" w:author="Author"/>
              </w:rPr>
            </w:pPr>
            <w:del w:id="340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0EE95902" w:rsidR="00A17716" w:rsidRPr="00F458A0" w:rsidDel="00C5501A" w:rsidRDefault="00A17716" w:rsidP="00C5501A">
            <w:pPr>
              <w:pStyle w:val="TableText"/>
              <w:spacing w:before="0" w:after="0"/>
              <w:rPr>
                <w:del w:id="3403" w:author="Author"/>
              </w:rPr>
            </w:pPr>
            <w:del w:id="3404"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2908640A" w:rsidR="00A17716" w:rsidRPr="00F458A0" w:rsidDel="00C5501A" w:rsidRDefault="00A17716" w:rsidP="00C5501A">
            <w:pPr>
              <w:pStyle w:val="TableText"/>
              <w:spacing w:before="0" w:after="0"/>
              <w:rPr>
                <w:del w:id="3405" w:author="Author"/>
              </w:rPr>
            </w:pPr>
            <w:del w:id="340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41F2A3F5" w:rsidR="00A17716" w:rsidRPr="00F458A0" w:rsidDel="00C5501A" w:rsidRDefault="00A17716" w:rsidP="00C5501A">
            <w:pPr>
              <w:pStyle w:val="TableText"/>
              <w:spacing w:before="0" w:after="0"/>
              <w:rPr>
                <w:del w:id="3407" w:author="Author"/>
              </w:rPr>
            </w:pPr>
            <w:del w:id="3408" w:author="Author">
              <w:r w:rsidRPr="00F458A0" w:rsidDel="00C5501A">
                <w:delText>R</w:delText>
              </w:r>
            </w:del>
          </w:p>
        </w:tc>
      </w:tr>
      <w:tr w:rsidR="00A17716" w:rsidRPr="00F458A0" w:rsidDel="00C5501A" w14:paraId="52BCFAF8" w14:textId="4609F572" w:rsidTr="00A17716">
        <w:trPr>
          <w:cantSplit/>
          <w:del w:id="34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5CC98DC3" w:rsidR="00A17716" w:rsidRPr="00F458A0" w:rsidDel="00C5501A" w:rsidRDefault="00A17716" w:rsidP="00C5501A">
            <w:pPr>
              <w:pStyle w:val="TableText"/>
              <w:spacing w:before="0" w:after="0"/>
              <w:rPr>
                <w:del w:id="3410" w:author="Author"/>
              </w:rPr>
            </w:pPr>
            <w:del w:id="341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3B505D36" w:rsidR="00A17716" w:rsidRPr="00F458A0" w:rsidDel="00C5501A" w:rsidRDefault="00A17716" w:rsidP="00C5501A">
            <w:pPr>
              <w:pStyle w:val="TableText"/>
              <w:spacing w:before="0" w:after="0"/>
              <w:rPr>
                <w:del w:id="3412" w:author="Author"/>
              </w:rPr>
            </w:pPr>
            <w:del w:id="3413"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1514C5A0" w:rsidR="00A17716" w:rsidRPr="00F458A0" w:rsidDel="00C5501A" w:rsidRDefault="00A17716" w:rsidP="00C5501A">
            <w:pPr>
              <w:pStyle w:val="TableText"/>
              <w:spacing w:before="0" w:after="0"/>
              <w:rPr>
                <w:del w:id="3414" w:author="Author"/>
              </w:rPr>
            </w:pPr>
            <w:del w:id="341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58EE38E8" w:rsidR="00A17716" w:rsidRPr="00F458A0" w:rsidDel="00C5501A" w:rsidRDefault="00A17716" w:rsidP="00C5501A">
            <w:pPr>
              <w:pStyle w:val="TableText"/>
              <w:spacing w:before="0" w:after="0"/>
              <w:rPr>
                <w:del w:id="3416" w:author="Author"/>
              </w:rPr>
            </w:pPr>
            <w:del w:id="3417" w:author="Author">
              <w:r w:rsidRPr="00F458A0" w:rsidDel="00C5501A">
                <w:delText>R</w:delText>
              </w:r>
            </w:del>
          </w:p>
        </w:tc>
      </w:tr>
      <w:tr w:rsidR="00A17716" w:rsidRPr="00F458A0" w:rsidDel="00C5501A" w14:paraId="4CF19A35" w14:textId="21CD398C" w:rsidTr="00A17716">
        <w:trPr>
          <w:cantSplit/>
          <w:del w:id="34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0719F61A" w:rsidR="00A17716" w:rsidRPr="00F458A0" w:rsidDel="00C5501A" w:rsidRDefault="00A17716" w:rsidP="00C5501A">
            <w:pPr>
              <w:pStyle w:val="TableText"/>
              <w:spacing w:before="0" w:after="0"/>
              <w:rPr>
                <w:del w:id="3419" w:author="Author"/>
              </w:rPr>
            </w:pPr>
            <w:del w:id="342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0A02F534" w:rsidR="00A17716" w:rsidRPr="00F458A0" w:rsidDel="00C5501A" w:rsidRDefault="00A17716" w:rsidP="00C5501A">
            <w:pPr>
              <w:pStyle w:val="TableText"/>
              <w:spacing w:before="0" w:after="0"/>
              <w:rPr>
                <w:del w:id="3421" w:author="Author"/>
              </w:rPr>
            </w:pPr>
            <w:del w:id="3422"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2E857062" w:rsidR="00A17716" w:rsidRPr="00F458A0" w:rsidDel="00C5501A" w:rsidRDefault="00A17716" w:rsidP="00C5501A">
            <w:pPr>
              <w:pStyle w:val="TableText"/>
              <w:spacing w:before="0" w:after="0"/>
              <w:rPr>
                <w:del w:id="342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503524AF" w:rsidR="00A17716" w:rsidRPr="00F458A0" w:rsidDel="00C5501A" w:rsidRDefault="00A17716" w:rsidP="00C5501A">
            <w:pPr>
              <w:pStyle w:val="TableText"/>
              <w:spacing w:before="0" w:after="0"/>
              <w:rPr>
                <w:del w:id="3424" w:author="Author"/>
              </w:rPr>
            </w:pPr>
            <w:del w:id="3425" w:author="Author">
              <w:r w:rsidRPr="00F458A0" w:rsidDel="00C5501A">
                <w:delText>R</w:delText>
              </w:r>
            </w:del>
          </w:p>
        </w:tc>
      </w:tr>
      <w:tr w:rsidR="00A17716" w:rsidRPr="00F458A0" w:rsidDel="00C5501A" w14:paraId="59F9A12C" w14:textId="7491A6F9" w:rsidTr="00A17716">
        <w:trPr>
          <w:cantSplit/>
          <w:del w:id="34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0EA7DAA5" w:rsidR="00A17716" w:rsidRPr="00F458A0" w:rsidDel="00C5501A" w:rsidRDefault="00A17716" w:rsidP="00C5501A">
            <w:pPr>
              <w:pStyle w:val="TableText"/>
              <w:spacing w:before="0" w:after="0"/>
              <w:rPr>
                <w:del w:id="3427" w:author="Author"/>
              </w:rPr>
            </w:pPr>
            <w:del w:id="342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587BA1BD" w:rsidR="00A17716" w:rsidRPr="00F458A0" w:rsidDel="00C5501A" w:rsidRDefault="00A17716" w:rsidP="00C5501A">
            <w:pPr>
              <w:pStyle w:val="TableText"/>
              <w:spacing w:before="0" w:after="0"/>
              <w:rPr>
                <w:del w:id="3429" w:author="Author"/>
              </w:rPr>
            </w:pPr>
            <w:del w:id="3430"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19F8B989" w:rsidR="00A17716" w:rsidRPr="00F458A0" w:rsidDel="00C5501A" w:rsidRDefault="00A17716" w:rsidP="00C5501A">
            <w:pPr>
              <w:pStyle w:val="TableText"/>
              <w:spacing w:before="0" w:after="0"/>
              <w:rPr>
                <w:del w:id="34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5F2897E" w:rsidR="00A17716" w:rsidRPr="00F458A0" w:rsidDel="00C5501A" w:rsidRDefault="00A17716" w:rsidP="00C5501A">
            <w:pPr>
              <w:pStyle w:val="TableText"/>
              <w:spacing w:before="0" w:after="0"/>
              <w:rPr>
                <w:del w:id="3432" w:author="Author"/>
              </w:rPr>
            </w:pPr>
            <w:del w:id="3433" w:author="Author">
              <w:r w:rsidRPr="00F458A0" w:rsidDel="00C5501A">
                <w:delText>R</w:delText>
              </w:r>
            </w:del>
          </w:p>
        </w:tc>
      </w:tr>
      <w:tr w:rsidR="00A17716" w:rsidRPr="00F458A0" w:rsidDel="00C5501A" w14:paraId="4B703271" w14:textId="40AC4A06" w:rsidTr="00A17716">
        <w:trPr>
          <w:cantSplit/>
          <w:del w:id="34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12BF9692" w:rsidR="00A17716" w:rsidRPr="00F458A0" w:rsidDel="00C5501A" w:rsidRDefault="00A17716" w:rsidP="00C5501A">
            <w:pPr>
              <w:pStyle w:val="TableText"/>
              <w:spacing w:before="0" w:after="0"/>
              <w:rPr>
                <w:del w:id="3435" w:author="Author"/>
              </w:rPr>
            </w:pPr>
            <w:del w:id="343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5B00191B" w:rsidR="00A17716" w:rsidRPr="00F458A0" w:rsidDel="00C5501A" w:rsidRDefault="00A17716" w:rsidP="00C5501A">
            <w:pPr>
              <w:pStyle w:val="TableText"/>
              <w:spacing w:before="0" w:after="0"/>
              <w:rPr>
                <w:del w:id="3437" w:author="Author"/>
              </w:rPr>
            </w:pPr>
            <w:del w:id="3438"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2DD0183F" w:rsidR="00A17716" w:rsidRPr="00F458A0" w:rsidDel="00C5501A" w:rsidRDefault="00A17716" w:rsidP="00C5501A">
            <w:pPr>
              <w:pStyle w:val="TableText"/>
              <w:spacing w:before="0" w:after="0"/>
              <w:rPr>
                <w:del w:id="3439" w:author="Author"/>
              </w:rPr>
            </w:pPr>
            <w:del w:id="3440"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233EF0E5" w:rsidR="00A17716" w:rsidRPr="00F458A0" w:rsidDel="00C5501A" w:rsidRDefault="00A17716" w:rsidP="00C5501A">
            <w:pPr>
              <w:pStyle w:val="TableText"/>
              <w:spacing w:before="0" w:after="0"/>
              <w:rPr>
                <w:del w:id="3441" w:author="Author"/>
              </w:rPr>
            </w:pPr>
            <w:del w:id="3442" w:author="Author">
              <w:r w:rsidRPr="00F458A0" w:rsidDel="00C5501A">
                <w:delText>R</w:delText>
              </w:r>
            </w:del>
          </w:p>
        </w:tc>
      </w:tr>
      <w:tr w:rsidR="00A17716" w:rsidRPr="00F458A0" w:rsidDel="00C5501A" w14:paraId="1F97B093" w14:textId="0488C7A7" w:rsidTr="00A17716">
        <w:trPr>
          <w:cantSplit/>
          <w:del w:id="34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2CA090F0" w:rsidR="00A17716" w:rsidRPr="00F458A0" w:rsidDel="00C5501A" w:rsidRDefault="00A17716" w:rsidP="00C5501A">
            <w:pPr>
              <w:pStyle w:val="TableText"/>
              <w:spacing w:before="0" w:after="0"/>
              <w:rPr>
                <w:del w:id="3444" w:author="Author"/>
              </w:rPr>
            </w:pPr>
            <w:del w:id="344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26E508FA" w:rsidR="00A17716" w:rsidRPr="00F458A0" w:rsidDel="00C5501A" w:rsidRDefault="00A17716" w:rsidP="00C5501A">
            <w:pPr>
              <w:pStyle w:val="TableText"/>
              <w:spacing w:before="0" w:after="0"/>
              <w:rPr>
                <w:del w:id="3446" w:author="Author"/>
              </w:rPr>
            </w:pPr>
            <w:del w:id="3447"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3B9624BB" w:rsidR="00A17716" w:rsidRPr="00F458A0" w:rsidDel="00C5501A" w:rsidRDefault="00A17716" w:rsidP="00C5501A">
            <w:pPr>
              <w:pStyle w:val="TableText"/>
              <w:spacing w:before="0" w:after="0"/>
              <w:rPr>
                <w:del w:id="344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0A0BDF78" w:rsidR="00A17716" w:rsidRPr="00F458A0" w:rsidDel="00C5501A" w:rsidRDefault="00A17716" w:rsidP="00C5501A">
            <w:pPr>
              <w:pStyle w:val="TableText"/>
              <w:spacing w:before="0" w:after="0"/>
              <w:rPr>
                <w:del w:id="3449" w:author="Author"/>
              </w:rPr>
            </w:pPr>
            <w:del w:id="3450" w:author="Author">
              <w:r w:rsidRPr="00F458A0" w:rsidDel="00C5501A">
                <w:delText>R</w:delText>
              </w:r>
            </w:del>
          </w:p>
        </w:tc>
      </w:tr>
      <w:tr w:rsidR="00A17716" w:rsidRPr="00F458A0" w:rsidDel="00C5501A" w14:paraId="5EAED642" w14:textId="7FF54CB8" w:rsidTr="00A17716">
        <w:trPr>
          <w:cantSplit/>
          <w:del w:id="34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0E6008F8" w:rsidR="00A17716" w:rsidRPr="00F458A0" w:rsidDel="00C5501A" w:rsidRDefault="00A17716" w:rsidP="00C5501A">
            <w:pPr>
              <w:pStyle w:val="TableText"/>
              <w:spacing w:before="0" w:after="0"/>
              <w:rPr>
                <w:del w:id="3452" w:author="Author"/>
              </w:rPr>
            </w:pPr>
            <w:del w:id="345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1544C785" w:rsidR="00A17716" w:rsidRPr="00F458A0" w:rsidDel="00C5501A" w:rsidRDefault="00A17716" w:rsidP="00C5501A">
            <w:pPr>
              <w:pStyle w:val="TableText"/>
              <w:spacing w:before="0" w:after="0"/>
              <w:rPr>
                <w:del w:id="3454" w:author="Author"/>
              </w:rPr>
            </w:pPr>
            <w:del w:id="3455"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0AA7005A" w:rsidR="00A17716" w:rsidRPr="00F458A0" w:rsidDel="00C5501A" w:rsidRDefault="00A17716" w:rsidP="00C5501A">
            <w:pPr>
              <w:pStyle w:val="TableText"/>
              <w:spacing w:before="0" w:after="0"/>
              <w:rPr>
                <w:del w:id="3456" w:author="Author"/>
              </w:rPr>
            </w:pPr>
            <w:del w:id="3457"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43C537AA" w:rsidR="00A17716" w:rsidRPr="00F458A0" w:rsidDel="00C5501A" w:rsidRDefault="00A17716" w:rsidP="00C5501A">
            <w:pPr>
              <w:pStyle w:val="TableText"/>
              <w:spacing w:before="0" w:after="0"/>
              <w:rPr>
                <w:del w:id="3458" w:author="Author"/>
              </w:rPr>
            </w:pPr>
            <w:del w:id="3459" w:author="Author">
              <w:r w:rsidRPr="00F458A0" w:rsidDel="00C5501A">
                <w:delText>R</w:delText>
              </w:r>
            </w:del>
          </w:p>
        </w:tc>
      </w:tr>
      <w:tr w:rsidR="00A17716" w:rsidRPr="00F458A0" w:rsidDel="00C5501A" w14:paraId="6D7B7BC6" w14:textId="3133A868" w:rsidTr="00A17716">
        <w:trPr>
          <w:cantSplit/>
          <w:del w:id="34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008D387E" w:rsidR="00A17716" w:rsidRPr="00F458A0" w:rsidDel="00C5501A" w:rsidRDefault="00A17716" w:rsidP="00C5501A">
            <w:pPr>
              <w:pStyle w:val="TableText"/>
              <w:spacing w:before="0" w:after="0"/>
              <w:rPr>
                <w:del w:id="3461" w:author="Author"/>
              </w:rPr>
            </w:pPr>
            <w:del w:id="346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44BCE0D0" w:rsidR="00A17716" w:rsidRPr="00F458A0" w:rsidDel="00C5501A" w:rsidRDefault="00A17716" w:rsidP="00C5501A">
            <w:pPr>
              <w:pStyle w:val="TableText"/>
              <w:spacing w:before="0" w:after="0"/>
              <w:rPr>
                <w:del w:id="3463" w:author="Author"/>
              </w:rPr>
            </w:pPr>
            <w:del w:id="3464" w:author="Author">
              <w:r w:rsidRPr="00F458A0" w:rsidDel="00C5501A">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1D095765" w:rsidR="00A17716" w:rsidRPr="00F458A0" w:rsidDel="00C5501A" w:rsidRDefault="00A17716" w:rsidP="00C5501A">
            <w:pPr>
              <w:pStyle w:val="TableText"/>
              <w:spacing w:before="0" w:after="0"/>
              <w:rPr>
                <w:del w:id="34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0A6A75BE" w:rsidR="00A17716" w:rsidRPr="00F458A0" w:rsidDel="00C5501A" w:rsidRDefault="00A17716" w:rsidP="00C5501A">
            <w:pPr>
              <w:pStyle w:val="TableText"/>
              <w:spacing w:before="0" w:after="0"/>
              <w:rPr>
                <w:del w:id="3466" w:author="Author"/>
              </w:rPr>
            </w:pPr>
            <w:del w:id="3467" w:author="Author">
              <w:r w:rsidRPr="00F458A0" w:rsidDel="00C5501A">
                <w:delText>R</w:delText>
              </w:r>
            </w:del>
          </w:p>
        </w:tc>
      </w:tr>
    </w:tbl>
    <w:p w14:paraId="30542E25" w14:textId="0742EFF0" w:rsidR="00A17716" w:rsidRPr="00A236D6" w:rsidDel="00C5501A" w:rsidRDefault="00A17716" w:rsidP="00C5501A">
      <w:pPr>
        <w:pStyle w:val="Caption"/>
        <w:spacing w:before="0" w:after="0"/>
        <w:rPr>
          <w:del w:id="3468" w:author="Author"/>
          <w:rFonts w:ascii="Arial" w:hAnsi="Arial" w:cs="Arial"/>
        </w:rPr>
      </w:pPr>
      <w:del w:id="3469" w:author="Author">
        <w:r w:rsidRPr="00A236D6" w:rsidDel="00C5501A">
          <w:rPr>
            <w:rFonts w:ascii="Arial" w:hAnsi="Arial" w:cs="Arial"/>
          </w:rPr>
          <w:delText xml:space="preserve">Table </w:delText>
        </w:r>
        <w:r w:rsidRPr="00A236D6" w:rsidDel="00C5501A">
          <w:rPr>
            <w:rFonts w:ascii="Arial" w:hAnsi="Arial" w:cs="Arial"/>
            <w:b w:val="0"/>
            <w:bCs w:val="0"/>
          </w:rPr>
          <w:fldChar w:fldCharType="begin"/>
        </w:r>
        <w:r w:rsidRPr="00A236D6" w:rsidDel="00C5501A">
          <w:rPr>
            <w:rFonts w:ascii="Arial" w:hAnsi="Arial" w:cs="Arial"/>
          </w:rPr>
          <w:delInstrText xml:space="preserve"> SEQ Table \* ARABIC </w:delInstrText>
        </w:r>
        <w:r w:rsidRPr="00A236D6" w:rsidDel="00C5501A">
          <w:rPr>
            <w:rFonts w:ascii="Arial" w:hAnsi="Arial" w:cs="Arial"/>
            <w:b w:val="0"/>
            <w:bCs w:val="0"/>
          </w:rPr>
          <w:fldChar w:fldCharType="separate"/>
        </w:r>
        <w:r w:rsidR="006B661F" w:rsidDel="00C5501A">
          <w:rPr>
            <w:rFonts w:ascii="Arial" w:hAnsi="Arial" w:cs="Arial"/>
            <w:noProof/>
          </w:rPr>
          <w:delText>35</w:delText>
        </w:r>
        <w:r w:rsidRPr="00A236D6" w:rsidDel="00C5501A">
          <w:rPr>
            <w:rFonts w:ascii="Arial" w:hAnsi="Arial" w:cs="Arial"/>
            <w:b w:val="0"/>
            <w:bCs w:val="0"/>
            <w:noProof/>
          </w:rPr>
          <w:fldChar w:fldCharType="end"/>
        </w:r>
        <w:r w:rsidRPr="00A236D6" w:rsidDel="00C5501A">
          <w:rPr>
            <w:rFonts w:ascii="Arial" w:hAnsi="Arial" w:cs="Arial"/>
          </w:rPr>
          <w:delText>: Combined Productivity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757"/>
        <w:gridCol w:w="1350"/>
      </w:tblGrid>
      <w:tr w:rsidR="00A17716" w:rsidRPr="00F458A0" w:rsidDel="00C5501A" w14:paraId="7B7B8B7D" w14:textId="5AA55874" w:rsidTr="00A17716">
        <w:trPr>
          <w:cantSplit/>
          <w:tblHeader/>
          <w:del w:id="347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2DFB7965" w:rsidR="00A17716" w:rsidRPr="00F458A0" w:rsidDel="00C5501A" w:rsidRDefault="00A17716" w:rsidP="00C5501A">
            <w:pPr>
              <w:pStyle w:val="TableHeading"/>
              <w:spacing w:before="0" w:after="0"/>
              <w:rPr>
                <w:del w:id="3471" w:author="Author"/>
              </w:rPr>
            </w:pPr>
            <w:del w:id="3472"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236CDBCE" w:rsidR="00A17716" w:rsidRPr="00F458A0" w:rsidDel="00C5501A" w:rsidRDefault="00A17716" w:rsidP="00C5501A">
            <w:pPr>
              <w:pStyle w:val="TableHeading"/>
              <w:spacing w:before="0" w:after="0"/>
              <w:rPr>
                <w:del w:id="3473" w:author="Author"/>
              </w:rPr>
            </w:pPr>
            <w:del w:id="347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22392596" w:rsidR="00A17716" w:rsidRPr="00F458A0" w:rsidDel="00C5501A" w:rsidRDefault="00A17716" w:rsidP="00C5501A">
            <w:pPr>
              <w:pStyle w:val="TableHeading"/>
              <w:spacing w:before="0" w:after="0"/>
              <w:rPr>
                <w:del w:id="3475" w:author="Author"/>
              </w:rPr>
            </w:pPr>
            <w:del w:id="347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0563A45E" w:rsidR="00A17716" w:rsidRPr="00F458A0" w:rsidDel="00C5501A" w:rsidRDefault="00A17716" w:rsidP="00C5501A">
            <w:pPr>
              <w:pStyle w:val="TableHeading"/>
              <w:spacing w:before="0" w:after="0"/>
              <w:rPr>
                <w:del w:id="3477" w:author="Author"/>
              </w:rPr>
            </w:pPr>
            <w:del w:id="3478" w:author="Author">
              <w:r w:rsidRPr="00F458A0" w:rsidDel="00C5501A">
                <w:delText>Read/Write</w:delText>
              </w:r>
            </w:del>
          </w:p>
        </w:tc>
      </w:tr>
      <w:tr w:rsidR="00A17716" w:rsidRPr="00F458A0" w:rsidDel="00C5501A" w14:paraId="72154699" w14:textId="5415EEFF" w:rsidTr="00A17716">
        <w:trPr>
          <w:del w:id="34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8651995" w:rsidR="00A17716" w:rsidRPr="00F458A0" w:rsidDel="00C5501A" w:rsidRDefault="00A17716" w:rsidP="00C5501A">
            <w:pPr>
              <w:pStyle w:val="TableText"/>
              <w:spacing w:before="0" w:after="0"/>
              <w:rPr>
                <w:del w:id="3480" w:author="Author"/>
              </w:rPr>
            </w:pPr>
            <w:del w:id="3481" w:author="Author">
              <w:r w:rsidRPr="00F458A0" w:rsidDel="00C5501A">
                <w:delText xml:space="preserve">Combined </w:delText>
              </w:r>
              <w:r w:rsidR="0092642A" w:rsidRPr="00F458A0" w:rsidDel="00C5501A">
                <w:delText>Produc</w:delText>
              </w:r>
              <w:r w:rsidR="0092642A" w:rsidDel="00C5501A">
                <w:delText>tivity</w:delText>
              </w:r>
              <w:r w:rsidR="0092642A" w:rsidRPr="00F458A0" w:rsidDel="00C5501A">
                <w:delText xml:space="preserve"> </w:delText>
              </w:r>
              <w:r w:rsidRPr="00F458A0" w:rsidDel="00C5501A">
                <w:delText>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59936236" w:rsidR="00A17716" w:rsidRPr="00F458A0" w:rsidDel="00C5501A" w:rsidRDefault="00A17716" w:rsidP="00C5501A">
            <w:pPr>
              <w:pStyle w:val="TableText"/>
              <w:spacing w:before="0" w:after="0"/>
              <w:rPr>
                <w:del w:id="3482" w:author="Author"/>
              </w:rPr>
            </w:pPr>
            <w:del w:id="3483" w:author="Author">
              <w:r w:rsidRPr="00F458A0" w:rsidDel="00C5501A">
                <w:delText>Clinic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062B9FD7" w:rsidR="00A17716" w:rsidRPr="00F458A0" w:rsidDel="00C5501A" w:rsidRDefault="00A17716" w:rsidP="00C5501A">
            <w:pPr>
              <w:pStyle w:val="TableText"/>
              <w:spacing w:before="0" w:after="0"/>
              <w:rPr>
                <w:del w:id="3484" w:author="Author"/>
              </w:rPr>
            </w:pPr>
            <w:del w:id="3485"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529FB600" w:rsidR="00A17716" w:rsidRPr="00F458A0" w:rsidDel="00C5501A" w:rsidRDefault="00A17716" w:rsidP="00C5501A">
            <w:pPr>
              <w:pStyle w:val="TableText"/>
              <w:spacing w:before="0" w:after="0"/>
              <w:rPr>
                <w:del w:id="3486" w:author="Author"/>
              </w:rPr>
            </w:pPr>
            <w:del w:id="3487" w:author="Author">
              <w:r w:rsidRPr="00F458A0" w:rsidDel="00C5501A">
                <w:delText>R</w:delText>
              </w:r>
            </w:del>
          </w:p>
        </w:tc>
      </w:tr>
      <w:tr w:rsidR="00A17716" w:rsidRPr="00F458A0" w:rsidDel="00C5501A" w14:paraId="7D582F6E" w14:textId="03B3742B" w:rsidTr="00A17716">
        <w:trPr>
          <w:del w:id="34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687E9409" w:rsidR="00A17716" w:rsidRPr="00F458A0" w:rsidDel="00C5501A" w:rsidRDefault="00A17716" w:rsidP="00C5501A">
            <w:pPr>
              <w:pStyle w:val="TableText"/>
              <w:spacing w:before="0" w:after="0"/>
              <w:rPr>
                <w:del w:id="3489" w:author="Author"/>
              </w:rPr>
            </w:pPr>
            <w:del w:id="3490" w:author="Author">
              <w:r w:rsidRPr="00F458A0" w:rsidDel="00C5501A">
                <w:delText>Combined Producitivity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5B021095" w:rsidR="00A17716" w:rsidRPr="00F458A0" w:rsidDel="00C5501A" w:rsidRDefault="00A17716" w:rsidP="00C5501A">
            <w:pPr>
              <w:pStyle w:val="TableText"/>
              <w:spacing w:before="0" w:after="0"/>
              <w:rPr>
                <w:del w:id="3491" w:author="Author"/>
              </w:rPr>
            </w:pPr>
            <w:del w:id="3492"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94312DF" w:rsidR="00A17716" w:rsidRPr="00F458A0" w:rsidDel="00C5501A" w:rsidRDefault="00A17716" w:rsidP="00C5501A">
            <w:pPr>
              <w:pStyle w:val="TableText"/>
              <w:spacing w:before="0" w:after="0"/>
              <w:rPr>
                <w:del w:id="3493" w:author="Author"/>
              </w:rPr>
            </w:pPr>
            <w:del w:id="3494"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1D37E0B0" w:rsidR="00A17716" w:rsidRPr="00F458A0" w:rsidDel="00C5501A" w:rsidRDefault="00A17716" w:rsidP="00C5501A">
            <w:pPr>
              <w:pStyle w:val="TableText"/>
              <w:spacing w:before="0" w:after="0"/>
              <w:rPr>
                <w:del w:id="3495" w:author="Author"/>
              </w:rPr>
            </w:pPr>
          </w:p>
        </w:tc>
      </w:tr>
      <w:tr w:rsidR="00A17716" w:rsidRPr="00F458A0" w:rsidDel="00C5501A" w14:paraId="6125D966" w14:textId="14C2C412" w:rsidTr="00A17716">
        <w:trPr>
          <w:del w:id="34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2DCD97EE" w:rsidR="00A17716" w:rsidRPr="00F458A0" w:rsidDel="00C5501A" w:rsidRDefault="0092642A" w:rsidP="00C5501A">
            <w:pPr>
              <w:pStyle w:val="TableText"/>
              <w:spacing w:before="0" w:after="0"/>
              <w:rPr>
                <w:del w:id="3497" w:author="Author"/>
              </w:rPr>
            </w:pPr>
            <w:del w:id="3498" w:author="Author">
              <w:r w:rsidRPr="00F458A0" w:rsidDel="00C5501A">
                <w:delText xml:space="preserve"> Combined Produc</w:delText>
              </w:r>
              <w:r w:rsidDel="00C5501A">
                <w:delText>tivity</w:delText>
              </w:r>
              <w:r w:rsidRPr="00F458A0" w:rsidDel="00C5501A">
                <w:delText xml:space="preserv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434A4334" w:rsidR="00A17716" w:rsidRPr="00F458A0" w:rsidDel="00C5501A" w:rsidRDefault="00A17716" w:rsidP="00C5501A">
            <w:pPr>
              <w:pStyle w:val="TableText"/>
              <w:spacing w:before="0" w:after="0"/>
              <w:rPr>
                <w:del w:id="3499" w:author="Author"/>
              </w:rPr>
            </w:pPr>
            <w:del w:id="3500" w:author="Author">
              <w:r w:rsidRPr="00F458A0" w:rsidDel="00C5501A">
                <w:delText>Total Opportunities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1300EF25" w:rsidR="00A17716" w:rsidRPr="00F458A0" w:rsidDel="00C5501A" w:rsidRDefault="00A17716" w:rsidP="00C5501A">
            <w:pPr>
              <w:pStyle w:val="TableText"/>
              <w:spacing w:before="0" w:after="0"/>
              <w:rPr>
                <w:del w:id="35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25E31C56" w:rsidR="00A17716" w:rsidRPr="00F458A0" w:rsidDel="00C5501A" w:rsidRDefault="00A17716" w:rsidP="00C5501A">
            <w:pPr>
              <w:pStyle w:val="TableText"/>
              <w:spacing w:before="0" w:after="0"/>
              <w:rPr>
                <w:del w:id="3502" w:author="Author"/>
              </w:rPr>
            </w:pPr>
            <w:del w:id="3503" w:author="Author">
              <w:r w:rsidRPr="00F458A0" w:rsidDel="00C5501A">
                <w:delText>R</w:delText>
              </w:r>
            </w:del>
          </w:p>
        </w:tc>
      </w:tr>
      <w:tr w:rsidR="0092642A" w:rsidRPr="00F458A0" w:rsidDel="00C5501A" w14:paraId="6886F40F" w14:textId="621B0EFE" w:rsidTr="00CD33C9">
        <w:trPr>
          <w:del w:id="35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0CBCB961" w:rsidR="0092642A" w:rsidRPr="00F458A0" w:rsidDel="00C5501A" w:rsidRDefault="0092642A" w:rsidP="00C5501A">
            <w:pPr>
              <w:pStyle w:val="TableText"/>
              <w:spacing w:before="0" w:after="0"/>
              <w:rPr>
                <w:del w:id="3505" w:author="Author"/>
              </w:rPr>
            </w:pPr>
            <w:del w:id="3506"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3F206CD8" w:rsidR="0092642A" w:rsidRPr="00F458A0" w:rsidDel="00C5501A" w:rsidRDefault="0092642A" w:rsidP="00C5501A">
            <w:pPr>
              <w:pStyle w:val="TableText"/>
              <w:spacing w:before="0" w:after="0"/>
              <w:rPr>
                <w:del w:id="3507" w:author="Author"/>
              </w:rPr>
            </w:pPr>
            <w:del w:id="3508" w:author="Author">
              <w:r w:rsidRPr="00F458A0" w:rsidDel="00C5501A">
                <w:delText>Total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59FC738F" w:rsidR="0092642A" w:rsidRPr="00F458A0" w:rsidDel="00C5501A" w:rsidRDefault="0092642A" w:rsidP="00C5501A">
            <w:pPr>
              <w:pStyle w:val="TableText"/>
              <w:spacing w:before="0" w:after="0"/>
              <w:rPr>
                <w:del w:id="35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44EA0DAA" w:rsidR="0092642A" w:rsidRPr="00F458A0" w:rsidDel="00C5501A" w:rsidRDefault="0092642A" w:rsidP="00C5501A">
            <w:pPr>
              <w:pStyle w:val="TableText"/>
              <w:spacing w:before="0" w:after="0"/>
              <w:rPr>
                <w:del w:id="3510" w:author="Author"/>
              </w:rPr>
            </w:pPr>
            <w:del w:id="3511" w:author="Author">
              <w:r w:rsidRPr="00F458A0" w:rsidDel="00C5501A">
                <w:delText>R</w:delText>
              </w:r>
            </w:del>
          </w:p>
        </w:tc>
      </w:tr>
      <w:tr w:rsidR="0092642A" w:rsidRPr="00F458A0" w:rsidDel="00C5501A" w14:paraId="415E52E0" w14:textId="16806458" w:rsidTr="00CD33C9">
        <w:trPr>
          <w:del w:id="35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0152A282" w:rsidR="0092642A" w:rsidRPr="00F458A0" w:rsidDel="00C5501A" w:rsidRDefault="0092642A" w:rsidP="00C5501A">
            <w:pPr>
              <w:pStyle w:val="TableText"/>
              <w:spacing w:before="0" w:after="0"/>
              <w:rPr>
                <w:del w:id="3513" w:author="Author"/>
              </w:rPr>
            </w:pPr>
            <w:del w:id="3514"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5A310913" w:rsidR="0092642A" w:rsidRPr="00F458A0" w:rsidDel="00C5501A" w:rsidRDefault="0092642A" w:rsidP="00C5501A">
            <w:pPr>
              <w:pStyle w:val="TableText"/>
              <w:spacing w:before="0" w:after="0"/>
              <w:rPr>
                <w:del w:id="3515" w:author="Author"/>
              </w:rPr>
            </w:pPr>
            <w:del w:id="3516" w:author="Author">
              <w:r w:rsidRPr="00F458A0" w:rsidDel="00C5501A">
                <w:delText>% Captured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2636126B" w:rsidR="0092642A" w:rsidRPr="00F458A0" w:rsidDel="00C5501A" w:rsidRDefault="0092642A" w:rsidP="00C5501A">
            <w:pPr>
              <w:pStyle w:val="TableText"/>
              <w:spacing w:before="0" w:after="0"/>
              <w:rPr>
                <w:del w:id="35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036D6320" w:rsidR="0092642A" w:rsidRPr="00F458A0" w:rsidDel="00C5501A" w:rsidRDefault="0092642A" w:rsidP="00C5501A">
            <w:pPr>
              <w:pStyle w:val="TableText"/>
              <w:spacing w:before="0" w:after="0"/>
              <w:rPr>
                <w:del w:id="3518" w:author="Author"/>
              </w:rPr>
            </w:pPr>
            <w:del w:id="3519" w:author="Author">
              <w:r w:rsidRPr="00F458A0" w:rsidDel="00C5501A">
                <w:delText>R</w:delText>
              </w:r>
            </w:del>
          </w:p>
        </w:tc>
      </w:tr>
      <w:tr w:rsidR="0092642A" w:rsidRPr="00F458A0" w:rsidDel="00C5501A" w14:paraId="7A9FE0E3" w14:textId="5F9FCC2D" w:rsidTr="00CD33C9">
        <w:trPr>
          <w:del w:id="35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60187133" w:rsidR="0092642A" w:rsidRPr="00F458A0" w:rsidDel="00C5501A" w:rsidRDefault="0092642A" w:rsidP="00C5501A">
            <w:pPr>
              <w:pStyle w:val="TableText"/>
              <w:spacing w:before="0" w:after="0"/>
              <w:rPr>
                <w:del w:id="3521" w:author="Author"/>
              </w:rPr>
            </w:pPr>
            <w:del w:id="3522"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24BB9A0E" w:rsidR="0092642A" w:rsidRPr="00F458A0" w:rsidDel="00C5501A" w:rsidRDefault="0092642A" w:rsidP="00C5501A">
            <w:pPr>
              <w:pStyle w:val="TableText"/>
              <w:spacing w:before="0" w:after="0"/>
              <w:rPr>
                <w:del w:id="3523" w:author="Author"/>
              </w:rPr>
            </w:pPr>
            <w:del w:id="3524" w:author="Author">
              <w:r w:rsidRPr="00F458A0" w:rsidDel="00C5501A">
                <w:delText>Total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4C11CD79" w:rsidR="0092642A" w:rsidRPr="00F458A0" w:rsidDel="00C5501A" w:rsidRDefault="0092642A" w:rsidP="00C5501A">
            <w:pPr>
              <w:pStyle w:val="TableText"/>
              <w:spacing w:before="0" w:after="0"/>
              <w:rPr>
                <w:del w:id="35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6204723F" w:rsidR="0092642A" w:rsidRPr="00F458A0" w:rsidDel="00C5501A" w:rsidRDefault="0092642A" w:rsidP="00C5501A">
            <w:pPr>
              <w:pStyle w:val="TableText"/>
              <w:spacing w:before="0" w:after="0"/>
              <w:rPr>
                <w:del w:id="3526" w:author="Author"/>
              </w:rPr>
            </w:pPr>
            <w:del w:id="3527" w:author="Author">
              <w:r w:rsidRPr="00F458A0" w:rsidDel="00C5501A">
                <w:delText>R</w:delText>
              </w:r>
            </w:del>
          </w:p>
        </w:tc>
      </w:tr>
      <w:tr w:rsidR="0092642A" w:rsidRPr="00F458A0" w:rsidDel="00C5501A" w14:paraId="5C44FCB9" w14:textId="5E43BED4" w:rsidTr="00CD33C9">
        <w:trPr>
          <w:del w:id="35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1F843CB1" w:rsidR="0092642A" w:rsidRPr="00F458A0" w:rsidDel="00C5501A" w:rsidRDefault="0092642A" w:rsidP="00C5501A">
            <w:pPr>
              <w:pStyle w:val="TableText"/>
              <w:spacing w:before="0" w:after="0"/>
              <w:rPr>
                <w:del w:id="3529" w:author="Author"/>
              </w:rPr>
            </w:pPr>
            <w:del w:id="3530"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2F1922B3" w:rsidR="0092642A" w:rsidRPr="00F458A0" w:rsidDel="00C5501A" w:rsidRDefault="0092642A" w:rsidP="00C5501A">
            <w:pPr>
              <w:pStyle w:val="TableText"/>
              <w:spacing w:before="0" w:after="0"/>
              <w:rPr>
                <w:del w:id="3531" w:author="Author"/>
              </w:rPr>
            </w:pPr>
            <w:del w:id="3532" w:author="Author">
              <w:r w:rsidRPr="00F458A0" w:rsidDel="00C5501A">
                <w:delText>%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255030B" w:rsidR="0092642A" w:rsidRPr="00F458A0" w:rsidDel="00C5501A" w:rsidRDefault="0092642A" w:rsidP="00C5501A">
            <w:pPr>
              <w:pStyle w:val="TableText"/>
              <w:spacing w:before="0" w:after="0"/>
              <w:rPr>
                <w:del w:id="35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4262AAEB" w:rsidR="0092642A" w:rsidRPr="00F458A0" w:rsidDel="00C5501A" w:rsidRDefault="0092642A" w:rsidP="00C5501A">
            <w:pPr>
              <w:pStyle w:val="TableText"/>
              <w:spacing w:before="0" w:after="0"/>
              <w:rPr>
                <w:del w:id="3534" w:author="Author"/>
              </w:rPr>
            </w:pPr>
            <w:del w:id="3535" w:author="Author">
              <w:r w:rsidRPr="00F458A0" w:rsidDel="00C5501A">
                <w:delText>R</w:delText>
              </w:r>
            </w:del>
          </w:p>
        </w:tc>
      </w:tr>
      <w:tr w:rsidR="0092642A" w:rsidRPr="00F458A0" w:rsidDel="00C5501A" w14:paraId="5E099CE3" w14:textId="79105E81" w:rsidTr="00CD33C9">
        <w:trPr>
          <w:del w:id="35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647DBE03" w:rsidR="0092642A" w:rsidRPr="00F458A0" w:rsidDel="00C5501A" w:rsidRDefault="0092642A" w:rsidP="00C5501A">
            <w:pPr>
              <w:pStyle w:val="TableText"/>
              <w:spacing w:before="0" w:after="0"/>
              <w:rPr>
                <w:del w:id="3537" w:author="Author"/>
              </w:rPr>
            </w:pPr>
            <w:del w:id="3538"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46EF5481" w:rsidR="0092642A" w:rsidRPr="00F458A0" w:rsidDel="00C5501A" w:rsidRDefault="0092642A" w:rsidP="00C5501A">
            <w:pPr>
              <w:pStyle w:val="TableText"/>
              <w:spacing w:before="0" w:after="0"/>
              <w:rPr>
                <w:del w:id="3539" w:author="Author"/>
              </w:rPr>
            </w:pPr>
            <w:del w:id="3540" w:author="Author">
              <w:r w:rsidRPr="00F458A0" w:rsidDel="00C5501A">
                <w:delText>Total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6689A36A" w:rsidR="0092642A" w:rsidRPr="00F458A0" w:rsidDel="00C5501A" w:rsidRDefault="0092642A" w:rsidP="00C5501A">
            <w:pPr>
              <w:pStyle w:val="TableText"/>
              <w:spacing w:before="0" w:after="0"/>
              <w:rPr>
                <w:del w:id="35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494F0F72" w:rsidR="0092642A" w:rsidRPr="00F458A0" w:rsidDel="00C5501A" w:rsidRDefault="0092642A" w:rsidP="00C5501A">
            <w:pPr>
              <w:pStyle w:val="TableText"/>
              <w:spacing w:before="0" w:after="0"/>
              <w:rPr>
                <w:del w:id="3542" w:author="Author"/>
              </w:rPr>
            </w:pPr>
            <w:del w:id="3543" w:author="Author">
              <w:r w:rsidRPr="00F458A0" w:rsidDel="00C5501A">
                <w:delText>R</w:delText>
              </w:r>
            </w:del>
          </w:p>
        </w:tc>
      </w:tr>
      <w:tr w:rsidR="0092642A" w:rsidRPr="00F458A0" w:rsidDel="00C5501A" w14:paraId="6A4B20FA" w14:textId="1BF8E8DF" w:rsidTr="00CD33C9">
        <w:trPr>
          <w:del w:id="35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5FA0061" w:rsidR="0092642A" w:rsidRPr="00F458A0" w:rsidDel="00C5501A" w:rsidRDefault="0092642A" w:rsidP="00C5501A">
            <w:pPr>
              <w:pStyle w:val="TableText"/>
              <w:spacing w:before="0" w:after="0"/>
              <w:rPr>
                <w:del w:id="3545" w:author="Author"/>
              </w:rPr>
            </w:pPr>
            <w:del w:id="3546"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62ED44BB" w:rsidR="0092642A" w:rsidRPr="00F458A0" w:rsidDel="00C5501A" w:rsidRDefault="0092642A" w:rsidP="00C5501A">
            <w:pPr>
              <w:pStyle w:val="TableText"/>
              <w:spacing w:before="0" w:after="0"/>
              <w:rPr>
                <w:del w:id="3547" w:author="Author"/>
              </w:rPr>
            </w:pPr>
            <w:del w:id="3548" w:author="Author">
              <w:r w:rsidRPr="00F458A0" w:rsidDel="00C5501A">
                <w:delText>%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43729C51" w:rsidR="0092642A" w:rsidRPr="00F458A0" w:rsidDel="00C5501A" w:rsidRDefault="0092642A" w:rsidP="00C5501A">
            <w:pPr>
              <w:pStyle w:val="TableText"/>
              <w:spacing w:before="0" w:after="0"/>
              <w:rPr>
                <w:del w:id="35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1EE395DC" w:rsidR="0092642A" w:rsidRPr="00F458A0" w:rsidDel="00C5501A" w:rsidRDefault="0092642A" w:rsidP="00C5501A">
            <w:pPr>
              <w:pStyle w:val="TableText"/>
              <w:spacing w:before="0" w:after="0"/>
              <w:rPr>
                <w:del w:id="3550" w:author="Author"/>
              </w:rPr>
            </w:pPr>
            <w:del w:id="3551" w:author="Author">
              <w:r w:rsidRPr="00F458A0" w:rsidDel="00C5501A">
                <w:delText>R</w:delText>
              </w:r>
            </w:del>
          </w:p>
        </w:tc>
      </w:tr>
    </w:tbl>
    <w:p w14:paraId="41EEBDCA" w14:textId="370A8595" w:rsidR="00A17716" w:rsidRPr="00F458A0" w:rsidDel="00C5501A" w:rsidRDefault="00A17716" w:rsidP="00C5501A">
      <w:pPr>
        <w:pStyle w:val="Caption"/>
        <w:spacing w:before="0" w:after="0"/>
        <w:rPr>
          <w:del w:id="3552" w:author="Author"/>
        </w:rPr>
      </w:pPr>
      <w:del w:id="3553" w:author="Author">
        <w:r w:rsidRPr="00F458A0" w:rsidDel="00C5501A">
          <w:br/>
        </w:r>
      </w:del>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3554" w:name="_Toc529518509"/>
      <w:r w:rsidRPr="00F458A0">
        <w:t>Navigation Hierarchy</w:t>
      </w:r>
      <w:bookmarkEnd w:id="3554"/>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3555" w:name="_Toc529518510"/>
      <w:r w:rsidRPr="00F458A0">
        <w:t>Screens</w:t>
      </w:r>
      <w:bookmarkEnd w:id="3555"/>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t xml:space="preserve"> </w:t>
      </w:r>
      <w:bookmarkStart w:id="3556" w:name="_Toc529518511"/>
      <w:r>
        <w:t>Appendix A</w:t>
      </w:r>
      <w:r w:rsidR="0081483C">
        <w:t>: STAT Team Diagrams</w:t>
      </w:r>
      <w:bookmarkEnd w:id="3556"/>
    </w:p>
    <w:p w14:paraId="4053C109" w14:textId="714CAC0C" w:rsidR="0081483C" w:rsidRPr="0081483C" w:rsidRDefault="0081483C" w:rsidP="0081483C">
      <w:pPr>
        <w:pStyle w:val="Heading2"/>
      </w:pPr>
      <w:bookmarkStart w:id="3557" w:name="_Toc529518512"/>
      <w:r>
        <w:t>STAT Team Diagram Reference to Equivalent SDD Detailed Diagram</w:t>
      </w:r>
      <w:bookmarkEnd w:id="3557"/>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1">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3558" w:name="_Toc529518513"/>
      <w:r w:rsidRPr="00F458A0">
        <w:t>Attachment A – Approval Signatures</w:t>
      </w:r>
      <w:bookmarkEnd w:id="3558"/>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3559" w:name="_Toc529518514"/>
      <w:r w:rsidRPr="00F458A0">
        <w:t>Identification of Technology and Standards</w:t>
      </w:r>
      <w:bookmarkEnd w:id="3559"/>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3560" w:name="_Toc529518515"/>
      <w:r w:rsidRPr="00F458A0">
        <w:t>Constraining Policies, Directives and Procedures</w:t>
      </w:r>
      <w:bookmarkEnd w:id="3560"/>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3561" w:name="_Toc529518516"/>
      <w:r w:rsidRPr="00F458A0">
        <w:t>Requirements Traceability Matrix</w:t>
      </w:r>
      <w:bookmarkEnd w:id="3561"/>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3562" w:name="_Toc529518517"/>
      <w:r w:rsidRPr="00F458A0">
        <w:t>Packaging and Installation</w:t>
      </w:r>
      <w:bookmarkEnd w:id="3562"/>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3563" w:name="_Toc529518518"/>
      <w:r w:rsidRPr="00F458A0">
        <w:t>Design Metrics</w:t>
      </w:r>
      <w:bookmarkEnd w:id="3563"/>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2"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3564" w:name="_Toc501026843"/>
      <w:bookmarkStart w:id="3565" w:name="_Toc501026844"/>
      <w:bookmarkStart w:id="3566" w:name="_Toc501026845"/>
      <w:bookmarkStart w:id="3567" w:name="_Toc501026846"/>
      <w:bookmarkStart w:id="3568" w:name="_Toc501026847"/>
      <w:bookmarkStart w:id="3569" w:name="_Toc501026848"/>
      <w:bookmarkStart w:id="3570" w:name="_Toc501026849"/>
      <w:bookmarkStart w:id="3571" w:name="_Toc501026850"/>
      <w:bookmarkStart w:id="3572" w:name="_Toc501026851"/>
      <w:bookmarkStart w:id="3573" w:name="ColumnTitle_01"/>
      <w:bookmarkStart w:id="3574" w:name="ColumnTitle_02"/>
      <w:bookmarkStart w:id="3575" w:name="_Toc474485330"/>
      <w:bookmarkStart w:id="3576" w:name="_Toc474487195"/>
      <w:bookmarkStart w:id="3577" w:name="_Toc475524335"/>
      <w:bookmarkStart w:id="3578" w:name="_Toc475524801"/>
      <w:bookmarkStart w:id="3579" w:name="_Toc475525265"/>
      <w:bookmarkStart w:id="3580" w:name="_Toc475525729"/>
      <w:bookmarkStart w:id="3581" w:name="_Toc475526193"/>
      <w:bookmarkStart w:id="3582" w:name="_Toc475526657"/>
      <w:bookmarkStart w:id="3583" w:name="_Toc475527121"/>
      <w:bookmarkStart w:id="3584" w:name="_Toc474485340"/>
      <w:bookmarkStart w:id="3585" w:name="_Toc474487205"/>
      <w:bookmarkStart w:id="3586" w:name="_Toc475524345"/>
      <w:bookmarkStart w:id="3587" w:name="_Toc475524811"/>
      <w:bookmarkStart w:id="3588" w:name="_Toc475525275"/>
      <w:bookmarkStart w:id="3589" w:name="_Toc475525739"/>
      <w:bookmarkStart w:id="3590" w:name="_Toc475526203"/>
      <w:bookmarkStart w:id="3591" w:name="_Toc475526667"/>
      <w:bookmarkStart w:id="3592" w:name="_Toc475527131"/>
      <w:bookmarkStart w:id="3593" w:name="_Toc474485345"/>
      <w:bookmarkStart w:id="3594" w:name="_Toc474487210"/>
      <w:bookmarkStart w:id="3595" w:name="_Toc475524350"/>
      <w:bookmarkStart w:id="3596" w:name="_Toc475524816"/>
      <w:bookmarkStart w:id="3597" w:name="_Toc475525280"/>
      <w:bookmarkStart w:id="3598" w:name="_Toc475525744"/>
      <w:bookmarkStart w:id="3599" w:name="_Toc475526208"/>
      <w:bookmarkStart w:id="3600" w:name="_Toc475526672"/>
      <w:bookmarkStart w:id="3601" w:name="_Toc475527136"/>
      <w:bookmarkStart w:id="3602" w:name="_Toc474485350"/>
      <w:bookmarkStart w:id="3603" w:name="_Toc474487215"/>
      <w:bookmarkStart w:id="3604" w:name="_Toc475524355"/>
      <w:bookmarkStart w:id="3605" w:name="_Toc475524821"/>
      <w:bookmarkStart w:id="3606" w:name="_Toc475525285"/>
      <w:bookmarkStart w:id="3607" w:name="_Toc475525749"/>
      <w:bookmarkStart w:id="3608" w:name="_Toc475526213"/>
      <w:bookmarkStart w:id="3609" w:name="_Toc475526677"/>
      <w:bookmarkStart w:id="3610" w:name="_Toc475527141"/>
      <w:bookmarkStart w:id="3611" w:name="_Toc474485355"/>
      <w:bookmarkStart w:id="3612" w:name="_Toc474487220"/>
      <w:bookmarkStart w:id="3613" w:name="_Toc475524360"/>
      <w:bookmarkStart w:id="3614" w:name="_Toc475524826"/>
      <w:bookmarkStart w:id="3615" w:name="_Toc475525290"/>
      <w:bookmarkStart w:id="3616" w:name="_Toc475525754"/>
      <w:bookmarkStart w:id="3617" w:name="_Toc475526218"/>
      <w:bookmarkStart w:id="3618" w:name="_Toc475526682"/>
      <w:bookmarkStart w:id="3619" w:name="_Toc475527146"/>
      <w:bookmarkStart w:id="3620" w:name="_Toc474485360"/>
      <w:bookmarkStart w:id="3621" w:name="_Toc474487225"/>
      <w:bookmarkStart w:id="3622" w:name="_Toc475524365"/>
      <w:bookmarkStart w:id="3623" w:name="_Toc475524831"/>
      <w:bookmarkStart w:id="3624" w:name="_Toc475525295"/>
      <w:bookmarkStart w:id="3625" w:name="_Toc475525759"/>
      <w:bookmarkStart w:id="3626" w:name="_Toc475526223"/>
      <w:bookmarkStart w:id="3627" w:name="_Toc475526687"/>
      <w:bookmarkStart w:id="3628" w:name="_Toc475527151"/>
      <w:bookmarkStart w:id="3629" w:name="_Toc474485365"/>
      <w:bookmarkStart w:id="3630" w:name="_Toc474487230"/>
      <w:bookmarkStart w:id="3631" w:name="_Toc475524370"/>
      <w:bookmarkStart w:id="3632" w:name="_Toc475524836"/>
      <w:bookmarkStart w:id="3633" w:name="_Toc475525300"/>
      <w:bookmarkStart w:id="3634" w:name="_Toc475525764"/>
      <w:bookmarkStart w:id="3635" w:name="_Toc475526228"/>
      <w:bookmarkStart w:id="3636" w:name="_Toc475526692"/>
      <w:bookmarkStart w:id="3637" w:name="_Toc475527156"/>
      <w:bookmarkStart w:id="3638" w:name="_Toc474485370"/>
      <w:bookmarkStart w:id="3639" w:name="_Toc474487235"/>
      <w:bookmarkStart w:id="3640" w:name="_Toc475524375"/>
      <w:bookmarkStart w:id="3641" w:name="_Toc475524841"/>
      <w:bookmarkStart w:id="3642" w:name="_Toc475525305"/>
      <w:bookmarkStart w:id="3643" w:name="_Toc475525769"/>
      <w:bookmarkStart w:id="3644" w:name="_Toc475526233"/>
      <w:bookmarkStart w:id="3645" w:name="_Toc475526697"/>
      <w:bookmarkStart w:id="3646" w:name="_Toc475527161"/>
      <w:bookmarkStart w:id="3647" w:name="_Toc474485375"/>
      <w:bookmarkStart w:id="3648" w:name="_Toc474487240"/>
      <w:bookmarkStart w:id="3649" w:name="_Toc475524380"/>
      <w:bookmarkStart w:id="3650" w:name="_Toc475524846"/>
      <w:bookmarkStart w:id="3651" w:name="_Toc475525310"/>
      <w:bookmarkStart w:id="3652" w:name="_Toc475525774"/>
      <w:bookmarkStart w:id="3653" w:name="_Toc475526238"/>
      <w:bookmarkStart w:id="3654" w:name="_Toc475526702"/>
      <w:bookmarkStart w:id="3655" w:name="_Toc475527166"/>
      <w:bookmarkStart w:id="3656" w:name="_Toc474485385"/>
      <w:bookmarkStart w:id="3657" w:name="_Toc474487250"/>
      <w:bookmarkStart w:id="3658" w:name="_Toc475524390"/>
      <w:bookmarkStart w:id="3659" w:name="_Toc475524856"/>
      <w:bookmarkStart w:id="3660" w:name="_Toc475525320"/>
      <w:bookmarkStart w:id="3661" w:name="_Toc475525784"/>
      <w:bookmarkStart w:id="3662" w:name="_Toc475526248"/>
      <w:bookmarkStart w:id="3663" w:name="_Toc475526712"/>
      <w:bookmarkStart w:id="3664" w:name="_Toc475527176"/>
      <w:bookmarkStart w:id="3665" w:name="_Toc474485390"/>
      <w:bookmarkStart w:id="3666" w:name="_Toc474487255"/>
      <w:bookmarkStart w:id="3667" w:name="_Toc475524395"/>
      <w:bookmarkStart w:id="3668" w:name="_Toc475524861"/>
      <w:bookmarkStart w:id="3669" w:name="_Toc475525325"/>
      <w:bookmarkStart w:id="3670" w:name="_Toc475525789"/>
      <w:bookmarkStart w:id="3671" w:name="_Toc475526253"/>
      <w:bookmarkStart w:id="3672" w:name="_Toc475526717"/>
      <w:bookmarkStart w:id="3673" w:name="_Toc475527181"/>
      <w:bookmarkStart w:id="3674" w:name="_Toc474485395"/>
      <w:bookmarkStart w:id="3675" w:name="_Toc474487260"/>
      <w:bookmarkStart w:id="3676" w:name="_Toc475524400"/>
      <w:bookmarkStart w:id="3677" w:name="_Toc475524866"/>
      <w:bookmarkStart w:id="3678" w:name="_Toc475525330"/>
      <w:bookmarkStart w:id="3679" w:name="_Toc475525794"/>
      <w:bookmarkStart w:id="3680" w:name="_Toc475526258"/>
      <w:bookmarkStart w:id="3681" w:name="_Toc475526722"/>
      <w:bookmarkStart w:id="3682" w:name="_Toc475527186"/>
      <w:bookmarkStart w:id="3683" w:name="_Toc474485400"/>
      <w:bookmarkStart w:id="3684" w:name="_Toc474487265"/>
      <w:bookmarkStart w:id="3685" w:name="_Toc475524405"/>
      <w:bookmarkStart w:id="3686" w:name="_Toc475524871"/>
      <w:bookmarkStart w:id="3687" w:name="_Toc475525335"/>
      <w:bookmarkStart w:id="3688" w:name="_Toc475525799"/>
      <w:bookmarkStart w:id="3689" w:name="_Toc475526263"/>
      <w:bookmarkStart w:id="3690" w:name="_Toc475526727"/>
      <w:bookmarkStart w:id="3691" w:name="_Toc475527191"/>
      <w:bookmarkStart w:id="3692" w:name="_Toc474485405"/>
      <w:bookmarkStart w:id="3693" w:name="_Toc474487270"/>
      <w:bookmarkStart w:id="3694" w:name="_Toc475524410"/>
      <w:bookmarkStart w:id="3695" w:name="_Toc475524876"/>
      <w:bookmarkStart w:id="3696" w:name="_Toc475525340"/>
      <w:bookmarkStart w:id="3697" w:name="_Toc475525804"/>
      <w:bookmarkStart w:id="3698" w:name="_Toc475526268"/>
      <w:bookmarkStart w:id="3699" w:name="_Toc475526732"/>
      <w:bookmarkStart w:id="3700" w:name="_Toc475527196"/>
      <w:bookmarkStart w:id="3701" w:name="_Toc474485410"/>
      <w:bookmarkStart w:id="3702" w:name="_Toc474487275"/>
      <w:bookmarkStart w:id="3703" w:name="_Toc475524415"/>
      <w:bookmarkStart w:id="3704" w:name="_Toc475524881"/>
      <w:bookmarkStart w:id="3705" w:name="_Toc475525345"/>
      <w:bookmarkStart w:id="3706" w:name="_Toc475525809"/>
      <w:bookmarkStart w:id="3707" w:name="_Toc475526273"/>
      <w:bookmarkStart w:id="3708" w:name="_Toc475526737"/>
      <w:bookmarkStart w:id="3709" w:name="_Toc475527201"/>
      <w:bookmarkStart w:id="3710" w:name="_Toc474485415"/>
      <w:bookmarkStart w:id="3711" w:name="_Toc474487280"/>
      <w:bookmarkStart w:id="3712" w:name="_Toc475524420"/>
      <w:bookmarkStart w:id="3713" w:name="_Toc475524886"/>
      <w:bookmarkStart w:id="3714" w:name="_Toc475525350"/>
      <w:bookmarkStart w:id="3715" w:name="_Toc475525814"/>
      <w:bookmarkStart w:id="3716" w:name="_Toc475526278"/>
      <w:bookmarkStart w:id="3717" w:name="_Toc475526742"/>
      <w:bookmarkStart w:id="3718" w:name="_Toc475527206"/>
      <w:bookmarkStart w:id="3719" w:name="_Toc474485420"/>
      <w:bookmarkStart w:id="3720" w:name="_Toc474487285"/>
      <w:bookmarkStart w:id="3721" w:name="_Toc475524425"/>
      <w:bookmarkStart w:id="3722" w:name="_Toc475524891"/>
      <w:bookmarkStart w:id="3723" w:name="_Toc475525355"/>
      <w:bookmarkStart w:id="3724" w:name="_Toc475525819"/>
      <w:bookmarkStart w:id="3725" w:name="_Toc475526283"/>
      <w:bookmarkStart w:id="3726" w:name="_Toc475526747"/>
      <w:bookmarkStart w:id="3727" w:name="_Toc475527211"/>
      <w:bookmarkStart w:id="3728" w:name="_Toc474485425"/>
      <w:bookmarkStart w:id="3729" w:name="_Toc474487290"/>
      <w:bookmarkStart w:id="3730" w:name="_Toc475524430"/>
      <w:bookmarkStart w:id="3731" w:name="_Toc475524896"/>
      <w:bookmarkStart w:id="3732" w:name="_Toc475525360"/>
      <w:bookmarkStart w:id="3733" w:name="_Toc475525824"/>
      <w:bookmarkStart w:id="3734" w:name="_Toc475526288"/>
      <w:bookmarkStart w:id="3735" w:name="_Toc475526752"/>
      <w:bookmarkStart w:id="3736" w:name="_Toc475527216"/>
      <w:bookmarkStart w:id="3737" w:name="_Toc474485430"/>
      <w:bookmarkStart w:id="3738" w:name="_Toc474487295"/>
      <w:bookmarkStart w:id="3739" w:name="_Toc475524435"/>
      <w:bookmarkStart w:id="3740" w:name="_Toc475524901"/>
      <w:bookmarkStart w:id="3741" w:name="_Toc475525365"/>
      <w:bookmarkStart w:id="3742" w:name="_Toc475525829"/>
      <w:bookmarkStart w:id="3743" w:name="_Toc475526293"/>
      <w:bookmarkStart w:id="3744" w:name="_Toc475526757"/>
      <w:bookmarkStart w:id="3745" w:name="_Toc475527221"/>
      <w:bookmarkStart w:id="3746" w:name="_Toc474485435"/>
      <w:bookmarkStart w:id="3747" w:name="_Toc474487300"/>
      <w:bookmarkStart w:id="3748" w:name="_Toc474500474"/>
      <w:bookmarkStart w:id="3749" w:name="_Toc475524440"/>
      <w:bookmarkStart w:id="3750" w:name="_Toc475524906"/>
      <w:bookmarkStart w:id="3751" w:name="_Toc475525370"/>
      <w:bookmarkStart w:id="3752" w:name="_Toc475525834"/>
      <w:bookmarkStart w:id="3753" w:name="_Toc475526298"/>
      <w:bookmarkStart w:id="3754" w:name="_Toc475526762"/>
      <w:bookmarkStart w:id="3755" w:name="_Toc475527226"/>
      <w:bookmarkStart w:id="3756" w:name="_Toc474485439"/>
      <w:bookmarkStart w:id="3757" w:name="_Toc474487304"/>
      <w:bookmarkStart w:id="3758" w:name="_Toc474500478"/>
      <w:bookmarkStart w:id="3759" w:name="_Toc475524444"/>
      <w:bookmarkStart w:id="3760" w:name="_Toc475524910"/>
      <w:bookmarkStart w:id="3761" w:name="_Toc475525374"/>
      <w:bookmarkStart w:id="3762" w:name="_Toc475525838"/>
      <w:bookmarkStart w:id="3763" w:name="_Toc475526302"/>
      <w:bookmarkStart w:id="3764" w:name="_Toc475526766"/>
      <w:bookmarkStart w:id="3765" w:name="_Toc475527230"/>
      <w:bookmarkStart w:id="3766" w:name="_Toc474485444"/>
      <w:bookmarkStart w:id="3767" w:name="_Toc474487309"/>
      <w:bookmarkStart w:id="3768" w:name="_Toc474500483"/>
      <w:bookmarkStart w:id="3769" w:name="_Toc475524449"/>
      <w:bookmarkStart w:id="3770" w:name="_Toc475524915"/>
      <w:bookmarkStart w:id="3771" w:name="_Toc475525379"/>
      <w:bookmarkStart w:id="3772" w:name="_Toc475525843"/>
      <w:bookmarkStart w:id="3773" w:name="_Toc475526307"/>
      <w:bookmarkStart w:id="3774" w:name="_Toc475526771"/>
      <w:bookmarkStart w:id="3775" w:name="_Toc475527235"/>
      <w:bookmarkStart w:id="3776" w:name="_Toc474485540"/>
      <w:bookmarkStart w:id="3777" w:name="_Toc474487313"/>
      <w:bookmarkStart w:id="3778" w:name="h.25b2l0r" w:colFirst="0" w:colLast="0"/>
      <w:bookmarkStart w:id="3779" w:name="h.kgcv8k" w:colFirst="0" w:colLast="0"/>
      <w:bookmarkStart w:id="3780" w:name="h.34g0dwd" w:colFirst="0" w:colLast="0"/>
      <w:bookmarkStart w:id="3781" w:name="_Toc474485555"/>
      <w:bookmarkStart w:id="3782" w:name="_Toc475524551"/>
      <w:bookmarkStart w:id="3783" w:name="_Toc475525017"/>
      <w:bookmarkStart w:id="3784" w:name="_Toc475525481"/>
      <w:bookmarkStart w:id="3785" w:name="_Toc475525945"/>
      <w:bookmarkStart w:id="3786" w:name="_Toc475526409"/>
      <w:bookmarkStart w:id="3787" w:name="_Toc475526873"/>
      <w:bookmarkStart w:id="3788" w:name="_Toc475527337"/>
      <w:bookmarkStart w:id="3789" w:name="_Toc475625121"/>
      <w:bookmarkStart w:id="3790" w:name="h.1jlao46" w:colFirst="0" w:colLast="0"/>
      <w:bookmarkStart w:id="3791" w:name="COL001_TBL010"/>
      <w:bookmarkStart w:id="3792" w:name="h.43ky6rz" w:colFirst="0" w:colLast="0"/>
      <w:bookmarkStart w:id="3793" w:name="_Architecture_Timeline"/>
      <w:bookmarkStart w:id="3794" w:name="_Toc474485581"/>
      <w:bookmarkStart w:id="3795" w:name="_Toc474487328"/>
      <w:bookmarkStart w:id="3796" w:name="_Toc475524585"/>
      <w:bookmarkStart w:id="3797" w:name="_Toc475525051"/>
      <w:bookmarkStart w:id="3798" w:name="_Toc475525515"/>
      <w:bookmarkStart w:id="3799" w:name="_Toc475525979"/>
      <w:bookmarkStart w:id="3800" w:name="_Toc475526443"/>
      <w:bookmarkStart w:id="3801" w:name="_Toc475526907"/>
      <w:bookmarkStart w:id="3802" w:name="_Toc475527371"/>
      <w:bookmarkStart w:id="3803" w:name="_Toc475625155"/>
      <w:bookmarkStart w:id="3804" w:name="_Toc474485643"/>
      <w:bookmarkStart w:id="3805" w:name="_Toc474487390"/>
      <w:bookmarkStart w:id="3806" w:name="_Toc475524647"/>
      <w:bookmarkStart w:id="3807" w:name="_Toc475525113"/>
      <w:bookmarkStart w:id="3808" w:name="_Toc475525577"/>
      <w:bookmarkStart w:id="3809" w:name="_Toc475526041"/>
      <w:bookmarkStart w:id="3810" w:name="_Toc475526505"/>
      <w:bookmarkStart w:id="3811" w:name="_Toc475526969"/>
      <w:bookmarkStart w:id="3812" w:name="_Toc475527433"/>
      <w:bookmarkStart w:id="3813" w:name="_Toc475625217"/>
      <w:bookmarkStart w:id="3814" w:name="_Toc474485648"/>
      <w:bookmarkStart w:id="3815" w:name="_Toc474487394"/>
      <w:bookmarkStart w:id="3816" w:name="_Toc475524652"/>
      <w:bookmarkStart w:id="3817" w:name="_Toc475525118"/>
      <w:bookmarkStart w:id="3818" w:name="_Toc475525582"/>
      <w:bookmarkStart w:id="3819" w:name="_Toc475526046"/>
      <w:bookmarkStart w:id="3820" w:name="_Toc475526510"/>
      <w:bookmarkStart w:id="3821" w:name="_Toc475526974"/>
      <w:bookmarkStart w:id="3822" w:name="_Toc475527438"/>
      <w:bookmarkStart w:id="3823" w:name="_Toc475625222"/>
      <w:bookmarkStart w:id="3824" w:name="_Toc474485658"/>
      <w:bookmarkStart w:id="3825" w:name="_Toc474487397"/>
      <w:bookmarkStart w:id="3826" w:name="_Toc475524662"/>
      <w:bookmarkStart w:id="3827" w:name="_Toc475525128"/>
      <w:bookmarkStart w:id="3828" w:name="_Toc475525592"/>
      <w:bookmarkStart w:id="3829" w:name="_Toc475526056"/>
      <w:bookmarkStart w:id="3830" w:name="_Toc475526520"/>
      <w:bookmarkStart w:id="3831" w:name="_Toc475526984"/>
      <w:bookmarkStart w:id="3832" w:name="_Toc475527448"/>
      <w:bookmarkStart w:id="3833" w:name="_Toc475625232"/>
      <w:bookmarkStart w:id="3834" w:name="_Toc474485660"/>
      <w:bookmarkStart w:id="3835" w:name="_Toc475524664"/>
      <w:bookmarkStart w:id="3836" w:name="_Toc475525130"/>
      <w:bookmarkStart w:id="3837" w:name="_Toc475525594"/>
      <w:bookmarkStart w:id="3838" w:name="_Toc475526058"/>
      <w:bookmarkStart w:id="3839" w:name="_Toc475526522"/>
      <w:bookmarkStart w:id="3840" w:name="_Toc475526986"/>
      <w:bookmarkStart w:id="3841" w:name="_Toc475527450"/>
      <w:bookmarkStart w:id="3842" w:name="_Toc475625234"/>
      <w:bookmarkStart w:id="3843" w:name="_Toc474485663"/>
      <w:bookmarkStart w:id="3844" w:name="_Toc474487399"/>
      <w:bookmarkStart w:id="3845" w:name="_Conceptual_Infrastructure_Design"/>
      <w:bookmarkStart w:id="3846" w:name="_Conceptual_Infrastructure_Diagram"/>
      <w:bookmarkStart w:id="3847" w:name="_Toc474485670"/>
      <w:bookmarkStart w:id="3848" w:name="_Toc474487405"/>
      <w:bookmarkStart w:id="3849" w:name="_Software_Architecture"/>
      <w:bookmarkStart w:id="3850" w:name="_Toc474485674"/>
      <w:bookmarkStart w:id="3851" w:name="_Toc474487409"/>
      <w:bookmarkStart w:id="3852" w:name="_Toc474485678"/>
      <w:bookmarkStart w:id="3853" w:name="_Toc474487413"/>
      <w:bookmarkStart w:id="3854" w:name="_Toc474485684"/>
      <w:bookmarkStart w:id="3855" w:name="_Toc474487419"/>
      <w:bookmarkStart w:id="3856" w:name="_Toc475524693"/>
      <w:bookmarkStart w:id="3857" w:name="_Toc475525159"/>
      <w:bookmarkStart w:id="3858" w:name="_Toc475525623"/>
      <w:bookmarkStart w:id="3859" w:name="_Toc475526087"/>
      <w:bookmarkStart w:id="3860" w:name="_Toc475526551"/>
      <w:bookmarkStart w:id="3861" w:name="_Toc475527015"/>
      <w:bookmarkStart w:id="3862" w:name="_Toc475527479"/>
      <w:bookmarkStart w:id="3863" w:name="_Toc475625263"/>
      <w:bookmarkStart w:id="3864" w:name="_Toc475524696"/>
      <w:bookmarkStart w:id="3865" w:name="_Toc475525162"/>
      <w:bookmarkStart w:id="3866" w:name="_Toc475525626"/>
      <w:bookmarkStart w:id="3867" w:name="_Toc475526090"/>
      <w:bookmarkStart w:id="3868" w:name="_Toc475526554"/>
      <w:bookmarkStart w:id="3869" w:name="_Toc475527018"/>
      <w:bookmarkStart w:id="3870" w:name="_Toc475527482"/>
      <w:bookmarkStart w:id="3871" w:name="_Toc475625266"/>
      <w:bookmarkStart w:id="3872" w:name="_Toc475524699"/>
      <w:bookmarkStart w:id="3873" w:name="_Toc475525165"/>
      <w:bookmarkStart w:id="3874" w:name="_Toc475525629"/>
      <w:bookmarkStart w:id="3875" w:name="_Toc475526093"/>
      <w:bookmarkStart w:id="3876" w:name="_Toc475526557"/>
      <w:bookmarkStart w:id="3877" w:name="_Toc475527021"/>
      <w:bookmarkStart w:id="3878" w:name="_Toc475527485"/>
      <w:bookmarkStart w:id="3879" w:name="_Toc475625269"/>
      <w:bookmarkStart w:id="3880" w:name="_Toc475524709"/>
      <w:bookmarkStart w:id="3881" w:name="_Toc475525175"/>
      <w:bookmarkStart w:id="3882" w:name="_Toc475525639"/>
      <w:bookmarkStart w:id="3883" w:name="_Toc475526103"/>
      <w:bookmarkStart w:id="3884" w:name="_Toc475526567"/>
      <w:bookmarkStart w:id="3885" w:name="_Toc475527031"/>
      <w:bookmarkStart w:id="3886" w:name="_Toc475527495"/>
      <w:bookmarkStart w:id="3887" w:name="_Toc475625279"/>
      <w:bookmarkStart w:id="3888" w:name="_Toc474500513"/>
      <w:bookmarkStart w:id="3889" w:name="_Toc475524712"/>
      <w:bookmarkStart w:id="3890" w:name="_Toc475525178"/>
      <w:bookmarkStart w:id="3891" w:name="_Toc475525642"/>
      <w:bookmarkStart w:id="3892" w:name="_Toc475526106"/>
      <w:bookmarkStart w:id="3893" w:name="_Toc475526570"/>
      <w:bookmarkStart w:id="3894" w:name="_Toc475527034"/>
      <w:bookmarkStart w:id="3895" w:name="_Toc475527498"/>
      <w:bookmarkStart w:id="3896" w:name="_Toc475625282"/>
      <w:bookmarkStart w:id="3897" w:name="_Toc475524713"/>
      <w:bookmarkStart w:id="3898" w:name="_Toc475525179"/>
      <w:bookmarkStart w:id="3899" w:name="_Toc475525643"/>
      <w:bookmarkStart w:id="3900" w:name="_Toc475526107"/>
      <w:bookmarkStart w:id="3901" w:name="_Toc475526571"/>
      <w:bookmarkStart w:id="3902" w:name="_Toc475527035"/>
      <w:bookmarkStart w:id="3903" w:name="_Toc475527499"/>
      <w:bookmarkStart w:id="3904" w:name="_Toc475625283"/>
      <w:bookmarkStart w:id="3905" w:name="2"/>
      <w:bookmarkStart w:id="3906" w:name="3"/>
      <w:bookmarkStart w:id="3907" w:name="_Toc475524722"/>
      <w:bookmarkStart w:id="3908" w:name="_Toc475525188"/>
      <w:bookmarkStart w:id="3909" w:name="_Toc475525652"/>
      <w:bookmarkStart w:id="3910" w:name="_Toc475526116"/>
      <w:bookmarkStart w:id="3911" w:name="_Toc475526580"/>
      <w:bookmarkStart w:id="3912" w:name="_Toc475527044"/>
      <w:bookmarkStart w:id="3913" w:name="_Toc475527508"/>
      <w:bookmarkStart w:id="3914" w:name="_Toc475625292"/>
      <w:bookmarkStart w:id="3915" w:name="_Toc475524731"/>
      <w:bookmarkStart w:id="3916" w:name="_Toc475525197"/>
      <w:bookmarkStart w:id="3917" w:name="_Toc475525661"/>
      <w:bookmarkStart w:id="3918" w:name="_Toc475526125"/>
      <w:bookmarkStart w:id="3919" w:name="_Toc475526589"/>
      <w:bookmarkStart w:id="3920" w:name="_Toc475527053"/>
      <w:bookmarkStart w:id="3921" w:name="_Toc475527517"/>
      <w:bookmarkStart w:id="3922" w:name="_Toc475625301"/>
      <w:bookmarkStart w:id="3923" w:name="_Toc476044913"/>
      <w:bookmarkStart w:id="3924" w:name="ColumnTitle_30"/>
      <w:bookmarkStart w:id="3925" w:name="ColumnTitle_31"/>
      <w:bookmarkStart w:id="3926" w:name="ColumnTitle_32"/>
      <w:bookmarkStart w:id="3927" w:name="ColumnTitle_33"/>
      <w:bookmarkStart w:id="3928" w:name="ColumnTitle_34"/>
      <w:bookmarkStart w:id="3929" w:name="ColumnTitle_35"/>
      <w:bookmarkStart w:id="3930" w:name="ColumnTitle_36"/>
      <w:bookmarkStart w:id="3931" w:name="ColumnTitle_37"/>
      <w:bookmarkStart w:id="3932" w:name="ColumnTitle_38"/>
      <w:bookmarkStart w:id="3933" w:name="ColumnTitle_39"/>
      <w:bookmarkStart w:id="3934" w:name="ColumnTitle_40"/>
      <w:bookmarkStart w:id="3935" w:name="ColumnTitle_41"/>
      <w:bookmarkStart w:id="3936" w:name="ColumnTitle_42"/>
      <w:bookmarkStart w:id="3937" w:name="ColumnTitle_43"/>
      <w:bookmarkStart w:id="3938" w:name="ColumnTitle_44"/>
      <w:bookmarkStart w:id="3939" w:name="ColumnTitle_45"/>
      <w:bookmarkStart w:id="3940" w:name="ColumnTitle_46"/>
      <w:bookmarkStart w:id="3941" w:name="ColumnTitle_47"/>
      <w:bookmarkStart w:id="3942" w:name="ColumnTitle_48"/>
      <w:bookmarkStart w:id="3943" w:name="ColumnTitle_49"/>
      <w:bookmarkStart w:id="3944" w:name="ColumnTitle_50"/>
      <w:bookmarkStart w:id="3945" w:name="ColumnTitle_51"/>
      <w:bookmarkStart w:id="3946" w:name="ColumnTitle_52"/>
      <w:bookmarkStart w:id="3947" w:name="ColumnTitle_53"/>
      <w:bookmarkStart w:id="3948" w:name="ColumnTitle_54"/>
      <w:bookmarkStart w:id="3949" w:name="ColumnTitle_55"/>
      <w:bookmarkStart w:id="3950" w:name="ColumnTitle_56"/>
      <w:bookmarkStart w:id="3951" w:name="ColumnTitle_57"/>
      <w:bookmarkStart w:id="3952" w:name="ColumnTitle_58"/>
      <w:bookmarkStart w:id="3953" w:name="Check62"/>
      <w:bookmarkStart w:id="3954" w:name="ColumnTitle_59"/>
      <w:bookmarkStart w:id="3955" w:name="Check63"/>
      <w:bookmarkStart w:id="3956" w:name="ColumnTitle_60"/>
      <w:bookmarkStart w:id="3957" w:name="Check64"/>
      <w:bookmarkStart w:id="3958" w:name="Check67"/>
      <w:bookmarkStart w:id="3959" w:name="ColumnTitle_61"/>
      <w:bookmarkStart w:id="3960" w:name="Check65"/>
      <w:bookmarkStart w:id="3961" w:name="ColumnTitle_62"/>
      <w:bookmarkStart w:id="3962" w:name="Check66"/>
      <w:bookmarkStart w:id="3963" w:name="ColumnTitle_63"/>
      <w:bookmarkStart w:id="3964" w:name="ColumnTitle_64"/>
      <w:bookmarkStart w:id="3965" w:name="ColumnTitle_65"/>
      <w:bookmarkStart w:id="3966" w:name="ColumnTitle_66"/>
      <w:bookmarkStart w:id="3967" w:name="ColumnTitle_67"/>
      <w:bookmarkStart w:id="3968" w:name="ColumnTitle_68"/>
      <w:bookmarkStart w:id="3969" w:name="ColumnTitle_69"/>
      <w:bookmarkStart w:id="3970" w:name="ColumnTitle_70"/>
      <w:bookmarkStart w:id="3971" w:name="ColumnTitle_71"/>
      <w:bookmarkStart w:id="3972" w:name="ColumnTitle_72"/>
      <w:bookmarkStart w:id="3973" w:name="ColumnTitle_73"/>
      <w:bookmarkStart w:id="3974" w:name="ColumnTitle_74"/>
      <w:bookmarkStart w:id="3975" w:name="ColumnTitle_75"/>
      <w:bookmarkStart w:id="3976" w:name="ColumnTitle_76"/>
      <w:bookmarkStart w:id="3977" w:name="ColumnTitle_77"/>
      <w:bookmarkStart w:id="3978" w:name="ColumnTitle_78"/>
      <w:bookmarkStart w:id="3979" w:name="ColumnTitle_79"/>
      <w:bookmarkStart w:id="3980" w:name="ColumnTitle_80"/>
      <w:bookmarkStart w:id="3981" w:name="ColumnTitle_81"/>
      <w:bookmarkStart w:id="3982" w:name="ColumnTitle_82"/>
      <w:bookmarkStart w:id="3983" w:name="ColumnTitle_83"/>
      <w:bookmarkStart w:id="3984" w:name="ColumnTitle_84"/>
      <w:bookmarkStart w:id="3985" w:name="ColumnTitle_85"/>
      <w:bookmarkStart w:id="3986" w:name="ColumnTitle_86"/>
      <w:bookmarkStart w:id="3987" w:name="ColumnTitle_87"/>
      <w:bookmarkStart w:id="3988" w:name="ColumnTitle_88"/>
      <w:bookmarkStart w:id="3989" w:name="ColumnTitle_89"/>
      <w:bookmarkStart w:id="3990" w:name="ColumnTitle_90"/>
      <w:bookmarkStart w:id="3991" w:name="ColumnTitle_91"/>
      <w:bookmarkStart w:id="3992" w:name="ColumnTitle_92"/>
      <w:bookmarkStart w:id="3993" w:name="ColumnTitle_93"/>
      <w:bookmarkStart w:id="3994" w:name="ColumnTitle_94"/>
      <w:bookmarkStart w:id="3995" w:name="ColumnTitle_95"/>
      <w:bookmarkStart w:id="3996" w:name="ColumnTitle_96"/>
      <w:bookmarkStart w:id="3997" w:name="ColumnTitle_97"/>
      <w:bookmarkStart w:id="3998" w:name="ColumnTitle_98"/>
      <w:bookmarkStart w:id="3999" w:name="ColumnTitle_99"/>
      <w:bookmarkStart w:id="4000" w:name="ColumnTitle_100"/>
      <w:bookmarkStart w:id="4001" w:name="ColumnTitle_101"/>
      <w:bookmarkStart w:id="4002" w:name="ColumnTitle_102"/>
      <w:bookmarkStart w:id="4003" w:name="ColumnTitle_103"/>
      <w:bookmarkStart w:id="4004" w:name="ColumnTitle_104"/>
      <w:bookmarkStart w:id="4005" w:name="ColumnTitle_105"/>
      <w:bookmarkStart w:id="4006" w:name="ColumnTitle_106"/>
      <w:bookmarkStart w:id="4007" w:name="ColumnTitle_107"/>
      <w:bookmarkStart w:id="4008" w:name="ColumnTitle_108"/>
      <w:bookmarkStart w:id="4009" w:name="ColumnTitle_109"/>
      <w:bookmarkStart w:id="4010" w:name="ColumnTitle_110"/>
      <w:bookmarkStart w:id="4011" w:name="ColumnTitle_111"/>
      <w:bookmarkStart w:id="4012" w:name="_Network_Detailed_Design"/>
      <w:bookmarkStart w:id="4013" w:name="ColumnTitle_117"/>
      <w:bookmarkEnd w:id="0"/>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p>
    <w:sectPr w:rsidR="00532E1F" w:rsidRPr="00FA1BF4" w:rsidSect="00922D53">
      <w:footerReference w:type="default" r:id="rId133"/>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4" w:author="Author" w:initials="A">
    <w:p w14:paraId="00E7D64C" w14:textId="079CB9AA" w:rsidR="003A26E4" w:rsidRDefault="003A26E4">
      <w:pPr>
        <w:pStyle w:val="CommentText"/>
      </w:pPr>
      <w:r>
        <w:rPr>
          <w:rStyle w:val="CommentReference"/>
        </w:rPr>
        <w:annotationRef/>
      </w:r>
      <w:r>
        <w:t>Can we add a sub-section that outlines the release scope? That way we will know what we will be testing for this release.</w:t>
      </w:r>
    </w:p>
  </w:comment>
  <w:comment w:id="895" w:author="Author" w:initials="A">
    <w:p w14:paraId="62C850FF" w14:textId="1020D239" w:rsidR="003A26E4" w:rsidRDefault="003A26E4">
      <w:pPr>
        <w:pStyle w:val="CommentText"/>
      </w:pPr>
      <w:r>
        <w:rPr>
          <w:rStyle w:val="CommentReference"/>
        </w:rPr>
        <w:annotationRef/>
      </w:r>
      <w:r>
        <w:t>Noted in matrix</w:t>
      </w:r>
    </w:p>
  </w:comment>
  <w:comment w:id="896" w:author="Author" w:initials="A">
    <w:p w14:paraId="27D9B6B0" w14:textId="66423E26" w:rsidR="003A26E4" w:rsidRDefault="003A26E4">
      <w:pPr>
        <w:pStyle w:val="CommentText"/>
      </w:pPr>
      <w:r>
        <w:rPr>
          <w:rStyle w:val="CommentReference"/>
        </w:rPr>
        <w:annotationRef/>
      </w:r>
    </w:p>
  </w:comment>
  <w:comment w:id="900" w:author="Author" w:initials="A">
    <w:p w14:paraId="484E0196" w14:textId="2A556E93" w:rsidR="003A26E4" w:rsidRDefault="003A26E4">
      <w:pPr>
        <w:pStyle w:val="CommentText"/>
      </w:pPr>
      <w:r>
        <w:rPr>
          <w:rStyle w:val="CommentReference"/>
        </w:rPr>
        <w:annotationRef/>
      </w:r>
      <w:r>
        <w:t>Suggest noting steps that are part of the release</w:t>
      </w:r>
    </w:p>
  </w:comment>
  <w:comment w:id="901" w:author="Author" w:initials="A">
    <w:p w14:paraId="0053A7DF" w14:textId="7BD67345" w:rsidR="003A26E4" w:rsidRDefault="003A26E4">
      <w:pPr>
        <w:pStyle w:val="CommentText"/>
      </w:pPr>
      <w:r>
        <w:rPr>
          <w:rStyle w:val="CommentReference"/>
        </w:rPr>
        <w:annotationRef/>
      </w:r>
      <w:r>
        <w:t>Noted</w:t>
      </w:r>
    </w:p>
  </w:comment>
  <w:comment w:id="904" w:author="Author" w:initials="A">
    <w:p w14:paraId="7DC76F0C" w14:textId="4538566C" w:rsidR="003A26E4" w:rsidRDefault="003A26E4">
      <w:pPr>
        <w:pStyle w:val="CommentText"/>
      </w:pPr>
      <w:r>
        <w:rPr>
          <w:rStyle w:val="CommentReference"/>
        </w:rPr>
        <w:annotationRef/>
      </w:r>
      <w:r>
        <w:t>Suggest noting steps that are part of the release</w:t>
      </w:r>
    </w:p>
  </w:comment>
  <w:comment w:id="905" w:author="Author" w:initials="A">
    <w:p w14:paraId="6D111D84" w14:textId="7127A5B6" w:rsidR="003A26E4" w:rsidRDefault="003A26E4">
      <w:pPr>
        <w:pStyle w:val="CommentText"/>
      </w:pPr>
      <w:r>
        <w:rPr>
          <w:rStyle w:val="CommentReference"/>
        </w:rPr>
        <w:annotationRef/>
      </w:r>
      <w:r>
        <w:t>Noted</w:t>
      </w:r>
    </w:p>
  </w:comment>
  <w:comment w:id="907" w:author="Author" w:initials="A">
    <w:p w14:paraId="6DDA378F" w14:textId="4EDDC759" w:rsidR="003A26E4" w:rsidRDefault="003A26E4">
      <w:pPr>
        <w:pStyle w:val="CommentText"/>
      </w:pPr>
      <w:r>
        <w:rPr>
          <w:rStyle w:val="CommentReference"/>
        </w:rPr>
        <w:annotationRef/>
      </w:r>
      <w:r>
        <w:t>Suggest noting steps that are part of the release</w:t>
      </w:r>
    </w:p>
  </w:comment>
  <w:comment w:id="908" w:author="Author" w:initials="A">
    <w:p w14:paraId="190D35E6" w14:textId="3C663636" w:rsidR="003A26E4" w:rsidRDefault="003A26E4">
      <w:pPr>
        <w:pStyle w:val="CommentText"/>
      </w:pPr>
      <w:r>
        <w:rPr>
          <w:rStyle w:val="CommentReference"/>
        </w:rPr>
        <w:annotationRef/>
      </w:r>
      <w:r>
        <w:t>Noted</w:t>
      </w:r>
    </w:p>
  </w:comment>
  <w:comment w:id="910" w:author="Author" w:initials="A">
    <w:p w14:paraId="1250D7D9" w14:textId="3E231CFD" w:rsidR="003A26E4" w:rsidRDefault="003A26E4">
      <w:pPr>
        <w:pStyle w:val="CommentText"/>
      </w:pPr>
      <w:r>
        <w:rPr>
          <w:rStyle w:val="CommentReference"/>
        </w:rPr>
        <w:annotationRef/>
      </w:r>
      <w:r>
        <w:t>Suggest noting steps that are part of the release</w:t>
      </w:r>
    </w:p>
  </w:comment>
  <w:comment w:id="911" w:author="Author" w:initials="A">
    <w:p w14:paraId="37458835" w14:textId="20CC2959" w:rsidR="003A26E4" w:rsidRDefault="003A26E4">
      <w:pPr>
        <w:pStyle w:val="CommentText"/>
      </w:pPr>
      <w:r>
        <w:rPr>
          <w:rStyle w:val="CommentReference"/>
        </w:rPr>
        <w:annotationRef/>
      </w:r>
      <w:r>
        <w:t>Noted</w:t>
      </w:r>
    </w:p>
  </w:comment>
  <w:comment w:id="914" w:author="Author" w:initials="A">
    <w:p w14:paraId="07F49925" w14:textId="699D151C" w:rsidR="003A26E4" w:rsidRDefault="003A26E4">
      <w:pPr>
        <w:pStyle w:val="CommentText"/>
      </w:pPr>
      <w:r>
        <w:rPr>
          <w:rStyle w:val="CommentReference"/>
        </w:rPr>
        <w:annotationRef/>
      </w:r>
      <w:r>
        <w:t>Suggest highlighling initiatives/capabilities/features that are part of the release</w:t>
      </w:r>
    </w:p>
  </w:comment>
  <w:comment w:id="915" w:author="Author" w:initials="A">
    <w:p w14:paraId="6659A0E6" w14:textId="6DAFB921" w:rsidR="003A26E4" w:rsidRDefault="003A26E4">
      <w:pPr>
        <w:pStyle w:val="CommentText"/>
      </w:pPr>
      <w:r>
        <w:rPr>
          <w:rStyle w:val="CommentReference"/>
        </w:rPr>
        <w:annotationRef/>
      </w:r>
      <w:r>
        <w:t>Noted</w:t>
      </w:r>
    </w:p>
  </w:comment>
  <w:comment w:id="929" w:author="Author" w:initials="A">
    <w:p w14:paraId="1D146D9A" w14:textId="264AACBD" w:rsidR="003A26E4" w:rsidRDefault="003A26E4">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930" w:author="Author" w:initials="A">
    <w:p w14:paraId="413918FC" w14:textId="3B435BF7" w:rsidR="003A26E4" w:rsidRDefault="003A26E4">
      <w:pPr>
        <w:pStyle w:val="CommentText"/>
      </w:pPr>
      <w:r>
        <w:rPr>
          <w:rStyle w:val="CommentReference"/>
        </w:rPr>
        <w:annotationRef/>
      </w:r>
      <w:r>
        <w:t>Noted</w:t>
      </w:r>
    </w:p>
  </w:comment>
  <w:comment w:id="932" w:author="Author" w:initials="A">
    <w:p w14:paraId="4AE4C78D" w14:textId="64C01F65" w:rsidR="003A26E4" w:rsidRDefault="003A26E4">
      <w:pPr>
        <w:pStyle w:val="CommentText"/>
      </w:pPr>
      <w:r>
        <w:rPr>
          <w:rStyle w:val="CommentReference"/>
        </w:rPr>
        <w:annotationRef/>
      </w:r>
      <w:r>
        <w:t>Really difficult to read this – increasing the size just blurs it.</w:t>
      </w:r>
    </w:p>
  </w:comment>
  <w:comment w:id="931" w:author="Author" w:initials="A">
    <w:p w14:paraId="66705598" w14:textId="4AF4C148" w:rsidR="003A26E4" w:rsidRDefault="003A26E4">
      <w:pPr>
        <w:pStyle w:val="CommentText"/>
      </w:pPr>
      <w:r>
        <w:rPr>
          <w:rStyle w:val="CommentReference"/>
        </w:rPr>
        <w:annotationRef/>
      </w:r>
      <w:r>
        <w:t>Replaced diagram.</w:t>
      </w:r>
    </w:p>
  </w:comment>
  <w:comment w:id="934" w:author="Author" w:initials="A">
    <w:p w14:paraId="0C6F8293" w14:textId="43C7D369" w:rsidR="003A26E4" w:rsidRDefault="003A26E4">
      <w:pPr>
        <w:pStyle w:val="CommentText"/>
      </w:pPr>
      <w:r>
        <w:rPr>
          <w:rStyle w:val="CommentReference"/>
        </w:rPr>
        <w:annotationRef/>
      </w:r>
      <w:r>
        <w:t>Should this be in Section 6?</w:t>
      </w:r>
    </w:p>
  </w:comment>
  <w:comment w:id="933" w:author="Author" w:initials="A">
    <w:p w14:paraId="311D0C95" w14:textId="176A7B0E" w:rsidR="003A26E4" w:rsidRDefault="003A26E4">
      <w:pPr>
        <w:pStyle w:val="CommentText"/>
      </w:pPr>
      <w:r>
        <w:rPr>
          <w:rStyle w:val="CommentReference"/>
        </w:rPr>
        <w:annotationRef/>
      </w:r>
      <w:r>
        <w:t>Moved cohtent to Section 6.2.1.5.1</w:t>
      </w:r>
    </w:p>
  </w:comment>
  <w:comment w:id="935" w:author="Author" w:initials="A">
    <w:p w14:paraId="443F1C87" w14:textId="77777777" w:rsidR="003A26E4" w:rsidRDefault="003A26E4">
      <w:pPr>
        <w:pStyle w:val="CommentText"/>
      </w:pPr>
      <w:r>
        <w:rPr>
          <w:rStyle w:val="CommentReference"/>
        </w:rPr>
        <w:annotationRef/>
      </w:r>
      <w:r>
        <w:t>On C – should we delete the statement about NO SQL db now that we are introducing CosmosDB</w:t>
      </w:r>
    </w:p>
    <w:p w14:paraId="0D6C2021" w14:textId="77777777" w:rsidR="003A26E4" w:rsidRDefault="003A26E4">
      <w:pPr>
        <w:pStyle w:val="CommentText"/>
      </w:pPr>
    </w:p>
    <w:p w14:paraId="32538438" w14:textId="77777777" w:rsidR="003A26E4" w:rsidRDefault="003A26E4">
      <w:pPr>
        <w:pStyle w:val="CommentText"/>
      </w:pPr>
      <w:r>
        <w:t>On D: we have now developed our own VistA Access mechanism – so why keep this?</w:t>
      </w:r>
    </w:p>
    <w:p w14:paraId="3E60D783" w14:textId="77777777" w:rsidR="003A26E4" w:rsidRDefault="003A26E4">
      <w:pPr>
        <w:pStyle w:val="CommentText"/>
      </w:pPr>
    </w:p>
    <w:p w14:paraId="7FF9364E" w14:textId="1DF0DE8B" w:rsidR="003A26E4" w:rsidRDefault="003A26E4">
      <w:pPr>
        <w:pStyle w:val="CommentText"/>
      </w:pPr>
      <w:r>
        <w:t>On R: Again, we have a design for reporting that was approved. So why is this still a risk?</w:t>
      </w:r>
    </w:p>
  </w:comment>
  <w:comment w:id="936" w:author="Author" w:initials="A">
    <w:p w14:paraId="30CD6280" w14:textId="680D84A1" w:rsidR="003A26E4" w:rsidRDefault="003A26E4">
      <w:pPr>
        <w:pStyle w:val="CommentText"/>
      </w:pPr>
      <w:r>
        <w:rPr>
          <w:rStyle w:val="CommentReference"/>
        </w:rPr>
        <w:annotationRef/>
      </w:r>
      <w:r>
        <w:t>How is the fact that we have an EPIC a business process description? Is this meant to define the reporting business processes?</w:t>
      </w:r>
    </w:p>
  </w:comment>
  <w:comment w:id="937" w:author="Author" w:initials="A">
    <w:p w14:paraId="01925406" w14:textId="6CE3DC46" w:rsidR="003A26E4" w:rsidRDefault="003A26E4">
      <w:pPr>
        <w:pStyle w:val="CommentText"/>
      </w:pPr>
      <w:r>
        <w:rPr>
          <w:rStyle w:val="CommentReference"/>
        </w:rPr>
        <w:annotationRef/>
      </w:r>
      <w:r>
        <w:t>Diagram is difficult to read</w:t>
      </w:r>
    </w:p>
  </w:comment>
  <w:comment w:id="938" w:author="Author" w:initials="A">
    <w:p w14:paraId="4C8F5636" w14:textId="1DB6E011" w:rsidR="003A26E4" w:rsidRDefault="003A26E4">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939" w:author="Author" w:initials="A">
    <w:p w14:paraId="705B7658" w14:textId="2B479610" w:rsidR="003A26E4" w:rsidRDefault="003A26E4">
      <w:pPr>
        <w:pStyle w:val="CommentText"/>
      </w:pPr>
      <w:r>
        <w:rPr>
          <w:rStyle w:val="CommentReference"/>
        </w:rPr>
        <w:annotationRef/>
      </w:r>
      <w:r>
        <w:t>Confusing to try and match the description and dagram. If Tableau is being diacussed, should we not see it on the diagram as well.</w:t>
      </w:r>
    </w:p>
  </w:comment>
  <w:comment w:id="940" w:author="Author" w:initials="A">
    <w:p w14:paraId="13BE31C3" w14:textId="6250B760" w:rsidR="003A26E4" w:rsidRDefault="003A26E4">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941" w:author="Author" w:initials="A">
    <w:p w14:paraId="255ACF4C" w14:textId="1005722E" w:rsidR="003A26E4" w:rsidRDefault="003A26E4">
      <w:pPr>
        <w:pStyle w:val="CommentText"/>
      </w:pPr>
      <w:r>
        <w:rPr>
          <w:rStyle w:val="CommentReference"/>
        </w:rPr>
        <w:annotationRef/>
      </w:r>
      <w:r>
        <w:t>Not sure as to what is being stated here? Are these integration test designs? If so, should they not be in the business lines?</w:t>
      </w:r>
    </w:p>
  </w:comment>
  <w:comment w:id="942" w:author="Author" w:initials="A">
    <w:p w14:paraId="6C56A50C" w14:textId="2719247C" w:rsidR="003A26E4" w:rsidRDefault="003A26E4">
      <w:pPr>
        <w:pStyle w:val="CommentText"/>
      </w:pPr>
      <w:r>
        <w:t>Are we still using HTTPListener? Should this not be replaced with VistA link.</w:t>
      </w:r>
    </w:p>
    <w:p w14:paraId="0A995F86" w14:textId="77777777" w:rsidR="003A26E4" w:rsidRDefault="003A26E4">
      <w:pPr>
        <w:pStyle w:val="CommentText"/>
      </w:pPr>
    </w:p>
    <w:p w14:paraId="1C949E4F" w14:textId="0CF69FA1" w:rsidR="003A26E4" w:rsidRDefault="003A26E4">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943" w:author="Author" w:initials="A">
    <w:p w14:paraId="454B45F1" w14:textId="7A5BE4C6" w:rsidR="003A26E4" w:rsidRDefault="003A26E4">
      <w:pPr>
        <w:pStyle w:val="CommentText"/>
      </w:pPr>
      <w:r>
        <w:rPr>
          <w:rStyle w:val="CommentReference"/>
        </w:rPr>
        <w:annotationRef/>
      </w:r>
      <w:r>
        <w:t>Is this part of the Custom Components?</w:t>
      </w:r>
    </w:p>
    <w:p w14:paraId="32646CBA" w14:textId="77777777" w:rsidR="003A26E4" w:rsidRDefault="003A26E4">
      <w:pPr>
        <w:pStyle w:val="CommentText"/>
      </w:pPr>
    </w:p>
    <w:p w14:paraId="2DC14B5A" w14:textId="11BFB29D" w:rsidR="003A26E4" w:rsidRDefault="003A26E4">
      <w:pPr>
        <w:pStyle w:val="CommentText"/>
      </w:pPr>
      <w:r>
        <w:t>HTTP queries to VistA? What do you mean by that?</w:t>
      </w:r>
    </w:p>
    <w:p w14:paraId="63E9F888" w14:textId="4C713313" w:rsidR="003A26E4" w:rsidRDefault="003A26E4">
      <w:pPr>
        <w:pStyle w:val="CommentText"/>
      </w:pPr>
      <w:r>
        <w:t>What message structure is being defined here?</w:t>
      </w:r>
    </w:p>
  </w:comment>
  <w:comment w:id="944" w:author="Author" w:initials="A">
    <w:p w14:paraId="43217010" w14:textId="77777777" w:rsidR="003A26E4" w:rsidRDefault="003A26E4">
      <w:pPr>
        <w:pStyle w:val="CommentText"/>
      </w:pPr>
      <w:r>
        <w:rPr>
          <w:rStyle w:val="CommentReference"/>
        </w:rPr>
        <w:annotationRef/>
      </w:r>
      <w:r>
        <w:t>Is this for testing? Why speciy in SDD and not in Master Test plan?</w:t>
      </w:r>
    </w:p>
    <w:p w14:paraId="22A07718" w14:textId="37066AF8" w:rsidR="003A26E4" w:rsidRDefault="003A26E4">
      <w:pPr>
        <w:pStyle w:val="CommentText"/>
      </w:pPr>
      <w:r>
        <w:t>Are you suggesting they create mock services for integration testing? Will TAS Core services not be abviale in the integration test env?</w:t>
      </w:r>
    </w:p>
  </w:comment>
  <w:comment w:id="945" w:author="Author" w:initials="A">
    <w:p w14:paraId="1AC6A5FF" w14:textId="4852A367" w:rsidR="003A26E4" w:rsidRDefault="003A26E4">
      <w:pPr>
        <w:pStyle w:val="CommentText"/>
      </w:pPr>
      <w:r>
        <w:rPr>
          <w:rStyle w:val="CommentReference"/>
        </w:rPr>
        <w:annotationRef/>
      </w:r>
      <w:r>
        <w:t>Again – for esting? Why place this into SDD if this is for testing? Do we not have a master test plan document?</w:t>
      </w:r>
    </w:p>
  </w:comment>
  <w:comment w:id="946" w:author="Author" w:initials="A">
    <w:p w14:paraId="1BE6A03A" w14:textId="2D706B2E" w:rsidR="003A26E4" w:rsidRDefault="003A26E4">
      <w:pPr>
        <w:pStyle w:val="CommentText"/>
      </w:pPr>
      <w:r>
        <w:rPr>
          <w:rStyle w:val="CommentReference"/>
        </w:rPr>
        <w:annotationRef/>
      </w:r>
      <w:r>
        <w:t>Any details about the policies? What is the reader supposed to glean from this?</w:t>
      </w:r>
    </w:p>
  </w:comment>
  <w:comment w:id="947" w:author="Author" w:initials="A">
    <w:p w14:paraId="61E7122A" w14:textId="77777777" w:rsidR="003A26E4" w:rsidRDefault="003A26E4">
      <w:pPr>
        <w:pStyle w:val="CommentText"/>
      </w:pPr>
      <w:r>
        <w:rPr>
          <w:rStyle w:val="CommentReference"/>
        </w:rPr>
        <w:annotationRef/>
      </w:r>
      <w:r>
        <w:t>Should this now be CosmosDB?</w:t>
      </w:r>
    </w:p>
    <w:p w14:paraId="7CD086A0" w14:textId="77777777" w:rsidR="003A26E4" w:rsidRDefault="003A26E4">
      <w:pPr>
        <w:pStyle w:val="CommentText"/>
      </w:pPr>
      <w:r>
        <w:t>Again unsure as to the purpose of this here</w:t>
      </w:r>
    </w:p>
    <w:p w14:paraId="1A47DBD3" w14:textId="77777777" w:rsidR="003A26E4" w:rsidRDefault="003A26E4">
      <w:pPr>
        <w:pStyle w:val="CommentText"/>
      </w:pPr>
    </w:p>
    <w:p w14:paraId="4E49566F" w14:textId="28F78D5E" w:rsidR="003A26E4" w:rsidRDefault="003A26E4">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954" w:author="Author" w:initials="A">
    <w:p w14:paraId="36A6D838" w14:textId="7528655A" w:rsidR="003A26E4" w:rsidRDefault="003A26E4">
      <w:pPr>
        <w:pStyle w:val="CommentText"/>
      </w:pPr>
      <w:r>
        <w:rPr>
          <w:rStyle w:val="CommentReference"/>
        </w:rPr>
        <w:annotationRef/>
      </w:r>
      <w:r>
        <w:t>What about tableau, drools and all the other components listed in the sequesnce diagrams above? Should we include those int this as well?</w:t>
      </w:r>
    </w:p>
  </w:comment>
  <w:comment w:id="959" w:author="Author" w:initials="A">
    <w:p w14:paraId="012AC6F2" w14:textId="77777777" w:rsidR="003A26E4" w:rsidRDefault="003A26E4">
      <w:pPr>
        <w:pStyle w:val="CommentText"/>
      </w:pPr>
      <w:r>
        <w:rPr>
          <w:rStyle w:val="CommentReference"/>
        </w:rPr>
        <w:annotationRef/>
      </w:r>
      <w:r>
        <w:t>If you look into the doc, there doesnot seem to be a HAPI FHIR server in production?</w:t>
      </w:r>
    </w:p>
    <w:p w14:paraId="2658ED21" w14:textId="77777777" w:rsidR="003A26E4" w:rsidRDefault="003A26E4">
      <w:pPr>
        <w:pStyle w:val="CommentText"/>
      </w:pPr>
    </w:p>
    <w:p w14:paraId="3DD9C877" w14:textId="6DF41A3A" w:rsidR="003A26E4" w:rsidRDefault="003A26E4">
      <w:pPr>
        <w:pStyle w:val="CommentText"/>
      </w:pPr>
      <w:r>
        <w:t>Also – list does not look to be current – needs to be revisited and fixed</w:t>
      </w:r>
    </w:p>
  </w:comment>
  <w:comment w:id="956" w:author="Author" w:initials="A">
    <w:p w14:paraId="49014AE1" w14:textId="2CD2C460" w:rsidR="003A26E4" w:rsidRDefault="003A26E4">
      <w:pPr>
        <w:pStyle w:val="CommentText"/>
      </w:pPr>
      <w:r>
        <w:rPr>
          <w:rStyle w:val="CommentReference"/>
        </w:rPr>
        <w:annotationRef/>
      </w:r>
      <w:r>
        <w:t>Agree with Narasa on the attachment. Also, what about pre-production?</w:t>
      </w:r>
    </w:p>
  </w:comment>
  <w:comment w:id="957" w:author="Author" w:initials="A">
    <w:p w14:paraId="03AD016E" w14:textId="2920CD9F" w:rsidR="003A26E4" w:rsidRDefault="003A26E4">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958" w:author="Author" w:initials="A">
    <w:p w14:paraId="63205748" w14:textId="59DD92EC" w:rsidR="003A26E4" w:rsidRDefault="003A26E4">
      <w:pPr>
        <w:pStyle w:val="CommentText"/>
      </w:pPr>
      <w:r>
        <w:rPr>
          <w:rStyle w:val="CommentReference"/>
        </w:rPr>
        <w:annotationRef/>
      </w:r>
      <w:r>
        <w:t>Noted</w:t>
      </w:r>
    </w:p>
  </w:comment>
  <w:comment w:id="960" w:author="Author" w:initials="A">
    <w:p w14:paraId="538FC6AA" w14:textId="7962281E" w:rsidR="003A26E4" w:rsidRDefault="003A26E4">
      <w:pPr>
        <w:pStyle w:val="CommentText"/>
      </w:pPr>
      <w:r>
        <w:rPr>
          <w:rStyle w:val="CommentReference"/>
        </w:rPr>
        <w:annotationRef/>
      </w:r>
      <w:r>
        <w:t>5.8 is on TRM</w:t>
      </w:r>
    </w:p>
  </w:comment>
  <w:comment w:id="961" w:author="Author" w:initials="A">
    <w:p w14:paraId="1D1C241F" w14:textId="50F8226D" w:rsidR="003A26E4" w:rsidRDefault="003A26E4">
      <w:pPr>
        <w:pStyle w:val="CommentText"/>
      </w:pPr>
      <w:r>
        <w:rPr>
          <w:rStyle w:val="CommentReference"/>
        </w:rPr>
        <w:annotationRef/>
      </w:r>
      <w:r>
        <w:t>Noted</w:t>
      </w:r>
    </w:p>
  </w:comment>
  <w:comment w:id="965" w:author="Author" w:initials="A">
    <w:p w14:paraId="3C43966B" w14:textId="66F4C257" w:rsidR="003A26E4" w:rsidRDefault="003A26E4">
      <w:pPr>
        <w:pStyle w:val="CommentText"/>
      </w:pPr>
      <w:r>
        <w:rPr>
          <w:rStyle w:val="CommentReference"/>
        </w:rPr>
        <w:annotationRef/>
      </w:r>
      <w:r>
        <w:t>Please fill – 5.5 and 6.1 vesrions are on TRM</w:t>
      </w:r>
    </w:p>
  </w:comment>
  <w:comment w:id="964" w:author="Author" w:initials="A">
    <w:p w14:paraId="5A92BA61" w14:textId="2BCC01E9" w:rsidR="003A26E4" w:rsidRDefault="003A26E4">
      <w:pPr>
        <w:pStyle w:val="CommentText"/>
      </w:pPr>
      <w:r>
        <w:rPr>
          <w:rStyle w:val="CommentReference"/>
        </w:rPr>
        <w:annotationRef/>
      </w:r>
      <w:r>
        <w:t>Noted</w:t>
      </w:r>
    </w:p>
  </w:comment>
  <w:comment w:id="968" w:author="Author" w:initials="A">
    <w:p w14:paraId="4341179F" w14:textId="11AA47E0" w:rsidR="003A26E4" w:rsidRDefault="003A26E4">
      <w:pPr>
        <w:pStyle w:val="CommentText"/>
      </w:pPr>
      <w:r>
        <w:rPr>
          <w:rStyle w:val="CommentReference"/>
        </w:rPr>
        <w:annotationRef/>
      </w:r>
      <w:r>
        <w:t>Which framework? Do you mean is Angular2?</w:t>
      </w:r>
    </w:p>
  </w:comment>
  <w:comment w:id="969" w:author="Author" w:initials="A">
    <w:p w14:paraId="339BECA1" w14:textId="6D5FC4C0" w:rsidR="003A26E4" w:rsidRDefault="003A26E4">
      <w:pPr>
        <w:pStyle w:val="CommentText"/>
      </w:pPr>
      <w:r>
        <w:rPr>
          <w:rStyle w:val="CommentReference"/>
        </w:rPr>
        <w:annotationRef/>
      </w:r>
      <w:r>
        <w:t>Noted</w:t>
      </w:r>
    </w:p>
  </w:comment>
  <w:comment w:id="970" w:author="Author" w:initials="A">
    <w:p w14:paraId="74DC0390" w14:textId="1ABB7638" w:rsidR="003A26E4" w:rsidRDefault="003A26E4">
      <w:pPr>
        <w:pStyle w:val="CommentText"/>
      </w:pPr>
      <w:r>
        <w:rPr>
          <w:rStyle w:val="CommentReference"/>
        </w:rPr>
        <w:annotationRef/>
      </w:r>
      <w:r>
        <w:t>Still in use?</w:t>
      </w:r>
    </w:p>
  </w:comment>
  <w:comment w:id="971" w:author="Author" w:initials="A">
    <w:p w14:paraId="6244A258" w14:textId="19BB26E9" w:rsidR="003A26E4" w:rsidRDefault="003A26E4">
      <w:pPr>
        <w:pStyle w:val="CommentText"/>
      </w:pPr>
      <w:r>
        <w:rPr>
          <w:rStyle w:val="CommentReference"/>
        </w:rPr>
        <w:annotationRef/>
      </w:r>
      <w:r>
        <w:t>Noted</w:t>
      </w:r>
    </w:p>
  </w:comment>
  <w:comment w:id="972" w:author="Author" w:initials="A">
    <w:p w14:paraId="274DA738" w14:textId="3CD1EDF7" w:rsidR="003A26E4" w:rsidRDefault="003A26E4">
      <w:pPr>
        <w:pStyle w:val="CommentText"/>
      </w:pPr>
      <w:r>
        <w:rPr>
          <w:rStyle w:val="CommentReference"/>
        </w:rPr>
        <w:annotationRef/>
      </w:r>
      <w:r>
        <w:t>Approved with Constraints?</w:t>
      </w:r>
    </w:p>
  </w:comment>
  <w:comment w:id="973" w:author="Author" w:initials="A">
    <w:p w14:paraId="3BD07F4D" w14:textId="4FE1EEF7" w:rsidR="003A26E4" w:rsidRDefault="003A26E4">
      <w:pPr>
        <w:pStyle w:val="CommentText"/>
      </w:pPr>
      <w:r>
        <w:rPr>
          <w:rStyle w:val="CommentReference"/>
        </w:rPr>
        <w:annotationRef/>
      </w:r>
      <w:r>
        <w:t>Noted</w:t>
      </w:r>
    </w:p>
  </w:comment>
  <w:comment w:id="976" w:author="Author" w:initials="A">
    <w:p w14:paraId="41EFE10F" w14:textId="4F40C7B3" w:rsidR="003A26E4" w:rsidRDefault="003A26E4">
      <w:pPr>
        <w:pStyle w:val="CommentText"/>
      </w:pPr>
      <w:r>
        <w:rPr>
          <w:rStyle w:val="CommentReference"/>
        </w:rPr>
        <w:annotationRef/>
      </w:r>
      <w:r>
        <w:t>Under evaluation?</w:t>
      </w:r>
    </w:p>
  </w:comment>
  <w:comment w:id="977" w:author="Author" w:initials="A">
    <w:p w14:paraId="78928BF1" w14:textId="67ABD839" w:rsidR="003A26E4" w:rsidRDefault="003A26E4">
      <w:pPr>
        <w:pStyle w:val="CommentText"/>
      </w:pPr>
      <w:r>
        <w:rPr>
          <w:rStyle w:val="CommentReference"/>
        </w:rPr>
        <w:annotationRef/>
      </w:r>
      <w:r>
        <w:t>Noted</w:t>
      </w:r>
    </w:p>
  </w:comment>
  <w:comment w:id="979" w:author="Author" w:initials="A">
    <w:p w14:paraId="79B3E50E" w14:textId="4730F5B9" w:rsidR="003A26E4" w:rsidRDefault="003A26E4">
      <w:pPr>
        <w:pStyle w:val="CommentText"/>
      </w:pPr>
      <w:r>
        <w:rPr>
          <w:rStyle w:val="CommentReference"/>
        </w:rPr>
        <w:annotationRef/>
      </w:r>
      <w:r>
        <w:t>Any issues with using approved versions?</w:t>
      </w:r>
    </w:p>
  </w:comment>
  <w:comment w:id="980" w:author="Author" w:initials="A">
    <w:p w14:paraId="0E5133EF" w14:textId="7EEC75E8" w:rsidR="003A26E4" w:rsidRDefault="003A26E4">
      <w:pPr>
        <w:pStyle w:val="CommentText"/>
      </w:pPr>
      <w:r>
        <w:rPr>
          <w:rStyle w:val="CommentReference"/>
        </w:rPr>
        <w:annotationRef/>
      </w:r>
      <w:r>
        <w:t>Noted</w:t>
      </w:r>
    </w:p>
  </w:comment>
  <w:comment w:id="981" w:author="Author" w:initials="A">
    <w:p w14:paraId="26A778D1" w14:textId="4773D0AD" w:rsidR="003A26E4" w:rsidRDefault="003A26E4">
      <w:pPr>
        <w:pStyle w:val="CommentText"/>
      </w:pPr>
      <w:r>
        <w:rPr>
          <w:rStyle w:val="CommentReference"/>
        </w:rPr>
        <w:annotationRef/>
      </w:r>
      <w:r>
        <w:t>Any issues with using the approved version?</w:t>
      </w:r>
    </w:p>
  </w:comment>
  <w:comment w:id="982" w:author="Author" w:initials="A">
    <w:p w14:paraId="35303EF7" w14:textId="095EE5B9" w:rsidR="003A26E4" w:rsidRDefault="003A26E4">
      <w:pPr>
        <w:pStyle w:val="CommentText"/>
      </w:pPr>
      <w:r>
        <w:rPr>
          <w:rStyle w:val="CommentReference"/>
        </w:rPr>
        <w:annotationRef/>
      </w:r>
      <w:r>
        <w:t>Noted</w:t>
      </w:r>
    </w:p>
  </w:comment>
  <w:comment w:id="983" w:author="Author" w:initials="A">
    <w:p w14:paraId="122D91C3" w14:textId="6E002D72" w:rsidR="003A26E4" w:rsidRDefault="003A26E4">
      <w:pPr>
        <w:pStyle w:val="CommentText"/>
      </w:pPr>
      <w:r>
        <w:rPr>
          <w:rStyle w:val="CommentReference"/>
        </w:rPr>
        <w:annotationRef/>
      </w:r>
      <w:r>
        <w:t>Approved w/ constraints?</w:t>
      </w:r>
    </w:p>
    <w:p w14:paraId="17DC5931" w14:textId="5BC35A09" w:rsidR="003A26E4" w:rsidRDefault="003A26E4">
      <w:pPr>
        <w:pStyle w:val="CommentText"/>
      </w:pPr>
      <w:r>
        <w:t>Also – there is a more recent version available – any issues with usingthe latest?</w:t>
      </w:r>
    </w:p>
  </w:comment>
  <w:comment w:id="984" w:author="Author" w:initials="A">
    <w:p w14:paraId="52AB051D" w14:textId="50ADC375" w:rsidR="003A26E4" w:rsidRDefault="003A26E4">
      <w:pPr>
        <w:pStyle w:val="CommentText"/>
      </w:pPr>
      <w:r>
        <w:rPr>
          <w:rStyle w:val="CommentReference"/>
        </w:rPr>
        <w:annotationRef/>
      </w:r>
      <w:r>
        <w:t>Noted</w:t>
      </w:r>
    </w:p>
  </w:comment>
  <w:comment w:id="987" w:author="Author" w:initials="A">
    <w:p w14:paraId="088710C8" w14:textId="1C08A8FD" w:rsidR="003A26E4" w:rsidRDefault="003A26E4">
      <w:pPr>
        <w:pStyle w:val="CommentText"/>
      </w:pPr>
      <w:r>
        <w:rPr>
          <w:rStyle w:val="CommentReference"/>
        </w:rPr>
        <w:annotationRef/>
      </w:r>
      <w:r>
        <w:t>??</w:t>
      </w:r>
    </w:p>
  </w:comment>
  <w:comment w:id="988" w:author="Author" w:initials="A">
    <w:p w14:paraId="4DC5C295" w14:textId="65DFD3BB" w:rsidR="003A26E4" w:rsidRDefault="003A26E4">
      <w:pPr>
        <w:pStyle w:val="CommentText"/>
      </w:pPr>
      <w:r>
        <w:rPr>
          <w:rStyle w:val="CommentReference"/>
        </w:rPr>
        <w:annotationRef/>
      </w:r>
      <w:r>
        <w:t>Noted</w:t>
      </w:r>
    </w:p>
  </w:comment>
  <w:comment w:id="989" w:author="Author" w:initials="A">
    <w:p w14:paraId="601EA5E7" w14:textId="1F5E190B" w:rsidR="003A26E4" w:rsidRDefault="003A26E4">
      <w:pPr>
        <w:pStyle w:val="CommentText"/>
      </w:pPr>
      <w:r>
        <w:rPr>
          <w:rStyle w:val="CommentReference"/>
        </w:rPr>
        <w:annotationRef/>
      </w:r>
      <w:r>
        <w:t>??</w:t>
      </w:r>
    </w:p>
  </w:comment>
  <w:comment w:id="990" w:author="Author" w:initials="A">
    <w:p w14:paraId="56CAA8F0" w14:textId="3CF237E3" w:rsidR="003A26E4" w:rsidRDefault="003A26E4">
      <w:pPr>
        <w:pStyle w:val="CommentText"/>
      </w:pPr>
      <w:r>
        <w:rPr>
          <w:rStyle w:val="CommentReference"/>
        </w:rPr>
        <w:annotationRef/>
      </w:r>
      <w:r>
        <w:t>Noted</w:t>
      </w:r>
    </w:p>
  </w:comment>
  <w:comment w:id="991" w:author="Author" w:initials="A">
    <w:p w14:paraId="080B2D5B" w14:textId="50044D67" w:rsidR="003A26E4" w:rsidRDefault="003A26E4">
      <w:pPr>
        <w:pStyle w:val="CommentText"/>
      </w:pPr>
      <w:r>
        <w:rPr>
          <w:rStyle w:val="CommentReference"/>
        </w:rPr>
        <w:annotationRef/>
      </w:r>
      <w:r>
        <w:t>??</w:t>
      </w:r>
    </w:p>
  </w:comment>
  <w:comment w:id="992" w:author="Author" w:initials="A">
    <w:p w14:paraId="3356C47A" w14:textId="24DAF5ED" w:rsidR="003A26E4" w:rsidRDefault="003A26E4">
      <w:pPr>
        <w:pStyle w:val="CommentText"/>
      </w:pPr>
      <w:r>
        <w:rPr>
          <w:rStyle w:val="CommentReference"/>
        </w:rPr>
        <w:annotationRef/>
      </w:r>
      <w:r>
        <w:t>Noted</w:t>
      </w:r>
    </w:p>
  </w:comment>
  <w:comment w:id="1032" w:author="Author" w:initials="A">
    <w:p w14:paraId="287E0273" w14:textId="6CCF6031" w:rsidR="003A26E4" w:rsidRDefault="003A26E4">
      <w:pPr>
        <w:pStyle w:val="CommentText"/>
      </w:pPr>
      <w:r>
        <w:rPr>
          <w:rStyle w:val="CommentReference"/>
        </w:rPr>
        <w:annotationRef/>
      </w:r>
      <w:r>
        <w:t>Will this be sufficient to meet the performance requirements outlined aboive?</w:t>
      </w:r>
    </w:p>
  </w:comment>
  <w:comment w:id="1033" w:author="Author" w:initials="A">
    <w:p w14:paraId="586CF5C6" w14:textId="14D9CD39" w:rsidR="003A26E4" w:rsidRDefault="003A26E4">
      <w:pPr>
        <w:pStyle w:val="CommentText"/>
      </w:pPr>
      <w:r>
        <w:rPr>
          <w:rStyle w:val="CommentReference"/>
        </w:rPr>
        <w:annotationRef/>
      </w:r>
      <w:r>
        <w:t>Noted</w:t>
      </w:r>
    </w:p>
  </w:comment>
  <w:comment w:id="1071" w:author="Author" w:initials="A">
    <w:p w14:paraId="21CC5688" w14:textId="52252FE3" w:rsidR="003A26E4" w:rsidRDefault="003A26E4">
      <w:pPr>
        <w:pStyle w:val="CommentText"/>
      </w:pPr>
      <w:r>
        <w:rPr>
          <w:rStyle w:val="CommentReference"/>
        </w:rPr>
        <w:annotationRef/>
      </w:r>
      <w:r>
        <w:t>This seems to suggest all VistA data – may want to constrain to TAS required data</w:t>
      </w:r>
    </w:p>
    <w:p w14:paraId="474939CE" w14:textId="4B49E538" w:rsidR="003A26E4" w:rsidRDefault="003A26E4">
      <w:pPr>
        <w:pStyle w:val="CommentText"/>
      </w:pPr>
    </w:p>
  </w:comment>
  <w:comment w:id="1072" w:author="Author" w:initials="A">
    <w:p w14:paraId="0857B460" w14:textId="14AB29C1" w:rsidR="003A26E4" w:rsidRDefault="003A26E4">
      <w:pPr>
        <w:pStyle w:val="CommentText"/>
      </w:pPr>
      <w:r>
        <w:rPr>
          <w:rStyle w:val="CommentReference"/>
        </w:rPr>
        <w:annotationRef/>
      </w:r>
      <w:r>
        <w:t>Noted</w:t>
      </w:r>
    </w:p>
  </w:comment>
  <w:comment w:id="1075" w:author="Author" w:initials="A">
    <w:p w14:paraId="505FC3AD" w14:textId="5318A219" w:rsidR="003A26E4" w:rsidRDefault="003A26E4">
      <w:pPr>
        <w:pStyle w:val="CommentText"/>
      </w:pPr>
      <w:r>
        <w:rPr>
          <w:rStyle w:val="CommentReference"/>
        </w:rPr>
        <w:annotationRef/>
      </w:r>
      <w:r>
        <w:t>HTTP Listener is no longer in play I think – should this be fixed?</w:t>
      </w:r>
    </w:p>
  </w:comment>
  <w:comment w:id="1074" w:author="Author" w:initials="A">
    <w:p w14:paraId="2E0D320F" w14:textId="2B6AC9C4" w:rsidR="003A26E4" w:rsidRDefault="003A26E4">
      <w:pPr>
        <w:pStyle w:val="CommentText"/>
      </w:pPr>
      <w:r>
        <w:rPr>
          <w:rStyle w:val="CommentReference"/>
        </w:rPr>
        <w:annotationRef/>
      </w:r>
      <w:r>
        <w:t>Replaced with updated diagram. The ESB is no longer part of the design.</w:t>
      </w:r>
    </w:p>
  </w:comment>
  <w:comment w:id="1093" w:author="Author" w:initials="A">
    <w:p w14:paraId="7F962D3D" w14:textId="37DDFD3C" w:rsidR="003A26E4" w:rsidRDefault="003A26E4">
      <w:pPr>
        <w:pStyle w:val="CommentText"/>
      </w:pPr>
      <w:r>
        <w:rPr>
          <w:rStyle w:val="CommentReference"/>
        </w:rPr>
        <w:annotationRef/>
      </w:r>
      <w:r>
        <w:t>Replace?</w:t>
      </w:r>
    </w:p>
  </w:comment>
  <w:comment w:id="1094" w:author="Author" w:initials="A">
    <w:p w14:paraId="4787C8D5" w14:textId="1EFFFD2F" w:rsidR="003A26E4" w:rsidRDefault="003A26E4">
      <w:pPr>
        <w:pStyle w:val="CommentText"/>
      </w:pPr>
      <w:r>
        <w:rPr>
          <w:rStyle w:val="CommentReference"/>
        </w:rPr>
        <w:annotationRef/>
      </w:r>
      <w:r>
        <w:t>Noted</w:t>
      </w:r>
    </w:p>
  </w:comment>
  <w:comment w:id="1106" w:author="Author" w:initials="A">
    <w:p w14:paraId="46AEB153" w14:textId="24F8A691" w:rsidR="003A26E4" w:rsidRDefault="003A26E4">
      <w:pPr>
        <w:pStyle w:val="CommentText"/>
      </w:pPr>
      <w:r>
        <w:rPr>
          <w:rStyle w:val="CommentReference"/>
        </w:rPr>
        <w:annotationRef/>
      </w:r>
      <w:r>
        <w:t>Replace?</w:t>
      </w:r>
    </w:p>
  </w:comment>
  <w:comment w:id="1111" w:author="Author" w:initials="A">
    <w:p w14:paraId="3B3DC9F7" w14:textId="4EF81752" w:rsidR="003A26E4" w:rsidRDefault="003A26E4">
      <w:pPr>
        <w:pStyle w:val="CommentText"/>
      </w:pPr>
      <w:r>
        <w:rPr>
          <w:rStyle w:val="CommentReference"/>
        </w:rPr>
        <w:annotationRef/>
      </w:r>
      <w:r>
        <w:t xml:space="preserve">Access ti VistA no longer uses HTTPS/REST </w:t>
      </w:r>
    </w:p>
  </w:comment>
  <w:comment w:id="1110" w:author="Author" w:initials="A">
    <w:p w14:paraId="4A698168" w14:textId="0AEF9F3E" w:rsidR="003A26E4" w:rsidRDefault="003A26E4">
      <w:pPr>
        <w:pStyle w:val="CommentText"/>
      </w:pPr>
      <w:r>
        <w:rPr>
          <w:rStyle w:val="CommentReference"/>
        </w:rPr>
        <w:annotationRef/>
      </w:r>
      <w:r>
        <w:t>Replaced with updated diagram showing that TCP is used to access VistA instances.</w:t>
      </w:r>
    </w:p>
  </w:comment>
  <w:comment w:id="1114" w:author="Author" w:initials="A">
    <w:p w14:paraId="025F9E16" w14:textId="2CB5DECA" w:rsidR="003A26E4" w:rsidRDefault="003A26E4">
      <w:pPr>
        <w:pStyle w:val="CommentText"/>
      </w:pPr>
      <w:r>
        <w:rPr>
          <w:rStyle w:val="CommentReference"/>
        </w:rPr>
        <w:annotationRef/>
      </w:r>
      <w:r>
        <w:t>Are we really using Spotfire?</w:t>
      </w:r>
    </w:p>
  </w:comment>
  <w:comment w:id="1113" w:author="Author" w:initials="A">
    <w:p w14:paraId="14FBA8C5" w14:textId="16A9D169" w:rsidR="003A26E4" w:rsidRDefault="003A26E4">
      <w:pPr>
        <w:pStyle w:val="CommentText"/>
      </w:pPr>
      <w:r>
        <w:rPr>
          <w:rStyle w:val="CommentReference"/>
        </w:rPr>
        <w:annotationRef/>
      </w:r>
      <w:r>
        <w:t>Updated diagram</w:t>
      </w:r>
    </w:p>
  </w:comment>
  <w:comment w:id="1116" w:author="Author" w:initials="A">
    <w:p w14:paraId="778F485E" w14:textId="056A1943" w:rsidR="003A26E4" w:rsidRDefault="003A26E4">
      <w:pPr>
        <w:pStyle w:val="CommentText"/>
      </w:pPr>
      <w:r>
        <w:rPr>
          <w:rStyle w:val="CommentReference"/>
        </w:rPr>
        <w:annotationRef/>
      </w:r>
      <w:r>
        <w:t>Looks odd to have the FHIR server, NGNIX and VistA link servers in the VistA swim lane. Are they not part of TAS Core?</w:t>
      </w:r>
    </w:p>
    <w:p w14:paraId="5257CCBF" w14:textId="25111AA3" w:rsidR="003A26E4" w:rsidRDefault="003A26E4">
      <w:pPr>
        <w:pStyle w:val="CommentText"/>
      </w:pPr>
      <w:r>
        <w:t>Is Tableau part of the nightly flow?</w:t>
      </w:r>
    </w:p>
    <w:p w14:paraId="0C0E1AE2" w14:textId="77777777" w:rsidR="003A26E4" w:rsidRDefault="003A26E4">
      <w:pPr>
        <w:pStyle w:val="CommentText"/>
      </w:pPr>
    </w:p>
    <w:p w14:paraId="22FA979A" w14:textId="283A4D64" w:rsidR="003A26E4" w:rsidRDefault="003A26E4">
      <w:pPr>
        <w:pStyle w:val="CommentText"/>
      </w:pPr>
      <w:r>
        <w:t>What triggers the nightly load flow?</w:t>
      </w:r>
    </w:p>
  </w:comment>
  <w:comment w:id="1117" w:author="Author" w:initials="A">
    <w:p w14:paraId="4FA2533C" w14:textId="1AD5DCF6" w:rsidR="003A26E4" w:rsidRDefault="003A26E4">
      <w:pPr>
        <w:pStyle w:val="CommentText"/>
      </w:pPr>
      <w:r>
        <w:rPr>
          <w:rStyle w:val="CommentReference"/>
        </w:rPr>
        <w:annotationRef/>
      </w:r>
      <w:r>
        <w:t>Replaced</w:t>
      </w:r>
    </w:p>
  </w:comment>
  <w:comment w:id="1124" w:author="Author" w:initials="A">
    <w:p w14:paraId="4A8AC114" w14:textId="77777777" w:rsidR="003A26E4" w:rsidRDefault="003A26E4">
      <w:pPr>
        <w:pStyle w:val="CommentText"/>
      </w:pPr>
      <w:r>
        <w:rPr>
          <w:rStyle w:val="CommentReference"/>
        </w:rPr>
        <w:annotationRef/>
      </w:r>
      <w:r>
        <w:t>Suggest renaming the swim lanes or only placing approprioate components in the swim lanes.</w:t>
      </w:r>
    </w:p>
    <w:p w14:paraId="1FFD5B92" w14:textId="5545BF5F" w:rsidR="003A26E4" w:rsidRDefault="003A26E4">
      <w:pPr>
        <w:pStyle w:val="CommentText"/>
      </w:pPr>
      <w:r>
        <w:t>Ex: NGNIX does not belong in the VistA swimlane but may well work for a ‘VistA Data Access’ swim lane.</w:t>
      </w:r>
    </w:p>
  </w:comment>
  <w:comment w:id="1125" w:author="Author" w:initials="A">
    <w:p w14:paraId="13585C8F" w14:textId="4CBEE8FC" w:rsidR="003A26E4" w:rsidRDefault="003A26E4">
      <w:pPr>
        <w:pStyle w:val="CommentText"/>
      </w:pPr>
      <w:r>
        <w:rPr>
          <w:rStyle w:val="CommentReference"/>
        </w:rPr>
        <w:annotationRef/>
      </w:r>
      <w:r>
        <w:t>Noted</w:t>
      </w:r>
    </w:p>
  </w:comment>
  <w:comment w:id="1129" w:author="Author" w:initials="A">
    <w:p w14:paraId="403F459C" w14:textId="11359C4A" w:rsidR="003A26E4" w:rsidRDefault="003A26E4">
      <w:pPr>
        <w:pStyle w:val="CommentText"/>
      </w:pPr>
      <w:r>
        <w:rPr>
          <w:rStyle w:val="CommentReference"/>
        </w:rPr>
        <w:annotationRef/>
      </w:r>
      <w:r>
        <w:t>Are we really using Mule? Can we include the load balancers in the diagram.</w:t>
      </w:r>
    </w:p>
  </w:comment>
  <w:comment w:id="1130" w:author="Author" w:initials="A">
    <w:p w14:paraId="4C51C91E" w14:textId="6F519A4C" w:rsidR="003A26E4" w:rsidRDefault="003A26E4">
      <w:pPr>
        <w:pStyle w:val="CommentText"/>
      </w:pPr>
      <w:r>
        <w:rPr>
          <w:rStyle w:val="CommentReference"/>
        </w:rPr>
        <w:annotationRef/>
      </w:r>
      <w:r>
        <w:t>Noted</w:t>
      </w:r>
    </w:p>
  </w:comment>
  <w:comment w:id="1132" w:author="Author" w:initials="A">
    <w:p w14:paraId="4C402334" w14:textId="0563491C" w:rsidR="003A26E4" w:rsidRDefault="003A26E4">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1133" w:author="Author" w:initials="A">
    <w:p w14:paraId="1B560E12" w14:textId="062025A8" w:rsidR="003A26E4" w:rsidRDefault="003A26E4">
      <w:pPr>
        <w:pStyle w:val="CommentText"/>
      </w:pPr>
      <w:r>
        <w:rPr>
          <w:rStyle w:val="CommentReference"/>
        </w:rPr>
        <w:annotationRef/>
      </w:r>
      <w:r>
        <w:t>Noted</w:t>
      </w:r>
    </w:p>
  </w:comment>
  <w:comment w:id="1134" w:author="Author" w:initials="A">
    <w:p w14:paraId="450557C2" w14:textId="077F8646" w:rsidR="003A26E4" w:rsidRDefault="003A26E4">
      <w:pPr>
        <w:pStyle w:val="CommentText"/>
      </w:pPr>
      <w:r>
        <w:rPr>
          <w:rStyle w:val="CommentReference"/>
        </w:rPr>
        <w:annotationRef/>
      </w:r>
      <w:r>
        <w:t>replace</w:t>
      </w:r>
    </w:p>
  </w:comment>
  <w:comment w:id="1135" w:author="Author" w:initials="A">
    <w:p w14:paraId="038ABC5D" w14:textId="27AC4313" w:rsidR="003A26E4" w:rsidRDefault="003A26E4">
      <w:pPr>
        <w:pStyle w:val="CommentText"/>
      </w:pPr>
      <w:r>
        <w:rPr>
          <w:rStyle w:val="CommentReference"/>
        </w:rPr>
        <w:annotationRef/>
      </w:r>
      <w:r>
        <w:t>Noted</w:t>
      </w:r>
    </w:p>
  </w:comment>
  <w:comment w:id="1138" w:author="Author" w:initials="A">
    <w:p w14:paraId="7AAD53C0" w14:textId="4512382C" w:rsidR="003A26E4" w:rsidRDefault="003A26E4">
      <w:pPr>
        <w:pStyle w:val="CommentText"/>
      </w:pPr>
      <w:r>
        <w:rPr>
          <w:rStyle w:val="CommentReference"/>
        </w:rPr>
        <w:annotationRef/>
      </w:r>
      <w:r>
        <w:t>Can we refer back to the section where we describe the models that we currenlt use first.</w:t>
      </w:r>
    </w:p>
  </w:comment>
  <w:comment w:id="1139" w:author="Author" w:initials="A">
    <w:p w14:paraId="0FC50BF7" w14:textId="19FE3FB8" w:rsidR="003A26E4" w:rsidRDefault="003A26E4">
      <w:pPr>
        <w:pStyle w:val="CommentText"/>
      </w:pPr>
      <w:r>
        <w:rPr>
          <w:rStyle w:val="CommentReference"/>
        </w:rPr>
        <w:annotationRef/>
      </w:r>
      <w:r>
        <w:t>Noted</w:t>
      </w:r>
    </w:p>
  </w:comment>
  <w:comment w:id="1183" w:author="Author" w:initials="A">
    <w:p w14:paraId="357E7F60" w14:textId="661EDE72" w:rsidR="003A26E4" w:rsidRDefault="003A26E4">
      <w:pPr>
        <w:pStyle w:val="CommentText"/>
      </w:pPr>
      <w:r>
        <w:rPr>
          <w:rStyle w:val="CommentReference"/>
        </w:rPr>
        <w:annotationRef/>
      </w:r>
      <w:r>
        <w:t>Please get the biz teams to review the details of the reports documented here to make sure that the fields they are expecting are all there.</w:t>
      </w:r>
    </w:p>
  </w:comment>
  <w:comment w:id="1184" w:author="Author" w:initials="A">
    <w:p w14:paraId="135A8848" w14:textId="42FF03AF" w:rsidR="003A26E4" w:rsidRDefault="003A26E4">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538FC6AA" w15:done="0"/>
  <w15:commentEx w15:paraId="1D1C241F" w15:paraIdParent="538FC6AA"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274DA738" w15:done="0"/>
  <w15:commentEx w15:paraId="3BD07F4D" w15:paraIdParent="274DA738" w15:done="0"/>
  <w15:commentEx w15:paraId="41EFE10F" w15:done="0"/>
  <w15:commentEx w15:paraId="78928BF1" w15:paraIdParent="41EFE10F" w15:done="0"/>
  <w15:commentEx w15:paraId="79B3E50E" w15:done="0"/>
  <w15:commentEx w15:paraId="0E5133EF" w15:paraIdParent="79B3E50E" w15:done="0"/>
  <w15:commentEx w15:paraId="26A778D1" w15:done="0"/>
  <w15:commentEx w15:paraId="35303EF7" w15:paraIdParent="26A778D1" w15:done="0"/>
  <w15:commentEx w15:paraId="17DC5931" w15:done="0"/>
  <w15:commentEx w15:paraId="52AB051D" w15:paraIdParent="17DC593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Ex w15:paraId="357E7F60" w15:done="0"/>
  <w15:commentEx w15:paraId="135A8848" w15:paraIdParent="357E7F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538FC6AA" w16cid:durableId="1F4E3402"/>
  <w16cid:commentId w16cid:paraId="1D1C241F" w16cid:durableId="1F8A8874"/>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274DA738" w16cid:durableId="1F4E362B"/>
  <w16cid:commentId w16cid:paraId="3BD07F4D" w16cid:durableId="1F8A892F"/>
  <w16cid:commentId w16cid:paraId="41EFE10F" w16cid:durableId="1F4E36C5"/>
  <w16cid:commentId w16cid:paraId="78928BF1" w16cid:durableId="1F8A895B"/>
  <w16cid:commentId w16cid:paraId="79B3E50E" w16cid:durableId="1F4E35D5"/>
  <w16cid:commentId w16cid:paraId="0E5133EF" w16cid:durableId="1F8A897A"/>
  <w16cid:commentId w16cid:paraId="26A778D1" w16cid:durableId="1F4E36E8"/>
  <w16cid:commentId w16cid:paraId="35303EF7" w16cid:durableId="1F8A89CA"/>
  <w16cid:commentId w16cid:paraId="17DC5931" w16cid:durableId="1F4E3729"/>
  <w16cid:commentId w16cid:paraId="52AB051D" w16cid:durableId="1F8A89C5"/>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22FA979A" w16cid:durableId="1F4E3DC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Id w16cid:paraId="357E7F60" w16cid:durableId="1F4E4345"/>
  <w16cid:commentId w16cid:paraId="135A8848" w16cid:durableId="1F8A8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918B1" w14:textId="77777777" w:rsidR="00F923EF" w:rsidRDefault="00F923EF">
      <w:r>
        <w:separator/>
      </w:r>
    </w:p>
    <w:p w14:paraId="7CF52CF7" w14:textId="77777777" w:rsidR="00F923EF" w:rsidRDefault="00F923EF"/>
  </w:endnote>
  <w:endnote w:type="continuationSeparator" w:id="0">
    <w:p w14:paraId="5C6A12BE" w14:textId="77777777" w:rsidR="00F923EF" w:rsidRDefault="00F923EF">
      <w:r>
        <w:continuationSeparator/>
      </w:r>
    </w:p>
    <w:p w14:paraId="6C5DECAC" w14:textId="77777777" w:rsidR="00F923EF" w:rsidRDefault="00F923EF"/>
  </w:endnote>
  <w:endnote w:type="continuationNotice" w:id="1">
    <w:p w14:paraId="35826666" w14:textId="77777777" w:rsidR="00F923EF" w:rsidRDefault="00F923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7DAAF504"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t>August, 2018</w:t>
    </w:r>
  </w:p>
  <w:p w14:paraId="58BEFF7B" w14:textId="31F37773" w:rsidR="003A26E4" w:rsidRPr="00FD2649" w:rsidRDefault="003A26E4"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3A26E4" w:rsidRPr="00FD2649" w:rsidRDefault="003A26E4"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92624" w14:textId="77777777" w:rsidR="00F923EF" w:rsidRDefault="00F923EF">
      <w:r>
        <w:separator/>
      </w:r>
    </w:p>
    <w:p w14:paraId="2E48FB76" w14:textId="77777777" w:rsidR="00F923EF" w:rsidRDefault="00F923EF"/>
  </w:footnote>
  <w:footnote w:type="continuationSeparator" w:id="0">
    <w:p w14:paraId="77F7CFDC" w14:textId="77777777" w:rsidR="00F923EF" w:rsidRDefault="00F923EF">
      <w:r>
        <w:continuationSeparator/>
      </w:r>
    </w:p>
    <w:p w14:paraId="78EE14F1" w14:textId="77777777" w:rsidR="00F923EF" w:rsidRDefault="00F923EF"/>
  </w:footnote>
  <w:footnote w:type="continuationNotice" w:id="1">
    <w:p w14:paraId="6A23794E" w14:textId="77777777" w:rsidR="00F923EF" w:rsidRDefault="00F923EF"/>
  </w:footnote>
  <w:footnote w:id="2">
    <w:p w14:paraId="24BA9EA3" w14:textId="684CA2F5" w:rsidR="003A26E4" w:rsidRDefault="003A26E4">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56F"/>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F60"/>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5F85"/>
    <w:rsid w:val="00556190"/>
    <w:rsid w:val="00560721"/>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2160"/>
    <w:rsid w:val="007B38DC"/>
    <w:rsid w:val="007B38E1"/>
    <w:rsid w:val="007B3D18"/>
    <w:rsid w:val="007B5233"/>
    <w:rsid w:val="007B65D7"/>
    <w:rsid w:val="007C0125"/>
    <w:rsid w:val="007C1744"/>
    <w:rsid w:val="007C2637"/>
    <w:rsid w:val="007C35B9"/>
    <w:rsid w:val="007C4F21"/>
    <w:rsid w:val="007C7D58"/>
    <w:rsid w:val="007D1F71"/>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E65"/>
    <w:rsid w:val="00BE4F36"/>
    <w:rsid w:val="00BE5109"/>
    <w:rsid w:val="00BE57ED"/>
    <w:rsid w:val="00BE7310"/>
    <w:rsid w:val="00BE7AD9"/>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092"/>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23EF"/>
    <w:rsid w:val="00F94247"/>
    <w:rsid w:val="00F94A3D"/>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Bitbucket.org" TargetMode="External"/><Relationship Id="rId21" Type="http://schemas.openxmlformats.org/officeDocument/2006/relationships/image" Target="media/image7.png"/><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0.emf"/><Relationship Id="rId112" Type="http://schemas.openxmlformats.org/officeDocument/2006/relationships/image" Target="media/image72.png"/><Relationship Id="rId133" Type="http://schemas.openxmlformats.org/officeDocument/2006/relationships/footer" Target="footer2.xml"/><Relationship Id="rId16" Type="http://schemas.openxmlformats.org/officeDocument/2006/relationships/image" Target="media/image2.jpg"/><Relationship Id="rId107" Type="http://schemas.openxmlformats.org/officeDocument/2006/relationships/hyperlink" Target="https://www.elastic.co/guide/en/elasticsearch/guide/current/filter-caching.html" TargetMode="External"/><Relationship Id="rId11" Type="http://schemas.openxmlformats.org/officeDocument/2006/relationships/image" Target="media/image1.jpeg"/><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53" Type="http://schemas.openxmlformats.org/officeDocument/2006/relationships/image" Target="cid:image001.png@01D2EE73.97D787A0"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angular.io/docs/ts/latest/guide/router.html" TargetMode="External"/><Relationship Id="rId102" Type="http://schemas.openxmlformats.org/officeDocument/2006/relationships/hyperlink" Target="https://expressjs.com/en/advanced/best-practice-performance.html" TargetMode="External"/><Relationship Id="rId123" Type="http://schemas.openxmlformats.org/officeDocument/2006/relationships/image" Target="media/image81.jpeg"/><Relationship Id="rId128"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package" Target="embeddings/Microsoft_Word_Document4.docx"/><Relationship Id="rId95" Type="http://schemas.openxmlformats.org/officeDocument/2006/relationships/image" Target="media/image65.png"/><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mailto:first.last@va.gov" TargetMode="External"/><Relationship Id="rId100" Type="http://schemas.openxmlformats.org/officeDocument/2006/relationships/image" Target="media/image70.png"/><Relationship Id="rId105" Type="http://schemas.openxmlformats.org/officeDocument/2006/relationships/hyperlink" Target="http://hapifhir.io/" TargetMode="External"/><Relationship Id="rId113" Type="http://schemas.openxmlformats.org/officeDocument/2006/relationships/image" Target="media/image73.png"/><Relationship Id="rId118" Type="http://schemas.openxmlformats.org/officeDocument/2006/relationships/image" Target="media/image76.jpeg"/><Relationship Id="rId126" Type="http://schemas.openxmlformats.org/officeDocument/2006/relationships/image" Target="media/image84.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emf"/><Relationship Id="rId93" Type="http://schemas.openxmlformats.org/officeDocument/2006/relationships/image" Target="media/image63.emf"/><Relationship Id="rId98" Type="http://schemas.openxmlformats.org/officeDocument/2006/relationships/image" Target="media/image68.emf"/><Relationship Id="rId121" Type="http://schemas.openxmlformats.org/officeDocument/2006/relationships/image" Target="media/image7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package" Target="embeddings/Microsoft_Excel_Worksheet.xlsx"/><Relationship Id="rId33" Type="http://schemas.openxmlformats.org/officeDocument/2006/relationships/image" Target="media/image16.emf"/><Relationship Id="rId38" Type="http://schemas.openxmlformats.org/officeDocument/2006/relationships/hyperlink" Target="https://www.keithcirkel.co.uk/load-balancing-node-js/" TargetMode="External"/><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www.va.gov/TRM/ToolPage.aspx?tid=9511" TargetMode="External"/><Relationship Id="rId108" Type="http://schemas.openxmlformats.org/officeDocument/2006/relationships/hyperlink" Target="https://www.elastic.co/guide/en/elasticsearch/reference/current/shard-request-cache.html" TargetMode="External"/><Relationship Id="rId116" Type="http://schemas.openxmlformats.org/officeDocument/2006/relationships/image" Target="media/image75.png"/><Relationship Id="rId124" Type="http://schemas.openxmlformats.org/officeDocument/2006/relationships/image" Target="media/image82.png"/><Relationship Id="rId129" Type="http://schemas.openxmlformats.org/officeDocument/2006/relationships/image" Target="media/image87.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package" Target="embeddings/Microsoft_Word_Document3.docx"/><Relationship Id="rId91" Type="http://schemas.openxmlformats.org/officeDocument/2006/relationships/image" Target="media/image61.emf"/><Relationship Id="rId96" Type="http://schemas.openxmlformats.org/officeDocument/2006/relationships/image" Target="media/image66.png"/><Relationship Id="rId111" Type="http://schemas.openxmlformats.org/officeDocument/2006/relationships/hyperlink" Target="https://www.nginx.com/blog/nginx-caching-guide/" TargetMode="External"/><Relationship Id="rId132" Type="http://schemas.openxmlformats.org/officeDocument/2006/relationships/hyperlink" Target="http://pubs.opengroup.org/architecture/togaf9-doc/arch/chap27.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trm.oit.va.gov/ToolPage.aspx?tid=7721" TargetMode="External"/><Relationship Id="rId28" Type="http://schemas.openxmlformats.org/officeDocument/2006/relationships/image" Target="media/image12.png"/><Relationship Id="rId36" Type="http://schemas.openxmlformats.org/officeDocument/2006/relationships/package" Target="embeddings/Microsoft_Excel_Worksheet2.xlsx"/><Relationship Id="rId49" Type="http://schemas.openxmlformats.org/officeDocument/2006/relationships/oleObject" Target="embeddings/oleObject2.bin"/><Relationship Id="rId57" Type="http://schemas.openxmlformats.org/officeDocument/2006/relationships/image" Target="media/image32.png"/><Relationship Id="rId106" Type="http://schemas.openxmlformats.org/officeDocument/2006/relationships/hyperlink" Target="https://docs.microsoft.com/en-us/rest/api/storageservices/understanding-block-blobs--append-blobs--and-page-blobs" TargetMode="External"/><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package" Target="embeddings/Microsoft_Word_Document.docx"/><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0.png"/><Relationship Id="rId130" Type="http://schemas.openxmlformats.org/officeDocument/2006/relationships/image" Target="media/image88.jpe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9.png"/><Relationship Id="rId109" Type="http://schemas.openxmlformats.org/officeDocument/2006/relationships/hyperlink" Target="https://www.elastic.co/guide/en/elasticsearch/reference/current/caching-heavy-aggregations.html" TargetMode="External"/><Relationship Id="rId34" Type="http://schemas.openxmlformats.org/officeDocument/2006/relationships/package" Target="embeddings/Microsoft_Excel_Worksheet1.xlsx"/><Relationship Id="rId50" Type="http://schemas.openxmlformats.org/officeDocument/2006/relationships/image" Target="media/image27.png"/><Relationship Id="rId55" Type="http://schemas.openxmlformats.org/officeDocument/2006/relationships/image" Target="cid:image002.png@01D2EE73.97D787A0" TargetMode="External"/><Relationship Id="rId76" Type="http://schemas.openxmlformats.org/officeDocument/2006/relationships/image" Target="media/image51.png"/><Relationship Id="rId97" Type="http://schemas.openxmlformats.org/officeDocument/2006/relationships/image" Target="media/image67.jpeg"/><Relationship Id="rId104" Type="http://schemas.openxmlformats.org/officeDocument/2006/relationships/hyperlink" Target="https://docs.mulesoft.com/mule-user-guide/v/3.7/cache-scope" TargetMode="External"/><Relationship Id="rId120" Type="http://schemas.openxmlformats.org/officeDocument/2006/relationships/image" Target="media/image78.jpeg"/><Relationship Id="rId125" Type="http://schemas.openxmlformats.org/officeDocument/2006/relationships/image" Target="media/image83.jpe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9.emf"/><Relationship Id="rId110" Type="http://schemas.openxmlformats.org/officeDocument/2006/relationships/hyperlink" Target="https://www.va.gov/TRM/ToolPage.aspx?tid=7113" TargetMode="External"/><Relationship Id="rId115" Type="http://schemas.openxmlformats.org/officeDocument/2006/relationships/hyperlink" Target="https://standards.usa.gov/" TargetMode="External"/><Relationship Id="rId131" Type="http://schemas.openxmlformats.org/officeDocument/2006/relationships/image" Target="media/image89.jp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ategory xmlns="1840e409-e510-481b-abf2-0dc067a0b790">Design Documents - DRAFT</Category>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3.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6A6349-6B52-4DBC-BB66-8AB50DB70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98</Pages>
  <Words>25884</Words>
  <Characters>147541</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173079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2018-11-09T19:09:00Z</dcterms:created>
  <dcterms:modified xsi:type="dcterms:W3CDTF">2018-11-18T18:26:00Z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