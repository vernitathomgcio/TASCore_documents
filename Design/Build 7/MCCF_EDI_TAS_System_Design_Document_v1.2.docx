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bookmarkStart w:id="1" w:name="_GoBack"/>
      <w:bookmarkEnd w:id="1"/>
      <w:r>
        <w:t>MCCF_EDI_TAS_System_Design_Document</w:t>
      </w:r>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08519808" w:rsidR="00A17716" w:rsidRPr="00EF6EEA" w:rsidRDefault="009F6255" w:rsidP="00A17716">
      <w:pPr>
        <w:pStyle w:val="Title2"/>
        <w:rPr>
          <w:b/>
          <w:i/>
        </w:rPr>
      </w:pPr>
      <w:ins w:id="2" w:author="Author">
        <w:del w:id="3" w:author="Author">
          <w:r w:rsidDel="007D246C">
            <w:rPr>
              <w:b/>
            </w:rPr>
            <w:delText>November</w:delText>
          </w:r>
        </w:del>
        <w:r w:rsidR="007D246C">
          <w:rPr>
            <w:b/>
          </w:rPr>
          <w:t>January</w:t>
        </w:r>
      </w:ins>
      <w:del w:id="4" w:author="Author">
        <w:r w:rsidR="000D4737" w:rsidDel="009F6255">
          <w:rPr>
            <w:b/>
          </w:rPr>
          <w:delText>August</w:delText>
        </w:r>
      </w:del>
      <w:r w:rsidR="003D3D1A" w:rsidRPr="00EF6EEA">
        <w:rPr>
          <w:b/>
        </w:rPr>
        <w:t xml:space="preserve"> </w:t>
      </w:r>
      <w:r w:rsidR="00A17716" w:rsidRPr="00EF6EEA">
        <w:rPr>
          <w:b/>
        </w:rPr>
        <w:t>201</w:t>
      </w:r>
      <w:ins w:id="5" w:author="Author">
        <w:r w:rsidR="007D246C">
          <w:rPr>
            <w:b/>
          </w:rPr>
          <w:t>9</w:t>
        </w:r>
      </w:ins>
      <w:del w:id="6" w:author="Author">
        <w:r w:rsidR="003D3D1A" w:rsidDel="007D246C">
          <w:rPr>
            <w:b/>
          </w:rPr>
          <w:delText>8</w:delText>
        </w:r>
      </w:del>
    </w:p>
    <w:p w14:paraId="1B1A630B" w14:textId="45486F98" w:rsidR="00A17716" w:rsidRPr="00EF6EEA" w:rsidRDefault="00A17716" w:rsidP="00A17716">
      <w:pPr>
        <w:pStyle w:val="Title2"/>
        <w:rPr>
          <w:b/>
        </w:rPr>
      </w:pPr>
      <w:r w:rsidRPr="00EF6EEA">
        <w:rPr>
          <w:b/>
        </w:rPr>
        <w:t xml:space="preserve">Version </w:t>
      </w:r>
      <w:ins w:id="7" w:author="Author">
        <w:r w:rsidR="007D246C">
          <w:rPr>
            <w:b/>
          </w:rPr>
          <w:t>1.</w:t>
        </w:r>
        <w:r w:rsidR="00265A7A">
          <w:rPr>
            <w:b/>
          </w:rPr>
          <w:t>2</w:t>
        </w:r>
        <w:del w:id="8" w:author="Author">
          <w:r w:rsidR="007D246C" w:rsidDel="00265A7A">
            <w:rPr>
              <w:b/>
            </w:rPr>
            <w:delText>0</w:delText>
          </w:r>
        </w:del>
      </w:ins>
      <w:del w:id="9" w:author="Author">
        <w:r w:rsidRPr="00EF6EEA" w:rsidDel="007D246C">
          <w:rPr>
            <w:b/>
          </w:rPr>
          <w:delText>0.</w:delText>
        </w:r>
      </w:del>
      <w:ins w:id="10" w:author="Author">
        <w:del w:id="11" w:author="Author">
          <w:r w:rsidR="009F6255" w:rsidDel="007D246C">
            <w:rPr>
              <w:b/>
            </w:rPr>
            <w:delText>9</w:delText>
          </w:r>
        </w:del>
      </w:ins>
      <w:del w:id="12" w:author="Author">
        <w:r w:rsidR="001E4AF0" w:rsidDel="009F6255">
          <w:rPr>
            <w:b/>
          </w:rPr>
          <w:delText>8</w:delText>
        </w:r>
      </w:del>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2F478F">
        <w:trPr>
          <w:cantSplit/>
          <w:tblHeader/>
        </w:trPr>
        <w:tc>
          <w:tcPr>
            <w:tcW w:w="1073" w:type="pct"/>
            <w:shd w:val="clear" w:color="auto" w:fill="365F91"/>
          </w:tcPr>
          <w:p w14:paraId="4AF84FC2" w14:textId="77777777" w:rsidR="00A17716" w:rsidRPr="00F458A0" w:rsidRDefault="00A17716" w:rsidP="00A17716">
            <w:pPr>
              <w:pStyle w:val="TableHeading"/>
            </w:pPr>
            <w:r w:rsidRPr="00F458A0">
              <w:t>Date</w:t>
            </w:r>
          </w:p>
        </w:tc>
        <w:tc>
          <w:tcPr>
            <w:tcW w:w="543" w:type="pct"/>
            <w:shd w:val="clear" w:color="auto" w:fill="365F91"/>
          </w:tcPr>
          <w:p w14:paraId="3318A1F0" w14:textId="77777777" w:rsidR="00A17716" w:rsidRPr="00F458A0" w:rsidRDefault="00A17716" w:rsidP="00A17716">
            <w:pPr>
              <w:pStyle w:val="TableHeading"/>
            </w:pPr>
            <w:r w:rsidRPr="00F458A0">
              <w:t>Version</w:t>
            </w:r>
          </w:p>
        </w:tc>
        <w:tc>
          <w:tcPr>
            <w:tcW w:w="2251" w:type="pct"/>
            <w:shd w:val="clear" w:color="auto" w:fill="365F91"/>
          </w:tcPr>
          <w:p w14:paraId="53095392" w14:textId="77777777" w:rsidR="00A17716" w:rsidRPr="00F458A0" w:rsidRDefault="00A17716" w:rsidP="00A17716">
            <w:pPr>
              <w:pStyle w:val="TableHeading"/>
            </w:pPr>
            <w:r w:rsidRPr="00F458A0">
              <w:t>Description</w:t>
            </w:r>
          </w:p>
        </w:tc>
        <w:tc>
          <w:tcPr>
            <w:tcW w:w="1133" w:type="pct"/>
            <w:shd w:val="clear" w:color="auto" w:fill="365F91"/>
          </w:tcPr>
          <w:p w14:paraId="27D7EAA6" w14:textId="77777777" w:rsidR="00A17716" w:rsidRPr="00F458A0" w:rsidRDefault="00A17716" w:rsidP="00A17716">
            <w:pPr>
              <w:pStyle w:val="TableHeading"/>
            </w:pPr>
            <w:r w:rsidRPr="00F458A0">
              <w:t>Author</w:t>
            </w:r>
          </w:p>
        </w:tc>
      </w:tr>
      <w:tr w:rsidR="007D246C" w:rsidRPr="00F458A0" w14:paraId="1CF923DC" w14:textId="77777777" w:rsidTr="002F478F">
        <w:trPr>
          <w:cantSplit/>
          <w:ins w:id="13" w:author="Author"/>
        </w:trPr>
        <w:tc>
          <w:tcPr>
            <w:tcW w:w="1073" w:type="pct"/>
            <w:shd w:val="clear" w:color="auto" w:fill="auto"/>
          </w:tcPr>
          <w:p w14:paraId="0AD7B31B" w14:textId="6599FC4F" w:rsidR="007D246C" w:rsidRDefault="007D246C" w:rsidP="002F478F">
            <w:pPr>
              <w:pStyle w:val="TableText"/>
              <w:rPr>
                <w:ins w:id="14" w:author="Author"/>
              </w:rPr>
            </w:pPr>
            <w:ins w:id="15" w:author="Author">
              <w:r>
                <w:t>January 2</w:t>
              </w:r>
              <w:r w:rsidR="004257CF">
                <w:t>5</w:t>
              </w:r>
              <w:del w:id="16" w:author="Author">
                <w:r w:rsidDel="004257CF">
                  <w:delText>3</w:delText>
                </w:r>
              </w:del>
              <w:r>
                <w:t>, 2019</w:t>
              </w:r>
            </w:ins>
          </w:p>
        </w:tc>
        <w:tc>
          <w:tcPr>
            <w:tcW w:w="543" w:type="pct"/>
            <w:shd w:val="clear" w:color="auto" w:fill="auto"/>
          </w:tcPr>
          <w:p w14:paraId="0FFECC82" w14:textId="1F773942" w:rsidR="007D246C" w:rsidRDefault="007D246C" w:rsidP="002F478F">
            <w:pPr>
              <w:pStyle w:val="TableText"/>
              <w:rPr>
                <w:ins w:id="17" w:author="Author"/>
              </w:rPr>
            </w:pPr>
            <w:ins w:id="18" w:author="Author">
              <w:r>
                <w:t>1.</w:t>
              </w:r>
              <w:r w:rsidR="00493A6E">
                <w:t>2</w:t>
              </w:r>
              <w:del w:id="19" w:author="Author">
                <w:r w:rsidDel="00493A6E">
                  <w:delText>0</w:delText>
                </w:r>
              </w:del>
            </w:ins>
          </w:p>
        </w:tc>
        <w:tc>
          <w:tcPr>
            <w:tcW w:w="2251" w:type="pct"/>
            <w:shd w:val="clear" w:color="auto" w:fill="auto"/>
          </w:tcPr>
          <w:p w14:paraId="3CF84575" w14:textId="2D9221BF" w:rsidR="007D246C" w:rsidRDefault="007D246C" w:rsidP="002F478F">
            <w:pPr>
              <w:pStyle w:val="TableText"/>
              <w:rPr>
                <w:ins w:id="20" w:author="Author"/>
              </w:rPr>
            </w:pPr>
            <w:ins w:id="21" w:author="Author">
              <w:r>
                <w:t>Added several data mappings and modified or added infrastructure diagrams and data dictionary diagram</w:t>
              </w:r>
              <w:r w:rsidR="00B374F4">
                <w:t xml:space="preserve"> (reviewed LC 01292018)</w:t>
              </w:r>
            </w:ins>
          </w:p>
        </w:tc>
        <w:tc>
          <w:tcPr>
            <w:tcW w:w="1133" w:type="pct"/>
            <w:shd w:val="clear" w:color="auto" w:fill="auto"/>
          </w:tcPr>
          <w:p w14:paraId="1B8D761E" w14:textId="060F5C02" w:rsidR="007D246C" w:rsidRDefault="007D246C" w:rsidP="002F478F">
            <w:pPr>
              <w:pStyle w:val="TableText"/>
              <w:rPr>
                <w:ins w:id="22" w:author="Author"/>
              </w:rPr>
            </w:pPr>
            <w:ins w:id="23" w:author="Author">
              <w:r>
                <w:t>Halfaker Team</w:t>
              </w:r>
            </w:ins>
          </w:p>
        </w:tc>
      </w:tr>
      <w:tr w:rsidR="002F478F" w:rsidRPr="00F458A0" w14:paraId="2D3062DB" w14:textId="77777777" w:rsidTr="002F478F">
        <w:trPr>
          <w:cantSplit/>
          <w:ins w:id="24" w:author="Author"/>
        </w:trPr>
        <w:tc>
          <w:tcPr>
            <w:tcW w:w="1073" w:type="pct"/>
            <w:shd w:val="clear" w:color="auto" w:fill="auto"/>
          </w:tcPr>
          <w:p w14:paraId="284F7D50" w14:textId="76CF50A7" w:rsidR="002F478F" w:rsidRDefault="002F478F" w:rsidP="002F478F">
            <w:pPr>
              <w:pStyle w:val="TableText"/>
              <w:rPr>
                <w:ins w:id="25" w:author="Author"/>
              </w:rPr>
            </w:pPr>
            <w:ins w:id="26" w:author="Author">
              <w:r>
                <w:t>November 9, 2018</w:t>
              </w:r>
            </w:ins>
          </w:p>
        </w:tc>
        <w:tc>
          <w:tcPr>
            <w:tcW w:w="543" w:type="pct"/>
            <w:shd w:val="clear" w:color="auto" w:fill="auto"/>
          </w:tcPr>
          <w:p w14:paraId="0C872E12" w14:textId="24B6A9BE" w:rsidR="002F478F" w:rsidRDefault="00B23D58" w:rsidP="002F478F">
            <w:pPr>
              <w:pStyle w:val="TableText"/>
              <w:rPr>
                <w:ins w:id="27" w:author="Author"/>
              </w:rPr>
            </w:pPr>
            <w:ins w:id="28" w:author="Author">
              <w:r>
                <w:t>0</w:t>
              </w:r>
              <w:r w:rsidR="002F478F">
                <w:t>.9</w:t>
              </w:r>
            </w:ins>
          </w:p>
        </w:tc>
        <w:tc>
          <w:tcPr>
            <w:tcW w:w="2251" w:type="pct"/>
            <w:shd w:val="clear" w:color="auto" w:fill="auto"/>
          </w:tcPr>
          <w:p w14:paraId="38FF315F" w14:textId="714123E9" w:rsidR="002F478F" w:rsidRDefault="002F478F" w:rsidP="002F478F">
            <w:pPr>
              <w:pStyle w:val="TableText"/>
              <w:rPr>
                <w:ins w:id="29" w:author="Author"/>
              </w:rPr>
            </w:pPr>
            <w:ins w:id="30" w:author="Author">
              <w:r>
                <w:t xml:space="preserve">Added </w:t>
              </w:r>
              <w:r w:rsidR="00A54AF8">
                <w:t>clarifications to software architecture and corrected information as requested by PMO</w:t>
              </w:r>
              <w:del w:id="31" w:author="Author">
                <w:r w:rsidDel="00A54AF8">
                  <w:delText>???</w:delText>
                </w:r>
              </w:del>
            </w:ins>
          </w:p>
        </w:tc>
        <w:tc>
          <w:tcPr>
            <w:tcW w:w="1133" w:type="pct"/>
            <w:shd w:val="clear" w:color="auto" w:fill="auto"/>
          </w:tcPr>
          <w:p w14:paraId="3115D245" w14:textId="4025EF9C" w:rsidR="002F478F" w:rsidRDefault="002F478F" w:rsidP="002F478F">
            <w:pPr>
              <w:pStyle w:val="TableText"/>
              <w:rPr>
                <w:ins w:id="32" w:author="Author"/>
              </w:rPr>
            </w:pPr>
            <w:ins w:id="33" w:author="Author">
              <w:r>
                <w:t>Halfaker Team</w:t>
              </w:r>
            </w:ins>
          </w:p>
        </w:tc>
      </w:tr>
      <w:tr w:rsidR="002F478F" w:rsidRPr="00F458A0" w14:paraId="563636B0" w14:textId="77777777" w:rsidTr="002F478F">
        <w:trPr>
          <w:cantSplit/>
        </w:trPr>
        <w:tc>
          <w:tcPr>
            <w:tcW w:w="1073" w:type="pct"/>
            <w:shd w:val="clear" w:color="auto" w:fill="auto"/>
          </w:tcPr>
          <w:p w14:paraId="28867602" w14:textId="0652B225" w:rsidR="002F478F" w:rsidRDefault="002F478F" w:rsidP="002F478F">
            <w:pPr>
              <w:pStyle w:val="TableText"/>
            </w:pPr>
            <w:r>
              <w:t>May 21, 2018</w:t>
            </w:r>
          </w:p>
        </w:tc>
        <w:tc>
          <w:tcPr>
            <w:tcW w:w="543" w:type="pct"/>
            <w:shd w:val="clear" w:color="auto" w:fill="auto"/>
          </w:tcPr>
          <w:p w14:paraId="4969E59F" w14:textId="4D20EC55" w:rsidR="002F478F" w:rsidRDefault="002F478F" w:rsidP="002F478F">
            <w:pPr>
              <w:pStyle w:val="TableText"/>
            </w:pPr>
            <w:r>
              <w:t>0.8</w:t>
            </w:r>
          </w:p>
        </w:tc>
        <w:tc>
          <w:tcPr>
            <w:tcW w:w="2251" w:type="pct"/>
            <w:shd w:val="clear" w:color="auto" w:fill="auto"/>
          </w:tcPr>
          <w:p w14:paraId="7E9AD5C1" w14:textId="490EEE14" w:rsidR="002F478F" w:rsidRDefault="002F478F" w:rsidP="002F478F">
            <w:pPr>
              <w:pStyle w:val="TableText"/>
            </w:pPr>
            <w:r>
              <w:t>Added Wireframes</w:t>
            </w:r>
          </w:p>
        </w:tc>
        <w:tc>
          <w:tcPr>
            <w:tcW w:w="1133" w:type="pct"/>
            <w:shd w:val="clear" w:color="auto" w:fill="auto"/>
          </w:tcPr>
          <w:p w14:paraId="15075AE1" w14:textId="25EE91EB" w:rsidR="002F478F" w:rsidRDefault="002F478F" w:rsidP="002F478F">
            <w:pPr>
              <w:pStyle w:val="TableText"/>
            </w:pPr>
            <w:r>
              <w:t>Halfaker Team</w:t>
            </w:r>
          </w:p>
        </w:tc>
      </w:tr>
      <w:tr w:rsidR="002F478F" w:rsidRPr="00F458A0" w14:paraId="5DCFC7AD" w14:textId="77777777" w:rsidTr="002F478F">
        <w:trPr>
          <w:cantSplit/>
        </w:trPr>
        <w:tc>
          <w:tcPr>
            <w:tcW w:w="1073" w:type="pct"/>
            <w:shd w:val="clear" w:color="auto" w:fill="auto"/>
          </w:tcPr>
          <w:p w14:paraId="522568BE" w14:textId="77777777" w:rsidR="002F478F" w:rsidRDefault="002F478F" w:rsidP="002F478F">
            <w:pPr>
              <w:pStyle w:val="TableText"/>
            </w:pPr>
            <w:r>
              <w:t>December 12, 2017</w:t>
            </w:r>
          </w:p>
        </w:tc>
        <w:tc>
          <w:tcPr>
            <w:tcW w:w="543" w:type="pct"/>
            <w:shd w:val="clear" w:color="auto" w:fill="auto"/>
          </w:tcPr>
          <w:p w14:paraId="003014B9" w14:textId="77777777" w:rsidR="002F478F" w:rsidRDefault="002F478F" w:rsidP="002F478F">
            <w:pPr>
              <w:pStyle w:val="TableText"/>
            </w:pPr>
            <w:r>
              <w:t>0.7</w:t>
            </w:r>
          </w:p>
        </w:tc>
        <w:tc>
          <w:tcPr>
            <w:tcW w:w="2251" w:type="pct"/>
            <w:shd w:val="clear" w:color="auto" w:fill="auto"/>
          </w:tcPr>
          <w:p w14:paraId="4F97AC90" w14:textId="77777777" w:rsidR="002F478F" w:rsidRDefault="002F478F" w:rsidP="002F478F">
            <w:pPr>
              <w:pStyle w:val="TableText"/>
            </w:pPr>
            <w:r>
              <w:t xml:space="preserve">Added VistA Data Access Services, TAS Reporting, </w:t>
            </w:r>
          </w:p>
        </w:tc>
        <w:tc>
          <w:tcPr>
            <w:tcW w:w="1133" w:type="pct"/>
            <w:shd w:val="clear" w:color="auto" w:fill="auto"/>
          </w:tcPr>
          <w:p w14:paraId="08C3E25D" w14:textId="77777777" w:rsidR="002F478F" w:rsidRDefault="002F478F" w:rsidP="002F478F">
            <w:pPr>
              <w:pStyle w:val="TableText"/>
            </w:pPr>
            <w:r>
              <w:t>Halfaker Team</w:t>
            </w:r>
          </w:p>
        </w:tc>
      </w:tr>
      <w:tr w:rsidR="002F478F" w:rsidRPr="00F458A0" w14:paraId="3BBBB407" w14:textId="77777777" w:rsidTr="002F478F">
        <w:trPr>
          <w:cantSplit/>
        </w:trPr>
        <w:tc>
          <w:tcPr>
            <w:tcW w:w="1073" w:type="pct"/>
            <w:shd w:val="clear" w:color="auto" w:fill="auto"/>
          </w:tcPr>
          <w:p w14:paraId="072C130A" w14:textId="77777777" w:rsidR="002F478F" w:rsidRDefault="002F478F" w:rsidP="002F478F">
            <w:pPr>
              <w:pStyle w:val="TableText"/>
            </w:pPr>
            <w:r>
              <w:t>July 21, 2017</w:t>
            </w:r>
          </w:p>
        </w:tc>
        <w:tc>
          <w:tcPr>
            <w:tcW w:w="543" w:type="pct"/>
            <w:shd w:val="clear" w:color="auto" w:fill="auto"/>
          </w:tcPr>
          <w:p w14:paraId="40E31C48" w14:textId="77777777" w:rsidR="002F478F" w:rsidRDefault="002F478F" w:rsidP="002F478F">
            <w:pPr>
              <w:pStyle w:val="TableText"/>
            </w:pPr>
            <w:r>
              <w:t>0.6</w:t>
            </w:r>
          </w:p>
        </w:tc>
        <w:tc>
          <w:tcPr>
            <w:tcW w:w="2251" w:type="pct"/>
            <w:shd w:val="clear" w:color="auto" w:fill="auto"/>
          </w:tcPr>
          <w:p w14:paraId="63C0D217" w14:textId="77777777" w:rsidR="002F478F" w:rsidRDefault="002F478F" w:rsidP="002F478F">
            <w:pPr>
              <w:pStyle w:val="TableText"/>
            </w:pPr>
            <w:r>
              <w:t>Added Error Handling, Logging, Service Design, User Types, UI Design</w:t>
            </w:r>
          </w:p>
        </w:tc>
        <w:tc>
          <w:tcPr>
            <w:tcW w:w="1133" w:type="pct"/>
            <w:shd w:val="clear" w:color="auto" w:fill="auto"/>
          </w:tcPr>
          <w:p w14:paraId="7748B7AF" w14:textId="77777777" w:rsidR="002F478F" w:rsidRDefault="002F478F" w:rsidP="002F478F">
            <w:pPr>
              <w:pStyle w:val="TableText"/>
            </w:pPr>
            <w:r>
              <w:t>Halfaker Team</w:t>
            </w:r>
          </w:p>
        </w:tc>
      </w:tr>
      <w:tr w:rsidR="002F478F" w:rsidRPr="00F458A0" w14:paraId="1BC8AF8B" w14:textId="77777777" w:rsidTr="002F478F">
        <w:trPr>
          <w:cantSplit/>
        </w:trPr>
        <w:tc>
          <w:tcPr>
            <w:tcW w:w="1073" w:type="pct"/>
            <w:shd w:val="clear" w:color="auto" w:fill="auto"/>
          </w:tcPr>
          <w:p w14:paraId="2AF64956" w14:textId="77777777" w:rsidR="002F478F" w:rsidRPr="00F458A0" w:rsidRDefault="002F478F" w:rsidP="002F478F">
            <w:pPr>
              <w:pStyle w:val="TableText"/>
            </w:pPr>
            <w:r>
              <w:t>May 8, 2017</w:t>
            </w:r>
          </w:p>
        </w:tc>
        <w:tc>
          <w:tcPr>
            <w:tcW w:w="543" w:type="pct"/>
            <w:shd w:val="clear" w:color="auto" w:fill="auto"/>
          </w:tcPr>
          <w:p w14:paraId="45682515" w14:textId="77777777" w:rsidR="002F478F" w:rsidRPr="00F458A0" w:rsidRDefault="002F478F" w:rsidP="002F478F">
            <w:pPr>
              <w:pStyle w:val="TableText"/>
            </w:pPr>
            <w:r>
              <w:t>0.5</w:t>
            </w:r>
          </w:p>
        </w:tc>
        <w:tc>
          <w:tcPr>
            <w:tcW w:w="2251" w:type="pct"/>
            <w:shd w:val="clear" w:color="auto" w:fill="auto"/>
          </w:tcPr>
          <w:p w14:paraId="4763835A" w14:textId="77777777" w:rsidR="002F478F" w:rsidRPr="00F458A0" w:rsidRDefault="002F478F" w:rsidP="002F478F">
            <w:pPr>
              <w:pStyle w:val="TableText"/>
            </w:pPr>
            <w:r>
              <w:t>Added Technology Locations, Software Architecture and Identified Systems</w:t>
            </w:r>
          </w:p>
        </w:tc>
        <w:tc>
          <w:tcPr>
            <w:tcW w:w="1133" w:type="pct"/>
            <w:shd w:val="clear" w:color="auto" w:fill="auto"/>
          </w:tcPr>
          <w:p w14:paraId="4FB2DCAD" w14:textId="77777777" w:rsidR="002F478F" w:rsidRPr="00F458A0" w:rsidRDefault="002F478F" w:rsidP="002F478F">
            <w:pPr>
              <w:pStyle w:val="TableText"/>
            </w:pPr>
            <w:r>
              <w:t>Halkfaker Team</w:t>
            </w:r>
          </w:p>
        </w:tc>
      </w:tr>
      <w:tr w:rsidR="002F478F" w:rsidRPr="00F458A0" w14:paraId="2A84F1A2" w14:textId="77777777" w:rsidTr="002F478F">
        <w:trPr>
          <w:cantSplit/>
        </w:trPr>
        <w:tc>
          <w:tcPr>
            <w:tcW w:w="1073" w:type="pct"/>
          </w:tcPr>
          <w:p w14:paraId="7D03210A" w14:textId="77777777" w:rsidR="002F478F" w:rsidRPr="00F458A0" w:rsidRDefault="002F478F" w:rsidP="002F478F">
            <w:pPr>
              <w:pStyle w:val="TableText"/>
            </w:pPr>
            <w:r w:rsidRPr="00F458A0">
              <w:t>February 24, 2017</w:t>
            </w:r>
          </w:p>
        </w:tc>
        <w:tc>
          <w:tcPr>
            <w:tcW w:w="543" w:type="pct"/>
          </w:tcPr>
          <w:p w14:paraId="7C1769A6" w14:textId="77777777" w:rsidR="002F478F" w:rsidRPr="00F458A0" w:rsidRDefault="002F478F" w:rsidP="002F478F">
            <w:pPr>
              <w:pStyle w:val="TableText"/>
            </w:pPr>
            <w:r w:rsidRPr="00F458A0">
              <w:t>0.4</w:t>
            </w:r>
          </w:p>
        </w:tc>
        <w:tc>
          <w:tcPr>
            <w:tcW w:w="2251" w:type="pct"/>
          </w:tcPr>
          <w:p w14:paraId="293D1099" w14:textId="77777777" w:rsidR="002F478F" w:rsidRPr="00F458A0" w:rsidRDefault="002F478F" w:rsidP="002F478F">
            <w:pPr>
              <w:pStyle w:val="TableText"/>
            </w:pPr>
            <w:r w:rsidRPr="00F458A0">
              <w:t>Added tables of figures and tables, and addressed other tech writer review matters</w:t>
            </w:r>
          </w:p>
        </w:tc>
        <w:tc>
          <w:tcPr>
            <w:tcW w:w="1133" w:type="pct"/>
          </w:tcPr>
          <w:p w14:paraId="26B28AD6" w14:textId="77777777" w:rsidR="002F478F" w:rsidRPr="00F458A0" w:rsidRDefault="002F478F" w:rsidP="002F478F">
            <w:pPr>
              <w:pStyle w:val="TableText"/>
            </w:pPr>
            <w:r>
              <w:t>Halfaker Team</w:t>
            </w:r>
          </w:p>
        </w:tc>
      </w:tr>
      <w:tr w:rsidR="002F478F" w:rsidRPr="00F458A0" w14:paraId="03C977FF" w14:textId="77777777" w:rsidTr="002F478F">
        <w:trPr>
          <w:cantSplit/>
        </w:trPr>
        <w:tc>
          <w:tcPr>
            <w:tcW w:w="1073" w:type="pct"/>
          </w:tcPr>
          <w:p w14:paraId="4936AF0A" w14:textId="77777777" w:rsidR="002F478F" w:rsidRPr="00F458A0" w:rsidRDefault="002F478F" w:rsidP="002F478F">
            <w:pPr>
              <w:pStyle w:val="TableText"/>
            </w:pPr>
            <w:r w:rsidRPr="00F458A0">
              <w:t>February 14, 2017</w:t>
            </w:r>
          </w:p>
        </w:tc>
        <w:tc>
          <w:tcPr>
            <w:tcW w:w="543" w:type="pct"/>
          </w:tcPr>
          <w:p w14:paraId="51E5EEA5" w14:textId="77777777" w:rsidR="002F478F" w:rsidRPr="00F458A0" w:rsidRDefault="002F478F" w:rsidP="002F478F">
            <w:pPr>
              <w:pStyle w:val="TableText"/>
            </w:pPr>
            <w:r w:rsidRPr="00F458A0">
              <w:t>0.3</w:t>
            </w:r>
          </w:p>
        </w:tc>
        <w:tc>
          <w:tcPr>
            <w:tcW w:w="2251" w:type="pct"/>
          </w:tcPr>
          <w:p w14:paraId="7D010BE0" w14:textId="77777777" w:rsidR="002F478F" w:rsidRPr="00F458A0" w:rsidRDefault="002F478F" w:rsidP="002F478F">
            <w:pPr>
              <w:pStyle w:val="TableText"/>
            </w:pPr>
            <w:r w:rsidRPr="00F458A0">
              <w:t>Technical Writer Review Complete.</w:t>
            </w:r>
          </w:p>
        </w:tc>
        <w:tc>
          <w:tcPr>
            <w:tcW w:w="1133" w:type="pct"/>
          </w:tcPr>
          <w:p w14:paraId="2C318BB5" w14:textId="77777777" w:rsidR="002F478F" w:rsidRPr="00F458A0" w:rsidRDefault="002F478F" w:rsidP="002F478F">
            <w:pPr>
              <w:pStyle w:val="TableText"/>
            </w:pPr>
            <w:r w:rsidRPr="00F458A0">
              <w:t>Leidos PMO</w:t>
            </w:r>
          </w:p>
        </w:tc>
      </w:tr>
      <w:tr w:rsidR="002F478F" w:rsidRPr="00F458A0" w14:paraId="1F8E2279" w14:textId="77777777" w:rsidTr="002F478F">
        <w:trPr>
          <w:cantSplit/>
        </w:trPr>
        <w:tc>
          <w:tcPr>
            <w:tcW w:w="1073" w:type="pct"/>
          </w:tcPr>
          <w:p w14:paraId="630D31EC" w14:textId="77777777" w:rsidR="002F478F" w:rsidRPr="00F458A0" w:rsidRDefault="002F478F" w:rsidP="002F478F">
            <w:pPr>
              <w:pStyle w:val="TableText"/>
            </w:pPr>
            <w:r w:rsidRPr="00F458A0">
              <w:t>February 2, 2017</w:t>
            </w:r>
          </w:p>
        </w:tc>
        <w:tc>
          <w:tcPr>
            <w:tcW w:w="543" w:type="pct"/>
          </w:tcPr>
          <w:p w14:paraId="0C412519" w14:textId="77777777" w:rsidR="002F478F" w:rsidRPr="00F458A0" w:rsidRDefault="002F478F" w:rsidP="002F478F">
            <w:pPr>
              <w:pStyle w:val="TableText"/>
            </w:pPr>
            <w:r w:rsidRPr="00F458A0">
              <w:t>0.2</w:t>
            </w:r>
          </w:p>
        </w:tc>
        <w:tc>
          <w:tcPr>
            <w:tcW w:w="2251" w:type="pct"/>
          </w:tcPr>
          <w:p w14:paraId="3A38D4F3" w14:textId="77777777" w:rsidR="002F478F" w:rsidRPr="00F458A0" w:rsidRDefault="002F478F" w:rsidP="002F478F">
            <w:pPr>
              <w:pStyle w:val="TableText"/>
            </w:pPr>
            <w:r w:rsidRPr="00F458A0">
              <w:t>Revision based on MCCF EDI TAS Team review</w:t>
            </w:r>
          </w:p>
        </w:tc>
        <w:tc>
          <w:tcPr>
            <w:tcW w:w="1133" w:type="pct"/>
          </w:tcPr>
          <w:p w14:paraId="314E2FD7" w14:textId="77777777" w:rsidR="002F478F" w:rsidRPr="00F458A0" w:rsidRDefault="002F478F" w:rsidP="002F478F">
            <w:pPr>
              <w:pStyle w:val="TableText"/>
            </w:pPr>
            <w:r w:rsidRPr="00F458A0">
              <w:t>Halfaker Team</w:t>
            </w:r>
          </w:p>
        </w:tc>
      </w:tr>
      <w:tr w:rsidR="002F478F" w:rsidRPr="00F458A0" w14:paraId="30634122" w14:textId="77777777" w:rsidTr="002F478F">
        <w:trPr>
          <w:cantSplit/>
        </w:trPr>
        <w:tc>
          <w:tcPr>
            <w:tcW w:w="1073" w:type="pct"/>
          </w:tcPr>
          <w:p w14:paraId="2ACD4DDB" w14:textId="77777777" w:rsidR="002F478F" w:rsidRPr="00F458A0" w:rsidRDefault="002F478F" w:rsidP="002F478F">
            <w:pPr>
              <w:pStyle w:val="TableText"/>
            </w:pPr>
            <w:r w:rsidRPr="00F458A0">
              <w:t>January 27, 2017</w:t>
            </w:r>
          </w:p>
        </w:tc>
        <w:tc>
          <w:tcPr>
            <w:tcW w:w="543" w:type="pct"/>
          </w:tcPr>
          <w:p w14:paraId="2130927E" w14:textId="77777777" w:rsidR="002F478F" w:rsidRPr="00F458A0" w:rsidRDefault="002F478F" w:rsidP="002F478F">
            <w:pPr>
              <w:pStyle w:val="TableText"/>
            </w:pPr>
            <w:r w:rsidRPr="00F458A0">
              <w:t>0.1</w:t>
            </w:r>
          </w:p>
        </w:tc>
        <w:tc>
          <w:tcPr>
            <w:tcW w:w="2251" w:type="pct"/>
          </w:tcPr>
          <w:p w14:paraId="5F70ADA2" w14:textId="77777777" w:rsidR="002F478F" w:rsidRPr="00F458A0" w:rsidRDefault="002F478F" w:rsidP="002F478F">
            <w:pPr>
              <w:pStyle w:val="TableText"/>
            </w:pPr>
            <w:r w:rsidRPr="00F458A0">
              <w:t>Initial Version of MCCF EDI TAS Architecture</w:t>
            </w:r>
          </w:p>
        </w:tc>
        <w:tc>
          <w:tcPr>
            <w:tcW w:w="1133" w:type="pct"/>
          </w:tcPr>
          <w:p w14:paraId="00C21318" w14:textId="77777777" w:rsidR="002F478F" w:rsidRPr="00F458A0" w:rsidRDefault="002F478F" w:rsidP="002F478F">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5F460F">
      <w:pPr>
        <w:pStyle w:val="TOC4"/>
      </w:pPr>
    </w:p>
    <w:p w14:paraId="78760CA1" w14:textId="77777777" w:rsidR="00A17716" w:rsidRPr="00F458A0" w:rsidRDefault="00A17716" w:rsidP="00A17716">
      <w:pPr>
        <w:pStyle w:val="Title2"/>
      </w:pPr>
      <w:r w:rsidRPr="00F458A0">
        <w:t>Table of Contents</w:t>
      </w:r>
    </w:p>
    <w:p w14:paraId="702147C8" w14:textId="2A4D86A2" w:rsidR="00FC7D2B" w:rsidRDefault="00A17716">
      <w:pPr>
        <w:pStyle w:val="TOC1"/>
        <w:rPr>
          <w:ins w:id="34" w:author="Autho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ins w:id="35" w:author="Author">
        <w:r w:rsidR="00FC7D2B" w:rsidRPr="009F743A">
          <w:rPr>
            <w:rStyle w:val="Hyperlink"/>
          </w:rPr>
          <w:fldChar w:fldCharType="begin"/>
        </w:r>
        <w:r w:rsidR="00FC7D2B" w:rsidRPr="009F743A">
          <w:rPr>
            <w:rStyle w:val="Hyperlink"/>
          </w:rPr>
          <w:instrText xml:space="preserve"> </w:instrText>
        </w:r>
        <w:r w:rsidR="00FC7D2B">
          <w:instrText>HYPERLINK \l "_Toc535565016"</w:instrText>
        </w:r>
        <w:r w:rsidR="00FC7D2B" w:rsidRPr="009F743A">
          <w:rPr>
            <w:rStyle w:val="Hyperlink"/>
          </w:rPr>
          <w:instrText xml:space="preserve"> </w:instrText>
        </w:r>
        <w:r w:rsidR="00FC7D2B" w:rsidRPr="009F743A">
          <w:rPr>
            <w:rStyle w:val="Hyperlink"/>
          </w:rPr>
          <w:fldChar w:fldCharType="separate"/>
        </w:r>
        <w:r w:rsidR="00FC7D2B" w:rsidRPr="009F743A">
          <w:rPr>
            <w:rStyle w:val="Hyperlink"/>
          </w:rPr>
          <w:t>1.</w:t>
        </w:r>
        <w:r w:rsidR="00FC7D2B">
          <w:rPr>
            <w:rFonts w:asciiTheme="minorHAnsi" w:eastAsiaTheme="minorEastAsia" w:hAnsiTheme="minorHAnsi" w:cstheme="minorBidi"/>
            <w:sz w:val="22"/>
            <w:szCs w:val="22"/>
          </w:rPr>
          <w:tab/>
        </w:r>
        <w:r w:rsidR="00FC7D2B" w:rsidRPr="009F743A">
          <w:rPr>
            <w:rStyle w:val="Hyperlink"/>
          </w:rPr>
          <w:t>Introduction</w:t>
        </w:r>
        <w:r w:rsidR="00FC7D2B">
          <w:rPr>
            <w:webHidden/>
          </w:rPr>
          <w:tab/>
        </w:r>
        <w:r w:rsidR="00FC7D2B">
          <w:rPr>
            <w:webHidden/>
          </w:rPr>
          <w:fldChar w:fldCharType="begin"/>
        </w:r>
        <w:r w:rsidR="00FC7D2B">
          <w:rPr>
            <w:webHidden/>
          </w:rPr>
          <w:instrText xml:space="preserve"> PAGEREF _Toc535565016 \h </w:instrText>
        </w:r>
      </w:ins>
      <w:r w:rsidR="00FC7D2B">
        <w:rPr>
          <w:webHidden/>
        </w:rPr>
      </w:r>
      <w:r w:rsidR="00FC7D2B">
        <w:rPr>
          <w:webHidden/>
        </w:rPr>
        <w:fldChar w:fldCharType="separate"/>
      </w:r>
      <w:ins w:id="36" w:author="Author">
        <w:r w:rsidR="00FC7D2B">
          <w:rPr>
            <w:webHidden/>
          </w:rPr>
          <w:t>1</w:t>
        </w:r>
        <w:r w:rsidR="00FC7D2B">
          <w:rPr>
            <w:webHidden/>
          </w:rPr>
          <w:fldChar w:fldCharType="end"/>
        </w:r>
        <w:r w:rsidR="00FC7D2B" w:rsidRPr="009F743A">
          <w:rPr>
            <w:rStyle w:val="Hyperlink"/>
          </w:rPr>
          <w:fldChar w:fldCharType="end"/>
        </w:r>
      </w:ins>
    </w:p>
    <w:p w14:paraId="47CBC1AF" w14:textId="30EB2D60" w:rsidR="00FC7D2B" w:rsidRDefault="00FC7D2B">
      <w:pPr>
        <w:pStyle w:val="TOC2"/>
        <w:rPr>
          <w:ins w:id="37" w:author="Author"/>
          <w:rFonts w:asciiTheme="minorHAnsi" w:eastAsiaTheme="minorEastAsia" w:hAnsiTheme="minorHAnsi" w:cstheme="minorBidi"/>
          <w:sz w:val="22"/>
          <w:szCs w:val="22"/>
        </w:rPr>
      </w:pPr>
      <w:ins w:id="38" w:author="Author">
        <w:r w:rsidRPr="009F743A">
          <w:rPr>
            <w:rStyle w:val="Hyperlink"/>
          </w:rPr>
          <w:fldChar w:fldCharType="begin"/>
        </w:r>
        <w:r w:rsidRPr="009F743A">
          <w:rPr>
            <w:rStyle w:val="Hyperlink"/>
          </w:rPr>
          <w:instrText xml:space="preserve"> </w:instrText>
        </w:r>
        <w:r>
          <w:instrText>HYPERLINK \l "_Toc535565017"</w:instrText>
        </w:r>
        <w:r w:rsidRPr="009F743A">
          <w:rPr>
            <w:rStyle w:val="Hyperlink"/>
          </w:rPr>
          <w:instrText xml:space="preserve"> </w:instrText>
        </w:r>
        <w:r w:rsidRPr="009F743A">
          <w:rPr>
            <w:rStyle w:val="Hyperlink"/>
          </w:rPr>
          <w:fldChar w:fldCharType="separate"/>
        </w:r>
        <w:r w:rsidRPr="009F743A">
          <w:rPr>
            <w:rStyle w:val="Hyperlink"/>
          </w:rPr>
          <w:t>1.1.</w:t>
        </w:r>
        <w:r>
          <w:rPr>
            <w:rFonts w:asciiTheme="minorHAnsi" w:eastAsiaTheme="minorEastAsia" w:hAnsiTheme="minorHAnsi" w:cstheme="minorBidi"/>
            <w:sz w:val="22"/>
            <w:szCs w:val="22"/>
          </w:rPr>
          <w:tab/>
        </w:r>
        <w:r w:rsidRPr="009F743A">
          <w:rPr>
            <w:rStyle w:val="Hyperlink"/>
          </w:rPr>
          <w:t>Scope</w:t>
        </w:r>
        <w:r>
          <w:rPr>
            <w:webHidden/>
          </w:rPr>
          <w:tab/>
        </w:r>
        <w:r>
          <w:rPr>
            <w:webHidden/>
          </w:rPr>
          <w:fldChar w:fldCharType="begin"/>
        </w:r>
        <w:r>
          <w:rPr>
            <w:webHidden/>
          </w:rPr>
          <w:instrText xml:space="preserve"> PAGEREF _Toc535565017 \h </w:instrText>
        </w:r>
      </w:ins>
      <w:r>
        <w:rPr>
          <w:webHidden/>
        </w:rPr>
      </w:r>
      <w:r>
        <w:rPr>
          <w:webHidden/>
        </w:rPr>
        <w:fldChar w:fldCharType="separate"/>
      </w:r>
      <w:ins w:id="39" w:author="Author">
        <w:r>
          <w:rPr>
            <w:webHidden/>
          </w:rPr>
          <w:t>2</w:t>
        </w:r>
        <w:r>
          <w:rPr>
            <w:webHidden/>
          </w:rPr>
          <w:fldChar w:fldCharType="end"/>
        </w:r>
        <w:r w:rsidRPr="009F743A">
          <w:rPr>
            <w:rStyle w:val="Hyperlink"/>
          </w:rPr>
          <w:fldChar w:fldCharType="end"/>
        </w:r>
      </w:ins>
    </w:p>
    <w:p w14:paraId="6ED2447E" w14:textId="1919E111" w:rsidR="00FC7D2B" w:rsidRDefault="00FC7D2B">
      <w:pPr>
        <w:pStyle w:val="TOC1"/>
        <w:rPr>
          <w:ins w:id="40" w:author="Author"/>
          <w:rFonts w:asciiTheme="minorHAnsi" w:eastAsiaTheme="minorEastAsia" w:hAnsiTheme="minorHAnsi" w:cstheme="minorBidi"/>
          <w:sz w:val="22"/>
          <w:szCs w:val="22"/>
        </w:rPr>
      </w:pPr>
      <w:ins w:id="41" w:author="Author">
        <w:r w:rsidRPr="009F743A">
          <w:rPr>
            <w:rStyle w:val="Hyperlink"/>
          </w:rPr>
          <w:fldChar w:fldCharType="begin"/>
        </w:r>
        <w:r w:rsidRPr="009F743A">
          <w:rPr>
            <w:rStyle w:val="Hyperlink"/>
          </w:rPr>
          <w:instrText xml:space="preserve"> </w:instrText>
        </w:r>
        <w:r>
          <w:instrText>HYPERLINK \l "_Toc535565018"</w:instrText>
        </w:r>
        <w:r w:rsidRPr="009F743A">
          <w:rPr>
            <w:rStyle w:val="Hyperlink"/>
          </w:rPr>
          <w:instrText xml:space="preserve"> </w:instrText>
        </w:r>
        <w:r w:rsidRPr="009F743A">
          <w:rPr>
            <w:rStyle w:val="Hyperlink"/>
          </w:rPr>
          <w:fldChar w:fldCharType="separate"/>
        </w:r>
        <w:r w:rsidRPr="009F743A">
          <w:rPr>
            <w:rStyle w:val="Hyperlink"/>
          </w:rPr>
          <w:t>2.</w:t>
        </w:r>
        <w:r>
          <w:rPr>
            <w:rFonts w:asciiTheme="minorHAnsi" w:eastAsiaTheme="minorEastAsia" w:hAnsiTheme="minorHAnsi" w:cstheme="minorBidi"/>
            <w:sz w:val="22"/>
            <w:szCs w:val="22"/>
          </w:rPr>
          <w:tab/>
        </w:r>
        <w:r w:rsidRPr="009F743A">
          <w:rPr>
            <w:rStyle w:val="Hyperlink"/>
          </w:rPr>
          <w:t>Background</w:t>
        </w:r>
        <w:r>
          <w:rPr>
            <w:webHidden/>
          </w:rPr>
          <w:tab/>
        </w:r>
        <w:r>
          <w:rPr>
            <w:webHidden/>
          </w:rPr>
          <w:fldChar w:fldCharType="begin"/>
        </w:r>
        <w:r>
          <w:rPr>
            <w:webHidden/>
          </w:rPr>
          <w:instrText xml:space="preserve"> PAGEREF _Toc535565018 \h </w:instrText>
        </w:r>
      </w:ins>
      <w:r>
        <w:rPr>
          <w:webHidden/>
        </w:rPr>
      </w:r>
      <w:r>
        <w:rPr>
          <w:webHidden/>
        </w:rPr>
        <w:fldChar w:fldCharType="separate"/>
      </w:r>
      <w:ins w:id="42" w:author="Author">
        <w:r>
          <w:rPr>
            <w:webHidden/>
          </w:rPr>
          <w:t>2</w:t>
        </w:r>
        <w:r>
          <w:rPr>
            <w:webHidden/>
          </w:rPr>
          <w:fldChar w:fldCharType="end"/>
        </w:r>
        <w:r w:rsidRPr="009F743A">
          <w:rPr>
            <w:rStyle w:val="Hyperlink"/>
          </w:rPr>
          <w:fldChar w:fldCharType="end"/>
        </w:r>
      </w:ins>
    </w:p>
    <w:p w14:paraId="139A8186" w14:textId="39D1EE26" w:rsidR="00FC7D2B" w:rsidRDefault="00FC7D2B">
      <w:pPr>
        <w:pStyle w:val="TOC2"/>
        <w:rPr>
          <w:ins w:id="43" w:author="Author"/>
          <w:rFonts w:asciiTheme="minorHAnsi" w:eastAsiaTheme="minorEastAsia" w:hAnsiTheme="minorHAnsi" w:cstheme="minorBidi"/>
          <w:sz w:val="22"/>
          <w:szCs w:val="22"/>
        </w:rPr>
      </w:pPr>
      <w:ins w:id="44" w:author="Author">
        <w:r w:rsidRPr="009F743A">
          <w:rPr>
            <w:rStyle w:val="Hyperlink"/>
          </w:rPr>
          <w:fldChar w:fldCharType="begin"/>
        </w:r>
        <w:r w:rsidRPr="009F743A">
          <w:rPr>
            <w:rStyle w:val="Hyperlink"/>
          </w:rPr>
          <w:instrText xml:space="preserve"> </w:instrText>
        </w:r>
        <w:r>
          <w:instrText>HYPERLINK \l "_Toc535565019"</w:instrText>
        </w:r>
        <w:r w:rsidRPr="009F743A">
          <w:rPr>
            <w:rStyle w:val="Hyperlink"/>
          </w:rPr>
          <w:instrText xml:space="preserve"> </w:instrText>
        </w:r>
        <w:r w:rsidRPr="009F743A">
          <w:rPr>
            <w:rStyle w:val="Hyperlink"/>
          </w:rPr>
          <w:fldChar w:fldCharType="separate"/>
        </w:r>
        <w:r w:rsidRPr="009F743A">
          <w:rPr>
            <w:rStyle w:val="Hyperlink"/>
          </w:rPr>
          <w:t>2.1.</w:t>
        </w:r>
        <w:r>
          <w:rPr>
            <w:rFonts w:asciiTheme="minorHAnsi" w:eastAsiaTheme="minorEastAsia" w:hAnsiTheme="minorHAnsi" w:cstheme="minorBidi"/>
            <w:sz w:val="22"/>
            <w:szCs w:val="22"/>
          </w:rPr>
          <w:tab/>
        </w:r>
        <w:r w:rsidRPr="009F743A">
          <w:rPr>
            <w:rStyle w:val="Hyperlink"/>
          </w:rPr>
          <w:t>Overview of the System</w:t>
        </w:r>
        <w:r>
          <w:rPr>
            <w:webHidden/>
          </w:rPr>
          <w:tab/>
        </w:r>
        <w:r>
          <w:rPr>
            <w:webHidden/>
          </w:rPr>
          <w:fldChar w:fldCharType="begin"/>
        </w:r>
        <w:r>
          <w:rPr>
            <w:webHidden/>
          </w:rPr>
          <w:instrText xml:space="preserve"> PAGEREF _Toc535565019 \h </w:instrText>
        </w:r>
      </w:ins>
      <w:r>
        <w:rPr>
          <w:webHidden/>
        </w:rPr>
      </w:r>
      <w:r>
        <w:rPr>
          <w:webHidden/>
        </w:rPr>
        <w:fldChar w:fldCharType="separate"/>
      </w:r>
      <w:ins w:id="45" w:author="Author">
        <w:r>
          <w:rPr>
            <w:webHidden/>
          </w:rPr>
          <w:t>2</w:t>
        </w:r>
        <w:r>
          <w:rPr>
            <w:webHidden/>
          </w:rPr>
          <w:fldChar w:fldCharType="end"/>
        </w:r>
        <w:r w:rsidRPr="009F743A">
          <w:rPr>
            <w:rStyle w:val="Hyperlink"/>
          </w:rPr>
          <w:fldChar w:fldCharType="end"/>
        </w:r>
      </w:ins>
    </w:p>
    <w:p w14:paraId="2967ACF3" w14:textId="5DA8F972" w:rsidR="00FC7D2B" w:rsidRDefault="00FC7D2B">
      <w:pPr>
        <w:pStyle w:val="TOC2"/>
        <w:rPr>
          <w:ins w:id="46" w:author="Author"/>
          <w:rFonts w:asciiTheme="minorHAnsi" w:eastAsiaTheme="minorEastAsia" w:hAnsiTheme="minorHAnsi" w:cstheme="minorBidi"/>
          <w:sz w:val="22"/>
          <w:szCs w:val="22"/>
        </w:rPr>
      </w:pPr>
      <w:ins w:id="47" w:author="Author">
        <w:r w:rsidRPr="009F743A">
          <w:rPr>
            <w:rStyle w:val="Hyperlink"/>
          </w:rPr>
          <w:fldChar w:fldCharType="begin"/>
        </w:r>
        <w:r w:rsidRPr="009F743A">
          <w:rPr>
            <w:rStyle w:val="Hyperlink"/>
          </w:rPr>
          <w:instrText xml:space="preserve"> </w:instrText>
        </w:r>
        <w:r>
          <w:instrText>HYPERLINK \l "_Toc535565020"</w:instrText>
        </w:r>
        <w:r w:rsidRPr="009F743A">
          <w:rPr>
            <w:rStyle w:val="Hyperlink"/>
          </w:rPr>
          <w:instrText xml:space="preserve"> </w:instrText>
        </w:r>
        <w:r w:rsidRPr="009F743A">
          <w:rPr>
            <w:rStyle w:val="Hyperlink"/>
          </w:rPr>
          <w:fldChar w:fldCharType="separate"/>
        </w:r>
        <w:r w:rsidRPr="009F743A">
          <w:rPr>
            <w:rStyle w:val="Hyperlink"/>
          </w:rPr>
          <w:t>2.2.</w:t>
        </w:r>
        <w:r>
          <w:rPr>
            <w:rFonts w:asciiTheme="minorHAnsi" w:eastAsiaTheme="minorEastAsia" w:hAnsiTheme="minorHAnsi" w:cstheme="minorBidi"/>
            <w:sz w:val="22"/>
            <w:szCs w:val="22"/>
          </w:rPr>
          <w:tab/>
        </w:r>
        <w:r w:rsidRPr="009F743A">
          <w:rPr>
            <w:rStyle w:val="Hyperlink"/>
          </w:rPr>
          <w:t>Business Process Overview</w:t>
        </w:r>
        <w:r>
          <w:rPr>
            <w:webHidden/>
          </w:rPr>
          <w:tab/>
        </w:r>
        <w:r>
          <w:rPr>
            <w:webHidden/>
          </w:rPr>
          <w:fldChar w:fldCharType="begin"/>
        </w:r>
        <w:r>
          <w:rPr>
            <w:webHidden/>
          </w:rPr>
          <w:instrText xml:space="preserve"> PAGEREF _Toc535565020 \h </w:instrText>
        </w:r>
      </w:ins>
      <w:r>
        <w:rPr>
          <w:webHidden/>
        </w:rPr>
      </w:r>
      <w:r>
        <w:rPr>
          <w:webHidden/>
        </w:rPr>
        <w:fldChar w:fldCharType="separate"/>
      </w:r>
      <w:ins w:id="48" w:author="Author">
        <w:r>
          <w:rPr>
            <w:webHidden/>
          </w:rPr>
          <w:t>3</w:t>
        </w:r>
        <w:r>
          <w:rPr>
            <w:webHidden/>
          </w:rPr>
          <w:fldChar w:fldCharType="end"/>
        </w:r>
        <w:r w:rsidRPr="009F743A">
          <w:rPr>
            <w:rStyle w:val="Hyperlink"/>
          </w:rPr>
          <w:fldChar w:fldCharType="end"/>
        </w:r>
      </w:ins>
    </w:p>
    <w:p w14:paraId="0962B3C2" w14:textId="5332CE5F" w:rsidR="00FC7D2B" w:rsidRDefault="00FC7D2B">
      <w:pPr>
        <w:pStyle w:val="TOC2"/>
        <w:rPr>
          <w:ins w:id="49" w:author="Author"/>
          <w:rFonts w:asciiTheme="minorHAnsi" w:eastAsiaTheme="minorEastAsia" w:hAnsiTheme="minorHAnsi" w:cstheme="minorBidi"/>
          <w:sz w:val="22"/>
          <w:szCs w:val="22"/>
        </w:rPr>
      </w:pPr>
      <w:ins w:id="50" w:author="Author">
        <w:r w:rsidRPr="009F743A">
          <w:rPr>
            <w:rStyle w:val="Hyperlink"/>
          </w:rPr>
          <w:fldChar w:fldCharType="begin"/>
        </w:r>
        <w:r w:rsidRPr="009F743A">
          <w:rPr>
            <w:rStyle w:val="Hyperlink"/>
          </w:rPr>
          <w:instrText xml:space="preserve"> </w:instrText>
        </w:r>
        <w:r>
          <w:instrText>HYPERLINK \l "_Toc535565021"</w:instrText>
        </w:r>
        <w:r w:rsidRPr="009F743A">
          <w:rPr>
            <w:rStyle w:val="Hyperlink"/>
          </w:rPr>
          <w:instrText xml:space="preserve"> </w:instrText>
        </w:r>
        <w:r w:rsidRPr="009F743A">
          <w:rPr>
            <w:rStyle w:val="Hyperlink"/>
          </w:rPr>
          <w:fldChar w:fldCharType="separate"/>
        </w:r>
        <w:r w:rsidRPr="009F743A">
          <w:rPr>
            <w:rStyle w:val="Hyperlink"/>
          </w:rPr>
          <w:t>2.3.</w:t>
        </w:r>
        <w:r>
          <w:rPr>
            <w:rFonts w:asciiTheme="minorHAnsi" w:eastAsiaTheme="minorEastAsia" w:hAnsiTheme="minorHAnsi" w:cstheme="minorBidi"/>
            <w:sz w:val="22"/>
            <w:szCs w:val="22"/>
          </w:rPr>
          <w:tab/>
        </w:r>
        <w:r w:rsidRPr="009F743A">
          <w:rPr>
            <w:rStyle w:val="Hyperlink"/>
          </w:rPr>
          <w:t>High-level Claims Process</w:t>
        </w:r>
        <w:r>
          <w:rPr>
            <w:webHidden/>
          </w:rPr>
          <w:tab/>
        </w:r>
        <w:r>
          <w:rPr>
            <w:webHidden/>
          </w:rPr>
          <w:fldChar w:fldCharType="begin"/>
        </w:r>
        <w:r>
          <w:rPr>
            <w:webHidden/>
          </w:rPr>
          <w:instrText xml:space="preserve"> PAGEREF _Toc535565021 \h </w:instrText>
        </w:r>
      </w:ins>
      <w:r>
        <w:rPr>
          <w:webHidden/>
        </w:rPr>
      </w:r>
      <w:r>
        <w:rPr>
          <w:webHidden/>
        </w:rPr>
        <w:fldChar w:fldCharType="separate"/>
      </w:r>
      <w:ins w:id="51" w:author="Author">
        <w:r>
          <w:rPr>
            <w:webHidden/>
          </w:rPr>
          <w:t>4</w:t>
        </w:r>
        <w:r>
          <w:rPr>
            <w:webHidden/>
          </w:rPr>
          <w:fldChar w:fldCharType="end"/>
        </w:r>
        <w:r w:rsidRPr="009F743A">
          <w:rPr>
            <w:rStyle w:val="Hyperlink"/>
          </w:rPr>
          <w:fldChar w:fldCharType="end"/>
        </w:r>
      </w:ins>
    </w:p>
    <w:p w14:paraId="2A96C5E9" w14:textId="48003A59" w:rsidR="00FC7D2B" w:rsidRDefault="00FC7D2B">
      <w:pPr>
        <w:pStyle w:val="TOC2"/>
        <w:rPr>
          <w:ins w:id="52" w:author="Author"/>
          <w:rFonts w:asciiTheme="minorHAnsi" w:eastAsiaTheme="minorEastAsia" w:hAnsiTheme="minorHAnsi" w:cstheme="minorBidi"/>
          <w:sz w:val="22"/>
          <w:szCs w:val="22"/>
        </w:rPr>
      </w:pPr>
      <w:ins w:id="53" w:author="Author">
        <w:r w:rsidRPr="009F743A">
          <w:rPr>
            <w:rStyle w:val="Hyperlink"/>
          </w:rPr>
          <w:fldChar w:fldCharType="begin"/>
        </w:r>
        <w:r w:rsidRPr="009F743A">
          <w:rPr>
            <w:rStyle w:val="Hyperlink"/>
          </w:rPr>
          <w:instrText xml:space="preserve"> </w:instrText>
        </w:r>
        <w:r>
          <w:instrText>HYPERLINK \l "_Toc535565022"</w:instrText>
        </w:r>
        <w:r w:rsidRPr="009F743A">
          <w:rPr>
            <w:rStyle w:val="Hyperlink"/>
          </w:rPr>
          <w:instrText xml:space="preserve"> </w:instrText>
        </w:r>
        <w:r w:rsidRPr="009F743A">
          <w:rPr>
            <w:rStyle w:val="Hyperlink"/>
          </w:rPr>
          <w:fldChar w:fldCharType="separate"/>
        </w:r>
        <w:r w:rsidRPr="009F743A">
          <w:rPr>
            <w:rStyle w:val="Hyperlink"/>
          </w:rPr>
          <w:t>2.4.</w:t>
        </w:r>
        <w:r>
          <w:rPr>
            <w:rFonts w:asciiTheme="minorHAnsi" w:eastAsiaTheme="minorEastAsia" w:hAnsiTheme="minorHAnsi" w:cstheme="minorBidi"/>
            <w:sz w:val="22"/>
            <w:szCs w:val="22"/>
          </w:rPr>
          <w:tab/>
        </w:r>
        <w:r w:rsidRPr="009F743A">
          <w:rPr>
            <w:rStyle w:val="Hyperlink"/>
          </w:rPr>
          <w:t>High-level Request for Additional Information Process</w:t>
        </w:r>
        <w:r>
          <w:rPr>
            <w:webHidden/>
          </w:rPr>
          <w:tab/>
        </w:r>
        <w:r>
          <w:rPr>
            <w:webHidden/>
          </w:rPr>
          <w:fldChar w:fldCharType="begin"/>
        </w:r>
        <w:r>
          <w:rPr>
            <w:webHidden/>
          </w:rPr>
          <w:instrText xml:space="preserve"> PAGEREF _Toc535565022 \h </w:instrText>
        </w:r>
      </w:ins>
      <w:r>
        <w:rPr>
          <w:webHidden/>
        </w:rPr>
      </w:r>
      <w:r>
        <w:rPr>
          <w:webHidden/>
        </w:rPr>
        <w:fldChar w:fldCharType="separate"/>
      </w:r>
      <w:ins w:id="54" w:author="Author">
        <w:r>
          <w:rPr>
            <w:webHidden/>
          </w:rPr>
          <w:t>5</w:t>
        </w:r>
        <w:r>
          <w:rPr>
            <w:webHidden/>
          </w:rPr>
          <w:fldChar w:fldCharType="end"/>
        </w:r>
        <w:r w:rsidRPr="009F743A">
          <w:rPr>
            <w:rStyle w:val="Hyperlink"/>
          </w:rPr>
          <w:fldChar w:fldCharType="end"/>
        </w:r>
      </w:ins>
    </w:p>
    <w:p w14:paraId="75334A77" w14:textId="015EFD3A" w:rsidR="00FC7D2B" w:rsidRDefault="00FC7D2B">
      <w:pPr>
        <w:pStyle w:val="TOC2"/>
        <w:rPr>
          <w:ins w:id="55" w:author="Author"/>
          <w:rFonts w:asciiTheme="minorHAnsi" w:eastAsiaTheme="minorEastAsia" w:hAnsiTheme="minorHAnsi" w:cstheme="minorBidi"/>
          <w:sz w:val="22"/>
          <w:szCs w:val="22"/>
        </w:rPr>
      </w:pPr>
      <w:ins w:id="56" w:author="Author">
        <w:r w:rsidRPr="009F743A">
          <w:rPr>
            <w:rStyle w:val="Hyperlink"/>
          </w:rPr>
          <w:fldChar w:fldCharType="begin"/>
        </w:r>
        <w:r w:rsidRPr="009F743A">
          <w:rPr>
            <w:rStyle w:val="Hyperlink"/>
          </w:rPr>
          <w:instrText xml:space="preserve"> </w:instrText>
        </w:r>
        <w:r>
          <w:instrText>HYPERLINK \l "_Toc535565023"</w:instrText>
        </w:r>
        <w:r w:rsidRPr="009F743A">
          <w:rPr>
            <w:rStyle w:val="Hyperlink"/>
          </w:rPr>
          <w:instrText xml:space="preserve"> </w:instrText>
        </w:r>
        <w:r w:rsidRPr="009F743A">
          <w:rPr>
            <w:rStyle w:val="Hyperlink"/>
          </w:rPr>
          <w:fldChar w:fldCharType="separate"/>
        </w:r>
        <w:r w:rsidRPr="009F743A">
          <w:rPr>
            <w:rStyle w:val="Hyperlink"/>
          </w:rPr>
          <w:t>2.5.</w:t>
        </w:r>
        <w:r>
          <w:rPr>
            <w:rFonts w:asciiTheme="minorHAnsi" w:eastAsiaTheme="minorEastAsia" w:hAnsiTheme="minorHAnsi" w:cstheme="minorBidi"/>
            <w:sz w:val="22"/>
            <w:szCs w:val="22"/>
          </w:rPr>
          <w:tab/>
        </w:r>
        <w:r w:rsidRPr="009F743A">
          <w:rPr>
            <w:rStyle w:val="Hyperlink"/>
          </w:rPr>
          <w:t>High-level Pre-certification Process</w:t>
        </w:r>
        <w:r>
          <w:rPr>
            <w:webHidden/>
          </w:rPr>
          <w:tab/>
        </w:r>
        <w:r>
          <w:rPr>
            <w:webHidden/>
          </w:rPr>
          <w:fldChar w:fldCharType="begin"/>
        </w:r>
        <w:r>
          <w:rPr>
            <w:webHidden/>
          </w:rPr>
          <w:instrText xml:space="preserve"> PAGEREF _Toc535565023 \h </w:instrText>
        </w:r>
      </w:ins>
      <w:r>
        <w:rPr>
          <w:webHidden/>
        </w:rPr>
      </w:r>
      <w:r>
        <w:rPr>
          <w:webHidden/>
        </w:rPr>
        <w:fldChar w:fldCharType="separate"/>
      </w:r>
      <w:ins w:id="57" w:author="Author">
        <w:r>
          <w:rPr>
            <w:webHidden/>
          </w:rPr>
          <w:t>6</w:t>
        </w:r>
        <w:r>
          <w:rPr>
            <w:webHidden/>
          </w:rPr>
          <w:fldChar w:fldCharType="end"/>
        </w:r>
        <w:r w:rsidRPr="009F743A">
          <w:rPr>
            <w:rStyle w:val="Hyperlink"/>
          </w:rPr>
          <w:fldChar w:fldCharType="end"/>
        </w:r>
      </w:ins>
    </w:p>
    <w:p w14:paraId="4BBCBABB" w14:textId="2E49B049" w:rsidR="00FC7D2B" w:rsidRDefault="00FC7D2B">
      <w:pPr>
        <w:pStyle w:val="TOC2"/>
        <w:rPr>
          <w:ins w:id="58" w:author="Author"/>
          <w:rFonts w:asciiTheme="minorHAnsi" w:eastAsiaTheme="minorEastAsia" w:hAnsiTheme="minorHAnsi" w:cstheme="minorBidi"/>
          <w:sz w:val="22"/>
          <w:szCs w:val="22"/>
        </w:rPr>
      </w:pPr>
      <w:ins w:id="59" w:author="Author">
        <w:r w:rsidRPr="009F743A">
          <w:rPr>
            <w:rStyle w:val="Hyperlink"/>
          </w:rPr>
          <w:fldChar w:fldCharType="begin"/>
        </w:r>
        <w:r w:rsidRPr="009F743A">
          <w:rPr>
            <w:rStyle w:val="Hyperlink"/>
          </w:rPr>
          <w:instrText xml:space="preserve"> </w:instrText>
        </w:r>
        <w:r>
          <w:instrText>HYPERLINK \l "_Toc535565024"</w:instrText>
        </w:r>
        <w:r w:rsidRPr="009F743A">
          <w:rPr>
            <w:rStyle w:val="Hyperlink"/>
          </w:rPr>
          <w:instrText xml:space="preserve"> </w:instrText>
        </w:r>
        <w:r w:rsidRPr="009F743A">
          <w:rPr>
            <w:rStyle w:val="Hyperlink"/>
          </w:rPr>
          <w:fldChar w:fldCharType="separate"/>
        </w:r>
        <w:r w:rsidRPr="009F743A">
          <w:rPr>
            <w:rStyle w:val="Hyperlink"/>
          </w:rPr>
          <w:t>2.6.</w:t>
        </w:r>
        <w:r>
          <w:rPr>
            <w:rFonts w:asciiTheme="minorHAnsi" w:eastAsiaTheme="minorEastAsia" w:hAnsiTheme="minorHAnsi" w:cstheme="minorBidi"/>
            <w:sz w:val="22"/>
            <w:szCs w:val="22"/>
          </w:rPr>
          <w:tab/>
        </w:r>
        <w:r w:rsidRPr="009F743A">
          <w:rPr>
            <w:rStyle w:val="Hyperlink"/>
          </w:rPr>
          <w:t>Overview of the Significant Requirements</w:t>
        </w:r>
        <w:r>
          <w:rPr>
            <w:webHidden/>
          </w:rPr>
          <w:tab/>
        </w:r>
        <w:r>
          <w:rPr>
            <w:webHidden/>
          </w:rPr>
          <w:fldChar w:fldCharType="begin"/>
        </w:r>
        <w:r>
          <w:rPr>
            <w:webHidden/>
          </w:rPr>
          <w:instrText xml:space="preserve"> PAGEREF _Toc535565024 \h </w:instrText>
        </w:r>
      </w:ins>
      <w:r>
        <w:rPr>
          <w:webHidden/>
        </w:rPr>
      </w:r>
      <w:r>
        <w:rPr>
          <w:webHidden/>
        </w:rPr>
        <w:fldChar w:fldCharType="separate"/>
      </w:r>
      <w:ins w:id="60" w:author="Author">
        <w:r>
          <w:rPr>
            <w:webHidden/>
          </w:rPr>
          <w:t>7</w:t>
        </w:r>
        <w:r>
          <w:rPr>
            <w:webHidden/>
          </w:rPr>
          <w:fldChar w:fldCharType="end"/>
        </w:r>
        <w:r w:rsidRPr="009F743A">
          <w:rPr>
            <w:rStyle w:val="Hyperlink"/>
          </w:rPr>
          <w:fldChar w:fldCharType="end"/>
        </w:r>
      </w:ins>
    </w:p>
    <w:p w14:paraId="22546962" w14:textId="710E9778" w:rsidR="00FC7D2B" w:rsidRDefault="00FC7D2B">
      <w:pPr>
        <w:pStyle w:val="TOC3"/>
        <w:rPr>
          <w:ins w:id="61" w:author="Author"/>
          <w:rFonts w:asciiTheme="minorHAnsi" w:eastAsiaTheme="minorEastAsia" w:hAnsiTheme="minorHAnsi" w:cstheme="minorBidi"/>
          <w:sz w:val="22"/>
          <w:szCs w:val="22"/>
        </w:rPr>
      </w:pPr>
      <w:ins w:id="62" w:author="Author">
        <w:r w:rsidRPr="009F743A">
          <w:rPr>
            <w:rStyle w:val="Hyperlink"/>
          </w:rPr>
          <w:fldChar w:fldCharType="begin"/>
        </w:r>
        <w:r w:rsidRPr="009F743A">
          <w:rPr>
            <w:rStyle w:val="Hyperlink"/>
          </w:rPr>
          <w:instrText xml:space="preserve"> </w:instrText>
        </w:r>
        <w:r>
          <w:instrText>HYPERLINK \l "_Toc535565025"</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rPr>
          <w:tab/>
        </w:r>
        <w:r w:rsidRPr="009F743A">
          <w:rPr>
            <w:rStyle w:val="Hyperlink"/>
          </w:rPr>
          <w:t>Architecture Platform Epics</w:t>
        </w:r>
        <w:r>
          <w:rPr>
            <w:webHidden/>
          </w:rPr>
          <w:tab/>
        </w:r>
        <w:r>
          <w:rPr>
            <w:webHidden/>
          </w:rPr>
          <w:fldChar w:fldCharType="begin"/>
        </w:r>
        <w:r>
          <w:rPr>
            <w:webHidden/>
          </w:rPr>
          <w:instrText xml:space="preserve"> PAGEREF _Toc535565025 \h </w:instrText>
        </w:r>
      </w:ins>
      <w:r>
        <w:rPr>
          <w:webHidden/>
        </w:rPr>
      </w:r>
      <w:r>
        <w:rPr>
          <w:webHidden/>
        </w:rPr>
        <w:fldChar w:fldCharType="separate"/>
      </w:r>
      <w:ins w:id="63" w:author="Author">
        <w:r>
          <w:rPr>
            <w:webHidden/>
          </w:rPr>
          <w:t>7</w:t>
        </w:r>
        <w:r>
          <w:rPr>
            <w:webHidden/>
          </w:rPr>
          <w:fldChar w:fldCharType="end"/>
        </w:r>
        <w:r w:rsidRPr="009F743A">
          <w:rPr>
            <w:rStyle w:val="Hyperlink"/>
          </w:rPr>
          <w:fldChar w:fldCharType="end"/>
        </w:r>
      </w:ins>
    </w:p>
    <w:p w14:paraId="1B5B9917" w14:textId="4FD38996" w:rsidR="00FC7D2B" w:rsidRDefault="00FC7D2B">
      <w:pPr>
        <w:pStyle w:val="TOC3"/>
        <w:rPr>
          <w:ins w:id="64" w:author="Author"/>
          <w:rFonts w:asciiTheme="minorHAnsi" w:eastAsiaTheme="minorEastAsia" w:hAnsiTheme="minorHAnsi" w:cstheme="minorBidi"/>
          <w:sz w:val="22"/>
          <w:szCs w:val="22"/>
        </w:rPr>
      </w:pPr>
      <w:ins w:id="65" w:author="Author">
        <w:r w:rsidRPr="009F743A">
          <w:rPr>
            <w:rStyle w:val="Hyperlink"/>
          </w:rPr>
          <w:fldChar w:fldCharType="begin"/>
        </w:r>
        <w:r w:rsidRPr="009F743A">
          <w:rPr>
            <w:rStyle w:val="Hyperlink"/>
          </w:rPr>
          <w:instrText xml:space="preserve"> </w:instrText>
        </w:r>
        <w:r>
          <w:instrText>HYPERLINK \l "_Toc535565026"</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rPr>
          <w:tab/>
        </w:r>
        <w:r w:rsidRPr="009F743A">
          <w:rPr>
            <w:rStyle w:val="Hyperlink"/>
          </w:rPr>
          <w:t>Overview of the Functional Workload/Performance Requirements</w:t>
        </w:r>
        <w:r>
          <w:rPr>
            <w:webHidden/>
          </w:rPr>
          <w:tab/>
        </w:r>
        <w:r>
          <w:rPr>
            <w:webHidden/>
          </w:rPr>
          <w:fldChar w:fldCharType="begin"/>
        </w:r>
        <w:r>
          <w:rPr>
            <w:webHidden/>
          </w:rPr>
          <w:instrText xml:space="preserve"> PAGEREF _Toc535565026 \h </w:instrText>
        </w:r>
      </w:ins>
      <w:r>
        <w:rPr>
          <w:webHidden/>
        </w:rPr>
      </w:r>
      <w:r>
        <w:rPr>
          <w:webHidden/>
        </w:rPr>
        <w:fldChar w:fldCharType="separate"/>
      </w:r>
      <w:ins w:id="66" w:author="Author">
        <w:r>
          <w:rPr>
            <w:webHidden/>
          </w:rPr>
          <w:t>9</w:t>
        </w:r>
        <w:r>
          <w:rPr>
            <w:webHidden/>
          </w:rPr>
          <w:fldChar w:fldCharType="end"/>
        </w:r>
        <w:r w:rsidRPr="009F743A">
          <w:rPr>
            <w:rStyle w:val="Hyperlink"/>
          </w:rPr>
          <w:fldChar w:fldCharType="end"/>
        </w:r>
      </w:ins>
    </w:p>
    <w:p w14:paraId="240CBB95" w14:textId="4A6DF4D2" w:rsidR="00FC7D2B" w:rsidRDefault="00FC7D2B">
      <w:pPr>
        <w:pStyle w:val="TOC3"/>
        <w:rPr>
          <w:ins w:id="67" w:author="Author"/>
          <w:rFonts w:asciiTheme="minorHAnsi" w:eastAsiaTheme="minorEastAsia" w:hAnsiTheme="minorHAnsi" w:cstheme="minorBidi"/>
          <w:sz w:val="22"/>
          <w:szCs w:val="22"/>
        </w:rPr>
      </w:pPr>
      <w:ins w:id="68" w:author="Author">
        <w:r w:rsidRPr="009F743A">
          <w:rPr>
            <w:rStyle w:val="Hyperlink"/>
          </w:rPr>
          <w:fldChar w:fldCharType="begin"/>
        </w:r>
        <w:r w:rsidRPr="009F743A">
          <w:rPr>
            <w:rStyle w:val="Hyperlink"/>
          </w:rPr>
          <w:instrText xml:space="preserve"> </w:instrText>
        </w:r>
        <w:r>
          <w:instrText>HYPERLINK \l "_Toc535565027"</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rPr>
          <w:tab/>
        </w:r>
        <w:r w:rsidRPr="009F743A">
          <w:rPr>
            <w:rStyle w:val="Hyperlink"/>
          </w:rPr>
          <w:t>Overview of Operational Requirements</w:t>
        </w:r>
        <w:r>
          <w:rPr>
            <w:webHidden/>
          </w:rPr>
          <w:tab/>
        </w:r>
        <w:r>
          <w:rPr>
            <w:webHidden/>
          </w:rPr>
          <w:fldChar w:fldCharType="begin"/>
        </w:r>
        <w:r>
          <w:rPr>
            <w:webHidden/>
          </w:rPr>
          <w:instrText xml:space="preserve"> PAGEREF _Toc535565027 \h </w:instrText>
        </w:r>
      </w:ins>
      <w:r>
        <w:rPr>
          <w:webHidden/>
        </w:rPr>
      </w:r>
      <w:r>
        <w:rPr>
          <w:webHidden/>
        </w:rPr>
        <w:fldChar w:fldCharType="separate"/>
      </w:r>
      <w:ins w:id="69" w:author="Author">
        <w:r>
          <w:rPr>
            <w:webHidden/>
          </w:rPr>
          <w:t>11</w:t>
        </w:r>
        <w:r>
          <w:rPr>
            <w:webHidden/>
          </w:rPr>
          <w:fldChar w:fldCharType="end"/>
        </w:r>
        <w:r w:rsidRPr="009F743A">
          <w:rPr>
            <w:rStyle w:val="Hyperlink"/>
          </w:rPr>
          <w:fldChar w:fldCharType="end"/>
        </w:r>
      </w:ins>
    </w:p>
    <w:p w14:paraId="17850DC3" w14:textId="7A68D48F" w:rsidR="00FC7D2B" w:rsidRDefault="00FC7D2B">
      <w:pPr>
        <w:pStyle w:val="TOC4"/>
        <w:rPr>
          <w:ins w:id="70" w:author="Author"/>
          <w:rFonts w:asciiTheme="minorHAnsi" w:eastAsiaTheme="minorEastAsia" w:hAnsiTheme="minorHAnsi" w:cstheme="minorBidi"/>
          <w:noProof/>
          <w:sz w:val="22"/>
          <w:szCs w:val="22"/>
        </w:rPr>
      </w:pPr>
      <w:ins w:id="71" w:author="Author">
        <w:r w:rsidRPr="009F743A">
          <w:rPr>
            <w:rStyle w:val="Hyperlink"/>
            <w:noProof/>
          </w:rPr>
          <w:fldChar w:fldCharType="begin"/>
        </w:r>
        <w:r w:rsidRPr="009F743A">
          <w:rPr>
            <w:rStyle w:val="Hyperlink"/>
            <w:noProof/>
          </w:rPr>
          <w:instrText xml:space="preserve"> </w:instrText>
        </w:r>
        <w:r>
          <w:rPr>
            <w:noProof/>
          </w:rPr>
          <w:instrText>HYPERLINK \l "_Toc535565028"</w:instrText>
        </w:r>
        <w:r w:rsidRPr="009F743A">
          <w:rPr>
            <w:rStyle w:val="Hyperlink"/>
            <w:noProof/>
          </w:rPr>
          <w:instrText xml:space="preserve"> </w:instrText>
        </w:r>
        <w:r w:rsidRPr="009F743A">
          <w:rPr>
            <w:rStyle w:val="Hyperlink"/>
            <w:noProof/>
          </w:rPr>
          <w:fldChar w:fldCharType="separate"/>
        </w:r>
        <w:r w:rsidRPr="009F743A">
          <w:rPr>
            <w:rStyle w:val="Hyperlink"/>
            <w:noProof/>
          </w:rPr>
          <w:t>2.6.3.1.</w:t>
        </w:r>
        <w:r>
          <w:rPr>
            <w:rFonts w:asciiTheme="minorHAnsi" w:eastAsiaTheme="minorEastAsia" w:hAnsiTheme="minorHAnsi" w:cstheme="minorBidi"/>
            <w:noProof/>
            <w:sz w:val="22"/>
            <w:szCs w:val="22"/>
          </w:rPr>
          <w:tab/>
        </w:r>
        <w:r w:rsidRPr="009F743A">
          <w:rPr>
            <w:rStyle w:val="Hyperlink"/>
            <w:noProof/>
          </w:rPr>
          <w:t>Scalability</w:t>
        </w:r>
        <w:r>
          <w:rPr>
            <w:noProof/>
            <w:webHidden/>
          </w:rPr>
          <w:tab/>
        </w:r>
        <w:r>
          <w:rPr>
            <w:noProof/>
            <w:webHidden/>
          </w:rPr>
          <w:fldChar w:fldCharType="begin"/>
        </w:r>
        <w:r>
          <w:rPr>
            <w:noProof/>
            <w:webHidden/>
          </w:rPr>
          <w:instrText xml:space="preserve"> PAGEREF _Toc535565028 \h </w:instrText>
        </w:r>
      </w:ins>
      <w:r>
        <w:rPr>
          <w:noProof/>
          <w:webHidden/>
        </w:rPr>
      </w:r>
      <w:r>
        <w:rPr>
          <w:noProof/>
          <w:webHidden/>
        </w:rPr>
        <w:fldChar w:fldCharType="separate"/>
      </w:r>
      <w:ins w:id="72" w:author="Author">
        <w:r>
          <w:rPr>
            <w:noProof/>
            <w:webHidden/>
          </w:rPr>
          <w:t>11</w:t>
        </w:r>
        <w:r>
          <w:rPr>
            <w:noProof/>
            <w:webHidden/>
          </w:rPr>
          <w:fldChar w:fldCharType="end"/>
        </w:r>
        <w:r w:rsidRPr="009F743A">
          <w:rPr>
            <w:rStyle w:val="Hyperlink"/>
            <w:noProof/>
          </w:rPr>
          <w:fldChar w:fldCharType="end"/>
        </w:r>
      </w:ins>
    </w:p>
    <w:p w14:paraId="666DA204" w14:textId="77D9DF9C" w:rsidR="00FC7D2B" w:rsidRDefault="00FC7D2B">
      <w:pPr>
        <w:pStyle w:val="TOC4"/>
        <w:rPr>
          <w:ins w:id="73" w:author="Author"/>
          <w:rFonts w:asciiTheme="minorHAnsi" w:eastAsiaTheme="minorEastAsia" w:hAnsiTheme="minorHAnsi" w:cstheme="minorBidi"/>
          <w:noProof/>
          <w:sz w:val="22"/>
          <w:szCs w:val="22"/>
        </w:rPr>
      </w:pPr>
      <w:ins w:id="74" w:author="Author">
        <w:r w:rsidRPr="009F743A">
          <w:rPr>
            <w:rStyle w:val="Hyperlink"/>
            <w:noProof/>
          </w:rPr>
          <w:fldChar w:fldCharType="begin"/>
        </w:r>
        <w:r w:rsidRPr="009F743A">
          <w:rPr>
            <w:rStyle w:val="Hyperlink"/>
            <w:noProof/>
          </w:rPr>
          <w:instrText xml:space="preserve"> </w:instrText>
        </w:r>
        <w:r>
          <w:rPr>
            <w:noProof/>
          </w:rPr>
          <w:instrText>HYPERLINK \l "_Toc535565029"</w:instrText>
        </w:r>
        <w:r w:rsidRPr="009F743A">
          <w:rPr>
            <w:rStyle w:val="Hyperlink"/>
            <w:noProof/>
          </w:rPr>
          <w:instrText xml:space="preserve"> </w:instrText>
        </w:r>
        <w:r w:rsidRPr="009F743A">
          <w:rPr>
            <w:rStyle w:val="Hyperlink"/>
            <w:noProof/>
          </w:rPr>
          <w:fldChar w:fldCharType="separate"/>
        </w:r>
        <w:r w:rsidRPr="009F743A">
          <w:rPr>
            <w:rStyle w:val="Hyperlink"/>
            <w:noProof/>
          </w:rPr>
          <w:t>2.6.3.2.</w:t>
        </w:r>
        <w:r>
          <w:rPr>
            <w:rFonts w:asciiTheme="minorHAnsi" w:eastAsiaTheme="minorEastAsia" w:hAnsiTheme="minorHAnsi" w:cstheme="minorBidi"/>
            <w:noProof/>
            <w:sz w:val="22"/>
            <w:szCs w:val="22"/>
          </w:rPr>
          <w:tab/>
        </w:r>
        <w:r w:rsidRPr="009F743A">
          <w:rPr>
            <w:rStyle w:val="Hyperlink"/>
            <w:noProof/>
          </w:rPr>
          <w:t>Availability</w:t>
        </w:r>
        <w:r>
          <w:rPr>
            <w:noProof/>
            <w:webHidden/>
          </w:rPr>
          <w:tab/>
        </w:r>
        <w:r>
          <w:rPr>
            <w:noProof/>
            <w:webHidden/>
          </w:rPr>
          <w:fldChar w:fldCharType="begin"/>
        </w:r>
        <w:r>
          <w:rPr>
            <w:noProof/>
            <w:webHidden/>
          </w:rPr>
          <w:instrText xml:space="preserve"> PAGEREF _Toc535565029 \h </w:instrText>
        </w:r>
      </w:ins>
      <w:r>
        <w:rPr>
          <w:noProof/>
          <w:webHidden/>
        </w:rPr>
      </w:r>
      <w:r>
        <w:rPr>
          <w:noProof/>
          <w:webHidden/>
        </w:rPr>
        <w:fldChar w:fldCharType="separate"/>
      </w:r>
      <w:ins w:id="75" w:author="Author">
        <w:r>
          <w:rPr>
            <w:noProof/>
            <w:webHidden/>
          </w:rPr>
          <w:t>12</w:t>
        </w:r>
        <w:r>
          <w:rPr>
            <w:noProof/>
            <w:webHidden/>
          </w:rPr>
          <w:fldChar w:fldCharType="end"/>
        </w:r>
        <w:r w:rsidRPr="009F743A">
          <w:rPr>
            <w:rStyle w:val="Hyperlink"/>
            <w:noProof/>
          </w:rPr>
          <w:fldChar w:fldCharType="end"/>
        </w:r>
      </w:ins>
    </w:p>
    <w:p w14:paraId="16ED6BCA" w14:textId="7BFAFF58" w:rsidR="00FC7D2B" w:rsidRDefault="00FC7D2B">
      <w:pPr>
        <w:pStyle w:val="TOC4"/>
        <w:rPr>
          <w:ins w:id="76" w:author="Author"/>
          <w:rFonts w:asciiTheme="minorHAnsi" w:eastAsiaTheme="minorEastAsia" w:hAnsiTheme="minorHAnsi" w:cstheme="minorBidi"/>
          <w:noProof/>
          <w:sz w:val="22"/>
          <w:szCs w:val="22"/>
        </w:rPr>
      </w:pPr>
      <w:ins w:id="77" w:author="Author">
        <w:r w:rsidRPr="009F743A">
          <w:rPr>
            <w:rStyle w:val="Hyperlink"/>
            <w:noProof/>
          </w:rPr>
          <w:fldChar w:fldCharType="begin"/>
        </w:r>
        <w:r w:rsidRPr="009F743A">
          <w:rPr>
            <w:rStyle w:val="Hyperlink"/>
            <w:noProof/>
          </w:rPr>
          <w:instrText xml:space="preserve"> </w:instrText>
        </w:r>
        <w:r>
          <w:rPr>
            <w:noProof/>
          </w:rPr>
          <w:instrText>HYPERLINK \l "_Toc535565030"</w:instrText>
        </w:r>
        <w:r w:rsidRPr="009F743A">
          <w:rPr>
            <w:rStyle w:val="Hyperlink"/>
            <w:noProof/>
          </w:rPr>
          <w:instrText xml:space="preserve"> </w:instrText>
        </w:r>
        <w:r w:rsidRPr="009F743A">
          <w:rPr>
            <w:rStyle w:val="Hyperlink"/>
            <w:noProof/>
          </w:rPr>
          <w:fldChar w:fldCharType="separate"/>
        </w:r>
        <w:r w:rsidRPr="009F743A">
          <w:rPr>
            <w:rStyle w:val="Hyperlink"/>
            <w:noProof/>
          </w:rPr>
          <w:t>2.6.3.3.</w:t>
        </w:r>
        <w:r>
          <w:rPr>
            <w:rFonts w:asciiTheme="minorHAnsi" w:eastAsiaTheme="minorEastAsia" w:hAnsiTheme="minorHAnsi" w:cstheme="minorBidi"/>
            <w:noProof/>
            <w:sz w:val="22"/>
            <w:szCs w:val="22"/>
          </w:rPr>
          <w:tab/>
        </w:r>
        <w:r w:rsidRPr="009F743A">
          <w:rPr>
            <w:rStyle w:val="Hyperlink"/>
            <w:noProof/>
          </w:rPr>
          <w:t>Disaster Recovery (DR)</w:t>
        </w:r>
        <w:r>
          <w:rPr>
            <w:noProof/>
            <w:webHidden/>
          </w:rPr>
          <w:tab/>
        </w:r>
        <w:r>
          <w:rPr>
            <w:noProof/>
            <w:webHidden/>
          </w:rPr>
          <w:fldChar w:fldCharType="begin"/>
        </w:r>
        <w:r>
          <w:rPr>
            <w:noProof/>
            <w:webHidden/>
          </w:rPr>
          <w:instrText xml:space="preserve"> PAGEREF _Toc535565030 \h </w:instrText>
        </w:r>
      </w:ins>
      <w:r>
        <w:rPr>
          <w:noProof/>
          <w:webHidden/>
        </w:rPr>
      </w:r>
      <w:r>
        <w:rPr>
          <w:noProof/>
          <w:webHidden/>
        </w:rPr>
        <w:fldChar w:fldCharType="separate"/>
      </w:r>
      <w:ins w:id="78" w:author="Author">
        <w:r>
          <w:rPr>
            <w:noProof/>
            <w:webHidden/>
          </w:rPr>
          <w:t>12</w:t>
        </w:r>
        <w:r>
          <w:rPr>
            <w:noProof/>
            <w:webHidden/>
          </w:rPr>
          <w:fldChar w:fldCharType="end"/>
        </w:r>
        <w:r w:rsidRPr="009F743A">
          <w:rPr>
            <w:rStyle w:val="Hyperlink"/>
            <w:noProof/>
          </w:rPr>
          <w:fldChar w:fldCharType="end"/>
        </w:r>
      </w:ins>
    </w:p>
    <w:p w14:paraId="2D4CF349" w14:textId="7C347037" w:rsidR="00FC7D2B" w:rsidRDefault="00FC7D2B">
      <w:pPr>
        <w:pStyle w:val="TOC3"/>
        <w:rPr>
          <w:ins w:id="79" w:author="Author"/>
          <w:rFonts w:asciiTheme="minorHAnsi" w:eastAsiaTheme="minorEastAsia" w:hAnsiTheme="minorHAnsi" w:cstheme="minorBidi"/>
          <w:sz w:val="22"/>
          <w:szCs w:val="22"/>
        </w:rPr>
      </w:pPr>
      <w:ins w:id="80" w:author="Author">
        <w:r w:rsidRPr="009F743A">
          <w:rPr>
            <w:rStyle w:val="Hyperlink"/>
          </w:rPr>
          <w:fldChar w:fldCharType="begin"/>
        </w:r>
        <w:r w:rsidRPr="009F743A">
          <w:rPr>
            <w:rStyle w:val="Hyperlink"/>
          </w:rPr>
          <w:instrText xml:space="preserve"> </w:instrText>
        </w:r>
        <w:r>
          <w:instrText>HYPERLINK \l "_Toc535565031"</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2.6.4.</w:t>
        </w:r>
        <w:r>
          <w:rPr>
            <w:rFonts w:asciiTheme="minorHAnsi" w:eastAsiaTheme="minorEastAsia" w:hAnsiTheme="minorHAnsi" w:cstheme="minorBidi"/>
            <w:sz w:val="22"/>
            <w:szCs w:val="22"/>
          </w:rPr>
          <w:tab/>
        </w:r>
        <w:r w:rsidRPr="009F743A">
          <w:rPr>
            <w:rStyle w:val="Hyperlink"/>
          </w:rPr>
          <w:t>Architecture Timeline</w:t>
        </w:r>
        <w:r>
          <w:rPr>
            <w:webHidden/>
          </w:rPr>
          <w:tab/>
        </w:r>
        <w:r>
          <w:rPr>
            <w:webHidden/>
          </w:rPr>
          <w:fldChar w:fldCharType="begin"/>
        </w:r>
        <w:r>
          <w:rPr>
            <w:webHidden/>
          </w:rPr>
          <w:instrText xml:space="preserve"> PAGEREF _Toc535565031 \h </w:instrText>
        </w:r>
      </w:ins>
      <w:r>
        <w:rPr>
          <w:webHidden/>
        </w:rPr>
      </w:r>
      <w:r>
        <w:rPr>
          <w:webHidden/>
        </w:rPr>
        <w:fldChar w:fldCharType="separate"/>
      </w:r>
      <w:ins w:id="81" w:author="Author">
        <w:r>
          <w:rPr>
            <w:webHidden/>
          </w:rPr>
          <w:t>12</w:t>
        </w:r>
        <w:r>
          <w:rPr>
            <w:webHidden/>
          </w:rPr>
          <w:fldChar w:fldCharType="end"/>
        </w:r>
        <w:r w:rsidRPr="009F743A">
          <w:rPr>
            <w:rStyle w:val="Hyperlink"/>
          </w:rPr>
          <w:fldChar w:fldCharType="end"/>
        </w:r>
      </w:ins>
    </w:p>
    <w:p w14:paraId="7C1DF542" w14:textId="64F2F2F1" w:rsidR="00FC7D2B" w:rsidRDefault="00FC7D2B">
      <w:pPr>
        <w:pStyle w:val="TOC1"/>
        <w:rPr>
          <w:ins w:id="82" w:author="Author"/>
          <w:rFonts w:asciiTheme="minorHAnsi" w:eastAsiaTheme="minorEastAsia" w:hAnsiTheme="minorHAnsi" w:cstheme="minorBidi"/>
          <w:sz w:val="22"/>
          <w:szCs w:val="22"/>
        </w:rPr>
      </w:pPr>
      <w:ins w:id="83" w:author="Author">
        <w:r w:rsidRPr="009F743A">
          <w:rPr>
            <w:rStyle w:val="Hyperlink"/>
          </w:rPr>
          <w:fldChar w:fldCharType="begin"/>
        </w:r>
        <w:r w:rsidRPr="009F743A">
          <w:rPr>
            <w:rStyle w:val="Hyperlink"/>
          </w:rPr>
          <w:instrText xml:space="preserve"> </w:instrText>
        </w:r>
        <w:r>
          <w:instrText>HYPERLINK \l "_Toc535565032"</w:instrText>
        </w:r>
        <w:r w:rsidRPr="009F743A">
          <w:rPr>
            <w:rStyle w:val="Hyperlink"/>
          </w:rPr>
          <w:instrText xml:space="preserve"> </w:instrText>
        </w:r>
        <w:r w:rsidRPr="009F743A">
          <w:rPr>
            <w:rStyle w:val="Hyperlink"/>
          </w:rPr>
          <w:fldChar w:fldCharType="separate"/>
        </w:r>
        <w:r w:rsidRPr="009F743A">
          <w:rPr>
            <w:rStyle w:val="Hyperlink"/>
          </w:rPr>
          <w:t>3.</w:t>
        </w:r>
        <w:r>
          <w:rPr>
            <w:rFonts w:asciiTheme="minorHAnsi" w:eastAsiaTheme="minorEastAsia" w:hAnsiTheme="minorHAnsi" w:cstheme="minorBidi"/>
            <w:sz w:val="22"/>
            <w:szCs w:val="22"/>
          </w:rPr>
          <w:tab/>
        </w:r>
        <w:r w:rsidRPr="009F743A">
          <w:rPr>
            <w:rStyle w:val="Hyperlink"/>
          </w:rPr>
          <w:t>Conceptual Design</w:t>
        </w:r>
        <w:r>
          <w:rPr>
            <w:webHidden/>
          </w:rPr>
          <w:tab/>
        </w:r>
        <w:r>
          <w:rPr>
            <w:webHidden/>
          </w:rPr>
          <w:fldChar w:fldCharType="begin"/>
        </w:r>
        <w:r>
          <w:rPr>
            <w:webHidden/>
          </w:rPr>
          <w:instrText xml:space="preserve"> PAGEREF _Toc535565032 \h </w:instrText>
        </w:r>
      </w:ins>
      <w:r>
        <w:rPr>
          <w:webHidden/>
        </w:rPr>
      </w:r>
      <w:r>
        <w:rPr>
          <w:webHidden/>
        </w:rPr>
        <w:fldChar w:fldCharType="separate"/>
      </w:r>
      <w:ins w:id="84" w:author="Author">
        <w:r>
          <w:rPr>
            <w:webHidden/>
          </w:rPr>
          <w:t>13</w:t>
        </w:r>
        <w:r>
          <w:rPr>
            <w:webHidden/>
          </w:rPr>
          <w:fldChar w:fldCharType="end"/>
        </w:r>
        <w:r w:rsidRPr="009F743A">
          <w:rPr>
            <w:rStyle w:val="Hyperlink"/>
          </w:rPr>
          <w:fldChar w:fldCharType="end"/>
        </w:r>
      </w:ins>
    </w:p>
    <w:p w14:paraId="2456D898" w14:textId="460AF05C" w:rsidR="00FC7D2B" w:rsidRDefault="00FC7D2B">
      <w:pPr>
        <w:pStyle w:val="TOC2"/>
        <w:rPr>
          <w:ins w:id="85" w:author="Author"/>
          <w:rFonts w:asciiTheme="minorHAnsi" w:eastAsiaTheme="minorEastAsia" w:hAnsiTheme="minorHAnsi" w:cstheme="minorBidi"/>
          <w:sz w:val="22"/>
          <w:szCs w:val="22"/>
        </w:rPr>
      </w:pPr>
      <w:ins w:id="86" w:author="Author">
        <w:r w:rsidRPr="009F743A">
          <w:rPr>
            <w:rStyle w:val="Hyperlink"/>
          </w:rPr>
          <w:fldChar w:fldCharType="begin"/>
        </w:r>
        <w:r w:rsidRPr="009F743A">
          <w:rPr>
            <w:rStyle w:val="Hyperlink"/>
          </w:rPr>
          <w:instrText xml:space="preserve"> </w:instrText>
        </w:r>
        <w:r>
          <w:instrText>HYPERLINK \l "_Toc535565033"</w:instrText>
        </w:r>
        <w:r w:rsidRPr="009F743A">
          <w:rPr>
            <w:rStyle w:val="Hyperlink"/>
          </w:rPr>
          <w:instrText xml:space="preserve"> </w:instrText>
        </w:r>
        <w:r w:rsidRPr="009F743A">
          <w:rPr>
            <w:rStyle w:val="Hyperlink"/>
          </w:rPr>
          <w:fldChar w:fldCharType="separate"/>
        </w:r>
        <w:r w:rsidRPr="009F743A">
          <w:rPr>
            <w:rStyle w:val="Hyperlink"/>
          </w:rPr>
          <w:t>3.1.</w:t>
        </w:r>
        <w:r>
          <w:rPr>
            <w:rFonts w:asciiTheme="minorHAnsi" w:eastAsiaTheme="minorEastAsia" w:hAnsiTheme="minorHAnsi" w:cstheme="minorBidi"/>
            <w:sz w:val="22"/>
            <w:szCs w:val="22"/>
          </w:rPr>
          <w:tab/>
        </w:r>
        <w:r w:rsidRPr="009F743A">
          <w:rPr>
            <w:rStyle w:val="Hyperlink"/>
          </w:rPr>
          <w:t>Conceptual Application Design</w:t>
        </w:r>
        <w:r>
          <w:rPr>
            <w:webHidden/>
          </w:rPr>
          <w:tab/>
        </w:r>
        <w:r>
          <w:rPr>
            <w:webHidden/>
          </w:rPr>
          <w:fldChar w:fldCharType="begin"/>
        </w:r>
        <w:r>
          <w:rPr>
            <w:webHidden/>
          </w:rPr>
          <w:instrText xml:space="preserve"> PAGEREF _Toc535565033 \h </w:instrText>
        </w:r>
      </w:ins>
      <w:r>
        <w:rPr>
          <w:webHidden/>
        </w:rPr>
      </w:r>
      <w:r>
        <w:rPr>
          <w:webHidden/>
        </w:rPr>
        <w:fldChar w:fldCharType="separate"/>
      </w:r>
      <w:ins w:id="87" w:author="Author">
        <w:r>
          <w:rPr>
            <w:webHidden/>
          </w:rPr>
          <w:t>13</w:t>
        </w:r>
        <w:r>
          <w:rPr>
            <w:webHidden/>
          </w:rPr>
          <w:fldChar w:fldCharType="end"/>
        </w:r>
        <w:r w:rsidRPr="009F743A">
          <w:rPr>
            <w:rStyle w:val="Hyperlink"/>
          </w:rPr>
          <w:fldChar w:fldCharType="end"/>
        </w:r>
      </w:ins>
    </w:p>
    <w:p w14:paraId="32BFFD30" w14:textId="4CA2F60F" w:rsidR="00FC7D2B" w:rsidRDefault="00FC7D2B">
      <w:pPr>
        <w:pStyle w:val="TOC3"/>
        <w:rPr>
          <w:ins w:id="88" w:author="Author"/>
          <w:rFonts w:asciiTheme="minorHAnsi" w:eastAsiaTheme="minorEastAsia" w:hAnsiTheme="minorHAnsi" w:cstheme="minorBidi"/>
          <w:sz w:val="22"/>
          <w:szCs w:val="22"/>
        </w:rPr>
      </w:pPr>
      <w:ins w:id="89" w:author="Author">
        <w:r w:rsidRPr="009F743A">
          <w:rPr>
            <w:rStyle w:val="Hyperlink"/>
          </w:rPr>
          <w:fldChar w:fldCharType="begin"/>
        </w:r>
        <w:r w:rsidRPr="009F743A">
          <w:rPr>
            <w:rStyle w:val="Hyperlink"/>
          </w:rPr>
          <w:instrText xml:space="preserve"> </w:instrText>
        </w:r>
        <w:r>
          <w:instrText>HYPERLINK \l "_Toc535565034"</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3.1.1.</w:t>
        </w:r>
        <w:r>
          <w:rPr>
            <w:rFonts w:asciiTheme="minorHAnsi" w:eastAsiaTheme="minorEastAsia" w:hAnsiTheme="minorHAnsi" w:cstheme="minorBidi"/>
            <w:sz w:val="22"/>
            <w:szCs w:val="22"/>
          </w:rPr>
          <w:tab/>
        </w:r>
        <w:r w:rsidRPr="009F743A">
          <w:rPr>
            <w:rStyle w:val="Hyperlink"/>
          </w:rPr>
          <w:t>User Profiles</w:t>
        </w:r>
        <w:r>
          <w:rPr>
            <w:webHidden/>
          </w:rPr>
          <w:tab/>
        </w:r>
        <w:r>
          <w:rPr>
            <w:webHidden/>
          </w:rPr>
          <w:fldChar w:fldCharType="begin"/>
        </w:r>
        <w:r>
          <w:rPr>
            <w:webHidden/>
          </w:rPr>
          <w:instrText xml:space="preserve"> PAGEREF _Toc535565034 \h </w:instrText>
        </w:r>
      </w:ins>
      <w:r>
        <w:rPr>
          <w:webHidden/>
        </w:rPr>
      </w:r>
      <w:r>
        <w:rPr>
          <w:webHidden/>
        </w:rPr>
        <w:fldChar w:fldCharType="separate"/>
      </w:r>
      <w:ins w:id="90" w:author="Author">
        <w:r>
          <w:rPr>
            <w:webHidden/>
          </w:rPr>
          <w:t>16</w:t>
        </w:r>
        <w:r>
          <w:rPr>
            <w:webHidden/>
          </w:rPr>
          <w:fldChar w:fldCharType="end"/>
        </w:r>
        <w:r w:rsidRPr="009F743A">
          <w:rPr>
            <w:rStyle w:val="Hyperlink"/>
          </w:rPr>
          <w:fldChar w:fldCharType="end"/>
        </w:r>
      </w:ins>
    </w:p>
    <w:p w14:paraId="0A60D63C" w14:textId="3E67DE0F" w:rsidR="00FC7D2B" w:rsidRDefault="00FC7D2B">
      <w:pPr>
        <w:pStyle w:val="TOC4"/>
        <w:rPr>
          <w:ins w:id="91" w:author="Author"/>
          <w:rFonts w:asciiTheme="minorHAnsi" w:eastAsiaTheme="minorEastAsia" w:hAnsiTheme="minorHAnsi" w:cstheme="minorBidi"/>
          <w:noProof/>
          <w:sz w:val="22"/>
          <w:szCs w:val="22"/>
        </w:rPr>
      </w:pPr>
      <w:ins w:id="92" w:author="Author">
        <w:r w:rsidRPr="009F743A">
          <w:rPr>
            <w:rStyle w:val="Hyperlink"/>
            <w:noProof/>
          </w:rPr>
          <w:fldChar w:fldCharType="begin"/>
        </w:r>
        <w:r w:rsidRPr="009F743A">
          <w:rPr>
            <w:rStyle w:val="Hyperlink"/>
            <w:noProof/>
          </w:rPr>
          <w:instrText xml:space="preserve"> </w:instrText>
        </w:r>
        <w:r>
          <w:rPr>
            <w:noProof/>
          </w:rPr>
          <w:instrText>HYPERLINK \l "_Toc535565035"</w:instrText>
        </w:r>
        <w:r w:rsidRPr="009F743A">
          <w:rPr>
            <w:rStyle w:val="Hyperlink"/>
            <w:noProof/>
          </w:rPr>
          <w:instrText xml:space="preserve"> </w:instrText>
        </w:r>
        <w:r w:rsidRPr="009F743A">
          <w:rPr>
            <w:rStyle w:val="Hyperlink"/>
            <w:noProof/>
          </w:rPr>
          <w:fldChar w:fldCharType="separate"/>
        </w:r>
        <w:r w:rsidRPr="009F743A">
          <w:rPr>
            <w:rStyle w:val="Hyperlink"/>
            <w:noProof/>
          </w:rPr>
          <w:t>3.1.1.1.</w:t>
        </w:r>
        <w:r>
          <w:rPr>
            <w:rFonts w:asciiTheme="minorHAnsi" w:eastAsiaTheme="minorEastAsia" w:hAnsiTheme="minorHAnsi" w:cstheme="minorBidi"/>
            <w:noProof/>
            <w:sz w:val="22"/>
            <w:szCs w:val="22"/>
          </w:rPr>
          <w:tab/>
        </w:r>
        <w:r w:rsidRPr="009F743A">
          <w:rPr>
            <w:rStyle w:val="Hyperlink"/>
            <w:noProof/>
          </w:rPr>
          <w:t>TASCore User Types</w:t>
        </w:r>
        <w:r>
          <w:rPr>
            <w:noProof/>
            <w:webHidden/>
          </w:rPr>
          <w:tab/>
        </w:r>
        <w:r>
          <w:rPr>
            <w:noProof/>
            <w:webHidden/>
          </w:rPr>
          <w:fldChar w:fldCharType="begin"/>
        </w:r>
        <w:r>
          <w:rPr>
            <w:noProof/>
            <w:webHidden/>
          </w:rPr>
          <w:instrText xml:space="preserve"> PAGEREF _Toc535565035 \h </w:instrText>
        </w:r>
      </w:ins>
      <w:r>
        <w:rPr>
          <w:noProof/>
          <w:webHidden/>
        </w:rPr>
      </w:r>
      <w:r>
        <w:rPr>
          <w:noProof/>
          <w:webHidden/>
        </w:rPr>
        <w:fldChar w:fldCharType="separate"/>
      </w:r>
      <w:ins w:id="93" w:author="Author">
        <w:r>
          <w:rPr>
            <w:noProof/>
            <w:webHidden/>
          </w:rPr>
          <w:t>16</w:t>
        </w:r>
        <w:r>
          <w:rPr>
            <w:noProof/>
            <w:webHidden/>
          </w:rPr>
          <w:fldChar w:fldCharType="end"/>
        </w:r>
        <w:r w:rsidRPr="009F743A">
          <w:rPr>
            <w:rStyle w:val="Hyperlink"/>
            <w:noProof/>
          </w:rPr>
          <w:fldChar w:fldCharType="end"/>
        </w:r>
      </w:ins>
    </w:p>
    <w:p w14:paraId="40076D53" w14:textId="7485FF9E" w:rsidR="00FC7D2B" w:rsidRDefault="00FC7D2B">
      <w:pPr>
        <w:pStyle w:val="TOC3"/>
        <w:rPr>
          <w:ins w:id="94" w:author="Author"/>
          <w:rFonts w:asciiTheme="minorHAnsi" w:eastAsiaTheme="minorEastAsia" w:hAnsiTheme="minorHAnsi" w:cstheme="minorBidi"/>
          <w:sz w:val="22"/>
          <w:szCs w:val="22"/>
        </w:rPr>
      </w:pPr>
      <w:ins w:id="95" w:author="Author">
        <w:r w:rsidRPr="009F743A">
          <w:rPr>
            <w:rStyle w:val="Hyperlink"/>
          </w:rPr>
          <w:fldChar w:fldCharType="begin"/>
        </w:r>
        <w:r w:rsidRPr="009F743A">
          <w:rPr>
            <w:rStyle w:val="Hyperlink"/>
          </w:rPr>
          <w:instrText xml:space="preserve"> </w:instrText>
        </w:r>
        <w:r>
          <w:instrText>HYPERLINK \l "_Toc535565036"</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3.1.2.</w:t>
        </w:r>
        <w:r>
          <w:rPr>
            <w:rFonts w:asciiTheme="minorHAnsi" w:eastAsiaTheme="minorEastAsia" w:hAnsiTheme="minorHAnsi" w:cstheme="minorBidi"/>
            <w:sz w:val="22"/>
            <w:szCs w:val="22"/>
          </w:rPr>
          <w:tab/>
        </w:r>
        <w:r w:rsidRPr="009F743A">
          <w:rPr>
            <w:rStyle w:val="Hyperlink"/>
          </w:rPr>
          <w:t>Application Locations</w:t>
        </w:r>
        <w:r>
          <w:rPr>
            <w:webHidden/>
          </w:rPr>
          <w:tab/>
        </w:r>
        <w:r>
          <w:rPr>
            <w:webHidden/>
          </w:rPr>
          <w:fldChar w:fldCharType="begin"/>
        </w:r>
        <w:r>
          <w:rPr>
            <w:webHidden/>
          </w:rPr>
          <w:instrText xml:space="preserve"> PAGEREF _Toc535565036 \h </w:instrText>
        </w:r>
      </w:ins>
      <w:r>
        <w:rPr>
          <w:webHidden/>
        </w:rPr>
      </w:r>
      <w:r>
        <w:rPr>
          <w:webHidden/>
        </w:rPr>
        <w:fldChar w:fldCharType="separate"/>
      </w:r>
      <w:ins w:id="96" w:author="Author">
        <w:r>
          <w:rPr>
            <w:webHidden/>
          </w:rPr>
          <w:t>18</w:t>
        </w:r>
        <w:r>
          <w:rPr>
            <w:webHidden/>
          </w:rPr>
          <w:fldChar w:fldCharType="end"/>
        </w:r>
        <w:r w:rsidRPr="009F743A">
          <w:rPr>
            <w:rStyle w:val="Hyperlink"/>
          </w:rPr>
          <w:fldChar w:fldCharType="end"/>
        </w:r>
      </w:ins>
    </w:p>
    <w:p w14:paraId="77F9E576" w14:textId="5193F109" w:rsidR="00FC7D2B" w:rsidRDefault="00FC7D2B">
      <w:pPr>
        <w:pStyle w:val="TOC4"/>
        <w:rPr>
          <w:ins w:id="97" w:author="Author"/>
          <w:rFonts w:asciiTheme="minorHAnsi" w:eastAsiaTheme="minorEastAsia" w:hAnsiTheme="minorHAnsi" w:cstheme="minorBidi"/>
          <w:noProof/>
          <w:sz w:val="22"/>
          <w:szCs w:val="22"/>
        </w:rPr>
      </w:pPr>
      <w:ins w:id="98" w:author="Author">
        <w:r w:rsidRPr="009F743A">
          <w:rPr>
            <w:rStyle w:val="Hyperlink"/>
            <w:noProof/>
          </w:rPr>
          <w:fldChar w:fldCharType="begin"/>
        </w:r>
        <w:r w:rsidRPr="009F743A">
          <w:rPr>
            <w:rStyle w:val="Hyperlink"/>
            <w:noProof/>
          </w:rPr>
          <w:instrText xml:space="preserve"> </w:instrText>
        </w:r>
        <w:r>
          <w:rPr>
            <w:noProof/>
          </w:rPr>
          <w:instrText>HYPERLINK \l "_Toc535565037"</w:instrText>
        </w:r>
        <w:r w:rsidRPr="009F743A">
          <w:rPr>
            <w:rStyle w:val="Hyperlink"/>
            <w:noProof/>
          </w:rPr>
          <w:instrText xml:space="preserve"> </w:instrText>
        </w:r>
        <w:r w:rsidRPr="009F743A">
          <w:rPr>
            <w:rStyle w:val="Hyperlink"/>
            <w:noProof/>
          </w:rPr>
          <w:fldChar w:fldCharType="separate"/>
        </w:r>
        <w:r w:rsidRPr="009F743A">
          <w:rPr>
            <w:rStyle w:val="Hyperlink"/>
            <w:noProof/>
          </w:rPr>
          <w:t>3.1.2.1.</w:t>
        </w:r>
        <w:r>
          <w:rPr>
            <w:rFonts w:asciiTheme="minorHAnsi" w:eastAsiaTheme="minorEastAsia" w:hAnsiTheme="minorHAnsi" w:cstheme="minorBidi"/>
            <w:noProof/>
            <w:sz w:val="22"/>
            <w:szCs w:val="22"/>
          </w:rPr>
          <w:tab/>
        </w:r>
        <w:r w:rsidRPr="009F743A">
          <w:rPr>
            <w:rStyle w:val="Hyperlink"/>
            <w:noProof/>
          </w:rPr>
          <w:t>Identified Systems</w:t>
        </w:r>
        <w:r>
          <w:rPr>
            <w:noProof/>
            <w:webHidden/>
          </w:rPr>
          <w:tab/>
        </w:r>
        <w:r>
          <w:rPr>
            <w:noProof/>
            <w:webHidden/>
          </w:rPr>
          <w:fldChar w:fldCharType="begin"/>
        </w:r>
        <w:r>
          <w:rPr>
            <w:noProof/>
            <w:webHidden/>
          </w:rPr>
          <w:instrText xml:space="preserve"> PAGEREF _Toc535565037 \h </w:instrText>
        </w:r>
      </w:ins>
      <w:r>
        <w:rPr>
          <w:noProof/>
          <w:webHidden/>
        </w:rPr>
      </w:r>
      <w:r>
        <w:rPr>
          <w:noProof/>
          <w:webHidden/>
        </w:rPr>
        <w:fldChar w:fldCharType="separate"/>
      </w:r>
      <w:ins w:id="99" w:author="Author">
        <w:r>
          <w:rPr>
            <w:noProof/>
            <w:webHidden/>
          </w:rPr>
          <w:t>18</w:t>
        </w:r>
        <w:r>
          <w:rPr>
            <w:noProof/>
            <w:webHidden/>
          </w:rPr>
          <w:fldChar w:fldCharType="end"/>
        </w:r>
        <w:r w:rsidRPr="009F743A">
          <w:rPr>
            <w:rStyle w:val="Hyperlink"/>
            <w:noProof/>
          </w:rPr>
          <w:fldChar w:fldCharType="end"/>
        </w:r>
      </w:ins>
    </w:p>
    <w:p w14:paraId="48E4D7AD" w14:textId="5A08A5E3" w:rsidR="00FC7D2B" w:rsidRDefault="00FC7D2B">
      <w:pPr>
        <w:pStyle w:val="TOC3"/>
        <w:rPr>
          <w:ins w:id="100" w:author="Author"/>
          <w:rFonts w:asciiTheme="minorHAnsi" w:eastAsiaTheme="minorEastAsia" w:hAnsiTheme="minorHAnsi" w:cstheme="minorBidi"/>
          <w:sz w:val="22"/>
          <w:szCs w:val="22"/>
        </w:rPr>
      </w:pPr>
      <w:ins w:id="101" w:author="Author">
        <w:r w:rsidRPr="009F743A">
          <w:rPr>
            <w:rStyle w:val="Hyperlink"/>
          </w:rPr>
          <w:fldChar w:fldCharType="begin"/>
        </w:r>
        <w:r w:rsidRPr="009F743A">
          <w:rPr>
            <w:rStyle w:val="Hyperlink"/>
          </w:rPr>
          <w:instrText xml:space="preserve"> </w:instrText>
        </w:r>
        <w:r>
          <w:instrText>HYPERLINK \l "_Toc535565038"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3.1.3.</w:t>
        </w:r>
        <w:r>
          <w:rPr>
            <w:rFonts w:asciiTheme="minorHAnsi" w:eastAsiaTheme="minorEastAsia" w:hAnsiTheme="minorHAnsi" w:cstheme="minorBidi"/>
            <w:sz w:val="22"/>
            <w:szCs w:val="22"/>
          </w:rPr>
          <w:tab/>
        </w:r>
        <w:r w:rsidRPr="009F743A">
          <w:rPr>
            <w:rStyle w:val="Hyperlink"/>
          </w:rPr>
          <w:t>MCCF EDI TAS Automated Software Installation and Configuration</w:t>
        </w:r>
        <w:r>
          <w:rPr>
            <w:webHidden/>
          </w:rPr>
          <w:tab/>
        </w:r>
        <w:r>
          <w:rPr>
            <w:webHidden/>
          </w:rPr>
          <w:fldChar w:fldCharType="begin"/>
        </w:r>
        <w:r>
          <w:rPr>
            <w:webHidden/>
          </w:rPr>
          <w:instrText xml:space="preserve"> PAGEREF _Toc535565038 \h </w:instrText>
        </w:r>
      </w:ins>
      <w:r>
        <w:rPr>
          <w:webHidden/>
        </w:rPr>
      </w:r>
      <w:r>
        <w:rPr>
          <w:webHidden/>
        </w:rPr>
        <w:fldChar w:fldCharType="separate"/>
      </w:r>
      <w:ins w:id="102" w:author="Author">
        <w:r>
          <w:rPr>
            <w:webHidden/>
          </w:rPr>
          <w:t>19</w:t>
        </w:r>
        <w:r>
          <w:rPr>
            <w:webHidden/>
          </w:rPr>
          <w:fldChar w:fldCharType="end"/>
        </w:r>
        <w:r w:rsidRPr="009F743A">
          <w:rPr>
            <w:rStyle w:val="Hyperlink"/>
          </w:rPr>
          <w:fldChar w:fldCharType="end"/>
        </w:r>
      </w:ins>
    </w:p>
    <w:p w14:paraId="0E32F2C6" w14:textId="4B86C2C2" w:rsidR="00FC7D2B" w:rsidRDefault="00FC7D2B">
      <w:pPr>
        <w:pStyle w:val="TOC2"/>
        <w:rPr>
          <w:ins w:id="103" w:author="Author"/>
          <w:rFonts w:asciiTheme="minorHAnsi" w:eastAsiaTheme="minorEastAsia" w:hAnsiTheme="minorHAnsi" w:cstheme="minorBidi"/>
          <w:sz w:val="22"/>
          <w:szCs w:val="22"/>
        </w:rPr>
      </w:pPr>
      <w:ins w:id="104" w:author="Author">
        <w:r w:rsidRPr="009F743A">
          <w:rPr>
            <w:rStyle w:val="Hyperlink"/>
          </w:rPr>
          <w:fldChar w:fldCharType="begin"/>
        </w:r>
        <w:r w:rsidRPr="009F743A">
          <w:rPr>
            <w:rStyle w:val="Hyperlink"/>
          </w:rPr>
          <w:instrText xml:space="preserve"> </w:instrText>
        </w:r>
        <w:r>
          <w:instrText>HYPERLINK \l "_Toc535565039"</w:instrText>
        </w:r>
        <w:r w:rsidRPr="009F743A">
          <w:rPr>
            <w:rStyle w:val="Hyperlink"/>
          </w:rPr>
          <w:instrText xml:space="preserve"> </w:instrText>
        </w:r>
        <w:r w:rsidRPr="009F743A">
          <w:rPr>
            <w:rStyle w:val="Hyperlink"/>
          </w:rPr>
          <w:fldChar w:fldCharType="separate"/>
        </w:r>
        <w:r w:rsidRPr="009F743A">
          <w:rPr>
            <w:rStyle w:val="Hyperlink"/>
            <w:snapToGrid w:val="0"/>
          </w:rPr>
          <w:t>3.2.</w:t>
        </w:r>
        <w:r>
          <w:rPr>
            <w:rFonts w:asciiTheme="minorHAnsi" w:eastAsiaTheme="minorEastAsia" w:hAnsiTheme="minorHAnsi" w:cstheme="minorBidi"/>
            <w:sz w:val="22"/>
            <w:szCs w:val="22"/>
          </w:rPr>
          <w:tab/>
        </w:r>
        <w:r w:rsidRPr="009F743A">
          <w:rPr>
            <w:rStyle w:val="Hyperlink"/>
          </w:rPr>
          <w:t>Conceptual</w:t>
        </w:r>
        <w:r w:rsidRPr="009F743A">
          <w:rPr>
            <w:rStyle w:val="Hyperlink"/>
            <w:snapToGrid w:val="0"/>
          </w:rPr>
          <w:t xml:space="preserve"> Data Design</w:t>
        </w:r>
        <w:r>
          <w:rPr>
            <w:webHidden/>
          </w:rPr>
          <w:tab/>
        </w:r>
        <w:r>
          <w:rPr>
            <w:webHidden/>
          </w:rPr>
          <w:fldChar w:fldCharType="begin"/>
        </w:r>
        <w:r>
          <w:rPr>
            <w:webHidden/>
          </w:rPr>
          <w:instrText xml:space="preserve"> PAGEREF _Toc535565039 \h </w:instrText>
        </w:r>
      </w:ins>
      <w:r>
        <w:rPr>
          <w:webHidden/>
        </w:rPr>
      </w:r>
      <w:r>
        <w:rPr>
          <w:webHidden/>
        </w:rPr>
        <w:fldChar w:fldCharType="separate"/>
      </w:r>
      <w:ins w:id="105" w:author="Author">
        <w:r>
          <w:rPr>
            <w:webHidden/>
          </w:rPr>
          <w:t>27</w:t>
        </w:r>
        <w:r>
          <w:rPr>
            <w:webHidden/>
          </w:rPr>
          <w:fldChar w:fldCharType="end"/>
        </w:r>
        <w:r w:rsidRPr="009F743A">
          <w:rPr>
            <w:rStyle w:val="Hyperlink"/>
          </w:rPr>
          <w:fldChar w:fldCharType="end"/>
        </w:r>
      </w:ins>
    </w:p>
    <w:p w14:paraId="5398511F" w14:textId="552FD745" w:rsidR="00FC7D2B" w:rsidRDefault="00FC7D2B">
      <w:pPr>
        <w:pStyle w:val="TOC3"/>
        <w:rPr>
          <w:ins w:id="106" w:author="Author"/>
          <w:rFonts w:asciiTheme="minorHAnsi" w:eastAsiaTheme="minorEastAsia" w:hAnsiTheme="minorHAnsi" w:cstheme="minorBidi"/>
          <w:sz w:val="22"/>
          <w:szCs w:val="22"/>
        </w:rPr>
      </w:pPr>
      <w:ins w:id="107" w:author="Author">
        <w:r w:rsidRPr="009F743A">
          <w:rPr>
            <w:rStyle w:val="Hyperlink"/>
          </w:rPr>
          <w:fldChar w:fldCharType="begin"/>
        </w:r>
        <w:r w:rsidRPr="009F743A">
          <w:rPr>
            <w:rStyle w:val="Hyperlink"/>
          </w:rPr>
          <w:instrText xml:space="preserve"> </w:instrText>
        </w:r>
        <w:r>
          <w:instrText>HYPERLINK \l "_Toc535565040"</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3.2.1.</w:t>
        </w:r>
        <w:r>
          <w:rPr>
            <w:rFonts w:asciiTheme="minorHAnsi" w:eastAsiaTheme="minorEastAsia" w:hAnsiTheme="minorHAnsi" w:cstheme="minorBidi"/>
            <w:sz w:val="22"/>
            <w:szCs w:val="22"/>
          </w:rPr>
          <w:tab/>
        </w:r>
        <w:r w:rsidRPr="009F743A">
          <w:rPr>
            <w:rStyle w:val="Hyperlink"/>
          </w:rPr>
          <w:t>Project Conceptual Data Model</w:t>
        </w:r>
        <w:r>
          <w:rPr>
            <w:webHidden/>
          </w:rPr>
          <w:tab/>
        </w:r>
        <w:r>
          <w:rPr>
            <w:webHidden/>
          </w:rPr>
          <w:fldChar w:fldCharType="begin"/>
        </w:r>
        <w:r>
          <w:rPr>
            <w:webHidden/>
          </w:rPr>
          <w:instrText xml:space="preserve"> PAGEREF _Toc535565040 \h </w:instrText>
        </w:r>
      </w:ins>
      <w:r>
        <w:rPr>
          <w:webHidden/>
        </w:rPr>
      </w:r>
      <w:r>
        <w:rPr>
          <w:webHidden/>
        </w:rPr>
        <w:fldChar w:fldCharType="separate"/>
      </w:r>
      <w:ins w:id="108" w:author="Author">
        <w:r>
          <w:rPr>
            <w:webHidden/>
          </w:rPr>
          <w:t>27</w:t>
        </w:r>
        <w:r>
          <w:rPr>
            <w:webHidden/>
          </w:rPr>
          <w:fldChar w:fldCharType="end"/>
        </w:r>
        <w:r w:rsidRPr="009F743A">
          <w:rPr>
            <w:rStyle w:val="Hyperlink"/>
          </w:rPr>
          <w:fldChar w:fldCharType="end"/>
        </w:r>
      </w:ins>
    </w:p>
    <w:p w14:paraId="156CFF23" w14:textId="6B0C187E" w:rsidR="00FC7D2B" w:rsidRDefault="00FC7D2B">
      <w:pPr>
        <w:pStyle w:val="TOC4"/>
        <w:rPr>
          <w:ins w:id="109" w:author="Author"/>
          <w:rFonts w:asciiTheme="minorHAnsi" w:eastAsiaTheme="minorEastAsia" w:hAnsiTheme="minorHAnsi" w:cstheme="minorBidi"/>
          <w:noProof/>
          <w:sz w:val="22"/>
          <w:szCs w:val="22"/>
        </w:rPr>
      </w:pPr>
      <w:ins w:id="110" w:author="Author">
        <w:r w:rsidRPr="009F743A">
          <w:rPr>
            <w:rStyle w:val="Hyperlink"/>
            <w:noProof/>
          </w:rPr>
          <w:fldChar w:fldCharType="begin"/>
        </w:r>
        <w:r w:rsidRPr="009F743A">
          <w:rPr>
            <w:rStyle w:val="Hyperlink"/>
            <w:noProof/>
          </w:rPr>
          <w:instrText xml:space="preserve"> </w:instrText>
        </w:r>
        <w:r>
          <w:rPr>
            <w:noProof/>
          </w:rPr>
          <w:instrText>HYPERLINK \l "_Toc535565041"</w:instrText>
        </w:r>
        <w:r w:rsidRPr="009F743A">
          <w:rPr>
            <w:rStyle w:val="Hyperlink"/>
            <w:noProof/>
          </w:rPr>
          <w:instrText xml:space="preserve"> </w:instrText>
        </w:r>
        <w:r w:rsidRPr="009F743A">
          <w:rPr>
            <w:rStyle w:val="Hyperlink"/>
            <w:noProof/>
          </w:rPr>
          <w:fldChar w:fldCharType="separate"/>
        </w:r>
        <w:r w:rsidRPr="009F743A">
          <w:rPr>
            <w:rStyle w:val="Hyperlink"/>
            <w:noProof/>
          </w:rPr>
          <w:t>3.2.1.1.</w:t>
        </w:r>
        <w:r>
          <w:rPr>
            <w:rFonts w:asciiTheme="minorHAnsi" w:eastAsiaTheme="minorEastAsia" w:hAnsiTheme="minorHAnsi" w:cstheme="minorBidi"/>
            <w:noProof/>
            <w:sz w:val="22"/>
            <w:szCs w:val="22"/>
          </w:rPr>
          <w:tab/>
        </w:r>
        <w:r w:rsidRPr="009F743A">
          <w:rPr>
            <w:rStyle w:val="Hyperlink"/>
            <w:noProof/>
          </w:rPr>
          <w:t>FHIR Resources Needed for MCCF EDI TAS</w:t>
        </w:r>
        <w:r>
          <w:rPr>
            <w:noProof/>
            <w:webHidden/>
          </w:rPr>
          <w:tab/>
        </w:r>
        <w:r>
          <w:rPr>
            <w:noProof/>
            <w:webHidden/>
          </w:rPr>
          <w:fldChar w:fldCharType="begin"/>
        </w:r>
        <w:r>
          <w:rPr>
            <w:noProof/>
            <w:webHidden/>
          </w:rPr>
          <w:instrText xml:space="preserve"> PAGEREF _Toc535565041 \h </w:instrText>
        </w:r>
      </w:ins>
      <w:r>
        <w:rPr>
          <w:noProof/>
          <w:webHidden/>
        </w:rPr>
      </w:r>
      <w:r>
        <w:rPr>
          <w:noProof/>
          <w:webHidden/>
        </w:rPr>
        <w:fldChar w:fldCharType="separate"/>
      </w:r>
      <w:ins w:id="111" w:author="Author">
        <w:r>
          <w:rPr>
            <w:noProof/>
            <w:webHidden/>
          </w:rPr>
          <w:t>27</w:t>
        </w:r>
        <w:r>
          <w:rPr>
            <w:noProof/>
            <w:webHidden/>
          </w:rPr>
          <w:fldChar w:fldCharType="end"/>
        </w:r>
        <w:r w:rsidRPr="009F743A">
          <w:rPr>
            <w:rStyle w:val="Hyperlink"/>
            <w:noProof/>
          </w:rPr>
          <w:fldChar w:fldCharType="end"/>
        </w:r>
      </w:ins>
    </w:p>
    <w:p w14:paraId="11849246" w14:textId="77EE9384" w:rsidR="00FC7D2B" w:rsidRDefault="00FC7D2B">
      <w:pPr>
        <w:pStyle w:val="TOC3"/>
        <w:rPr>
          <w:ins w:id="112" w:author="Author"/>
          <w:rFonts w:asciiTheme="minorHAnsi" w:eastAsiaTheme="minorEastAsia" w:hAnsiTheme="minorHAnsi" w:cstheme="minorBidi"/>
          <w:sz w:val="22"/>
          <w:szCs w:val="22"/>
        </w:rPr>
      </w:pPr>
      <w:ins w:id="113" w:author="Author">
        <w:r w:rsidRPr="009F743A">
          <w:rPr>
            <w:rStyle w:val="Hyperlink"/>
          </w:rPr>
          <w:fldChar w:fldCharType="begin"/>
        </w:r>
        <w:r w:rsidRPr="009F743A">
          <w:rPr>
            <w:rStyle w:val="Hyperlink"/>
          </w:rPr>
          <w:instrText xml:space="preserve"> </w:instrText>
        </w:r>
        <w:r>
          <w:instrText>HYPERLINK \l "_Toc535565042"</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3.2.2.</w:t>
        </w:r>
        <w:r>
          <w:rPr>
            <w:rFonts w:asciiTheme="minorHAnsi" w:eastAsiaTheme="minorEastAsia" w:hAnsiTheme="minorHAnsi" w:cstheme="minorBidi"/>
            <w:sz w:val="22"/>
            <w:szCs w:val="22"/>
          </w:rPr>
          <w:tab/>
        </w:r>
        <w:r w:rsidRPr="009F743A">
          <w:rPr>
            <w:rStyle w:val="Hyperlink"/>
          </w:rPr>
          <w:t>User Interface Data Mapping</w:t>
        </w:r>
        <w:r>
          <w:rPr>
            <w:webHidden/>
          </w:rPr>
          <w:tab/>
        </w:r>
        <w:r>
          <w:rPr>
            <w:webHidden/>
          </w:rPr>
          <w:fldChar w:fldCharType="begin"/>
        </w:r>
        <w:r>
          <w:rPr>
            <w:webHidden/>
          </w:rPr>
          <w:instrText xml:space="preserve"> PAGEREF _Toc535565042 \h </w:instrText>
        </w:r>
      </w:ins>
      <w:r>
        <w:rPr>
          <w:webHidden/>
        </w:rPr>
      </w:r>
      <w:r>
        <w:rPr>
          <w:webHidden/>
        </w:rPr>
        <w:fldChar w:fldCharType="separate"/>
      </w:r>
      <w:ins w:id="114" w:author="Author">
        <w:r>
          <w:rPr>
            <w:webHidden/>
          </w:rPr>
          <w:t>29</w:t>
        </w:r>
        <w:r>
          <w:rPr>
            <w:webHidden/>
          </w:rPr>
          <w:fldChar w:fldCharType="end"/>
        </w:r>
        <w:r w:rsidRPr="009F743A">
          <w:rPr>
            <w:rStyle w:val="Hyperlink"/>
          </w:rPr>
          <w:fldChar w:fldCharType="end"/>
        </w:r>
      </w:ins>
    </w:p>
    <w:p w14:paraId="25EC2F85" w14:textId="461455FA" w:rsidR="00FC7D2B" w:rsidRDefault="00FC7D2B">
      <w:pPr>
        <w:pStyle w:val="TOC4"/>
        <w:rPr>
          <w:ins w:id="115" w:author="Author"/>
          <w:rFonts w:asciiTheme="minorHAnsi" w:eastAsiaTheme="minorEastAsia" w:hAnsiTheme="minorHAnsi" w:cstheme="minorBidi"/>
          <w:noProof/>
          <w:sz w:val="22"/>
          <w:szCs w:val="22"/>
        </w:rPr>
      </w:pPr>
      <w:ins w:id="116" w:author="Author">
        <w:r w:rsidRPr="009F743A">
          <w:rPr>
            <w:rStyle w:val="Hyperlink"/>
            <w:noProof/>
          </w:rPr>
          <w:fldChar w:fldCharType="begin"/>
        </w:r>
        <w:r w:rsidRPr="009F743A">
          <w:rPr>
            <w:rStyle w:val="Hyperlink"/>
            <w:noProof/>
          </w:rPr>
          <w:instrText xml:space="preserve"> </w:instrText>
        </w:r>
        <w:r>
          <w:rPr>
            <w:noProof/>
          </w:rPr>
          <w:instrText>HYPERLINK \l "_Toc535565043"</w:instrText>
        </w:r>
        <w:r w:rsidRPr="009F743A">
          <w:rPr>
            <w:rStyle w:val="Hyperlink"/>
            <w:noProof/>
          </w:rPr>
          <w:instrText xml:space="preserve"> </w:instrText>
        </w:r>
        <w:r w:rsidRPr="009F743A">
          <w:rPr>
            <w:rStyle w:val="Hyperlink"/>
            <w:noProof/>
          </w:rPr>
          <w:fldChar w:fldCharType="separate"/>
        </w:r>
        <w:r w:rsidRPr="009F743A">
          <w:rPr>
            <w:rStyle w:val="Hyperlink"/>
            <w:noProof/>
          </w:rPr>
          <w:t>3.2.2.1.</w:t>
        </w:r>
        <w:r>
          <w:rPr>
            <w:rFonts w:asciiTheme="minorHAnsi" w:eastAsiaTheme="minorEastAsia" w:hAnsiTheme="minorHAnsi" w:cstheme="minorBidi"/>
            <w:noProof/>
            <w:sz w:val="22"/>
            <w:szCs w:val="22"/>
          </w:rPr>
          <w:tab/>
        </w:r>
        <w:r w:rsidRPr="009F743A">
          <w:rPr>
            <w:rStyle w:val="Hyperlink"/>
            <w:noProof/>
          </w:rPr>
          <w:t>Application Screen Interface</w:t>
        </w:r>
        <w:r>
          <w:rPr>
            <w:noProof/>
            <w:webHidden/>
          </w:rPr>
          <w:tab/>
        </w:r>
        <w:r>
          <w:rPr>
            <w:noProof/>
            <w:webHidden/>
          </w:rPr>
          <w:fldChar w:fldCharType="begin"/>
        </w:r>
        <w:r>
          <w:rPr>
            <w:noProof/>
            <w:webHidden/>
          </w:rPr>
          <w:instrText xml:space="preserve"> PAGEREF _Toc535565043 \h </w:instrText>
        </w:r>
      </w:ins>
      <w:r>
        <w:rPr>
          <w:noProof/>
          <w:webHidden/>
        </w:rPr>
      </w:r>
      <w:r>
        <w:rPr>
          <w:noProof/>
          <w:webHidden/>
        </w:rPr>
        <w:fldChar w:fldCharType="separate"/>
      </w:r>
      <w:ins w:id="117" w:author="Author">
        <w:r>
          <w:rPr>
            <w:noProof/>
            <w:webHidden/>
          </w:rPr>
          <w:t>29</w:t>
        </w:r>
        <w:r>
          <w:rPr>
            <w:noProof/>
            <w:webHidden/>
          </w:rPr>
          <w:fldChar w:fldCharType="end"/>
        </w:r>
        <w:r w:rsidRPr="009F743A">
          <w:rPr>
            <w:rStyle w:val="Hyperlink"/>
            <w:noProof/>
          </w:rPr>
          <w:fldChar w:fldCharType="end"/>
        </w:r>
      </w:ins>
    </w:p>
    <w:p w14:paraId="70E7BB9C" w14:textId="2701A395" w:rsidR="00FC7D2B" w:rsidRDefault="00FC7D2B">
      <w:pPr>
        <w:pStyle w:val="TOC5"/>
        <w:rPr>
          <w:ins w:id="118" w:author="Author"/>
          <w:rFonts w:asciiTheme="minorHAnsi" w:eastAsiaTheme="minorEastAsia" w:hAnsiTheme="minorHAnsi" w:cstheme="minorBidi"/>
          <w:noProof/>
          <w:sz w:val="22"/>
          <w:szCs w:val="22"/>
        </w:rPr>
      </w:pPr>
      <w:ins w:id="119" w:author="Author">
        <w:r w:rsidRPr="009F743A">
          <w:rPr>
            <w:rStyle w:val="Hyperlink"/>
            <w:noProof/>
          </w:rPr>
          <w:fldChar w:fldCharType="begin"/>
        </w:r>
        <w:r w:rsidRPr="009F743A">
          <w:rPr>
            <w:rStyle w:val="Hyperlink"/>
            <w:noProof/>
          </w:rPr>
          <w:instrText xml:space="preserve"> </w:instrText>
        </w:r>
        <w:r>
          <w:rPr>
            <w:noProof/>
          </w:rPr>
          <w:instrText>HYPERLINK \l "_Toc535565044"</w:instrText>
        </w:r>
        <w:r w:rsidRPr="009F743A">
          <w:rPr>
            <w:rStyle w:val="Hyperlink"/>
            <w:noProof/>
          </w:rPr>
          <w:instrText xml:space="preserve"> </w:instrText>
        </w:r>
        <w:r w:rsidRPr="009F743A">
          <w:rPr>
            <w:rStyle w:val="Hyperlink"/>
            <w:noProof/>
          </w:rPr>
          <w:fldChar w:fldCharType="separate"/>
        </w:r>
        <w:r w:rsidRPr="009F743A">
          <w:rPr>
            <w:rStyle w:val="Hyperlink"/>
            <w:noProof/>
          </w:rPr>
          <w:t>3.2.2.1.1 Mapping IB screens to FHIR resources</w:t>
        </w:r>
        <w:r>
          <w:rPr>
            <w:noProof/>
            <w:webHidden/>
          </w:rPr>
          <w:tab/>
        </w:r>
        <w:r>
          <w:rPr>
            <w:noProof/>
            <w:webHidden/>
          </w:rPr>
          <w:fldChar w:fldCharType="begin"/>
        </w:r>
        <w:r>
          <w:rPr>
            <w:noProof/>
            <w:webHidden/>
          </w:rPr>
          <w:instrText xml:space="preserve"> PAGEREF _Toc535565044 \h </w:instrText>
        </w:r>
      </w:ins>
      <w:r>
        <w:rPr>
          <w:noProof/>
          <w:webHidden/>
        </w:rPr>
      </w:r>
      <w:r>
        <w:rPr>
          <w:noProof/>
          <w:webHidden/>
        </w:rPr>
        <w:fldChar w:fldCharType="separate"/>
      </w:r>
      <w:ins w:id="120" w:author="Author">
        <w:r>
          <w:rPr>
            <w:noProof/>
            <w:webHidden/>
          </w:rPr>
          <w:t>29</w:t>
        </w:r>
        <w:r>
          <w:rPr>
            <w:noProof/>
            <w:webHidden/>
          </w:rPr>
          <w:fldChar w:fldCharType="end"/>
        </w:r>
        <w:r w:rsidRPr="009F743A">
          <w:rPr>
            <w:rStyle w:val="Hyperlink"/>
            <w:noProof/>
          </w:rPr>
          <w:fldChar w:fldCharType="end"/>
        </w:r>
      </w:ins>
    </w:p>
    <w:p w14:paraId="051535A7" w14:textId="693A9BDE" w:rsidR="00FC7D2B" w:rsidRDefault="00FC7D2B">
      <w:pPr>
        <w:pStyle w:val="TOC2"/>
        <w:rPr>
          <w:ins w:id="121" w:author="Author"/>
          <w:rFonts w:asciiTheme="minorHAnsi" w:eastAsiaTheme="minorEastAsia" w:hAnsiTheme="minorHAnsi" w:cstheme="minorBidi"/>
          <w:sz w:val="22"/>
          <w:szCs w:val="22"/>
        </w:rPr>
      </w:pPr>
      <w:ins w:id="122" w:author="Author">
        <w:r w:rsidRPr="009F743A">
          <w:rPr>
            <w:rStyle w:val="Hyperlink"/>
          </w:rPr>
          <w:fldChar w:fldCharType="begin"/>
        </w:r>
        <w:r w:rsidRPr="009F743A">
          <w:rPr>
            <w:rStyle w:val="Hyperlink"/>
          </w:rPr>
          <w:instrText xml:space="preserve"> </w:instrText>
        </w:r>
        <w:r>
          <w:instrText>HYPERLINK \l "_Toc535565045"</w:instrText>
        </w:r>
        <w:r w:rsidRPr="009F743A">
          <w:rPr>
            <w:rStyle w:val="Hyperlink"/>
          </w:rPr>
          <w:instrText xml:space="preserve"> </w:instrText>
        </w:r>
        <w:r w:rsidRPr="009F743A">
          <w:rPr>
            <w:rStyle w:val="Hyperlink"/>
          </w:rPr>
          <w:fldChar w:fldCharType="separate"/>
        </w:r>
        <w:r w:rsidRPr="009F743A">
          <w:rPr>
            <w:rStyle w:val="Hyperlink"/>
          </w:rPr>
          <w:t>3.3.</w:t>
        </w:r>
        <w:r>
          <w:rPr>
            <w:rFonts w:asciiTheme="minorHAnsi" w:eastAsiaTheme="minorEastAsia" w:hAnsiTheme="minorHAnsi" w:cstheme="minorBidi"/>
            <w:sz w:val="22"/>
            <w:szCs w:val="22"/>
          </w:rPr>
          <w:tab/>
        </w:r>
        <w:r w:rsidRPr="009F743A">
          <w:rPr>
            <w:rStyle w:val="Hyperlink"/>
          </w:rPr>
          <w:t>Conceptual Infrastructure Design</w:t>
        </w:r>
        <w:r>
          <w:rPr>
            <w:webHidden/>
          </w:rPr>
          <w:tab/>
        </w:r>
        <w:r>
          <w:rPr>
            <w:webHidden/>
          </w:rPr>
          <w:fldChar w:fldCharType="begin"/>
        </w:r>
        <w:r>
          <w:rPr>
            <w:webHidden/>
          </w:rPr>
          <w:instrText xml:space="preserve"> PAGEREF _Toc535565045 \h </w:instrText>
        </w:r>
      </w:ins>
      <w:r>
        <w:rPr>
          <w:webHidden/>
        </w:rPr>
      </w:r>
      <w:r>
        <w:rPr>
          <w:webHidden/>
        </w:rPr>
        <w:fldChar w:fldCharType="separate"/>
      </w:r>
      <w:ins w:id="123" w:author="Author">
        <w:r>
          <w:rPr>
            <w:webHidden/>
          </w:rPr>
          <w:t>30</w:t>
        </w:r>
        <w:r>
          <w:rPr>
            <w:webHidden/>
          </w:rPr>
          <w:fldChar w:fldCharType="end"/>
        </w:r>
        <w:r w:rsidRPr="009F743A">
          <w:rPr>
            <w:rStyle w:val="Hyperlink"/>
          </w:rPr>
          <w:fldChar w:fldCharType="end"/>
        </w:r>
      </w:ins>
    </w:p>
    <w:p w14:paraId="19B80363" w14:textId="3B4E39F8" w:rsidR="00FC7D2B" w:rsidRDefault="00FC7D2B">
      <w:pPr>
        <w:pStyle w:val="TOC3"/>
        <w:rPr>
          <w:ins w:id="124" w:author="Author"/>
          <w:rFonts w:asciiTheme="minorHAnsi" w:eastAsiaTheme="minorEastAsia" w:hAnsiTheme="minorHAnsi" w:cstheme="minorBidi"/>
          <w:sz w:val="22"/>
          <w:szCs w:val="22"/>
        </w:rPr>
      </w:pPr>
      <w:ins w:id="125" w:author="Author">
        <w:r w:rsidRPr="009F743A">
          <w:rPr>
            <w:rStyle w:val="Hyperlink"/>
          </w:rPr>
          <w:fldChar w:fldCharType="begin"/>
        </w:r>
        <w:r w:rsidRPr="009F743A">
          <w:rPr>
            <w:rStyle w:val="Hyperlink"/>
          </w:rPr>
          <w:instrText xml:space="preserve"> </w:instrText>
        </w:r>
        <w:r>
          <w:instrText>HYPERLINK \l "_Toc535565046"</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3.3.1.</w:t>
        </w:r>
        <w:r>
          <w:rPr>
            <w:rFonts w:asciiTheme="minorHAnsi" w:eastAsiaTheme="minorEastAsia" w:hAnsiTheme="minorHAnsi" w:cstheme="minorBidi"/>
            <w:sz w:val="22"/>
            <w:szCs w:val="22"/>
          </w:rPr>
          <w:tab/>
        </w:r>
        <w:r w:rsidRPr="009F743A">
          <w:rPr>
            <w:rStyle w:val="Hyperlink"/>
          </w:rPr>
          <w:t>System Criticality and High Availability</w:t>
        </w:r>
        <w:r>
          <w:rPr>
            <w:webHidden/>
          </w:rPr>
          <w:tab/>
        </w:r>
        <w:r>
          <w:rPr>
            <w:webHidden/>
          </w:rPr>
          <w:fldChar w:fldCharType="begin"/>
        </w:r>
        <w:r>
          <w:rPr>
            <w:webHidden/>
          </w:rPr>
          <w:instrText xml:space="preserve"> PAGEREF _Toc535565046 \h </w:instrText>
        </w:r>
      </w:ins>
      <w:r>
        <w:rPr>
          <w:webHidden/>
        </w:rPr>
      </w:r>
      <w:r>
        <w:rPr>
          <w:webHidden/>
        </w:rPr>
        <w:fldChar w:fldCharType="separate"/>
      </w:r>
      <w:ins w:id="126" w:author="Author">
        <w:r>
          <w:rPr>
            <w:webHidden/>
          </w:rPr>
          <w:t>30</w:t>
        </w:r>
        <w:r>
          <w:rPr>
            <w:webHidden/>
          </w:rPr>
          <w:fldChar w:fldCharType="end"/>
        </w:r>
        <w:r w:rsidRPr="009F743A">
          <w:rPr>
            <w:rStyle w:val="Hyperlink"/>
          </w:rPr>
          <w:fldChar w:fldCharType="end"/>
        </w:r>
      </w:ins>
    </w:p>
    <w:p w14:paraId="4366BDE3" w14:textId="6E957EC9" w:rsidR="00FC7D2B" w:rsidRDefault="00FC7D2B">
      <w:pPr>
        <w:pStyle w:val="TOC3"/>
        <w:rPr>
          <w:ins w:id="127" w:author="Author"/>
          <w:rFonts w:asciiTheme="minorHAnsi" w:eastAsiaTheme="minorEastAsia" w:hAnsiTheme="minorHAnsi" w:cstheme="minorBidi"/>
          <w:sz w:val="22"/>
          <w:szCs w:val="22"/>
        </w:rPr>
      </w:pPr>
      <w:ins w:id="128" w:author="Author">
        <w:r w:rsidRPr="009F743A">
          <w:rPr>
            <w:rStyle w:val="Hyperlink"/>
          </w:rPr>
          <w:fldChar w:fldCharType="begin"/>
        </w:r>
        <w:r w:rsidRPr="009F743A">
          <w:rPr>
            <w:rStyle w:val="Hyperlink"/>
          </w:rPr>
          <w:instrText xml:space="preserve"> </w:instrText>
        </w:r>
        <w:r>
          <w:instrText>HYPERLINK \l "_Toc535565047"</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3.3.2.</w:t>
        </w:r>
        <w:r>
          <w:rPr>
            <w:rFonts w:asciiTheme="minorHAnsi" w:eastAsiaTheme="minorEastAsia" w:hAnsiTheme="minorHAnsi" w:cstheme="minorBidi"/>
            <w:sz w:val="22"/>
            <w:szCs w:val="22"/>
          </w:rPr>
          <w:tab/>
        </w:r>
        <w:r w:rsidRPr="009F743A">
          <w:rPr>
            <w:rStyle w:val="Hyperlink"/>
          </w:rPr>
          <w:t>Special Technology</w:t>
        </w:r>
        <w:r>
          <w:rPr>
            <w:webHidden/>
          </w:rPr>
          <w:tab/>
        </w:r>
        <w:r>
          <w:rPr>
            <w:webHidden/>
          </w:rPr>
          <w:fldChar w:fldCharType="begin"/>
        </w:r>
        <w:r>
          <w:rPr>
            <w:webHidden/>
          </w:rPr>
          <w:instrText xml:space="preserve"> PAGEREF _Toc535565047 \h </w:instrText>
        </w:r>
      </w:ins>
      <w:r>
        <w:rPr>
          <w:webHidden/>
        </w:rPr>
      </w:r>
      <w:r>
        <w:rPr>
          <w:webHidden/>
        </w:rPr>
        <w:fldChar w:fldCharType="separate"/>
      </w:r>
      <w:ins w:id="129" w:author="Author">
        <w:r>
          <w:rPr>
            <w:webHidden/>
          </w:rPr>
          <w:t>30</w:t>
        </w:r>
        <w:r>
          <w:rPr>
            <w:webHidden/>
          </w:rPr>
          <w:fldChar w:fldCharType="end"/>
        </w:r>
        <w:r w:rsidRPr="009F743A">
          <w:rPr>
            <w:rStyle w:val="Hyperlink"/>
          </w:rPr>
          <w:fldChar w:fldCharType="end"/>
        </w:r>
      </w:ins>
    </w:p>
    <w:p w14:paraId="578F8DE5" w14:textId="5E37BC5E" w:rsidR="00FC7D2B" w:rsidRDefault="00FC7D2B">
      <w:pPr>
        <w:pStyle w:val="TOC3"/>
        <w:rPr>
          <w:ins w:id="130" w:author="Author"/>
          <w:rFonts w:asciiTheme="minorHAnsi" w:eastAsiaTheme="minorEastAsia" w:hAnsiTheme="minorHAnsi" w:cstheme="minorBidi"/>
          <w:sz w:val="22"/>
          <w:szCs w:val="22"/>
        </w:rPr>
      </w:pPr>
      <w:ins w:id="131" w:author="Author">
        <w:r w:rsidRPr="009F743A">
          <w:rPr>
            <w:rStyle w:val="Hyperlink"/>
          </w:rPr>
          <w:fldChar w:fldCharType="begin"/>
        </w:r>
        <w:r w:rsidRPr="009F743A">
          <w:rPr>
            <w:rStyle w:val="Hyperlink"/>
          </w:rPr>
          <w:instrText xml:space="preserve"> </w:instrText>
        </w:r>
        <w:r>
          <w:instrText>HYPERLINK \l "_Toc535565048"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3.3.3.</w:t>
        </w:r>
        <w:r>
          <w:rPr>
            <w:rFonts w:asciiTheme="minorHAnsi" w:eastAsiaTheme="minorEastAsia" w:hAnsiTheme="minorHAnsi" w:cstheme="minorBidi"/>
            <w:sz w:val="22"/>
            <w:szCs w:val="22"/>
          </w:rPr>
          <w:tab/>
        </w:r>
        <w:r w:rsidRPr="009F743A">
          <w:rPr>
            <w:rStyle w:val="Hyperlink"/>
          </w:rPr>
          <w:t>Technology Locations</w:t>
        </w:r>
        <w:r>
          <w:rPr>
            <w:webHidden/>
          </w:rPr>
          <w:tab/>
        </w:r>
        <w:r>
          <w:rPr>
            <w:webHidden/>
          </w:rPr>
          <w:fldChar w:fldCharType="begin"/>
        </w:r>
        <w:r>
          <w:rPr>
            <w:webHidden/>
          </w:rPr>
          <w:instrText xml:space="preserve"> PAGEREF _Toc535565048 \h </w:instrText>
        </w:r>
      </w:ins>
      <w:r>
        <w:rPr>
          <w:webHidden/>
        </w:rPr>
      </w:r>
      <w:r>
        <w:rPr>
          <w:webHidden/>
        </w:rPr>
        <w:fldChar w:fldCharType="separate"/>
      </w:r>
      <w:ins w:id="132" w:author="Author">
        <w:r>
          <w:rPr>
            <w:webHidden/>
          </w:rPr>
          <w:t>30</w:t>
        </w:r>
        <w:r>
          <w:rPr>
            <w:webHidden/>
          </w:rPr>
          <w:fldChar w:fldCharType="end"/>
        </w:r>
        <w:r w:rsidRPr="009F743A">
          <w:rPr>
            <w:rStyle w:val="Hyperlink"/>
          </w:rPr>
          <w:fldChar w:fldCharType="end"/>
        </w:r>
      </w:ins>
    </w:p>
    <w:p w14:paraId="394381A1" w14:textId="73458E9F" w:rsidR="00FC7D2B" w:rsidRDefault="00FC7D2B">
      <w:pPr>
        <w:pStyle w:val="TOC3"/>
        <w:rPr>
          <w:ins w:id="133" w:author="Author"/>
          <w:rFonts w:asciiTheme="minorHAnsi" w:eastAsiaTheme="minorEastAsia" w:hAnsiTheme="minorHAnsi" w:cstheme="minorBidi"/>
          <w:sz w:val="22"/>
          <w:szCs w:val="22"/>
        </w:rPr>
      </w:pPr>
      <w:ins w:id="134" w:author="Author">
        <w:r w:rsidRPr="009F743A">
          <w:rPr>
            <w:rStyle w:val="Hyperlink"/>
          </w:rPr>
          <w:lastRenderedPageBreak/>
          <w:fldChar w:fldCharType="begin"/>
        </w:r>
        <w:r w:rsidRPr="009F743A">
          <w:rPr>
            <w:rStyle w:val="Hyperlink"/>
          </w:rPr>
          <w:instrText xml:space="preserve"> </w:instrText>
        </w:r>
        <w:r>
          <w:instrText>HYPERLINK \l "_Toc535565049"</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3.3.4.</w:t>
        </w:r>
        <w:r>
          <w:rPr>
            <w:rFonts w:asciiTheme="minorHAnsi" w:eastAsiaTheme="minorEastAsia" w:hAnsiTheme="minorHAnsi" w:cstheme="minorBidi"/>
            <w:sz w:val="22"/>
            <w:szCs w:val="22"/>
          </w:rPr>
          <w:tab/>
        </w:r>
        <w:r w:rsidRPr="009F743A">
          <w:rPr>
            <w:rStyle w:val="Hyperlink"/>
          </w:rPr>
          <w:t>Conceptual Infrastructure Diagram</w:t>
        </w:r>
        <w:r>
          <w:rPr>
            <w:webHidden/>
          </w:rPr>
          <w:tab/>
        </w:r>
        <w:r>
          <w:rPr>
            <w:webHidden/>
          </w:rPr>
          <w:fldChar w:fldCharType="begin"/>
        </w:r>
        <w:r>
          <w:rPr>
            <w:webHidden/>
          </w:rPr>
          <w:instrText xml:space="preserve"> PAGEREF _Toc535565049 \h </w:instrText>
        </w:r>
      </w:ins>
      <w:r>
        <w:rPr>
          <w:webHidden/>
        </w:rPr>
      </w:r>
      <w:r>
        <w:rPr>
          <w:webHidden/>
        </w:rPr>
        <w:fldChar w:fldCharType="separate"/>
      </w:r>
      <w:ins w:id="135" w:author="Author">
        <w:r>
          <w:rPr>
            <w:webHidden/>
          </w:rPr>
          <w:t>31</w:t>
        </w:r>
        <w:r>
          <w:rPr>
            <w:webHidden/>
          </w:rPr>
          <w:fldChar w:fldCharType="end"/>
        </w:r>
        <w:r w:rsidRPr="009F743A">
          <w:rPr>
            <w:rStyle w:val="Hyperlink"/>
          </w:rPr>
          <w:fldChar w:fldCharType="end"/>
        </w:r>
      </w:ins>
    </w:p>
    <w:p w14:paraId="6DD0C57E" w14:textId="41F7ADC5" w:rsidR="00FC7D2B" w:rsidRDefault="00FC7D2B">
      <w:pPr>
        <w:pStyle w:val="TOC4"/>
        <w:rPr>
          <w:ins w:id="136" w:author="Author"/>
          <w:rFonts w:asciiTheme="minorHAnsi" w:eastAsiaTheme="minorEastAsia" w:hAnsiTheme="minorHAnsi" w:cstheme="minorBidi"/>
          <w:noProof/>
          <w:sz w:val="22"/>
          <w:szCs w:val="22"/>
        </w:rPr>
      </w:pPr>
      <w:ins w:id="137" w:author="Author">
        <w:r w:rsidRPr="009F743A">
          <w:rPr>
            <w:rStyle w:val="Hyperlink"/>
            <w:noProof/>
          </w:rPr>
          <w:fldChar w:fldCharType="begin"/>
        </w:r>
        <w:r w:rsidRPr="009F743A">
          <w:rPr>
            <w:rStyle w:val="Hyperlink"/>
            <w:noProof/>
          </w:rPr>
          <w:instrText xml:space="preserve"> </w:instrText>
        </w:r>
        <w:r>
          <w:rPr>
            <w:noProof/>
          </w:rPr>
          <w:instrText>HYPERLINK \l "_Toc535565050"</w:instrText>
        </w:r>
        <w:r w:rsidRPr="009F743A">
          <w:rPr>
            <w:rStyle w:val="Hyperlink"/>
            <w:noProof/>
          </w:rPr>
          <w:instrText xml:space="preserve"> </w:instrText>
        </w:r>
        <w:r w:rsidRPr="009F743A">
          <w:rPr>
            <w:rStyle w:val="Hyperlink"/>
            <w:noProof/>
          </w:rPr>
          <w:fldChar w:fldCharType="separate"/>
        </w:r>
        <w:r w:rsidRPr="009F743A">
          <w:rPr>
            <w:rStyle w:val="Hyperlink"/>
            <w:noProof/>
          </w:rPr>
          <w:t>3.3.4.1.</w:t>
        </w:r>
        <w:r>
          <w:rPr>
            <w:rFonts w:asciiTheme="minorHAnsi" w:eastAsiaTheme="minorEastAsia" w:hAnsiTheme="minorHAnsi" w:cstheme="minorBidi"/>
            <w:noProof/>
            <w:sz w:val="22"/>
            <w:szCs w:val="22"/>
          </w:rPr>
          <w:tab/>
        </w:r>
        <w:r w:rsidRPr="009F743A">
          <w:rPr>
            <w:rStyle w:val="Hyperlink"/>
            <w:noProof/>
          </w:rPr>
          <w:t>Conceptual Production String Diagram</w:t>
        </w:r>
        <w:r>
          <w:rPr>
            <w:noProof/>
            <w:webHidden/>
          </w:rPr>
          <w:tab/>
        </w:r>
        <w:r>
          <w:rPr>
            <w:noProof/>
            <w:webHidden/>
          </w:rPr>
          <w:fldChar w:fldCharType="begin"/>
        </w:r>
        <w:r>
          <w:rPr>
            <w:noProof/>
            <w:webHidden/>
          </w:rPr>
          <w:instrText xml:space="preserve"> PAGEREF _Toc535565050 \h </w:instrText>
        </w:r>
      </w:ins>
      <w:r>
        <w:rPr>
          <w:noProof/>
          <w:webHidden/>
        </w:rPr>
      </w:r>
      <w:r>
        <w:rPr>
          <w:noProof/>
          <w:webHidden/>
        </w:rPr>
        <w:fldChar w:fldCharType="separate"/>
      </w:r>
      <w:ins w:id="138" w:author="Author">
        <w:r>
          <w:rPr>
            <w:noProof/>
            <w:webHidden/>
          </w:rPr>
          <w:t>32</w:t>
        </w:r>
        <w:r>
          <w:rPr>
            <w:noProof/>
            <w:webHidden/>
          </w:rPr>
          <w:fldChar w:fldCharType="end"/>
        </w:r>
        <w:r w:rsidRPr="009F743A">
          <w:rPr>
            <w:rStyle w:val="Hyperlink"/>
            <w:noProof/>
          </w:rPr>
          <w:fldChar w:fldCharType="end"/>
        </w:r>
      </w:ins>
    </w:p>
    <w:p w14:paraId="7D3561F7" w14:textId="1F2DFDC6" w:rsidR="00FC7D2B" w:rsidRDefault="00FC7D2B">
      <w:pPr>
        <w:pStyle w:val="TOC1"/>
        <w:rPr>
          <w:ins w:id="139" w:author="Author"/>
          <w:rFonts w:asciiTheme="minorHAnsi" w:eastAsiaTheme="minorEastAsia" w:hAnsiTheme="minorHAnsi" w:cstheme="minorBidi"/>
          <w:sz w:val="22"/>
          <w:szCs w:val="22"/>
        </w:rPr>
      </w:pPr>
      <w:ins w:id="140" w:author="Author">
        <w:r w:rsidRPr="009F743A">
          <w:rPr>
            <w:rStyle w:val="Hyperlink"/>
          </w:rPr>
          <w:fldChar w:fldCharType="begin"/>
        </w:r>
        <w:r w:rsidRPr="009F743A">
          <w:rPr>
            <w:rStyle w:val="Hyperlink"/>
          </w:rPr>
          <w:instrText xml:space="preserve"> </w:instrText>
        </w:r>
        <w:r>
          <w:instrText>HYPERLINK \l "_Toc535565051"</w:instrText>
        </w:r>
        <w:r w:rsidRPr="009F743A">
          <w:rPr>
            <w:rStyle w:val="Hyperlink"/>
          </w:rPr>
          <w:instrText xml:space="preserve"> </w:instrText>
        </w:r>
        <w:r w:rsidRPr="009F743A">
          <w:rPr>
            <w:rStyle w:val="Hyperlink"/>
          </w:rPr>
          <w:fldChar w:fldCharType="separate"/>
        </w:r>
        <w:r w:rsidRPr="009F743A">
          <w:rPr>
            <w:rStyle w:val="Hyperlink"/>
          </w:rPr>
          <w:t>4.</w:t>
        </w:r>
        <w:r>
          <w:rPr>
            <w:rFonts w:asciiTheme="minorHAnsi" w:eastAsiaTheme="minorEastAsia" w:hAnsiTheme="minorHAnsi" w:cstheme="minorBidi"/>
            <w:sz w:val="22"/>
            <w:szCs w:val="22"/>
          </w:rPr>
          <w:tab/>
        </w:r>
        <w:r w:rsidRPr="009F743A">
          <w:rPr>
            <w:rStyle w:val="Hyperlink"/>
          </w:rPr>
          <w:t>System Architecture</w:t>
        </w:r>
        <w:r>
          <w:rPr>
            <w:webHidden/>
          </w:rPr>
          <w:tab/>
        </w:r>
        <w:r>
          <w:rPr>
            <w:webHidden/>
          </w:rPr>
          <w:fldChar w:fldCharType="begin"/>
        </w:r>
        <w:r>
          <w:rPr>
            <w:webHidden/>
          </w:rPr>
          <w:instrText xml:space="preserve"> PAGEREF _Toc535565051 \h </w:instrText>
        </w:r>
      </w:ins>
      <w:r>
        <w:rPr>
          <w:webHidden/>
        </w:rPr>
      </w:r>
      <w:r>
        <w:rPr>
          <w:webHidden/>
        </w:rPr>
        <w:fldChar w:fldCharType="separate"/>
      </w:r>
      <w:ins w:id="141" w:author="Author">
        <w:r>
          <w:rPr>
            <w:webHidden/>
          </w:rPr>
          <w:t>33</w:t>
        </w:r>
        <w:r>
          <w:rPr>
            <w:webHidden/>
          </w:rPr>
          <w:fldChar w:fldCharType="end"/>
        </w:r>
        <w:r w:rsidRPr="009F743A">
          <w:rPr>
            <w:rStyle w:val="Hyperlink"/>
          </w:rPr>
          <w:fldChar w:fldCharType="end"/>
        </w:r>
      </w:ins>
    </w:p>
    <w:p w14:paraId="03FC2FDA" w14:textId="4A143926" w:rsidR="00FC7D2B" w:rsidRDefault="00FC7D2B">
      <w:pPr>
        <w:pStyle w:val="TOC2"/>
        <w:rPr>
          <w:ins w:id="142" w:author="Author"/>
          <w:rFonts w:asciiTheme="minorHAnsi" w:eastAsiaTheme="minorEastAsia" w:hAnsiTheme="minorHAnsi" w:cstheme="minorBidi"/>
          <w:sz w:val="22"/>
          <w:szCs w:val="22"/>
        </w:rPr>
      </w:pPr>
      <w:ins w:id="143" w:author="Author">
        <w:r w:rsidRPr="009F743A">
          <w:rPr>
            <w:rStyle w:val="Hyperlink"/>
          </w:rPr>
          <w:fldChar w:fldCharType="begin"/>
        </w:r>
        <w:r w:rsidRPr="009F743A">
          <w:rPr>
            <w:rStyle w:val="Hyperlink"/>
          </w:rPr>
          <w:instrText xml:space="preserve"> </w:instrText>
        </w:r>
        <w:r>
          <w:instrText>HYPERLINK \l "_Toc535565052"</w:instrText>
        </w:r>
        <w:r w:rsidRPr="009F743A">
          <w:rPr>
            <w:rStyle w:val="Hyperlink"/>
          </w:rPr>
          <w:instrText xml:space="preserve"> </w:instrText>
        </w:r>
        <w:r w:rsidRPr="009F743A">
          <w:rPr>
            <w:rStyle w:val="Hyperlink"/>
          </w:rPr>
          <w:fldChar w:fldCharType="separate"/>
        </w:r>
        <w:r w:rsidRPr="009F743A">
          <w:rPr>
            <w:rStyle w:val="Hyperlink"/>
          </w:rPr>
          <w:t>4.1.</w:t>
        </w:r>
        <w:r>
          <w:rPr>
            <w:rFonts w:asciiTheme="minorHAnsi" w:eastAsiaTheme="minorEastAsia" w:hAnsiTheme="minorHAnsi" w:cstheme="minorBidi"/>
            <w:sz w:val="22"/>
            <w:szCs w:val="22"/>
          </w:rPr>
          <w:tab/>
        </w:r>
        <w:r w:rsidRPr="009F743A">
          <w:rPr>
            <w:rStyle w:val="Hyperlink"/>
          </w:rPr>
          <w:t>Hardware Architecture</w:t>
        </w:r>
        <w:r>
          <w:rPr>
            <w:webHidden/>
          </w:rPr>
          <w:tab/>
        </w:r>
        <w:r>
          <w:rPr>
            <w:webHidden/>
          </w:rPr>
          <w:fldChar w:fldCharType="begin"/>
        </w:r>
        <w:r>
          <w:rPr>
            <w:webHidden/>
          </w:rPr>
          <w:instrText xml:space="preserve"> PAGEREF _Toc535565052 \h </w:instrText>
        </w:r>
      </w:ins>
      <w:r>
        <w:rPr>
          <w:webHidden/>
        </w:rPr>
      </w:r>
      <w:r>
        <w:rPr>
          <w:webHidden/>
        </w:rPr>
        <w:fldChar w:fldCharType="separate"/>
      </w:r>
      <w:ins w:id="144" w:author="Author">
        <w:r>
          <w:rPr>
            <w:webHidden/>
          </w:rPr>
          <w:t>33</w:t>
        </w:r>
        <w:r>
          <w:rPr>
            <w:webHidden/>
          </w:rPr>
          <w:fldChar w:fldCharType="end"/>
        </w:r>
        <w:r w:rsidRPr="009F743A">
          <w:rPr>
            <w:rStyle w:val="Hyperlink"/>
          </w:rPr>
          <w:fldChar w:fldCharType="end"/>
        </w:r>
      </w:ins>
    </w:p>
    <w:p w14:paraId="7CC4800E" w14:textId="05178C1C" w:rsidR="00FC7D2B" w:rsidRDefault="00FC7D2B">
      <w:pPr>
        <w:pStyle w:val="TOC2"/>
        <w:rPr>
          <w:ins w:id="145" w:author="Author"/>
          <w:rFonts w:asciiTheme="minorHAnsi" w:eastAsiaTheme="minorEastAsia" w:hAnsiTheme="minorHAnsi" w:cstheme="minorBidi"/>
          <w:sz w:val="22"/>
          <w:szCs w:val="22"/>
        </w:rPr>
      </w:pPr>
      <w:ins w:id="146" w:author="Author">
        <w:r w:rsidRPr="009F743A">
          <w:rPr>
            <w:rStyle w:val="Hyperlink"/>
          </w:rPr>
          <w:fldChar w:fldCharType="begin"/>
        </w:r>
        <w:r w:rsidRPr="009F743A">
          <w:rPr>
            <w:rStyle w:val="Hyperlink"/>
          </w:rPr>
          <w:instrText xml:space="preserve"> </w:instrText>
        </w:r>
        <w:r>
          <w:instrText>HYPERLINK \l "_Toc535565053"</w:instrText>
        </w:r>
        <w:r w:rsidRPr="009F743A">
          <w:rPr>
            <w:rStyle w:val="Hyperlink"/>
          </w:rPr>
          <w:instrText xml:space="preserve"> </w:instrText>
        </w:r>
        <w:r w:rsidRPr="009F743A">
          <w:rPr>
            <w:rStyle w:val="Hyperlink"/>
          </w:rPr>
          <w:fldChar w:fldCharType="separate"/>
        </w:r>
        <w:r w:rsidRPr="009F743A">
          <w:rPr>
            <w:rStyle w:val="Hyperlink"/>
          </w:rPr>
          <w:t>4.2.</w:t>
        </w:r>
        <w:r>
          <w:rPr>
            <w:rFonts w:asciiTheme="minorHAnsi" w:eastAsiaTheme="minorEastAsia" w:hAnsiTheme="minorHAnsi" w:cstheme="minorBidi"/>
            <w:sz w:val="22"/>
            <w:szCs w:val="22"/>
          </w:rPr>
          <w:tab/>
        </w:r>
        <w:r w:rsidRPr="009F743A">
          <w:rPr>
            <w:rStyle w:val="Hyperlink"/>
          </w:rPr>
          <w:t>Software Architecture</w:t>
        </w:r>
        <w:r>
          <w:rPr>
            <w:webHidden/>
          </w:rPr>
          <w:tab/>
        </w:r>
        <w:r>
          <w:rPr>
            <w:webHidden/>
          </w:rPr>
          <w:fldChar w:fldCharType="begin"/>
        </w:r>
        <w:r>
          <w:rPr>
            <w:webHidden/>
          </w:rPr>
          <w:instrText xml:space="preserve"> PAGEREF _Toc535565053 \h </w:instrText>
        </w:r>
      </w:ins>
      <w:r>
        <w:rPr>
          <w:webHidden/>
        </w:rPr>
      </w:r>
      <w:r>
        <w:rPr>
          <w:webHidden/>
        </w:rPr>
        <w:fldChar w:fldCharType="separate"/>
      </w:r>
      <w:ins w:id="147" w:author="Author">
        <w:r>
          <w:rPr>
            <w:webHidden/>
          </w:rPr>
          <w:t>34</w:t>
        </w:r>
        <w:r>
          <w:rPr>
            <w:webHidden/>
          </w:rPr>
          <w:fldChar w:fldCharType="end"/>
        </w:r>
        <w:r w:rsidRPr="009F743A">
          <w:rPr>
            <w:rStyle w:val="Hyperlink"/>
          </w:rPr>
          <w:fldChar w:fldCharType="end"/>
        </w:r>
      </w:ins>
    </w:p>
    <w:p w14:paraId="19718C54" w14:textId="1AF21405" w:rsidR="00FC7D2B" w:rsidRDefault="00FC7D2B">
      <w:pPr>
        <w:pStyle w:val="TOC4"/>
        <w:rPr>
          <w:ins w:id="148" w:author="Author"/>
          <w:rFonts w:asciiTheme="minorHAnsi" w:eastAsiaTheme="minorEastAsia" w:hAnsiTheme="minorHAnsi" w:cstheme="minorBidi"/>
          <w:noProof/>
          <w:sz w:val="22"/>
          <w:szCs w:val="22"/>
        </w:rPr>
      </w:pPr>
      <w:ins w:id="149" w:author="Author">
        <w:r w:rsidRPr="009F743A">
          <w:rPr>
            <w:rStyle w:val="Hyperlink"/>
            <w:noProof/>
          </w:rPr>
          <w:fldChar w:fldCharType="begin"/>
        </w:r>
        <w:r w:rsidRPr="009F743A">
          <w:rPr>
            <w:rStyle w:val="Hyperlink"/>
            <w:noProof/>
          </w:rPr>
          <w:instrText xml:space="preserve"> </w:instrText>
        </w:r>
        <w:r>
          <w:rPr>
            <w:noProof/>
          </w:rPr>
          <w:instrText>HYPERLINK \l "_Toc535565054"</w:instrText>
        </w:r>
        <w:r w:rsidRPr="009F743A">
          <w:rPr>
            <w:rStyle w:val="Hyperlink"/>
            <w:noProof/>
          </w:rPr>
          <w:instrText xml:space="preserve"> </w:instrText>
        </w:r>
        <w:r w:rsidRPr="009F743A">
          <w:rPr>
            <w:rStyle w:val="Hyperlink"/>
            <w:noProof/>
          </w:rPr>
          <w:fldChar w:fldCharType="separate"/>
        </w:r>
        <w:r w:rsidRPr="009F743A">
          <w:rPr>
            <w:rStyle w:val="Hyperlink"/>
            <w:noProof/>
          </w:rPr>
          <w:t>4.2.1.1.</w:t>
        </w:r>
        <w:r>
          <w:rPr>
            <w:rFonts w:asciiTheme="minorHAnsi" w:eastAsiaTheme="minorEastAsia" w:hAnsiTheme="minorHAnsi" w:cstheme="minorBidi"/>
            <w:noProof/>
            <w:sz w:val="22"/>
            <w:szCs w:val="22"/>
          </w:rPr>
          <w:tab/>
        </w:r>
        <w:r w:rsidRPr="009F743A">
          <w:rPr>
            <w:rStyle w:val="Hyperlink"/>
            <w:noProof/>
          </w:rPr>
          <w:t>MCCF VA Base Packages</w:t>
        </w:r>
        <w:r>
          <w:rPr>
            <w:noProof/>
            <w:webHidden/>
          </w:rPr>
          <w:tab/>
        </w:r>
        <w:r>
          <w:rPr>
            <w:noProof/>
            <w:webHidden/>
          </w:rPr>
          <w:fldChar w:fldCharType="begin"/>
        </w:r>
        <w:r>
          <w:rPr>
            <w:noProof/>
            <w:webHidden/>
          </w:rPr>
          <w:instrText xml:space="preserve"> PAGEREF _Toc535565054 \h </w:instrText>
        </w:r>
      </w:ins>
      <w:r>
        <w:rPr>
          <w:noProof/>
          <w:webHidden/>
        </w:rPr>
      </w:r>
      <w:r>
        <w:rPr>
          <w:noProof/>
          <w:webHidden/>
        </w:rPr>
        <w:fldChar w:fldCharType="separate"/>
      </w:r>
      <w:ins w:id="150" w:author="Author">
        <w:r>
          <w:rPr>
            <w:noProof/>
            <w:webHidden/>
          </w:rPr>
          <w:t>34</w:t>
        </w:r>
        <w:r>
          <w:rPr>
            <w:noProof/>
            <w:webHidden/>
          </w:rPr>
          <w:fldChar w:fldCharType="end"/>
        </w:r>
        <w:r w:rsidRPr="009F743A">
          <w:rPr>
            <w:rStyle w:val="Hyperlink"/>
            <w:noProof/>
          </w:rPr>
          <w:fldChar w:fldCharType="end"/>
        </w:r>
      </w:ins>
    </w:p>
    <w:p w14:paraId="34213414" w14:textId="28A749CB" w:rsidR="00FC7D2B" w:rsidRDefault="00FC7D2B">
      <w:pPr>
        <w:pStyle w:val="TOC4"/>
        <w:rPr>
          <w:ins w:id="151" w:author="Author"/>
          <w:rFonts w:asciiTheme="minorHAnsi" w:eastAsiaTheme="minorEastAsia" w:hAnsiTheme="minorHAnsi" w:cstheme="minorBidi"/>
          <w:noProof/>
          <w:sz w:val="22"/>
          <w:szCs w:val="22"/>
        </w:rPr>
      </w:pPr>
      <w:ins w:id="152" w:author="Author">
        <w:r w:rsidRPr="009F743A">
          <w:rPr>
            <w:rStyle w:val="Hyperlink"/>
            <w:noProof/>
          </w:rPr>
          <w:fldChar w:fldCharType="begin"/>
        </w:r>
        <w:r w:rsidRPr="009F743A">
          <w:rPr>
            <w:rStyle w:val="Hyperlink"/>
            <w:noProof/>
          </w:rPr>
          <w:instrText xml:space="preserve"> </w:instrText>
        </w:r>
        <w:r>
          <w:rPr>
            <w:noProof/>
          </w:rPr>
          <w:instrText>HYPERLINK \l "_Toc535565055"</w:instrText>
        </w:r>
        <w:r w:rsidRPr="009F743A">
          <w:rPr>
            <w:rStyle w:val="Hyperlink"/>
            <w:noProof/>
          </w:rPr>
          <w:instrText xml:space="preserve"> </w:instrText>
        </w:r>
        <w:r w:rsidRPr="009F743A">
          <w:rPr>
            <w:rStyle w:val="Hyperlink"/>
            <w:noProof/>
          </w:rPr>
          <w:fldChar w:fldCharType="separate"/>
        </w:r>
        <w:r w:rsidRPr="009F743A">
          <w:rPr>
            <w:rStyle w:val="Hyperlink"/>
            <w:noProof/>
          </w:rPr>
          <w:t>4.2.1.2.</w:t>
        </w:r>
        <w:r>
          <w:rPr>
            <w:rFonts w:asciiTheme="minorHAnsi" w:eastAsiaTheme="minorEastAsia" w:hAnsiTheme="minorHAnsi" w:cstheme="minorBidi"/>
            <w:noProof/>
            <w:sz w:val="22"/>
            <w:szCs w:val="22"/>
          </w:rPr>
          <w:tab/>
        </w:r>
        <w:r w:rsidRPr="009F743A">
          <w:rPr>
            <w:rStyle w:val="Hyperlink"/>
            <w:noProof/>
          </w:rPr>
          <w:t>MCCF DEV Packages</w:t>
        </w:r>
        <w:r>
          <w:rPr>
            <w:noProof/>
            <w:webHidden/>
          </w:rPr>
          <w:tab/>
        </w:r>
        <w:r>
          <w:rPr>
            <w:noProof/>
            <w:webHidden/>
          </w:rPr>
          <w:fldChar w:fldCharType="begin"/>
        </w:r>
        <w:r>
          <w:rPr>
            <w:noProof/>
            <w:webHidden/>
          </w:rPr>
          <w:instrText xml:space="preserve"> PAGEREF _Toc535565055 \h </w:instrText>
        </w:r>
      </w:ins>
      <w:r>
        <w:rPr>
          <w:noProof/>
          <w:webHidden/>
        </w:rPr>
      </w:r>
      <w:r>
        <w:rPr>
          <w:noProof/>
          <w:webHidden/>
        </w:rPr>
        <w:fldChar w:fldCharType="separate"/>
      </w:r>
      <w:ins w:id="153" w:author="Author">
        <w:r>
          <w:rPr>
            <w:noProof/>
            <w:webHidden/>
          </w:rPr>
          <w:t>34</w:t>
        </w:r>
        <w:r>
          <w:rPr>
            <w:noProof/>
            <w:webHidden/>
          </w:rPr>
          <w:fldChar w:fldCharType="end"/>
        </w:r>
        <w:r w:rsidRPr="009F743A">
          <w:rPr>
            <w:rStyle w:val="Hyperlink"/>
            <w:noProof/>
          </w:rPr>
          <w:fldChar w:fldCharType="end"/>
        </w:r>
      </w:ins>
    </w:p>
    <w:p w14:paraId="78D7BAA1" w14:textId="317C2994" w:rsidR="00FC7D2B" w:rsidRDefault="00FC7D2B">
      <w:pPr>
        <w:pStyle w:val="TOC3"/>
        <w:rPr>
          <w:ins w:id="154" w:author="Author"/>
          <w:rFonts w:asciiTheme="minorHAnsi" w:eastAsiaTheme="minorEastAsia" w:hAnsiTheme="minorHAnsi" w:cstheme="minorBidi"/>
          <w:sz w:val="22"/>
          <w:szCs w:val="22"/>
        </w:rPr>
      </w:pPr>
      <w:ins w:id="155" w:author="Author">
        <w:r w:rsidRPr="009F743A">
          <w:rPr>
            <w:rStyle w:val="Hyperlink"/>
          </w:rPr>
          <w:fldChar w:fldCharType="begin"/>
        </w:r>
        <w:r w:rsidRPr="009F743A">
          <w:rPr>
            <w:rStyle w:val="Hyperlink"/>
          </w:rPr>
          <w:instrText xml:space="preserve"> </w:instrText>
        </w:r>
        <w:r>
          <w:instrText>HYPERLINK \l "_Toc535565056"</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sz w:val="22"/>
            <w:szCs w:val="22"/>
          </w:rPr>
          <w:tab/>
        </w:r>
        <w:r w:rsidRPr="009F743A">
          <w:rPr>
            <w:rStyle w:val="Hyperlink"/>
          </w:rPr>
          <w:t>Node and Angular Shared Components</w:t>
        </w:r>
        <w:r>
          <w:rPr>
            <w:webHidden/>
          </w:rPr>
          <w:tab/>
        </w:r>
        <w:r>
          <w:rPr>
            <w:webHidden/>
          </w:rPr>
          <w:fldChar w:fldCharType="begin"/>
        </w:r>
        <w:r>
          <w:rPr>
            <w:webHidden/>
          </w:rPr>
          <w:instrText xml:space="preserve"> PAGEREF _Toc535565056 \h </w:instrText>
        </w:r>
      </w:ins>
      <w:r>
        <w:rPr>
          <w:webHidden/>
        </w:rPr>
      </w:r>
      <w:r>
        <w:rPr>
          <w:webHidden/>
        </w:rPr>
        <w:fldChar w:fldCharType="separate"/>
      </w:r>
      <w:ins w:id="156" w:author="Author">
        <w:r>
          <w:rPr>
            <w:webHidden/>
          </w:rPr>
          <w:t>35</w:t>
        </w:r>
        <w:r>
          <w:rPr>
            <w:webHidden/>
          </w:rPr>
          <w:fldChar w:fldCharType="end"/>
        </w:r>
        <w:r w:rsidRPr="009F743A">
          <w:rPr>
            <w:rStyle w:val="Hyperlink"/>
          </w:rPr>
          <w:fldChar w:fldCharType="end"/>
        </w:r>
      </w:ins>
    </w:p>
    <w:p w14:paraId="071FAAC1" w14:textId="0EDA30E4" w:rsidR="00FC7D2B" w:rsidRDefault="00FC7D2B">
      <w:pPr>
        <w:pStyle w:val="TOC2"/>
        <w:rPr>
          <w:ins w:id="157" w:author="Author"/>
          <w:rFonts w:asciiTheme="minorHAnsi" w:eastAsiaTheme="minorEastAsia" w:hAnsiTheme="minorHAnsi" w:cstheme="minorBidi"/>
          <w:sz w:val="22"/>
          <w:szCs w:val="22"/>
        </w:rPr>
      </w:pPr>
      <w:ins w:id="158" w:author="Author">
        <w:r w:rsidRPr="009F743A">
          <w:rPr>
            <w:rStyle w:val="Hyperlink"/>
          </w:rPr>
          <w:fldChar w:fldCharType="begin"/>
        </w:r>
        <w:r w:rsidRPr="009F743A">
          <w:rPr>
            <w:rStyle w:val="Hyperlink"/>
          </w:rPr>
          <w:instrText xml:space="preserve"> </w:instrText>
        </w:r>
        <w:r>
          <w:instrText>HYPERLINK \l "_Toc535565057"</w:instrText>
        </w:r>
        <w:r w:rsidRPr="009F743A">
          <w:rPr>
            <w:rStyle w:val="Hyperlink"/>
          </w:rPr>
          <w:instrText xml:space="preserve"> </w:instrText>
        </w:r>
        <w:r w:rsidRPr="009F743A">
          <w:rPr>
            <w:rStyle w:val="Hyperlink"/>
          </w:rPr>
          <w:fldChar w:fldCharType="separate"/>
        </w:r>
        <w:r w:rsidRPr="009F743A">
          <w:rPr>
            <w:rStyle w:val="Hyperlink"/>
          </w:rPr>
          <w:t>4.3.</w:t>
        </w:r>
        <w:r>
          <w:rPr>
            <w:rFonts w:asciiTheme="minorHAnsi" w:eastAsiaTheme="minorEastAsia" w:hAnsiTheme="minorHAnsi" w:cstheme="minorBidi"/>
            <w:sz w:val="22"/>
            <w:szCs w:val="22"/>
          </w:rPr>
          <w:tab/>
        </w:r>
        <w:r w:rsidRPr="009F743A">
          <w:rPr>
            <w:rStyle w:val="Hyperlink"/>
          </w:rPr>
          <w:t>Network Architecture</w:t>
        </w:r>
        <w:r>
          <w:rPr>
            <w:webHidden/>
          </w:rPr>
          <w:tab/>
        </w:r>
        <w:r>
          <w:rPr>
            <w:webHidden/>
          </w:rPr>
          <w:fldChar w:fldCharType="begin"/>
        </w:r>
        <w:r>
          <w:rPr>
            <w:webHidden/>
          </w:rPr>
          <w:instrText xml:space="preserve"> PAGEREF _Toc535565057 \h </w:instrText>
        </w:r>
      </w:ins>
      <w:r>
        <w:rPr>
          <w:webHidden/>
        </w:rPr>
      </w:r>
      <w:r>
        <w:rPr>
          <w:webHidden/>
        </w:rPr>
        <w:fldChar w:fldCharType="separate"/>
      </w:r>
      <w:ins w:id="159" w:author="Author">
        <w:r>
          <w:rPr>
            <w:webHidden/>
          </w:rPr>
          <w:t>35</w:t>
        </w:r>
        <w:r>
          <w:rPr>
            <w:webHidden/>
          </w:rPr>
          <w:fldChar w:fldCharType="end"/>
        </w:r>
        <w:r w:rsidRPr="009F743A">
          <w:rPr>
            <w:rStyle w:val="Hyperlink"/>
          </w:rPr>
          <w:fldChar w:fldCharType="end"/>
        </w:r>
      </w:ins>
    </w:p>
    <w:p w14:paraId="64E64FC1" w14:textId="39F13139" w:rsidR="00FC7D2B" w:rsidRDefault="00FC7D2B">
      <w:pPr>
        <w:pStyle w:val="TOC2"/>
        <w:rPr>
          <w:ins w:id="160" w:author="Author"/>
          <w:rFonts w:asciiTheme="minorHAnsi" w:eastAsiaTheme="minorEastAsia" w:hAnsiTheme="minorHAnsi" w:cstheme="minorBidi"/>
          <w:sz w:val="22"/>
          <w:szCs w:val="22"/>
        </w:rPr>
      </w:pPr>
      <w:ins w:id="161" w:author="Author">
        <w:r w:rsidRPr="009F743A">
          <w:rPr>
            <w:rStyle w:val="Hyperlink"/>
          </w:rPr>
          <w:fldChar w:fldCharType="begin"/>
        </w:r>
        <w:r w:rsidRPr="009F743A">
          <w:rPr>
            <w:rStyle w:val="Hyperlink"/>
          </w:rPr>
          <w:instrText xml:space="preserve"> </w:instrText>
        </w:r>
        <w:r>
          <w:instrText>HYPERLINK \l "_Toc535565058"</w:instrText>
        </w:r>
        <w:r w:rsidRPr="009F743A">
          <w:rPr>
            <w:rStyle w:val="Hyperlink"/>
          </w:rPr>
          <w:instrText xml:space="preserve"> </w:instrText>
        </w:r>
        <w:r w:rsidRPr="009F743A">
          <w:rPr>
            <w:rStyle w:val="Hyperlink"/>
          </w:rPr>
          <w:fldChar w:fldCharType="separate"/>
        </w:r>
        <w:r w:rsidRPr="009F743A">
          <w:rPr>
            <w:rStyle w:val="Hyperlink"/>
          </w:rPr>
          <w:t>4.4.</w:t>
        </w:r>
        <w:r>
          <w:rPr>
            <w:rFonts w:asciiTheme="minorHAnsi" w:eastAsiaTheme="minorEastAsia" w:hAnsiTheme="minorHAnsi" w:cstheme="minorBidi"/>
            <w:sz w:val="22"/>
            <w:szCs w:val="22"/>
          </w:rPr>
          <w:tab/>
        </w:r>
        <w:r w:rsidRPr="009F743A">
          <w:rPr>
            <w:rStyle w:val="Hyperlink"/>
          </w:rPr>
          <w:t>Service Oriented Architecture / ESS</w:t>
        </w:r>
        <w:r>
          <w:rPr>
            <w:webHidden/>
          </w:rPr>
          <w:tab/>
        </w:r>
        <w:r>
          <w:rPr>
            <w:webHidden/>
          </w:rPr>
          <w:fldChar w:fldCharType="begin"/>
        </w:r>
        <w:r>
          <w:rPr>
            <w:webHidden/>
          </w:rPr>
          <w:instrText xml:space="preserve"> PAGEREF _Toc535565058 \h </w:instrText>
        </w:r>
      </w:ins>
      <w:r>
        <w:rPr>
          <w:webHidden/>
        </w:rPr>
      </w:r>
      <w:r>
        <w:rPr>
          <w:webHidden/>
        </w:rPr>
        <w:fldChar w:fldCharType="separate"/>
      </w:r>
      <w:ins w:id="162" w:author="Author">
        <w:r>
          <w:rPr>
            <w:webHidden/>
          </w:rPr>
          <w:t>36</w:t>
        </w:r>
        <w:r>
          <w:rPr>
            <w:webHidden/>
          </w:rPr>
          <w:fldChar w:fldCharType="end"/>
        </w:r>
        <w:r w:rsidRPr="009F743A">
          <w:rPr>
            <w:rStyle w:val="Hyperlink"/>
          </w:rPr>
          <w:fldChar w:fldCharType="end"/>
        </w:r>
      </w:ins>
    </w:p>
    <w:p w14:paraId="728E8E4E" w14:textId="0D7A5ECA" w:rsidR="00FC7D2B" w:rsidRDefault="00FC7D2B">
      <w:pPr>
        <w:pStyle w:val="TOC2"/>
        <w:rPr>
          <w:ins w:id="163" w:author="Author"/>
          <w:rFonts w:asciiTheme="minorHAnsi" w:eastAsiaTheme="minorEastAsia" w:hAnsiTheme="minorHAnsi" w:cstheme="minorBidi"/>
          <w:sz w:val="22"/>
          <w:szCs w:val="22"/>
        </w:rPr>
      </w:pPr>
      <w:ins w:id="164" w:author="Author">
        <w:r w:rsidRPr="009F743A">
          <w:rPr>
            <w:rStyle w:val="Hyperlink"/>
          </w:rPr>
          <w:fldChar w:fldCharType="begin"/>
        </w:r>
        <w:r w:rsidRPr="009F743A">
          <w:rPr>
            <w:rStyle w:val="Hyperlink"/>
          </w:rPr>
          <w:instrText xml:space="preserve"> </w:instrText>
        </w:r>
        <w:r>
          <w:instrText>HYPERLINK \l "_Toc535565059"</w:instrText>
        </w:r>
        <w:r w:rsidRPr="009F743A">
          <w:rPr>
            <w:rStyle w:val="Hyperlink"/>
          </w:rPr>
          <w:instrText xml:space="preserve"> </w:instrText>
        </w:r>
        <w:r w:rsidRPr="009F743A">
          <w:rPr>
            <w:rStyle w:val="Hyperlink"/>
          </w:rPr>
          <w:fldChar w:fldCharType="separate"/>
        </w:r>
        <w:r w:rsidRPr="009F743A">
          <w:rPr>
            <w:rStyle w:val="Hyperlink"/>
          </w:rPr>
          <w:t>4.5.</w:t>
        </w:r>
        <w:r>
          <w:rPr>
            <w:rFonts w:asciiTheme="minorHAnsi" w:eastAsiaTheme="minorEastAsia" w:hAnsiTheme="minorHAnsi" w:cstheme="minorBidi"/>
            <w:sz w:val="22"/>
            <w:szCs w:val="22"/>
          </w:rPr>
          <w:tab/>
        </w:r>
        <w:r w:rsidRPr="009F743A">
          <w:rPr>
            <w:rStyle w:val="Hyperlink"/>
          </w:rPr>
          <w:t>Enterprise Architecture</w:t>
        </w:r>
        <w:r>
          <w:rPr>
            <w:webHidden/>
          </w:rPr>
          <w:tab/>
        </w:r>
        <w:r>
          <w:rPr>
            <w:webHidden/>
          </w:rPr>
          <w:fldChar w:fldCharType="begin"/>
        </w:r>
        <w:r>
          <w:rPr>
            <w:webHidden/>
          </w:rPr>
          <w:instrText xml:space="preserve"> PAGEREF _Toc535565059 \h </w:instrText>
        </w:r>
      </w:ins>
      <w:r>
        <w:rPr>
          <w:webHidden/>
        </w:rPr>
      </w:r>
      <w:r>
        <w:rPr>
          <w:webHidden/>
        </w:rPr>
        <w:fldChar w:fldCharType="separate"/>
      </w:r>
      <w:ins w:id="165" w:author="Author">
        <w:r>
          <w:rPr>
            <w:webHidden/>
          </w:rPr>
          <w:t>37</w:t>
        </w:r>
        <w:r>
          <w:rPr>
            <w:webHidden/>
          </w:rPr>
          <w:fldChar w:fldCharType="end"/>
        </w:r>
        <w:r w:rsidRPr="009F743A">
          <w:rPr>
            <w:rStyle w:val="Hyperlink"/>
          </w:rPr>
          <w:fldChar w:fldCharType="end"/>
        </w:r>
      </w:ins>
    </w:p>
    <w:p w14:paraId="61F63574" w14:textId="3471C353" w:rsidR="00FC7D2B" w:rsidRDefault="00FC7D2B">
      <w:pPr>
        <w:pStyle w:val="TOC1"/>
        <w:rPr>
          <w:ins w:id="166" w:author="Author"/>
          <w:rFonts w:asciiTheme="minorHAnsi" w:eastAsiaTheme="minorEastAsia" w:hAnsiTheme="minorHAnsi" w:cstheme="minorBidi"/>
          <w:sz w:val="22"/>
          <w:szCs w:val="22"/>
        </w:rPr>
      </w:pPr>
      <w:ins w:id="167" w:author="Author">
        <w:r w:rsidRPr="009F743A">
          <w:rPr>
            <w:rStyle w:val="Hyperlink"/>
          </w:rPr>
          <w:fldChar w:fldCharType="begin"/>
        </w:r>
        <w:r w:rsidRPr="009F743A">
          <w:rPr>
            <w:rStyle w:val="Hyperlink"/>
          </w:rPr>
          <w:instrText xml:space="preserve"> </w:instrText>
        </w:r>
        <w:r>
          <w:instrText>HYPERLINK \l "_Toc535565060"</w:instrText>
        </w:r>
        <w:r w:rsidRPr="009F743A">
          <w:rPr>
            <w:rStyle w:val="Hyperlink"/>
          </w:rPr>
          <w:instrText xml:space="preserve"> </w:instrText>
        </w:r>
        <w:r w:rsidRPr="009F743A">
          <w:rPr>
            <w:rStyle w:val="Hyperlink"/>
          </w:rPr>
          <w:fldChar w:fldCharType="separate"/>
        </w:r>
        <w:r w:rsidRPr="009F743A">
          <w:rPr>
            <w:rStyle w:val="Hyperlink"/>
          </w:rPr>
          <w:t>5.</w:t>
        </w:r>
        <w:r>
          <w:rPr>
            <w:rFonts w:asciiTheme="minorHAnsi" w:eastAsiaTheme="minorEastAsia" w:hAnsiTheme="minorHAnsi" w:cstheme="minorBidi"/>
            <w:sz w:val="22"/>
            <w:szCs w:val="22"/>
          </w:rPr>
          <w:tab/>
        </w:r>
        <w:r w:rsidRPr="009F743A">
          <w:rPr>
            <w:rStyle w:val="Hyperlink"/>
          </w:rPr>
          <w:t>Data Design</w:t>
        </w:r>
        <w:r>
          <w:rPr>
            <w:webHidden/>
          </w:rPr>
          <w:tab/>
        </w:r>
        <w:r>
          <w:rPr>
            <w:webHidden/>
          </w:rPr>
          <w:fldChar w:fldCharType="begin"/>
        </w:r>
        <w:r>
          <w:rPr>
            <w:webHidden/>
          </w:rPr>
          <w:instrText xml:space="preserve"> PAGEREF _Toc535565060 \h </w:instrText>
        </w:r>
      </w:ins>
      <w:r>
        <w:rPr>
          <w:webHidden/>
        </w:rPr>
      </w:r>
      <w:r>
        <w:rPr>
          <w:webHidden/>
        </w:rPr>
        <w:fldChar w:fldCharType="separate"/>
      </w:r>
      <w:ins w:id="168" w:author="Author">
        <w:r>
          <w:rPr>
            <w:webHidden/>
          </w:rPr>
          <w:t>39</w:t>
        </w:r>
        <w:r>
          <w:rPr>
            <w:webHidden/>
          </w:rPr>
          <w:fldChar w:fldCharType="end"/>
        </w:r>
        <w:r w:rsidRPr="009F743A">
          <w:rPr>
            <w:rStyle w:val="Hyperlink"/>
          </w:rPr>
          <w:fldChar w:fldCharType="end"/>
        </w:r>
      </w:ins>
    </w:p>
    <w:p w14:paraId="3D6D8B5E" w14:textId="04AF7FC7" w:rsidR="00FC7D2B" w:rsidRDefault="00FC7D2B">
      <w:pPr>
        <w:pStyle w:val="TOC2"/>
        <w:rPr>
          <w:ins w:id="169" w:author="Author"/>
          <w:rFonts w:asciiTheme="minorHAnsi" w:eastAsiaTheme="minorEastAsia" w:hAnsiTheme="minorHAnsi" w:cstheme="minorBidi"/>
          <w:sz w:val="22"/>
          <w:szCs w:val="22"/>
        </w:rPr>
      </w:pPr>
      <w:ins w:id="170" w:author="Author">
        <w:r w:rsidRPr="009F743A">
          <w:rPr>
            <w:rStyle w:val="Hyperlink"/>
          </w:rPr>
          <w:fldChar w:fldCharType="begin"/>
        </w:r>
        <w:r w:rsidRPr="009F743A">
          <w:rPr>
            <w:rStyle w:val="Hyperlink"/>
          </w:rPr>
          <w:instrText xml:space="preserve"> </w:instrText>
        </w:r>
        <w:r>
          <w:instrText>HYPERLINK \l "_Toc535565061"</w:instrText>
        </w:r>
        <w:r w:rsidRPr="009F743A">
          <w:rPr>
            <w:rStyle w:val="Hyperlink"/>
          </w:rPr>
          <w:instrText xml:space="preserve"> </w:instrText>
        </w:r>
        <w:r w:rsidRPr="009F743A">
          <w:rPr>
            <w:rStyle w:val="Hyperlink"/>
          </w:rPr>
          <w:fldChar w:fldCharType="separate"/>
        </w:r>
        <w:r w:rsidRPr="009F743A">
          <w:rPr>
            <w:rStyle w:val="Hyperlink"/>
          </w:rPr>
          <w:t>5.1.</w:t>
        </w:r>
        <w:r>
          <w:rPr>
            <w:rFonts w:asciiTheme="minorHAnsi" w:eastAsiaTheme="minorEastAsia" w:hAnsiTheme="minorHAnsi" w:cstheme="minorBidi"/>
            <w:sz w:val="22"/>
            <w:szCs w:val="22"/>
          </w:rPr>
          <w:tab/>
        </w:r>
        <w:r w:rsidRPr="009F743A">
          <w:rPr>
            <w:rStyle w:val="Hyperlink"/>
          </w:rPr>
          <w:t>DBMS Files</w:t>
        </w:r>
        <w:r>
          <w:rPr>
            <w:webHidden/>
          </w:rPr>
          <w:tab/>
        </w:r>
        <w:r>
          <w:rPr>
            <w:webHidden/>
          </w:rPr>
          <w:fldChar w:fldCharType="begin"/>
        </w:r>
        <w:r>
          <w:rPr>
            <w:webHidden/>
          </w:rPr>
          <w:instrText xml:space="preserve"> PAGEREF _Toc535565061 \h </w:instrText>
        </w:r>
      </w:ins>
      <w:r>
        <w:rPr>
          <w:webHidden/>
        </w:rPr>
      </w:r>
      <w:r>
        <w:rPr>
          <w:webHidden/>
        </w:rPr>
        <w:fldChar w:fldCharType="separate"/>
      </w:r>
      <w:ins w:id="171" w:author="Author">
        <w:r>
          <w:rPr>
            <w:webHidden/>
          </w:rPr>
          <w:t>39</w:t>
        </w:r>
        <w:r>
          <w:rPr>
            <w:webHidden/>
          </w:rPr>
          <w:fldChar w:fldCharType="end"/>
        </w:r>
        <w:r w:rsidRPr="009F743A">
          <w:rPr>
            <w:rStyle w:val="Hyperlink"/>
          </w:rPr>
          <w:fldChar w:fldCharType="end"/>
        </w:r>
      </w:ins>
    </w:p>
    <w:p w14:paraId="2E886207" w14:textId="763A3A9D" w:rsidR="00FC7D2B" w:rsidRDefault="00FC7D2B">
      <w:pPr>
        <w:pStyle w:val="TOC2"/>
        <w:rPr>
          <w:ins w:id="172" w:author="Author"/>
          <w:rFonts w:asciiTheme="minorHAnsi" w:eastAsiaTheme="minorEastAsia" w:hAnsiTheme="minorHAnsi" w:cstheme="minorBidi"/>
          <w:sz w:val="22"/>
          <w:szCs w:val="22"/>
        </w:rPr>
      </w:pPr>
      <w:ins w:id="173" w:author="Author">
        <w:r w:rsidRPr="009F743A">
          <w:rPr>
            <w:rStyle w:val="Hyperlink"/>
          </w:rPr>
          <w:fldChar w:fldCharType="begin"/>
        </w:r>
        <w:r w:rsidRPr="009F743A">
          <w:rPr>
            <w:rStyle w:val="Hyperlink"/>
          </w:rPr>
          <w:instrText xml:space="preserve"> </w:instrText>
        </w:r>
        <w:r>
          <w:instrText>HYPERLINK \l "_Toc535565062"</w:instrText>
        </w:r>
        <w:r w:rsidRPr="009F743A">
          <w:rPr>
            <w:rStyle w:val="Hyperlink"/>
          </w:rPr>
          <w:instrText xml:space="preserve"> </w:instrText>
        </w:r>
        <w:r w:rsidRPr="009F743A">
          <w:rPr>
            <w:rStyle w:val="Hyperlink"/>
          </w:rPr>
          <w:fldChar w:fldCharType="separate"/>
        </w:r>
        <w:r w:rsidRPr="009F743A">
          <w:rPr>
            <w:rStyle w:val="Hyperlink"/>
          </w:rPr>
          <w:t>5.2.</w:t>
        </w:r>
        <w:r>
          <w:rPr>
            <w:rFonts w:asciiTheme="minorHAnsi" w:eastAsiaTheme="minorEastAsia" w:hAnsiTheme="minorHAnsi" w:cstheme="minorBidi"/>
            <w:sz w:val="22"/>
            <w:szCs w:val="22"/>
          </w:rPr>
          <w:tab/>
        </w:r>
        <w:r w:rsidRPr="009F743A">
          <w:rPr>
            <w:rStyle w:val="Hyperlink"/>
          </w:rPr>
          <w:t>Non-DBMS Files</w:t>
        </w:r>
        <w:r>
          <w:rPr>
            <w:webHidden/>
          </w:rPr>
          <w:tab/>
        </w:r>
        <w:r>
          <w:rPr>
            <w:webHidden/>
          </w:rPr>
          <w:fldChar w:fldCharType="begin"/>
        </w:r>
        <w:r>
          <w:rPr>
            <w:webHidden/>
          </w:rPr>
          <w:instrText xml:space="preserve"> PAGEREF _Toc535565062 \h </w:instrText>
        </w:r>
      </w:ins>
      <w:r>
        <w:rPr>
          <w:webHidden/>
        </w:rPr>
      </w:r>
      <w:r>
        <w:rPr>
          <w:webHidden/>
        </w:rPr>
        <w:fldChar w:fldCharType="separate"/>
      </w:r>
      <w:ins w:id="174" w:author="Author">
        <w:r>
          <w:rPr>
            <w:webHidden/>
          </w:rPr>
          <w:t>39</w:t>
        </w:r>
        <w:r>
          <w:rPr>
            <w:webHidden/>
          </w:rPr>
          <w:fldChar w:fldCharType="end"/>
        </w:r>
        <w:r w:rsidRPr="009F743A">
          <w:rPr>
            <w:rStyle w:val="Hyperlink"/>
          </w:rPr>
          <w:fldChar w:fldCharType="end"/>
        </w:r>
      </w:ins>
    </w:p>
    <w:p w14:paraId="412567F5" w14:textId="5C2D7D46" w:rsidR="00FC7D2B" w:rsidRDefault="00FC7D2B">
      <w:pPr>
        <w:pStyle w:val="TOC2"/>
        <w:rPr>
          <w:ins w:id="175" w:author="Author"/>
          <w:rFonts w:asciiTheme="minorHAnsi" w:eastAsiaTheme="minorEastAsia" w:hAnsiTheme="minorHAnsi" w:cstheme="minorBidi"/>
          <w:sz w:val="22"/>
          <w:szCs w:val="22"/>
        </w:rPr>
      </w:pPr>
      <w:ins w:id="176" w:author="Author">
        <w:r w:rsidRPr="009F743A">
          <w:rPr>
            <w:rStyle w:val="Hyperlink"/>
          </w:rPr>
          <w:fldChar w:fldCharType="begin"/>
        </w:r>
        <w:r w:rsidRPr="009F743A">
          <w:rPr>
            <w:rStyle w:val="Hyperlink"/>
          </w:rPr>
          <w:instrText xml:space="preserve"> </w:instrText>
        </w:r>
        <w:r>
          <w:instrText>HYPERLINK \l "_Toc535565063"</w:instrText>
        </w:r>
        <w:r w:rsidRPr="009F743A">
          <w:rPr>
            <w:rStyle w:val="Hyperlink"/>
          </w:rPr>
          <w:instrText xml:space="preserve"> </w:instrText>
        </w:r>
        <w:r w:rsidRPr="009F743A">
          <w:rPr>
            <w:rStyle w:val="Hyperlink"/>
          </w:rPr>
          <w:fldChar w:fldCharType="separate"/>
        </w:r>
        <w:r w:rsidRPr="009F743A">
          <w:rPr>
            <w:rStyle w:val="Hyperlink"/>
          </w:rPr>
          <w:t>5.3.</w:t>
        </w:r>
        <w:r>
          <w:rPr>
            <w:rFonts w:asciiTheme="minorHAnsi" w:eastAsiaTheme="minorEastAsia" w:hAnsiTheme="minorHAnsi" w:cstheme="minorBidi"/>
            <w:sz w:val="22"/>
            <w:szCs w:val="22"/>
          </w:rPr>
          <w:tab/>
        </w:r>
        <w:r w:rsidRPr="009F743A">
          <w:rPr>
            <w:rStyle w:val="Hyperlink"/>
          </w:rPr>
          <w:t>Data View</w:t>
        </w:r>
        <w:r>
          <w:rPr>
            <w:webHidden/>
          </w:rPr>
          <w:tab/>
        </w:r>
        <w:r>
          <w:rPr>
            <w:webHidden/>
          </w:rPr>
          <w:fldChar w:fldCharType="begin"/>
        </w:r>
        <w:r>
          <w:rPr>
            <w:webHidden/>
          </w:rPr>
          <w:instrText xml:space="preserve"> PAGEREF _Toc535565063 \h </w:instrText>
        </w:r>
      </w:ins>
      <w:r>
        <w:rPr>
          <w:webHidden/>
        </w:rPr>
      </w:r>
      <w:r>
        <w:rPr>
          <w:webHidden/>
        </w:rPr>
        <w:fldChar w:fldCharType="separate"/>
      </w:r>
      <w:ins w:id="177" w:author="Author">
        <w:r>
          <w:rPr>
            <w:webHidden/>
          </w:rPr>
          <w:t>39</w:t>
        </w:r>
        <w:r>
          <w:rPr>
            <w:webHidden/>
          </w:rPr>
          <w:fldChar w:fldCharType="end"/>
        </w:r>
        <w:r w:rsidRPr="009F743A">
          <w:rPr>
            <w:rStyle w:val="Hyperlink"/>
          </w:rPr>
          <w:fldChar w:fldCharType="end"/>
        </w:r>
      </w:ins>
    </w:p>
    <w:p w14:paraId="5311EB6F" w14:textId="2796DEE4" w:rsidR="00FC7D2B" w:rsidRDefault="00FC7D2B">
      <w:pPr>
        <w:pStyle w:val="TOC3"/>
        <w:rPr>
          <w:ins w:id="178" w:author="Author"/>
          <w:rFonts w:asciiTheme="minorHAnsi" w:eastAsiaTheme="minorEastAsia" w:hAnsiTheme="minorHAnsi" w:cstheme="minorBidi"/>
          <w:sz w:val="22"/>
          <w:szCs w:val="22"/>
        </w:rPr>
      </w:pPr>
      <w:ins w:id="179" w:author="Author">
        <w:r w:rsidRPr="009F743A">
          <w:rPr>
            <w:rStyle w:val="Hyperlink"/>
          </w:rPr>
          <w:fldChar w:fldCharType="begin"/>
        </w:r>
        <w:r w:rsidRPr="009F743A">
          <w:rPr>
            <w:rStyle w:val="Hyperlink"/>
          </w:rPr>
          <w:instrText xml:space="preserve"> </w:instrText>
        </w:r>
        <w:r>
          <w:instrText>HYPERLINK \l "_Toc535565064"</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5.3.1.</w:t>
        </w:r>
        <w:r>
          <w:rPr>
            <w:rFonts w:asciiTheme="minorHAnsi" w:eastAsiaTheme="minorEastAsia" w:hAnsiTheme="minorHAnsi" w:cstheme="minorBidi"/>
            <w:sz w:val="22"/>
            <w:szCs w:val="22"/>
          </w:rPr>
          <w:tab/>
        </w:r>
        <w:r w:rsidRPr="009F743A">
          <w:rPr>
            <w:rStyle w:val="Hyperlink"/>
          </w:rPr>
          <w:t>MCCF EDI TAS Report Data Element Mappings</w:t>
        </w:r>
        <w:r>
          <w:rPr>
            <w:webHidden/>
          </w:rPr>
          <w:tab/>
        </w:r>
        <w:r>
          <w:rPr>
            <w:webHidden/>
          </w:rPr>
          <w:fldChar w:fldCharType="begin"/>
        </w:r>
        <w:r>
          <w:rPr>
            <w:webHidden/>
          </w:rPr>
          <w:instrText xml:space="preserve"> PAGEREF _Toc535565064 \h </w:instrText>
        </w:r>
      </w:ins>
      <w:r>
        <w:rPr>
          <w:webHidden/>
        </w:rPr>
      </w:r>
      <w:r>
        <w:rPr>
          <w:webHidden/>
        </w:rPr>
        <w:fldChar w:fldCharType="separate"/>
      </w:r>
      <w:ins w:id="180" w:author="Author">
        <w:r>
          <w:rPr>
            <w:webHidden/>
          </w:rPr>
          <w:t>40</w:t>
        </w:r>
        <w:r>
          <w:rPr>
            <w:webHidden/>
          </w:rPr>
          <w:fldChar w:fldCharType="end"/>
        </w:r>
        <w:r w:rsidRPr="009F743A">
          <w:rPr>
            <w:rStyle w:val="Hyperlink"/>
          </w:rPr>
          <w:fldChar w:fldCharType="end"/>
        </w:r>
      </w:ins>
    </w:p>
    <w:p w14:paraId="7181DB76" w14:textId="491313A8" w:rsidR="00FC7D2B" w:rsidRDefault="00FC7D2B">
      <w:pPr>
        <w:pStyle w:val="TOC4"/>
        <w:rPr>
          <w:ins w:id="181" w:author="Author"/>
          <w:rFonts w:asciiTheme="minorHAnsi" w:eastAsiaTheme="minorEastAsia" w:hAnsiTheme="minorHAnsi" w:cstheme="minorBidi"/>
          <w:noProof/>
          <w:sz w:val="22"/>
          <w:szCs w:val="22"/>
        </w:rPr>
      </w:pPr>
      <w:ins w:id="182" w:author="Author">
        <w:r w:rsidRPr="009F743A">
          <w:rPr>
            <w:rStyle w:val="Hyperlink"/>
            <w:noProof/>
          </w:rPr>
          <w:fldChar w:fldCharType="begin"/>
        </w:r>
        <w:r w:rsidRPr="009F743A">
          <w:rPr>
            <w:rStyle w:val="Hyperlink"/>
            <w:noProof/>
          </w:rPr>
          <w:instrText xml:space="preserve"> </w:instrText>
        </w:r>
        <w:r>
          <w:rPr>
            <w:noProof/>
          </w:rPr>
          <w:instrText>HYPERLINK \l "_Toc535565065"</w:instrText>
        </w:r>
        <w:r w:rsidRPr="009F743A">
          <w:rPr>
            <w:rStyle w:val="Hyperlink"/>
            <w:noProof/>
          </w:rPr>
          <w:instrText xml:space="preserve"> </w:instrText>
        </w:r>
        <w:r w:rsidRPr="009F743A">
          <w:rPr>
            <w:rStyle w:val="Hyperlink"/>
            <w:noProof/>
          </w:rPr>
          <w:fldChar w:fldCharType="separate"/>
        </w:r>
        <w:r w:rsidRPr="009F743A">
          <w:rPr>
            <w:rStyle w:val="Hyperlink"/>
            <w:noProof/>
          </w:rPr>
          <w:t>5.3.1.1.</w:t>
        </w:r>
        <w:r>
          <w:rPr>
            <w:rFonts w:asciiTheme="minorHAnsi" w:eastAsiaTheme="minorEastAsia" w:hAnsiTheme="minorHAnsi" w:cstheme="minorBidi"/>
            <w:noProof/>
            <w:sz w:val="22"/>
            <w:szCs w:val="22"/>
          </w:rPr>
          <w:tab/>
        </w:r>
        <w:r w:rsidRPr="009F743A">
          <w:rPr>
            <w:rStyle w:val="Hyperlink"/>
            <w:noProof/>
          </w:rPr>
          <w:t>EDI Lockbox Report Data Element Mappings</w:t>
        </w:r>
        <w:r>
          <w:rPr>
            <w:noProof/>
            <w:webHidden/>
          </w:rPr>
          <w:tab/>
        </w:r>
        <w:r>
          <w:rPr>
            <w:noProof/>
            <w:webHidden/>
          </w:rPr>
          <w:fldChar w:fldCharType="begin"/>
        </w:r>
        <w:r>
          <w:rPr>
            <w:noProof/>
            <w:webHidden/>
          </w:rPr>
          <w:instrText xml:space="preserve"> PAGEREF _Toc535565065 \h </w:instrText>
        </w:r>
      </w:ins>
      <w:r>
        <w:rPr>
          <w:noProof/>
          <w:webHidden/>
        </w:rPr>
      </w:r>
      <w:r>
        <w:rPr>
          <w:noProof/>
          <w:webHidden/>
        </w:rPr>
        <w:fldChar w:fldCharType="separate"/>
      </w:r>
      <w:ins w:id="183" w:author="Author">
        <w:r>
          <w:rPr>
            <w:noProof/>
            <w:webHidden/>
          </w:rPr>
          <w:t>40</w:t>
        </w:r>
        <w:r>
          <w:rPr>
            <w:noProof/>
            <w:webHidden/>
          </w:rPr>
          <w:fldChar w:fldCharType="end"/>
        </w:r>
        <w:r w:rsidRPr="009F743A">
          <w:rPr>
            <w:rStyle w:val="Hyperlink"/>
            <w:noProof/>
          </w:rPr>
          <w:fldChar w:fldCharType="end"/>
        </w:r>
      </w:ins>
    </w:p>
    <w:p w14:paraId="1DCD2B6A" w14:textId="3B335B1E" w:rsidR="00FC7D2B" w:rsidRDefault="00FC7D2B">
      <w:pPr>
        <w:pStyle w:val="TOC4"/>
        <w:rPr>
          <w:ins w:id="184" w:author="Author"/>
          <w:rFonts w:asciiTheme="minorHAnsi" w:eastAsiaTheme="minorEastAsia" w:hAnsiTheme="minorHAnsi" w:cstheme="minorBidi"/>
          <w:noProof/>
          <w:sz w:val="22"/>
          <w:szCs w:val="22"/>
        </w:rPr>
      </w:pPr>
      <w:ins w:id="185" w:author="Author">
        <w:r w:rsidRPr="009F743A">
          <w:rPr>
            <w:rStyle w:val="Hyperlink"/>
            <w:noProof/>
          </w:rPr>
          <w:fldChar w:fldCharType="begin"/>
        </w:r>
        <w:r w:rsidRPr="009F743A">
          <w:rPr>
            <w:rStyle w:val="Hyperlink"/>
            <w:noProof/>
          </w:rPr>
          <w:instrText xml:space="preserve"> </w:instrText>
        </w:r>
        <w:r>
          <w:rPr>
            <w:noProof/>
          </w:rPr>
          <w:instrText>HYPERLINK \l "_Toc535565066"</w:instrText>
        </w:r>
        <w:r w:rsidRPr="009F743A">
          <w:rPr>
            <w:rStyle w:val="Hyperlink"/>
            <w:noProof/>
          </w:rPr>
          <w:instrText xml:space="preserve"> </w:instrText>
        </w:r>
        <w:r w:rsidRPr="009F743A">
          <w:rPr>
            <w:rStyle w:val="Hyperlink"/>
            <w:noProof/>
          </w:rPr>
          <w:fldChar w:fldCharType="separate"/>
        </w:r>
        <w:r w:rsidRPr="009F743A">
          <w:rPr>
            <w:rStyle w:val="Hyperlink"/>
            <w:noProof/>
          </w:rPr>
          <w:t>5.3.1.2.</w:t>
        </w:r>
        <w:r>
          <w:rPr>
            <w:rFonts w:asciiTheme="minorHAnsi" w:eastAsiaTheme="minorEastAsia" w:hAnsiTheme="minorHAnsi" w:cstheme="minorBidi"/>
            <w:noProof/>
            <w:sz w:val="22"/>
            <w:szCs w:val="22"/>
          </w:rPr>
          <w:tab/>
        </w:r>
        <w:r w:rsidRPr="009F743A">
          <w:rPr>
            <w:rStyle w:val="Hyperlink"/>
            <w:noProof/>
          </w:rPr>
          <w:t>ECME OPECC Report Data Element Mappings</w:t>
        </w:r>
        <w:r>
          <w:rPr>
            <w:noProof/>
            <w:webHidden/>
          </w:rPr>
          <w:tab/>
        </w:r>
        <w:r>
          <w:rPr>
            <w:noProof/>
            <w:webHidden/>
          </w:rPr>
          <w:fldChar w:fldCharType="begin"/>
        </w:r>
        <w:r>
          <w:rPr>
            <w:noProof/>
            <w:webHidden/>
          </w:rPr>
          <w:instrText xml:space="preserve"> PAGEREF _Toc535565066 \h </w:instrText>
        </w:r>
      </w:ins>
      <w:r>
        <w:rPr>
          <w:noProof/>
          <w:webHidden/>
        </w:rPr>
      </w:r>
      <w:r>
        <w:rPr>
          <w:noProof/>
          <w:webHidden/>
        </w:rPr>
        <w:fldChar w:fldCharType="separate"/>
      </w:r>
      <w:ins w:id="186" w:author="Author">
        <w:r>
          <w:rPr>
            <w:noProof/>
            <w:webHidden/>
          </w:rPr>
          <w:t>40</w:t>
        </w:r>
        <w:r>
          <w:rPr>
            <w:noProof/>
            <w:webHidden/>
          </w:rPr>
          <w:fldChar w:fldCharType="end"/>
        </w:r>
        <w:r w:rsidRPr="009F743A">
          <w:rPr>
            <w:rStyle w:val="Hyperlink"/>
            <w:noProof/>
          </w:rPr>
          <w:fldChar w:fldCharType="end"/>
        </w:r>
      </w:ins>
    </w:p>
    <w:p w14:paraId="63074A90" w14:textId="66847C6B" w:rsidR="00FC7D2B" w:rsidRDefault="00FC7D2B">
      <w:pPr>
        <w:pStyle w:val="TOC4"/>
        <w:rPr>
          <w:ins w:id="187" w:author="Author"/>
          <w:rFonts w:asciiTheme="minorHAnsi" w:eastAsiaTheme="minorEastAsia" w:hAnsiTheme="minorHAnsi" w:cstheme="minorBidi"/>
          <w:noProof/>
          <w:sz w:val="22"/>
          <w:szCs w:val="22"/>
        </w:rPr>
      </w:pPr>
      <w:ins w:id="188" w:author="Author">
        <w:r w:rsidRPr="009F743A">
          <w:rPr>
            <w:rStyle w:val="Hyperlink"/>
            <w:noProof/>
          </w:rPr>
          <w:fldChar w:fldCharType="begin"/>
        </w:r>
        <w:r w:rsidRPr="009F743A">
          <w:rPr>
            <w:rStyle w:val="Hyperlink"/>
            <w:noProof/>
          </w:rPr>
          <w:instrText xml:space="preserve"> </w:instrText>
        </w:r>
        <w:r>
          <w:rPr>
            <w:noProof/>
          </w:rPr>
          <w:instrText>HYPERLINK \l "_Toc535565067"</w:instrText>
        </w:r>
        <w:r w:rsidRPr="009F743A">
          <w:rPr>
            <w:rStyle w:val="Hyperlink"/>
            <w:noProof/>
          </w:rPr>
          <w:instrText xml:space="preserve"> </w:instrText>
        </w:r>
        <w:r w:rsidRPr="009F743A">
          <w:rPr>
            <w:rStyle w:val="Hyperlink"/>
            <w:noProof/>
          </w:rPr>
          <w:fldChar w:fldCharType="separate"/>
        </w:r>
        <w:r w:rsidRPr="009F743A">
          <w:rPr>
            <w:rStyle w:val="Hyperlink"/>
            <w:noProof/>
          </w:rPr>
          <w:t>5.3.1.3.</w:t>
        </w:r>
        <w:r>
          <w:rPr>
            <w:rFonts w:asciiTheme="minorHAnsi" w:eastAsiaTheme="minorEastAsia" w:hAnsiTheme="minorHAnsi" w:cstheme="minorBidi"/>
            <w:noProof/>
            <w:sz w:val="22"/>
            <w:szCs w:val="22"/>
          </w:rPr>
          <w:tab/>
        </w:r>
        <w:r w:rsidRPr="009F743A">
          <w:rPr>
            <w:rStyle w:val="Hyperlink"/>
            <w:noProof/>
          </w:rPr>
          <w:t>FHIR Server Health Data Element Mappings</w:t>
        </w:r>
        <w:r>
          <w:rPr>
            <w:noProof/>
            <w:webHidden/>
          </w:rPr>
          <w:tab/>
        </w:r>
        <w:r>
          <w:rPr>
            <w:noProof/>
            <w:webHidden/>
          </w:rPr>
          <w:fldChar w:fldCharType="begin"/>
        </w:r>
        <w:r>
          <w:rPr>
            <w:noProof/>
            <w:webHidden/>
          </w:rPr>
          <w:instrText xml:space="preserve"> PAGEREF _Toc535565067 \h </w:instrText>
        </w:r>
      </w:ins>
      <w:r>
        <w:rPr>
          <w:noProof/>
          <w:webHidden/>
        </w:rPr>
      </w:r>
      <w:r>
        <w:rPr>
          <w:noProof/>
          <w:webHidden/>
        </w:rPr>
        <w:fldChar w:fldCharType="separate"/>
      </w:r>
      <w:ins w:id="189" w:author="Author">
        <w:r>
          <w:rPr>
            <w:noProof/>
            <w:webHidden/>
          </w:rPr>
          <w:t>40</w:t>
        </w:r>
        <w:r>
          <w:rPr>
            <w:noProof/>
            <w:webHidden/>
          </w:rPr>
          <w:fldChar w:fldCharType="end"/>
        </w:r>
        <w:r w:rsidRPr="009F743A">
          <w:rPr>
            <w:rStyle w:val="Hyperlink"/>
            <w:noProof/>
          </w:rPr>
          <w:fldChar w:fldCharType="end"/>
        </w:r>
      </w:ins>
    </w:p>
    <w:p w14:paraId="29C453F9" w14:textId="757584B2" w:rsidR="00FC7D2B" w:rsidRDefault="00FC7D2B">
      <w:pPr>
        <w:pStyle w:val="TOC4"/>
        <w:rPr>
          <w:ins w:id="190" w:author="Author"/>
          <w:rFonts w:asciiTheme="minorHAnsi" w:eastAsiaTheme="minorEastAsia" w:hAnsiTheme="minorHAnsi" w:cstheme="minorBidi"/>
          <w:noProof/>
          <w:sz w:val="22"/>
          <w:szCs w:val="22"/>
        </w:rPr>
      </w:pPr>
      <w:ins w:id="191" w:author="Author">
        <w:r w:rsidRPr="009F743A">
          <w:rPr>
            <w:rStyle w:val="Hyperlink"/>
            <w:noProof/>
          </w:rPr>
          <w:fldChar w:fldCharType="begin"/>
        </w:r>
        <w:r w:rsidRPr="009F743A">
          <w:rPr>
            <w:rStyle w:val="Hyperlink"/>
            <w:noProof/>
          </w:rPr>
          <w:instrText xml:space="preserve"> </w:instrText>
        </w:r>
        <w:r>
          <w:rPr>
            <w:noProof/>
          </w:rPr>
          <w:instrText>HYPERLINK \l "_Toc535565068"</w:instrText>
        </w:r>
        <w:r w:rsidRPr="009F743A">
          <w:rPr>
            <w:rStyle w:val="Hyperlink"/>
            <w:noProof/>
          </w:rPr>
          <w:instrText xml:space="preserve"> </w:instrText>
        </w:r>
        <w:r w:rsidRPr="009F743A">
          <w:rPr>
            <w:rStyle w:val="Hyperlink"/>
            <w:noProof/>
          </w:rPr>
          <w:fldChar w:fldCharType="separate"/>
        </w:r>
        <w:r w:rsidRPr="009F743A">
          <w:rPr>
            <w:rStyle w:val="Hyperlink"/>
            <w:noProof/>
          </w:rPr>
          <w:t>5.3.1.4.</w:t>
        </w:r>
        <w:r>
          <w:rPr>
            <w:rFonts w:asciiTheme="minorHAnsi" w:eastAsiaTheme="minorEastAsia" w:hAnsiTheme="minorHAnsi" w:cstheme="minorBidi"/>
            <w:noProof/>
            <w:sz w:val="22"/>
            <w:szCs w:val="22"/>
          </w:rPr>
          <w:tab/>
        </w:r>
        <w:r w:rsidRPr="009F743A">
          <w:rPr>
            <w:rStyle w:val="Hyperlink"/>
            <w:noProof/>
          </w:rPr>
          <w:t>FHIR Facilities Data Dictionary</w:t>
        </w:r>
        <w:r>
          <w:rPr>
            <w:noProof/>
            <w:webHidden/>
          </w:rPr>
          <w:tab/>
        </w:r>
        <w:r>
          <w:rPr>
            <w:noProof/>
            <w:webHidden/>
          </w:rPr>
          <w:fldChar w:fldCharType="begin"/>
        </w:r>
        <w:r>
          <w:rPr>
            <w:noProof/>
            <w:webHidden/>
          </w:rPr>
          <w:instrText xml:space="preserve"> PAGEREF _Toc535565068 \h </w:instrText>
        </w:r>
      </w:ins>
      <w:r>
        <w:rPr>
          <w:noProof/>
          <w:webHidden/>
        </w:rPr>
      </w:r>
      <w:r>
        <w:rPr>
          <w:noProof/>
          <w:webHidden/>
        </w:rPr>
        <w:fldChar w:fldCharType="separate"/>
      </w:r>
      <w:ins w:id="192" w:author="Author">
        <w:r>
          <w:rPr>
            <w:noProof/>
            <w:webHidden/>
          </w:rPr>
          <w:t>40</w:t>
        </w:r>
        <w:r>
          <w:rPr>
            <w:noProof/>
            <w:webHidden/>
          </w:rPr>
          <w:fldChar w:fldCharType="end"/>
        </w:r>
        <w:r w:rsidRPr="009F743A">
          <w:rPr>
            <w:rStyle w:val="Hyperlink"/>
            <w:noProof/>
          </w:rPr>
          <w:fldChar w:fldCharType="end"/>
        </w:r>
      </w:ins>
    </w:p>
    <w:p w14:paraId="6BD6533E" w14:textId="4D757175" w:rsidR="00FC7D2B" w:rsidRDefault="00FC7D2B">
      <w:pPr>
        <w:pStyle w:val="TOC1"/>
        <w:rPr>
          <w:ins w:id="193" w:author="Author"/>
          <w:rFonts w:asciiTheme="minorHAnsi" w:eastAsiaTheme="minorEastAsia" w:hAnsiTheme="minorHAnsi" w:cstheme="minorBidi"/>
          <w:sz w:val="22"/>
          <w:szCs w:val="22"/>
        </w:rPr>
      </w:pPr>
      <w:ins w:id="194" w:author="Author">
        <w:r w:rsidRPr="009F743A">
          <w:rPr>
            <w:rStyle w:val="Hyperlink"/>
          </w:rPr>
          <w:fldChar w:fldCharType="begin"/>
        </w:r>
        <w:r w:rsidRPr="009F743A">
          <w:rPr>
            <w:rStyle w:val="Hyperlink"/>
          </w:rPr>
          <w:instrText xml:space="preserve"> </w:instrText>
        </w:r>
        <w:r>
          <w:instrText>HYPERLINK \l "_Toc535565069"</w:instrText>
        </w:r>
        <w:r w:rsidRPr="009F743A">
          <w:rPr>
            <w:rStyle w:val="Hyperlink"/>
          </w:rPr>
          <w:instrText xml:space="preserve"> </w:instrText>
        </w:r>
        <w:r w:rsidRPr="009F743A">
          <w:rPr>
            <w:rStyle w:val="Hyperlink"/>
          </w:rPr>
          <w:fldChar w:fldCharType="separate"/>
        </w:r>
        <w:r w:rsidRPr="009F743A">
          <w:rPr>
            <w:rStyle w:val="Hyperlink"/>
          </w:rPr>
          <w:t>6.</w:t>
        </w:r>
        <w:r>
          <w:rPr>
            <w:rFonts w:asciiTheme="minorHAnsi" w:eastAsiaTheme="minorEastAsia" w:hAnsiTheme="minorHAnsi" w:cstheme="minorBidi"/>
            <w:sz w:val="22"/>
            <w:szCs w:val="22"/>
          </w:rPr>
          <w:tab/>
        </w:r>
        <w:r w:rsidRPr="009F743A">
          <w:rPr>
            <w:rStyle w:val="Hyperlink"/>
          </w:rPr>
          <w:t>Detailed Design</w:t>
        </w:r>
        <w:r>
          <w:rPr>
            <w:webHidden/>
          </w:rPr>
          <w:tab/>
        </w:r>
        <w:r>
          <w:rPr>
            <w:webHidden/>
          </w:rPr>
          <w:fldChar w:fldCharType="begin"/>
        </w:r>
        <w:r>
          <w:rPr>
            <w:webHidden/>
          </w:rPr>
          <w:instrText xml:space="preserve"> PAGEREF _Toc535565069 \h </w:instrText>
        </w:r>
      </w:ins>
      <w:r>
        <w:rPr>
          <w:webHidden/>
        </w:rPr>
      </w:r>
      <w:r>
        <w:rPr>
          <w:webHidden/>
        </w:rPr>
        <w:fldChar w:fldCharType="separate"/>
      </w:r>
      <w:ins w:id="195" w:author="Author">
        <w:r>
          <w:rPr>
            <w:webHidden/>
          </w:rPr>
          <w:t>41</w:t>
        </w:r>
        <w:r>
          <w:rPr>
            <w:webHidden/>
          </w:rPr>
          <w:fldChar w:fldCharType="end"/>
        </w:r>
        <w:r w:rsidRPr="009F743A">
          <w:rPr>
            <w:rStyle w:val="Hyperlink"/>
          </w:rPr>
          <w:fldChar w:fldCharType="end"/>
        </w:r>
      </w:ins>
    </w:p>
    <w:p w14:paraId="18445EEC" w14:textId="72D8CA29" w:rsidR="00FC7D2B" w:rsidRDefault="00FC7D2B">
      <w:pPr>
        <w:pStyle w:val="TOC2"/>
        <w:rPr>
          <w:ins w:id="196" w:author="Author"/>
          <w:rFonts w:asciiTheme="minorHAnsi" w:eastAsiaTheme="minorEastAsia" w:hAnsiTheme="minorHAnsi" w:cstheme="minorBidi"/>
          <w:sz w:val="22"/>
          <w:szCs w:val="22"/>
        </w:rPr>
      </w:pPr>
      <w:ins w:id="197" w:author="Author">
        <w:r w:rsidRPr="009F743A">
          <w:rPr>
            <w:rStyle w:val="Hyperlink"/>
          </w:rPr>
          <w:fldChar w:fldCharType="begin"/>
        </w:r>
        <w:r w:rsidRPr="009F743A">
          <w:rPr>
            <w:rStyle w:val="Hyperlink"/>
          </w:rPr>
          <w:instrText xml:space="preserve"> </w:instrText>
        </w:r>
        <w:r>
          <w:instrText>HYPERLINK \l "_Toc535565070"</w:instrText>
        </w:r>
        <w:r w:rsidRPr="009F743A">
          <w:rPr>
            <w:rStyle w:val="Hyperlink"/>
          </w:rPr>
          <w:instrText xml:space="preserve"> </w:instrText>
        </w:r>
        <w:r w:rsidRPr="009F743A">
          <w:rPr>
            <w:rStyle w:val="Hyperlink"/>
          </w:rPr>
          <w:fldChar w:fldCharType="separate"/>
        </w:r>
        <w:r w:rsidRPr="009F743A">
          <w:rPr>
            <w:rStyle w:val="Hyperlink"/>
          </w:rPr>
          <w:t>6.1.</w:t>
        </w:r>
        <w:r>
          <w:rPr>
            <w:rFonts w:asciiTheme="minorHAnsi" w:eastAsiaTheme="minorEastAsia" w:hAnsiTheme="minorHAnsi" w:cstheme="minorBidi"/>
            <w:sz w:val="22"/>
            <w:szCs w:val="22"/>
          </w:rPr>
          <w:tab/>
        </w:r>
        <w:r w:rsidRPr="009F743A">
          <w:rPr>
            <w:rStyle w:val="Hyperlink"/>
          </w:rPr>
          <w:t>Hardware Detailed Design</w:t>
        </w:r>
        <w:r>
          <w:rPr>
            <w:webHidden/>
          </w:rPr>
          <w:tab/>
        </w:r>
        <w:r>
          <w:rPr>
            <w:webHidden/>
          </w:rPr>
          <w:fldChar w:fldCharType="begin"/>
        </w:r>
        <w:r>
          <w:rPr>
            <w:webHidden/>
          </w:rPr>
          <w:instrText xml:space="preserve"> PAGEREF _Toc535565070 \h </w:instrText>
        </w:r>
      </w:ins>
      <w:r>
        <w:rPr>
          <w:webHidden/>
        </w:rPr>
      </w:r>
      <w:r>
        <w:rPr>
          <w:webHidden/>
        </w:rPr>
        <w:fldChar w:fldCharType="separate"/>
      </w:r>
      <w:ins w:id="198" w:author="Author">
        <w:r>
          <w:rPr>
            <w:webHidden/>
          </w:rPr>
          <w:t>41</w:t>
        </w:r>
        <w:r>
          <w:rPr>
            <w:webHidden/>
          </w:rPr>
          <w:fldChar w:fldCharType="end"/>
        </w:r>
        <w:r w:rsidRPr="009F743A">
          <w:rPr>
            <w:rStyle w:val="Hyperlink"/>
          </w:rPr>
          <w:fldChar w:fldCharType="end"/>
        </w:r>
      </w:ins>
    </w:p>
    <w:p w14:paraId="11FA3EB5" w14:textId="1E6E11D7" w:rsidR="00FC7D2B" w:rsidRDefault="00FC7D2B">
      <w:pPr>
        <w:pStyle w:val="TOC2"/>
        <w:rPr>
          <w:ins w:id="199" w:author="Author"/>
          <w:rFonts w:asciiTheme="minorHAnsi" w:eastAsiaTheme="minorEastAsia" w:hAnsiTheme="minorHAnsi" w:cstheme="minorBidi"/>
          <w:sz w:val="22"/>
          <w:szCs w:val="22"/>
        </w:rPr>
      </w:pPr>
      <w:ins w:id="200" w:author="Author">
        <w:r w:rsidRPr="009F743A">
          <w:rPr>
            <w:rStyle w:val="Hyperlink"/>
          </w:rPr>
          <w:fldChar w:fldCharType="begin"/>
        </w:r>
        <w:r w:rsidRPr="009F743A">
          <w:rPr>
            <w:rStyle w:val="Hyperlink"/>
          </w:rPr>
          <w:instrText xml:space="preserve"> </w:instrText>
        </w:r>
        <w:r>
          <w:instrText>HYPERLINK \l "_Toc535565071"</w:instrText>
        </w:r>
        <w:r w:rsidRPr="009F743A">
          <w:rPr>
            <w:rStyle w:val="Hyperlink"/>
          </w:rPr>
          <w:instrText xml:space="preserve"> </w:instrText>
        </w:r>
        <w:r w:rsidRPr="009F743A">
          <w:rPr>
            <w:rStyle w:val="Hyperlink"/>
          </w:rPr>
          <w:fldChar w:fldCharType="separate"/>
        </w:r>
        <w:r w:rsidRPr="009F743A">
          <w:rPr>
            <w:rStyle w:val="Hyperlink"/>
          </w:rPr>
          <w:t>6.2.</w:t>
        </w:r>
        <w:r>
          <w:rPr>
            <w:rFonts w:asciiTheme="minorHAnsi" w:eastAsiaTheme="minorEastAsia" w:hAnsiTheme="minorHAnsi" w:cstheme="minorBidi"/>
            <w:sz w:val="22"/>
            <w:szCs w:val="22"/>
          </w:rPr>
          <w:tab/>
        </w:r>
        <w:r w:rsidRPr="009F743A">
          <w:rPr>
            <w:rStyle w:val="Hyperlink"/>
          </w:rPr>
          <w:t>Software Detailed Design</w:t>
        </w:r>
        <w:r>
          <w:rPr>
            <w:webHidden/>
          </w:rPr>
          <w:tab/>
        </w:r>
        <w:r>
          <w:rPr>
            <w:webHidden/>
          </w:rPr>
          <w:fldChar w:fldCharType="begin"/>
        </w:r>
        <w:r>
          <w:rPr>
            <w:webHidden/>
          </w:rPr>
          <w:instrText xml:space="preserve"> PAGEREF _Toc535565071 \h </w:instrText>
        </w:r>
      </w:ins>
      <w:r>
        <w:rPr>
          <w:webHidden/>
        </w:rPr>
      </w:r>
      <w:r>
        <w:rPr>
          <w:webHidden/>
        </w:rPr>
        <w:fldChar w:fldCharType="separate"/>
      </w:r>
      <w:ins w:id="201" w:author="Author">
        <w:r>
          <w:rPr>
            <w:webHidden/>
          </w:rPr>
          <w:t>42</w:t>
        </w:r>
        <w:r>
          <w:rPr>
            <w:webHidden/>
          </w:rPr>
          <w:fldChar w:fldCharType="end"/>
        </w:r>
        <w:r w:rsidRPr="009F743A">
          <w:rPr>
            <w:rStyle w:val="Hyperlink"/>
          </w:rPr>
          <w:fldChar w:fldCharType="end"/>
        </w:r>
      </w:ins>
    </w:p>
    <w:p w14:paraId="4844575B" w14:textId="64B375F3" w:rsidR="00FC7D2B" w:rsidRDefault="00FC7D2B">
      <w:pPr>
        <w:pStyle w:val="TOC3"/>
        <w:rPr>
          <w:ins w:id="202" w:author="Author"/>
          <w:rFonts w:asciiTheme="minorHAnsi" w:eastAsiaTheme="minorEastAsia" w:hAnsiTheme="minorHAnsi" w:cstheme="minorBidi"/>
          <w:sz w:val="22"/>
          <w:szCs w:val="22"/>
        </w:rPr>
      </w:pPr>
      <w:ins w:id="203" w:author="Author">
        <w:r w:rsidRPr="009F743A">
          <w:rPr>
            <w:rStyle w:val="Hyperlink"/>
          </w:rPr>
          <w:fldChar w:fldCharType="begin"/>
        </w:r>
        <w:r w:rsidRPr="009F743A">
          <w:rPr>
            <w:rStyle w:val="Hyperlink"/>
          </w:rPr>
          <w:instrText xml:space="preserve"> </w:instrText>
        </w:r>
        <w:r>
          <w:instrText>HYPERLINK \l "_Toc535565072"</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6.2.1.</w:t>
        </w:r>
        <w:r>
          <w:rPr>
            <w:rFonts w:asciiTheme="minorHAnsi" w:eastAsiaTheme="minorEastAsia" w:hAnsiTheme="minorHAnsi" w:cstheme="minorBidi"/>
            <w:sz w:val="22"/>
            <w:szCs w:val="22"/>
          </w:rPr>
          <w:tab/>
        </w:r>
        <w:r w:rsidRPr="009F743A">
          <w:rPr>
            <w:rStyle w:val="Hyperlink"/>
          </w:rPr>
          <w:t>Conceptual Design</w:t>
        </w:r>
        <w:r>
          <w:rPr>
            <w:webHidden/>
          </w:rPr>
          <w:tab/>
        </w:r>
        <w:r>
          <w:rPr>
            <w:webHidden/>
          </w:rPr>
          <w:fldChar w:fldCharType="begin"/>
        </w:r>
        <w:r>
          <w:rPr>
            <w:webHidden/>
          </w:rPr>
          <w:instrText xml:space="preserve"> PAGEREF _Toc535565072 \h </w:instrText>
        </w:r>
      </w:ins>
      <w:r>
        <w:rPr>
          <w:webHidden/>
        </w:rPr>
      </w:r>
      <w:r>
        <w:rPr>
          <w:webHidden/>
        </w:rPr>
        <w:fldChar w:fldCharType="separate"/>
      </w:r>
      <w:ins w:id="204" w:author="Author">
        <w:r>
          <w:rPr>
            <w:webHidden/>
          </w:rPr>
          <w:t>42</w:t>
        </w:r>
        <w:r>
          <w:rPr>
            <w:webHidden/>
          </w:rPr>
          <w:fldChar w:fldCharType="end"/>
        </w:r>
        <w:r w:rsidRPr="009F743A">
          <w:rPr>
            <w:rStyle w:val="Hyperlink"/>
          </w:rPr>
          <w:fldChar w:fldCharType="end"/>
        </w:r>
      </w:ins>
    </w:p>
    <w:p w14:paraId="00D82158" w14:textId="04E8F2B1" w:rsidR="00FC7D2B" w:rsidRDefault="00FC7D2B">
      <w:pPr>
        <w:pStyle w:val="TOC4"/>
        <w:rPr>
          <w:ins w:id="205" w:author="Author"/>
          <w:rFonts w:asciiTheme="minorHAnsi" w:eastAsiaTheme="minorEastAsia" w:hAnsiTheme="minorHAnsi" w:cstheme="minorBidi"/>
          <w:noProof/>
          <w:sz w:val="22"/>
          <w:szCs w:val="22"/>
        </w:rPr>
      </w:pPr>
      <w:ins w:id="206" w:author="Author">
        <w:r w:rsidRPr="009F743A">
          <w:rPr>
            <w:rStyle w:val="Hyperlink"/>
            <w:noProof/>
          </w:rPr>
          <w:fldChar w:fldCharType="begin"/>
        </w:r>
        <w:r w:rsidRPr="009F743A">
          <w:rPr>
            <w:rStyle w:val="Hyperlink"/>
            <w:noProof/>
          </w:rPr>
          <w:instrText xml:space="preserve"> </w:instrText>
        </w:r>
        <w:r>
          <w:rPr>
            <w:noProof/>
          </w:rPr>
          <w:instrText>HYPERLINK \l "_Toc535565073"</w:instrText>
        </w:r>
        <w:r w:rsidRPr="009F743A">
          <w:rPr>
            <w:rStyle w:val="Hyperlink"/>
            <w:noProof/>
          </w:rPr>
          <w:instrText xml:space="preserve"> </w:instrText>
        </w:r>
        <w:r w:rsidRPr="009F743A">
          <w:rPr>
            <w:rStyle w:val="Hyperlink"/>
            <w:noProof/>
          </w:rPr>
          <w:fldChar w:fldCharType="separate"/>
        </w:r>
        <w:r w:rsidRPr="009F743A">
          <w:rPr>
            <w:rStyle w:val="Hyperlink"/>
            <w:noProof/>
          </w:rPr>
          <w:t>6.2.1.1.</w:t>
        </w:r>
        <w:r>
          <w:rPr>
            <w:rFonts w:asciiTheme="minorHAnsi" w:eastAsiaTheme="minorEastAsia" w:hAnsiTheme="minorHAnsi" w:cstheme="minorBidi"/>
            <w:noProof/>
            <w:sz w:val="22"/>
            <w:szCs w:val="22"/>
          </w:rPr>
          <w:tab/>
        </w:r>
        <w:r w:rsidRPr="009F743A">
          <w:rPr>
            <w:rStyle w:val="Hyperlink"/>
            <w:noProof/>
          </w:rPr>
          <w:t>Presentation Layer Design</w:t>
        </w:r>
        <w:r>
          <w:rPr>
            <w:noProof/>
            <w:webHidden/>
          </w:rPr>
          <w:tab/>
        </w:r>
        <w:r>
          <w:rPr>
            <w:noProof/>
            <w:webHidden/>
          </w:rPr>
          <w:fldChar w:fldCharType="begin"/>
        </w:r>
        <w:r>
          <w:rPr>
            <w:noProof/>
            <w:webHidden/>
          </w:rPr>
          <w:instrText xml:space="preserve"> PAGEREF _Toc535565073 \h </w:instrText>
        </w:r>
      </w:ins>
      <w:r>
        <w:rPr>
          <w:noProof/>
          <w:webHidden/>
        </w:rPr>
      </w:r>
      <w:r>
        <w:rPr>
          <w:noProof/>
          <w:webHidden/>
        </w:rPr>
        <w:fldChar w:fldCharType="separate"/>
      </w:r>
      <w:ins w:id="207" w:author="Author">
        <w:r>
          <w:rPr>
            <w:noProof/>
            <w:webHidden/>
          </w:rPr>
          <w:t>42</w:t>
        </w:r>
        <w:r>
          <w:rPr>
            <w:noProof/>
            <w:webHidden/>
          </w:rPr>
          <w:fldChar w:fldCharType="end"/>
        </w:r>
        <w:r w:rsidRPr="009F743A">
          <w:rPr>
            <w:rStyle w:val="Hyperlink"/>
            <w:noProof/>
          </w:rPr>
          <w:fldChar w:fldCharType="end"/>
        </w:r>
      </w:ins>
    </w:p>
    <w:p w14:paraId="7E83D3EE" w14:textId="7CA42BEB" w:rsidR="00FC7D2B" w:rsidRDefault="00FC7D2B">
      <w:pPr>
        <w:pStyle w:val="TOC4"/>
        <w:rPr>
          <w:ins w:id="208" w:author="Author"/>
          <w:rFonts w:asciiTheme="minorHAnsi" w:eastAsiaTheme="minorEastAsia" w:hAnsiTheme="minorHAnsi" w:cstheme="minorBidi"/>
          <w:noProof/>
          <w:sz w:val="22"/>
          <w:szCs w:val="22"/>
        </w:rPr>
      </w:pPr>
      <w:ins w:id="209" w:author="Author">
        <w:r w:rsidRPr="009F743A">
          <w:rPr>
            <w:rStyle w:val="Hyperlink"/>
            <w:noProof/>
          </w:rPr>
          <w:fldChar w:fldCharType="begin"/>
        </w:r>
        <w:r w:rsidRPr="009F743A">
          <w:rPr>
            <w:rStyle w:val="Hyperlink"/>
            <w:noProof/>
          </w:rPr>
          <w:instrText xml:space="preserve"> </w:instrText>
        </w:r>
        <w:r>
          <w:rPr>
            <w:noProof/>
          </w:rPr>
          <w:instrText>HYPERLINK \l "_Toc535565074"</w:instrText>
        </w:r>
        <w:r w:rsidRPr="009F743A">
          <w:rPr>
            <w:rStyle w:val="Hyperlink"/>
            <w:noProof/>
          </w:rPr>
          <w:instrText xml:space="preserve"> </w:instrText>
        </w:r>
        <w:r w:rsidRPr="009F743A">
          <w:rPr>
            <w:rStyle w:val="Hyperlink"/>
            <w:noProof/>
          </w:rPr>
          <w:fldChar w:fldCharType="separate"/>
        </w:r>
        <w:r w:rsidRPr="009F743A">
          <w:rPr>
            <w:rStyle w:val="Hyperlink"/>
            <w:noProof/>
          </w:rPr>
          <w:t>6.2.1.2.</w:t>
        </w:r>
        <w:r>
          <w:rPr>
            <w:rFonts w:asciiTheme="minorHAnsi" w:eastAsiaTheme="minorEastAsia" w:hAnsiTheme="minorHAnsi" w:cstheme="minorBidi"/>
            <w:noProof/>
            <w:sz w:val="22"/>
            <w:szCs w:val="22"/>
          </w:rPr>
          <w:tab/>
        </w:r>
        <w:r w:rsidRPr="009F743A">
          <w:rPr>
            <w:rStyle w:val="Hyperlink"/>
            <w:noProof/>
          </w:rPr>
          <w:t>Services Layer Design</w:t>
        </w:r>
        <w:r>
          <w:rPr>
            <w:noProof/>
            <w:webHidden/>
          </w:rPr>
          <w:tab/>
        </w:r>
        <w:r>
          <w:rPr>
            <w:noProof/>
            <w:webHidden/>
          </w:rPr>
          <w:fldChar w:fldCharType="begin"/>
        </w:r>
        <w:r>
          <w:rPr>
            <w:noProof/>
            <w:webHidden/>
          </w:rPr>
          <w:instrText xml:space="preserve"> PAGEREF _Toc535565074 \h </w:instrText>
        </w:r>
      </w:ins>
      <w:r>
        <w:rPr>
          <w:noProof/>
          <w:webHidden/>
        </w:rPr>
      </w:r>
      <w:r>
        <w:rPr>
          <w:noProof/>
          <w:webHidden/>
        </w:rPr>
        <w:fldChar w:fldCharType="separate"/>
      </w:r>
      <w:ins w:id="210" w:author="Author">
        <w:r>
          <w:rPr>
            <w:noProof/>
            <w:webHidden/>
          </w:rPr>
          <w:t>45</w:t>
        </w:r>
        <w:r>
          <w:rPr>
            <w:noProof/>
            <w:webHidden/>
          </w:rPr>
          <w:fldChar w:fldCharType="end"/>
        </w:r>
        <w:r w:rsidRPr="009F743A">
          <w:rPr>
            <w:rStyle w:val="Hyperlink"/>
            <w:noProof/>
          </w:rPr>
          <w:fldChar w:fldCharType="end"/>
        </w:r>
      </w:ins>
    </w:p>
    <w:p w14:paraId="22663CB0" w14:textId="068A21C9" w:rsidR="00FC7D2B" w:rsidRDefault="00FC7D2B">
      <w:pPr>
        <w:pStyle w:val="TOC5"/>
        <w:rPr>
          <w:ins w:id="211" w:author="Author"/>
          <w:rFonts w:asciiTheme="minorHAnsi" w:eastAsiaTheme="minorEastAsia" w:hAnsiTheme="minorHAnsi" w:cstheme="minorBidi"/>
          <w:noProof/>
          <w:sz w:val="22"/>
          <w:szCs w:val="22"/>
        </w:rPr>
      </w:pPr>
      <w:ins w:id="212" w:author="Author">
        <w:r w:rsidRPr="009F743A">
          <w:rPr>
            <w:rStyle w:val="Hyperlink"/>
            <w:noProof/>
          </w:rPr>
          <w:fldChar w:fldCharType="begin"/>
        </w:r>
        <w:r w:rsidRPr="009F743A">
          <w:rPr>
            <w:rStyle w:val="Hyperlink"/>
            <w:noProof/>
          </w:rPr>
          <w:instrText xml:space="preserve"> </w:instrText>
        </w:r>
        <w:r>
          <w:rPr>
            <w:noProof/>
          </w:rPr>
          <w:instrText>HYPERLINK \l "_Toc535565075"</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6.2.1.2.1.</w:t>
        </w:r>
        <w:r>
          <w:rPr>
            <w:rFonts w:asciiTheme="minorHAnsi" w:eastAsiaTheme="minorEastAsia" w:hAnsiTheme="minorHAnsi" w:cstheme="minorBidi"/>
            <w:noProof/>
            <w:sz w:val="22"/>
            <w:szCs w:val="22"/>
          </w:rPr>
          <w:tab/>
        </w:r>
        <w:r w:rsidRPr="009F743A">
          <w:rPr>
            <w:rStyle w:val="Hyperlink"/>
            <w:noProof/>
          </w:rPr>
          <w:t>User Interfaces</w:t>
        </w:r>
        <w:r>
          <w:rPr>
            <w:noProof/>
            <w:webHidden/>
          </w:rPr>
          <w:tab/>
        </w:r>
        <w:r>
          <w:rPr>
            <w:noProof/>
            <w:webHidden/>
          </w:rPr>
          <w:fldChar w:fldCharType="begin"/>
        </w:r>
        <w:r>
          <w:rPr>
            <w:noProof/>
            <w:webHidden/>
          </w:rPr>
          <w:instrText xml:space="preserve"> PAGEREF _Toc535565075 \h </w:instrText>
        </w:r>
      </w:ins>
      <w:r>
        <w:rPr>
          <w:noProof/>
          <w:webHidden/>
        </w:rPr>
      </w:r>
      <w:r>
        <w:rPr>
          <w:noProof/>
          <w:webHidden/>
        </w:rPr>
        <w:fldChar w:fldCharType="separate"/>
      </w:r>
      <w:ins w:id="213" w:author="Author">
        <w:r>
          <w:rPr>
            <w:noProof/>
            <w:webHidden/>
          </w:rPr>
          <w:t>56</w:t>
        </w:r>
        <w:r>
          <w:rPr>
            <w:noProof/>
            <w:webHidden/>
          </w:rPr>
          <w:fldChar w:fldCharType="end"/>
        </w:r>
        <w:r w:rsidRPr="009F743A">
          <w:rPr>
            <w:rStyle w:val="Hyperlink"/>
            <w:noProof/>
          </w:rPr>
          <w:fldChar w:fldCharType="end"/>
        </w:r>
      </w:ins>
    </w:p>
    <w:p w14:paraId="4732E841" w14:textId="6387FFA3" w:rsidR="00FC7D2B" w:rsidRDefault="00FC7D2B">
      <w:pPr>
        <w:pStyle w:val="TOC5"/>
        <w:rPr>
          <w:ins w:id="214" w:author="Author"/>
          <w:rFonts w:asciiTheme="minorHAnsi" w:eastAsiaTheme="minorEastAsia" w:hAnsiTheme="minorHAnsi" w:cstheme="minorBidi"/>
          <w:noProof/>
          <w:sz w:val="22"/>
          <w:szCs w:val="22"/>
        </w:rPr>
      </w:pPr>
      <w:ins w:id="215" w:author="Author">
        <w:r w:rsidRPr="009F743A">
          <w:rPr>
            <w:rStyle w:val="Hyperlink"/>
            <w:noProof/>
          </w:rPr>
          <w:fldChar w:fldCharType="begin"/>
        </w:r>
        <w:r w:rsidRPr="009F743A">
          <w:rPr>
            <w:rStyle w:val="Hyperlink"/>
            <w:noProof/>
          </w:rPr>
          <w:instrText xml:space="preserve"> </w:instrText>
        </w:r>
        <w:r>
          <w:rPr>
            <w:noProof/>
          </w:rPr>
          <w:instrText>HYPERLINK \l "_Toc535565076"</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6.2.1.2.2.</w:t>
        </w:r>
        <w:r>
          <w:rPr>
            <w:rFonts w:asciiTheme="minorHAnsi" w:eastAsiaTheme="minorEastAsia" w:hAnsiTheme="minorHAnsi" w:cstheme="minorBidi"/>
            <w:noProof/>
            <w:sz w:val="22"/>
            <w:szCs w:val="22"/>
          </w:rPr>
          <w:tab/>
        </w:r>
        <w:r w:rsidRPr="009F743A">
          <w:rPr>
            <w:rStyle w:val="Hyperlink"/>
            <w:noProof/>
          </w:rPr>
          <w:t>Communications Interfaces</w:t>
        </w:r>
        <w:r>
          <w:rPr>
            <w:noProof/>
            <w:webHidden/>
          </w:rPr>
          <w:tab/>
        </w:r>
        <w:r>
          <w:rPr>
            <w:noProof/>
            <w:webHidden/>
          </w:rPr>
          <w:fldChar w:fldCharType="begin"/>
        </w:r>
        <w:r>
          <w:rPr>
            <w:noProof/>
            <w:webHidden/>
          </w:rPr>
          <w:instrText xml:space="preserve"> PAGEREF _Toc535565076 \h </w:instrText>
        </w:r>
      </w:ins>
      <w:r>
        <w:rPr>
          <w:noProof/>
          <w:webHidden/>
        </w:rPr>
      </w:r>
      <w:r>
        <w:rPr>
          <w:noProof/>
          <w:webHidden/>
        </w:rPr>
        <w:fldChar w:fldCharType="separate"/>
      </w:r>
      <w:ins w:id="216" w:author="Author">
        <w:r>
          <w:rPr>
            <w:noProof/>
            <w:webHidden/>
          </w:rPr>
          <w:t>74</w:t>
        </w:r>
        <w:r>
          <w:rPr>
            <w:noProof/>
            <w:webHidden/>
          </w:rPr>
          <w:fldChar w:fldCharType="end"/>
        </w:r>
        <w:r w:rsidRPr="009F743A">
          <w:rPr>
            <w:rStyle w:val="Hyperlink"/>
            <w:noProof/>
          </w:rPr>
          <w:fldChar w:fldCharType="end"/>
        </w:r>
      </w:ins>
    </w:p>
    <w:p w14:paraId="0704E7EC" w14:textId="08870354" w:rsidR="00FC7D2B" w:rsidRDefault="00FC7D2B">
      <w:pPr>
        <w:pStyle w:val="TOC5"/>
        <w:rPr>
          <w:ins w:id="217" w:author="Author"/>
          <w:rFonts w:asciiTheme="minorHAnsi" w:eastAsiaTheme="minorEastAsia" w:hAnsiTheme="minorHAnsi" w:cstheme="minorBidi"/>
          <w:noProof/>
          <w:sz w:val="22"/>
          <w:szCs w:val="22"/>
        </w:rPr>
      </w:pPr>
      <w:ins w:id="218" w:author="Author">
        <w:r w:rsidRPr="009F743A">
          <w:rPr>
            <w:rStyle w:val="Hyperlink"/>
            <w:noProof/>
          </w:rPr>
          <w:fldChar w:fldCharType="begin"/>
        </w:r>
        <w:r w:rsidRPr="009F743A">
          <w:rPr>
            <w:rStyle w:val="Hyperlink"/>
            <w:noProof/>
          </w:rPr>
          <w:instrText xml:space="preserve"> </w:instrText>
        </w:r>
        <w:r>
          <w:rPr>
            <w:noProof/>
          </w:rPr>
          <w:instrText>HYPERLINK \l "_Toc535565077"</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6.2.1.2.3.</w:t>
        </w:r>
        <w:r>
          <w:rPr>
            <w:rFonts w:asciiTheme="minorHAnsi" w:eastAsiaTheme="minorEastAsia" w:hAnsiTheme="minorHAnsi" w:cstheme="minorBidi"/>
            <w:noProof/>
            <w:sz w:val="22"/>
            <w:szCs w:val="22"/>
          </w:rPr>
          <w:tab/>
        </w:r>
        <w:r w:rsidRPr="009F743A">
          <w:rPr>
            <w:rStyle w:val="Hyperlink"/>
            <w:noProof/>
          </w:rPr>
          <w:t>Orchestration Design</w:t>
        </w:r>
        <w:r>
          <w:rPr>
            <w:noProof/>
            <w:webHidden/>
          </w:rPr>
          <w:tab/>
        </w:r>
        <w:r>
          <w:rPr>
            <w:noProof/>
            <w:webHidden/>
          </w:rPr>
          <w:fldChar w:fldCharType="begin"/>
        </w:r>
        <w:r>
          <w:rPr>
            <w:noProof/>
            <w:webHidden/>
          </w:rPr>
          <w:instrText xml:space="preserve"> PAGEREF _Toc535565077 \h </w:instrText>
        </w:r>
      </w:ins>
      <w:r>
        <w:rPr>
          <w:noProof/>
          <w:webHidden/>
        </w:rPr>
      </w:r>
      <w:r>
        <w:rPr>
          <w:noProof/>
          <w:webHidden/>
        </w:rPr>
        <w:fldChar w:fldCharType="separate"/>
      </w:r>
      <w:ins w:id="219" w:author="Author">
        <w:r>
          <w:rPr>
            <w:noProof/>
            <w:webHidden/>
          </w:rPr>
          <w:t>75</w:t>
        </w:r>
        <w:r>
          <w:rPr>
            <w:noProof/>
            <w:webHidden/>
          </w:rPr>
          <w:fldChar w:fldCharType="end"/>
        </w:r>
        <w:r w:rsidRPr="009F743A">
          <w:rPr>
            <w:rStyle w:val="Hyperlink"/>
            <w:noProof/>
          </w:rPr>
          <w:fldChar w:fldCharType="end"/>
        </w:r>
      </w:ins>
    </w:p>
    <w:p w14:paraId="62420832" w14:textId="3A38E9E3" w:rsidR="00FC7D2B" w:rsidRDefault="00FC7D2B">
      <w:pPr>
        <w:pStyle w:val="TOC4"/>
        <w:rPr>
          <w:ins w:id="220" w:author="Author"/>
          <w:rFonts w:asciiTheme="minorHAnsi" w:eastAsiaTheme="minorEastAsia" w:hAnsiTheme="minorHAnsi" w:cstheme="minorBidi"/>
          <w:noProof/>
          <w:sz w:val="22"/>
          <w:szCs w:val="22"/>
        </w:rPr>
      </w:pPr>
      <w:ins w:id="221" w:author="Author">
        <w:r w:rsidRPr="009F743A">
          <w:rPr>
            <w:rStyle w:val="Hyperlink"/>
            <w:noProof/>
          </w:rPr>
          <w:fldChar w:fldCharType="begin"/>
        </w:r>
        <w:r w:rsidRPr="009F743A">
          <w:rPr>
            <w:rStyle w:val="Hyperlink"/>
            <w:noProof/>
          </w:rPr>
          <w:instrText xml:space="preserve"> </w:instrText>
        </w:r>
        <w:r>
          <w:rPr>
            <w:noProof/>
          </w:rPr>
          <w:instrText>HYPERLINK \l "_Toc535565078"</w:instrText>
        </w:r>
        <w:r w:rsidRPr="009F743A">
          <w:rPr>
            <w:rStyle w:val="Hyperlink"/>
            <w:noProof/>
          </w:rPr>
          <w:instrText xml:space="preserve"> </w:instrText>
        </w:r>
        <w:r w:rsidRPr="009F743A">
          <w:rPr>
            <w:rStyle w:val="Hyperlink"/>
            <w:noProof/>
          </w:rPr>
          <w:fldChar w:fldCharType="separate"/>
        </w:r>
        <w:r w:rsidRPr="009F743A">
          <w:rPr>
            <w:rStyle w:val="Hyperlink"/>
            <w:noProof/>
          </w:rPr>
          <w:t>6.2.1.3.</w:t>
        </w:r>
        <w:r>
          <w:rPr>
            <w:rFonts w:asciiTheme="minorHAnsi" w:eastAsiaTheme="minorEastAsia" w:hAnsiTheme="minorHAnsi" w:cstheme="minorBidi"/>
            <w:noProof/>
            <w:sz w:val="22"/>
            <w:szCs w:val="22"/>
          </w:rPr>
          <w:tab/>
        </w:r>
        <w:r w:rsidRPr="009F743A">
          <w:rPr>
            <w:rStyle w:val="Hyperlink"/>
            <w:noProof/>
          </w:rPr>
          <w:t>Data Access Services Design</w:t>
        </w:r>
        <w:r>
          <w:rPr>
            <w:noProof/>
            <w:webHidden/>
          </w:rPr>
          <w:tab/>
        </w:r>
        <w:r>
          <w:rPr>
            <w:noProof/>
            <w:webHidden/>
          </w:rPr>
          <w:fldChar w:fldCharType="begin"/>
        </w:r>
        <w:r>
          <w:rPr>
            <w:noProof/>
            <w:webHidden/>
          </w:rPr>
          <w:instrText xml:space="preserve"> PAGEREF _Toc535565078 \h </w:instrText>
        </w:r>
      </w:ins>
      <w:r>
        <w:rPr>
          <w:noProof/>
          <w:webHidden/>
        </w:rPr>
      </w:r>
      <w:r>
        <w:rPr>
          <w:noProof/>
          <w:webHidden/>
        </w:rPr>
        <w:fldChar w:fldCharType="separate"/>
      </w:r>
      <w:ins w:id="222" w:author="Author">
        <w:r>
          <w:rPr>
            <w:noProof/>
            <w:webHidden/>
          </w:rPr>
          <w:t>75</w:t>
        </w:r>
        <w:r>
          <w:rPr>
            <w:noProof/>
            <w:webHidden/>
          </w:rPr>
          <w:fldChar w:fldCharType="end"/>
        </w:r>
        <w:r w:rsidRPr="009F743A">
          <w:rPr>
            <w:rStyle w:val="Hyperlink"/>
            <w:noProof/>
          </w:rPr>
          <w:fldChar w:fldCharType="end"/>
        </w:r>
      </w:ins>
    </w:p>
    <w:p w14:paraId="1A416099" w14:textId="6D61A559" w:rsidR="00FC7D2B" w:rsidRDefault="00FC7D2B">
      <w:pPr>
        <w:pStyle w:val="TOC5"/>
        <w:rPr>
          <w:ins w:id="223" w:author="Author"/>
          <w:rFonts w:asciiTheme="minorHAnsi" w:eastAsiaTheme="minorEastAsia" w:hAnsiTheme="minorHAnsi" w:cstheme="minorBidi"/>
          <w:noProof/>
          <w:sz w:val="22"/>
          <w:szCs w:val="22"/>
        </w:rPr>
      </w:pPr>
      <w:ins w:id="224" w:author="Author">
        <w:r w:rsidRPr="009F743A">
          <w:rPr>
            <w:rStyle w:val="Hyperlink"/>
            <w:noProof/>
          </w:rPr>
          <w:fldChar w:fldCharType="begin"/>
        </w:r>
        <w:r w:rsidRPr="009F743A">
          <w:rPr>
            <w:rStyle w:val="Hyperlink"/>
            <w:noProof/>
          </w:rPr>
          <w:instrText xml:space="preserve"> </w:instrText>
        </w:r>
        <w:r>
          <w:rPr>
            <w:noProof/>
          </w:rPr>
          <w:instrText>HYPERLINK \l "_Toc535565079"</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6.2.1.3.1.</w:t>
        </w:r>
        <w:r>
          <w:rPr>
            <w:rFonts w:asciiTheme="minorHAnsi" w:eastAsiaTheme="minorEastAsia" w:hAnsiTheme="minorHAnsi" w:cstheme="minorBidi"/>
            <w:noProof/>
            <w:sz w:val="22"/>
            <w:szCs w:val="22"/>
          </w:rPr>
          <w:tab/>
        </w:r>
        <w:r w:rsidRPr="009F743A">
          <w:rPr>
            <w:rStyle w:val="Hyperlink"/>
            <w:noProof/>
          </w:rPr>
          <w:t>NGINX</w:t>
        </w:r>
        <w:r>
          <w:rPr>
            <w:noProof/>
            <w:webHidden/>
          </w:rPr>
          <w:tab/>
        </w:r>
        <w:r>
          <w:rPr>
            <w:noProof/>
            <w:webHidden/>
          </w:rPr>
          <w:fldChar w:fldCharType="begin"/>
        </w:r>
        <w:r>
          <w:rPr>
            <w:noProof/>
            <w:webHidden/>
          </w:rPr>
          <w:instrText xml:space="preserve"> PAGEREF _Toc535565079 \h </w:instrText>
        </w:r>
      </w:ins>
      <w:r>
        <w:rPr>
          <w:noProof/>
          <w:webHidden/>
        </w:rPr>
      </w:r>
      <w:r>
        <w:rPr>
          <w:noProof/>
          <w:webHidden/>
        </w:rPr>
        <w:fldChar w:fldCharType="separate"/>
      </w:r>
      <w:ins w:id="225" w:author="Author">
        <w:r>
          <w:rPr>
            <w:noProof/>
            <w:webHidden/>
          </w:rPr>
          <w:t>76</w:t>
        </w:r>
        <w:r>
          <w:rPr>
            <w:noProof/>
            <w:webHidden/>
          </w:rPr>
          <w:fldChar w:fldCharType="end"/>
        </w:r>
        <w:r w:rsidRPr="009F743A">
          <w:rPr>
            <w:rStyle w:val="Hyperlink"/>
            <w:noProof/>
          </w:rPr>
          <w:fldChar w:fldCharType="end"/>
        </w:r>
      </w:ins>
    </w:p>
    <w:p w14:paraId="59239FC7" w14:textId="7C9F4523" w:rsidR="00FC7D2B" w:rsidRDefault="00FC7D2B">
      <w:pPr>
        <w:pStyle w:val="TOC5"/>
        <w:rPr>
          <w:ins w:id="226" w:author="Author"/>
          <w:rFonts w:asciiTheme="minorHAnsi" w:eastAsiaTheme="minorEastAsia" w:hAnsiTheme="minorHAnsi" w:cstheme="minorBidi"/>
          <w:noProof/>
          <w:sz w:val="22"/>
          <w:szCs w:val="22"/>
        </w:rPr>
      </w:pPr>
      <w:ins w:id="227" w:author="Author">
        <w:r w:rsidRPr="009F743A">
          <w:rPr>
            <w:rStyle w:val="Hyperlink"/>
            <w:noProof/>
          </w:rPr>
          <w:fldChar w:fldCharType="begin"/>
        </w:r>
        <w:r w:rsidRPr="009F743A">
          <w:rPr>
            <w:rStyle w:val="Hyperlink"/>
            <w:noProof/>
          </w:rPr>
          <w:instrText xml:space="preserve"> </w:instrText>
        </w:r>
        <w:r>
          <w:rPr>
            <w:noProof/>
          </w:rPr>
          <w:instrText>HYPERLINK \l "_Toc535565080"</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6.2.1.3.2.</w:t>
        </w:r>
        <w:r>
          <w:rPr>
            <w:rFonts w:asciiTheme="minorHAnsi" w:eastAsiaTheme="minorEastAsia" w:hAnsiTheme="minorHAnsi" w:cstheme="minorBidi"/>
            <w:noProof/>
            <w:sz w:val="22"/>
            <w:szCs w:val="22"/>
          </w:rPr>
          <w:tab/>
        </w:r>
        <w:r w:rsidRPr="009F743A">
          <w:rPr>
            <w:rStyle w:val="Hyperlink"/>
            <w:noProof/>
          </w:rPr>
          <w:t>HAPI FHIR Server</w:t>
        </w:r>
        <w:r>
          <w:rPr>
            <w:noProof/>
            <w:webHidden/>
          </w:rPr>
          <w:tab/>
        </w:r>
        <w:r>
          <w:rPr>
            <w:noProof/>
            <w:webHidden/>
          </w:rPr>
          <w:fldChar w:fldCharType="begin"/>
        </w:r>
        <w:r>
          <w:rPr>
            <w:noProof/>
            <w:webHidden/>
          </w:rPr>
          <w:instrText xml:space="preserve"> PAGEREF _Toc535565080 \h </w:instrText>
        </w:r>
      </w:ins>
      <w:r>
        <w:rPr>
          <w:noProof/>
          <w:webHidden/>
        </w:rPr>
      </w:r>
      <w:r>
        <w:rPr>
          <w:noProof/>
          <w:webHidden/>
        </w:rPr>
        <w:fldChar w:fldCharType="separate"/>
      </w:r>
      <w:ins w:id="228" w:author="Author">
        <w:r>
          <w:rPr>
            <w:noProof/>
            <w:webHidden/>
          </w:rPr>
          <w:t>76</w:t>
        </w:r>
        <w:r>
          <w:rPr>
            <w:noProof/>
            <w:webHidden/>
          </w:rPr>
          <w:fldChar w:fldCharType="end"/>
        </w:r>
        <w:r w:rsidRPr="009F743A">
          <w:rPr>
            <w:rStyle w:val="Hyperlink"/>
            <w:noProof/>
          </w:rPr>
          <w:fldChar w:fldCharType="end"/>
        </w:r>
      </w:ins>
    </w:p>
    <w:p w14:paraId="46B57919" w14:textId="5F18F819" w:rsidR="00FC7D2B" w:rsidRDefault="00FC7D2B">
      <w:pPr>
        <w:pStyle w:val="TOC5"/>
        <w:rPr>
          <w:ins w:id="229" w:author="Author"/>
          <w:rFonts w:asciiTheme="minorHAnsi" w:eastAsiaTheme="minorEastAsia" w:hAnsiTheme="minorHAnsi" w:cstheme="minorBidi"/>
          <w:noProof/>
          <w:sz w:val="22"/>
          <w:szCs w:val="22"/>
        </w:rPr>
      </w:pPr>
      <w:ins w:id="230" w:author="Author">
        <w:r w:rsidRPr="009F743A">
          <w:rPr>
            <w:rStyle w:val="Hyperlink"/>
            <w:noProof/>
          </w:rPr>
          <w:fldChar w:fldCharType="begin"/>
        </w:r>
        <w:r w:rsidRPr="009F743A">
          <w:rPr>
            <w:rStyle w:val="Hyperlink"/>
            <w:noProof/>
          </w:rPr>
          <w:instrText xml:space="preserve"> </w:instrText>
        </w:r>
        <w:r>
          <w:rPr>
            <w:noProof/>
          </w:rPr>
          <w:instrText>HYPERLINK \l "_Toc535565081"</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6.2.1.3.3.</w:t>
        </w:r>
        <w:r>
          <w:rPr>
            <w:rFonts w:asciiTheme="minorHAnsi" w:eastAsiaTheme="minorEastAsia" w:hAnsiTheme="minorHAnsi" w:cstheme="minorBidi"/>
            <w:noProof/>
            <w:sz w:val="22"/>
            <w:szCs w:val="22"/>
          </w:rPr>
          <w:tab/>
        </w:r>
        <w:r w:rsidRPr="009F743A">
          <w:rPr>
            <w:rStyle w:val="Hyperlink"/>
            <w:noProof/>
          </w:rPr>
          <w:t>VistA Access and Routing Message Flows</w:t>
        </w:r>
        <w:r>
          <w:rPr>
            <w:noProof/>
            <w:webHidden/>
          </w:rPr>
          <w:tab/>
        </w:r>
        <w:r>
          <w:rPr>
            <w:noProof/>
            <w:webHidden/>
          </w:rPr>
          <w:fldChar w:fldCharType="begin"/>
        </w:r>
        <w:r>
          <w:rPr>
            <w:noProof/>
            <w:webHidden/>
          </w:rPr>
          <w:instrText xml:space="preserve"> PAGEREF _Toc535565081 \h </w:instrText>
        </w:r>
      </w:ins>
      <w:r>
        <w:rPr>
          <w:noProof/>
          <w:webHidden/>
        </w:rPr>
      </w:r>
      <w:r>
        <w:rPr>
          <w:noProof/>
          <w:webHidden/>
        </w:rPr>
        <w:fldChar w:fldCharType="separate"/>
      </w:r>
      <w:ins w:id="231" w:author="Author">
        <w:r>
          <w:rPr>
            <w:noProof/>
            <w:webHidden/>
          </w:rPr>
          <w:t>76</w:t>
        </w:r>
        <w:r>
          <w:rPr>
            <w:noProof/>
            <w:webHidden/>
          </w:rPr>
          <w:fldChar w:fldCharType="end"/>
        </w:r>
        <w:r w:rsidRPr="009F743A">
          <w:rPr>
            <w:rStyle w:val="Hyperlink"/>
            <w:noProof/>
          </w:rPr>
          <w:fldChar w:fldCharType="end"/>
        </w:r>
      </w:ins>
    </w:p>
    <w:p w14:paraId="3AF38BD3" w14:textId="6E97DDBA" w:rsidR="00FC7D2B" w:rsidRDefault="00FC7D2B">
      <w:pPr>
        <w:pStyle w:val="TOC5"/>
        <w:rPr>
          <w:ins w:id="232" w:author="Author"/>
          <w:rFonts w:asciiTheme="minorHAnsi" w:eastAsiaTheme="minorEastAsia" w:hAnsiTheme="minorHAnsi" w:cstheme="minorBidi"/>
          <w:noProof/>
          <w:sz w:val="22"/>
          <w:szCs w:val="22"/>
        </w:rPr>
      </w:pPr>
      <w:ins w:id="233" w:author="Author">
        <w:r w:rsidRPr="009F743A">
          <w:rPr>
            <w:rStyle w:val="Hyperlink"/>
            <w:noProof/>
          </w:rPr>
          <w:fldChar w:fldCharType="begin"/>
        </w:r>
        <w:r w:rsidRPr="009F743A">
          <w:rPr>
            <w:rStyle w:val="Hyperlink"/>
            <w:noProof/>
          </w:rPr>
          <w:instrText xml:space="preserve"> </w:instrText>
        </w:r>
        <w:r>
          <w:rPr>
            <w:noProof/>
          </w:rPr>
          <w:instrText>HYPERLINK \l "_Toc535565082"</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6.2.1.3.4.</w:t>
        </w:r>
        <w:r>
          <w:rPr>
            <w:rFonts w:asciiTheme="minorHAnsi" w:eastAsiaTheme="minorEastAsia" w:hAnsiTheme="minorHAnsi" w:cstheme="minorBidi"/>
            <w:noProof/>
            <w:sz w:val="22"/>
            <w:szCs w:val="22"/>
          </w:rPr>
          <w:tab/>
        </w:r>
        <w:r w:rsidRPr="009F743A">
          <w:rPr>
            <w:rStyle w:val="Hyperlink"/>
            <w:noProof/>
          </w:rPr>
          <w:t>VistA Instances</w:t>
        </w:r>
        <w:r>
          <w:rPr>
            <w:noProof/>
            <w:webHidden/>
          </w:rPr>
          <w:tab/>
        </w:r>
        <w:r>
          <w:rPr>
            <w:noProof/>
            <w:webHidden/>
          </w:rPr>
          <w:fldChar w:fldCharType="begin"/>
        </w:r>
        <w:r>
          <w:rPr>
            <w:noProof/>
            <w:webHidden/>
          </w:rPr>
          <w:instrText xml:space="preserve"> PAGEREF _Toc535565082 \h </w:instrText>
        </w:r>
      </w:ins>
      <w:r>
        <w:rPr>
          <w:noProof/>
          <w:webHidden/>
        </w:rPr>
      </w:r>
      <w:r>
        <w:rPr>
          <w:noProof/>
          <w:webHidden/>
        </w:rPr>
        <w:fldChar w:fldCharType="separate"/>
      </w:r>
      <w:ins w:id="234" w:author="Author">
        <w:r>
          <w:rPr>
            <w:noProof/>
            <w:webHidden/>
          </w:rPr>
          <w:t>77</w:t>
        </w:r>
        <w:r>
          <w:rPr>
            <w:noProof/>
            <w:webHidden/>
          </w:rPr>
          <w:fldChar w:fldCharType="end"/>
        </w:r>
        <w:r w:rsidRPr="009F743A">
          <w:rPr>
            <w:rStyle w:val="Hyperlink"/>
            <w:noProof/>
          </w:rPr>
          <w:fldChar w:fldCharType="end"/>
        </w:r>
      </w:ins>
    </w:p>
    <w:p w14:paraId="2C47EC07" w14:textId="2C2EE97F" w:rsidR="00FC7D2B" w:rsidRDefault="00FC7D2B">
      <w:pPr>
        <w:pStyle w:val="TOC4"/>
        <w:rPr>
          <w:ins w:id="235" w:author="Author"/>
          <w:rFonts w:asciiTheme="minorHAnsi" w:eastAsiaTheme="minorEastAsia" w:hAnsiTheme="minorHAnsi" w:cstheme="minorBidi"/>
          <w:noProof/>
          <w:sz w:val="22"/>
          <w:szCs w:val="22"/>
        </w:rPr>
      </w:pPr>
      <w:ins w:id="236" w:author="Author">
        <w:r w:rsidRPr="009F743A">
          <w:rPr>
            <w:rStyle w:val="Hyperlink"/>
            <w:noProof/>
          </w:rPr>
          <w:fldChar w:fldCharType="begin"/>
        </w:r>
        <w:r w:rsidRPr="009F743A">
          <w:rPr>
            <w:rStyle w:val="Hyperlink"/>
            <w:noProof/>
          </w:rPr>
          <w:instrText xml:space="preserve"> </w:instrText>
        </w:r>
        <w:r>
          <w:rPr>
            <w:noProof/>
          </w:rPr>
          <w:instrText>HYPERLINK \l "_Toc535565083"</w:instrText>
        </w:r>
        <w:r w:rsidRPr="009F743A">
          <w:rPr>
            <w:rStyle w:val="Hyperlink"/>
            <w:noProof/>
          </w:rPr>
          <w:instrText xml:space="preserve"> </w:instrText>
        </w:r>
        <w:r w:rsidRPr="009F743A">
          <w:rPr>
            <w:rStyle w:val="Hyperlink"/>
            <w:noProof/>
          </w:rPr>
          <w:fldChar w:fldCharType="separate"/>
        </w:r>
        <w:r w:rsidRPr="009F743A">
          <w:rPr>
            <w:rStyle w:val="Hyperlink"/>
            <w:noProof/>
          </w:rPr>
          <w:t>6.2.1.4.</w:t>
        </w:r>
        <w:r>
          <w:rPr>
            <w:rFonts w:asciiTheme="minorHAnsi" w:eastAsiaTheme="minorEastAsia" w:hAnsiTheme="minorHAnsi" w:cstheme="minorBidi"/>
            <w:noProof/>
            <w:sz w:val="22"/>
            <w:szCs w:val="22"/>
          </w:rPr>
          <w:tab/>
        </w:r>
        <w:r w:rsidRPr="009F743A">
          <w:rPr>
            <w:rStyle w:val="Hyperlink"/>
            <w:noProof/>
          </w:rPr>
          <w:t>Data Dictionary</w:t>
        </w:r>
        <w:r>
          <w:rPr>
            <w:noProof/>
            <w:webHidden/>
          </w:rPr>
          <w:tab/>
        </w:r>
        <w:r>
          <w:rPr>
            <w:noProof/>
            <w:webHidden/>
          </w:rPr>
          <w:fldChar w:fldCharType="begin"/>
        </w:r>
        <w:r>
          <w:rPr>
            <w:noProof/>
            <w:webHidden/>
          </w:rPr>
          <w:instrText xml:space="preserve"> PAGEREF _Toc535565083 \h </w:instrText>
        </w:r>
      </w:ins>
      <w:r>
        <w:rPr>
          <w:noProof/>
          <w:webHidden/>
        </w:rPr>
      </w:r>
      <w:r>
        <w:rPr>
          <w:noProof/>
          <w:webHidden/>
        </w:rPr>
        <w:fldChar w:fldCharType="separate"/>
      </w:r>
      <w:ins w:id="237" w:author="Author">
        <w:r>
          <w:rPr>
            <w:noProof/>
            <w:webHidden/>
          </w:rPr>
          <w:t>78</w:t>
        </w:r>
        <w:r>
          <w:rPr>
            <w:noProof/>
            <w:webHidden/>
          </w:rPr>
          <w:fldChar w:fldCharType="end"/>
        </w:r>
        <w:r w:rsidRPr="009F743A">
          <w:rPr>
            <w:rStyle w:val="Hyperlink"/>
            <w:noProof/>
          </w:rPr>
          <w:fldChar w:fldCharType="end"/>
        </w:r>
      </w:ins>
    </w:p>
    <w:p w14:paraId="5E36A23B" w14:textId="37A8A522" w:rsidR="00FC7D2B" w:rsidRDefault="00FC7D2B">
      <w:pPr>
        <w:pStyle w:val="TOC4"/>
        <w:rPr>
          <w:ins w:id="238" w:author="Author"/>
          <w:rFonts w:asciiTheme="minorHAnsi" w:eastAsiaTheme="minorEastAsia" w:hAnsiTheme="minorHAnsi" w:cstheme="minorBidi"/>
          <w:noProof/>
          <w:sz w:val="22"/>
          <w:szCs w:val="22"/>
        </w:rPr>
      </w:pPr>
      <w:ins w:id="239" w:author="Author">
        <w:r w:rsidRPr="009F743A">
          <w:rPr>
            <w:rStyle w:val="Hyperlink"/>
            <w:noProof/>
          </w:rPr>
          <w:lastRenderedPageBreak/>
          <w:fldChar w:fldCharType="begin"/>
        </w:r>
        <w:r w:rsidRPr="009F743A">
          <w:rPr>
            <w:rStyle w:val="Hyperlink"/>
            <w:noProof/>
          </w:rPr>
          <w:instrText xml:space="preserve"> </w:instrText>
        </w:r>
        <w:r>
          <w:rPr>
            <w:noProof/>
          </w:rPr>
          <w:instrText>HYPERLINK \l "_Toc535565084"</w:instrText>
        </w:r>
        <w:r w:rsidRPr="009F743A">
          <w:rPr>
            <w:rStyle w:val="Hyperlink"/>
            <w:noProof/>
          </w:rPr>
          <w:instrText xml:space="preserve"> </w:instrText>
        </w:r>
        <w:r w:rsidRPr="009F743A">
          <w:rPr>
            <w:rStyle w:val="Hyperlink"/>
            <w:noProof/>
          </w:rPr>
          <w:fldChar w:fldCharType="separate"/>
        </w:r>
        <w:r w:rsidRPr="009F743A">
          <w:rPr>
            <w:rStyle w:val="Hyperlink"/>
            <w:noProof/>
          </w:rPr>
          <w:t>6.2.1.5.</w:t>
        </w:r>
        <w:r>
          <w:rPr>
            <w:rFonts w:asciiTheme="minorHAnsi" w:eastAsiaTheme="minorEastAsia" w:hAnsiTheme="minorHAnsi" w:cstheme="minorBidi"/>
            <w:noProof/>
            <w:sz w:val="22"/>
            <w:szCs w:val="22"/>
          </w:rPr>
          <w:tab/>
        </w:r>
        <w:r w:rsidRPr="009F743A">
          <w:rPr>
            <w:rStyle w:val="Hyperlink"/>
            <w:noProof/>
          </w:rPr>
          <w:t>Data Storage Design</w:t>
        </w:r>
        <w:r>
          <w:rPr>
            <w:noProof/>
            <w:webHidden/>
          </w:rPr>
          <w:tab/>
        </w:r>
        <w:r>
          <w:rPr>
            <w:noProof/>
            <w:webHidden/>
          </w:rPr>
          <w:fldChar w:fldCharType="begin"/>
        </w:r>
        <w:r>
          <w:rPr>
            <w:noProof/>
            <w:webHidden/>
          </w:rPr>
          <w:instrText xml:space="preserve"> PAGEREF _Toc535565084 \h </w:instrText>
        </w:r>
      </w:ins>
      <w:r>
        <w:rPr>
          <w:noProof/>
          <w:webHidden/>
        </w:rPr>
      </w:r>
      <w:r>
        <w:rPr>
          <w:noProof/>
          <w:webHidden/>
        </w:rPr>
        <w:fldChar w:fldCharType="separate"/>
      </w:r>
      <w:ins w:id="240" w:author="Author">
        <w:r>
          <w:rPr>
            <w:noProof/>
            <w:webHidden/>
          </w:rPr>
          <w:t>78</w:t>
        </w:r>
        <w:r>
          <w:rPr>
            <w:noProof/>
            <w:webHidden/>
          </w:rPr>
          <w:fldChar w:fldCharType="end"/>
        </w:r>
        <w:r w:rsidRPr="009F743A">
          <w:rPr>
            <w:rStyle w:val="Hyperlink"/>
            <w:noProof/>
          </w:rPr>
          <w:fldChar w:fldCharType="end"/>
        </w:r>
      </w:ins>
    </w:p>
    <w:p w14:paraId="70FA9B88" w14:textId="208D0A0F" w:rsidR="00FC7D2B" w:rsidRDefault="00FC7D2B">
      <w:pPr>
        <w:pStyle w:val="TOC5"/>
        <w:rPr>
          <w:ins w:id="241" w:author="Author"/>
          <w:rFonts w:asciiTheme="minorHAnsi" w:eastAsiaTheme="minorEastAsia" w:hAnsiTheme="minorHAnsi" w:cstheme="minorBidi"/>
          <w:noProof/>
          <w:sz w:val="22"/>
          <w:szCs w:val="22"/>
        </w:rPr>
      </w:pPr>
      <w:ins w:id="242" w:author="Author">
        <w:r w:rsidRPr="009F743A">
          <w:rPr>
            <w:rStyle w:val="Hyperlink"/>
            <w:noProof/>
          </w:rPr>
          <w:fldChar w:fldCharType="begin"/>
        </w:r>
        <w:r w:rsidRPr="009F743A">
          <w:rPr>
            <w:rStyle w:val="Hyperlink"/>
            <w:noProof/>
          </w:rPr>
          <w:instrText xml:space="preserve"> </w:instrText>
        </w:r>
        <w:r>
          <w:rPr>
            <w:noProof/>
          </w:rPr>
          <w:instrText>HYPERLINK \l "_Toc535565085"</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6.2.1.5.1.</w:t>
        </w:r>
        <w:r>
          <w:rPr>
            <w:rFonts w:asciiTheme="minorHAnsi" w:eastAsiaTheme="minorEastAsia" w:hAnsiTheme="minorHAnsi" w:cstheme="minorBidi"/>
            <w:noProof/>
            <w:sz w:val="22"/>
            <w:szCs w:val="22"/>
          </w:rPr>
          <w:tab/>
        </w:r>
        <w:r w:rsidRPr="009F743A">
          <w:rPr>
            <w:rStyle w:val="Hyperlink"/>
            <w:noProof/>
          </w:rPr>
          <w:t>Azure Storage Mechanics</w:t>
        </w:r>
        <w:r>
          <w:rPr>
            <w:noProof/>
            <w:webHidden/>
          </w:rPr>
          <w:tab/>
        </w:r>
        <w:r>
          <w:rPr>
            <w:noProof/>
            <w:webHidden/>
          </w:rPr>
          <w:fldChar w:fldCharType="begin"/>
        </w:r>
        <w:r>
          <w:rPr>
            <w:noProof/>
            <w:webHidden/>
          </w:rPr>
          <w:instrText xml:space="preserve"> PAGEREF _Toc535565085 \h </w:instrText>
        </w:r>
      </w:ins>
      <w:r>
        <w:rPr>
          <w:noProof/>
          <w:webHidden/>
        </w:rPr>
      </w:r>
      <w:r>
        <w:rPr>
          <w:noProof/>
          <w:webHidden/>
        </w:rPr>
        <w:fldChar w:fldCharType="separate"/>
      </w:r>
      <w:ins w:id="243" w:author="Author">
        <w:r>
          <w:rPr>
            <w:noProof/>
            <w:webHidden/>
          </w:rPr>
          <w:t>78</w:t>
        </w:r>
        <w:r>
          <w:rPr>
            <w:noProof/>
            <w:webHidden/>
          </w:rPr>
          <w:fldChar w:fldCharType="end"/>
        </w:r>
        <w:r w:rsidRPr="009F743A">
          <w:rPr>
            <w:rStyle w:val="Hyperlink"/>
            <w:noProof/>
          </w:rPr>
          <w:fldChar w:fldCharType="end"/>
        </w:r>
      </w:ins>
    </w:p>
    <w:p w14:paraId="592D9209" w14:textId="2D519E25" w:rsidR="00FC7D2B" w:rsidRDefault="00FC7D2B">
      <w:pPr>
        <w:pStyle w:val="TOC5"/>
        <w:rPr>
          <w:ins w:id="244" w:author="Author"/>
          <w:rFonts w:asciiTheme="minorHAnsi" w:eastAsiaTheme="minorEastAsia" w:hAnsiTheme="minorHAnsi" w:cstheme="minorBidi"/>
          <w:noProof/>
          <w:sz w:val="22"/>
          <w:szCs w:val="22"/>
        </w:rPr>
      </w:pPr>
      <w:ins w:id="245" w:author="Author">
        <w:r w:rsidRPr="009F743A">
          <w:rPr>
            <w:rStyle w:val="Hyperlink"/>
            <w:noProof/>
          </w:rPr>
          <w:fldChar w:fldCharType="begin"/>
        </w:r>
        <w:r w:rsidRPr="009F743A">
          <w:rPr>
            <w:rStyle w:val="Hyperlink"/>
            <w:noProof/>
          </w:rPr>
          <w:instrText xml:space="preserve"> </w:instrText>
        </w:r>
        <w:r>
          <w:rPr>
            <w:noProof/>
          </w:rPr>
          <w:instrText>HYPERLINK \l "_Toc535565086"</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6.2.1.5.2.</w:t>
        </w:r>
        <w:r>
          <w:rPr>
            <w:rFonts w:asciiTheme="minorHAnsi" w:eastAsiaTheme="minorEastAsia" w:hAnsiTheme="minorHAnsi" w:cstheme="minorBidi"/>
            <w:noProof/>
            <w:sz w:val="22"/>
            <w:szCs w:val="22"/>
          </w:rPr>
          <w:tab/>
        </w:r>
        <w:r w:rsidRPr="009F743A">
          <w:rPr>
            <w:rStyle w:val="Hyperlink"/>
            <w:noProof/>
          </w:rPr>
          <w:t>Summary</w:t>
        </w:r>
        <w:r>
          <w:rPr>
            <w:noProof/>
            <w:webHidden/>
          </w:rPr>
          <w:tab/>
        </w:r>
        <w:r>
          <w:rPr>
            <w:noProof/>
            <w:webHidden/>
          </w:rPr>
          <w:fldChar w:fldCharType="begin"/>
        </w:r>
        <w:r>
          <w:rPr>
            <w:noProof/>
            <w:webHidden/>
          </w:rPr>
          <w:instrText xml:space="preserve"> PAGEREF _Toc535565086 \h </w:instrText>
        </w:r>
      </w:ins>
      <w:r>
        <w:rPr>
          <w:noProof/>
          <w:webHidden/>
        </w:rPr>
      </w:r>
      <w:r>
        <w:rPr>
          <w:noProof/>
          <w:webHidden/>
        </w:rPr>
        <w:fldChar w:fldCharType="separate"/>
      </w:r>
      <w:ins w:id="246" w:author="Author">
        <w:r>
          <w:rPr>
            <w:noProof/>
            <w:webHidden/>
          </w:rPr>
          <w:t>80</w:t>
        </w:r>
        <w:r>
          <w:rPr>
            <w:noProof/>
            <w:webHidden/>
          </w:rPr>
          <w:fldChar w:fldCharType="end"/>
        </w:r>
        <w:r w:rsidRPr="009F743A">
          <w:rPr>
            <w:rStyle w:val="Hyperlink"/>
            <w:noProof/>
          </w:rPr>
          <w:fldChar w:fldCharType="end"/>
        </w:r>
      </w:ins>
    </w:p>
    <w:p w14:paraId="4448572F" w14:textId="57E8E201" w:rsidR="00FC7D2B" w:rsidRDefault="00FC7D2B">
      <w:pPr>
        <w:pStyle w:val="TOC4"/>
        <w:rPr>
          <w:ins w:id="247" w:author="Author"/>
          <w:rFonts w:asciiTheme="minorHAnsi" w:eastAsiaTheme="minorEastAsia" w:hAnsiTheme="minorHAnsi" w:cstheme="minorBidi"/>
          <w:noProof/>
          <w:sz w:val="22"/>
          <w:szCs w:val="22"/>
        </w:rPr>
      </w:pPr>
      <w:ins w:id="248" w:author="Author">
        <w:r w:rsidRPr="009F743A">
          <w:rPr>
            <w:rStyle w:val="Hyperlink"/>
            <w:noProof/>
          </w:rPr>
          <w:fldChar w:fldCharType="begin"/>
        </w:r>
        <w:r w:rsidRPr="009F743A">
          <w:rPr>
            <w:rStyle w:val="Hyperlink"/>
            <w:noProof/>
          </w:rPr>
          <w:instrText xml:space="preserve"> </w:instrText>
        </w:r>
        <w:r>
          <w:rPr>
            <w:noProof/>
          </w:rPr>
          <w:instrText>HYPERLINK \l "_Toc535565087"</w:instrText>
        </w:r>
        <w:r w:rsidRPr="009F743A">
          <w:rPr>
            <w:rStyle w:val="Hyperlink"/>
            <w:noProof/>
          </w:rPr>
          <w:instrText xml:space="preserve"> </w:instrText>
        </w:r>
        <w:r w:rsidRPr="009F743A">
          <w:rPr>
            <w:rStyle w:val="Hyperlink"/>
            <w:noProof/>
          </w:rPr>
          <w:fldChar w:fldCharType="separate"/>
        </w:r>
        <w:r w:rsidRPr="009F743A">
          <w:rPr>
            <w:rStyle w:val="Hyperlink"/>
            <w:noProof/>
          </w:rPr>
          <w:t>6.2.1.6.</w:t>
        </w:r>
        <w:r>
          <w:rPr>
            <w:rFonts w:asciiTheme="minorHAnsi" w:eastAsiaTheme="minorEastAsia" w:hAnsiTheme="minorHAnsi" w:cstheme="minorBidi"/>
            <w:noProof/>
            <w:sz w:val="22"/>
            <w:szCs w:val="22"/>
          </w:rPr>
          <w:tab/>
        </w:r>
        <w:r w:rsidRPr="009F743A">
          <w:rPr>
            <w:rStyle w:val="Hyperlink"/>
            <w:noProof/>
          </w:rPr>
          <w:t>TAS Architecture Capabilities</w:t>
        </w:r>
        <w:r>
          <w:rPr>
            <w:noProof/>
            <w:webHidden/>
          </w:rPr>
          <w:tab/>
        </w:r>
        <w:r>
          <w:rPr>
            <w:noProof/>
            <w:webHidden/>
          </w:rPr>
          <w:fldChar w:fldCharType="begin"/>
        </w:r>
        <w:r>
          <w:rPr>
            <w:noProof/>
            <w:webHidden/>
          </w:rPr>
          <w:instrText xml:space="preserve"> PAGEREF _Toc535565087 \h </w:instrText>
        </w:r>
      </w:ins>
      <w:r>
        <w:rPr>
          <w:noProof/>
          <w:webHidden/>
        </w:rPr>
      </w:r>
      <w:r>
        <w:rPr>
          <w:noProof/>
          <w:webHidden/>
        </w:rPr>
        <w:fldChar w:fldCharType="separate"/>
      </w:r>
      <w:ins w:id="249" w:author="Author">
        <w:r>
          <w:rPr>
            <w:noProof/>
            <w:webHidden/>
          </w:rPr>
          <w:t>80</w:t>
        </w:r>
        <w:r>
          <w:rPr>
            <w:noProof/>
            <w:webHidden/>
          </w:rPr>
          <w:fldChar w:fldCharType="end"/>
        </w:r>
        <w:r w:rsidRPr="009F743A">
          <w:rPr>
            <w:rStyle w:val="Hyperlink"/>
            <w:noProof/>
          </w:rPr>
          <w:fldChar w:fldCharType="end"/>
        </w:r>
      </w:ins>
    </w:p>
    <w:p w14:paraId="26457FD7" w14:textId="04AE8FF8" w:rsidR="00FC7D2B" w:rsidRDefault="00FC7D2B">
      <w:pPr>
        <w:pStyle w:val="TOC5"/>
        <w:rPr>
          <w:ins w:id="250" w:author="Author"/>
          <w:rFonts w:asciiTheme="minorHAnsi" w:eastAsiaTheme="minorEastAsia" w:hAnsiTheme="minorHAnsi" w:cstheme="minorBidi"/>
          <w:noProof/>
          <w:sz w:val="22"/>
          <w:szCs w:val="22"/>
        </w:rPr>
      </w:pPr>
      <w:ins w:id="251" w:author="Author">
        <w:r w:rsidRPr="009F743A">
          <w:rPr>
            <w:rStyle w:val="Hyperlink"/>
            <w:noProof/>
          </w:rPr>
          <w:fldChar w:fldCharType="begin"/>
        </w:r>
        <w:r w:rsidRPr="009F743A">
          <w:rPr>
            <w:rStyle w:val="Hyperlink"/>
            <w:noProof/>
          </w:rPr>
          <w:instrText xml:space="preserve"> </w:instrText>
        </w:r>
        <w:r>
          <w:rPr>
            <w:noProof/>
          </w:rPr>
          <w:instrText>HYPERLINK \l "_Toc535565088"</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6.2.1.6.1.</w:t>
        </w:r>
        <w:r>
          <w:rPr>
            <w:rFonts w:asciiTheme="minorHAnsi" w:eastAsiaTheme="minorEastAsia" w:hAnsiTheme="minorHAnsi" w:cstheme="minorBidi"/>
            <w:noProof/>
            <w:sz w:val="22"/>
            <w:szCs w:val="22"/>
          </w:rPr>
          <w:tab/>
        </w:r>
        <w:r w:rsidRPr="009F743A">
          <w:rPr>
            <w:rStyle w:val="Hyperlink"/>
            <w:noProof/>
          </w:rPr>
          <w:t>TAS Reporting Capability</w:t>
        </w:r>
        <w:r>
          <w:rPr>
            <w:noProof/>
            <w:webHidden/>
          </w:rPr>
          <w:tab/>
        </w:r>
        <w:r>
          <w:rPr>
            <w:noProof/>
            <w:webHidden/>
          </w:rPr>
          <w:fldChar w:fldCharType="begin"/>
        </w:r>
        <w:r>
          <w:rPr>
            <w:noProof/>
            <w:webHidden/>
          </w:rPr>
          <w:instrText xml:space="preserve"> PAGEREF _Toc535565088 \h </w:instrText>
        </w:r>
      </w:ins>
      <w:r>
        <w:rPr>
          <w:noProof/>
          <w:webHidden/>
        </w:rPr>
      </w:r>
      <w:r>
        <w:rPr>
          <w:noProof/>
          <w:webHidden/>
        </w:rPr>
        <w:fldChar w:fldCharType="separate"/>
      </w:r>
      <w:ins w:id="252" w:author="Author">
        <w:r>
          <w:rPr>
            <w:noProof/>
            <w:webHidden/>
          </w:rPr>
          <w:t>80</w:t>
        </w:r>
        <w:r>
          <w:rPr>
            <w:noProof/>
            <w:webHidden/>
          </w:rPr>
          <w:fldChar w:fldCharType="end"/>
        </w:r>
        <w:r w:rsidRPr="009F743A">
          <w:rPr>
            <w:rStyle w:val="Hyperlink"/>
            <w:noProof/>
          </w:rPr>
          <w:fldChar w:fldCharType="end"/>
        </w:r>
      </w:ins>
    </w:p>
    <w:p w14:paraId="534625CF" w14:textId="480E53E5" w:rsidR="00FC7D2B" w:rsidRDefault="00FC7D2B">
      <w:pPr>
        <w:pStyle w:val="TOC5"/>
        <w:rPr>
          <w:ins w:id="253" w:author="Author"/>
          <w:rFonts w:asciiTheme="minorHAnsi" w:eastAsiaTheme="minorEastAsia" w:hAnsiTheme="minorHAnsi" w:cstheme="minorBidi"/>
          <w:noProof/>
          <w:sz w:val="22"/>
          <w:szCs w:val="22"/>
        </w:rPr>
      </w:pPr>
      <w:ins w:id="254" w:author="Author">
        <w:r w:rsidRPr="009F743A">
          <w:rPr>
            <w:rStyle w:val="Hyperlink"/>
            <w:noProof/>
          </w:rPr>
          <w:fldChar w:fldCharType="begin"/>
        </w:r>
        <w:r w:rsidRPr="009F743A">
          <w:rPr>
            <w:rStyle w:val="Hyperlink"/>
            <w:noProof/>
          </w:rPr>
          <w:instrText xml:space="preserve"> </w:instrText>
        </w:r>
        <w:r>
          <w:rPr>
            <w:noProof/>
          </w:rPr>
          <w:instrText>HYPERLINK \l "_Toc535565089"</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6.2.1.6.2.</w:t>
        </w:r>
        <w:r>
          <w:rPr>
            <w:rFonts w:asciiTheme="minorHAnsi" w:eastAsiaTheme="minorEastAsia" w:hAnsiTheme="minorHAnsi" w:cstheme="minorBidi"/>
            <w:noProof/>
            <w:sz w:val="22"/>
            <w:szCs w:val="22"/>
          </w:rPr>
          <w:tab/>
        </w:r>
        <w:r w:rsidRPr="009F743A">
          <w:rPr>
            <w:rStyle w:val="Hyperlink"/>
            <w:noProof/>
          </w:rPr>
          <w:t>TAS FSC Interface Capability</w:t>
        </w:r>
        <w:r>
          <w:rPr>
            <w:noProof/>
            <w:webHidden/>
          </w:rPr>
          <w:tab/>
        </w:r>
        <w:r>
          <w:rPr>
            <w:noProof/>
            <w:webHidden/>
          </w:rPr>
          <w:fldChar w:fldCharType="begin"/>
        </w:r>
        <w:r>
          <w:rPr>
            <w:noProof/>
            <w:webHidden/>
          </w:rPr>
          <w:instrText xml:space="preserve"> PAGEREF _Toc535565089 \h </w:instrText>
        </w:r>
      </w:ins>
      <w:r>
        <w:rPr>
          <w:noProof/>
          <w:webHidden/>
        </w:rPr>
      </w:r>
      <w:r>
        <w:rPr>
          <w:noProof/>
          <w:webHidden/>
        </w:rPr>
        <w:fldChar w:fldCharType="separate"/>
      </w:r>
      <w:ins w:id="255" w:author="Author">
        <w:r>
          <w:rPr>
            <w:noProof/>
            <w:webHidden/>
          </w:rPr>
          <w:t>83</w:t>
        </w:r>
        <w:r>
          <w:rPr>
            <w:noProof/>
            <w:webHidden/>
          </w:rPr>
          <w:fldChar w:fldCharType="end"/>
        </w:r>
        <w:r w:rsidRPr="009F743A">
          <w:rPr>
            <w:rStyle w:val="Hyperlink"/>
            <w:noProof/>
          </w:rPr>
          <w:fldChar w:fldCharType="end"/>
        </w:r>
      </w:ins>
    </w:p>
    <w:p w14:paraId="452553B6" w14:textId="4B21DBF7" w:rsidR="00FC7D2B" w:rsidRDefault="00FC7D2B">
      <w:pPr>
        <w:pStyle w:val="TOC5"/>
        <w:rPr>
          <w:ins w:id="256" w:author="Author"/>
          <w:rFonts w:asciiTheme="minorHAnsi" w:eastAsiaTheme="minorEastAsia" w:hAnsiTheme="minorHAnsi" w:cstheme="minorBidi"/>
          <w:noProof/>
          <w:sz w:val="22"/>
          <w:szCs w:val="22"/>
        </w:rPr>
      </w:pPr>
      <w:ins w:id="257" w:author="Author">
        <w:r w:rsidRPr="009F743A">
          <w:rPr>
            <w:rStyle w:val="Hyperlink"/>
            <w:noProof/>
          </w:rPr>
          <w:fldChar w:fldCharType="begin"/>
        </w:r>
        <w:r w:rsidRPr="009F743A">
          <w:rPr>
            <w:rStyle w:val="Hyperlink"/>
            <w:noProof/>
          </w:rPr>
          <w:instrText xml:space="preserve"> </w:instrText>
        </w:r>
        <w:r>
          <w:rPr>
            <w:noProof/>
          </w:rPr>
          <w:instrText>HYPERLINK \l "_Toc535565090"</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6.2.1.6.3.</w:t>
        </w:r>
        <w:r>
          <w:rPr>
            <w:rFonts w:asciiTheme="minorHAnsi" w:eastAsiaTheme="minorEastAsia" w:hAnsiTheme="minorHAnsi" w:cstheme="minorBidi"/>
            <w:noProof/>
            <w:sz w:val="22"/>
            <w:szCs w:val="22"/>
          </w:rPr>
          <w:tab/>
        </w:r>
        <w:r w:rsidRPr="009F743A">
          <w:rPr>
            <w:rStyle w:val="Hyperlink"/>
            <w:noProof/>
          </w:rPr>
          <w:t>TAS Proxying</w:t>
        </w:r>
        <w:r>
          <w:rPr>
            <w:noProof/>
            <w:webHidden/>
          </w:rPr>
          <w:tab/>
        </w:r>
        <w:r>
          <w:rPr>
            <w:noProof/>
            <w:webHidden/>
          </w:rPr>
          <w:fldChar w:fldCharType="begin"/>
        </w:r>
        <w:r>
          <w:rPr>
            <w:noProof/>
            <w:webHidden/>
          </w:rPr>
          <w:instrText xml:space="preserve"> PAGEREF _Toc535565090 \h </w:instrText>
        </w:r>
      </w:ins>
      <w:r>
        <w:rPr>
          <w:noProof/>
          <w:webHidden/>
        </w:rPr>
      </w:r>
      <w:r>
        <w:rPr>
          <w:noProof/>
          <w:webHidden/>
        </w:rPr>
        <w:fldChar w:fldCharType="separate"/>
      </w:r>
      <w:ins w:id="258" w:author="Author">
        <w:r>
          <w:rPr>
            <w:noProof/>
            <w:webHidden/>
          </w:rPr>
          <w:t>85</w:t>
        </w:r>
        <w:r>
          <w:rPr>
            <w:noProof/>
            <w:webHidden/>
          </w:rPr>
          <w:fldChar w:fldCharType="end"/>
        </w:r>
        <w:r w:rsidRPr="009F743A">
          <w:rPr>
            <w:rStyle w:val="Hyperlink"/>
            <w:noProof/>
          </w:rPr>
          <w:fldChar w:fldCharType="end"/>
        </w:r>
      </w:ins>
    </w:p>
    <w:p w14:paraId="44093AF8" w14:textId="61DD5EC7" w:rsidR="00FC7D2B" w:rsidRDefault="00FC7D2B">
      <w:pPr>
        <w:pStyle w:val="TOC5"/>
        <w:rPr>
          <w:ins w:id="259" w:author="Author"/>
          <w:rFonts w:asciiTheme="minorHAnsi" w:eastAsiaTheme="minorEastAsia" w:hAnsiTheme="minorHAnsi" w:cstheme="minorBidi"/>
          <w:noProof/>
          <w:sz w:val="22"/>
          <w:szCs w:val="22"/>
        </w:rPr>
      </w:pPr>
      <w:ins w:id="260" w:author="Author">
        <w:r w:rsidRPr="009F743A">
          <w:rPr>
            <w:rStyle w:val="Hyperlink"/>
            <w:noProof/>
          </w:rPr>
          <w:fldChar w:fldCharType="begin"/>
        </w:r>
        <w:r w:rsidRPr="009F743A">
          <w:rPr>
            <w:rStyle w:val="Hyperlink"/>
            <w:noProof/>
          </w:rPr>
          <w:instrText xml:space="preserve"> </w:instrText>
        </w:r>
        <w:r>
          <w:rPr>
            <w:noProof/>
          </w:rPr>
          <w:instrText>HYPERLINK \l "_Toc535565091"</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6.2.1.6.4.</w:t>
        </w:r>
        <w:r>
          <w:rPr>
            <w:rFonts w:asciiTheme="minorHAnsi" w:eastAsiaTheme="minorEastAsia" w:hAnsiTheme="minorHAnsi" w:cstheme="minorBidi"/>
            <w:noProof/>
            <w:sz w:val="22"/>
            <w:szCs w:val="22"/>
          </w:rPr>
          <w:tab/>
        </w:r>
        <w:r w:rsidRPr="009F743A">
          <w:rPr>
            <w:rStyle w:val="Hyperlink"/>
            <w:noProof/>
          </w:rPr>
          <w:t>TAS CORE Caching Strategy</w:t>
        </w:r>
        <w:r>
          <w:rPr>
            <w:noProof/>
            <w:webHidden/>
          </w:rPr>
          <w:tab/>
        </w:r>
        <w:r>
          <w:rPr>
            <w:noProof/>
            <w:webHidden/>
          </w:rPr>
          <w:fldChar w:fldCharType="begin"/>
        </w:r>
        <w:r>
          <w:rPr>
            <w:noProof/>
            <w:webHidden/>
          </w:rPr>
          <w:instrText xml:space="preserve"> PAGEREF _Toc535565091 \h </w:instrText>
        </w:r>
      </w:ins>
      <w:r>
        <w:rPr>
          <w:noProof/>
          <w:webHidden/>
        </w:rPr>
      </w:r>
      <w:r>
        <w:rPr>
          <w:noProof/>
          <w:webHidden/>
        </w:rPr>
        <w:fldChar w:fldCharType="separate"/>
      </w:r>
      <w:ins w:id="261" w:author="Author">
        <w:r>
          <w:rPr>
            <w:noProof/>
            <w:webHidden/>
          </w:rPr>
          <w:t>87</w:t>
        </w:r>
        <w:r>
          <w:rPr>
            <w:noProof/>
            <w:webHidden/>
          </w:rPr>
          <w:fldChar w:fldCharType="end"/>
        </w:r>
        <w:r w:rsidRPr="009F743A">
          <w:rPr>
            <w:rStyle w:val="Hyperlink"/>
            <w:noProof/>
          </w:rPr>
          <w:fldChar w:fldCharType="end"/>
        </w:r>
      </w:ins>
    </w:p>
    <w:p w14:paraId="31280B5E" w14:textId="1A1426BB" w:rsidR="00FC7D2B" w:rsidRDefault="00FC7D2B">
      <w:pPr>
        <w:pStyle w:val="TOC4"/>
        <w:rPr>
          <w:ins w:id="262" w:author="Author"/>
          <w:rFonts w:asciiTheme="minorHAnsi" w:eastAsiaTheme="minorEastAsia" w:hAnsiTheme="minorHAnsi" w:cstheme="minorBidi"/>
          <w:noProof/>
          <w:sz w:val="22"/>
          <w:szCs w:val="22"/>
        </w:rPr>
      </w:pPr>
      <w:ins w:id="263" w:author="Author">
        <w:r w:rsidRPr="009F743A">
          <w:rPr>
            <w:rStyle w:val="Hyperlink"/>
            <w:noProof/>
          </w:rPr>
          <w:fldChar w:fldCharType="begin"/>
        </w:r>
        <w:r w:rsidRPr="009F743A">
          <w:rPr>
            <w:rStyle w:val="Hyperlink"/>
            <w:noProof/>
          </w:rPr>
          <w:instrText xml:space="preserve"> </w:instrText>
        </w:r>
        <w:r>
          <w:rPr>
            <w:noProof/>
          </w:rPr>
          <w:instrText>HYPERLINK \l "_Toc535565092"</w:instrText>
        </w:r>
        <w:r w:rsidRPr="009F743A">
          <w:rPr>
            <w:rStyle w:val="Hyperlink"/>
            <w:noProof/>
          </w:rPr>
          <w:instrText xml:space="preserve"> </w:instrText>
        </w:r>
        <w:r w:rsidRPr="009F743A">
          <w:rPr>
            <w:rStyle w:val="Hyperlink"/>
            <w:noProof/>
          </w:rPr>
          <w:fldChar w:fldCharType="separate"/>
        </w:r>
        <w:r w:rsidRPr="009F743A">
          <w:rPr>
            <w:rStyle w:val="Hyperlink"/>
            <w:noProof/>
          </w:rPr>
          <w:t>6.2.1.7.</w:t>
        </w:r>
        <w:r>
          <w:rPr>
            <w:rFonts w:asciiTheme="minorHAnsi" w:eastAsiaTheme="minorEastAsia" w:hAnsiTheme="minorHAnsi" w:cstheme="minorBidi"/>
            <w:noProof/>
            <w:sz w:val="22"/>
            <w:szCs w:val="22"/>
          </w:rPr>
          <w:tab/>
        </w:r>
        <w:r w:rsidRPr="009F743A">
          <w:rPr>
            <w:rStyle w:val="Hyperlink"/>
            <w:noProof/>
          </w:rPr>
          <w:t>Dependencies and Constraints</w:t>
        </w:r>
        <w:r>
          <w:rPr>
            <w:noProof/>
            <w:webHidden/>
          </w:rPr>
          <w:tab/>
        </w:r>
        <w:r>
          <w:rPr>
            <w:noProof/>
            <w:webHidden/>
          </w:rPr>
          <w:fldChar w:fldCharType="begin"/>
        </w:r>
        <w:r>
          <w:rPr>
            <w:noProof/>
            <w:webHidden/>
          </w:rPr>
          <w:instrText xml:space="preserve"> PAGEREF _Toc535565092 \h </w:instrText>
        </w:r>
      </w:ins>
      <w:r>
        <w:rPr>
          <w:noProof/>
          <w:webHidden/>
        </w:rPr>
      </w:r>
      <w:r>
        <w:rPr>
          <w:noProof/>
          <w:webHidden/>
        </w:rPr>
        <w:fldChar w:fldCharType="separate"/>
      </w:r>
      <w:ins w:id="264" w:author="Author">
        <w:r>
          <w:rPr>
            <w:noProof/>
            <w:webHidden/>
          </w:rPr>
          <w:t>92</w:t>
        </w:r>
        <w:r>
          <w:rPr>
            <w:noProof/>
            <w:webHidden/>
          </w:rPr>
          <w:fldChar w:fldCharType="end"/>
        </w:r>
        <w:r w:rsidRPr="009F743A">
          <w:rPr>
            <w:rStyle w:val="Hyperlink"/>
            <w:noProof/>
          </w:rPr>
          <w:fldChar w:fldCharType="end"/>
        </w:r>
      </w:ins>
    </w:p>
    <w:p w14:paraId="6848F5BB" w14:textId="303C0C29" w:rsidR="00FC7D2B" w:rsidRDefault="00FC7D2B">
      <w:pPr>
        <w:pStyle w:val="TOC3"/>
        <w:rPr>
          <w:ins w:id="265" w:author="Author"/>
          <w:rFonts w:asciiTheme="minorHAnsi" w:eastAsiaTheme="minorEastAsia" w:hAnsiTheme="minorHAnsi" w:cstheme="minorBidi"/>
          <w:sz w:val="22"/>
          <w:szCs w:val="22"/>
        </w:rPr>
      </w:pPr>
      <w:ins w:id="266" w:author="Author">
        <w:r w:rsidRPr="009F743A">
          <w:rPr>
            <w:rStyle w:val="Hyperlink"/>
          </w:rPr>
          <w:fldChar w:fldCharType="begin"/>
        </w:r>
        <w:r w:rsidRPr="009F743A">
          <w:rPr>
            <w:rStyle w:val="Hyperlink"/>
          </w:rPr>
          <w:instrText xml:space="preserve"> </w:instrText>
        </w:r>
        <w:r>
          <w:instrText>HYPERLINK \l "_Toc535565093"</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6.2.2.</w:t>
        </w:r>
        <w:r>
          <w:rPr>
            <w:rFonts w:asciiTheme="minorHAnsi" w:eastAsiaTheme="minorEastAsia" w:hAnsiTheme="minorHAnsi" w:cstheme="minorBidi"/>
            <w:sz w:val="22"/>
            <w:szCs w:val="22"/>
          </w:rPr>
          <w:tab/>
        </w:r>
        <w:r w:rsidRPr="009F743A">
          <w:rPr>
            <w:rStyle w:val="Hyperlink"/>
          </w:rPr>
          <w:t>Specific Requirements</w:t>
        </w:r>
        <w:r>
          <w:rPr>
            <w:webHidden/>
          </w:rPr>
          <w:tab/>
        </w:r>
        <w:r>
          <w:rPr>
            <w:webHidden/>
          </w:rPr>
          <w:fldChar w:fldCharType="begin"/>
        </w:r>
        <w:r>
          <w:rPr>
            <w:webHidden/>
          </w:rPr>
          <w:instrText xml:space="preserve"> PAGEREF _Toc535565093 \h </w:instrText>
        </w:r>
      </w:ins>
      <w:r>
        <w:rPr>
          <w:webHidden/>
        </w:rPr>
      </w:r>
      <w:r>
        <w:rPr>
          <w:webHidden/>
        </w:rPr>
        <w:fldChar w:fldCharType="separate"/>
      </w:r>
      <w:ins w:id="267" w:author="Author">
        <w:r>
          <w:rPr>
            <w:webHidden/>
          </w:rPr>
          <w:t>92</w:t>
        </w:r>
        <w:r>
          <w:rPr>
            <w:webHidden/>
          </w:rPr>
          <w:fldChar w:fldCharType="end"/>
        </w:r>
        <w:r w:rsidRPr="009F743A">
          <w:rPr>
            <w:rStyle w:val="Hyperlink"/>
          </w:rPr>
          <w:fldChar w:fldCharType="end"/>
        </w:r>
      </w:ins>
    </w:p>
    <w:p w14:paraId="5207E5F1" w14:textId="74E1398B" w:rsidR="00FC7D2B" w:rsidRDefault="00FC7D2B">
      <w:pPr>
        <w:pStyle w:val="TOC4"/>
        <w:rPr>
          <w:ins w:id="268" w:author="Author"/>
          <w:rFonts w:asciiTheme="minorHAnsi" w:eastAsiaTheme="minorEastAsia" w:hAnsiTheme="minorHAnsi" w:cstheme="minorBidi"/>
          <w:noProof/>
          <w:sz w:val="22"/>
          <w:szCs w:val="22"/>
        </w:rPr>
      </w:pPr>
      <w:ins w:id="269" w:author="Author">
        <w:r w:rsidRPr="009F743A">
          <w:rPr>
            <w:rStyle w:val="Hyperlink"/>
            <w:noProof/>
          </w:rPr>
          <w:fldChar w:fldCharType="begin"/>
        </w:r>
        <w:r w:rsidRPr="009F743A">
          <w:rPr>
            <w:rStyle w:val="Hyperlink"/>
            <w:noProof/>
          </w:rPr>
          <w:instrText xml:space="preserve"> </w:instrText>
        </w:r>
        <w:r>
          <w:rPr>
            <w:noProof/>
          </w:rPr>
          <w:instrText>HYPERLINK \l "_Toc535565094"</w:instrText>
        </w:r>
        <w:r w:rsidRPr="009F743A">
          <w:rPr>
            <w:rStyle w:val="Hyperlink"/>
            <w:noProof/>
          </w:rPr>
          <w:instrText xml:space="preserve"> </w:instrText>
        </w:r>
        <w:r w:rsidRPr="009F743A">
          <w:rPr>
            <w:rStyle w:val="Hyperlink"/>
            <w:noProof/>
          </w:rPr>
          <w:fldChar w:fldCharType="separate"/>
        </w:r>
        <w:r w:rsidRPr="009F743A">
          <w:rPr>
            <w:rStyle w:val="Hyperlink"/>
            <w:noProof/>
          </w:rPr>
          <w:t>6.2.2.1.</w:t>
        </w:r>
        <w:r>
          <w:rPr>
            <w:rFonts w:asciiTheme="minorHAnsi" w:eastAsiaTheme="minorEastAsia" w:hAnsiTheme="minorHAnsi" w:cstheme="minorBidi"/>
            <w:noProof/>
            <w:sz w:val="22"/>
            <w:szCs w:val="22"/>
          </w:rPr>
          <w:tab/>
        </w:r>
        <w:r w:rsidRPr="009F743A">
          <w:rPr>
            <w:rStyle w:val="Hyperlink"/>
            <w:noProof/>
          </w:rPr>
          <w:t>Database Repository</w:t>
        </w:r>
        <w:r>
          <w:rPr>
            <w:noProof/>
            <w:webHidden/>
          </w:rPr>
          <w:tab/>
        </w:r>
        <w:r>
          <w:rPr>
            <w:noProof/>
            <w:webHidden/>
          </w:rPr>
          <w:fldChar w:fldCharType="begin"/>
        </w:r>
        <w:r>
          <w:rPr>
            <w:noProof/>
            <w:webHidden/>
          </w:rPr>
          <w:instrText xml:space="preserve"> PAGEREF _Toc535565094 \h </w:instrText>
        </w:r>
      </w:ins>
      <w:r>
        <w:rPr>
          <w:noProof/>
          <w:webHidden/>
        </w:rPr>
      </w:r>
      <w:r>
        <w:rPr>
          <w:noProof/>
          <w:webHidden/>
        </w:rPr>
        <w:fldChar w:fldCharType="separate"/>
      </w:r>
      <w:ins w:id="270" w:author="Author">
        <w:r>
          <w:rPr>
            <w:noProof/>
            <w:webHidden/>
          </w:rPr>
          <w:t>92</w:t>
        </w:r>
        <w:r>
          <w:rPr>
            <w:noProof/>
            <w:webHidden/>
          </w:rPr>
          <w:fldChar w:fldCharType="end"/>
        </w:r>
        <w:r w:rsidRPr="009F743A">
          <w:rPr>
            <w:rStyle w:val="Hyperlink"/>
            <w:noProof/>
          </w:rPr>
          <w:fldChar w:fldCharType="end"/>
        </w:r>
      </w:ins>
    </w:p>
    <w:p w14:paraId="140D34AE" w14:textId="230F0F3D" w:rsidR="00FC7D2B" w:rsidRDefault="00FC7D2B">
      <w:pPr>
        <w:pStyle w:val="TOC4"/>
        <w:rPr>
          <w:ins w:id="271" w:author="Author"/>
          <w:rFonts w:asciiTheme="minorHAnsi" w:eastAsiaTheme="minorEastAsia" w:hAnsiTheme="minorHAnsi" w:cstheme="minorBidi"/>
          <w:noProof/>
          <w:sz w:val="22"/>
          <w:szCs w:val="22"/>
        </w:rPr>
      </w:pPr>
      <w:ins w:id="272" w:author="Author">
        <w:r w:rsidRPr="009F743A">
          <w:rPr>
            <w:rStyle w:val="Hyperlink"/>
            <w:noProof/>
          </w:rPr>
          <w:fldChar w:fldCharType="begin"/>
        </w:r>
        <w:r w:rsidRPr="009F743A">
          <w:rPr>
            <w:rStyle w:val="Hyperlink"/>
            <w:noProof/>
          </w:rPr>
          <w:instrText xml:space="preserve"> </w:instrText>
        </w:r>
        <w:r>
          <w:rPr>
            <w:noProof/>
          </w:rPr>
          <w:instrText>HYPERLINK \l "_Toc535565095"</w:instrText>
        </w:r>
        <w:r w:rsidRPr="009F743A">
          <w:rPr>
            <w:rStyle w:val="Hyperlink"/>
            <w:noProof/>
          </w:rPr>
          <w:instrText xml:space="preserve"> </w:instrText>
        </w:r>
        <w:r w:rsidRPr="009F743A">
          <w:rPr>
            <w:rStyle w:val="Hyperlink"/>
            <w:noProof/>
          </w:rPr>
          <w:fldChar w:fldCharType="separate"/>
        </w:r>
        <w:r w:rsidRPr="009F743A">
          <w:rPr>
            <w:rStyle w:val="Hyperlink"/>
            <w:noProof/>
          </w:rPr>
          <w:t>6.2.2.2.</w:t>
        </w:r>
        <w:r>
          <w:rPr>
            <w:rFonts w:asciiTheme="minorHAnsi" w:eastAsiaTheme="minorEastAsia" w:hAnsiTheme="minorHAnsi" w:cstheme="minorBidi"/>
            <w:noProof/>
            <w:sz w:val="22"/>
            <w:szCs w:val="22"/>
          </w:rPr>
          <w:tab/>
        </w:r>
        <w:r w:rsidRPr="009F743A">
          <w:rPr>
            <w:rStyle w:val="Hyperlink"/>
            <w:noProof/>
          </w:rPr>
          <w:t>System Features</w:t>
        </w:r>
        <w:r>
          <w:rPr>
            <w:noProof/>
            <w:webHidden/>
          </w:rPr>
          <w:tab/>
        </w:r>
        <w:r>
          <w:rPr>
            <w:noProof/>
            <w:webHidden/>
          </w:rPr>
          <w:fldChar w:fldCharType="begin"/>
        </w:r>
        <w:r>
          <w:rPr>
            <w:noProof/>
            <w:webHidden/>
          </w:rPr>
          <w:instrText xml:space="preserve"> PAGEREF _Toc535565095 \h </w:instrText>
        </w:r>
      </w:ins>
      <w:r>
        <w:rPr>
          <w:noProof/>
          <w:webHidden/>
        </w:rPr>
      </w:r>
      <w:r>
        <w:rPr>
          <w:noProof/>
          <w:webHidden/>
        </w:rPr>
        <w:fldChar w:fldCharType="separate"/>
      </w:r>
      <w:ins w:id="273" w:author="Author">
        <w:r>
          <w:rPr>
            <w:noProof/>
            <w:webHidden/>
          </w:rPr>
          <w:t>92</w:t>
        </w:r>
        <w:r>
          <w:rPr>
            <w:noProof/>
            <w:webHidden/>
          </w:rPr>
          <w:fldChar w:fldCharType="end"/>
        </w:r>
        <w:r w:rsidRPr="009F743A">
          <w:rPr>
            <w:rStyle w:val="Hyperlink"/>
            <w:noProof/>
          </w:rPr>
          <w:fldChar w:fldCharType="end"/>
        </w:r>
      </w:ins>
    </w:p>
    <w:p w14:paraId="59AAC0CA" w14:textId="1DD1466B" w:rsidR="00FC7D2B" w:rsidRDefault="00FC7D2B">
      <w:pPr>
        <w:pStyle w:val="TOC2"/>
        <w:rPr>
          <w:ins w:id="274" w:author="Author"/>
          <w:rFonts w:asciiTheme="minorHAnsi" w:eastAsiaTheme="minorEastAsia" w:hAnsiTheme="minorHAnsi" w:cstheme="minorBidi"/>
          <w:sz w:val="22"/>
          <w:szCs w:val="22"/>
        </w:rPr>
      </w:pPr>
      <w:ins w:id="275" w:author="Author">
        <w:r w:rsidRPr="009F743A">
          <w:rPr>
            <w:rStyle w:val="Hyperlink"/>
          </w:rPr>
          <w:fldChar w:fldCharType="begin"/>
        </w:r>
        <w:r w:rsidRPr="009F743A">
          <w:rPr>
            <w:rStyle w:val="Hyperlink"/>
          </w:rPr>
          <w:instrText xml:space="preserve"> </w:instrText>
        </w:r>
        <w:r>
          <w:instrText>HYPERLINK \l "_Toc535565096"</w:instrText>
        </w:r>
        <w:r w:rsidRPr="009F743A">
          <w:rPr>
            <w:rStyle w:val="Hyperlink"/>
          </w:rPr>
          <w:instrText xml:space="preserve"> </w:instrText>
        </w:r>
        <w:r w:rsidRPr="009F743A">
          <w:rPr>
            <w:rStyle w:val="Hyperlink"/>
          </w:rPr>
          <w:fldChar w:fldCharType="separate"/>
        </w:r>
        <w:r w:rsidRPr="009F743A">
          <w:rPr>
            <w:rStyle w:val="Hyperlink"/>
          </w:rPr>
          <w:t>6.3.</w:t>
        </w:r>
        <w:r>
          <w:rPr>
            <w:rFonts w:asciiTheme="minorHAnsi" w:eastAsiaTheme="minorEastAsia" w:hAnsiTheme="minorHAnsi" w:cstheme="minorBidi"/>
            <w:sz w:val="22"/>
            <w:szCs w:val="22"/>
          </w:rPr>
          <w:tab/>
        </w:r>
        <w:r w:rsidRPr="009F743A">
          <w:rPr>
            <w:rStyle w:val="Hyperlink"/>
          </w:rPr>
          <w:t>Network Detailed Design</w:t>
        </w:r>
        <w:r>
          <w:rPr>
            <w:webHidden/>
          </w:rPr>
          <w:tab/>
        </w:r>
        <w:r>
          <w:rPr>
            <w:webHidden/>
          </w:rPr>
          <w:fldChar w:fldCharType="begin"/>
        </w:r>
        <w:r>
          <w:rPr>
            <w:webHidden/>
          </w:rPr>
          <w:instrText xml:space="preserve"> PAGEREF _Toc535565096 \h </w:instrText>
        </w:r>
      </w:ins>
      <w:r>
        <w:rPr>
          <w:webHidden/>
        </w:rPr>
      </w:r>
      <w:r>
        <w:rPr>
          <w:webHidden/>
        </w:rPr>
        <w:fldChar w:fldCharType="separate"/>
      </w:r>
      <w:ins w:id="276" w:author="Author">
        <w:r>
          <w:rPr>
            <w:webHidden/>
          </w:rPr>
          <w:t>93</w:t>
        </w:r>
        <w:r>
          <w:rPr>
            <w:webHidden/>
          </w:rPr>
          <w:fldChar w:fldCharType="end"/>
        </w:r>
        <w:r w:rsidRPr="009F743A">
          <w:rPr>
            <w:rStyle w:val="Hyperlink"/>
          </w:rPr>
          <w:fldChar w:fldCharType="end"/>
        </w:r>
      </w:ins>
    </w:p>
    <w:p w14:paraId="06B2ED76" w14:textId="72856424" w:rsidR="00FC7D2B" w:rsidRDefault="00FC7D2B">
      <w:pPr>
        <w:pStyle w:val="TOC2"/>
        <w:rPr>
          <w:ins w:id="277" w:author="Author"/>
          <w:rFonts w:asciiTheme="minorHAnsi" w:eastAsiaTheme="minorEastAsia" w:hAnsiTheme="minorHAnsi" w:cstheme="minorBidi"/>
          <w:sz w:val="22"/>
          <w:szCs w:val="22"/>
        </w:rPr>
      </w:pPr>
      <w:ins w:id="278" w:author="Author">
        <w:r w:rsidRPr="009F743A">
          <w:rPr>
            <w:rStyle w:val="Hyperlink"/>
          </w:rPr>
          <w:fldChar w:fldCharType="begin"/>
        </w:r>
        <w:r w:rsidRPr="009F743A">
          <w:rPr>
            <w:rStyle w:val="Hyperlink"/>
          </w:rPr>
          <w:instrText xml:space="preserve"> </w:instrText>
        </w:r>
        <w:r>
          <w:instrText>HYPERLINK \l "_Toc535565097"</w:instrText>
        </w:r>
        <w:r w:rsidRPr="009F743A">
          <w:rPr>
            <w:rStyle w:val="Hyperlink"/>
          </w:rPr>
          <w:instrText xml:space="preserve"> </w:instrText>
        </w:r>
        <w:r w:rsidRPr="009F743A">
          <w:rPr>
            <w:rStyle w:val="Hyperlink"/>
          </w:rPr>
          <w:fldChar w:fldCharType="separate"/>
        </w:r>
        <w:r w:rsidRPr="009F743A">
          <w:rPr>
            <w:rStyle w:val="Hyperlink"/>
          </w:rPr>
          <w:t>6.4.</w:t>
        </w:r>
        <w:r>
          <w:rPr>
            <w:rFonts w:asciiTheme="minorHAnsi" w:eastAsiaTheme="minorEastAsia" w:hAnsiTheme="minorHAnsi" w:cstheme="minorBidi"/>
            <w:sz w:val="22"/>
            <w:szCs w:val="22"/>
          </w:rPr>
          <w:tab/>
        </w:r>
        <w:r w:rsidRPr="009F743A">
          <w:rPr>
            <w:rStyle w:val="Hyperlink"/>
          </w:rPr>
          <w:t>Security and Privacy</w:t>
        </w:r>
        <w:r>
          <w:rPr>
            <w:webHidden/>
          </w:rPr>
          <w:tab/>
        </w:r>
        <w:r>
          <w:rPr>
            <w:webHidden/>
          </w:rPr>
          <w:fldChar w:fldCharType="begin"/>
        </w:r>
        <w:r>
          <w:rPr>
            <w:webHidden/>
          </w:rPr>
          <w:instrText xml:space="preserve"> PAGEREF _Toc535565097 \h </w:instrText>
        </w:r>
      </w:ins>
      <w:r>
        <w:rPr>
          <w:webHidden/>
        </w:rPr>
      </w:r>
      <w:r>
        <w:rPr>
          <w:webHidden/>
        </w:rPr>
        <w:fldChar w:fldCharType="separate"/>
      </w:r>
      <w:ins w:id="279" w:author="Author">
        <w:r>
          <w:rPr>
            <w:webHidden/>
          </w:rPr>
          <w:t>94</w:t>
        </w:r>
        <w:r>
          <w:rPr>
            <w:webHidden/>
          </w:rPr>
          <w:fldChar w:fldCharType="end"/>
        </w:r>
        <w:r w:rsidRPr="009F743A">
          <w:rPr>
            <w:rStyle w:val="Hyperlink"/>
          </w:rPr>
          <w:fldChar w:fldCharType="end"/>
        </w:r>
      </w:ins>
    </w:p>
    <w:p w14:paraId="194C86CF" w14:textId="7EADE48E" w:rsidR="00FC7D2B" w:rsidRDefault="00FC7D2B">
      <w:pPr>
        <w:pStyle w:val="TOC3"/>
        <w:rPr>
          <w:ins w:id="280" w:author="Author"/>
          <w:rFonts w:asciiTheme="minorHAnsi" w:eastAsiaTheme="minorEastAsia" w:hAnsiTheme="minorHAnsi" w:cstheme="minorBidi"/>
          <w:sz w:val="22"/>
          <w:szCs w:val="22"/>
        </w:rPr>
      </w:pPr>
      <w:ins w:id="281" w:author="Author">
        <w:r w:rsidRPr="009F743A">
          <w:rPr>
            <w:rStyle w:val="Hyperlink"/>
          </w:rPr>
          <w:fldChar w:fldCharType="begin"/>
        </w:r>
        <w:r w:rsidRPr="009F743A">
          <w:rPr>
            <w:rStyle w:val="Hyperlink"/>
          </w:rPr>
          <w:instrText xml:space="preserve"> </w:instrText>
        </w:r>
        <w:r>
          <w:instrText>HYPERLINK \l "_Toc535565098"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6.4.1.</w:t>
        </w:r>
        <w:r>
          <w:rPr>
            <w:rFonts w:asciiTheme="minorHAnsi" w:eastAsiaTheme="minorEastAsia" w:hAnsiTheme="minorHAnsi" w:cstheme="minorBidi"/>
            <w:sz w:val="22"/>
            <w:szCs w:val="22"/>
          </w:rPr>
          <w:tab/>
        </w:r>
        <w:r w:rsidRPr="009F743A">
          <w:rPr>
            <w:rStyle w:val="Hyperlink"/>
          </w:rPr>
          <w:t>Security</w:t>
        </w:r>
        <w:r>
          <w:rPr>
            <w:webHidden/>
          </w:rPr>
          <w:tab/>
        </w:r>
        <w:r>
          <w:rPr>
            <w:webHidden/>
          </w:rPr>
          <w:fldChar w:fldCharType="begin"/>
        </w:r>
        <w:r>
          <w:rPr>
            <w:webHidden/>
          </w:rPr>
          <w:instrText xml:space="preserve"> PAGEREF _Toc535565098 \h </w:instrText>
        </w:r>
      </w:ins>
      <w:r>
        <w:rPr>
          <w:webHidden/>
        </w:rPr>
      </w:r>
      <w:r>
        <w:rPr>
          <w:webHidden/>
        </w:rPr>
        <w:fldChar w:fldCharType="separate"/>
      </w:r>
      <w:ins w:id="282" w:author="Author">
        <w:r>
          <w:rPr>
            <w:webHidden/>
          </w:rPr>
          <w:t>94</w:t>
        </w:r>
        <w:r>
          <w:rPr>
            <w:webHidden/>
          </w:rPr>
          <w:fldChar w:fldCharType="end"/>
        </w:r>
        <w:r w:rsidRPr="009F743A">
          <w:rPr>
            <w:rStyle w:val="Hyperlink"/>
          </w:rPr>
          <w:fldChar w:fldCharType="end"/>
        </w:r>
      </w:ins>
    </w:p>
    <w:p w14:paraId="27DC7CDB" w14:textId="11893DC7" w:rsidR="00FC7D2B" w:rsidRDefault="00FC7D2B">
      <w:pPr>
        <w:pStyle w:val="TOC3"/>
        <w:rPr>
          <w:ins w:id="283" w:author="Author"/>
          <w:rFonts w:asciiTheme="minorHAnsi" w:eastAsiaTheme="minorEastAsia" w:hAnsiTheme="minorHAnsi" w:cstheme="minorBidi"/>
          <w:sz w:val="22"/>
          <w:szCs w:val="22"/>
        </w:rPr>
      </w:pPr>
      <w:ins w:id="284" w:author="Author">
        <w:r w:rsidRPr="009F743A">
          <w:rPr>
            <w:rStyle w:val="Hyperlink"/>
          </w:rPr>
          <w:fldChar w:fldCharType="begin"/>
        </w:r>
        <w:r w:rsidRPr="009F743A">
          <w:rPr>
            <w:rStyle w:val="Hyperlink"/>
          </w:rPr>
          <w:instrText xml:space="preserve"> </w:instrText>
        </w:r>
        <w:r>
          <w:instrText>HYPERLINK \l "_Toc535565099"</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6.4.2.</w:t>
        </w:r>
        <w:r>
          <w:rPr>
            <w:rFonts w:asciiTheme="minorHAnsi" w:eastAsiaTheme="minorEastAsia" w:hAnsiTheme="minorHAnsi" w:cstheme="minorBidi"/>
            <w:sz w:val="22"/>
            <w:szCs w:val="22"/>
          </w:rPr>
          <w:tab/>
        </w:r>
        <w:r w:rsidRPr="009F743A">
          <w:rPr>
            <w:rStyle w:val="Hyperlink"/>
          </w:rPr>
          <w:t>Privacy</w:t>
        </w:r>
        <w:r>
          <w:rPr>
            <w:webHidden/>
          </w:rPr>
          <w:tab/>
        </w:r>
        <w:r>
          <w:rPr>
            <w:webHidden/>
          </w:rPr>
          <w:fldChar w:fldCharType="begin"/>
        </w:r>
        <w:r>
          <w:rPr>
            <w:webHidden/>
          </w:rPr>
          <w:instrText xml:space="preserve"> PAGEREF _Toc535565099 \h </w:instrText>
        </w:r>
      </w:ins>
      <w:r>
        <w:rPr>
          <w:webHidden/>
        </w:rPr>
      </w:r>
      <w:r>
        <w:rPr>
          <w:webHidden/>
        </w:rPr>
        <w:fldChar w:fldCharType="separate"/>
      </w:r>
      <w:ins w:id="285" w:author="Author">
        <w:r>
          <w:rPr>
            <w:webHidden/>
          </w:rPr>
          <w:t>94</w:t>
        </w:r>
        <w:r>
          <w:rPr>
            <w:webHidden/>
          </w:rPr>
          <w:fldChar w:fldCharType="end"/>
        </w:r>
        <w:r w:rsidRPr="009F743A">
          <w:rPr>
            <w:rStyle w:val="Hyperlink"/>
          </w:rPr>
          <w:fldChar w:fldCharType="end"/>
        </w:r>
      </w:ins>
    </w:p>
    <w:p w14:paraId="50AEA63D" w14:textId="2CDDFB7C" w:rsidR="00FC7D2B" w:rsidRDefault="00FC7D2B">
      <w:pPr>
        <w:pStyle w:val="TOC3"/>
        <w:rPr>
          <w:ins w:id="286" w:author="Author"/>
          <w:rFonts w:asciiTheme="minorHAnsi" w:eastAsiaTheme="minorEastAsia" w:hAnsiTheme="minorHAnsi" w:cstheme="minorBidi"/>
          <w:sz w:val="22"/>
          <w:szCs w:val="22"/>
        </w:rPr>
      </w:pPr>
      <w:ins w:id="287" w:author="Author">
        <w:r w:rsidRPr="009F743A">
          <w:rPr>
            <w:rStyle w:val="Hyperlink"/>
          </w:rPr>
          <w:fldChar w:fldCharType="begin"/>
        </w:r>
        <w:r w:rsidRPr="009F743A">
          <w:rPr>
            <w:rStyle w:val="Hyperlink"/>
          </w:rPr>
          <w:instrText xml:space="preserve"> </w:instrText>
        </w:r>
        <w:r>
          <w:instrText>HYPERLINK \l "_Toc535565100"</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6.4.3.</w:t>
        </w:r>
        <w:r>
          <w:rPr>
            <w:rFonts w:asciiTheme="minorHAnsi" w:eastAsiaTheme="minorEastAsia" w:hAnsiTheme="minorHAnsi" w:cstheme="minorBidi"/>
            <w:sz w:val="22"/>
            <w:szCs w:val="22"/>
          </w:rPr>
          <w:tab/>
        </w:r>
        <w:r w:rsidRPr="009F743A">
          <w:rPr>
            <w:rStyle w:val="Hyperlink"/>
          </w:rPr>
          <w:t>Security</w:t>
        </w:r>
        <w:r>
          <w:rPr>
            <w:webHidden/>
          </w:rPr>
          <w:tab/>
        </w:r>
        <w:r>
          <w:rPr>
            <w:webHidden/>
          </w:rPr>
          <w:fldChar w:fldCharType="begin"/>
        </w:r>
        <w:r>
          <w:rPr>
            <w:webHidden/>
          </w:rPr>
          <w:instrText xml:space="preserve"> PAGEREF _Toc535565100 \h </w:instrText>
        </w:r>
      </w:ins>
      <w:r>
        <w:rPr>
          <w:webHidden/>
        </w:rPr>
      </w:r>
      <w:r>
        <w:rPr>
          <w:webHidden/>
        </w:rPr>
        <w:fldChar w:fldCharType="separate"/>
      </w:r>
      <w:ins w:id="288" w:author="Author">
        <w:r>
          <w:rPr>
            <w:webHidden/>
          </w:rPr>
          <w:t>95</w:t>
        </w:r>
        <w:r>
          <w:rPr>
            <w:webHidden/>
          </w:rPr>
          <w:fldChar w:fldCharType="end"/>
        </w:r>
        <w:r w:rsidRPr="009F743A">
          <w:rPr>
            <w:rStyle w:val="Hyperlink"/>
          </w:rPr>
          <w:fldChar w:fldCharType="end"/>
        </w:r>
      </w:ins>
    </w:p>
    <w:p w14:paraId="572C5357" w14:textId="6E9506AB" w:rsidR="00FC7D2B" w:rsidRDefault="00FC7D2B">
      <w:pPr>
        <w:pStyle w:val="TOC4"/>
        <w:rPr>
          <w:ins w:id="289" w:author="Author"/>
          <w:rFonts w:asciiTheme="minorHAnsi" w:eastAsiaTheme="minorEastAsia" w:hAnsiTheme="minorHAnsi" w:cstheme="minorBidi"/>
          <w:noProof/>
          <w:sz w:val="22"/>
          <w:szCs w:val="22"/>
        </w:rPr>
      </w:pPr>
      <w:ins w:id="290" w:author="Author">
        <w:r w:rsidRPr="009F743A">
          <w:rPr>
            <w:rStyle w:val="Hyperlink"/>
            <w:noProof/>
          </w:rPr>
          <w:fldChar w:fldCharType="begin"/>
        </w:r>
        <w:r w:rsidRPr="009F743A">
          <w:rPr>
            <w:rStyle w:val="Hyperlink"/>
            <w:noProof/>
          </w:rPr>
          <w:instrText xml:space="preserve"> </w:instrText>
        </w:r>
        <w:r>
          <w:rPr>
            <w:noProof/>
          </w:rPr>
          <w:instrText>HYPERLINK \l "_Toc535565101"</w:instrText>
        </w:r>
        <w:r w:rsidRPr="009F743A">
          <w:rPr>
            <w:rStyle w:val="Hyperlink"/>
            <w:noProof/>
          </w:rPr>
          <w:instrText xml:space="preserve"> </w:instrText>
        </w:r>
        <w:r w:rsidRPr="009F743A">
          <w:rPr>
            <w:rStyle w:val="Hyperlink"/>
            <w:noProof/>
          </w:rPr>
          <w:fldChar w:fldCharType="separate"/>
        </w:r>
        <w:r w:rsidRPr="009F743A">
          <w:rPr>
            <w:rStyle w:val="Hyperlink"/>
            <w:noProof/>
          </w:rPr>
          <w:t>6.4.3.1.</w:t>
        </w:r>
        <w:r>
          <w:rPr>
            <w:rFonts w:asciiTheme="minorHAnsi" w:eastAsiaTheme="minorEastAsia" w:hAnsiTheme="minorHAnsi" w:cstheme="minorBidi"/>
            <w:noProof/>
            <w:sz w:val="22"/>
            <w:szCs w:val="22"/>
          </w:rPr>
          <w:tab/>
        </w:r>
        <w:r w:rsidRPr="009F743A">
          <w:rPr>
            <w:rStyle w:val="Hyperlink"/>
            <w:noProof/>
          </w:rPr>
          <w:t>Authentication and Authorization with IAM</w:t>
        </w:r>
        <w:r>
          <w:rPr>
            <w:noProof/>
            <w:webHidden/>
          </w:rPr>
          <w:tab/>
        </w:r>
        <w:r>
          <w:rPr>
            <w:noProof/>
            <w:webHidden/>
          </w:rPr>
          <w:fldChar w:fldCharType="begin"/>
        </w:r>
        <w:r>
          <w:rPr>
            <w:noProof/>
            <w:webHidden/>
          </w:rPr>
          <w:instrText xml:space="preserve"> PAGEREF _Toc535565101 \h </w:instrText>
        </w:r>
      </w:ins>
      <w:r>
        <w:rPr>
          <w:noProof/>
          <w:webHidden/>
        </w:rPr>
      </w:r>
      <w:r>
        <w:rPr>
          <w:noProof/>
          <w:webHidden/>
        </w:rPr>
        <w:fldChar w:fldCharType="separate"/>
      </w:r>
      <w:ins w:id="291" w:author="Author">
        <w:r>
          <w:rPr>
            <w:noProof/>
            <w:webHidden/>
          </w:rPr>
          <w:t>95</w:t>
        </w:r>
        <w:r>
          <w:rPr>
            <w:noProof/>
            <w:webHidden/>
          </w:rPr>
          <w:fldChar w:fldCharType="end"/>
        </w:r>
        <w:r w:rsidRPr="009F743A">
          <w:rPr>
            <w:rStyle w:val="Hyperlink"/>
            <w:noProof/>
          </w:rPr>
          <w:fldChar w:fldCharType="end"/>
        </w:r>
      </w:ins>
    </w:p>
    <w:p w14:paraId="5A8620FF" w14:textId="0FD2073F" w:rsidR="00FC7D2B" w:rsidRDefault="00FC7D2B">
      <w:pPr>
        <w:pStyle w:val="TOC5"/>
        <w:rPr>
          <w:ins w:id="292" w:author="Author"/>
          <w:rFonts w:asciiTheme="minorHAnsi" w:eastAsiaTheme="minorEastAsia" w:hAnsiTheme="minorHAnsi" w:cstheme="minorBidi"/>
          <w:noProof/>
          <w:sz w:val="22"/>
          <w:szCs w:val="22"/>
        </w:rPr>
      </w:pPr>
      <w:ins w:id="293" w:author="Author">
        <w:r w:rsidRPr="009F743A">
          <w:rPr>
            <w:rStyle w:val="Hyperlink"/>
            <w:noProof/>
          </w:rPr>
          <w:fldChar w:fldCharType="begin"/>
        </w:r>
        <w:r w:rsidRPr="009F743A">
          <w:rPr>
            <w:rStyle w:val="Hyperlink"/>
            <w:noProof/>
          </w:rPr>
          <w:instrText xml:space="preserve"> </w:instrText>
        </w:r>
        <w:r>
          <w:rPr>
            <w:noProof/>
          </w:rPr>
          <w:instrText>HYPERLINK \l "_Toc535565102"</w:instrText>
        </w:r>
        <w:r w:rsidRPr="009F743A">
          <w:rPr>
            <w:rStyle w:val="Hyperlink"/>
            <w:noProof/>
          </w:rPr>
          <w:instrText xml:space="preserve"> </w:instrText>
        </w:r>
        <w:r w:rsidRPr="009F743A">
          <w:rPr>
            <w:rStyle w:val="Hyperlink"/>
            <w:noProof/>
          </w:rPr>
          <w:fldChar w:fldCharType="separate"/>
        </w:r>
        <w:r w:rsidRPr="009F743A">
          <w:rPr>
            <w:rStyle w:val="Hyperlink"/>
            <w:noProof/>
            <w14:scene3d>
              <w14:camera w14:prst="orthographicFront"/>
              <w14:lightRig w14:rig="threePt" w14:dir="t">
                <w14:rot w14:lat="0" w14:lon="0" w14:rev="0"/>
              </w14:lightRig>
            </w14:scene3d>
          </w:rPr>
          <w:t>6.4.3.1.1.</w:t>
        </w:r>
        <w:r>
          <w:rPr>
            <w:rFonts w:asciiTheme="minorHAnsi" w:eastAsiaTheme="minorEastAsia" w:hAnsiTheme="minorHAnsi" w:cstheme="minorBidi"/>
            <w:noProof/>
            <w:sz w:val="22"/>
            <w:szCs w:val="22"/>
          </w:rPr>
          <w:tab/>
        </w:r>
        <w:r w:rsidRPr="009F743A">
          <w:rPr>
            <w:rStyle w:val="Hyperlink"/>
            <w:noProof/>
          </w:rPr>
          <w:t>Authorization</w:t>
        </w:r>
        <w:r>
          <w:rPr>
            <w:noProof/>
            <w:webHidden/>
          </w:rPr>
          <w:tab/>
        </w:r>
        <w:r>
          <w:rPr>
            <w:noProof/>
            <w:webHidden/>
          </w:rPr>
          <w:fldChar w:fldCharType="begin"/>
        </w:r>
        <w:r>
          <w:rPr>
            <w:noProof/>
            <w:webHidden/>
          </w:rPr>
          <w:instrText xml:space="preserve"> PAGEREF _Toc535565102 \h </w:instrText>
        </w:r>
      </w:ins>
      <w:r>
        <w:rPr>
          <w:noProof/>
          <w:webHidden/>
        </w:rPr>
      </w:r>
      <w:r>
        <w:rPr>
          <w:noProof/>
          <w:webHidden/>
        </w:rPr>
        <w:fldChar w:fldCharType="separate"/>
      </w:r>
      <w:ins w:id="294" w:author="Author">
        <w:r>
          <w:rPr>
            <w:noProof/>
            <w:webHidden/>
          </w:rPr>
          <w:t>96</w:t>
        </w:r>
        <w:r>
          <w:rPr>
            <w:noProof/>
            <w:webHidden/>
          </w:rPr>
          <w:fldChar w:fldCharType="end"/>
        </w:r>
        <w:r w:rsidRPr="009F743A">
          <w:rPr>
            <w:rStyle w:val="Hyperlink"/>
            <w:noProof/>
          </w:rPr>
          <w:fldChar w:fldCharType="end"/>
        </w:r>
      </w:ins>
    </w:p>
    <w:p w14:paraId="66ACC228" w14:textId="3DA25B4C" w:rsidR="00FC7D2B" w:rsidRDefault="00FC7D2B">
      <w:pPr>
        <w:pStyle w:val="TOC2"/>
        <w:rPr>
          <w:ins w:id="295" w:author="Author"/>
          <w:rFonts w:asciiTheme="minorHAnsi" w:eastAsiaTheme="minorEastAsia" w:hAnsiTheme="minorHAnsi" w:cstheme="minorBidi"/>
          <w:sz w:val="22"/>
          <w:szCs w:val="22"/>
        </w:rPr>
      </w:pPr>
      <w:ins w:id="296" w:author="Author">
        <w:r w:rsidRPr="009F743A">
          <w:rPr>
            <w:rStyle w:val="Hyperlink"/>
          </w:rPr>
          <w:fldChar w:fldCharType="begin"/>
        </w:r>
        <w:r w:rsidRPr="009F743A">
          <w:rPr>
            <w:rStyle w:val="Hyperlink"/>
          </w:rPr>
          <w:instrText xml:space="preserve"> </w:instrText>
        </w:r>
        <w:r>
          <w:instrText>HYPERLINK \l "_Toc535565103"</w:instrText>
        </w:r>
        <w:r w:rsidRPr="009F743A">
          <w:rPr>
            <w:rStyle w:val="Hyperlink"/>
          </w:rPr>
          <w:instrText xml:space="preserve"> </w:instrText>
        </w:r>
        <w:r w:rsidRPr="009F743A">
          <w:rPr>
            <w:rStyle w:val="Hyperlink"/>
          </w:rPr>
          <w:fldChar w:fldCharType="separate"/>
        </w:r>
        <w:r w:rsidRPr="009F743A">
          <w:rPr>
            <w:rStyle w:val="Hyperlink"/>
          </w:rPr>
          <w:t>6.5.</w:t>
        </w:r>
        <w:r>
          <w:rPr>
            <w:rFonts w:asciiTheme="minorHAnsi" w:eastAsiaTheme="minorEastAsia" w:hAnsiTheme="minorHAnsi" w:cstheme="minorBidi"/>
            <w:sz w:val="22"/>
            <w:szCs w:val="22"/>
          </w:rPr>
          <w:tab/>
        </w:r>
        <w:r w:rsidRPr="009F743A">
          <w:rPr>
            <w:rStyle w:val="Hyperlink"/>
          </w:rPr>
          <w:t>Service Oriented Architecture / ESS Detailed Design</w:t>
        </w:r>
        <w:r>
          <w:rPr>
            <w:webHidden/>
          </w:rPr>
          <w:tab/>
        </w:r>
        <w:r>
          <w:rPr>
            <w:webHidden/>
          </w:rPr>
          <w:fldChar w:fldCharType="begin"/>
        </w:r>
        <w:r>
          <w:rPr>
            <w:webHidden/>
          </w:rPr>
          <w:instrText xml:space="preserve"> PAGEREF _Toc535565103 \h </w:instrText>
        </w:r>
      </w:ins>
      <w:r>
        <w:rPr>
          <w:webHidden/>
        </w:rPr>
      </w:r>
      <w:r>
        <w:rPr>
          <w:webHidden/>
        </w:rPr>
        <w:fldChar w:fldCharType="separate"/>
      </w:r>
      <w:ins w:id="297" w:author="Author">
        <w:r>
          <w:rPr>
            <w:webHidden/>
          </w:rPr>
          <w:t>97</w:t>
        </w:r>
        <w:r>
          <w:rPr>
            <w:webHidden/>
          </w:rPr>
          <w:fldChar w:fldCharType="end"/>
        </w:r>
        <w:r w:rsidRPr="009F743A">
          <w:rPr>
            <w:rStyle w:val="Hyperlink"/>
          </w:rPr>
          <w:fldChar w:fldCharType="end"/>
        </w:r>
      </w:ins>
    </w:p>
    <w:p w14:paraId="0CA16B7A" w14:textId="54BB9463" w:rsidR="00FC7D2B" w:rsidRDefault="00FC7D2B">
      <w:pPr>
        <w:pStyle w:val="TOC3"/>
        <w:rPr>
          <w:ins w:id="298" w:author="Author"/>
          <w:rFonts w:asciiTheme="minorHAnsi" w:eastAsiaTheme="minorEastAsia" w:hAnsiTheme="minorHAnsi" w:cstheme="minorBidi"/>
          <w:sz w:val="22"/>
          <w:szCs w:val="22"/>
        </w:rPr>
      </w:pPr>
      <w:ins w:id="299" w:author="Author">
        <w:r w:rsidRPr="009F743A">
          <w:rPr>
            <w:rStyle w:val="Hyperlink"/>
          </w:rPr>
          <w:fldChar w:fldCharType="begin"/>
        </w:r>
        <w:r w:rsidRPr="009F743A">
          <w:rPr>
            <w:rStyle w:val="Hyperlink"/>
          </w:rPr>
          <w:instrText xml:space="preserve"> </w:instrText>
        </w:r>
        <w:r>
          <w:instrText>HYPERLINK \l "_Toc535565104"</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6.5.1.</w:t>
        </w:r>
        <w:r>
          <w:rPr>
            <w:rFonts w:asciiTheme="minorHAnsi" w:eastAsiaTheme="minorEastAsia" w:hAnsiTheme="minorHAnsi" w:cstheme="minorBidi"/>
            <w:sz w:val="22"/>
            <w:szCs w:val="22"/>
          </w:rPr>
          <w:tab/>
        </w:r>
        <w:r w:rsidRPr="009F743A">
          <w:rPr>
            <w:rStyle w:val="Hyperlink"/>
          </w:rPr>
          <w:t>Service Integration Flow</w:t>
        </w:r>
        <w:r>
          <w:rPr>
            <w:webHidden/>
          </w:rPr>
          <w:tab/>
        </w:r>
        <w:r>
          <w:rPr>
            <w:webHidden/>
          </w:rPr>
          <w:fldChar w:fldCharType="begin"/>
        </w:r>
        <w:r>
          <w:rPr>
            <w:webHidden/>
          </w:rPr>
          <w:instrText xml:space="preserve"> PAGEREF _Toc535565104 \h </w:instrText>
        </w:r>
      </w:ins>
      <w:r>
        <w:rPr>
          <w:webHidden/>
        </w:rPr>
      </w:r>
      <w:r>
        <w:rPr>
          <w:webHidden/>
        </w:rPr>
        <w:fldChar w:fldCharType="separate"/>
      </w:r>
      <w:ins w:id="300" w:author="Author">
        <w:r>
          <w:rPr>
            <w:webHidden/>
          </w:rPr>
          <w:t>98</w:t>
        </w:r>
        <w:r>
          <w:rPr>
            <w:webHidden/>
          </w:rPr>
          <w:fldChar w:fldCharType="end"/>
        </w:r>
        <w:r w:rsidRPr="009F743A">
          <w:rPr>
            <w:rStyle w:val="Hyperlink"/>
          </w:rPr>
          <w:fldChar w:fldCharType="end"/>
        </w:r>
      </w:ins>
    </w:p>
    <w:p w14:paraId="27A4CCDC" w14:textId="4E32AEFA" w:rsidR="00FC7D2B" w:rsidRDefault="00FC7D2B">
      <w:pPr>
        <w:pStyle w:val="TOC2"/>
        <w:rPr>
          <w:ins w:id="301" w:author="Author"/>
          <w:rFonts w:asciiTheme="minorHAnsi" w:eastAsiaTheme="minorEastAsia" w:hAnsiTheme="minorHAnsi" w:cstheme="minorBidi"/>
          <w:sz w:val="22"/>
          <w:szCs w:val="22"/>
        </w:rPr>
      </w:pPr>
      <w:ins w:id="302" w:author="Author">
        <w:r w:rsidRPr="009F743A">
          <w:rPr>
            <w:rStyle w:val="Hyperlink"/>
          </w:rPr>
          <w:fldChar w:fldCharType="begin"/>
        </w:r>
        <w:r w:rsidRPr="009F743A">
          <w:rPr>
            <w:rStyle w:val="Hyperlink"/>
          </w:rPr>
          <w:instrText xml:space="preserve"> </w:instrText>
        </w:r>
        <w:r>
          <w:instrText>HYPERLINK \l "_Toc535565105"</w:instrText>
        </w:r>
        <w:r w:rsidRPr="009F743A">
          <w:rPr>
            <w:rStyle w:val="Hyperlink"/>
          </w:rPr>
          <w:instrText xml:space="preserve"> </w:instrText>
        </w:r>
        <w:r w:rsidRPr="009F743A">
          <w:rPr>
            <w:rStyle w:val="Hyperlink"/>
          </w:rPr>
          <w:fldChar w:fldCharType="separate"/>
        </w:r>
        <w:r w:rsidRPr="009F743A">
          <w:rPr>
            <w:rStyle w:val="Hyperlink"/>
          </w:rPr>
          <w:t>6.6.</w:t>
        </w:r>
        <w:r>
          <w:rPr>
            <w:rFonts w:asciiTheme="minorHAnsi" w:eastAsiaTheme="minorEastAsia" w:hAnsiTheme="minorHAnsi" w:cstheme="minorBidi"/>
            <w:sz w:val="22"/>
            <w:szCs w:val="22"/>
          </w:rPr>
          <w:tab/>
        </w:r>
        <w:r w:rsidRPr="009F743A">
          <w:rPr>
            <w:rStyle w:val="Hyperlink"/>
          </w:rPr>
          <w:t>Interface Design Rules</w:t>
        </w:r>
        <w:r>
          <w:rPr>
            <w:webHidden/>
          </w:rPr>
          <w:tab/>
        </w:r>
        <w:r>
          <w:rPr>
            <w:webHidden/>
          </w:rPr>
          <w:fldChar w:fldCharType="begin"/>
        </w:r>
        <w:r>
          <w:rPr>
            <w:webHidden/>
          </w:rPr>
          <w:instrText xml:space="preserve"> PAGEREF _Toc535565105 \h </w:instrText>
        </w:r>
      </w:ins>
      <w:r>
        <w:rPr>
          <w:webHidden/>
        </w:rPr>
      </w:r>
      <w:r>
        <w:rPr>
          <w:webHidden/>
        </w:rPr>
        <w:fldChar w:fldCharType="separate"/>
      </w:r>
      <w:ins w:id="303" w:author="Author">
        <w:r>
          <w:rPr>
            <w:webHidden/>
          </w:rPr>
          <w:t>98</w:t>
        </w:r>
        <w:r>
          <w:rPr>
            <w:webHidden/>
          </w:rPr>
          <w:fldChar w:fldCharType="end"/>
        </w:r>
        <w:r w:rsidRPr="009F743A">
          <w:rPr>
            <w:rStyle w:val="Hyperlink"/>
          </w:rPr>
          <w:fldChar w:fldCharType="end"/>
        </w:r>
      </w:ins>
    </w:p>
    <w:p w14:paraId="7853EDD5" w14:textId="163F01D6" w:rsidR="00FC7D2B" w:rsidRDefault="00FC7D2B">
      <w:pPr>
        <w:pStyle w:val="TOC1"/>
        <w:rPr>
          <w:ins w:id="304" w:author="Author"/>
          <w:rFonts w:asciiTheme="minorHAnsi" w:eastAsiaTheme="minorEastAsia" w:hAnsiTheme="minorHAnsi" w:cstheme="minorBidi"/>
          <w:sz w:val="22"/>
          <w:szCs w:val="22"/>
        </w:rPr>
      </w:pPr>
      <w:ins w:id="305" w:author="Author">
        <w:r w:rsidRPr="009F743A">
          <w:rPr>
            <w:rStyle w:val="Hyperlink"/>
          </w:rPr>
          <w:fldChar w:fldCharType="begin"/>
        </w:r>
        <w:r w:rsidRPr="009F743A">
          <w:rPr>
            <w:rStyle w:val="Hyperlink"/>
          </w:rPr>
          <w:instrText xml:space="preserve"> </w:instrText>
        </w:r>
        <w:r>
          <w:instrText>HYPERLINK \l "_Toc535565106"</w:instrText>
        </w:r>
        <w:r w:rsidRPr="009F743A">
          <w:rPr>
            <w:rStyle w:val="Hyperlink"/>
          </w:rPr>
          <w:instrText xml:space="preserve"> </w:instrText>
        </w:r>
        <w:r w:rsidRPr="009F743A">
          <w:rPr>
            <w:rStyle w:val="Hyperlink"/>
          </w:rPr>
          <w:fldChar w:fldCharType="separate"/>
        </w:r>
        <w:r w:rsidRPr="009F743A">
          <w:rPr>
            <w:rStyle w:val="Hyperlink"/>
          </w:rPr>
          <w:t>7.</w:t>
        </w:r>
        <w:r>
          <w:rPr>
            <w:rFonts w:asciiTheme="minorHAnsi" w:eastAsiaTheme="minorEastAsia" w:hAnsiTheme="minorHAnsi" w:cstheme="minorBidi"/>
            <w:sz w:val="22"/>
            <w:szCs w:val="22"/>
          </w:rPr>
          <w:tab/>
        </w:r>
        <w:r w:rsidRPr="009F743A">
          <w:rPr>
            <w:rStyle w:val="Hyperlink"/>
          </w:rPr>
          <w:t>External System Interface Design</w:t>
        </w:r>
        <w:r>
          <w:rPr>
            <w:webHidden/>
          </w:rPr>
          <w:tab/>
        </w:r>
        <w:r>
          <w:rPr>
            <w:webHidden/>
          </w:rPr>
          <w:fldChar w:fldCharType="begin"/>
        </w:r>
        <w:r>
          <w:rPr>
            <w:webHidden/>
          </w:rPr>
          <w:instrText xml:space="preserve"> PAGEREF _Toc535565106 \h </w:instrText>
        </w:r>
      </w:ins>
      <w:r>
        <w:rPr>
          <w:webHidden/>
        </w:rPr>
      </w:r>
      <w:r>
        <w:rPr>
          <w:webHidden/>
        </w:rPr>
        <w:fldChar w:fldCharType="separate"/>
      </w:r>
      <w:ins w:id="306" w:author="Author">
        <w:r>
          <w:rPr>
            <w:webHidden/>
          </w:rPr>
          <w:t>98</w:t>
        </w:r>
        <w:r>
          <w:rPr>
            <w:webHidden/>
          </w:rPr>
          <w:fldChar w:fldCharType="end"/>
        </w:r>
        <w:r w:rsidRPr="009F743A">
          <w:rPr>
            <w:rStyle w:val="Hyperlink"/>
          </w:rPr>
          <w:fldChar w:fldCharType="end"/>
        </w:r>
      </w:ins>
    </w:p>
    <w:p w14:paraId="46D80362" w14:textId="563D10B0" w:rsidR="00FC7D2B" w:rsidRDefault="00FC7D2B">
      <w:pPr>
        <w:pStyle w:val="TOC2"/>
        <w:rPr>
          <w:ins w:id="307" w:author="Author"/>
          <w:rFonts w:asciiTheme="minorHAnsi" w:eastAsiaTheme="minorEastAsia" w:hAnsiTheme="minorHAnsi" w:cstheme="minorBidi"/>
          <w:sz w:val="22"/>
          <w:szCs w:val="22"/>
        </w:rPr>
      </w:pPr>
      <w:ins w:id="308" w:author="Author">
        <w:r w:rsidRPr="009F743A">
          <w:rPr>
            <w:rStyle w:val="Hyperlink"/>
          </w:rPr>
          <w:fldChar w:fldCharType="begin"/>
        </w:r>
        <w:r w:rsidRPr="009F743A">
          <w:rPr>
            <w:rStyle w:val="Hyperlink"/>
          </w:rPr>
          <w:instrText xml:space="preserve"> </w:instrText>
        </w:r>
        <w:r>
          <w:instrText>HYPERLINK \l "_Toc535565107"</w:instrText>
        </w:r>
        <w:r w:rsidRPr="009F743A">
          <w:rPr>
            <w:rStyle w:val="Hyperlink"/>
          </w:rPr>
          <w:instrText xml:space="preserve"> </w:instrText>
        </w:r>
        <w:r w:rsidRPr="009F743A">
          <w:rPr>
            <w:rStyle w:val="Hyperlink"/>
          </w:rPr>
          <w:fldChar w:fldCharType="separate"/>
        </w:r>
        <w:r w:rsidRPr="009F743A">
          <w:rPr>
            <w:rStyle w:val="Hyperlink"/>
          </w:rPr>
          <w:t>7.1.</w:t>
        </w:r>
        <w:r>
          <w:rPr>
            <w:rFonts w:asciiTheme="minorHAnsi" w:eastAsiaTheme="minorEastAsia" w:hAnsiTheme="minorHAnsi" w:cstheme="minorBidi"/>
            <w:sz w:val="22"/>
            <w:szCs w:val="22"/>
          </w:rPr>
          <w:tab/>
        </w:r>
        <w:r w:rsidRPr="009F743A">
          <w:rPr>
            <w:rStyle w:val="Hyperlink"/>
          </w:rPr>
          <w:t>Interface Architecture</w:t>
        </w:r>
        <w:r>
          <w:rPr>
            <w:webHidden/>
          </w:rPr>
          <w:tab/>
        </w:r>
        <w:r>
          <w:rPr>
            <w:webHidden/>
          </w:rPr>
          <w:fldChar w:fldCharType="begin"/>
        </w:r>
        <w:r>
          <w:rPr>
            <w:webHidden/>
          </w:rPr>
          <w:instrText xml:space="preserve"> PAGEREF _Toc535565107 \h </w:instrText>
        </w:r>
      </w:ins>
      <w:r>
        <w:rPr>
          <w:webHidden/>
        </w:rPr>
      </w:r>
      <w:r>
        <w:rPr>
          <w:webHidden/>
        </w:rPr>
        <w:fldChar w:fldCharType="separate"/>
      </w:r>
      <w:ins w:id="309" w:author="Author">
        <w:r>
          <w:rPr>
            <w:webHidden/>
          </w:rPr>
          <w:t>98</w:t>
        </w:r>
        <w:r>
          <w:rPr>
            <w:webHidden/>
          </w:rPr>
          <w:fldChar w:fldCharType="end"/>
        </w:r>
        <w:r w:rsidRPr="009F743A">
          <w:rPr>
            <w:rStyle w:val="Hyperlink"/>
          </w:rPr>
          <w:fldChar w:fldCharType="end"/>
        </w:r>
      </w:ins>
    </w:p>
    <w:p w14:paraId="68069BF1" w14:textId="1339DE2E" w:rsidR="00FC7D2B" w:rsidRDefault="00FC7D2B">
      <w:pPr>
        <w:pStyle w:val="TOC3"/>
        <w:rPr>
          <w:ins w:id="310" w:author="Author"/>
          <w:rFonts w:asciiTheme="minorHAnsi" w:eastAsiaTheme="minorEastAsia" w:hAnsiTheme="minorHAnsi" w:cstheme="minorBidi"/>
          <w:sz w:val="22"/>
          <w:szCs w:val="22"/>
        </w:rPr>
      </w:pPr>
      <w:ins w:id="311" w:author="Author">
        <w:r w:rsidRPr="009F743A">
          <w:rPr>
            <w:rStyle w:val="Hyperlink"/>
          </w:rPr>
          <w:fldChar w:fldCharType="begin"/>
        </w:r>
        <w:r w:rsidRPr="009F743A">
          <w:rPr>
            <w:rStyle w:val="Hyperlink"/>
          </w:rPr>
          <w:instrText xml:space="preserve"> </w:instrText>
        </w:r>
        <w:r>
          <w:instrText>HYPERLINK \l "_Toc535565108"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7.1.1.</w:t>
        </w:r>
        <w:r>
          <w:rPr>
            <w:rFonts w:asciiTheme="minorHAnsi" w:eastAsiaTheme="minorEastAsia" w:hAnsiTheme="minorHAnsi" w:cstheme="minorBidi"/>
            <w:sz w:val="22"/>
            <w:szCs w:val="22"/>
          </w:rPr>
          <w:tab/>
        </w:r>
        <w:r w:rsidRPr="009F743A">
          <w:rPr>
            <w:rStyle w:val="Hyperlink"/>
          </w:rPr>
          <w:t>TAS Web Development Ports</w:t>
        </w:r>
        <w:r>
          <w:rPr>
            <w:webHidden/>
          </w:rPr>
          <w:tab/>
        </w:r>
        <w:r>
          <w:rPr>
            <w:webHidden/>
          </w:rPr>
          <w:fldChar w:fldCharType="begin"/>
        </w:r>
        <w:r>
          <w:rPr>
            <w:webHidden/>
          </w:rPr>
          <w:instrText xml:space="preserve"> PAGEREF _Toc535565108 \h </w:instrText>
        </w:r>
      </w:ins>
      <w:r>
        <w:rPr>
          <w:webHidden/>
        </w:rPr>
      </w:r>
      <w:r>
        <w:rPr>
          <w:webHidden/>
        </w:rPr>
        <w:fldChar w:fldCharType="separate"/>
      </w:r>
      <w:ins w:id="312" w:author="Author">
        <w:r>
          <w:rPr>
            <w:webHidden/>
          </w:rPr>
          <w:t>100</w:t>
        </w:r>
        <w:r>
          <w:rPr>
            <w:webHidden/>
          </w:rPr>
          <w:fldChar w:fldCharType="end"/>
        </w:r>
        <w:r w:rsidRPr="009F743A">
          <w:rPr>
            <w:rStyle w:val="Hyperlink"/>
          </w:rPr>
          <w:fldChar w:fldCharType="end"/>
        </w:r>
      </w:ins>
    </w:p>
    <w:p w14:paraId="6099687B" w14:textId="33A1D98B" w:rsidR="00FC7D2B" w:rsidRDefault="00FC7D2B">
      <w:pPr>
        <w:pStyle w:val="TOC3"/>
        <w:rPr>
          <w:ins w:id="313" w:author="Author"/>
          <w:rFonts w:asciiTheme="minorHAnsi" w:eastAsiaTheme="minorEastAsia" w:hAnsiTheme="minorHAnsi" w:cstheme="minorBidi"/>
          <w:sz w:val="22"/>
          <w:szCs w:val="22"/>
        </w:rPr>
      </w:pPr>
      <w:ins w:id="314" w:author="Author">
        <w:r w:rsidRPr="009F743A">
          <w:rPr>
            <w:rStyle w:val="Hyperlink"/>
          </w:rPr>
          <w:fldChar w:fldCharType="begin"/>
        </w:r>
        <w:r w:rsidRPr="009F743A">
          <w:rPr>
            <w:rStyle w:val="Hyperlink"/>
          </w:rPr>
          <w:instrText xml:space="preserve"> </w:instrText>
        </w:r>
        <w:r>
          <w:instrText>HYPERLINK \l "_Toc535565109"</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7.1.2.</w:t>
        </w:r>
        <w:r>
          <w:rPr>
            <w:rFonts w:asciiTheme="minorHAnsi" w:eastAsiaTheme="minorEastAsia" w:hAnsiTheme="minorHAnsi" w:cstheme="minorBidi"/>
            <w:sz w:val="22"/>
            <w:szCs w:val="22"/>
          </w:rPr>
          <w:tab/>
        </w:r>
        <w:r w:rsidRPr="009F743A">
          <w:rPr>
            <w:rStyle w:val="Hyperlink"/>
          </w:rPr>
          <w:t>CIT MAG Servers</w:t>
        </w:r>
        <w:r>
          <w:rPr>
            <w:webHidden/>
          </w:rPr>
          <w:tab/>
        </w:r>
        <w:r>
          <w:rPr>
            <w:webHidden/>
          </w:rPr>
          <w:fldChar w:fldCharType="begin"/>
        </w:r>
        <w:r>
          <w:rPr>
            <w:webHidden/>
          </w:rPr>
          <w:instrText xml:space="preserve"> PAGEREF _Toc535565109 \h </w:instrText>
        </w:r>
      </w:ins>
      <w:r>
        <w:rPr>
          <w:webHidden/>
        </w:rPr>
      </w:r>
      <w:r>
        <w:rPr>
          <w:webHidden/>
        </w:rPr>
        <w:fldChar w:fldCharType="separate"/>
      </w:r>
      <w:ins w:id="315" w:author="Author">
        <w:r>
          <w:rPr>
            <w:webHidden/>
          </w:rPr>
          <w:t>103</w:t>
        </w:r>
        <w:r>
          <w:rPr>
            <w:webHidden/>
          </w:rPr>
          <w:fldChar w:fldCharType="end"/>
        </w:r>
        <w:r w:rsidRPr="009F743A">
          <w:rPr>
            <w:rStyle w:val="Hyperlink"/>
          </w:rPr>
          <w:fldChar w:fldCharType="end"/>
        </w:r>
      </w:ins>
    </w:p>
    <w:p w14:paraId="784A2127" w14:textId="7237A7C4" w:rsidR="00FC7D2B" w:rsidRDefault="00FC7D2B">
      <w:pPr>
        <w:pStyle w:val="TOC3"/>
        <w:rPr>
          <w:ins w:id="316" w:author="Author"/>
          <w:rFonts w:asciiTheme="minorHAnsi" w:eastAsiaTheme="minorEastAsia" w:hAnsiTheme="minorHAnsi" w:cstheme="minorBidi"/>
          <w:sz w:val="22"/>
          <w:szCs w:val="22"/>
        </w:rPr>
      </w:pPr>
      <w:ins w:id="317" w:author="Author">
        <w:r w:rsidRPr="009F743A">
          <w:rPr>
            <w:rStyle w:val="Hyperlink"/>
          </w:rPr>
          <w:fldChar w:fldCharType="begin"/>
        </w:r>
        <w:r w:rsidRPr="009F743A">
          <w:rPr>
            <w:rStyle w:val="Hyperlink"/>
          </w:rPr>
          <w:instrText xml:space="preserve"> </w:instrText>
        </w:r>
        <w:r>
          <w:instrText>HYPERLINK \l "_Toc535565110"</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7.1.3.</w:t>
        </w:r>
        <w:r>
          <w:rPr>
            <w:rFonts w:asciiTheme="minorHAnsi" w:eastAsiaTheme="minorEastAsia" w:hAnsiTheme="minorHAnsi" w:cstheme="minorBidi"/>
            <w:sz w:val="22"/>
            <w:szCs w:val="22"/>
          </w:rPr>
          <w:tab/>
        </w:r>
        <w:r w:rsidRPr="009F743A">
          <w:rPr>
            <w:rStyle w:val="Hyperlink"/>
          </w:rPr>
          <w:t>SQA MAG Servers</w:t>
        </w:r>
        <w:r>
          <w:rPr>
            <w:webHidden/>
          </w:rPr>
          <w:tab/>
        </w:r>
        <w:r>
          <w:rPr>
            <w:webHidden/>
          </w:rPr>
          <w:fldChar w:fldCharType="begin"/>
        </w:r>
        <w:r>
          <w:rPr>
            <w:webHidden/>
          </w:rPr>
          <w:instrText xml:space="preserve"> PAGEREF _Toc535565110 \h </w:instrText>
        </w:r>
      </w:ins>
      <w:r>
        <w:rPr>
          <w:webHidden/>
        </w:rPr>
      </w:r>
      <w:r>
        <w:rPr>
          <w:webHidden/>
        </w:rPr>
        <w:fldChar w:fldCharType="separate"/>
      </w:r>
      <w:ins w:id="318" w:author="Author">
        <w:r>
          <w:rPr>
            <w:webHidden/>
          </w:rPr>
          <w:t>105</w:t>
        </w:r>
        <w:r>
          <w:rPr>
            <w:webHidden/>
          </w:rPr>
          <w:fldChar w:fldCharType="end"/>
        </w:r>
        <w:r w:rsidRPr="009F743A">
          <w:rPr>
            <w:rStyle w:val="Hyperlink"/>
          </w:rPr>
          <w:fldChar w:fldCharType="end"/>
        </w:r>
      </w:ins>
    </w:p>
    <w:p w14:paraId="4EE6D9A4" w14:textId="16B7398D" w:rsidR="00FC7D2B" w:rsidRDefault="00FC7D2B">
      <w:pPr>
        <w:pStyle w:val="TOC3"/>
        <w:rPr>
          <w:ins w:id="319" w:author="Author"/>
          <w:rFonts w:asciiTheme="minorHAnsi" w:eastAsiaTheme="minorEastAsia" w:hAnsiTheme="minorHAnsi" w:cstheme="minorBidi"/>
          <w:sz w:val="22"/>
          <w:szCs w:val="22"/>
        </w:rPr>
      </w:pPr>
      <w:ins w:id="320" w:author="Author">
        <w:r w:rsidRPr="009F743A">
          <w:rPr>
            <w:rStyle w:val="Hyperlink"/>
          </w:rPr>
          <w:fldChar w:fldCharType="begin"/>
        </w:r>
        <w:r w:rsidRPr="009F743A">
          <w:rPr>
            <w:rStyle w:val="Hyperlink"/>
          </w:rPr>
          <w:instrText xml:space="preserve"> </w:instrText>
        </w:r>
        <w:r>
          <w:instrText>HYPERLINK \l "_Toc535565111"</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7.1.4.</w:t>
        </w:r>
        <w:r>
          <w:rPr>
            <w:rFonts w:asciiTheme="minorHAnsi" w:eastAsiaTheme="minorEastAsia" w:hAnsiTheme="minorHAnsi" w:cstheme="minorBidi"/>
            <w:sz w:val="22"/>
            <w:szCs w:val="22"/>
          </w:rPr>
          <w:tab/>
        </w:r>
        <w:r w:rsidRPr="009F743A">
          <w:rPr>
            <w:rStyle w:val="Hyperlink"/>
          </w:rPr>
          <w:t>UAT MAG Servers</w:t>
        </w:r>
        <w:r>
          <w:rPr>
            <w:webHidden/>
          </w:rPr>
          <w:tab/>
        </w:r>
        <w:r>
          <w:rPr>
            <w:webHidden/>
          </w:rPr>
          <w:fldChar w:fldCharType="begin"/>
        </w:r>
        <w:r>
          <w:rPr>
            <w:webHidden/>
          </w:rPr>
          <w:instrText xml:space="preserve"> PAGEREF _Toc535565111 \h </w:instrText>
        </w:r>
      </w:ins>
      <w:r>
        <w:rPr>
          <w:webHidden/>
        </w:rPr>
      </w:r>
      <w:r>
        <w:rPr>
          <w:webHidden/>
        </w:rPr>
        <w:fldChar w:fldCharType="separate"/>
      </w:r>
      <w:ins w:id="321" w:author="Author">
        <w:r>
          <w:rPr>
            <w:webHidden/>
          </w:rPr>
          <w:t>106</w:t>
        </w:r>
        <w:r>
          <w:rPr>
            <w:webHidden/>
          </w:rPr>
          <w:fldChar w:fldCharType="end"/>
        </w:r>
        <w:r w:rsidRPr="009F743A">
          <w:rPr>
            <w:rStyle w:val="Hyperlink"/>
          </w:rPr>
          <w:fldChar w:fldCharType="end"/>
        </w:r>
      </w:ins>
    </w:p>
    <w:p w14:paraId="093847D1" w14:textId="44C0D840" w:rsidR="00FC7D2B" w:rsidRDefault="00FC7D2B">
      <w:pPr>
        <w:pStyle w:val="TOC2"/>
        <w:rPr>
          <w:ins w:id="322" w:author="Author"/>
          <w:rFonts w:asciiTheme="minorHAnsi" w:eastAsiaTheme="minorEastAsia" w:hAnsiTheme="minorHAnsi" w:cstheme="minorBidi"/>
          <w:sz w:val="22"/>
          <w:szCs w:val="22"/>
        </w:rPr>
      </w:pPr>
      <w:ins w:id="323" w:author="Author">
        <w:r w:rsidRPr="009F743A">
          <w:rPr>
            <w:rStyle w:val="Hyperlink"/>
          </w:rPr>
          <w:fldChar w:fldCharType="begin"/>
        </w:r>
        <w:r w:rsidRPr="009F743A">
          <w:rPr>
            <w:rStyle w:val="Hyperlink"/>
          </w:rPr>
          <w:instrText xml:space="preserve"> </w:instrText>
        </w:r>
        <w:r>
          <w:instrText>HYPERLINK \l "_Toc535565112"</w:instrText>
        </w:r>
        <w:r w:rsidRPr="009F743A">
          <w:rPr>
            <w:rStyle w:val="Hyperlink"/>
          </w:rPr>
          <w:instrText xml:space="preserve"> </w:instrText>
        </w:r>
        <w:r w:rsidRPr="009F743A">
          <w:rPr>
            <w:rStyle w:val="Hyperlink"/>
          </w:rPr>
          <w:fldChar w:fldCharType="separate"/>
        </w:r>
        <w:r w:rsidRPr="009F743A">
          <w:rPr>
            <w:rStyle w:val="Hyperlink"/>
          </w:rPr>
          <w:t>7.2.</w:t>
        </w:r>
        <w:r>
          <w:rPr>
            <w:rFonts w:asciiTheme="minorHAnsi" w:eastAsiaTheme="minorEastAsia" w:hAnsiTheme="minorHAnsi" w:cstheme="minorBidi"/>
            <w:sz w:val="22"/>
            <w:szCs w:val="22"/>
          </w:rPr>
          <w:tab/>
        </w:r>
        <w:r w:rsidRPr="009F743A">
          <w:rPr>
            <w:rStyle w:val="Hyperlink"/>
          </w:rPr>
          <w:t>Interface Detailed Design</w:t>
        </w:r>
        <w:r>
          <w:rPr>
            <w:webHidden/>
          </w:rPr>
          <w:tab/>
        </w:r>
        <w:r>
          <w:rPr>
            <w:webHidden/>
          </w:rPr>
          <w:fldChar w:fldCharType="begin"/>
        </w:r>
        <w:r>
          <w:rPr>
            <w:webHidden/>
          </w:rPr>
          <w:instrText xml:space="preserve"> PAGEREF _Toc535565112 \h </w:instrText>
        </w:r>
      </w:ins>
      <w:r>
        <w:rPr>
          <w:webHidden/>
        </w:rPr>
      </w:r>
      <w:r>
        <w:rPr>
          <w:webHidden/>
        </w:rPr>
        <w:fldChar w:fldCharType="separate"/>
      </w:r>
      <w:ins w:id="324" w:author="Author">
        <w:r>
          <w:rPr>
            <w:webHidden/>
          </w:rPr>
          <w:t>107</w:t>
        </w:r>
        <w:r>
          <w:rPr>
            <w:webHidden/>
          </w:rPr>
          <w:fldChar w:fldCharType="end"/>
        </w:r>
        <w:r w:rsidRPr="009F743A">
          <w:rPr>
            <w:rStyle w:val="Hyperlink"/>
          </w:rPr>
          <w:fldChar w:fldCharType="end"/>
        </w:r>
      </w:ins>
    </w:p>
    <w:p w14:paraId="4F27CB3B" w14:textId="17CAB697" w:rsidR="00FC7D2B" w:rsidRDefault="00FC7D2B">
      <w:pPr>
        <w:pStyle w:val="TOC3"/>
        <w:rPr>
          <w:ins w:id="325" w:author="Author"/>
          <w:rFonts w:asciiTheme="minorHAnsi" w:eastAsiaTheme="minorEastAsia" w:hAnsiTheme="minorHAnsi" w:cstheme="minorBidi"/>
          <w:sz w:val="22"/>
          <w:szCs w:val="22"/>
        </w:rPr>
      </w:pPr>
      <w:ins w:id="326" w:author="Author">
        <w:r w:rsidRPr="009F743A">
          <w:rPr>
            <w:rStyle w:val="Hyperlink"/>
          </w:rPr>
          <w:fldChar w:fldCharType="begin"/>
        </w:r>
        <w:r w:rsidRPr="009F743A">
          <w:rPr>
            <w:rStyle w:val="Hyperlink"/>
          </w:rPr>
          <w:instrText xml:space="preserve"> </w:instrText>
        </w:r>
        <w:r>
          <w:instrText>HYPERLINK \l "_Toc535565113"</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7.2.1.</w:t>
        </w:r>
        <w:r>
          <w:rPr>
            <w:rFonts w:asciiTheme="minorHAnsi" w:eastAsiaTheme="minorEastAsia" w:hAnsiTheme="minorHAnsi" w:cstheme="minorBidi"/>
            <w:sz w:val="22"/>
            <w:szCs w:val="22"/>
          </w:rPr>
          <w:tab/>
        </w:r>
        <w:r w:rsidRPr="009F743A">
          <w:rPr>
            <w:rStyle w:val="Hyperlink"/>
          </w:rPr>
          <w:t>eBilling ICD</w:t>
        </w:r>
        <w:r>
          <w:rPr>
            <w:webHidden/>
          </w:rPr>
          <w:tab/>
        </w:r>
        <w:r>
          <w:rPr>
            <w:webHidden/>
          </w:rPr>
          <w:fldChar w:fldCharType="begin"/>
        </w:r>
        <w:r>
          <w:rPr>
            <w:webHidden/>
          </w:rPr>
          <w:instrText xml:space="preserve"> PAGEREF _Toc535565113 \h </w:instrText>
        </w:r>
      </w:ins>
      <w:r>
        <w:rPr>
          <w:webHidden/>
        </w:rPr>
      </w:r>
      <w:r>
        <w:rPr>
          <w:webHidden/>
        </w:rPr>
        <w:fldChar w:fldCharType="separate"/>
      </w:r>
      <w:ins w:id="327" w:author="Author">
        <w:r>
          <w:rPr>
            <w:webHidden/>
          </w:rPr>
          <w:t>107</w:t>
        </w:r>
        <w:r>
          <w:rPr>
            <w:webHidden/>
          </w:rPr>
          <w:fldChar w:fldCharType="end"/>
        </w:r>
        <w:r w:rsidRPr="009F743A">
          <w:rPr>
            <w:rStyle w:val="Hyperlink"/>
          </w:rPr>
          <w:fldChar w:fldCharType="end"/>
        </w:r>
      </w:ins>
    </w:p>
    <w:p w14:paraId="44AC7A03" w14:textId="2F0B1A66" w:rsidR="00FC7D2B" w:rsidRDefault="00FC7D2B">
      <w:pPr>
        <w:pStyle w:val="TOC1"/>
        <w:rPr>
          <w:ins w:id="328" w:author="Author"/>
          <w:rFonts w:asciiTheme="minorHAnsi" w:eastAsiaTheme="minorEastAsia" w:hAnsiTheme="minorHAnsi" w:cstheme="minorBidi"/>
          <w:sz w:val="22"/>
          <w:szCs w:val="22"/>
        </w:rPr>
      </w:pPr>
      <w:ins w:id="329" w:author="Author">
        <w:r w:rsidRPr="009F743A">
          <w:rPr>
            <w:rStyle w:val="Hyperlink"/>
          </w:rPr>
          <w:fldChar w:fldCharType="begin"/>
        </w:r>
        <w:r w:rsidRPr="009F743A">
          <w:rPr>
            <w:rStyle w:val="Hyperlink"/>
          </w:rPr>
          <w:instrText xml:space="preserve"> </w:instrText>
        </w:r>
        <w:r>
          <w:instrText>HYPERLINK \l "_Toc535565114"</w:instrText>
        </w:r>
        <w:r w:rsidRPr="009F743A">
          <w:rPr>
            <w:rStyle w:val="Hyperlink"/>
          </w:rPr>
          <w:instrText xml:space="preserve"> </w:instrText>
        </w:r>
        <w:r w:rsidRPr="009F743A">
          <w:rPr>
            <w:rStyle w:val="Hyperlink"/>
          </w:rPr>
          <w:fldChar w:fldCharType="separate"/>
        </w:r>
        <w:r w:rsidRPr="009F743A">
          <w:rPr>
            <w:rStyle w:val="Hyperlink"/>
          </w:rPr>
          <w:t>8.</w:t>
        </w:r>
        <w:r>
          <w:rPr>
            <w:rFonts w:asciiTheme="minorHAnsi" w:eastAsiaTheme="minorEastAsia" w:hAnsiTheme="minorHAnsi" w:cstheme="minorBidi"/>
            <w:sz w:val="22"/>
            <w:szCs w:val="22"/>
          </w:rPr>
          <w:tab/>
        </w:r>
        <w:r w:rsidRPr="009F743A">
          <w:rPr>
            <w:rStyle w:val="Hyperlink"/>
          </w:rPr>
          <w:t>Human-Machine Interface</w:t>
        </w:r>
        <w:r>
          <w:rPr>
            <w:webHidden/>
          </w:rPr>
          <w:tab/>
        </w:r>
        <w:r>
          <w:rPr>
            <w:webHidden/>
          </w:rPr>
          <w:fldChar w:fldCharType="begin"/>
        </w:r>
        <w:r>
          <w:rPr>
            <w:webHidden/>
          </w:rPr>
          <w:instrText xml:space="preserve"> PAGEREF _Toc535565114 \h </w:instrText>
        </w:r>
      </w:ins>
      <w:r>
        <w:rPr>
          <w:webHidden/>
        </w:rPr>
      </w:r>
      <w:r>
        <w:rPr>
          <w:webHidden/>
        </w:rPr>
        <w:fldChar w:fldCharType="separate"/>
      </w:r>
      <w:ins w:id="330" w:author="Author">
        <w:r>
          <w:rPr>
            <w:webHidden/>
          </w:rPr>
          <w:t>108</w:t>
        </w:r>
        <w:r>
          <w:rPr>
            <w:webHidden/>
          </w:rPr>
          <w:fldChar w:fldCharType="end"/>
        </w:r>
        <w:r w:rsidRPr="009F743A">
          <w:rPr>
            <w:rStyle w:val="Hyperlink"/>
          </w:rPr>
          <w:fldChar w:fldCharType="end"/>
        </w:r>
      </w:ins>
    </w:p>
    <w:p w14:paraId="27D1AE4A" w14:textId="4F47BB5C" w:rsidR="00FC7D2B" w:rsidRDefault="00FC7D2B">
      <w:pPr>
        <w:pStyle w:val="TOC2"/>
        <w:rPr>
          <w:ins w:id="331" w:author="Author"/>
          <w:rFonts w:asciiTheme="minorHAnsi" w:eastAsiaTheme="minorEastAsia" w:hAnsiTheme="minorHAnsi" w:cstheme="minorBidi"/>
          <w:sz w:val="22"/>
          <w:szCs w:val="22"/>
        </w:rPr>
      </w:pPr>
      <w:ins w:id="332" w:author="Author">
        <w:r w:rsidRPr="009F743A">
          <w:rPr>
            <w:rStyle w:val="Hyperlink"/>
          </w:rPr>
          <w:fldChar w:fldCharType="begin"/>
        </w:r>
        <w:r w:rsidRPr="009F743A">
          <w:rPr>
            <w:rStyle w:val="Hyperlink"/>
          </w:rPr>
          <w:instrText xml:space="preserve"> </w:instrText>
        </w:r>
        <w:r>
          <w:instrText>HYPERLINK \l "_Toc535565115"</w:instrText>
        </w:r>
        <w:r w:rsidRPr="009F743A">
          <w:rPr>
            <w:rStyle w:val="Hyperlink"/>
          </w:rPr>
          <w:instrText xml:space="preserve"> </w:instrText>
        </w:r>
        <w:r w:rsidRPr="009F743A">
          <w:rPr>
            <w:rStyle w:val="Hyperlink"/>
          </w:rPr>
          <w:fldChar w:fldCharType="separate"/>
        </w:r>
        <w:r w:rsidRPr="009F743A">
          <w:rPr>
            <w:rStyle w:val="Hyperlink"/>
          </w:rPr>
          <w:t>8.1.</w:t>
        </w:r>
        <w:r>
          <w:rPr>
            <w:rFonts w:asciiTheme="minorHAnsi" w:eastAsiaTheme="minorEastAsia" w:hAnsiTheme="minorHAnsi" w:cstheme="minorBidi"/>
            <w:sz w:val="22"/>
            <w:szCs w:val="22"/>
          </w:rPr>
          <w:tab/>
        </w:r>
        <w:r w:rsidRPr="009F743A">
          <w:rPr>
            <w:rStyle w:val="Hyperlink"/>
          </w:rPr>
          <w:t>Inputs</w:t>
        </w:r>
        <w:r>
          <w:rPr>
            <w:webHidden/>
          </w:rPr>
          <w:tab/>
        </w:r>
        <w:r>
          <w:rPr>
            <w:webHidden/>
          </w:rPr>
          <w:fldChar w:fldCharType="begin"/>
        </w:r>
        <w:r>
          <w:rPr>
            <w:webHidden/>
          </w:rPr>
          <w:instrText xml:space="preserve"> PAGEREF _Toc535565115 \h </w:instrText>
        </w:r>
      </w:ins>
      <w:r>
        <w:rPr>
          <w:webHidden/>
        </w:rPr>
      </w:r>
      <w:r>
        <w:rPr>
          <w:webHidden/>
        </w:rPr>
        <w:fldChar w:fldCharType="separate"/>
      </w:r>
      <w:ins w:id="333" w:author="Author">
        <w:r>
          <w:rPr>
            <w:webHidden/>
          </w:rPr>
          <w:t>108</w:t>
        </w:r>
        <w:r>
          <w:rPr>
            <w:webHidden/>
          </w:rPr>
          <w:fldChar w:fldCharType="end"/>
        </w:r>
        <w:r w:rsidRPr="009F743A">
          <w:rPr>
            <w:rStyle w:val="Hyperlink"/>
          </w:rPr>
          <w:fldChar w:fldCharType="end"/>
        </w:r>
      </w:ins>
    </w:p>
    <w:p w14:paraId="3218279F" w14:textId="592D1258" w:rsidR="00FC7D2B" w:rsidRDefault="00FC7D2B">
      <w:pPr>
        <w:pStyle w:val="TOC2"/>
        <w:rPr>
          <w:ins w:id="334" w:author="Author"/>
          <w:rFonts w:asciiTheme="minorHAnsi" w:eastAsiaTheme="minorEastAsia" w:hAnsiTheme="minorHAnsi" w:cstheme="minorBidi"/>
          <w:sz w:val="22"/>
          <w:szCs w:val="22"/>
        </w:rPr>
      </w:pPr>
      <w:ins w:id="335" w:author="Author">
        <w:r w:rsidRPr="009F743A">
          <w:rPr>
            <w:rStyle w:val="Hyperlink"/>
          </w:rPr>
          <w:fldChar w:fldCharType="begin"/>
        </w:r>
        <w:r w:rsidRPr="009F743A">
          <w:rPr>
            <w:rStyle w:val="Hyperlink"/>
          </w:rPr>
          <w:instrText xml:space="preserve"> </w:instrText>
        </w:r>
        <w:r>
          <w:instrText>HYPERLINK \l "_Toc535565116"</w:instrText>
        </w:r>
        <w:r w:rsidRPr="009F743A">
          <w:rPr>
            <w:rStyle w:val="Hyperlink"/>
          </w:rPr>
          <w:instrText xml:space="preserve"> </w:instrText>
        </w:r>
        <w:r w:rsidRPr="009F743A">
          <w:rPr>
            <w:rStyle w:val="Hyperlink"/>
          </w:rPr>
          <w:fldChar w:fldCharType="separate"/>
        </w:r>
        <w:r w:rsidRPr="009F743A">
          <w:rPr>
            <w:rStyle w:val="Hyperlink"/>
          </w:rPr>
          <w:t>8.2.</w:t>
        </w:r>
        <w:r>
          <w:rPr>
            <w:rFonts w:asciiTheme="minorHAnsi" w:eastAsiaTheme="minorEastAsia" w:hAnsiTheme="minorHAnsi" w:cstheme="minorBidi"/>
            <w:sz w:val="22"/>
            <w:szCs w:val="22"/>
          </w:rPr>
          <w:tab/>
        </w:r>
        <w:r w:rsidRPr="009F743A">
          <w:rPr>
            <w:rStyle w:val="Hyperlink"/>
          </w:rPr>
          <w:t>Outputs</w:t>
        </w:r>
        <w:r>
          <w:rPr>
            <w:webHidden/>
          </w:rPr>
          <w:tab/>
        </w:r>
        <w:r>
          <w:rPr>
            <w:webHidden/>
          </w:rPr>
          <w:fldChar w:fldCharType="begin"/>
        </w:r>
        <w:r>
          <w:rPr>
            <w:webHidden/>
          </w:rPr>
          <w:instrText xml:space="preserve"> PAGEREF _Toc535565116 \h </w:instrText>
        </w:r>
      </w:ins>
      <w:r>
        <w:rPr>
          <w:webHidden/>
        </w:rPr>
      </w:r>
      <w:r>
        <w:rPr>
          <w:webHidden/>
        </w:rPr>
        <w:fldChar w:fldCharType="separate"/>
      </w:r>
      <w:ins w:id="336" w:author="Author">
        <w:r>
          <w:rPr>
            <w:webHidden/>
          </w:rPr>
          <w:t>108</w:t>
        </w:r>
        <w:r>
          <w:rPr>
            <w:webHidden/>
          </w:rPr>
          <w:fldChar w:fldCharType="end"/>
        </w:r>
        <w:r w:rsidRPr="009F743A">
          <w:rPr>
            <w:rStyle w:val="Hyperlink"/>
          </w:rPr>
          <w:fldChar w:fldCharType="end"/>
        </w:r>
      </w:ins>
    </w:p>
    <w:p w14:paraId="63B4D753" w14:textId="221B0321" w:rsidR="00FC7D2B" w:rsidRDefault="00FC7D2B">
      <w:pPr>
        <w:pStyle w:val="TOC2"/>
        <w:rPr>
          <w:ins w:id="337" w:author="Author"/>
          <w:rFonts w:asciiTheme="minorHAnsi" w:eastAsiaTheme="minorEastAsia" w:hAnsiTheme="minorHAnsi" w:cstheme="minorBidi"/>
          <w:sz w:val="22"/>
          <w:szCs w:val="22"/>
        </w:rPr>
      </w:pPr>
      <w:ins w:id="338" w:author="Author">
        <w:r w:rsidRPr="009F743A">
          <w:rPr>
            <w:rStyle w:val="Hyperlink"/>
          </w:rPr>
          <w:fldChar w:fldCharType="begin"/>
        </w:r>
        <w:r w:rsidRPr="009F743A">
          <w:rPr>
            <w:rStyle w:val="Hyperlink"/>
          </w:rPr>
          <w:instrText xml:space="preserve"> </w:instrText>
        </w:r>
        <w:r>
          <w:instrText>HYPERLINK \l "_Toc535565117"</w:instrText>
        </w:r>
        <w:r w:rsidRPr="009F743A">
          <w:rPr>
            <w:rStyle w:val="Hyperlink"/>
          </w:rPr>
          <w:instrText xml:space="preserve"> </w:instrText>
        </w:r>
        <w:r w:rsidRPr="009F743A">
          <w:rPr>
            <w:rStyle w:val="Hyperlink"/>
          </w:rPr>
          <w:fldChar w:fldCharType="separate"/>
        </w:r>
        <w:r w:rsidRPr="009F743A">
          <w:rPr>
            <w:rStyle w:val="Hyperlink"/>
          </w:rPr>
          <w:t>8.3.</w:t>
        </w:r>
        <w:r>
          <w:rPr>
            <w:rFonts w:asciiTheme="minorHAnsi" w:eastAsiaTheme="minorEastAsia" w:hAnsiTheme="minorHAnsi" w:cstheme="minorBidi"/>
            <w:sz w:val="22"/>
            <w:szCs w:val="22"/>
          </w:rPr>
          <w:tab/>
        </w:r>
        <w:r w:rsidRPr="009F743A">
          <w:rPr>
            <w:rStyle w:val="Hyperlink"/>
          </w:rPr>
          <w:t>Navigation Hierarchy</w:t>
        </w:r>
        <w:r>
          <w:rPr>
            <w:webHidden/>
          </w:rPr>
          <w:tab/>
        </w:r>
        <w:r>
          <w:rPr>
            <w:webHidden/>
          </w:rPr>
          <w:fldChar w:fldCharType="begin"/>
        </w:r>
        <w:r>
          <w:rPr>
            <w:webHidden/>
          </w:rPr>
          <w:instrText xml:space="preserve"> PAGEREF _Toc535565117 \h </w:instrText>
        </w:r>
      </w:ins>
      <w:r>
        <w:rPr>
          <w:webHidden/>
        </w:rPr>
      </w:r>
      <w:r>
        <w:rPr>
          <w:webHidden/>
        </w:rPr>
        <w:fldChar w:fldCharType="separate"/>
      </w:r>
      <w:ins w:id="339" w:author="Author">
        <w:r>
          <w:rPr>
            <w:webHidden/>
          </w:rPr>
          <w:t>108</w:t>
        </w:r>
        <w:r>
          <w:rPr>
            <w:webHidden/>
          </w:rPr>
          <w:fldChar w:fldCharType="end"/>
        </w:r>
        <w:r w:rsidRPr="009F743A">
          <w:rPr>
            <w:rStyle w:val="Hyperlink"/>
          </w:rPr>
          <w:fldChar w:fldCharType="end"/>
        </w:r>
      </w:ins>
    </w:p>
    <w:p w14:paraId="2BB57FD1" w14:textId="66D57F88" w:rsidR="00FC7D2B" w:rsidRDefault="00FC7D2B">
      <w:pPr>
        <w:pStyle w:val="TOC3"/>
        <w:rPr>
          <w:ins w:id="340" w:author="Author"/>
          <w:rFonts w:asciiTheme="minorHAnsi" w:eastAsiaTheme="minorEastAsia" w:hAnsiTheme="minorHAnsi" w:cstheme="minorBidi"/>
          <w:sz w:val="22"/>
          <w:szCs w:val="22"/>
        </w:rPr>
      </w:pPr>
      <w:ins w:id="341" w:author="Author">
        <w:r w:rsidRPr="009F743A">
          <w:rPr>
            <w:rStyle w:val="Hyperlink"/>
          </w:rPr>
          <w:fldChar w:fldCharType="begin"/>
        </w:r>
        <w:r w:rsidRPr="009F743A">
          <w:rPr>
            <w:rStyle w:val="Hyperlink"/>
          </w:rPr>
          <w:instrText xml:space="preserve"> </w:instrText>
        </w:r>
        <w:r>
          <w:instrText>HYPERLINK \l "_Toc535565118"</w:instrText>
        </w:r>
        <w:r w:rsidRPr="009F743A">
          <w:rPr>
            <w:rStyle w:val="Hyperlink"/>
          </w:rPr>
          <w:instrText xml:space="preserve"> </w:instrText>
        </w:r>
        <w:r w:rsidRPr="009F743A">
          <w:rPr>
            <w:rStyle w:val="Hyperlink"/>
          </w:rPr>
          <w:fldChar w:fldCharType="separate"/>
        </w:r>
        <w:r w:rsidRPr="009F743A">
          <w:rPr>
            <w:rStyle w:val="Hyperlink"/>
            <w14:scene3d>
              <w14:camera w14:prst="orthographicFront"/>
              <w14:lightRig w14:rig="threePt" w14:dir="t">
                <w14:rot w14:lat="0" w14:lon="0" w14:rev="0"/>
              </w14:lightRig>
            </w14:scene3d>
          </w:rPr>
          <w:t>8.3.1.</w:t>
        </w:r>
        <w:r>
          <w:rPr>
            <w:rFonts w:asciiTheme="minorHAnsi" w:eastAsiaTheme="minorEastAsia" w:hAnsiTheme="minorHAnsi" w:cstheme="minorBidi"/>
            <w:sz w:val="22"/>
            <w:szCs w:val="22"/>
          </w:rPr>
          <w:tab/>
        </w:r>
        <w:r w:rsidRPr="009F743A">
          <w:rPr>
            <w:rStyle w:val="Hyperlink"/>
          </w:rPr>
          <w:t>Screens</w:t>
        </w:r>
        <w:r>
          <w:rPr>
            <w:webHidden/>
          </w:rPr>
          <w:tab/>
        </w:r>
        <w:r>
          <w:rPr>
            <w:webHidden/>
          </w:rPr>
          <w:fldChar w:fldCharType="begin"/>
        </w:r>
        <w:r>
          <w:rPr>
            <w:webHidden/>
          </w:rPr>
          <w:instrText xml:space="preserve"> PAGEREF _Toc535565118 \h </w:instrText>
        </w:r>
      </w:ins>
      <w:r>
        <w:rPr>
          <w:webHidden/>
        </w:rPr>
      </w:r>
      <w:r>
        <w:rPr>
          <w:webHidden/>
        </w:rPr>
        <w:fldChar w:fldCharType="separate"/>
      </w:r>
      <w:ins w:id="342" w:author="Author">
        <w:r>
          <w:rPr>
            <w:webHidden/>
          </w:rPr>
          <w:t>108</w:t>
        </w:r>
        <w:r>
          <w:rPr>
            <w:webHidden/>
          </w:rPr>
          <w:fldChar w:fldCharType="end"/>
        </w:r>
        <w:r w:rsidRPr="009F743A">
          <w:rPr>
            <w:rStyle w:val="Hyperlink"/>
          </w:rPr>
          <w:fldChar w:fldCharType="end"/>
        </w:r>
      </w:ins>
    </w:p>
    <w:p w14:paraId="6CF547A5" w14:textId="1EF15513" w:rsidR="00FC7D2B" w:rsidRDefault="00FC7D2B">
      <w:pPr>
        <w:pStyle w:val="TOC1"/>
        <w:rPr>
          <w:ins w:id="343" w:author="Author"/>
          <w:rFonts w:asciiTheme="minorHAnsi" w:eastAsiaTheme="minorEastAsia" w:hAnsiTheme="minorHAnsi" w:cstheme="minorBidi"/>
          <w:sz w:val="22"/>
          <w:szCs w:val="22"/>
        </w:rPr>
      </w:pPr>
      <w:ins w:id="344" w:author="Author">
        <w:r w:rsidRPr="009F743A">
          <w:rPr>
            <w:rStyle w:val="Hyperlink"/>
          </w:rPr>
          <w:fldChar w:fldCharType="begin"/>
        </w:r>
        <w:r w:rsidRPr="009F743A">
          <w:rPr>
            <w:rStyle w:val="Hyperlink"/>
          </w:rPr>
          <w:instrText xml:space="preserve"> </w:instrText>
        </w:r>
        <w:r>
          <w:instrText>HYPERLINK \l "_Toc535565119"</w:instrText>
        </w:r>
        <w:r w:rsidRPr="009F743A">
          <w:rPr>
            <w:rStyle w:val="Hyperlink"/>
          </w:rPr>
          <w:instrText xml:space="preserve"> </w:instrText>
        </w:r>
        <w:r w:rsidRPr="009F743A">
          <w:rPr>
            <w:rStyle w:val="Hyperlink"/>
          </w:rPr>
          <w:fldChar w:fldCharType="separate"/>
        </w:r>
        <w:r w:rsidRPr="009F743A">
          <w:rPr>
            <w:rStyle w:val="Hyperlink"/>
          </w:rPr>
          <w:t>9.</w:t>
        </w:r>
        <w:r>
          <w:rPr>
            <w:rFonts w:asciiTheme="minorHAnsi" w:eastAsiaTheme="minorEastAsia" w:hAnsiTheme="minorHAnsi" w:cstheme="minorBidi"/>
            <w:sz w:val="22"/>
            <w:szCs w:val="22"/>
          </w:rPr>
          <w:tab/>
        </w:r>
        <w:r w:rsidRPr="009F743A">
          <w:rPr>
            <w:rStyle w:val="Hyperlink"/>
          </w:rPr>
          <w:t>Appendix A: STAT Team Diagrams</w:t>
        </w:r>
        <w:r>
          <w:rPr>
            <w:webHidden/>
          </w:rPr>
          <w:tab/>
        </w:r>
        <w:r>
          <w:rPr>
            <w:webHidden/>
          </w:rPr>
          <w:fldChar w:fldCharType="begin"/>
        </w:r>
        <w:r>
          <w:rPr>
            <w:webHidden/>
          </w:rPr>
          <w:instrText xml:space="preserve"> PAGEREF _Toc535565119 \h </w:instrText>
        </w:r>
      </w:ins>
      <w:r>
        <w:rPr>
          <w:webHidden/>
        </w:rPr>
      </w:r>
      <w:r>
        <w:rPr>
          <w:webHidden/>
        </w:rPr>
        <w:fldChar w:fldCharType="separate"/>
      </w:r>
      <w:ins w:id="345" w:author="Author">
        <w:r>
          <w:rPr>
            <w:webHidden/>
          </w:rPr>
          <w:t>109</w:t>
        </w:r>
        <w:r>
          <w:rPr>
            <w:webHidden/>
          </w:rPr>
          <w:fldChar w:fldCharType="end"/>
        </w:r>
        <w:r w:rsidRPr="009F743A">
          <w:rPr>
            <w:rStyle w:val="Hyperlink"/>
          </w:rPr>
          <w:fldChar w:fldCharType="end"/>
        </w:r>
      </w:ins>
    </w:p>
    <w:p w14:paraId="18CA732A" w14:textId="52D46D0B" w:rsidR="00FC7D2B" w:rsidRDefault="00FC7D2B">
      <w:pPr>
        <w:pStyle w:val="TOC2"/>
        <w:rPr>
          <w:ins w:id="346" w:author="Author"/>
          <w:rFonts w:asciiTheme="minorHAnsi" w:eastAsiaTheme="minorEastAsia" w:hAnsiTheme="minorHAnsi" w:cstheme="minorBidi"/>
          <w:sz w:val="22"/>
          <w:szCs w:val="22"/>
        </w:rPr>
      </w:pPr>
      <w:ins w:id="347" w:author="Author">
        <w:r w:rsidRPr="009F743A">
          <w:rPr>
            <w:rStyle w:val="Hyperlink"/>
          </w:rPr>
          <w:lastRenderedPageBreak/>
          <w:fldChar w:fldCharType="begin"/>
        </w:r>
        <w:r w:rsidRPr="009F743A">
          <w:rPr>
            <w:rStyle w:val="Hyperlink"/>
          </w:rPr>
          <w:instrText xml:space="preserve"> </w:instrText>
        </w:r>
        <w:r>
          <w:instrText>HYPERLINK \l "_Toc535565120"</w:instrText>
        </w:r>
        <w:r w:rsidRPr="009F743A">
          <w:rPr>
            <w:rStyle w:val="Hyperlink"/>
          </w:rPr>
          <w:instrText xml:space="preserve"> </w:instrText>
        </w:r>
        <w:r w:rsidRPr="009F743A">
          <w:rPr>
            <w:rStyle w:val="Hyperlink"/>
          </w:rPr>
          <w:fldChar w:fldCharType="separate"/>
        </w:r>
        <w:r w:rsidRPr="009F743A">
          <w:rPr>
            <w:rStyle w:val="Hyperlink"/>
          </w:rPr>
          <w:t>9.1.</w:t>
        </w:r>
        <w:r>
          <w:rPr>
            <w:rFonts w:asciiTheme="minorHAnsi" w:eastAsiaTheme="minorEastAsia" w:hAnsiTheme="minorHAnsi" w:cstheme="minorBidi"/>
            <w:sz w:val="22"/>
            <w:szCs w:val="22"/>
          </w:rPr>
          <w:tab/>
        </w:r>
        <w:r w:rsidRPr="009F743A">
          <w:rPr>
            <w:rStyle w:val="Hyperlink"/>
          </w:rPr>
          <w:t>STAT Team Diagram Reference to Equivalent SDD Detailed Diagram</w:t>
        </w:r>
        <w:r>
          <w:rPr>
            <w:webHidden/>
          </w:rPr>
          <w:tab/>
        </w:r>
        <w:r>
          <w:rPr>
            <w:webHidden/>
          </w:rPr>
          <w:fldChar w:fldCharType="begin"/>
        </w:r>
        <w:r>
          <w:rPr>
            <w:webHidden/>
          </w:rPr>
          <w:instrText xml:space="preserve"> PAGEREF _Toc535565120 \h </w:instrText>
        </w:r>
      </w:ins>
      <w:r>
        <w:rPr>
          <w:webHidden/>
        </w:rPr>
      </w:r>
      <w:r>
        <w:rPr>
          <w:webHidden/>
        </w:rPr>
        <w:fldChar w:fldCharType="separate"/>
      </w:r>
      <w:ins w:id="348" w:author="Author">
        <w:r>
          <w:rPr>
            <w:webHidden/>
          </w:rPr>
          <w:t>109</w:t>
        </w:r>
        <w:r>
          <w:rPr>
            <w:webHidden/>
          </w:rPr>
          <w:fldChar w:fldCharType="end"/>
        </w:r>
        <w:r w:rsidRPr="009F743A">
          <w:rPr>
            <w:rStyle w:val="Hyperlink"/>
          </w:rPr>
          <w:fldChar w:fldCharType="end"/>
        </w:r>
      </w:ins>
    </w:p>
    <w:p w14:paraId="29B0CD3A" w14:textId="135A56AA" w:rsidR="00FC7D2B" w:rsidRDefault="00FC7D2B">
      <w:pPr>
        <w:pStyle w:val="TOC1"/>
        <w:rPr>
          <w:ins w:id="349" w:author="Author"/>
          <w:rFonts w:asciiTheme="minorHAnsi" w:eastAsiaTheme="minorEastAsia" w:hAnsiTheme="minorHAnsi" w:cstheme="minorBidi"/>
          <w:sz w:val="22"/>
          <w:szCs w:val="22"/>
        </w:rPr>
      </w:pPr>
      <w:ins w:id="350" w:author="Author">
        <w:r w:rsidRPr="009F743A">
          <w:rPr>
            <w:rStyle w:val="Hyperlink"/>
          </w:rPr>
          <w:fldChar w:fldCharType="begin"/>
        </w:r>
        <w:r w:rsidRPr="009F743A">
          <w:rPr>
            <w:rStyle w:val="Hyperlink"/>
          </w:rPr>
          <w:instrText xml:space="preserve"> </w:instrText>
        </w:r>
        <w:r>
          <w:instrText>HYPERLINK \l "_Toc535565121"</w:instrText>
        </w:r>
        <w:r w:rsidRPr="009F743A">
          <w:rPr>
            <w:rStyle w:val="Hyperlink"/>
          </w:rPr>
          <w:instrText xml:space="preserve"> </w:instrText>
        </w:r>
        <w:r w:rsidRPr="009F743A">
          <w:rPr>
            <w:rStyle w:val="Hyperlink"/>
          </w:rPr>
          <w:fldChar w:fldCharType="separate"/>
        </w:r>
        <w:r w:rsidRPr="009F743A">
          <w:rPr>
            <w:rStyle w:val="Hyperlink"/>
          </w:rPr>
          <w:t>10.</w:t>
        </w:r>
        <w:r>
          <w:rPr>
            <w:rFonts w:asciiTheme="minorHAnsi" w:eastAsiaTheme="minorEastAsia" w:hAnsiTheme="minorHAnsi" w:cstheme="minorBidi"/>
            <w:sz w:val="22"/>
            <w:szCs w:val="22"/>
          </w:rPr>
          <w:tab/>
        </w:r>
        <w:r w:rsidRPr="009F743A">
          <w:rPr>
            <w:rStyle w:val="Hyperlink"/>
          </w:rPr>
          <w:t>Attachment A – Approval Signatures</w:t>
        </w:r>
        <w:r>
          <w:rPr>
            <w:webHidden/>
          </w:rPr>
          <w:tab/>
        </w:r>
        <w:r>
          <w:rPr>
            <w:webHidden/>
          </w:rPr>
          <w:fldChar w:fldCharType="begin"/>
        </w:r>
        <w:r>
          <w:rPr>
            <w:webHidden/>
          </w:rPr>
          <w:instrText xml:space="preserve"> PAGEREF _Toc535565121 \h </w:instrText>
        </w:r>
      </w:ins>
      <w:r>
        <w:rPr>
          <w:webHidden/>
        </w:rPr>
      </w:r>
      <w:r>
        <w:rPr>
          <w:webHidden/>
        </w:rPr>
        <w:fldChar w:fldCharType="separate"/>
      </w:r>
      <w:ins w:id="351" w:author="Author">
        <w:r>
          <w:rPr>
            <w:webHidden/>
          </w:rPr>
          <w:t>113</w:t>
        </w:r>
        <w:r>
          <w:rPr>
            <w:webHidden/>
          </w:rPr>
          <w:fldChar w:fldCharType="end"/>
        </w:r>
        <w:r w:rsidRPr="009F743A">
          <w:rPr>
            <w:rStyle w:val="Hyperlink"/>
          </w:rPr>
          <w:fldChar w:fldCharType="end"/>
        </w:r>
      </w:ins>
    </w:p>
    <w:p w14:paraId="7EBE0208" w14:textId="208AF375" w:rsidR="00FC7D2B" w:rsidRDefault="00FC7D2B">
      <w:pPr>
        <w:pStyle w:val="TOC2"/>
        <w:rPr>
          <w:ins w:id="352" w:author="Author"/>
          <w:rFonts w:asciiTheme="minorHAnsi" w:eastAsiaTheme="minorEastAsia" w:hAnsiTheme="minorHAnsi" w:cstheme="minorBidi"/>
          <w:sz w:val="22"/>
          <w:szCs w:val="22"/>
        </w:rPr>
      </w:pPr>
      <w:ins w:id="353" w:author="Author">
        <w:r w:rsidRPr="009F743A">
          <w:rPr>
            <w:rStyle w:val="Hyperlink"/>
          </w:rPr>
          <w:fldChar w:fldCharType="begin"/>
        </w:r>
        <w:r w:rsidRPr="009F743A">
          <w:rPr>
            <w:rStyle w:val="Hyperlink"/>
          </w:rPr>
          <w:instrText xml:space="preserve"> </w:instrText>
        </w:r>
        <w:r>
          <w:instrText>HYPERLINK \l "_Toc535565122"</w:instrText>
        </w:r>
        <w:r w:rsidRPr="009F743A">
          <w:rPr>
            <w:rStyle w:val="Hyperlink"/>
          </w:rPr>
          <w:instrText xml:space="preserve"> </w:instrText>
        </w:r>
        <w:r w:rsidRPr="009F743A">
          <w:rPr>
            <w:rStyle w:val="Hyperlink"/>
          </w:rPr>
          <w:fldChar w:fldCharType="separate"/>
        </w:r>
        <w:r w:rsidRPr="009F743A">
          <w:rPr>
            <w:rStyle w:val="Hyperlink"/>
          </w:rPr>
          <w:t>A.1.</w:t>
        </w:r>
        <w:r>
          <w:rPr>
            <w:rFonts w:asciiTheme="minorHAnsi" w:eastAsiaTheme="minorEastAsia" w:hAnsiTheme="minorHAnsi" w:cstheme="minorBidi"/>
            <w:sz w:val="22"/>
            <w:szCs w:val="22"/>
          </w:rPr>
          <w:tab/>
        </w:r>
        <w:r w:rsidRPr="009F743A">
          <w:rPr>
            <w:rStyle w:val="Hyperlink"/>
          </w:rPr>
          <w:t>Identification of Technology and Standards</w:t>
        </w:r>
        <w:r>
          <w:rPr>
            <w:webHidden/>
          </w:rPr>
          <w:tab/>
        </w:r>
        <w:r>
          <w:rPr>
            <w:webHidden/>
          </w:rPr>
          <w:fldChar w:fldCharType="begin"/>
        </w:r>
        <w:r>
          <w:rPr>
            <w:webHidden/>
          </w:rPr>
          <w:instrText xml:space="preserve"> PAGEREF _Toc535565122 \h </w:instrText>
        </w:r>
      </w:ins>
      <w:r>
        <w:rPr>
          <w:webHidden/>
        </w:rPr>
      </w:r>
      <w:r>
        <w:rPr>
          <w:webHidden/>
        </w:rPr>
        <w:fldChar w:fldCharType="separate"/>
      </w:r>
      <w:ins w:id="354" w:author="Author">
        <w:r>
          <w:rPr>
            <w:webHidden/>
          </w:rPr>
          <w:t>114</w:t>
        </w:r>
        <w:r>
          <w:rPr>
            <w:webHidden/>
          </w:rPr>
          <w:fldChar w:fldCharType="end"/>
        </w:r>
        <w:r w:rsidRPr="009F743A">
          <w:rPr>
            <w:rStyle w:val="Hyperlink"/>
          </w:rPr>
          <w:fldChar w:fldCharType="end"/>
        </w:r>
      </w:ins>
    </w:p>
    <w:p w14:paraId="5A60F68C" w14:textId="0A17CDEE" w:rsidR="00FC7D2B" w:rsidRDefault="00FC7D2B">
      <w:pPr>
        <w:pStyle w:val="TOC2"/>
        <w:rPr>
          <w:ins w:id="355" w:author="Author"/>
          <w:rFonts w:asciiTheme="minorHAnsi" w:eastAsiaTheme="minorEastAsia" w:hAnsiTheme="minorHAnsi" w:cstheme="minorBidi"/>
          <w:sz w:val="22"/>
          <w:szCs w:val="22"/>
        </w:rPr>
      </w:pPr>
      <w:ins w:id="356" w:author="Author">
        <w:r w:rsidRPr="009F743A">
          <w:rPr>
            <w:rStyle w:val="Hyperlink"/>
          </w:rPr>
          <w:fldChar w:fldCharType="begin"/>
        </w:r>
        <w:r w:rsidRPr="009F743A">
          <w:rPr>
            <w:rStyle w:val="Hyperlink"/>
          </w:rPr>
          <w:instrText xml:space="preserve"> </w:instrText>
        </w:r>
        <w:r>
          <w:instrText>HYPERLINK \l "_Toc535565123"</w:instrText>
        </w:r>
        <w:r w:rsidRPr="009F743A">
          <w:rPr>
            <w:rStyle w:val="Hyperlink"/>
          </w:rPr>
          <w:instrText xml:space="preserve"> </w:instrText>
        </w:r>
        <w:r w:rsidRPr="009F743A">
          <w:rPr>
            <w:rStyle w:val="Hyperlink"/>
          </w:rPr>
          <w:fldChar w:fldCharType="separate"/>
        </w:r>
        <w:r w:rsidRPr="009F743A">
          <w:rPr>
            <w:rStyle w:val="Hyperlink"/>
          </w:rPr>
          <w:t>A.2.</w:t>
        </w:r>
        <w:r>
          <w:rPr>
            <w:rFonts w:asciiTheme="minorHAnsi" w:eastAsiaTheme="minorEastAsia" w:hAnsiTheme="minorHAnsi" w:cstheme="minorBidi"/>
            <w:sz w:val="22"/>
            <w:szCs w:val="22"/>
          </w:rPr>
          <w:tab/>
        </w:r>
        <w:r w:rsidRPr="009F743A">
          <w:rPr>
            <w:rStyle w:val="Hyperlink"/>
          </w:rPr>
          <w:t>Constraining Policies, Directives and Procedures</w:t>
        </w:r>
        <w:r>
          <w:rPr>
            <w:webHidden/>
          </w:rPr>
          <w:tab/>
        </w:r>
        <w:r>
          <w:rPr>
            <w:webHidden/>
          </w:rPr>
          <w:fldChar w:fldCharType="begin"/>
        </w:r>
        <w:r>
          <w:rPr>
            <w:webHidden/>
          </w:rPr>
          <w:instrText xml:space="preserve"> PAGEREF _Toc535565123 \h </w:instrText>
        </w:r>
      </w:ins>
      <w:r>
        <w:rPr>
          <w:webHidden/>
        </w:rPr>
      </w:r>
      <w:r>
        <w:rPr>
          <w:webHidden/>
        </w:rPr>
        <w:fldChar w:fldCharType="separate"/>
      </w:r>
      <w:ins w:id="357" w:author="Author">
        <w:r>
          <w:rPr>
            <w:webHidden/>
          </w:rPr>
          <w:t>114</w:t>
        </w:r>
        <w:r>
          <w:rPr>
            <w:webHidden/>
          </w:rPr>
          <w:fldChar w:fldCharType="end"/>
        </w:r>
        <w:r w:rsidRPr="009F743A">
          <w:rPr>
            <w:rStyle w:val="Hyperlink"/>
          </w:rPr>
          <w:fldChar w:fldCharType="end"/>
        </w:r>
      </w:ins>
    </w:p>
    <w:p w14:paraId="54DF4C9F" w14:textId="5D6680C5" w:rsidR="00FC7D2B" w:rsidRDefault="00FC7D2B">
      <w:pPr>
        <w:pStyle w:val="TOC2"/>
        <w:rPr>
          <w:ins w:id="358" w:author="Author"/>
          <w:rFonts w:asciiTheme="minorHAnsi" w:eastAsiaTheme="minorEastAsia" w:hAnsiTheme="minorHAnsi" w:cstheme="minorBidi"/>
          <w:sz w:val="22"/>
          <w:szCs w:val="22"/>
        </w:rPr>
      </w:pPr>
      <w:ins w:id="359" w:author="Author">
        <w:r w:rsidRPr="009F743A">
          <w:rPr>
            <w:rStyle w:val="Hyperlink"/>
          </w:rPr>
          <w:fldChar w:fldCharType="begin"/>
        </w:r>
        <w:r w:rsidRPr="009F743A">
          <w:rPr>
            <w:rStyle w:val="Hyperlink"/>
          </w:rPr>
          <w:instrText xml:space="preserve"> </w:instrText>
        </w:r>
        <w:r>
          <w:instrText>HYPERLINK \l "_Toc535565124"</w:instrText>
        </w:r>
        <w:r w:rsidRPr="009F743A">
          <w:rPr>
            <w:rStyle w:val="Hyperlink"/>
          </w:rPr>
          <w:instrText xml:space="preserve"> </w:instrText>
        </w:r>
        <w:r w:rsidRPr="009F743A">
          <w:rPr>
            <w:rStyle w:val="Hyperlink"/>
          </w:rPr>
          <w:fldChar w:fldCharType="separate"/>
        </w:r>
        <w:r w:rsidRPr="009F743A">
          <w:rPr>
            <w:rStyle w:val="Hyperlink"/>
          </w:rPr>
          <w:t>A.3.</w:t>
        </w:r>
        <w:r>
          <w:rPr>
            <w:rFonts w:asciiTheme="minorHAnsi" w:eastAsiaTheme="minorEastAsia" w:hAnsiTheme="minorHAnsi" w:cstheme="minorBidi"/>
            <w:sz w:val="22"/>
            <w:szCs w:val="22"/>
          </w:rPr>
          <w:tab/>
        </w:r>
        <w:r w:rsidRPr="009F743A">
          <w:rPr>
            <w:rStyle w:val="Hyperlink"/>
          </w:rPr>
          <w:t>Requirements Traceability Matrix</w:t>
        </w:r>
        <w:r>
          <w:rPr>
            <w:webHidden/>
          </w:rPr>
          <w:tab/>
        </w:r>
        <w:r>
          <w:rPr>
            <w:webHidden/>
          </w:rPr>
          <w:fldChar w:fldCharType="begin"/>
        </w:r>
        <w:r>
          <w:rPr>
            <w:webHidden/>
          </w:rPr>
          <w:instrText xml:space="preserve"> PAGEREF _Toc535565124 \h </w:instrText>
        </w:r>
      </w:ins>
      <w:r>
        <w:rPr>
          <w:webHidden/>
        </w:rPr>
      </w:r>
      <w:r>
        <w:rPr>
          <w:webHidden/>
        </w:rPr>
        <w:fldChar w:fldCharType="separate"/>
      </w:r>
      <w:ins w:id="360" w:author="Author">
        <w:r>
          <w:rPr>
            <w:webHidden/>
          </w:rPr>
          <w:t>114</w:t>
        </w:r>
        <w:r>
          <w:rPr>
            <w:webHidden/>
          </w:rPr>
          <w:fldChar w:fldCharType="end"/>
        </w:r>
        <w:r w:rsidRPr="009F743A">
          <w:rPr>
            <w:rStyle w:val="Hyperlink"/>
          </w:rPr>
          <w:fldChar w:fldCharType="end"/>
        </w:r>
      </w:ins>
    </w:p>
    <w:p w14:paraId="158B61F5" w14:textId="4322577C" w:rsidR="00FC7D2B" w:rsidRDefault="00FC7D2B">
      <w:pPr>
        <w:pStyle w:val="TOC2"/>
        <w:rPr>
          <w:ins w:id="361" w:author="Author"/>
          <w:rFonts w:asciiTheme="minorHAnsi" w:eastAsiaTheme="minorEastAsia" w:hAnsiTheme="minorHAnsi" w:cstheme="minorBidi"/>
          <w:sz w:val="22"/>
          <w:szCs w:val="22"/>
        </w:rPr>
      </w:pPr>
      <w:ins w:id="362" w:author="Author">
        <w:r w:rsidRPr="009F743A">
          <w:rPr>
            <w:rStyle w:val="Hyperlink"/>
          </w:rPr>
          <w:fldChar w:fldCharType="begin"/>
        </w:r>
        <w:r w:rsidRPr="009F743A">
          <w:rPr>
            <w:rStyle w:val="Hyperlink"/>
          </w:rPr>
          <w:instrText xml:space="preserve"> </w:instrText>
        </w:r>
        <w:r>
          <w:instrText>HYPERLINK \l "_Toc535565125"</w:instrText>
        </w:r>
        <w:r w:rsidRPr="009F743A">
          <w:rPr>
            <w:rStyle w:val="Hyperlink"/>
          </w:rPr>
          <w:instrText xml:space="preserve"> </w:instrText>
        </w:r>
        <w:r w:rsidRPr="009F743A">
          <w:rPr>
            <w:rStyle w:val="Hyperlink"/>
          </w:rPr>
          <w:fldChar w:fldCharType="separate"/>
        </w:r>
        <w:r w:rsidRPr="009F743A">
          <w:rPr>
            <w:rStyle w:val="Hyperlink"/>
          </w:rPr>
          <w:t>A.4.</w:t>
        </w:r>
        <w:r>
          <w:rPr>
            <w:rFonts w:asciiTheme="minorHAnsi" w:eastAsiaTheme="minorEastAsia" w:hAnsiTheme="minorHAnsi" w:cstheme="minorBidi"/>
            <w:sz w:val="22"/>
            <w:szCs w:val="22"/>
          </w:rPr>
          <w:tab/>
        </w:r>
        <w:r w:rsidRPr="009F743A">
          <w:rPr>
            <w:rStyle w:val="Hyperlink"/>
          </w:rPr>
          <w:t>Packaging and Installation</w:t>
        </w:r>
        <w:r>
          <w:rPr>
            <w:webHidden/>
          </w:rPr>
          <w:tab/>
        </w:r>
        <w:r>
          <w:rPr>
            <w:webHidden/>
          </w:rPr>
          <w:fldChar w:fldCharType="begin"/>
        </w:r>
        <w:r>
          <w:rPr>
            <w:webHidden/>
          </w:rPr>
          <w:instrText xml:space="preserve"> PAGEREF _Toc535565125 \h </w:instrText>
        </w:r>
      </w:ins>
      <w:r>
        <w:rPr>
          <w:webHidden/>
        </w:rPr>
      </w:r>
      <w:r>
        <w:rPr>
          <w:webHidden/>
        </w:rPr>
        <w:fldChar w:fldCharType="separate"/>
      </w:r>
      <w:ins w:id="363" w:author="Author">
        <w:r>
          <w:rPr>
            <w:webHidden/>
          </w:rPr>
          <w:t>114</w:t>
        </w:r>
        <w:r>
          <w:rPr>
            <w:webHidden/>
          </w:rPr>
          <w:fldChar w:fldCharType="end"/>
        </w:r>
        <w:r w:rsidRPr="009F743A">
          <w:rPr>
            <w:rStyle w:val="Hyperlink"/>
          </w:rPr>
          <w:fldChar w:fldCharType="end"/>
        </w:r>
      </w:ins>
    </w:p>
    <w:p w14:paraId="1F39A097" w14:textId="16CF69BD" w:rsidR="00FC7D2B" w:rsidRDefault="00FC7D2B">
      <w:pPr>
        <w:pStyle w:val="TOC2"/>
        <w:rPr>
          <w:ins w:id="364" w:author="Author"/>
          <w:rFonts w:asciiTheme="minorHAnsi" w:eastAsiaTheme="minorEastAsia" w:hAnsiTheme="minorHAnsi" w:cstheme="minorBidi"/>
          <w:sz w:val="22"/>
          <w:szCs w:val="22"/>
        </w:rPr>
      </w:pPr>
      <w:ins w:id="365" w:author="Author">
        <w:r w:rsidRPr="009F743A">
          <w:rPr>
            <w:rStyle w:val="Hyperlink"/>
          </w:rPr>
          <w:fldChar w:fldCharType="begin"/>
        </w:r>
        <w:r w:rsidRPr="009F743A">
          <w:rPr>
            <w:rStyle w:val="Hyperlink"/>
          </w:rPr>
          <w:instrText xml:space="preserve"> </w:instrText>
        </w:r>
        <w:r>
          <w:instrText>HYPERLINK \l "_Toc535565126"</w:instrText>
        </w:r>
        <w:r w:rsidRPr="009F743A">
          <w:rPr>
            <w:rStyle w:val="Hyperlink"/>
          </w:rPr>
          <w:instrText xml:space="preserve"> </w:instrText>
        </w:r>
        <w:r w:rsidRPr="009F743A">
          <w:rPr>
            <w:rStyle w:val="Hyperlink"/>
          </w:rPr>
          <w:fldChar w:fldCharType="separate"/>
        </w:r>
        <w:r w:rsidRPr="009F743A">
          <w:rPr>
            <w:rStyle w:val="Hyperlink"/>
          </w:rPr>
          <w:t>A.5.</w:t>
        </w:r>
        <w:r>
          <w:rPr>
            <w:rFonts w:asciiTheme="minorHAnsi" w:eastAsiaTheme="minorEastAsia" w:hAnsiTheme="minorHAnsi" w:cstheme="minorBidi"/>
            <w:sz w:val="22"/>
            <w:szCs w:val="22"/>
          </w:rPr>
          <w:tab/>
        </w:r>
        <w:r w:rsidRPr="009F743A">
          <w:rPr>
            <w:rStyle w:val="Hyperlink"/>
          </w:rPr>
          <w:t>Design Metrics</w:t>
        </w:r>
        <w:r>
          <w:rPr>
            <w:webHidden/>
          </w:rPr>
          <w:tab/>
        </w:r>
        <w:r>
          <w:rPr>
            <w:webHidden/>
          </w:rPr>
          <w:fldChar w:fldCharType="begin"/>
        </w:r>
        <w:r>
          <w:rPr>
            <w:webHidden/>
          </w:rPr>
          <w:instrText xml:space="preserve"> PAGEREF _Toc535565126 \h </w:instrText>
        </w:r>
      </w:ins>
      <w:r>
        <w:rPr>
          <w:webHidden/>
        </w:rPr>
      </w:r>
      <w:r>
        <w:rPr>
          <w:webHidden/>
        </w:rPr>
        <w:fldChar w:fldCharType="separate"/>
      </w:r>
      <w:ins w:id="366" w:author="Author">
        <w:r>
          <w:rPr>
            <w:webHidden/>
          </w:rPr>
          <w:t>114</w:t>
        </w:r>
        <w:r>
          <w:rPr>
            <w:webHidden/>
          </w:rPr>
          <w:fldChar w:fldCharType="end"/>
        </w:r>
        <w:r w:rsidRPr="009F743A">
          <w:rPr>
            <w:rStyle w:val="Hyperlink"/>
          </w:rPr>
          <w:fldChar w:fldCharType="end"/>
        </w:r>
      </w:ins>
    </w:p>
    <w:p w14:paraId="7514622F" w14:textId="24446D49" w:rsidR="00027267" w:rsidDel="00FC7D2B" w:rsidRDefault="00027267">
      <w:pPr>
        <w:pStyle w:val="TOC1"/>
        <w:rPr>
          <w:del w:id="367" w:author="Author"/>
          <w:rFonts w:asciiTheme="minorHAnsi" w:eastAsiaTheme="minorEastAsia" w:hAnsiTheme="minorHAnsi" w:cstheme="minorBidi"/>
          <w:sz w:val="22"/>
          <w:szCs w:val="22"/>
        </w:rPr>
      </w:pPr>
      <w:del w:id="368" w:author="Author">
        <w:r w:rsidRPr="00FC7D2B" w:rsidDel="00FC7D2B">
          <w:delText>1.</w:delText>
        </w:r>
        <w:r w:rsidDel="00FC7D2B">
          <w:rPr>
            <w:rFonts w:asciiTheme="minorHAnsi" w:eastAsiaTheme="minorEastAsia" w:hAnsiTheme="minorHAnsi" w:cstheme="minorBidi"/>
            <w:sz w:val="22"/>
            <w:szCs w:val="22"/>
          </w:rPr>
          <w:tab/>
        </w:r>
        <w:r w:rsidRPr="00FC7D2B" w:rsidDel="00FC7D2B">
          <w:delText>Introduction</w:delText>
        </w:r>
        <w:r w:rsidDel="00FC7D2B">
          <w:rPr>
            <w:webHidden/>
          </w:rPr>
          <w:tab/>
          <w:delText>1</w:delText>
        </w:r>
      </w:del>
    </w:p>
    <w:p w14:paraId="2A07A2CE" w14:textId="43879DE0" w:rsidR="00027267" w:rsidDel="00FC7D2B" w:rsidRDefault="00027267">
      <w:pPr>
        <w:pStyle w:val="TOC2"/>
        <w:rPr>
          <w:del w:id="369" w:author="Author"/>
          <w:rFonts w:asciiTheme="minorHAnsi" w:eastAsiaTheme="minorEastAsia" w:hAnsiTheme="minorHAnsi" w:cstheme="minorBidi"/>
          <w:sz w:val="22"/>
          <w:szCs w:val="22"/>
        </w:rPr>
      </w:pPr>
      <w:del w:id="370" w:author="Author">
        <w:r w:rsidRPr="00FC7D2B" w:rsidDel="00FC7D2B">
          <w:delText>1.1.</w:delText>
        </w:r>
        <w:r w:rsidDel="00FC7D2B">
          <w:rPr>
            <w:rFonts w:asciiTheme="minorHAnsi" w:eastAsiaTheme="minorEastAsia" w:hAnsiTheme="minorHAnsi" w:cstheme="minorBidi"/>
            <w:sz w:val="22"/>
            <w:szCs w:val="22"/>
          </w:rPr>
          <w:tab/>
        </w:r>
        <w:r w:rsidRPr="00FC7D2B" w:rsidDel="00FC7D2B">
          <w:delText>Scope</w:delText>
        </w:r>
        <w:r w:rsidDel="00FC7D2B">
          <w:rPr>
            <w:webHidden/>
          </w:rPr>
          <w:tab/>
          <w:delText>2</w:delText>
        </w:r>
      </w:del>
    </w:p>
    <w:p w14:paraId="01FD8AE3" w14:textId="3074270E" w:rsidR="00027267" w:rsidDel="00FC7D2B" w:rsidRDefault="00027267">
      <w:pPr>
        <w:pStyle w:val="TOC1"/>
        <w:rPr>
          <w:del w:id="371" w:author="Author"/>
          <w:rFonts w:asciiTheme="minorHAnsi" w:eastAsiaTheme="minorEastAsia" w:hAnsiTheme="minorHAnsi" w:cstheme="minorBidi"/>
          <w:sz w:val="22"/>
          <w:szCs w:val="22"/>
        </w:rPr>
      </w:pPr>
      <w:del w:id="372" w:author="Author">
        <w:r w:rsidRPr="00FC7D2B" w:rsidDel="00FC7D2B">
          <w:delText>2.</w:delText>
        </w:r>
        <w:r w:rsidDel="00FC7D2B">
          <w:rPr>
            <w:rFonts w:asciiTheme="minorHAnsi" w:eastAsiaTheme="minorEastAsia" w:hAnsiTheme="minorHAnsi" w:cstheme="minorBidi"/>
            <w:sz w:val="22"/>
            <w:szCs w:val="22"/>
          </w:rPr>
          <w:tab/>
        </w:r>
        <w:r w:rsidRPr="00FC7D2B" w:rsidDel="00FC7D2B">
          <w:delText>Background</w:delText>
        </w:r>
        <w:r w:rsidDel="00FC7D2B">
          <w:rPr>
            <w:webHidden/>
          </w:rPr>
          <w:tab/>
          <w:delText>2</w:delText>
        </w:r>
      </w:del>
    </w:p>
    <w:p w14:paraId="76C5D5F7" w14:textId="71EC1E0D" w:rsidR="00027267" w:rsidDel="00FC7D2B" w:rsidRDefault="00027267">
      <w:pPr>
        <w:pStyle w:val="TOC2"/>
        <w:rPr>
          <w:del w:id="373" w:author="Author"/>
          <w:rFonts w:asciiTheme="minorHAnsi" w:eastAsiaTheme="minorEastAsia" w:hAnsiTheme="minorHAnsi" w:cstheme="minorBidi"/>
          <w:sz w:val="22"/>
          <w:szCs w:val="22"/>
        </w:rPr>
      </w:pPr>
      <w:del w:id="374" w:author="Author">
        <w:r w:rsidRPr="00FC7D2B" w:rsidDel="00FC7D2B">
          <w:delText>2.1.</w:delText>
        </w:r>
        <w:r w:rsidDel="00FC7D2B">
          <w:rPr>
            <w:rFonts w:asciiTheme="minorHAnsi" w:eastAsiaTheme="minorEastAsia" w:hAnsiTheme="minorHAnsi" w:cstheme="minorBidi"/>
            <w:sz w:val="22"/>
            <w:szCs w:val="22"/>
          </w:rPr>
          <w:tab/>
        </w:r>
        <w:r w:rsidRPr="00FC7D2B" w:rsidDel="00FC7D2B">
          <w:delText>Overview of the System</w:delText>
        </w:r>
        <w:r w:rsidDel="00FC7D2B">
          <w:rPr>
            <w:webHidden/>
          </w:rPr>
          <w:tab/>
          <w:delText>2</w:delText>
        </w:r>
      </w:del>
    </w:p>
    <w:p w14:paraId="1EAE6B15" w14:textId="3844855D" w:rsidR="00027267" w:rsidDel="00FC7D2B" w:rsidRDefault="00027267">
      <w:pPr>
        <w:pStyle w:val="TOC2"/>
        <w:rPr>
          <w:del w:id="375" w:author="Author"/>
          <w:rFonts w:asciiTheme="minorHAnsi" w:eastAsiaTheme="minorEastAsia" w:hAnsiTheme="minorHAnsi" w:cstheme="minorBidi"/>
          <w:sz w:val="22"/>
          <w:szCs w:val="22"/>
        </w:rPr>
      </w:pPr>
      <w:del w:id="376" w:author="Author">
        <w:r w:rsidRPr="00FC7D2B" w:rsidDel="00FC7D2B">
          <w:delText>2.2.</w:delText>
        </w:r>
        <w:r w:rsidDel="00FC7D2B">
          <w:rPr>
            <w:rFonts w:asciiTheme="minorHAnsi" w:eastAsiaTheme="minorEastAsia" w:hAnsiTheme="minorHAnsi" w:cstheme="minorBidi"/>
            <w:sz w:val="22"/>
            <w:szCs w:val="22"/>
          </w:rPr>
          <w:tab/>
        </w:r>
        <w:r w:rsidRPr="00FC7D2B" w:rsidDel="00FC7D2B">
          <w:delText>Business Process Overview</w:delText>
        </w:r>
        <w:r w:rsidDel="00FC7D2B">
          <w:rPr>
            <w:webHidden/>
          </w:rPr>
          <w:tab/>
          <w:delText>3</w:delText>
        </w:r>
      </w:del>
    </w:p>
    <w:p w14:paraId="244EC2E5" w14:textId="59C2DF2E" w:rsidR="00027267" w:rsidDel="00FC7D2B" w:rsidRDefault="00027267">
      <w:pPr>
        <w:pStyle w:val="TOC2"/>
        <w:rPr>
          <w:del w:id="377" w:author="Author"/>
          <w:rFonts w:asciiTheme="minorHAnsi" w:eastAsiaTheme="minorEastAsia" w:hAnsiTheme="minorHAnsi" w:cstheme="minorBidi"/>
          <w:sz w:val="22"/>
          <w:szCs w:val="22"/>
        </w:rPr>
      </w:pPr>
      <w:del w:id="378" w:author="Author">
        <w:r w:rsidRPr="00FC7D2B" w:rsidDel="00FC7D2B">
          <w:delText>2.3.</w:delText>
        </w:r>
        <w:r w:rsidDel="00FC7D2B">
          <w:rPr>
            <w:rFonts w:asciiTheme="minorHAnsi" w:eastAsiaTheme="minorEastAsia" w:hAnsiTheme="minorHAnsi" w:cstheme="minorBidi"/>
            <w:sz w:val="22"/>
            <w:szCs w:val="22"/>
          </w:rPr>
          <w:tab/>
        </w:r>
        <w:r w:rsidRPr="00FC7D2B" w:rsidDel="00FC7D2B">
          <w:delText>High-level Claims Process</w:delText>
        </w:r>
        <w:r w:rsidDel="00FC7D2B">
          <w:rPr>
            <w:webHidden/>
          </w:rPr>
          <w:tab/>
          <w:delText>4</w:delText>
        </w:r>
      </w:del>
    </w:p>
    <w:p w14:paraId="7C97A2DB" w14:textId="2A34AB60" w:rsidR="00027267" w:rsidDel="00FC7D2B" w:rsidRDefault="00027267">
      <w:pPr>
        <w:pStyle w:val="TOC2"/>
        <w:rPr>
          <w:del w:id="379" w:author="Author"/>
          <w:rFonts w:asciiTheme="minorHAnsi" w:eastAsiaTheme="minorEastAsia" w:hAnsiTheme="minorHAnsi" w:cstheme="minorBidi"/>
          <w:sz w:val="22"/>
          <w:szCs w:val="22"/>
        </w:rPr>
      </w:pPr>
      <w:del w:id="380" w:author="Author">
        <w:r w:rsidRPr="00FC7D2B" w:rsidDel="00FC7D2B">
          <w:delText>2.4.</w:delText>
        </w:r>
        <w:r w:rsidDel="00FC7D2B">
          <w:rPr>
            <w:rFonts w:asciiTheme="minorHAnsi" w:eastAsiaTheme="minorEastAsia" w:hAnsiTheme="minorHAnsi" w:cstheme="minorBidi"/>
            <w:sz w:val="22"/>
            <w:szCs w:val="22"/>
          </w:rPr>
          <w:tab/>
        </w:r>
        <w:r w:rsidRPr="00FC7D2B" w:rsidDel="00FC7D2B">
          <w:delText>High-level Request for Additional Information Process</w:delText>
        </w:r>
        <w:r w:rsidDel="00FC7D2B">
          <w:rPr>
            <w:webHidden/>
          </w:rPr>
          <w:tab/>
          <w:delText>5</w:delText>
        </w:r>
      </w:del>
    </w:p>
    <w:p w14:paraId="604F9954" w14:textId="4E381777" w:rsidR="00027267" w:rsidDel="00FC7D2B" w:rsidRDefault="00027267">
      <w:pPr>
        <w:pStyle w:val="TOC2"/>
        <w:rPr>
          <w:del w:id="381" w:author="Author"/>
          <w:rFonts w:asciiTheme="minorHAnsi" w:eastAsiaTheme="minorEastAsia" w:hAnsiTheme="minorHAnsi" w:cstheme="minorBidi"/>
          <w:sz w:val="22"/>
          <w:szCs w:val="22"/>
        </w:rPr>
      </w:pPr>
      <w:del w:id="382" w:author="Author">
        <w:r w:rsidRPr="00FC7D2B" w:rsidDel="00FC7D2B">
          <w:delText>2.5.</w:delText>
        </w:r>
        <w:r w:rsidDel="00FC7D2B">
          <w:rPr>
            <w:rFonts w:asciiTheme="minorHAnsi" w:eastAsiaTheme="minorEastAsia" w:hAnsiTheme="minorHAnsi" w:cstheme="minorBidi"/>
            <w:sz w:val="22"/>
            <w:szCs w:val="22"/>
          </w:rPr>
          <w:tab/>
        </w:r>
        <w:r w:rsidRPr="00FC7D2B" w:rsidDel="00FC7D2B">
          <w:delText>High-level Pre-certification Process</w:delText>
        </w:r>
        <w:r w:rsidDel="00FC7D2B">
          <w:rPr>
            <w:webHidden/>
          </w:rPr>
          <w:tab/>
          <w:delText>6</w:delText>
        </w:r>
      </w:del>
    </w:p>
    <w:p w14:paraId="68BA0966" w14:textId="4EA9990C" w:rsidR="00027267" w:rsidDel="00FC7D2B" w:rsidRDefault="00027267">
      <w:pPr>
        <w:pStyle w:val="TOC2"/>
        <w:rPr>
          <w:del w:id="383" w:author="Author"/>
          <w:rFonts w:asciiTheme="minorHAnsi" w:eastAsiaTheme="minorEastAsia" w:hAnsiTheme="minorHAnsi" w:cstheme="minorBidi"/>
          <w:sz w:val="22"/>
          <w:szCs w:val="22"/>
        </w:rPr>
      </w:pPr>
      <w:del w:id="384" w:author="Author">
        <w:r w:rsidRPr="00FC7D2B" w:rsidDel="00FC7D2B">
          <w:delText>2.6.</w:delText>
        </w:r>
        <w:r w:rsidDel="00FC7D2B">
          <w:rPr>
            <w:rFonts w:asciiTheme="minorHAnsi" w:eastAsiaTheme="minorEastAsia" w:hAnsiTheme="minorHAnsi" w:cstheme="minorBidi"/>
            <w:sz w:val="22"/>
            <w:szCs w:val="22"/>
          </w:rPr>
          <w:tab/>
        </w:r>
        <w:r w:rsidRPr="00FC7D2B" w:rsidDel="00FC7D2B">
          <w:delText>Overview of the Significant Requirements</w:delText>
        </w:r>
        <w:r w:rsidDel="00FC7D2B">
          <w:rPr>
            <w:webHidden/>
          </w:rPr>
          <w:tab/>
          <w:delText>7</w:delText>
        </w:r>
      </w:del>
    </w:p>
    <w:p w14:paraId="44077EBF" w14:textId="06F8A662" w:rsidR="00027267" w:rsidDel="00FC7D2B" w:rsidRDefault="00027267">
      <w:pPr>
        <w:pStyle w:val="TOC3"/>
        <w:rPr>
          <w:del w:id="385" w:author="Author"/>
          <w:rFonts w:asciiTheme="minorHAnsi" w:eastAsiaTheme="minorEastAsia" w:hAnsiTheme="minorHAnsi" w:cstheme="minorBidi"/>
          <w:sz w:val="22"/>
          <w:szCs w:val="22"/>
        </w:rPr>
      </w:pPr>
      <w:del w:id="386" w:author="Author">
        <w:r w:rsidRPr="00FC7D2B" w:rsidDel="00FC7D2B">
          <w:rPr>
            <w14:scene3d>
              <w14:camera w14:prst="orthographicFront"/>
              <w14:lightRig w14:rig="threePt" w14:dir="t">
                <w14:rot w14:lat="0" w14:lon="0" w14:rev="0"/>
              </w14:lightRig>
            </w14:scene3d>
          </w:rPr>
          <w:delText>2.6.1.</w:delText>
        </w:r>
        <w:r w:rsidDel="00FC7D2B">
          <w:rPr>
            <w:rFonts w:asciiTheme="minorHAnsi" w:eastAsiaTheme="minorEastAsia" w:hAnsiTheme="minorHAnsi" w:cstheme="minorBidi"/>
            <w:sz w:val="22"/>
            <w:szCs w:val="22"/>
          </w:rPr>
          <w:tab/>
        </w:r>
        <w:r w:rsidRPr="00FC7D2B" w:rsidDel="00FC7D2B">
          <w:delText>Architecture Platform Epics</w:delText>
        </w:r>
        <w:r w:rsidDel="00FC7D2B">
          <w:rPr>
            <w:webHidden/>
          </w:rPr>
          <w:tab/>
          <w:delText>7</w:delText>
        </w:r>
      </w:del>
    </w:p>
    <w:p w14:paraId="6E96466B" w14:textId="4436C267" w:rsidR="00027267" w:rsidDel="00FC7D2B" w:rsidRDefault="00027267">
      <w:pPr>
        <w:pStyle w:val="TOC3"/>
        <w:rPr>
          <w:del w:id="387" w:author="Author"/>
          <w:rFonts w:asciiTheme="minorHAnsi" w:eastAsiaTheme="minorEastAsia" w:hAnsiTheme="minorHAnsi" w:cstheme="minorBidi"/>
          <w:sz w:val="22"/>
          <w:szCs w:val="22"/>
        </w:rPr>
      </w:pPr>
      <w:del w:id="388" w:author="Author">
        <w:r w:rsidRPr="00FC7D2B" w:rsidDel="00FC7D2B">
          <w:rPr>
            <w14:scene3d>
              <w14:camera w14:prst="orthographicFront"/>
              <w14:lightRig w14:rig="threePt" w14:dir="t">
                <w14:rot w14:lat="0" w14:lon="0" w14:rev="0"/>
              </w14:lightRig>
            </w14:scene3d>
          </w:rPr>
          <w:delText>2.6.2.</w:delText>
        </w:r>
        <w:r w:rsidDel="00FC7D2B">
          <w:rPr>
            <w:rFonts w:asciiTheme="minorHAnsi" w:eastAsiaTheme="minorEastAsia" w:hAnsiTheme="minorHAnsi" w:cstheme="minorBidi"/>
            <w:sz w:val="22"/>
            <w:szCs w:val="22"/>
          </w:rPr>
          <w:tab/>
        </w:r>
        <w:r w:rsidRPr="00FC7D2B" w:rsidDel="00FC7D2B">
          <w:delText>Overview of the Functional Workload/Performance Requirements</w:delText>
        </w:r>
        <w:r w:rsidDel="00FC7D2B">
          <w:rPr>
            <w:webHidden/>
          </w:rPr>
          <w:tab/>
          <w:delText>9</w:delText>
        </w:r>
      </w:del>
    </w:p>
    <w:p w14:paraId="16185954" w14:textId="1833D7B0" w:rsidR="00027267" w:rsidDel="00FC7D2B" w:rsidRDefault="00027267">
      <w:pPr>
        <w:pStyle w:val="TOC3"/>
        <w:rPr>
          <w:del w:id="389" w:author="Author"/>
          <w:rFonts w:asciiTheme="minorHAnsi" w:eastAsiaTheme="minorEastAsia" w:hAnsiTheme="minorHAnsi" w:cstheme="minorBidi"/>
          <w:sz w:val="22"/>
          <w:szCs w:val="22"/>
        </w:rPr>
      </w:pPr>
      <w:del w:id="390" w:author="Author">
        <w:r w:rsidRPr="00FC7D2B" w:rsidDel="00FC7D2B">
          <w:rPr>
            <w14:scene3d>
              <w14:camera w14:prst="orthographicFront"/>
              <w14:lightRig w14:rig="threePt" w14:dir="t">
                <w14:rot w14:lat="0" w14:lon="0" w14:rev="0"/>
              </w14:lightRig>
            </w14:scene3d>
          </w:rPr>
          <w:delText>2.6.3.</w:delText>
        </w:r>
        <w:r w:rsidDel="00FC7D2B">
          <w:rPr>
            <w:rFonts w:asciiTheme="minorHAnsi" w:eastAsiaTheme="minorEastAsia" w:hAnsiTheme="minorHAnsi" w:cstheme="minorBidi"/>
            <w:sz w:val="22"/>
            <w:szCs w:val="22"/>
          </w:rPr>
          <w:tab/>
        </w:r>
        <w:r w:rsidRPr="00FC7D2B" w:rsidDel="00FC7D2B">
          <w:delText>Overview of Operational Requirements</w:delText>
        </w:r>
        <w:r w:rsidDel="00FC7D2B">
          <w:rPr>
            <w:webHidden/>
          </w:rPr>
          <w:tab/>
          <w:delText>11</w:delText>
        </w:r>
      </w:del>
    </w:p>
    <w:p w14:paraId="3F27B911" w14:textId="346F1B76" w:rsidR="00027267" w:rsidDel="00FC7D2B" w:rsidRDefault="00027267">
      <w:pPr>
        <w:pStyle w:val="TOC4"/>
        <w:rPr>
          <w:del w:id="391" w:author="Author"/>
          <w:rFonts w:asciiTheme="minorHAnsi" w:eastAsiaTheme="minorEastAsia" w:hAnsiTheme="minorHAnsi" w:cstheme="minorBidi"/>
          <w:noProof/>
          <w:sz w:val="22"/>
          <w:szCs w:val="22"/>
        </w:rPr>
      </w:pPr>
      <w:del w:id="392" w:author="Author">
        <w:r w:rsidRPr="00FC7D2B" w:rsidDel="00FC7D2B">
          <w:rPr>
            <w:noProof/>
          </w:rPr>
          <w:delText>2.6.3.1.</w:delText>
        </w:r>
        <w:r w:rsidDel="00FC7D2B">
          <w:rPr>
            <w:rFonts w:asciiTheme="minorHAnsi" w:eastAsiaTheme="minorEastAsia" w:hAnsiTheme="minorHAnsi" w:cstheme="minorBidi"/>
            <w:noProof/>
            <w:sz w:val="22"/>
            <w:szCs w:val="22"/>
          </w:rPr>
          <w:tab/>
        </w:r>
        <w:r w:rsidRPr="00FC7D2B" w:rsidDel="00FC7D2B">
          <w:rPr>
            <w:noProof/>
          </w:rPr>
          <w:delText>Scalability</w:delText>
        </w:r>
        <w:r w:rsidDel="00FC7D2B">
          <w:rPr>
            <w:noProof/>
            <w:webHidden/>
          </w:rPr>
          <w:tab/>
          <w:delText>11</w:delText>
        </w:r>
      </w:del>
    </w:p>
    <w:p w14:paraId="71F39AF0" w14:textId="5463803B" w:rsidR="00027267" w:rsidDel="00FC7D2B" w:rsidRDefault="00027267">
      <w:pPr>
        <w:pStyle w:val="TOC4"/>
        <w:rPr>
          <w:del w:id="393" w:author="Author"/>
          <w:rFonts w:asciiTheme="minorHAnsi" w:eastAsiaTheme="minorEastAsia" w:hAnsiTheme="minorHAnsi" w:cstheme="minorBidi"/>
          <w:noProof/>
          <w:sz w:val="22"/>
          <w:szCs w:val="22"/>
        </w:rPr>
      </w:pPr>
      <w:del w:id="394" w:author="Author">
        <w:r w:rsidRPr="00FC7D2B" w:rsidDel="00FC7D2B">
          <w:rPr>
            <w:noProof/>
          </w:rPr>
          <w:delText>2.6.3.2.</w:delText>
        </w:r>
        <w:r w:rsidDel="00FC7D2B">
          <w:rPr>
            <w:rFonts w:asciiTheme="minorHAnsi" w:eastAsiaTheme="minorEastAsia" w:hAnsiTheme="minorHAnsi" w:cstheme="minorBidi"/>
            <w:noProof/>
            <w:sz w:val="22"/>
            <w:szCs w:val="22"/>
          </w:rPr>
          <w:tab/>
        </w:r>
        <w:r w:rsidRPr="00FC7D2B" w:rsidDel="00FC7D2B">
          <w:rPr>
            <w:noProof/>
          </w:rPr>
          <w:delText>Availability</w:delText>
        </w:r>
        <w:r w:rsidDel="00FC7D2B">
          <w:rPr>
            <w:noProof/>
            <w:webHidden/>
          </w:rPr>
          <w:tab/>
          <w:delText>12</w:delText>
        </w:r>
      </w:del>
    </w:p>
    <w:p w14:paraId="298BDA42" w14:textId="78FE1BE5" w:rsidR="00027267" w:rsidDel="00FC7D2B" w:rsidRDefault="00027267">
      <w:pPr>
        <w:pStyle w:val="TOC4"/>
        <w:rPr>
          <w:del w:id="395" w:author="Author"/>
          <w:rFonts w:asciiTheme="minorHAnsi" w:eastAsiaTheme="minorEastAsia" w:hAnsiTheme="minorHAnsi" w:cstheme="minorBidi"/>
          <w:noProof/>
          <w:sz w:val="22"/>
          <w:szCs w:val="22"/>
        </w:rPr>
      </w:pPr>
      <w:del w:id="396" w:author="Author">
        <w:r w:rsidRPr="00FC7D2B" w:rsidDel="00FC7D2B">
          <w:rPr>
            <w:noProof/>
          </w:rPr>
          <w:delText>2.6.3.3.</w:delText>
        </w:r>
        <w:r w:rsidDel="00FC7D2B">
          <w:rPr>
            <w:rFonts w:asciiTheme="minorHAnsi" w:eastAsiaTheme="minorEastAsia" w:hAnsiTheme="minorHAnsi" w:cstheme="minorBidi"/>
            <w:noProof/>
            <w:sz w:val="22"/>
            <w:szCs w:val="22"/>
          </w:rPr>
          <w:tab/>
        </w:r>
        <w:r w:rsidRPr="00FC7D2B" w:rsidDel="00FC7D2B">
          <w:rPr>
            <w:noProof/>
          </w:rPr>
          <w:delText>Disaster Recovery (DR)</w:delText>
        </w:r>
        <w:r w:rsidDel="00FC7D2B">
          <w:rPr>
            <w:noProof/>
            <w:webHidden/>
          </w:rPr>
          <w:tab/>
          <w:delText>12</w:delText>
        </w:r>
      </w:del>
    </w:p>
    <w:p w14:paraId="7540CD32" w14:textId="255F3114" w:rsidR="00027267" w:rsidDel="00FC7D2B" w:rsidRDefault="00027267">
      <w:pPr>
        <w:pStyle w:val="TOC3"/>
        <w:rPr>
          <w:del w:id="397" w:author="Author"/>
          <w:rFonts w:asciiTheme="minorHAnsi" w:eastAsiaTheme="minorEastAsia" w:hAnsiTheme="minorHAnsi" w:cstheme="minorBidi"/>
          <w:sz w:val="22"/>
          <w:szCs w:val="22"/>
        </w:rPr>
      </w:pPr>
      <w:del w:id="398" w:author="Author">
        <w:r w:rsidRPr="00FC7D2B" w:rsidDel="00FC7D2B">
          <w:rPr>
            <w14:scene3d>
              <w14:camera w14:prst="orthographicFront"/>
              <w14:lightRig w14:rig="threePt" w14:dir="t">
                <w14:rot w14:lat="0" w14:lon="0" w14:rev="0"/>
              </w14:lightRig>
            </w14:scene3d>
          </w:rPr>
          <w:delText>2.6.4.</w:delText>
        </w:r>
        <w:r w:rsidDel="00FC7D2B">
          <w:rPr>
            <w:rFonts w:asciiTheme="minorHAnsi" w:eastAsiaTheme="minorEastAsia" w:hAnsiTheme="minorHAnsi" w:cstheme="minorBidi"/>
            <w:sz w:val="22"/>
            <w:szCs w:val="22"/>
          </w:rPr>
          <w:tab/>
        </w:r>
        <w:r w:rsidRPr="00FC7D2B" w:rsidDel="00FC7D2B">
          <w:delText>Architecture Timeline</w:delText>
        </w:r>
        <w:r w:rsidDel="00FC7D2B">
          <w:rPr>
            <w:webHidden/>
          </w:rPr>
          <w:tab/>
          <w:delText>12</w:delText>
        </w:r>
      </w:del>
    </w:p>
    <w:p w14:paraId="520CF258" w14:textId="3A7F01F6" w:rsidR="00027267" w:rsidDel="00FC7D2B" w:rsidRDefault="00027267">
      <w:pPr>
        <w:pStyle w:val="TOC1"/>
        <w:rPr>
          <w:del w:id="399" w:author="Author"/>
          <w:rFonts w:asciiTheme="minorHAnsi" w:eastAsiaTheme="minorEastAsia" w:hAnsiTheme="minorHAnsi" w:cstheme="minorBidi"/>
          <w:sz w:val="22"/>
          <w:szCs w:val="22"/>
        </w:rPr>
      </w:pPr>
      <w:del w:id="400" w:author="Author">
        <w:r w:rsidRPr="00FC7D2B" w:rsidDel="00FC7D2B">
          <w:delText>3.</w:delText>
        </w:r>
        <w:r w:rsidDel="00FC7D2B">
          <w:rPr>
            <w:rFonts w:asciiTheme="minorHAnsi" w:eastAsiaTheme="minorEastAsia" w:hAnsiTheme="minorHAnsi" w:cstheme="minorBidi"/>
            <w:sz w:val="22"/>
            <w:szCs w:val="22"/>
          </w:rPr>
          <w:tab/>
        </w:r>
        <w:r w:rsidRPr="00FC7D2B" w:rsidDel="00FC7D2B">
          <w:delText>Conceptual Design</w:delText>
        </w:r>
        <w:r w:rsidDel="00FC7D2B">
          <w:rPr>
            <w:webHidden/>
          </w:rPr>
          <w:tab/>
          <w:delText>13</w:delText>
        </w:r>
      </w:del>
    </w:p>
    <w:p w14:paraId="55BA0B7C" w14:textId="6D72F0D0" w:rsidR="00027267" w:rsidDel="00FC7D2B" w:rsidRDefault="00027267">
      <w:pPr>
        <w:pStyle w:val="TOC2"/>
        <w:rPr>
          <w:del w:id="401" w:author="Author"/>
          <w:rFonts w:asciiTheme="minorHAnsi" w:eastAsiaTheme="minorEastAsia" w:hAnsiTheme="minorHAnsi" w:cstheme="minorBidi"/>
          <w:sz w:val="22"/>
          <w:szCs w:val="22"/>
        </w:rPr>
      </w:pPr>
      <w:del w:id="402" w:author="Author">
        <w:r w:rsidRPr="00FC7D2B" w:rsidDel="00FC7D2B">
          <w:delText>3.1.</w:delText>
        </w:r>
        <w:r w:rsidDel="00FC7D2B">
          <w:rPr>
            <w:rFonts w:asciiTheme="minorHAnsi" w:eastAsiaTheme="minorEastAsia" w:hAnsiTheme="minorHAnsi" w:cstheme="minorBidi"/>
            <w:sz w:val="22"/>
            <w:szCs w:val="22"/>
          </w:rPr>
          <w:tab/>
        </w:r>
        <w:r w:rsidRPr="00FC7D2B" w:rsidDel="00FC7D2B">
          <w:delText>Conceptual Application Design</w:delText>
        </w:r>
        <w:r w:rsidDel="00FC7D2B">
          <w:rPr>
            <w:webHidden/>
          </w:rPr>
          <w:tab/>
          <w:delText>13</w:delText>
        </w:r>
      </w:del>
    </w:p>
    <w:p w14:paraId="5D577501" w14:textId="268930F6" w:rsidR="00027267" w:rsidDel="00FC7D2B" w:rsidRDefault="00027267">
      <w:pPr>
        <w:pStyle w:val="TOC3"/>
        <w:rPr>
          <w:del w:id="403" w:author="Author"/>
          <w:rFonts w:asciiTheme="minorHAnsi" w:eastAsiaTheme="minorEastAsia" w:hAnsiTheme="minorHAnsi" w:cstheme="minorBidi"/>
          <w:sz w:val="22"/>
          <w:szCs w:val="22"/>
        </w:rPr>
      </w:pPr>
      <w:del w:id="404" w:author="Author">
        <w:r w:rsidRPr="00FC7D2B" w:rsidDel="00FC7D2B">
          <w:rPr>
            <w14:scene3d>
              <w14:camera w14:prst="orthographicFront"/>
              <w14:lightRig w14:rig="threePt" w14:dir="t">
                <w14:rot w14:lat="0" w14:lon="0" w14:rev="0"/>
              </w14:lightRig>
            </w14:scene3d>
          </w:rPr>
          <w:delText>3.1.1.</w:delText>
        </w:r>
        <w:r w:rsidDel="00FC7D2B">
          <w:rPr>
            <w:rFonts w:asciiTheme="minorHAnsi" w:eastAsiaTheme="minorEastAsia" w:hAnsiTheme="minorHAnsi" w:cstheme="minorBidi"/>
            <w:sz w:val="22"/>
            <w:szCs w:val="22"/>
          </w:rPr>
          <w:tab/>
        </w:r>
        <w:r w:rsidRPr="00FC7D2B" w:rsidDel="00FC7D2B">
          <w:delText>User Profiles</w:delText>
        </w:r>
        <w:r w:rsidDel="00FC7D2B">
          <w:rPr>
            <w:webHidden/>
          </w:rPr>
          <w:tab/>
          <w:delText>16</w:delText>
        </w:r>
      </w:del>
    </w:p>
    <w:p w14:paraId="7F3082D9" w14:textId="41CC7DED" w:rsidR="00027267" w:rsidDel="00FC7D2B" w:rsidRDefault="00027267">
      <w:pPr>
        <w:pStyle w:val="TOC4"/>
        <w:rPr>
          <w:del w:id="405" w:author="Author"/>
          <w:rFonts w:asciiTheme="minorHAnsi" w:eastAsiaTheme="minorEastAsia" w:hAnsiTheme="minorHAnsi" w:cstheme="minorBidi"/>
          <w:noProof/>
          <w:sz w:val="22"/>
          <w:szCs w:val="22"/>
        </w:rPr>
      </w:pPr>
      <w:del w:id="406" w:author="Author">
        <w:r w:rsidRPr="00FC7D2B" w:rsidDel="00FC7D2B">
          <w:rPr>
            <w:noProof/>
          </w:rPr>
          <w:delText>3.1.1.1.</w:delText>
        </w:r>
        <w:r w:rsidDel="00FC7D2B">
          <w:rPr>
            <w:rFonts w:asciiTheme="minorHAnsi" w:eastAsiaTheme="minorEastAsia" w:hAnsiTheme="minorHAnsi" w:cstheme="minorBidi"/>
            <w:noProof/>
            <w:sz w:val="22"/>
            <w:szCs w:val="22"/>
          </w:rPr>
          <w:tab/>
        </w:r>
        <w:r w:rsidRPr="00FC7D2B" w:rsidDel="00FC7D2B">
          <w:rPr>
            <w:noProof/>
          </w:rPr>
          <w:delText>TASCore User Types</w:delText>
        </w:r>
        <w:r w:rsidDel="00FC7D2B">
          <w:rPr>
            <w:noProof/>
            <w:webHidden/>
          </w:rPr>
          <w:tab/>
          <w:delText>16</w:delText>
        </w:r>
      </w:del>
    </w:p>
    <w:p w14:paraId="0318B6B9" w14:textId="1D7870CA" w:rsidR="00027267" w:rsidDel="00FC7D2B" w:rsidRDefault="00027267">
      <w:pPr>
        <w:pStyle w:val="TOC3"/>
        <w:rPr>
          <w:del w:id="407" w:author="Author"/>
          <w:rFonts w:asciiTheme="minorHAnsi" w:eastAsiaTheme="minorEastAsia" w:hAnsiTheme="minorHAnsi" w:cstheme="minorBidi"/>
          <w:sz w:val="22"/>
          <w:szCs w:val="22"/>
        </w:rPr>
      </w:pPr>
      <w:del w:id="408" w:author="Author">
        <w:r w:rsidRPr="00FC7D2B" w:rsidDel="00FC7D2B">
          <w:rPr>
            <w14:scene3d>
              <w14:camera w14:prst="orthographicFront"/>
              <w14:lightRig w14:rig="threePt" w14:dir="t">
                <w14:rot w14:lat="0" w14:lon="0" w14:rev="0"/>
              </w14:lightRig>
            </w14:scene3d>
          </w:rPr>
          <w:delText>3.1.2.</w:delText>
        </w:r>
        <w:r w:rsidDel="00FC7D2B">
          <w:rPr>
            <w:rFonts w:asciiTheme="minorHAnsi" w:eastAsiaTheme="minorEastAsia" w:hAnsiTheme="minorHAnsi" w:cstheme="minorBidi"/>
            <w:sz w:val="22"/>
            <w:szCs w:val="22"/>
          </w:rPr>
          <w:tab/>
        </w:r>
        <w:r w:rsidRPr="00FC7D2B" w:rsidDel="00FC7D2B">
          <w:delText>Application Locations</w:delText>
        </w:r>
        <w:r w:rsidDel="00FC7D2B">
          <w:rPr>
            <w:webHidden/>
          </w:rPr>
          <w:tab/>
          <w:delText>18</w:delText>
        </w:r>
      </w:del>
    </w:p>
    <w:p w14:paraId="66267C4B" w14:textId="6F37EE36" w:rsidR="00027267" w:rsidDel="00FC7D2B" w:rsidRDefault="00027267">
      <w:pPr>
        <w:pStyle w:val="TOC4"/>
        <w:rPr>
          <w:del w:id="409" w:author="Author"/>
          <w:rFonts w:asciiTheme="minorHAnsi" w:eastAsiaTheme="minorEastAsia" w:hAnsiTheme="minorHAnsi" w:cstheme="minorBidi"/>
          <w:noProof/>
          <w:sz w:val="22"/>
          <w:szCs w:val="22"/>
        </w:rPr>
      </w:pPr>
      <w:del w:id="410" w:author="Author">
        <w:r w:rsidRPr="00FC7D2B" w:rsidDel="00FC7D2B">
          <w:rPr>
            <w:noProof/>
          </w:rPr>
          <w:delText>3.1.2.1.</w:delText>
        </w:r>
        <w:r w:rsidDel="00FC7D2B">
          <w:rPr>
            <w:rFonts w:asciiTheme="minorHAnsi" w:eastAsiaTheme="minorEastAsia" w:hAnsiTheme="minorHAnsi" w:cstheme="minorBidi"/>
            <w:noProof/>
            <w:sz w:val="22"/>
            <w:szCs w:val="22"/>
          </w:rPr>
          <w:tab/>
        </w:r>
        <w:r w:rsidRPr="00FC7D2B" w:rsidDel="00FC7D2B">
          <w:rPr>
            <w:noProof/>
          </w:rPr>
          <w:delText>Identified Systems</w:delText>
        </w:r>
        <w:r w:rsidDel="00FC7D2B">
          <w:rPr>
            <w:noProof/>
            <w:webHidden/>
          </w:rPr>
          <w:tab/>
          <w:delText>18</w:delText>
        </w:r>
      </w:del>
    </w:p>
    <w:p w14:paraId="6D7B4614" w14:textId="4ABAA010" w:rsidR="00027267" w:rsidDel="00FC7D2B" w:rsidRDefault="00027267">
      <w:pPr>
        <w:pStyle w:val="TOC3"/>
        <w:rPr>
          <w:del w:id="411" w:author="Author"/>
          <w:rFonts w:asciiTheme="minorHAnsi" w:eastAsiaTheme="minorEastAsia" w:hAnsiTheme="minorHAnsi" w:cstheme="minorBidi"/>
          <w:sz w:val="22"/>
          <w:szCs w:val="22"/>
        </w:rPr>
      </w:pPr>
      <w:del w:id="412" w:author="Author">
        <w:r w:rsidRPr="00FC7D2B" w:rsidDel="00FC7D2B">
          <w:rPr>
            <w14:scene3d>
              <w14:camera w14:prst="orthographicFront"/>
              <w14:lightRig w14:rig="threePt" w14:dir="t">
                <w14:rot w14:lat="0" w14:lon="0" w14:rev="0"/>
              </w14:lightRig>
            </w14:scene3d>
          </w:rPr>
          <w:delText>3.1.3.</w:delText>
        </w:r>
        <w:r w:rsidDel="00FC7D2B">
          <w:rPr>
            <w:rFonts w:asciiTheme="minorHAnsi" w:eastAsiaTheme="minorEastAsia" w:hAnsiTheme="minorHAnsi" w:cstheme="minorBidi"/>
            <w:sz w:val="22"/>
            <w:szCs w:val="22"/>
          </w:rPr>
          <w:tab/>
        </w:r>
        <w:r w:rsidRPr="00FC7D2B" w:rsidDel="00FC7D2B">
          <w:delText>MCCF EDI TAS Automated Software Installation and Configuration</w:delText>
        </w:r>
        <w:r w:rsidDel="00FC7D2B">
          <w:rPr>
            <w:webHidden/>
          </w:rPr>
          <w:tab/>
          <w:delText>19</w:delText>
        </w:r>
      </w:del>
    </w:p>
    <w:p w14:paraId="2D3C4F46" w14:textId="163F94C9" w:rsidR="00027267" w:rsidDel="00FC7D2B" w:rsidRDefault="00027267">
      <w:pPr>
        <w:pStyle w:val="TOC2"/>
        <w:rPr>
          <w:del w:id="413" w:author="Author"/>
          <w:rFonts w:asciiTheme="minorHAnsi" w:eastAsiaTheme="minorEastAsia" w:hAnsiTheme="minorHAnsi" w:cstheme="minorBidi"/>
          <w:sz w:val="22"/>
          <w:szCs w:val="22"/>
        </w:rPr>
      </w:pPr>
      <w:del w:id="414" w:author="Author">
        <w:r w:rsidRPr="00FC7D2B" w:rsidDel="00FC7D2B">
          <w:rPr>
            <w:snapToGrid w:val="0"/>
          </w:rPr>
          <w:delText>3.2.</w:delText>
        </w:r>
        <w:r w:rsidDel="00FC7D2B">
          <w:rPr>
            <w:rFonts w:asciiTheme="minorHAnsi" w:eastAsiaTheme="minorEastAsia" w:hAnsiTheme="minorHAnsi" w:cstheme="minorBidi"/>
            <w:sz w:val="22"/>
            <w:szCs w:val="22"/>
          </w:rPr>
          <w:tab/>
        </w:r>
        <w:r w:rsidRPr="00FC7D2B" w:rsidDel="00FC7D2B">
          <w:delText>Conceptual</w:delText>
        </w:r>
        <w:r w:rsidRPr="00FC7D2B" w:rsidDel="00FC7D2B">
          <w:rPr>
            <w:snapToGrid w:val="0"/>
          </w:rPr>
          <w:delText xml:space="preserve"> Data Design</w:delText>
        </w:r>
        <w:r w:rsidDel="00FC7D2B">
          <w:rPr>
            <w:webHidden/>
          </w:rPr>
          <w:tab/>
          <w:delText>27</w:delText>
        </w:r>
      </w:del>
    </w:p>
    <w:p w14:paraId="7DB9FA61" w14:textId="5097A6BD" w:rsidR="00027267" w:rsidDel="00FC7D2B" w:rsidRDefault="00027267">
      <w:pPr>
        <w:pStyle w:val="TOC3"/>
        <w:rPr>
          <w:del w:id="415" w:author="Author"/>
          <w:rFonts w:asciiTheme="minorHAnsi" w:eastAsiaTheme="minorEastAsia" w:hAnsiTheme="minorHAnsi" w:cstheme="minorBidi"/>
          <w:sz w:val="22"/>
          <w:szCs w:val="22"/>
        </w:rPr>
      </w:pPr>
      <w:del w:id="416" w:author="Author">
        <w:r w:rsidRPr="00FC7D2B" w:rsidDel="00FC7D2B">
          <w:rPr>
            <w14:scene3d>
              <w14:camera w14:prst="orthographicFront"/>
              <w14:lightRig w14:rig="threePt" w14:dir="t">
                <w14:rot w14:lat="0" w14:lon="0" w14:rev="0"/>
              </w14:lightRig>
            </w14:scene3d>
          </w:rPr>
          <w:delText>3.2.1.</w:delText>
        </w:r>
        <w:r w:rsidDel="00FC7D2B">
          <w:rPr>
            <w:rFonts w:asciiTheme="minorHAnsi" w:eastAsiaTheme="minorEastAsia" w:hAnsiTheme="minorHAnsi" w:cstheme="minorBidi"/>
            <w:sz w:val="22"/>
            <w:szCs w:val="22"/>
          </w:rPr>
          <w:tab/>
        </w:r>
        <w:r w:rsidRPr="00FC7D2B" w:rsidDel="00FC7D2B">
          <w:delText>Project Conceptual Data Model</w:delText>
        </w:r>
        <w:r w:rsidDel="00FC7D2B">
          <w:rPr>
            <w:webHidden/>
          </w:rPr>
          <w:tab/>
          <w:delText>27</w:delText>
        </w:r>
      </w:del>
    </w:p>
    <w:p w14:paraId="62C76627" w14:textId="028BBB23" w:rsidR="00027267" w:rsidDel="00FC7D2B" w:rsidRDefault="00027267">
      <w:pPr>
        <w:pStyle w:val="TOC4"/>
        <w:rPr>
          <w:del w:id="417" w:author="Author"/>
          <w:rFonts w:asciiTheme="minorHAnsi" w:eastAsiaTheme="minorEastAsia" w:hAnsiTheme="minorHAnsi" w:cstheme="minorBidi"/>
          <w:noProof/>
          <w:sz w:val="22"/>
          <w:szCs w:val="22"/>
        </w:rPr>
      </w:pPr>
      <w:del w:id="418" w:author="Author">
        <w:r w:rsidRPr="00FC7D2B" w:rsidDel="00FC7D2B">
          <w:rPr>
            <w:noProof/>
          </w:rPr>
          <w:delText>3.2.1.1.</w:delText>
        </w:r>
        <w:r w:rsidDel="00FC7D2B">
          <w:rPr>
            <w:rFonts w:asciiTheme="minorHAnsi" w:eastAsiaTheme="minorEastAsia" w:hAnsiTheme="minorHAnsi" w:cstheme="minorBidi"/>
            <w:noProof/>
            <w:sz w:val="22"/>
            <w:szCs w:val="22"/>
          </w:rPr>
          <w:tab/>
        </w:r>
        <w:r w:rsidRPr="00FC7D2B" w:rsidDel="00FC7D2B">
          <w:rPr>
            <w:noProof/>
          </w:rPr>
          <w:delText>FHIR Resources Needed for MCCF EDI TAS</w:delText>
        </w:r>
        <w:r w:rsidDel="00FC7D2B">
          <w:rPr>
            <w:noProof/>
            <w:webHidden/>
          </w:rPr>
          <w:tab/>
          <w:delText>27</w:delText>
        </w:r>
      </w:del>
    </w:p>
    <w:p w14:paraId="16A6DD62" w14:textId="1CDB9D09" w:rsidR="00027267" w:rsidDel="00FC7D2B" w:rsidRDefault="00027267">
      <w:pPr>
        <w:pStyle w:val="TOC3"/>
        <w:rPr>
          <w:del w:id="419" w:author="Author"/>
          <w:rFonts w:asciiTheme="minorHAnsi" w:eastAsiaTheme="minorEastAsia" w:hAnsiTheme="minorHAnsi" w:cstheme="minorBidi"/>
          <w:sz w:val="22"/>
          <w:szCs w:val="22"/>
        </w:rPr>
      </w:pPr>
      <w:del w:id="420" w:author="Author">
        <w:r w:rsidRPr="00FC7D2B" w:rsidDel="00FC7D2B">
          <w:rPr>
            <w14:scene3d>
              <w14:camera w14:prst="orthographicFront"/>
              <w14:lightRig w14:rig="threePt" w14:dir="t">
                <w14:rot w14:lat="0" w14:lon="0" w14:rev="0"/>
              </w14:lightRig>
            </w14:scene3d>
          </w:rPr>
          <w:delText>3.2.2.</w:delText>
        </w:r>
        <w:r w:rsidDel="00FC7D2B">
          <w:rPr>
            <w:rFonts w:asciiTheme="minorHAnsi" w:eastAsiaTheme="minorEastAsia" w:hAnsiTheme="minorHAnsi" w:cstheme="minorBidi"/>
            <w:sz w:val="22"/>
            <w:szCs w:val="22"/>
          </w:rPr>
          <w:tab/>
        </w:r>
        <w:r w:rsidRPr="00FC7D2B" w:rsidDel="00FC7D2B">
          <w:delText>User Interface Data Mapping</w:delText>
        </w:r>
        <w:r w:rsidDel="00FC7D2B">
          <w:rPr>
            <w:webHidden/>
          </w:rPr>
          <w:tab/>
          <w:delText>29</w:delText>
        </w:r>
      </w:del>
    </w:p>
    <w:p w14:paraId="1A87ABB5" w14:textId="497E6AFB" w:rsidR="00027267" w:rsidDel="00FC7D2B" w:rsidRDefault="00027267">
      <w:pPr>
        <w:pStyle w:val="TOC4"/>
        <w:rPr>
          <w:del w:id="421" w:author="Author"/>
          <w:rFonts w:asciiTheme="minorHAnsi" w:eastAsiaTheme="minorEastAsia" w:hAnsiTheme="minorHAnsi" w:cstheme="minorBidi"/>
          <w:noProof/>
          <w:sz w:val="22"/>
          <w:szCs w:val="22"/>
        </w:rPr>
      </w:pPr>
      <w:del w:id="422" w:author="Author">
        <w:r w:rsidRPr="00FC7D2B" w:rsidDel="00FC7D2B">
          <w:rPr>
            <w:noProof/>
          </w:rPr>
          <w:delText>3.2.2.1.</w:delText>
        </w:r>
        <w:r w:rsidDel="00FC7D2B">
          <w:rPr>
            <w:rFonts w:asciiTheme="minorHAnsi" w:eastAsiaTheme="minorEastAsia" w:hAnsiTheme="minorHAnsi" w:cstheme="minorBidi"/>
            <w:noProof/>
            <w:sz w:val="22"/>
            <w:szCs w:val="22"/>
          </w:rPr>
          <w:tab/>
        </w:r>
        <w:r w:rsidRPr="00FC7D2B" w:rsidDel="00FC7D2B">
          <w:rPr>
            <w:noProof/>
          </w:rPr>
          <w:delText>Application Screen Interface</w:delText>
        </w:r>
        <w:r w:rsidDel="00FC7D2B">
          <w:rPr>
            <w:noProof/>
            <w:webHidden/>
          </w:rPr>
          <w:tab/>
          <w:delText>29</w:delText>
        </w:r>
      </w:del>
    </w:p>
    <w:p w14:paraId="61D2ED95" w14:textId="28CBEDFD" w:rsidR="00027267" w:rsidDel="00FC7D2B" w:rsidRDefault="00027267">
      <w:pPr>
        <w:pStyle w:val="TOC5"/>
        <w:rPr>
          <w:del w:id="423" w:author="Author"/>
          <w:rFonts w:asciiTheme="minorHAnsi" w:eastAsiaTheme="minorEastAsia" w:hAnsiTheme="minorHAnsi" w:cstheme="minorBidi"/>
          <w:noProof/>
          <w:sz w:val="22"/>
          <w:szCs w:val="22"/>
        </w:rPr>
      </w:pPr>
      <w:del w:id="424" w:author="Author">
        <w:r w:rsidRPr="00FC7D2B" w:rsidDel="00FC7D2B">
          <w:rPr>
            <w:noProof/>
          </w:rPr>
          <w:delText>3.2.2.1.1 Mapping IB screens to FHIR resources</w:delText>
        </w:r>
        <w:r w:rsidDel="00FC7D2B">
          <w:rPr>
            <w:noProof/>
            <w:webHidden/>
          </w:rPr>
          <w:tab/>
          <w:delText>29</w:delText>
        </w:r>
      </w:del>
    </w:p>
    <w:p w14:paraId="73F15B1F" w14:textId="4C360EF8" w:rsidR="00027267" w:rsidDel="00FC7D2B" w:rsidRDefault="00027267">
      <w:pPr>
        <w:pStyle w:val="TOC2"/>
        <w:rPr>
          <w:del w:id="425" w:author="Author"/>
          <w:rFonts w:asciiTheme="minorHAnsi" w:eastAsiaTheme="minorEastAsia" w:hAnsiTheme="minorHAnsi" w:cstheme="minorBidi"/>
          <w:sz w:val="22"/>
          <w:szCs w:val="22"/>
        </w:rPr>
      </w:pPr>
      <w:del w:id="426" w:author="Author">
        <w:r w:rsidRPr="00FC7D2B" w:rsidDel="00FC7D2B">
          <w:delText>3.3.</w:delText>
        </w:r>
        <w:r w:rsidDel="00FC7D2B">
          <w:rPr>
            <w:rFonts w:asciiTheme="minorHAnsi" w:eastAsiaTheme="minorEastAsia" w:hAnsiTheme="minorHAnsi" w:cstheme="minorBidi"/>
            <w:sz w:val="22"/>
            <w:szCs w:val="22"/>
          </w:rPr>
          <w:tab/>
        </w:r>
        <w:r w:rsidRPr="00FC7D2B" w:rsidDel="00FC7D2B">
          <w:delText>Conceptual Infrastructure Design</w:delText>
        </w:r>
        <w:r w:rsidDel="00FC7D2B">
          <w:rPr>
            <w:webHidden/>
          </w:rPr>
          <w:tab/>
          <w:delText>30</w:delText>
        </w:r>
      </w:del>
    </w:p>
    <w:p w14:paraId="0D41A6FB" w14:textId="4D98E08E" w:rsidR="00027267" w:rsidDel="00FC7D2B" w:rsidRDefault="00027267">
      <w:pPr>
        <w:pStyle w:val="TOC3"/>
        <w:rPr>
          <w:del w:id="427" w:author="Author"/>
          <w:rFonts w:asciiTheme="minorHAnsi" w:eastAsiaTheme="minorEastAsia" w:hAnsiTheme="minorHAnsi" w:cstheme="minorBidi"/>
          <w:sz w:val="22"/>
          <w:szCs w:val="22"/>
        </w:rPr>
      </w:pPr>
      <w:del w:id="428" w:author="Author">
        <w:r w:rsidRPr="00FC7D2B" w:rsidDel="00FC7D2B">
          <w:rPr>
            <w14:scene3d>
              <w14:camera w14:prst="orthographicFront"/>
              <w14:lightRig w14:rig="threePt" w14:dir="t">
                <w14:rot w14:lat="0" w14:lon="0" w14:rev="0"/>
              </w14:lightRig>
            </w14:scene3d>
          </w:rPr>
          <w:delText>3.3.1.</w:delText>
        </w:r>
        <w:r w:rsidDel="00FC7D2B">
          <w:rPr>
            <w:rFonts w:asciiTheme="minorHAnsi" w:eastAsiaTheme="minorEastAsia" w:hAnsiTheme="minorHAnsi" w:cstheme="minorBidi"/>
            <w:sz w:val="22"/>
            <w:szCs w:val="22"/>
          </w:rPr>
          <w:tab/>
        </w:r>
        <w:r w:rsidRPr="00FC7D2B" w:rsidDel="00FC7D2B">
          <w:delText>System Criticality and High Availability</w:delText>
        </w:r>
        <w:r w:rsidDel="00FC7D2B">
          <w:rPr>
            <w:webHidden/>
          </w:rPr>
          <w:tab/>
          <w:delText>30</w:delText>
        </w:r>
      </w:del>
    </w:p>
    <w:p w14:paraId="2AAFA242" w14:textId="31700730" w:rsidR="00027267" w:rsidDel="00FC7D2B" w:rsidRDefault="00027267">
      <w:pPr>
        <w:pStyle w:val="TOC3"/>
        <w:rPr>
          <w:del w:id="429" w:author="Author"/>
          <w:rFonts w:asciiTheme="minorHAnsi" w:eastAsiaTheme="minorEastAsia" w:hAnsiTheme="minorHAnsi" w:cstheme="minorBidi"/>
          <w:sz w:val="22"/>
          <w:szCs w:val="22"/>
        </w:rPr>
      </w:pPr>
      <w:del w:id="430" w:author="Author">
        <w:r w:rsidRPr="00FC7D2B" w:rsidDel="00FC7D2B">
          <w:rPr>
            <w14:scene3d>
              <w14:camera w14:prst="orthographicFront"/>
              <w14:lightRig w14:rig="threePt" w14:dir="t">
                <w14:rot w14:lat="0" w14:lon="0" w14:rev="0"/>
              </w14:lightRig>
            </w14:scene3d>
          </w:rPr>
          <w:delText>3.3.2.</w:delText>
        </w:r>
        <w:r w:rsidDel="00FC7D2B">
          <w:rPr>
            <w:rFonts w:asciiTheme="minorHAnsi" w:eastAsiaTheme="minorEastAsia" w:hAnsiTheme="minorHAnsi" w:cstheme="minorBidi"/>
            <w:sz w:val="22"/>
            <w:szCs w:val="22"/>
          </w:rPr>
          <w:tab/>
        </w:r>
        <w:r w:rsidRPr="00FC7D2B" w:rsidDel="00FC7D2B">
          <w:delText>Special Technology</w:delText>
        </w:r>
        <w:r w:rsidDel="00FC7D2B">
          <w:rPr>
            <w:webHidden/>
          </w:rPr>
          <w:tab/>
          <w:delText>30</w:delText>
        </w:r>
      </w:del>
    </w:p>
    <w:p w14:paraId="2EF084DC" w14:textId="75520944" w:rsidR="00027267" w:rsidDel="00FC7D2B" w:rsidRDefault="00027267">
      <w:pPr>
        <w:pStyle w:val="TOC3"/>
        <w:rPr>
          <w:del w:id="431" w:author="Author"/>
          <w:rFonts w:asciiTheme="minorHAnsi" w:eastAsiaTheme="minorEastAsia" w:hAnsiTheme="minorHAnsi" w:cstheme="minorBidi"/>
          <w:sz w:val="22"/>
          <w:szCs w:val="22"/>
        </w:rPr>
      </w:pPr>
      <w:del w:id="432" w:author="Author">
        <w:r w:rsidRPr="00FC7D2B" w:rsidDel="00FC7D2B">
          <w:rPr>
            <w14:scene3d>
              <w14:camera w14:prst="orthographicFront"/>
              <w14:lightRig w14:rig="threePt" w14:dir="t">
                <w14:rot w14:lat="0" w14:lon="0" w14:rev="0"/>
              </w14:lightRig>
            </w14:scene3d>
          </w:rPr>
          <w:delText>3.3.3.</w:delText>
        </w:r>
        <w:r w:rsidDel="00FC7D2B">
          <w:rPr>
            <w:rFonts w:asciiTheme="minorHAnsi" w:eastAsiaTheme="minorEastAsia" w:hAnsiTheme="minorHAnsi" w:cstheme="minorBidi"/>
            <w:sz w:val="22"/>
            <w:szCs w:val="22"/>
          </w:rPr>
          <w:tab/>
        </w:r>
        <w:r w:rsidRPr="00FC7D2B" w:rsidDel="00FC7D2B">
          <w:delText>Technology Locations</w:delText>
        </w:r>
        <w:r w:rsidDel="00FC7D2B">
          <w:rPr>
            <w:webHidden/>
          </w:rPr>
          <w:tab/>
          <w:delText>30</w:delText>
        </w:r>
      </w:del>
    </w:p>
    <w:p w14:paraId="5C25BF51" w14:textId="46EEACD1" w:rsidR="00027267" w:rsidDel="00FC7D2B" w:rsidRDefault="00027267">
      <w:pPr>
        <w:pStyle w:val="TOC3"/>
        <w:rPr>
          <w:del w:id="433" w:author="Author"/>
          <w:rFonts w:asciiTheme="minorHAnsi" w:eastAsiaTheme="minorEastAsia" w:hAnsiTheme="minorHAnsi" w:cstheme="minorBidi"/>
          <w:sz w:val="22"/>
          <w:szCs w:val="22"/>
        </w:rPr>
      </w:pPr>
      <w:del w:id="434" w:author="Author">
        <w:r w:rsidRPr="00FC7D2B" w:rsidDel="00FC7D2B">
          <w:rPr>
            <w14:scene3d>
              <w14:camera w14:prst="orthographicFront"/>
              <w14:lightRig w14:rig="threePt" w14:dir="t">
                <w14:rot w14:lat="0" w14:lon="0" w14:rev="0"/>
              </w14:lightRig>
            </w14:scene3d>
          </w:rPr>
          <w:delText>3.3.4.</w:delText>
        </w:r>
        <w:r w:rsidDel="00FC7D2B">
          <w:rPr>
            <w:rFonts w:asciiTheme="minorHAnsi" w:eastAsiaTheme="minorEastAsia" w:hAnsiTheme="minorHAnsi" w:cstheme="minorBidi"/>
            <w:sz w:val="22"/>
            <w:szCs w:val="22"/>
          </w:rPr>
          <w:tab/>
        </w:r>
        <w:r w:rsidRPr="00FC7D2B" w:rsidDel="00FC7D2B">
          <w:delText>Conceptual Infrastructure Diagram</w:delText>
        </w:r>
        <w:r w:rsidDel="00FC7D2B">
          <w:rPr>
            <w:webHidden/>
          </w:rPr>
          <w:tab/>
          <w:delText>31</w:delText>
        </w:r>
      </w:del>
    </w:p>
    <w:p w14:paraId="2F2966A3" w14:textId="52A463E3" w:rsidR="00027267" w:rsidDel="00FC7D2B" w:rsidRDefault="00027267">
      <w:pPr>
        <w:pStyle w:val="TOC4"/>
        <w:rPr>
          <w:del w:id="435" w:author="Author"/>
          <w:rFonts w:asciiTheme="minorHAnsi" w:eastAsiaTheme="minorEastAsia" w:hAnsiTheme="minorHAnsi" w:cstheme="minorBidi"/>
          <w:noProof/>
          <w:sz w:val="22"/>
          <w:szCs w:val="22"/>
        </w:rPr>
      </w:pPr>
      <w:del w:id="436" w:author="Author">
        <w:r w:rsidRPr="00FC7D2B" w:rsidDel="00FC7D2B">
          <w:rPr>
            <w:noProof/>
          </w:rPr>
          <w:delText>3.3.4.1.</w:delText>
        </w:r>
        <w:r w:rsidDel="00FC7D2B">
          <w:rPr>
            <w:rFonts w:asciiTheme="minorHAnsi" w:eastAsiaTheme="minorEastAsia" w:hAnsiTheme="minorHAnsi" w:cstheme="minorBidi"/>
            <w:noProof/>
            <w:sz w:val="22"/>
            <w:szCs w:val="22"/>
          </w:rPr>
          <w:tab/>
        </w:r>
        <w:r w:rsidRPr="00FC7D2B" w:rsidDel="00FC7D2B">
          <w:rPr>
            <w:noProof/>
          </w:rPr>
          <w:delText>Conceptual Production String Diagram</w:delText>
        </w:r>
        <w:r w:rsidDel="00FC7D2B">
          <w:rPr>
            <w:noProof/>
            <w:webHidden/>
          </w:rPr>
          <w:tab/>
          <w:delText>32</w:delText>
        </w:r>
      </w:del>
    </w:p>
    <w:p w14:paraId="62533761" w14:textId="4D06A7C2" w:rsidR="00027267" w:rsidDel="00FC7D2B" w:rsidRDefault="00027267">
      <w:pPr>
        <w:pStyle w:val="TOC1"/>
        <w:rPr>
          <w:del w:id="437" w:author="Author"/>
          <w:rFonts w:asciiTheme="minorHAnsi" w:eastAsiaTheme="minorEastAsia" w:hAnsiTheme="minorHAnsi" w:cstheme="minorBidi"/>
          <w:sz w:val="22"/>
          <w:szCs w:val="22"/>
        </w:rPr>
      </w:pPr>
      <w:del w:id="438" w:author="Author">
        <w:r w:rsidRPr="00FC7D2B" w:rsidDel="00FC7D2B">
          <w:delText>4.</w:delText>
        </w:r>
        <w:r w:rsidDel="00FC7D2B">
          <w:rPr>
            <w:rFonts w:asciiTheme="minorHAnsi" w:eastAsiaTheme="minorEastAsia" w:hAnsiTheme="minorHAnsi" w:cstheme="minorBidi"/>
            <w:sz w:val="22"/>
            <w:szCs w:val="22"/>
          </w:rPr>
          <w:tab/>
        </w:r>
        <w:r w:rsidRPr="00FC7D2B" w:rsidDel="00FC7D2B">
          <w:delText>System Architecture</w:delText>
        </w:r>
        <w:r w:rsidDel="00FC7D2B">
          <w:rPr>
            <w:webHidden/>
          </w:rPr>
          <w:tab/>
          <w:delText>33</w:delText>
        </w:r>
      </w:del>
    </w:p>
    <w:p w14:paraId="2D807EF9" w14:textId="7E56E3E2" w:rsidR="00027267" w:rsidDel="00FC7D2B" w:rsidRDefault="00027267">
      <w:pPr>
        <w:pStyle w:val="TOC2"/>
        <w:rPr>
          <w:del w:id="439" w:author="Author"/>
          <w:rFonts w:asciiTheme="minorHAnsi" w:eastAsiaTheme="minorEastAsia" w:hAnsiTheme="minorHAnsi" w:cstheme="minorBidi"/>
          <w:sz w:val="22"/>
          <w:szCs w:val="22"/>
        </w:rPr>
      </w:pPr>
      <w:del w:id="440" w:author="Author">
        <w:r w:rsidRPr="00FC7D2B" w:rsidDel="00FC7D2B">
          <w:delText>4.1.</w:delText>
        </w:r>
        <w:r w:rsidDel="00FC7D2B">
          <w:rPr>
            <w:rFonts w:asciiTheme="minorHAnsi" w:eastAsiaTheme="minorEastAsia" w:hAnsiTheme="minorHAnsi" w:cstheme="minorBidi"/>
            <w:sz w:val="22"/>
            <w:szCs w:val="22"/>
          </w:rPr>
          <w:tab/>
        </w:r>
        <w:r w:rsidRPr="00FC7D2B" w:rsidDel="00FC7D2B">
          <w:delText>Hardware Architecture</w:delText>
        </w:r>
        <w:r w:rsidDel="00FC7D2B">
          <w:rPr>
            <w:webHidden/>
          </w:rPr>
          <w:tab/>
          <w:delText>33</w:delText>
        </w:r>
      </w:del>
    </w:p>
    <w:p w14:paraId="3593DE2A" w14:textId="3A83B61B" w:rsidR="00027267" w:rsidDel="00FC7D2B" w:rsidRDefault="00027267">
      <w:pPr>
        <w:pStyle w:val="TOC2"/>
        <w:rPr>
          <w:del w:id="441" w:author="Author"/>
          <w:rFonts w:asciiTheme="minorHAnsi" w:eastAsiaTheme="minorEastAsia" w:hAnsiTheme="minorHAnsi" w:cstheme="minorBidi"/>
          <w:sz w:val="22"/>
          <w:szCs w:val="22"/>
        </w:rPr>
      </w:pPr>
      <w:del w:id="442" w:author="Author">
        <w:r w:rsidRPr="00FC7D2B" w:rsidDel="00FC7D2B">
          <w:delText>4.2.</w:delText>
        </w:r>
        <w:r w:rsidDel="00FC7D2B">
          <w:rPr>
            <w:rFonts w:asciiTheme="minorHAnsi" w:eastAsiaTheme="minorEastAsia" w:hAnsiTheme="minorHAnsi" w:cstheme="minorBidi"/>
            <w:sz w:val="22"/>
            <w:szCs w:val="22"/>
          </w:rPr>
          <w:tab/>
        </w:r>
        <w:r w:rsidRPr="00FC7D2B" w:rsidDel="00FC7D2B">
          <w:delText>Software Architecture</w:delText>
        </w:r>
        <w:r w:rsidDel="00FC7D2B">
          <w:rPr>
            <w:webHidden/>
          </w:rPr>
          <w:tab/>
          <w:delText>34</w:delText>
        </w:r>
      </w:del>
    </w:p>
    <w:p w14:paraId="04BEC495" w14:textId="499F9172" w:rsidR="00027267" w:rsidDel="00FC7D2B" w:rsidRDefault="00027267">
      <w:pPr>
        <w:pStyle w:val="TOC4"/>
        <w:rPr>
          <w:del w:id="443" w:author="Author"/>
          <w:rFonts w:asciiTheme="minorHAnsi" w:eastAsiaTheme="minorEastAsia" w:hAnsiTheme="minorHAnsi" w:cstheme="minorBidi"/>
          <w:noProof/>
          <w:sz w:val="22"/>
          <w:szCs w:val="22"/>
        </w:rPr>
      </w:pPr>
      <w:del w:id="444" w:author="Author">
        <w:r w:rsidRPr="00FC7D2B" w:rsidDel="00FC7D2B">
          <w:rPr>
            <w:noProof/>
          </w:rPr>
          <w:delText>4.2.1.1.</w:delText>
        </w:r>
        <w:r w:rsidDel="00FC7D2B">
          <w:rPr>
            <w:rFonts w:asciiTheme="minorHAnsi" w:eastAsiaTheme="minorEastAsia" w:hAnsiTheme="minorHAnsi" w:cstheme="minorBidi"/>
            <w:noProof/>
            <w:sz w:val="22"/>
            <w:szCs w:val="22"/>
          </w:rPr>
          <w:tab/>
        </w:r>
        <w:r w:rsidRPr="00FC7D2B" w:rsidDel="00FC7D2B">
          <w:rPr>
            <w:noProof/>
          </w:rPr>
          <w:delText>MCCF VA Base Packages</w:delText>
        </w:r>
        <w:r w:rsidDel="00FC7D2B">
          <w:rPr>
            <w:noProof/>
            <w:webHidden/>
          </w:rPr>
          <w:tab/>
          <w:delText>34</w:delText>
        </w:r>
      </w:del>
    </w:p>
    <w:p w14:paraId="25883B02" w14:textId="5C5D0A25" w:rsidR="00027267" w:rsidDel="00FC7D2B" w:rsidRDefault="00027267">
      <w:pPr>
        <w:pStyle w:val="TOC4"/>
        <w:rPr>
          <w:del w:id="445" w:author="Author"/>
          <w:rFonts w:asciiTheme="minorHAnsi" w:eastAsiaTheme="minorEastAsia" w:hAnsiTheme="minorHAnsi" w:cstheme="minorBidi"/>
          <w:noProof/>
          <w:sz w:val="22"/>
          <w:szCs w:val="22"/>
        </w:rPr>
      </w:pPr>
      <w:del w:id="446" w:author="Author">
        <w:r w:rsidRPr="00FC7D2B" w:rsidDel="00FC7D2B">
          <w:rPr>
            <w:noProof/>
          </w:rPr>
          <w:delText>4.2.1.2.</w:delText>
        </w:r>
        <w:r w:rsidDel="00FC7D2B">
          <w:rPr>
            <w:rFonts w:asciiTheme="minorHAnsi" w:eastAsiaTheme="minorEastAsia" w:hAnsiTheme="minorHAnsi" w:cstheme="minorBidi"/>
            <w:noProof/>
            <w:sz w:val="22"/>
            <w:szCs w:val="22"/>
          </w:rPr>
          <w:tab/>
        </w:r>
        <w:r w:rsidRPr="00FC7D2B" w:rsidDel="00FC7D2B">
          <w:rPr>
            <w:noProof/>
          </w:rPr>
          <w:delText>MCCF DEV Packages</w:delText>
        </w:r>
        <w:r w:rsidDel="00FC7D2B">
          <w:rPr>
            <w:noProof/>
            <w:webHidden/>
          </w:rPr>
          <w:tab/>
          <w:delText>34</w:delText>
        </w:r>
      </w:del>
    </w:p>
    <w:p w14:paraId="764C7C03" w14:textId="415A344B" w:rsidR="00027267" w:rsidDel="00FC7D2B" w:rsidRDefault="00027267">
      <w:pPr>
        <w:pStyle w:val="TOC3"/>
        <w:rPr>
          <w:del w:id="447" w:author="Author"/>
          <w:rFonts w:asciiTheme="minorHAnsi" w:eastAsiaTheme="minorEastAsia" w:hAnsiTheme="minorHAnsi" w:cstheme="minorBidi"/>
          <w:sz w:val="22"/>
          <w:szCs w:val="22"/>
        </w:rPr>
      </w:pPr>
      <w:del w:id="448" w:author="Author">
        <w:r w:rsidRPr="00FC7D2B" w:rsidDel="00FC7D2B">
          <w:rPr>
            <w14:scene3d>
              <w14:camera w14:prst="orthographicFront"/>
              <w14:lightRig w14:rig="threePt" w14:dir="t">
                <w14:rot w14:lat="0" w14:lon="0" w14:rev="0"/>
              </w14:lightRig>
            </w14:scene3d>
          </w:rPr>
          <w:delText>4.2.2.</w:delText>
        </w:r>
        <w:r w:rsidDel="00FC7D2B">
          <w:rPr>
            <w:rFonts w:asciiTheme="minorHAnsi" w:eastAsiaTheme="minorEastAsia" w:hAnsiTheme="minorHAnsi" w:cstheme="minorBidi"/>
            <w:sz w:val="22"/>
            <w:szCs w:val="22"/>
          </w:rPr>
          <w:tab/>
        </w:r>
        <w:r w:rsidRPr="00FC7D2B" w:rsidDel="00FC7D2B">
          <w:delText>Node and Angular Shared Components</w:delText>
        </w:r>
        <w:r w:rsidDel="00FC7D2B">
          <w:rPr>
            <w:webHidden/>
          </w:rPr>
          <w:tab/>
          <w:delText>35</w:delText>
        </w:r>
      </w:del>
    </w:p>
    <w:p w14:paraId="6F3E7972" w14:textId="1A41EC8C" w:rsidR="00027267" w:rsidDel="00FC7D2B" w:rsidRDefault="00027267">
      <w:pPr>
        <w:pStyle w:val="TOC2"/>
        <w:rPr>
          <w:del w:id="449" w:author="Author"/>
          <w:rFonts w:asciiTheme="minorHAnsi" w:eastAsiaTheme="minorEastAsia" w:hAnsiTheme="minorHAnsi" w:cstheme="minorBidi"/>
          <w:sz w:val="22"/>
          <w:szCs w:val="22"/>
        </w:rPr>
      </w:pPr>
      <w:del w:id="450" w:author="Author">
        <w:r w:rsidRPr="00FC7D2B" w:rsidDel="00FC7D2B">
          <w:delText>4.3.</w:delText>
        </w:r>
        <w:r w:rsidDel="00FC7D2B">
          <w:rPr>
            <w:rFonts w:asciiTheme="minorHAnsi" w:eastAsiaTheme="minorEastAsia" w:hAnsiTheme="minorHAnsi" w:cstheme="minorBidi"/>
            <w:sz w:val="22"/>
            <w:szCs w:val="22"/>
          </w:rPr>
          <w:tab/>
        </w:r>
        <w:r w:rsidRPr="00FC7D2B" w:rsidDel="00FC7D2B">
          <w:delText>Network Architecture</w:delText>
        </w:r>
        <w:r w:rsidDel="00FC7D2B">
          <w:rPr>
            <w:webHidden/>
          </w:rPr>
          <w:tab/>
          <w:delText>35</w:delText>
        </w:r>
      </w:del>
    </w:p>
    <w:p w14:paraId="4AC5FC14" w14:textId="26FEF6C2" w:rsidR="00027267" w:rsidDel="00FC7D2B" w:rsidRDefault="00027267">
      <w:pPr>
        <w:pStyle w:val="TOC2"/>
        <w:rPr>
          <w:del w:id="451" w:author="Author"/>
          <w:rFonts w:asciiTheme="minorHAnsi" w:eastAsiaTheme="minorEastAsia" w:hAnsiTheme="minorHAnsi" w:cstheme="minorBidi"/>
          <w:sz w:val="22"/>
          <w:szCs w:val="22"/>
        </w:rPr>
      </w:pPr>
      <w:del w:id="452" w:author="Author">
        <w:r w:rsidRPr="00FC7D2B" w:rsidDel="00FC7D2B">
          <w:delText>4.4.</w:delText>
        </w:r>
        <w:r w:rsidDel="00FC7D2B">
          <w:rPr>
            <w:rFonts w:asciiTheme="minorHAnsi" w:eastAsiaTheme="minorEastAsia" w:hAnsiTheme="minorHAnsi" w:cstheme="minorBidi"/>
            <w:sz w:val="22"/>
            <w:szCs w:val="22"/>
          </w:rPr>
          <w:tab/>
        </w:r>
        <w:r w:rsidRPr="00FC7D2B" w:rsidDel="00FC7D2B">
          <w:delText>Service Oriented Architecture / ESS</w:delText>
        </w:r>
        <w:r w:rsidDel="00FC7D2B">
          <w:rPr>
            <w:webHidden/>
          </w:rPr>
          <w:tab/>
          <w:delText>36</w:delText>
        </w:r>
      </w:del>
    </w:p>
    <w:p w14:paraId="28647A3C" w14:textId="43911670" w:rsidR="00027267" w:rsidDel="00FC7D2B" w:rsidRDefault="00027267">
      <w:pPr>
        <w:pStyle w:val="TOC2"/>
        <w:rPr>
          <w:del w:id="453" w:author="Author"/>
          <w:rFonts w:asciiTheme="minorHAnsi" w:eastAsiaTheme="minorEastAsia" w:hAnsiTheme="minorHAnsi" w:cstheme="minorBidi"/>
          <w:sz w:val="22"/>
          <w:szCs w:val="22"/>
        </w:rPr>
      </w:pPr>
      <w:del w:id="454" w:author="Author">
        <w:r w:rsidRPr="00FC7D2B" w:rsidDel="00FC7D2B">
          <w:delText>4.5.</w:delText>
        </w:r>
        <w:r w:rsidDel="00FC7D2B">
          <w:rPr>
            <w:rFonts w:asciiTheme="minorHAnsi" w:eastAsiaTheme="minorEastAsia" w:hAnsiTheme="minorHAnsi" w:cstheme="minorBidi"/>
            <w:sz w:val="22"/>
            <w:szCs w:val="22"/>
          </w:rPr>
          <w:tab/>
        </w:r>
        <w:r w:rsidRPr="00FC7D2B" w:rsidDel="00FC7D2B">
          <w:delText>Enterprise Architecture</w:delText>
        </w:r>
        <w:r w:rsidDel="00FC7D2B">
          <w:rPr>
            <w:webHidden/>
          </w:rPr>
          <w:tab/>
          <w:delText>37</w:delText>
        </w:r>
      </w:del>
    </w:p>
    <w:p w14:paraId="31B22A03" w14:textId="3D72A625" w:rsidR="00027267" w:rsidDel="00FC7D2B" w:rsidRDefault="00027267">
      <w:pPr>
        <w:pStyle w:val="TOC1"/>
        <w:rPr>
          <w:del w:id="455" w:author="Author"/>
          <w:rFonts w:asciiTheme="minorHAnsi" w:eastAsiaTheme="minorEastAsia" w:hAnsiTheme="minorHAnsi" w:cstheme="minorBidi"/>
          <w:sz w:val="22"/>
          <w:szCs w:val="22"/>
        </w:rPr>
      </w:pPr>
      <w:del w:id="456" w:author="Author">
        <w:r w:rsidRPr="00FC7D2B" w:rsidDel="00FC7D2B">
          <w:delText>5.</w:delText>
        </w:r>
        <w:r w:rsidDel="00FC7D2B">
          <w:rPr>
            <w:rFonts w:asciiTheme="minorHAnsi" w:eastAsiaTheme="minorEastAsia" w:hAnsiTheme="minorHAnsi" w:cstheme="minorBidi"/>
            <w:sz w:val="22"/>
            <w:szCs w:val="22"/>
          </w:rPr>
          <w:tab/>
        </w:r>
        <w:r w:rsidRPr="00FC7D2B" w:rsidDel="00FC7D2B">
          <w:delText>Data Design</w:delText>
        </w:r>
        <w:r w:rsidDel="00FC7D2B">
          <w:rPr>
            <w:webHidden/>
          </w:rPr>
          <w:tab/>
          <w:delText>39</w:delText>
        </w:r>
      </w:del>
    </w:p>
    <w:p w14:paraId="1B02833E" w14:textId="1150507B" w:rsidR="00027267" w:rsidDel="00FC7D2B" w:rsidRDefault="00027267">
      <w:pPr>
        <w:pStyle w:val="TOC2"/>
        <w:rPr>
          <w:del w:id="457" w:author="Author"/>
          <w:rFonts w:asciiTheme="minorHAnsi" w:eastAsiaTheme="minorEastAsia" w:hAnsiTheme="minorHAnsi" w:cstheme="minorBidi"/>
          <w:sz w:val="22"/>
          <w:szCs w:val="22"/>
        </w:rPr>
      </w:pPr>
      <w:del w:id="458" w:author="Author">
        <w:r w:rsidRPr="00FC7D2B" w:rsidDel="00FC7D2B">
          <w:delText>5.1.</w:delText>
        </w:r>
        <w:r w:rsidDel="00FC7D2B">
          <w:rPr>
            <w:rFonts w:asciiTheme="minorHAnsi" w:eastAsiaTheme="minorEastAsia" w:hAnsiTheme="minorHAnsi" w:cstheme="minorBidi"/>
            <w:sz w:val="22"/>
            <w:szCs w:val="22"/>
          </w:rPr>
          <w:tab/>
        </w:r>
        <w:r w:rsidRPr="00FC7D2B" w:rsidDel="00FC7D2B">
          <w:delText>DBMS Files</w:delText>
        </w:r>
        <w:r w:rsidDel="00FC7D2B">
          <w:rPr>
            <w:webHidden/>
          </w:rPr>
          <w:tab/>
          <w:delText>39</w:delText>
        </w:r>
      </w:del>
    </w:p>
    <w:p w14:paraId="4A71A64F" w14:textId="24624602" w:rsidR="00027267" w:rsidDel="00FC7D2B" w:rsidRDefault="00027267">
      <w:pPr>
        <w:pStyle w:val="TOC2"/>
        <w:rPr>
          <w:del w:id="459" w:author="Author"/>
          <w:rFonts w:asciiTheme="minorHAnsi" w:eastAsiaTheme="minorEastAsia" w:hAnsiTheme="minorHAnsi" w:cstheme="minorBidi"/>
          <w:sz w:val="22"/>
          <w:szCs w:val="22"/>
        </w:rPr>
      </w:pPr>
      <w:del w:id="460" w:author="Author">
        <w:r w:rsidRPr="00FC7D2B" w:rsidDel="00FC7D2B">
          <w:delText>5.2.</w:delText>
        </w:r>
        <w:r w:rsidDel="00FC7D2B">
          <w:rPr>
            <w:rFonts w:asciiTheme="minorHAnsi" w:eastAsiaTheme="minorEastAsia" w:hAnsiTheme="minorHAnsi" w:cstheme="minorBidi"/>
            <w:sz w:val="22"/>
            <w:szCs w:val="22"/>
          </w:rPr>
          <w:tab/>
        </w:r>
        <w:r w:rsidRPr="00FC7D2B" w:rsidDel="00FC7D2B">
          <w:delText>Non-DBMS Files</w:delText>
        </w:r>
        <w:r w:rsidDel="00FC7D2B">
          <w:rPr>
            <w:webHidden/>
          </w:rPr>
          <w:tab/>
          <w:delText>39</w:delText>
        </w:r>
      </w:del>
    </w:p>
    <w:p w14:paraId="0505F4CD" w14:textId="7FCBC110" w:rsidR="00027267" w:rsidDel="00FC7D2B" w:rsidRDefault="00027267">
      <w:pPr>
        <w:pStyle w:val="TOC2"/>
        <w:rPr>
          <w:del w:id="461" w:author="Author"/>
          <w:rFonts w:asciiTheme="minorHAnsi" w:eastAsiaTheme="minorEastAsia" w:hAnsiTheme="minorHAnsi" w:cstheme="minorBidi"/>
          <w:sz w:val="22"/>
          <w:szCs w:val="22"/>
        </w:rPr>
      </w:pPr>
      <w:del w:id="462" w:author="Author">
        <w:r w:rsidRPr="00FC7D2B" w:rsidDel="00FC7D2B">
          <w:delText>5.3.</w:delText>
        </w:r>
        <w:r w:rsidDel="00FC7D2B">
          <w:rPr>
            <w:rFonts w:asciiTheme="minorHAnsi" w:eastAsiaTheme="minorEastAsia" w:hAnsiTheme="minorHAnsi" w:cstheme="minorBidi"/>
            <w:sz w:val="22"/>
            <w:szCs w:val="22"/>
          </w:rPr>
          <w:tab/>
        </w:r>
        <w:r w:rsidRPr="00FC7D2B" w:rsidDel="00FC7D2B">
          <w:delText>Data View</w:delText>
        </w:r>
        <w:r w:rsidDel="00FC7D2B">
          <w:rPr>
            <w:webHidden/>
          </w:rPr>
          <w:tab/>
          <w:delText>39</w:delText>
        </w:r>
      </w:del>
    </w:p>
    <w:p w14:paraId="508D169E" w14:textId="09CC5602" w:rsidR="00027267" w:rsidDel="00FC7D2B" w:rsidRDefault="00027267">
      <w:pPr>
        <w:pStyle w:val="TOC3"/>
        <w:rPr>
          <w:del w:id="463" w:author="Author"/>
          <w:rFonts w:asciiTheme="minorHAnsi" w:eastAsiaTheme="minorEastAsia" w:hAnsiTheme="minorHAnsi" w:cstheme="minorBidi"/>
          <w:sz w:val="22"/>
          <w:szCs w:val="22"/>
        </w:rPr>
      </w:pPr>
      <w:del w:id="464" w:author="Author">
        <w:r w:rsidRPr="00FC7D2B" w:rsidDel="00FC7D2B">
          <w:rPr>
            <w14:scene3d>
              <w14:camera w14:prst="orthographicFront"/>
              <w14:lightRig w14:rig="threePt" w14:dir="t">
                <w14:rot w14:lat="0" w14:lon="0" w14:rev="0"/>
              </w14:lightRig>
            </w14:scene3d>
          </w:rPr>
          <w:delText>5.3.1.</w:delText>
        </w:r>
        <w:r w:rsidDel="00FC7D2B">
          <w:rPr>
            <w:rFonts w:asciiTheme="minorHAnsi" w:eastAsiaTheme="minorEastAsia" w:hAnsiTheme="minorHAnsi" w:cstheme="minorBidi"/>
            <w:sz w:val="22"/>
            <w:szCs w:val="22"/>
          </w:rPr>
          <w:tab/>
        </w:r>
        <w:r w:rsidRPr="00FC7D2B" w:rsidDel="00FC7D2B">
          <w:delText>MCCF EDI TAS Report Data Element Mappings</w:delText>
        </w:r>
        <w:r w:rsidDel="00FC7D2B">
          <w:rPr>
            <w:webHidden/>
          </w:rPr>
          <w:tab/>
          <w:delText>40</w:delText>
        </w:r>
      </w:del>
    </w:p>
    <w:p w14:paraId="4FA98370" w14:textId="7F8D3B27" w:rsidR="00027267" w:rsidDel="00FC7D2B" w:rsidRDefault="00027267">
      <w:pPr>
        <w:pStyle w:val="TOC4"/>
        <w:rPr>
          <w:del w:id="465" w:author="Author"/>
          <w:rFonts w:asciiTheme="minorHAnsi" w:eastAsiaTheme="minorEastAsia" w:hAnsiTheme="minorHAnsi" w:cstheme="minorBidi"/>
          <w:noProof/>
          <w:sz w:val="22"/>
          <w:szCs w:val="22"/>
        </w:rPr>
      </w:pPr>
      <w:del w:id="466" w:author="Author">
        <w:r w:rsidRPr="00FC7D2B" w:rsidDel="00FC7D2B">
          <w:rPr>
            <w:noProof/>
          </w:rPr>
          <w:delText>5.3.1.1.</w:delText>
        </w:r>
        <w:r w:rsidDel="00FC7D2B">
          <w:rPr>
            <w:rFonts w:asciiTheme="minorHAnsi" w:eastAsiaTheme="minorEastAsia" w:hAnsiTheme="minorHAnsi" w:cstheme="minorBidi"/>
            <w:noProof/>
            <w:sz w:val="22"/>
            <w:szCs w:val="22"/>
          </w:rPr>
          <w:tab/>
        </w:r>
        <w:r w:rsidRPr="00FC7D2B" w:rsidDel="00FC7D2B">
          <w:rPr>
            <w:noProof/>
          </w:rPr>
          <w:delText>EDI Lockbox Report Data Element Mappings</w:delText>
        </w:r>
        <w:r w:rsidDel="00FC7D2B">
          <w:rPr>
            <w:noProof/>
            <w:webHidden/>
          </w:rPr>
          <w:tab/>
          <w:delText>40</w:delText>
        </w:r>
      </w:del>
    </w:p>
    <w:p w14:paraId="352449F0" w14:textId="4E44E34D" w:rsidR="00027267" w:rsidDel="00FC7D2B" w:rsidRDefault="00027267">
      <w:pPr>
        <w:pStyle w:val="TOC4"/>
        <w:rPr>
          <w:del w:id="467" w:author="Author"/>
          <w:rFonts w:asciiTheme="minorHAnsi" w:eastAsiaTheme="minorEastAsia" w:hAnsiTheme="minorHAnsi" w:cstheme="minorBidi"/>
          <w:noProof/>
          <w:sz w:val="22"/>
          <w:szCs w:val="22"/>
        </w:rPr>
      </w:pPr>
      <w:del w:id="468" w:author="Author">
        <w:r w:rsidRPr="00FC7D2B" w:rsidDel="00FC7D2B">
          <w:rPr>
            <w:noProof/>
          </w:rPr>
          <w:delText>5.3.1.2.</w:delText>
        </w:r>
        <w:r w:rsidDel="00FC7D2B">
          <w:rPr>
            <w:rFonts w:asciiTheme="minorHAnsi" w:eastAsiaTheme="minorEastAsia" w:hAnsiTheme="minorHAnsi" w:cstheme="minorBidi"/>
            <w:noProof/>
            <w:sz w:val="22"/>
            <w:szCs w:val="22"/>
          </w:rPr>
          <w:tab/>
        </w:r>
        <w:r w:rsidRPr="00FC7D2B" w:rsidDel="00FC7D2B">
          <w:rPr>
            <w:noProof/>
          </w:rPr>
          <w:delText>ECME OPECC Report Data Element Mappings</w:delText>
        </w:r>
        <w:r w:rsidDel="00FC7D2B">
          <w:rPr>
            <w:noProof/>
            <w:webHidden/>
          </w:rPr>
          <w:tab/>
          <w:delText>40</w:delText>
        </w:r>
      </w:del>
    </w:p>
    <w:p w14:paraId="4C354564" w14:textId="1F04A636" w:rsidR="00027267" w:rsidDel="00FC7D2B" w:rsidRDefault="00027267">
      <w:pPr>
        <w:pStyle w:val="TOC1"/>
        <w:rPr>
          <w:del w:id="469" w:author="Author"/>
          <w:rFonts w:asciiTheme="minorHAnsi" w:eastAsiaTheme="minorEastAsia" w:hAnsiTheme="minorHAnsi" w:cstheme="minorBidi"/>
          <w:sz w:val="22"/>
          <w:szCs w:val="22"/>
        </w:rPr>
      </w:pPr>
      <w:del w:id="470" w:author="Author">
        <w:r w:rsidRPr="00FC7D2B" w:rsidDel="00FC7D2B">
          <w:delText>6.</w:delText>
        </w:r>
        <w:r w:rsidDel="00FC7D2B">
          <w:rPr>
            <w:rFonts w:asciiTheme="minorHAnsi" w:eastAsiaTheme="minorEastAsia" w:hAnsiTheme="minorHAnsi" w:cstheme="minorBidi"/>
            <w:sz w:val="22"/>
            <w:szCs w:val="22"/>
          </w:rPr>
          <w:tab/>
        </w:r>
        <w:r w:rsidRPr="00FC7D2B" w:rsidDel="00FC7D2B">
          <w:delText>Detailed Design</w:delText>
        </w:r>
        <w:r w:rsidDel="00FC7D2B">
          <w:rPr>
            <w:webHidden/>
          </w:rPr>
          <w:tab/>
          <w:delText>41</w:delText>
        </w:r>
      </w:del>
    </w:p>
    <w:p w14:paraId="32B3F8ED" w14:textId="750C05D9" w:rsidR="00027267" w:rsidDel="00FC7D2B" w:rsidRDefault="00027267">
      <w:pPr>
        <w:pStyle w:val="TOC2"/>
        <w:rPr>
          <w:del w:id="471" w:author="Author"/>
          <w:rFonts w:asciiTheme="minorHAnsi" w:eastAsiaTheme="minorEastAsia" w:hAnsiTheme="minorHAnsi" w:cstheme="minorBidi"/>
          <w:sz w:val="22"/>
          <w:szCs w:val="22"/>
        </w:rPr>
      </w:pPr>
      <w:del w:id="472" w:author="Author">
        <w:r w:rsidRPr="00FC7D2B" w:rsidDel="00FC7D2B">
          <w:delText>6.1.</w:delText>
        </w:r>
        <w:r w:rsidDel="00FC7D2B">
          <w:rPr>
            <w:rFonts w:asciiTheme="minorHAnsi" w:eastAsiaTheme="minorEastAsia" w:hAnsiTheme="minorHAnsi" w:cstheme="minorBidi"/>
            <w:sz w:val="22"/>
            <w:szCs w:val="22"/>
          </w:rPr>
          <w:tab/>
        </w:r>
        <w:r w:rsidRPr="00FC7D2B" w:rsidDel="00FC7D2B">
          <w:delText>Hardware Detailed Design</w:delText>
        </w:r>
        <w:r w:rsidDel="00FC7D2B">
          <w:rPr>
            <w:webHidden/>
          </w:rPr>
          <w:tab/>
          <w:delText>41</w:delText>
        </w:r>
      </w:del>
    </w:p>
    <w:p w14:paraId="3D616FA5" w14:textId="178A6E8D" w:rsidR="00027267" w:rsidDel="00FC7D2B" w:rsidRDefault="00027267">
      <w:pPr>
        <w:pStyle w:val="TOC2"/>
        <w:rPr>
          <w:del w:id="473" w:author="Author"/>
          <w:rFonts w:asciiTheme="minorHAnsi" w:eastAsiaTheme="minorEastAsia" w:hAnsiTheme="minorHAnsi" w:cstheme="minorBidi"/>
          <w:sz w:val="22"/>
          <w:szCs w:val="22"/>
        </w:rPr>
      </w:pPr>
      <w:del w:id="474" w:author="Author">
        <w:r w:rsidRPr="00FC7D2B" w:rsidDel="00FC7D2B">
          <w:delText>6.2.</w:delText>
        </w:r>
        <w:r w:rsidDel="00FC7D2B">
          <w:rPr>
            <w:rFonts w:asciiTheme="minorHAnsi" w:eastAsiaTheme="minorEastAsia" w:hAnsiTheme="minorHAnsi" w:cstheme="minorBidi"/>
            <w:sz w:val="22"/>
            <w:szCs w:val="22"/>
          </w:rPr>
          <w:tab/>
        </w:r>
        <w:r w:rsidRPr="00FC7D2B" w:rsidDel="00FC7D2B">
          <w:delText>Software Detailed Design</w:delText>
        </w:r>
        <w:r w:rsidDel="00FC7D2B">
          <w:rPr>
            <w:webHidden/>
          </w:rPr>
          <w:tab/>
          <w:delText>42</w:delText>
        </w:r>
      </w:del>
    </w:p>
    <w:p w14:paraId="5E04D4B9" w14:textId="00264129" w:rsidR="00027267" w:rsidDel="00FC7D2B" w:rsidRDefault="00027267">
      <w:pPr>
        <w:pStyle w:val="TOC3"/>
        <w:rPr>
          <w:del w:id="475" w:author="Author"/>
          <w:rFonts w:asciiTheme="minorHAnsi" w:eastAsiaTheme="minorEastAsia" w:hAnsiTheme="minorHAnsi" w:cstheme="minorBidi"/>
          <w:sz w:val="22"/>
          <w:szCs w:val="22"/>
        </w:rPr>
      </w:pPr>
      <w:del w:id="476" w:author="Author">
        <w:r w:rsidRPr="00FC7D2B" w:rsidDel="00FC7D2B">
          <w:rPr>
            <w14:scene3d>
              <w14:camera w14:prst="orthographicFront"/>
              <w14:lightRig w14:rig="threePt" w14:dir="t">
                <w14:rot w14:lat="0" w14:lon="0" w14:rev="0"/>
              </w14:lightRig>
            </w14:scene3d>
          </w:rPr>
          <w:delText>6.2.1.</w:delText>
        </w:r>
        <w:r w:rsidDel="00FC7D2B">
          <w:rPr>
            <w:rFonts w:asciiTheme="minorHAnsi" w:eastAsiaTheme="minorEastAsia" w:hAnsiTheme="minorHAnsi" w:cstheme="minorBidi"/>
            <w:sz w:val="22"/>
            <w:szCs w:val="22"/>
          </w:rPr>
          <w:tab/>
        </w:r>
        <w:r w:rsidRPr="00FC7D2B" w:rsidDel="00FC7D2B">
          <w:delText>Conceptual Design</w:delText>
        </w:r>
        <w:r w:rsidDel="00FC7D2B">
          <w:rPr>
            <w:webHidden/>
          </w:rPr>
          <w:tab/>
          <w:delText>42</w:delText>
        </w:r>
      </w:del>
    </w:p>
    <w:p w14:paraId="7A61977E" w14:textId="20396936" w:rsidR="00027267" w:rsidDel="00FC7D2B" w:rsidRDefault="00027267">
      <w:pPr>
        <w:pStyle w:val="TOC4"/>
        <w:rPr>
          <w:del w:id="477" w:author="Author"/>
          <w:rFonts w:asciiTheme="minorHAnsi" w:eastAsiaTheme="minorEastAsia" w:hAnsiTheme="minorHAnsi" w:cstheme="minorBidi"/>
          <w:noProof/>
          <w:sz w:val="22"/>
          <w:szCs w:val="22"/>
        </w:rPr>
      </w:pPr>
      <w:del w:id="478" w:author="Author">
        <w:r w:rsidRPr="00FC7D2B" w:rsidDel="00FC7D2B">
          <w:rPr>
            <w:noProof/>
          </w:rPr>
          <w:delText>6.2.1.1.</w:delText>
        </w:r>
        <w:r w:rsidDel="00FC7D2B">
          <w:rPr>
            <w:rFonts w:asciiTheme="minorHAnsi" w:eastAsiaTheme="minorEastAsia" w:hAnsiTheme="minorHAnsi" w:cstheme="minorBidi"/>
            <w:noProof/>
            <w:sz w:val="22"/>
            <w:szCs w:val="22"/>
          </w:rPr>
          <w:tab/>
        </w:r>
        <w:r w:rsidRPr="00FC7D2B" w:rsidDel="00FC7D2B">
          <w:rPr>
            <w:noProof/>
          </w:rPr>
          <w:delText>Presentation Layer Design</w:delText>
        </w:r>
        <w:r w:rsidDel="00FC7D2B">
          <w:rPr>
            <w:noProof/>
            <w:webHidden/>
          </w:rPr>
          <w:tab/>
          <w:delText>42</w:delText>
        </w:r>
      </w:del>
    </w:p>
    <w:p w14:paraId="0CFDB842" w14:textId="46D59436" w:rsidR="00027267" w:rsidDel="00FC7D2B" w:rsidRDefault="00027267">
      <w:pPr>
        <w:pStyle w:val="TOC4"/>
        <w:rPr>
          <w:del w:id="479" w:author="Author"/>
          <w:rFonts w:asciiTheme="minorHAnsi" w:eastAsiaTheme="minorEastAsia" w:hAnsiTheme="minorHAnsi" w:cstheme="minorBidi"/>
          <w:noProof/>
          <w:sz w:val="22"/>
          <w:szCs w:val="22"/>
        </w:rPr>
      </w:pPr>
      <w:del w:id="480" w:author="Author">
        <w:r w:rsidRPr="00FC7D2B" w:rsidDel="00FC7D2B">
          <w:rPr>
            <w:noProof/>
          </w:rPr>
          <w:delText>6.2.1.2.</w:delText>
        </w:r>
        <w:r w:rsidDel="00FC7D2B">
          <w:rPr>
            <w:rFonts w:asciiTheme="minorHAnsi" w:eastAsiaTheme="minorEastAsia" w:hAnsiTheme="minorHAnsi" w:cstheme="minorBidi"/>
            <w:noProof/>
            <w:sz w:val="22"/>
            <w:szCs w:val="22"/>
          </w:rPr>
          <w:tab/>
        </w:r>
        <w:r w:rsidRPr="00FC7D2B" w:rsidDel="00FC7D2B">
          <w:rPr>
            <w:noProof/>
          </w:rPr>
          <w:delText>Services Layer Design</w:delText>
        </w:r>
        <w:r w:rsidDel="00FC7D2B">
          <w:rPr>
            <w:noProof/>
            <w:webHidden/>
          </w:rPr>
          <w:tab/>
          <w:delText>45</w:delText>
        </w:r>
      </w:del>
    </w:p>
    <w:p w14:paraId="7C927CA3" w14:textId="24154579" w:rsidR="00027267" w:rsidDel="00FC7D2B" w:rsidRDefault="00027267">
      <w:pPr>
        <w:pStyle w:val="TOC5"/>
        <w:rPr>
          <w:del w:id="481" w:author="Author"/>
          <w:rFonts w:asciiTheme="minorHAnsi" w:eastAsiaTheme="minorEastAsia" w:hAnsiTheme="minorHAnsi" w:cstheme="minorBidi"/>
          <w:noProof/>
          <w:sz w:val="22"/>
          <w:szCs w:val="22"/>
        </w:rPr>
      </w:pPr>
      <w:del w:id="482" w:author="Author">
        <w:r w:rsidRPr="00FC7D2B" w:rsidDel="00FC7D2B">
          <w:rPr>
            <w:noProof/>
            <w14:scene3d>
              <w14:camera w14:prst="orthographicFront"/>
              <w14:lightRig w14:rig="threePt" w14:dir="t">
                <w14:rot w14:lat="0" w14:lon="0" w14:rev="0"/>
              </w14:lightRig>
            </w14:scene3d>
          </w:rPr>
          <w:delText>6.2.1.2.1.</w:delText>
        </w:r>
        <w:r w:rsidDel="00FC7D2B">
          <w:rPr>
            <w:rFonts w:asciiTheme="minorHAnsi" w:eastAsiaTheme="minorEastAsia" w:hAnsiTheme="minorHAnsi" w:cstheme="minorBidi"/>
            <w:noProof/>
            <w:sz w:val="22"/>
            <w:szCs w:val="22"/>
          </w:rPr>
          <w:tab/>
        </w:r>
        <w:r w:rsidRPr="00FC7D2B" w:rsidDel="00FC7D2B">
          <w:rPr>
            <w:noProof/>
          </w:rPr>
          <w:delText>User Interfaces</w:delText>
        </w:r>
        <w:r w:rsidDel="00FC7D2B">
          <w:rPr>
            <w:noProof/>
            <w:webHidden/>
          </w:rPr>
          <w:tab/>
          <w:delText>56</w:delText>
        </w:r>
      </w:del>
    </w:p>
    <w:p w14:paraId="1AC4700E" w14:textId="28814CEB" w:rsidR="00027267" w:rsidDel="00FC7D2B" w:rsidRDefault="00027267">
      <w:pPr>
        <w:pStyle w:val="TOC5"/>
        <w:rPr>
          <w:del w:id="483" w:author="Author"/>
          <w:rFonts w:asciiTheme="minorHAnsi" w:eastAsiaTheme="minorEastAsia" w:hAnsiTheme="minorHAnsi" w:cstheme="minorBidi"/>
          <w:noProof/>
          <w:sz w:val="22"/>
          <w:szCs w:val="22"/>
        </w:rPr>
      </w:pPr>
      <w:del w:id="484" w:author="Author">
        <w:r w:rsidRPr="00FC7D2B" w:rsidDel="00FC7D2B">
          <w:rPr>
            <w:noProof/>
            <w14:scene3d>
              <w14:camera w14:prst="orthographicFront"/>
              <w14:lightRig w14:rig="threePt" w14:dir="t">
                <w14:rot w14:lat="0" w14:lon="0" w14:rev="0"/>
              </w14:lightRig>
            </w14:scene3d>
          </w:rPr>
          <w:delText>6.2.1.2.2.</w:delText>
        </w:r>
        <w:r w:rsidDel="00FC7D2B">
          <w:rPr>
            <w:rFonts w:asciiTheme="minorHAnsi" w:eastAsiaTheme="minorEastAsia" w:hAnsiTheme="minorHAnsi" w:cstheme="minorBidi"/>
            <w:noProof/>
            <w:sz w:val="22"/>
            <w:szCs w:val="22"/>
          </w:rPr>
          <w:tab/>
        </w:r>
        <w:r w:rsidRPr="00FC7D2B" w:rsidDel="00FC7D2B">
          <w:rPr>
            <w:noProof/>
          </w:rPr>
          <w:delText>Communications Interfaces</w:delText>
        </w:r>
        <w:r w:rsidDel="00FC7D2B">
          <w:rPr>
            <w:noProof/>
            <w:webHidden/>
          </w:rPr>
          <w:tab/>
          <w:delText>74</w:delText>
        </w:r>
      </w:del>
    </w:p>
    <w:p w14:paraId="7D0B7FDB" w14:textId="05DDC51B" w:rsidR="00027267" w:rsidDel="00FC7D2B" w:rsidRDefault="00027267">
      <w:pPr>
        <w:pStyle w:val="TOC5"/>
        <w:rPr>
          <w:del w:id="485" w:author="Author"/>
          <w:rFonts w:asciiTheme="minorHAnsi" w:eastAsiaTheme="minorEastAsia" w:hAnsiTheme="minorHAnsi" w:cstheme="minorBidi"/>
          <w:noProof/>
          <w:sz w:val="22"/>
          <w:szCs w:val="22"/>
        </w:rPr>
      </w:pPr>
      <w:del w:id="486" w:author="Author">
        <w:r w:rsidRPr="00FC7D2B" w:rsidDel="00FC7D2B">
          <w:rPr>
            <w:noProof/>
            <w14:scene3d>
              <w14:camera w14:prst="orthographicFront"/>
              <w14:lightRig w14:rig="threePt" w14:dir="t">
                <w14:rot w14:lat="0" w14:lon="0" w14:rev="0"/>
              </w14:lightRig>
            </w14:scene3d>
          </w:rPr>
          <w:delText>6.2.1.2.3.</w:delText>
        </w:r>
        <w:r w:rsidDel="00FC7D2B">
          <w:rPr>
            <w:rFonts w:asciiTheme="minorHAnsi" w:eastAsiaTheme="minorEastAsia" w:hAnsiTheme="minorHAnsi" w:cstheme="minorBidi"/>
            <w:noProof/>
            <w:sz w:val="22"/>
            <w:szCs w:val="22"/>
          </w:rPr>
          <w:tab/>
        </w:r>
        <w:r w:rsidRPr="00FC7D2B" w:rsidDel="00FC7D2B">
          <w:rPr>
            <w:noProof/>
          </w:rPr>
          <w:delText>Orchestration Design</w:delText>
        </w:r>
        <w:r w:rsidDel="00FC7D2B">
          <w:rPr>
            <w:noProof/>
            <w:webHidden/>
          </w:rPr>
          <w:tab/>
          <w:delText>75</w:delText>
        </w:r>
      </w:del>
    </w:p>
    <w:p w14:paraId="3D34EC4B" w14:textId="40442F8D" w:rsidR="00027267" w:rsidDel="00FC7D2B" w:rsidRDefault="00027267">
      <w:pPr>
        <w:pStyle w:val="TOC4"/>
        <w:rPr>
          <w:del w:id="487" w:author="Author"/>
          <w:rFonts w:asciiTheme="minorHAnsi" w:eastAsiaTheme="minorEastAsia" w:hAnsiTheme="minorHAnsi" w:cstheme="minorBidi"/>
          <w:noProof/>
          <w:sz w:val="22"/>
          <w:szCs w:val="22"/>
        </w:rPr>
      </w:pPr>
      <w:del w:id="488" w:author="Author">
        <w:r w:rsidRPr="00FC7D2B" w:rsidDel="00FC7D2B">
          <w:rPr>
            <w:noProof/>
          </w:rPr>
          <w:delText>6.2.1.3.</w:delText>
        </w:r>
        <w:r w:rsidDel="00FC7D2B">
          <w:rPr>
            <w:rFonts w:asciiTheme="minorHAnsi" w:eastAsiaTheme="minorEastAsia" w:hAnsiTheme="minorHAnsi" w:cstheme="minorBidi"/>
            <w:noProof/>
            <w:sz w:val="22"/>
            <w:szCs w:val="22"/>
          </w:rPr>
          <w:tab/>
        </w:r>
        <w:r w:rsidRPr="00FC7D2B" w:rsidDel="00FC7D2B">
          <w:rPr>
            <w:noProof/>
          </w:rPr>
          <w:delText>Data Access Services Design</w:delText>
        </w:r>
        <w:r w:rsidDel="00FC7D2B">
          <w:rPr>
            <w:noProof/>
            <w:webHidden/>
          </w:rPr>
          <w:tab/>
          <w:delText>75</w:delText>
        </w:r>
      </w:del>
    </w:p>
    <w:p w14:paraId="3259DD47" w14:textId="3D8AC804" w:rsidR="00027267" w:rsidDel="00FC7D2B" w:rsidRDefault="00027267">
      <w:pPr>
        <w:pStyle w:val="TOC5"/>
        <w:rPr>
          <w:del w:id="489" w:author="Author"/>
          <w:rFonts w:asciiTheme="minorHAnsi" w:eastAsiaTheme="minorEastAsia" w:hAnsiTheme="minorHAnsi" w:cstheme="minorBidi"/>
          <w:noProof/>
          <w:sz w:val="22"/>
          <w:szCs w:val="22"/>
        </w:rPr>
      </w:pPr>
      <w:del w:id="490" w:author="Author">
        <w:r w:rsidRPr="00FC7D2B" w:rsidDel="00FC7D2B">
          <w:rPr>
            <w:noProof/>
            <w14:scene3d>
              <w14:camera w14:prst="orthographicFront"/>
              <w14:lightRig w14:rig="threePt" w14:dir="t">
                <w14:rot w14:lat="0" w14:lon="0" w14:rev="0"/>
              </w14:lightRig>
            </w14:scene3d>
          </w:rPr>
          <w:delText>6.2.1.3.1.</w:delText>
        </w:r>
        <w:r w:rsidDel="00FC7D2B">
          <w:rPr>
            <w:rFonts w:asciiTheme="minorHAnsi" w:eastAsiaTheme="minorEastAsia" w:hAnsiTheme="minorHAnsi" w:cstheme="minorBidi"/>
            <w:noProof/>
            <w:sz w:val="22"/>
            <w:szCs w:val="22"/>
          </w:rPr>
          <w:tab/>
        </w:r>
        <w:r w:rsidRPr="00FC7D2B" w:rsidDel="00FC7D2B">
          <w:rPr>
            <w:noProof/>
          </w:rPr>
          <w:delText>NGINX</w:delText>
        </w:r>
        <w:r w:rsidDel="00FC7D2B">
          <w:rPr>
            <w:noProof/>
            <w:webHidden/>
          </w:rPr>
          <w:tab/>
          <w:delText>76</w:delText>
        </w:r>
      </w:del>
    </w:p>
    <w:p w14:paraId="3C8AB314" w14:textId="25792E98" w:rsidR="00027267" w:rsidDel="00FC7D2B" w:rsidRDefault="00027267">
      <w:pPr>
        <w:pStyle w:val="TOC5"/>
        <w:rPr>
          <w:del w:id="491" w:author="Author"/>
          <w:rFonts w:asciiTheme="minorHAnsi" w:eastAsiaTheme="minorEastAsia" w:hAnsiTheme="minorHAnsi" w:cstheme="minorBidi"/>
          <w:noProof/>
          <w:sz w:val="22"/>
          <w:szCs w:val="22"/>
        </w:rPr>
      </w:pPr>
      <w:del w:id="492" w:author="Author">
        <w:r w:rsidRPr="00FC7D2B" w:rsidDel="00FC7D2B">
          <w:rPr>
            <w:noProof/>
            <w14:scene3d>
              <w14:camera w14:prst="orthographicFront"/>
              <w14:lightRig w14:rig="threePt" w14:dir="t">
                <w14:rot w14:lat="0" w14:lon="0" w14:rev="0"/>
              </w14:lightRig>
            </w14:scene3d>
          </w:rPr>
          <w:delText>6.2.1.3.2.</w:delText>
        </w:r>
        <w:r w:rsidDel="00FC7D2B">
          <w:rPr>
            <w:rFonts w:asciiTheme="minorHAnsi" w:eastAsiaTheme="minorEastAsia" w:hAnsiTheme="minorHAnsi" w:cstheme="minorBidi"/>
            <w:noProof/>
            <w:sz w:val="22"/>
            <w:szCs w:val="22"/>
          </w:rPr>
          <w:tab/>
        </w:r>
        <w:r w:rsidRPr="00FC7D2B" w:rsidDel="00FC7D2B">
          <w:rPr>
            <w:noProof/>
          </w:rPr>
          <w:delText>HAPI FHIR Server</w:delText>
        </w:r>
        <w:r w:rsidDel="00FC7D2B">
          <w:rPr>
            <w:noProof/>
            <w:webHidden/>
          </w:rPr>
          <w:tab/>
          <w:delText>76</w:delText>
        </w:r>
      </w:del>
    </w:p>
    <w:p w14:paraId="3004C847" w14:textId="352DFD7C" w:rsidR="00027267" w:rsidDel="00FC7D2B" w:rsidRDefault="00027267">
      <w:pPr>
        <w:pStyle w:val="TOC5"/>
        <w:rPr>
          <w:del w:id="493" w:author="Author"/>
          <w:rFonts w:asciiTheme="minorHAnsi" w:eastAsiaTheme="minorEastAsia" w:hAnsiTheme="minorHAnsi" w:cstheme="minorBidi"/>
          <w:noProof/>
          <w:sz w:val="22"/>
          <w:szCs w:val="22"/>
        </w:rPr>
      </w:pPr>
      <w:del w:id="494" w:author="Author">
        <w:r w:rsidRPr="00FC7D2B" w:rsidDel="00FC7D2B">
          <w:rPr>
            <w:noProof/>
            <w14:scene3d>
              <w14:camera w14:prst="orthographicFront"/>
              <w14:lightRig w14:rig="threePt" w14:dir="t">
                <w14:rot w14:lat="0" w14:lon="0" w14:rev="0"/>
              </w14:lightRig>
            </w14:scene3d>
          </w:rPr>
          <w:delText>6.2.1.3.3.</w:delText>
        </w:r>
        <w:r w:rsidDel="00FC7D2B">
          <w:rPr>
            <w:rFonts w:asciiTheme="minorHAnsi" w:eastAsiaTheme="minorEastAsia" w:hAnsiTheme="minorHAnsi" w:cstheme="minorBidi"/>
            <w:noProof/>
            <w:sz w:val="22"/>
            <w:szCs w:val="22"/>
          </w:rPr>
          <w:tab/>
        </w:r>
        <w:r w:rsidRPr="00FC7D2B" w:rsidDel="00FC7D2B">
          <w:rPr>
            <w:noProof/>
          </w:rPr>
          <w:delText>VistA Access and Routing Message Flows</w:delText>
        </w:r>
        <w:r w:rsidDel="00FC7D2B">
          <w:rPr>
            <w:noProof/>
            <w:webHidden/>
          </w:rPr>
          <w:tab/>
          <w:delText>76</w:delText>
        </w:r>
      </w:del>
    </w:p>
    <w:p w14:paraId="4284269B" w14:textId="5503AE24" w:rsidR="00027267" w:rsidDel="00FC7D2B" w:rsidRDefault="00027267">
      <w:pPr>
        <w:pStyle w:val="TOC5"/>
        <w:rPr>
          <w:del w:id="495" w:author="Author"/>
          <w:rFonts w:asciiTheme="minorHAnsi" w:eastAsiaTheme="minorEastAsia" w:hAnsiTheme="minorHAnsi" w:cstheme="minorBidi"/>
          <w:noProof/>
          <w:sz w:val="22"/>
          <w:szCs w:val="22"/>
        </w:rPr>
      </w:pPr>
      <w:del w:id="496" w:author="Author">
        <w:r w:rsidRPr="00FC7D2B" w:rsidDel="00FC7D2B">
          <w:rPr>
            <w:noProof/>
            <w14:scene3d>
              <w14:camera w14:prst="orthographicFront"/>
              <w14:lightRig w14:rig="threePt" w14:dir="t">
                <w14:rot w14:lat="0" w14:lon="0" w14:rev="0"/>
              </w14:lightRig>
            </w14:scene3d>
          </w:rPr>
          <w:delText>6.2.1.3.4.</w:delText>
        </w:r>
        <w:r w:rsidDel="00FC7D2B">
          <w:rPr>
            <w:rFonts w:asciiTheme="minorHAnsi" w:eastAsiaTheme="minorEastAsia" w:hAnsiTheme="minorHAnsi" w:cstheme="minorBidi"/>
            <w:noProof/>
            <w:sz w:val="22"/>
            <w:szCs w:val="22"/>
          </w:rPr>
          <w:tab/>
        </w:r>
        <w:r w:rsidRPr="00FC7D2B" w:rsidDel="00FC7D2B">
          <w:rPr>
            <w:noProof/>
          </w:rPr>
          <w:delText>VistA Instances</w:delText>
        </w:r>
        <w:r w:rsidDel="00FC7D2B">
          <w:rPr>
            <w:noProof/>
            <w:webHidden/>
          </w:rPr>
          <w:tab/>
          <w:delText>77</w:delText>
        </w:r>
      </w:del>
    </w:p>
    <w:p w14:paraId="62C9E7D7" w14:textId="15F7C26B" w:rsidR="00027267" w:rsidDel="00FC7D2B" w:rsidRDefault="00027267">
      <w:pPr>
        <w:pStyle w:val="TOC4"/>
        <w:rPr>
          <w:del w:id="497" w:author="Author"/>
          <w:rFonts w:asciiTheme="minorHAnsi" w:eastAsiaTheme="minorEastAsia" w:hAnsiTheme="minorHAnsi" w:cstheme="minorBidi"/>
          <w:noProof/>
          <w:sz w:val="22"/>
          <w:szCs w:val="22"/>
        </w:rPr>
      </w:pPr>
      <w:del w:id="498" w:author="Author">
        <w:r w:rsidRPr="00FC7D2B" w:rsidDel="00FC7D2B">
          <w:rPr>
            <w:noProof/>
          </w:rPr>
          <w:delText>6.2.1.4.</w:delText>
        </w:r>
        <w:r w:rsidDel="00FC7D2B">
          <w:rPr>
            <w:rFonts w:asciiTheme="minorHAnsi" w:eastAsiaTheme="minorEastAsia" w:hAnsiTheme="minorHAnsi" w:cstheme="minorBidi"/>
            <w:noProof/>
            <w:sz w:val="22"/>
            <w:szCs w:val="22"/>
          </w:rPr>
          <w:tab/>
        </w:r>
        <w:r w:rsidRPr="00FC7D2B" w:rsidDel="00FC7D2B">
          <w:rPr>
            <w:noProof/>
          </w:rPr>
          <w:delText>Data Storage Design</w:delText>
        </w:r>
        <w:r w:rsidDel="00FC7D2B">
          <w:rPr>
            <w:noProof/>
            <w:webHidden/>
          </w:rPr>
          <w:tab/>
          <w:delText>77</w:delText>
        </w:r>
      </w:del>
    </w:p>
    <w:p w14:paraId="76D013A5" w14:textId="1BEA3159" w:rsidR="00027267" w:rsidDel="00FC7D2B" w:rsidRDefault="00027267">
      <w:pPr>
        <w:pStyle w:val="TOC5"/>
        <w:rPr>
          <w:del w:id="499" w:author="Author"/>
          <w:rFonts w:asciiTheme="minorHAnsi" w:eastAsiaTheme="minorEastAsia" w:hAnsiTheme="minorHAnsi" w:cstheme="minorBidi"/>
          <w:noProof/>
          <w:sz w:val="22"/>
          <w:szCs w:val="22"/>
        </w:rPr>
      </w:pPr>
      <w:del w:id="500" w:author="Author">
        <w:r w:rsidRPr="00FC7D2B" w:rsidDel="00FC7D2B">
          <w:rPr>
            <w:noProof/>
            <w14:scene3d>
              <w14:camera w14:prst="orthographicFront"/>
              <w14:lightRig w14:rig="threePt" w14:dir="t">
                <w14:rot w14:lat="0" w14:lon="0" w14:rev="0"/>
              </w14:lightRig>
            </w14:scene3d>
          </w:rPr>
          <w:delText>6.2.1.4.1.</w:delText>
        </w:r>
        <w:r w:rsidDel="00FC7D2B">
          <w:rPr>
            <w:rFonts w:asciiTheme="minorHAnsi" w:eastAsiaTheme="minorEastAsia" w:hAnsiTheme="minorHAnsi" w:cstheme="minorBidi"/>
            <w:noProof/>
            <w:sz w:val="22"/>
            <w:szCs w:val="22"/>
          </w:rPr>
          <w:tab/>
        </w:r>
        <w:r w:rsidRPr="00FC7D2B" w:rsidDel="00FC7D2B">
          <w:rPr>
            <w:noProof/>
          </w:rPr>
          <w:delText>Azure Storage Mechanics</w:delText>
        </w:r>
        <w:r w:rsidDel="00FC7D2B">
          <w:rPr>
            <w:noProof/>
            <w:webHidden/>
          </w:rPr>
          <w:tab/>
          <w:delText>77</w:delText>
        </w:r>
      </w:del>
    </w:p>
    <w:p w14:paraId="278E9A67" w14:textId="12898700" w:rsidR="00027267" w:rsidDel="00FC7D2B" w:rsidRDefault="00027267">
      <w:pPr>
        <w:pStyle w:val="TOC5"/>
        <w:rPr>
          <w:del w:id="501" w:author="Author"/>
          <w:rFonts w:asciiTheme="minorHAnsi" w:eastAsiaTheme="minorEastAsia" w:hAnsiTheme="minorHAnsi" w:cstheme="minorBidi"/>
          <w:noProof/>
          <w:sz w:val="22"/>
          <w:szCs w:val="22"/>
        </w:rPr>
      </w:pPr>
      <w:del w:id="502" w:author="Author">
        <w:r w:rsidRPr="00FC7D2B" w:rsidDel="00FC7D2B">
          <w:rPr>
            <w:noProof/>
            <w14:scene3d>
              <w14:camera w14:prst="orthographicFront"/>
              <w14:lightRig w14:rig="threePt" w14:dir="t">
                <w14:rot w14:lat="0" w14:lon="0" w14:rev="0"/>
              </w14:lightRig>
            </w14:scene3d>
          </w:rPr>
          <w:delText>6.2.1.4.2.</w:delText>
        </w:r>
        <w:r w:rsidDel="00FC7D2B">
          <w:rPr>
            <w:rFonts w:asciiTheme="minorHAnsi" w:eastAsiaTheme="minorEastAsia" w:hAnsiTheme="minorHAnsi" w:cstheme="minorBidi"/>
            <w:noProof/>
            <w:sz w:val="22"/>
            <w:szCs w:val="22"/>
          </w:rPr>
          <w:tab/>
        </w:r>
        <w:r w:rsidRPr="00FC7D2B" w:rsidDel="00FC7D2B">
          <w:rPr>
            <w:noProof/>
          </w:rPr>
          <w:delText>Summary</w:delText>
        </w:r>
        <w:r w:rsidDel="00FC7D2B">
          <w:rPr>
            <w:noProof/>
            <w:webHidden/>
          </w:rPr>
          <w:tab/>
          <w:delText>79</w:delText>
        </w:r>
      </w:del>
    </w:p>
    <w:p w14:paraId="24C625D4" w14:textId="6B10FEE3" w:rsidR="00027267" w:rsidDel="00FC7D2B" w:rsidRDefault="00027267">
      <w:pPr>
        <w:pStyle w:val="TOC4"/>
        <w:rPr>
          <w:del w:id="503" w:author="Author"/>
          <w:rFonts w:asciiTheme="minorHAnsi" w:eastAsiaTheme="minorEastAsia" w:hAnsiTheme="minorHAnsi" w:cstheme="minorBidi"/>
          <w:noProof/>
          <w:sz w:val="22"/>
          <w:szCs w:val="22"/>
        </w:rPr>
      </w:pPr>
      <w:del w:id="504" w:author="Author">
        <w:r w:rsidRPr="00FC7D2B" w:rsidDel="00FC7D2B">
          <w:rPr>
            <w:noProof/>
          </w:rPr>
          <w:delText>6.2.1.5.</w:delText>
        </w:r>
        <w:r w:rsidDel="00FC7D2B">
          <w:rPr>
            <w:rFonts w:asciiTheme="minorHAnsi" w:eastAsiaTheme="minorEastAsia" w:hAnsiTheme="minorHAnsi" w:cstheme="minorBidi"/>
            <w:noProof/>
            <w:sz w:val="22"/>
            <w:szCs w:val="22"/>
          </w:rPr>
          <w:tab/>
        </w:r>
        <w:r w:rsidRPr="00FC7D2B" w:rsidDel="00FC7D2B">
          <w:rPr>
            <w:noProof/>
          </w:rPr>
          <w:delText>TAS Architecture Capabilities</w:delText>
        </w:r>
        <w:r w:rsidDel="00FC7D2B">
          <w:rPr>
            <w:noProof/>
            <w:webHidden/>
          </w:rPr>
          <w:tab/>
          <w:delText>79</w:delText>
        </w:r>
      </w:del>
    </w:p>
    <w:p w14:paraId="60A609A2" w14:textId="289080E9" w:rsidR="00027267" w:rsidDel="00FC7D2B" w:rsidRDefault="00027267">
      <w:pPr>
        <w:pStyle w:val="TOC5"/>
        <w:rPr>
          <w:del w:id="505" w:author="Author"/>
          <w:rFonts w:asciiTheme="minorHAnsi" w:eastAsiaTheme="minorEastAsia" w:hAnsiTheme="minorHAnsi" w:cstheme="minorBidi"/>
          <w:noProof/>
          <w:sz w:val="22"/>
          <w:szCs w:val="22"/>
        </w:rPr>
      </w:pPr>
      <w:del w:id="506" w:author="Author">
        <w:r w:rsidRPr="00FC7D2B" w:rsidDel="00FC7D2B">
          <w:rPr>
            <w:noProof/>
            <w14:scene3d>
              <w14:camera w14:prst="orthographicFront"/>
              <w14:lightRig w14:rig="threePt" w14:dir="t">
                <w14:rot w14:lat="0" w14:lon="0" w14:rev="0"/>
              </w14:lightRig>
            </w14:scene3d>
          </w:rPr>
          <w:delText>6.2.1.5.1.</w:delText>
        </w:r>
        <w:r w:rsidDel="00FC7D2B">
          <w:rPr>
            <w:rFonts w:asciiTheme="minorHAnsi" w:eastAsiaTheme="minorEastAsia" w:hAnsiTheme="minorHAnsi" w:cstheme="minorBidi"/>
            <w:noProof/>
            <w:sz w:val="22"/>
            <w:szCs w:val="22"/>
          </w:rPr>
          <w:tab/>
        </w:r>
        <w:r w:rsidRPr="00FC7D2B" w:rsidDel="00FC7D2B">
          <w:rPr>
            <w:noProof/>
          </w:rPr>
          <w:delText>TAS Reporting Capability</w:delText>
        </w:r>
        <w:r w:rsidDel="00FC7D2B">
          <w:rPr>
            <w:noProof/>
            <w:webHidden/>
          </w:rPr>
          <w:tab/>
          <w:delText>79</w:delText>
        </w:r>
      </w:del>
    </w:p>
    <w:p w14:paraId="5CCC80F7" w14:textId="0F18BD29" w:rsidR="00027267" w:rsidDel="00FC7D2B" w:rsidRDefault="00027267">
      <w:pPr>
        <w:pStyle w:val="TOC5"/>
        <w:rPr>
          <w:del w:id="507" w:author="Author"/>
          <w:rFonts w:asciiTheme="minorHAnsi" w:eastAsiaTheme="minorEastAsia" w:hAnsiTheme="minorHAnsi" w:cstheme="minorBidi"/>
          <w:noProof/>
          <w:sz w:val="22"/>
          <w:szCs w:val="22"/>
        </w:rPr>
      </w:pPr>
      <w:del w:id="508" w:author="Author">
        <w:r w:rsidRPr="00FC7D2B" w:rsidDel="00FC7D2B">
          <w:rPr>
            <w:noProof/>
            <w14:scene3d>
              <w14:camera w14:prst="orthographicFront"/>
              <w14:lightRig w14:rig="threePt" w14:dir="t">
                <w14:rot w14:lat="0" w14:lon="0" w14:rev="0"/>
              </w14:lightRig>
            </w14:scene3d>
          </w:rPr>
          <w:delText>6.2.1.5.2.</w:delText>
        </w:r>
        <w:r w:rsidDel="00FC7D2B">
          <w:rPr>
            <w:rFonts w:asciiTheme="minorHAnsi" w:eastAsiaTheme="minorEastAsia" w:hAnsiTheme="minorHAnsi" w:cstheme="minorBidi"/>
            <w:noProof/>
            <w:sz w:val="22"/>
            <w:szCs w:val="22"/>
          </w:rPr>
          <w:tab/>
        </w:r>
        <w:r w:rsidRPr="00FC7D2B" w:rsidDel="00FC7D2B">
          <w:rPr>
            <w:noProof/>
          </w:rPr>
          <w:delText>TAS FSC Interface Capability</w:delText>
        </w:r>
        <w:r w:rsidDel="00FC7D2B">
          <w:rPr>
            <w:noProof/>
            <w:webHidden/>
          </w:rPr>
          <w:tab/>
          <w:delText>82</w:delText>
        </w:r>
      </w:del>
    </w:p>
    <w:p w14:paraId="2C7C59E6" w14:textId="1C890B41" w:rsidR="00027267" w:rsidDel="00FC7D2B" w:rsidRDefault="00027267">
      <w:pPr>
        <w:pStyle w:val="TOC5"/>
        <w:rPr>
          <w:del w:id="509" w:author="Author"/>
          <w:rFonts w:asciiTheme="minorHAnsi" w:eastAsiaTheme="minorEastAsia" w:hAnsiTheme="minorHAnsi" w:cstheme="minorBidi"/>
          <w:noProof/>
          <w:sz w:val="22"/>
          <w:szCs w:val="22"/>
        </w:rPr>
      </w:pPr>
      <w:del w:id="510" w:author="Author">
        <w:r w:rsidRPr="00FC7D2B" w:rsidDel="00FC7D2B">
          <w:rPr>
            <w:noProof/>
            <w14:scene3d>
              <w14:camera w14:prst="orthographicFront"/>
              <w14:lightRig w14:rig="threePt" w14:dir="t">
                <w14:rot w14:lat="0" w14:lon="0" w14:rev="0"/>
              </w14:lightRig>
            </w14:scene3d>
          </w:rPr>
          <w:delText>6.2.1.5.3.</w:delText>
        </w:r>
        <w:r w:rsidDel="00FC7D2B">
          <w:rPr>
            <w:rFonts w:asciiTheme="minorHAnsi" w:eastAsiaTheme="minorEastAsia" w:hAnsiTheme="minorHAnsi" w:cstheme="minorBidi"/>
            <w:noProof/>
            <w:sz w:val="22"/>
            <w:szCs w:val="22"/>
          </w:rPr>
          <w:tab/>
        </w:r>
        <w:r w:rsidRPr="00FC7D2B" w:rsidDel="00FC7D2B">
          <w:rPr>
            <w:noProof/>
          </w:rPr>
          <w:delText>TAS Proxying</w:delText>
        </w:r>
        <w:r w:rsidDel="00FC7D2B">
          <w:rPr>
            <w:noProof/>
            <w:webHidden/>
          </w:rPr>
          <w:tab/>
          <w:delText>84</w:delText>
        </w:r>
      </w:del>
    </w:p>
    <w:p w14:paraId="3991A20C" w14:textId="38342E6F" w:rsidR="00027267" w:rsidDel="00FC7D2B" w:rsidRDefault="00027267">
      <w:pPr>
        <w:pStyle w:val="TOC5"/>
        <w:rPr>
          <w:del w:id="511" w:author="Author"/>
          <w:rFonts w:asciiTheme="minorHAnsi" w:eastAsiaTheme="minorEastAsia" w:hAnsiTheme="minorHAnsi" w:cstheme="minorBidi"/>
          <w:noProof/>
          <w:sz w:val="22"/>
          <w:szCs w:val="22"/>
        </w:rPr>
      </w:pPr>
      <w:del w:id="512" w:author="Author">
        <w:r w:rsidRPr="00FC7D2B" w:rsidDel="00FC7D2B">
          <w:rPr>
            <w:noProof/>
            <w14:scene3d>
              <w14:camera w14:prst="orthographicFront"/>
              <w14:lightRig w14:rig="threePt" w14:dir="t">
                <w14:rot w14:lat="0" w14:lon="0" w14:rev="0"/>
              </w14:lightRig>
            </w14:scene3d>
          </w:rPr>
          <w:delText>6.2.1.5.4.</w:delText>
        </w:r>
        <w:r w:rsidDel="00FC7D2B">
          <w:rPr>
            <w:rFonts w:asciiTheme="minorHAnsi" w:eastAsiaTheme="minorEastAsia" w:hAnsiTheme="minorHAnsi" w:cstheme="minorBidi"/>
            <w:noProof/>
            <w:sz w:val="22"/>
            <w:szCs w:val="22"/>
          </w:rPr>
          <w:tab/>
        </w:r>
        <w:r w:rsidRPr="00FC7D2B" w:rsidDel="00FC7D2B">
          <w:rPr>
            <w:noProof/>
          </w:rPr>
          <w:delText>TAS CORE Caching Strategy</w:delText>
        </w:r>
        <w:r w:rsidDel="00FC7D2B">
          <w:rPr>
            <w:noProof/>
            <w:webHidden/>
          </w:rPr>
          <w:tab/>
          <w:delText>86</w:delText>
        </w:r>
      </w:del>
    </w:p>
    <w:p w14:paraId="230289DE" w14:textId="43FD9748" w:rsidR="00027267" w:rsidDel="00FC7D2B" w:rsidRDefault="00027267">
      <w:pPr>
        <w:pStyle w:val="TOC4"/>
        <w:rPr>
          <w:del w:id="513" w:author="Author"/>
          <w:rFonts w:asciiTheme="minorHAnsi" w:eastAsiaTheme="minorEastAsia" w:hAnsiTheme="minorHAnsi" w:cstheme="minorBidi"/>
          <w:noProof/>
          <w:sz w:val="22"/>
          <w:szCs w:val="22"/>
        </w:rPr>
      </w:pPr>
      <w:del w:id="514" w:author="Author">
        <w:r w:rsidRPr="00FC7D2B" w:rsidDel="00FC7D2B">
          <w:rPr>
            <w:noProof/>
          </w:rPr>
          <w:delText>6.2.1.6.</w:delText>
        </w:r>
        <w:r w:rsidDel="00FC7D2B">
          <w:rPr>
            <w:rFonts w:asciiTheme="minorHAnsi" w:eastAsiaTheme="minorEastAsia" w:hAnsiTheme="minorHAnsi" w:cstheme="minorBidi"/>
            <w:noProof/>
            <w:sz w:val="22"/>
            <w:szCs w:val="22"/>
          </w:rPr>
          <w:tab/>
        </w:r>
        <w:r w:rsidRPr="00FC7D2B" w:rsidDel="00FC7D2B">
          <w:rPr>
            <w:noProof/>
          </w:rPr>
          <w:delText>Dependencies and Constraints</w:delText>
        </w:r>
        <w:r w:rsidDel="00FC7D2B">
          <w:rPr>
            <w:noProof/>
            <w:webHidden/>
          </w:rPr>
          <w:tab/>
          <w:delText>91</w:delText>
        </w:r>
      </w:del>
    </w:p>
    <w:p w14:paraId="336FC584" w14:textId="3333761E" w:rsidR="00027267" w:rsidDel="00FC7D2B" w:rsidRDefault="00027267">
      <w:pPr>
        <w:pStyle w:val="TOC3"/>
        <w:rPr>
          <w:del w:id="515" w:author="Author"/>
          <w:rFonts w:asciiTheme="minorHAnsi" w:eastAsiaTheme="minorEastAsia" w:hAnsiTheme="minorHAnsi" w:cstheme="minorBidi"/>
          <w:sz w:val="22"/>
          <w:szCs w:val="22"/>
        </w:rPr>
      </w:pPr>
      <w:del w:id="516" w:author="Author">
        <w:r w:rsidRPr="00FC7D2B" w:rsidDel="00FC7D2B">
          <w:rPr>
            <w14:scene3d>
              <w14:camera w14:prst="orthographicFront"/>
              <w14:lightRig w14:rig="threePt" w14:dir="t">
                <w14:rot w14:lat="0" w14:lon="0" w14:rev="0"/>
              </w14:lightRig>
            </w14:scene3d>
          </w:rPr>
          <w:delText>6.2.2.</w:delText>
        </w:r>
        <w:r w:rsidDel="00FC7D2B">
          <w:rPr>
            <w:rFonts w:asciiTheme="minorHAnsi" w:eastAsiaTheme="minorEastAsia" w:hAnsiTheme="minorHAnsi" w:cstheme="minorBidi"/>
            <w:sz w:val="22"/>
            <w:szCs w:val="22"/>
          </w:rPr>
          <w:tab/>
        </w:r>
        <w:r w:rsidRPr="00FC7D2B" w:rsidDel="00FC7D2B">
          <w:delText>Specific Requirements</w:delText>
        </w:r>
        <w:r w:rsidDel="00FC7D2B">
          <w:rPr>
            <w:webHidden/>
          </w:rPr>
          <w:tab/>
          <w:delText>91</w:delText>
        </w:r>
      </w:del>
    </w:p>
    <w:p w14:paraId="61F937D0" w14:textId="480323D9" w:rsidR="00027267" w:rsidDel="00FC7D2B" w:rsidRDefault="00027267">
      <w:pPr>
        <w:pStyle w:val="TOC4"/>
        <w:rPr>
          <w:del w:id="517" w:author="Author"/>
          <w:rFonts w:asciiTheme="minorHAnsi" w:eastAsiaTheme="minorEastAsia" w:hAnsiTheme="minorHAnsi" w:cstheme="minorBidi"/>
          <w:noProof/>
          <w:sz w:val="22"/>
          <w:szCs w:val="22"/>
        </w:rPr>
      </w:pPr>
      <w:del w:id="518" w:author="Author">
        <w:r w:rsidRPr="00FC7D2B" w:rsidDel="00FC7D2B">
          <w:rPr>
            <w:noProof/>
          </w:rPr>
          <w:delText>6.2.2.1.</w:delText>
        </w:r>
        <w:r w:rsidDel="00FC7D2B">
          <w:rPr>
            <w:rFonts w:asciiTheme="minorHAnsi" w:eastAsiaTheme="minorEastAsia" w:hAnsiTheme="minorHAnsi" w:cstheme="minorBidi"/>
            <w:noProof/>
            <w:sz w:val="22"/>
            <w:szCs w:val="22"/>
          </w:rPr>
          <w:tab/>
        </w:r>
        <w:r w:rsidRPr="00FC7D2B" w:rsidDel="00FC7D2B">
          <w:rPr>
            <w:noProof/>
          </w:rPr>
          <w:delText>Database Repository</w:delText>
        </w:r>
        <w:r w:rsidDel="00FC7D2B">
          <w:rPr>
            <w:noProof/>
            <w:webHidden/>
          </w:rPr>
          <w:tab/>
          <w:delText>91</w:delText>
        </w:r>
      </w:del>
    </w:p>
    <w:p w14:paraId="30DEFEC1" w14:textId="2C0AF328" w:rsidR="00027267" w:rsidDel="00FC7D2B" w:rsidRDefault="00027267">
      <w:pPr>
        <w:pStyle w:val="TOC4"/>
        <w:rPr>
          <w:del w:id="519" w:author="Author"/>
          <w:rFonts w:asciiTheme="minorHAnsi" w:eastAsiaTheme="minorEastAsia" w:hAnsiTheme="minorHAnsi" w:cstheme="minorBidi"/>
          <w:noProof/>
          <w:sz w:val="22"/>
          <w:szCs w:val="22"/>
        </w:rPr>
      </w:pPr>
      <w:del w:id="520" w:author="Author">
        <w:r w:rsidRPr="00FC7D2B" w:rsidDel="00FC7D2B">
          <w:rPr>
            <w:noProof/>
          </w:rPr>
          <w:delText>6.2.2.2.</w:delText>
        </w:r>
        <w:r w:rsidDel="00FC7D2B">
          <w:rPr>
            <w:rFonts w:asciiTheme="minorHAnsi" w:eastAsiaTheme="minorEastAsia" w:hAnsiTheme="minorHAnsi" w:cstheme="minorBidi"/>
            <w:noProof/>
            <w:sz w:val="22"/>
            <w:szCs w:val="22"/>
          </w:rPr>
          <w:tab/>
        </w:r>
        <w:r w:rsidRPr="00FC7D2B" w:rsidDel="00FC7D2B">
          <w:rPr>
            <w:noProof/>
          </w:rPr>
          <w:delText>System Features</w:delText>
        </w:r>
        <w:r w:rsidDel="00FC7D2B">
          <w:rPr>
            <w:noProof/>
            <w:webHidden/>
          </w:rPr>
          <w:tab/>
          <w:delText>91</w:delText>
        </w:r>
      </w:del>
    </w:p>
    <w:p w14:paraId="75E003EF" w14:textId="14CBC559" w:rsidR="00027267" w:rsidDel="00FC7D2B" w:rsidRDefault="00027267">
      <w:pPr>
        <w:pStyle w:val="TOC2"/>
        <w:rPr>
          <w:del w:id="521" w:author="Author"/>
          <w:rFonts w:asciiTheme="minorHAnsi" w:eastAsiaTheme="minorEastAsia" w:hAnsiTheme="minorHAnsi" w:cstheme="minorBidi"/>
          <w:sz w:val="22"/>
          <w:szCs w:val="22"/>
        </w:rPr>
      </w:pPr>
      <w:del w:id="522" w:author="Author">
        <w:r w:rsidRPr="00FC7D2B" w:rsidDel="00FC7D2B">
          <w:delText>6.3.</w:delText>
        </w:r>
        <w:r w:rsidDel="00FC7D2B">
          <w:rPr>
            <w:rFonts w:asciiTheme="minorHAnsi" w:eastAsiaTheme="minorEastAsia" w:hAnsiTheme="minorHAnsi" w:cstheme="minorBidi"/>
            <w:sz w:val="22"/>
            <w:szCs w:val="22"/>
          </w:rPr>
          <w:tab/>
        </w:r>
        <w:r w:rsidRPr="00FC7D2B" w:rsidDel="00FC7D2B">
          <w:delText>Network Detailed Design</w:delText>
        </w:r>
        <w:r w:rsidDel="00FC7D2B">
          <w:rPr>
            <w:webHidden/>
          </w:rPr>
          <w:tab/>
          <w:delText>92</w:delText>
        </w:r>
      </w:del>
    </w:p>
    <w:p w14:paraId="2E03CF27" w14:textId="40AEB1CB" w:rsidR="00027267" w:rsidDel="00FC7D2B" w:rsidRDefault="00027267">
      <w:pPr>
        <w:pStyle w:val="TOC2"/>
        <w:rPr>
          <w:del w:id="523" w:author="Author"/>
          <w:rFonts w:asciiTheme="minorHAnsi" w:eastAsiaTheme="minorEastAsia" w:hAnsiTheme="minorHAnsi" w:cstheme="minorBidi"/>
          <w:sz w:val="22"/>
          <w:szCs w:val="22"/>
        </w:rPr>
      </w:pPr>
      <w:del w:id="524" w:author="Author">
        <w:r w:rsidRPr="00FC7D2B" w:rsidDel="00FC7D2B">
          <w:delText>6.4.</w:delText>
        </w:r>
        <w:r w:rsidDel="00FC7D2B">
          <w:rPr>
            <w:rFonts w:asciiTheme="minorHAnsi" w:eastAsiaTheme="minorEastAsia" w:hAnsiTheme="minorHAnsi" w:cstheme="minorBidi"/>
            <w:sz w:val="22"/>
            <w:szCs w:val="22"/>
          </w:rPr>
          <w:tab/>
        </w:r>
        <w:r w:rsidRPr="00FC7D2B" w:rsidDel="00FC7D2B">
          <w:delText>Security and Privacy</w:delText>
        </w:r>
        <w:r w:rsidDel="00FC7D2B">
          <w:rPr>
            <w:webHidden/>
          </w:rPr>
          <w:tab/>
          <w:delText>93</w:delText>
        </w:r>
      </w:del>
    </w:p>
    <w:p w14:paraId="632ED139" w14:textId="49A9CE54" w:rsidR="00027267" w:rsidDel="00FC7D2B" w:rsidRDefault="00027267">
      <w:pPr>
        <w:pStyle w:val="TOC3"/>
        <w:rPr>
          <w:del w:id="525" w:author="Author"/>
          <w:rFonts w:asciiTheme="minorHAnsi" w:eastAsiaTheme="minorEastAsia" w:hAnsiTheme="minorHAnsi" w:cstheme="minorBidi"/>
          <w:sz w:val="22"/>
          <w:szCs w:val="22"/>
        </w:rPr>
      </w:pPr>
      <w:del w:id="526" w:author="Author">
        <w:r w:rsidRPr="00FC7D2B" w:rsidDel="00FC7D2B">
          <w:rPr>
            <w14:scene3d>
              <w14:camera w14:prst="orthographicFront"/>
              <w14:lightRig w14:rig="threePt" w14:dir="t">
                <w14:rot w14:lat="0" w14:lon="0" w14:rev="0"/>
              </w14:lightRig>
            </w14:scene3d>
          </w:rPr>
          <w:delText>6.4.1.</w:delText>
        </w:r>
        <w:r w:rsidDel="00FC7D2B">
          <w:rPr>
            <w:rFonts w:asciiTheme="minorHAnsi" w:eastAsiaTheme="minorEastAsia" w:hAnsiTheme="minorHAnsi" w:cstheme="minorBidi"/>
            <w:sz w:val="22"/>
            <w:szCs w:val="22"/>
          </w:rPr>
          <w:tab/>
        </w:r>
        <w:r w:rsidRPr="00FC7D2B" w:rsidDel="00FC7D2B">
          <w:delText>Security</w:delText>
        </w:r>
        <w:r w:rsidDel="00FC7D2B">
          <w:rPr>
            <w:webHidden/>
          </w:rPr>
          <w:tab/>
          <w:delText>93</w:delText>
        </w:r>
      </w:del>
    </w:p>
    <w:p w14:paraId="161D718B" w14:textId="0FF9DA70" w:rsidR="00027267" w:rsidDel="00FC7D2B" w:rsidRDefault="00027267">
      <w:pPr>
        <w:pStyle w:val="TOC3"/>
        <w:rPr>
          <w:del w:id="527" w:author="Author"/>
          <w:rFonts w:asciiTheme="minorHAnsi" w:eastAsiaTheme="minorEastAsia" w:hAnsiTheme="minorHAnsi" w:cstheme="minorBidi"/>
          <w:sz w:val="22"/>
          <w:szCs w:val="22"/>
        </w:rPr>
      </w:pPr>
      <w:del w:id="528" w:author="Author">
        <w:r w:rsidRPr="00FC7D2B" w:rsidDel="00FC7D2B">
          <w:rPr>
            <w14:scene3d>
              <w14:camera w14:prst="orthographicFront"/>
              <w14:lightRig w14:rig="threePt" w14:dir="t">
                <w14:rot w14:lat="0" w14:lon="0" w14:rev="0"/>
              </w14:lightRig>
            </w14:scene3d>
          </w:rPr>
          <w:delText>6.4.2.</w:delText>
        </w:r>
        <w:r w:rsidDel="00FC7D2B">
          <w:rPr>
            <w:rFonts w:asciiTheme="minorHAnsi" w:eastAsiaTheme="minorEastAsia" w:hAnsiTheme="minorHAnsi" w:cstheme="minorBidi"/>
            <w:sz w:val="22"/>
            <w:szCs w:val="22"/>
          </w:rPr>
          <w:tab/>
        </w:r>
        <w:r w:rsidRPr="00FC7D2B" w:rsidDel="00FC7D2B">
          <w:delText>Privacy</w:delText>
        </w:r>
        <w:r w:rsidDel="00FC7D2B">
          <w:rPr>
            <w:webHidden/>
          </w:rPr>
          <w:tab/>
          <w:delText>93</w:delText>
        </w:r>
      </w:del>
    </w:p>
    <w:p w14:paraId="0299A250" w14:textId="0995CFAE" w:rsidR="00027267" w:rsidDel="00FC7D2B" w:rsidRDefault="00027267">
      <w:pPr>
        <w:pStyle w:val="TOC3"/>
        <w:rPr>
          <w:del w:id="529" w:author="Author"/>
          <w:rFonts w:asciiTheme="minorHAnsi" w:eastAsiaTheme="minorEastAsia" w:hAnsiTheme="minorHAnsi" w:cstheme="minorBidi"/>
          <w:sz w:val="22"/>
          <w:szCs w:val="22"/>
        </w:rPr>
      </w:pPr>
      <w:del w:id="530" w:author="Author">
        <w:r w:rsidRPr="00FC7D2B" w:rsidDel="00FC7D2B">
          <w:rPr>
            <w14:scene3d>
              <w14:camera w14:prst="orthographicFront"/>
              <w14:lightRig w14:rig="threePt" w14:dir="t">
                <w14:rot w14:lat="0" w14:lon="0" w14:rev="0"/>
              </w14:lightRig>
            </w14:scene3d>
          </w:rPr>
          <w:delText>6.4.3.</w:delText>
        </w:r>
        <w:r w:rsidDel="00FC7D2B">
          <w:rPr>
            <w:rFonts w:asciiTheme="minorHAnsi" w:eastAsiaTheme="minorEastAsia" w:hAnsiTheme="minorHAnsi" w:cstheme="minorBidi"/>
            <w:sz w:val="22"/>
            <w:szCs w:val="22"/>
          </w:rPr>
          <w:tab/>
        </w:r>
        <w:r w:rsidRPr="00FC7D2B" w:rsidDel="00FC7D2B">
          <w:delText>Security</w:delText>
        </w:r>
        <w:r w:rsidDel="00FC7D2B">
          <w:rPr>
            <w:webHidden/>
          </w:rPr>
          <w:tab/>
          <w:delText>94</w:delText>
        </w:r>
      </w:del>
    </w:p>
    <w:p w14:paraId="5AF48F1C" w14:textId="5CC87272" w:rsidR="00027267" w:rsidDel="00FC7D2B" w:rsidRDefault="00027267">
      <w:pPr>
        <w:pStyle w:val="TOC4"/>
        <w:rPr>
          <w:del w:id="531" w:author="Author"/>
          <w:rFonts w:asciiTheme="minorHAnsi" w:eastAsiaTheme="minorEastAsia" w:hAnsiTheme="minorHAnsi" w:cstheme="minorBidi"/>
          <w:noProof/>
          <w:sz w:val="22"/>
          <w:szCs w:val="22"/>
        </w:rPr>
      </w:pPr>
      <w:del w:id="532" w:author="Author">
        <w:r w:rsidRPr="00FC7D2B" w:rsidDel="00FC7D2B">
          <w:rPr>
            <w:noProof/>
          </w:rPr>
          <w:delText>6.4.3.1.</w:delText>
        </w:r>
        <w:r w:rsidDel="00FC7D2B">
          <w:rPr>
            <w:rFonts w:asciiTheme="minorHAnsi" w:eastAsiaTheme="minorEastAsia" w:hAnsiTheme="minorHAnsi" w:cstheme="minorBidi"/>
            <w:noProof/>
            <w:sz w:val="22"/>
            <w:szCs w:val="22"/>
          </w:rPr>
          <w:tab/>
        </w:r>
        <w:r w:rsidRPr="00FC7D2B" w:rsidDel="00FC7D2B">
          <w:rPr>
            <w:noProof/>
          </w:rPr>
          <w:delText>Authentication and Authorization with IAM</w:delText>
        </w:r>
        <w:r w:rsidDel="00FC7D2B">
          <w:rPr>
            <w:noProof/>
            <w:webHidden/>
          </w:rPr>
          <w:tab/>
          <w:delText>94</w:delText>
        </w:r>
      </w:del>
    </w:p>
    <w:p w14:paraId="7322F9EA" w14:textId="36932B70" w:rsidR="00027267" w:rsidDel="00FC7D2B" w:rsidRDefault="00027267">
      <w:pPr>
        <w:pStyle w:val="TOC5"/>
        <w:rPr>
          <w:del w:id="533" w:author="Author"/>
          <w:rFonts w:asciiTheme="minorHAnsi" w:eastAsiaTheme="minorEastAsia" w:hAnsiTheme="minorHAnsi" w:cstheme="minorBidi"/>
          <w:noProof/>
          <w:sz w:val="22"/>
          <w:szCs w:val="22"/>
        </w:rPr>
      </w:pPr>
      <w:del w:id="534" w:author="Author">
        <w:r w:rsidRPr="00FC7D2B" w:rsidDel="00FC7D2B">
          <w:rPr>
            <w:noProof/>
            <w14:scene3d>
              <w14:camera w14:prst="orthographicFront"/>
              <w14:lightRig w14:rig="threePt" w14:dir="t">
                <w14:rot w14:lat="0" w14:lon="0" w14:rev="0"/>
              </w14:lightRig>
            </w14:scene3d>
          </w:rPr>
          <w:delText>6.4.3.1.1.</w:delText>
        </w:r>
        <w:r w:rsidDel="00FC7D2B">
          <w:rPr>
            <w:rFonts w:asciiTheme="minorHAnsi" w:eastAsiaTheme="minorEastAsia" w:hAnsiTheme="minorHAnsi" w:cstheme="minorBidi"/>
            <w:noProof/>
            <w:sz w:val="22"/>
            <w:szCs w:val="22"/>
          </w:rPr>
          <w:tab/>
        </w:r>
        <w:r w:rsidRPr="00FC7D2B" w:rsidDel="00FC7D2B">
          <w:rPr>
            <w:noProof/>
          </w:rPr>
          <w:delText>Authorization</w:delText>
        </w:r>
        <w:r w:rsidDel="00FC7D2B">
          <w:rPr>
            <w:noProof/>
            <w:webHidden/>
          </w:rPr>
          <w:tab/>
          <w:delText>95</w:delText>
        </w:r>
      </w:del>
    </w:p>
    <w:p w14:paraId="1FDA8790" w14:textId="40367402" w:rsidR="00027267" w:rsidDel="00FC7D2B" w:rsidRDefault="00027267">
      <w:pPr>
        <w:pStyle w:val="TOC2"/>
        <w:rPr>
          <w:del w:id="535" w:author="Author"/>
          <w:rFonts w:asciiTheme="minorHAnsi" w:eastAsiaTheme="minorEastAsia" w:hAnsiTheme="minorHAnsi" w:cstheme="minorBidi"/>
          <w:sz w:val="22"/>
          <w:szCs w:val="22"/>
        </w:rPr>
      </w:pPr>
      <w:del w:id="536" w:author="Author">
        <w:r w:rsidRPr="00FC7D2B" w:rsidDel="00FC7D2B">
          <w:delText>6.5.</w:delText>
        </w:r>
        <w:r w:rsidDel="00FC7D2B">
          <w:rPr>
            <w:rFonts w:asciiTheme="minorHAnsi" w:eastAsiaTheme="minorEastAsia" w:hAnsiTheme="minorHAnsi" w:cstheme="minorBidi"/>
            <w:sz w:val="22"/>
            <w:szCs w:val="22"/>
          </w:rPr>
          <w:tab/>
        </w:r>
        <w:r w:rsidRPr="00FC7D2B" w:rsidDel="00FC7D2B">
          <w:delText>Service Oriented Architecture / ESS Detailed Design</w:delText>
        </w:r>
        <w:r w:rsidDel="00FC7D2B">
          <w:rPr>
            <w:webHidden/>
          </w:rPr>
          <w:tab/>
          <w:delText>96</w:delText>
        </w:r>
      </w:del>
    </w:p>
    <w:p w14:paraId="1D8F550A" w14:textId="6DC586E9" w:rsidR="00027267" w:rsidDel="00FC7D2B" w:rsidRDefault="00027267">
      <w:pPr>
        <w:pStyle w:val="TOC3"/>
        <w:rPr>
          <w:del w:id="537" w:author="Author"/>
          <w:rFonts w:asciiTheme="minorHAnsi" w:eastAsiaTheme="minorEastAsia" w:hAnsiTheme="minorHAnsi" w:cstheme="minorBidi"/>
          <w:sz w:val="22"/>
          <w:szCs w:val="22"/>
        </w:rPr>
      </w:pPr>
      <w:del w:id="538" w:author="Author">
        <w:r w:rsidRPr="00FC7D2B" w:rsidDel="00FC7D2B">
          <w:rPr>
            <w14:scene3d>
              <w14:camera w14:prst="orthographicFront"/>
              <w14:lightRig w14:rig="threePt" w14:dir="t">
                <w14:rot w14:lat="0" w14:lon="0" w14:rev="0"/>
              </w14:lightRig>
            </w14:scene3d>
          </w:rPr>
          <w:delText>6.5.1.</w:delText>
        </w:r>
        <w:r w:rsidDel="00FC7D2B">
          <w:rPr>
            <w:rFonts w:asciiTheme="minorHAnsi" w:eastAsiaTheme="minorEastAsia" w:hAnsiTheme="minorHAnsi" w:cstheme="minorBidi"/>
            <w:sz w:val="22"/>
            <w:szCs w:val="22"/>
          </w:rPr>
          <w:tab/>
        </w:r>
        <w:r w:rsidRPr="00FC7D2B" w:rsidDel="00FC7D2B">
          <w:delText>Service Integration Flow</w:delText>
        </w:r>
        <w:r w:rsidDel="00FC7D2B">
          <w:rPr>
            <w:webHidden/>
          </w:rPr>
          <w:tab/>
          <w:delText>97</w:delText>
        </w:r>
      </w:del>
    </w:p>
    <w:p w14:paraId="1EBE1D2D" w14:textId="4D62BBC5" w:rsidR="00027267" w:rsidDel="00FC7D2B" w:rsidRDefault="00027267">
      <w:pPr>
        <w:pStyle w:val="TOC2"/>
        <w:rPr>
          <w:del w:id="539" w:author="Author"/>
          <w:rFonts w:asciiTheme="minorHAnsi" w:eastAsiaTheme="minorEastAsia" w:hAnsiTheme="minorHAnsi" w:cstheme="minorBidi"/>
          <w:sz w:val="22"/>
          <w:szCs w:val="22"/>
        </w:rPr>
      </w:pPr>
      <w:del w:id="540" w:author="Author">
        <w:r w:rsidRPr="00FC7D2B" w:rsidDel="00FC7D2B">
          <w:delText>6.6.</w:delText>
        </w:r>
        <w:r w:rsidDel="00FC7D2B">
          <w:rPr>
            <w:rFonts w:asciiTheme="minorHAnsi" w:eastAsiaTheme="minorEastAsia" w:hAnsiTheme="minorHAnsi" w:cstheme="minorBidi"/>
            <w:sz w:val="22"/>
            <w:szCs w:val="22"/>
          </w:rPr>
          <w:tab/>
        </w:r>
        <w:r w:rsidRPr="00FC7D2B" w:rsidDel="00FC7D2B">
          <w:delText>Interface Design Rules</w:delText>
        </w:r>
        <w:r w:rsidDel="00FC7D2B">
          <w:rPr>
            <w:webHidden/>
          </w:rPr>
          <w:tab/>
          <w:delText>97</w:delText>
        </w:r>
      </w:del>
    </w:p>
    <w:p w14:paraId="7E721831" w14:textId="431159C3" w:rsidR="00027267" w:rsidDel="00FC7D2B" w:rsidRDefault="00027267">
      <w:pPr>
        <w:pStyle w:val="TOC1"/>
        <w:rPr>
          <w:del w:id="541" w:author="Author"/>
          <w:rFonts w:asciiTheme="minorHAnsi" w:eastAsiaTheme="minorEastAsia" w:hAnsiTheme="minorHAnsi" w:cstheme="minorBidi"/>
          <w:sz w:val="22"/>
          <w:szCs w:val="22"/>
        </w:rPr>
      </w:pPr>
      <w:del w:id="542" w:author="Author">
        <w:r w:rsidRPr="00FC7D2B" w:rsidDel="00FC7D2B">
          <w:delText>7.</w:delText>
        </w:r>
        <w:r w:rsidDel="00FC7D2B">
          <w:rPr>
            <w:rFonts w:asciiTheme="minorHAnsi" w:eastAsiaTheme="minorEastAsia" w:hAnsiTheme="minorHAnsi" w:cstheme="minorBidi"/>
            <w:sz w:val="22"/>
            <w:szCs w:val="22"/>
          </w:rPr>
          <w:tab/>
        </w:r>
        <w:r w:rsidRPr="00FC7D2B" w:rsidDel="00FC7D2B">
          <w:delText>External System Interface Design</w:delText>
        </w:r>
        <w:r w:rsidDel="00FC7D2B">
          <w:rPr>
            <w:webHidden/>
          </w:rPr>
          <w:tab/>
          <w:delText>97</w:delText>
        </w:r>
      </w:del>
    </w:p>
    <w:p w14:paraId="7A170FA0" w14:textId="47C1A91A" w:rsidR="00027267" w:rsidDel="00FC7D2B" w:rsidRDefault="00027267">
      <w:pPr>
        <w:pStyle w:val="TOC2"/>
        <w:rPr>
          <w:del w:id="543" w:author="Author"/>
          <w:rFonts w:asciiTheme="minorHAnsi" w:eastAsiaTheme="minorEastAsia" w:hAnsiTheme="minorHAnsi" w:cstheme="minorBidi"/>
          <w:sz w:val="22"/>
          <w:szCs w:val="22"/>
        </w:rPr>
      </w:pPr>
      <w:del w:id="544" w:author="Author">
        <w:r w:rsidRPr="00FC7D2B" w:rsidDel="00FC7D2B">
          <w:delText>7.1.</w:delText>
        </w:r>
        <w:r w:rsidDel="00FC7D2B">
          <w:rPr>
            <w:rFonts w:asciiTheme="minorHAnsi" w:eastAsiaTheme="minorEastAsia" w:hAnsiTheme="minorHAnsi" w:cstheme="minorBidi"/>
            <w:sz w:val="22"/>
            <w:szCs w:val="22"/>
          </w:rPr>
          <w:tab/>
        </w:r>
        <w:r w:rsidRPr="00FC7D2B" w:rsidDel="00FC7D2B">
          <w:delText>Interface Architecture</w:delText>
        </w:r>
        <w:r w:rsidDel="00FC7D2B">
          <w:rPr>
            <w:webHidden/>
          </w:rPr>
          <w:tab/>
          <w:delText>97</w:delText>
        </w:r>
      </w:del>
    </w:p>
    <w:p w14:paraId="61BF68D4" w14:textId="2BA78663" w:rsidR="00027267" w:rsidDel="00FC7D2B" w:rsidRDefault="00027267">
      <w:pPr>
        <w:pStyle w:val="TOC3"/>
        <w:rPr>
          <w:del w:id="545" w:author="Author"/>
          <w:rFonts w:asciiTheme="minorHAnsi" w:eastAsiaTheme="minorEastAsia" w:hAnsiTheme="minorHAnsi" w:cstheme="minorBidi"/>
          <w:sz w:val="22"/>
          <w:szCs w:val="22"/>
        </w:rPr>
      </w:pPr>
      <w:del w:id="546" w:author="Author">
        <w:r w:rsidRPr="00FC7D2B" w:rsidDel="00FC7D2B">
          <w:rPr>
            <w14:scene3d>
              <w14:camera w14:prst="orthographicFront"/>
              <w14:lightRig w14:rig="threePt" w14:dir="t">
                <w14:rot w14:lat="0" w14:lon="0" w14:rev="0"/>
              </w14:lightRig>
            </w14:scene3d>
          </w:rPr>
          <w:delText>7.1.1.</w:delText>
        </w:r>
        <w:r w:rsidDel="00FC7D2B">
          <w:rPr>
            <w:rFonts w:asciiTheme="minorHAnsi" w:eastAsiaTheme="minorEastAsia" w:hAnsiTheme="minorHAnsi" w:cstheme="minorBidi"/>
            <w:sz w:val="22"/>
            <w:szCs w:val="22"/>
          </w:rPr>
          <w:tab/>
        </w:r>
        <w:r w:rsidRPr="00FC7D2B" w:rsidDel="00FC7D2B">
          <w:delText>TAS Web Development Ports</w:delText>
        </w:r>
        <w:r w:rsidDel="00FC7D2B">
          <w:rPr>
            <w:webHidden/>
          </w:rPr>
          <w:tab/>
          <w:delText>99</w:delText>
        </w:r>
      </w:del>
    </w:p>
    <w:p w14:paraId="07258907" w14:textId="3E427B97" w:rsidR="00027267" w:rsidDel="00FC7D2B" w:rsidRDefault="00027267">
      <w:pPr>
        <w:pStyle w:val="TOC3"/>
        <w:rPr>
          <w:del w:id="547" w:author="Author"/>
          <w:rFonts w:asciiTheme="minorHAnsi" w:eastAsiaTheme="minorEastAsia" w:hAnsiTheme="minorHAnsi" w:cstheme="minorBidi"/>
          <w:sz w:val="22"/>
          <w:szCs w:val="22"/>
        </w:rPr>
      </w:pPr>
      <w:del w:id="548" w:author="Author">
        <w:r w:rsidRPr="00FC7D2B" w:rsidDel="00FC7D2B">
          <w:rPr>
            <w14:scene3d>
              <w14:camera w14:prst="orthographicFront"/>
              <w14:lightRig w14:rig="threePt" w14:dir="t">
                <w14:rot w14:lat="0" w14:lon="0" w14:rev="0"/>
              </w14:lightRig>
            </w14:scene3d>
          </w:rPr>
          <w:delText>7.1.2.</w:delText>
        </w:r>
        <w:r w:rsidDel="00FC7D2B">
          <w:rPr>
            <w:rFonts w:asciiTheme="minorHAnsi" w:eastAsiaTheme="minorEastAsia" w:hAnsiTheme="minorHAnsi" w:cstheme="minorBidi"/>
            <w:sz w:val="22"/>
            <w:szCs w:val="22"/>
          </w:rPr>
          <w:tab/>
        </w:r>
        <w:r w:rsidRPr="00FC7D2B" w:rsidDel="00FC7D2B">
          <w:delText>CIT MAG Servers</w:delText>
        </w:r>
        <w:r w:rsidDel="00FC7D2B">
          <w:rPr>
            <w:webHidden/>
          </w:rPr>
          <w:tab/>
          <w:delText>102</w:delText>
        </w:r>
      </w:del>
    </w:p>
    <w:p w14:paraId="46067642" w14:textId="73EBD37F" w:rsidR="00027267" w:rsidDel="00FC7D2B" w:rsidRDefault="00027267">
      <w:pPr>
        <w:pStyle w:val="TOC3"/>
        <w:rPr>
          <w:del w:id="549" w:author="Author"/>
          <w:rFonts w:asciiTheme="minorHAnsi" w:eastAsiaTheme="minorEastAsia" w:hAnsiTheme="minorHAnsi" w:cstheme="minorBidi"/>
          <w:sz w:val="22"/>
          <w:szCs w:val="22"/>
        </w:rPr>
      </w:pPr>
      <w:del w:id="550" w:author="Author">
        <w:r w:rsidRPr="00FC7D2B" w:rsidDel="00FC7D2B">
          <w:rPr>
            <w14:scene3d>
              <w14:camera w14:prst="orthographicFront"/>
              <w14:lightRig w14:rig="threePt" w14:dir="t">
                <w14:rot w14:lat="0" w14:lon="0" w14:rev="0"/>
              </w14:lightRig>
            </w14:scene3d>
          </w:rPr>
          <w:delText>7.1.3.</w:delText>
        </w:r>
        <w:r w:rsidDel="00FC7D2B">
          <w:rPr>
            <w:rFonts w:asciiTheme="minorHAnsi" w:eastAsiaTheme="minorEastAsia" w:hAnsiTheme="minorHAnsi" w:cstheme="minorBidi"/>
            <w:sz w:val="22"/>
            <w:szCs w:val="22"/>
          </w:rPr>
          <w:tab/>
        </w:r>
        <w:r w:rsidRPr="00FC7D2B" w:rsidDel="00FC7D2B">
          <w:delText>SQA MAG Servers</w:delText>
        </w:r>
        <w:r w:rsidDel="00FC7D2B">
          <w:rPr>
            <w:webHidden/>
          </w:rPr>
          <w:tab/>
          <w:delText>104</w:delText>
        </w:r>
      </w:del>
    </w:p>
    <w:p w14:paraId="00F39BF8" w14:textId="312583A8" w:rsidR="00027267" w:rsidDel="00FC7D2B" w:rsidRDefault="00027267">
      <w:pPr>
        <w:pStyle w:val="TOC3"/>
        <w:rPr>
          <w:del w:id="551" w:author="Author"/>
          <w:rFonts w:asciiTheme="minorHAnsi" w:eastAsiaTheme="minorEastAsia" w:hAnsiTheme="minorHAnsi" w:cstheme="minorBidi"/>
          <w:sz w:val="22"/>
          <w:szCs w:val="22"/>
        </w:rPr>
      </w:pPr>
      <w:del w:id="552" w:author="Author">
        <w:r w:rsidRPr="00FC7D2B" w:rsidDel="00FC7D2B">
          <w:rPr>
            <w14:scene3d>
              <w14:camera w14:prst="orthographicFront"/>
              <w14:lightRig w14:rig="threePt" w14:dir="t">
                <w14:rot w14:lat="0" w14:lon="0" w14:rev="0"/>
              </w14:lightRig>
            </w14:scene3d>
          </w:rPr>
          <w:delText>7.1.4.</w:delText>
        </w:r>
        <w:r w:rsidDel="00FC7D2B">
          <w:rPr>
            <w:rFonts w:asciiTheme="minorHAnsi" w:eastAsiaTheme="minorEastAsia" w:hAnsiTheme="minorHAnsi" w:cstheme="minorBidi"/>
            <w:sz w:val="22"/>
            <w:szCs w:val="22"/>
          </w:rPr>
          <w:tab/>
        </w:r>
        <w:r w:rsidRPr="00FC7D2B" w:rsidDel="00FC7D2B">
          <w:delText>UAT MAG Servers</w:delText>
        </w:r>
        <w:r w:rsidDel="00FC7D2B">
          <w:rPr>
            <w:webHidden/>
          </w:rPr>
          <w:tab/>
          <w:delText>105</w:delText>
        </w:r>
      </w:del>
    </w:p>
    <w:p w14:paraId="1CB33257" w14:textId="04232F52" w:rsidR="00027267" w:rsidDel="00FC7D2B" w:rsidRDefault="00027267">
      <w:pPr>
        <w:pStyle w:val="TOC2"/>
        <w:rPr>
          <w:del w:id="553" w:author="Author"/>
          <w:rFonts w:asciiTheme="minorHAnsi" w:eastAsiaTheme="minorEastAsia" w:hAnsiTheme="minorHAnsi" w:cstheme="minorBidi"/>
          <w:sz w:val="22"/>
          <w:szCs w:val="22"/>
        </w:rPr>
      </w:pPr>
      <w:del w:id="554" w:author="Author">
        <w:r w:rsidRPr="00FC7D2B" w:rsidDel="00FC7D2B">
          <w:delText>7.2.</w:delText>
        </w:r>
        <w:r w:rsidDel="00FC7D2B">
          <w:rPr>
            <w:rFonts w:asciiTheme="minorHAnsi" w:eastAsiaTheme="minorEastAsia" w:hAnsiTheme="minorHAnsi" w:cstheme="minorBidi"/>
            <w:sz w:val="22"/>
            <w:szCs w:val="22"/>
          </w:rPr>
          <w:tab/>
        </w:r>
        <w:r w:rsidRPr="00FC7D2B" w:rsidDel="00FC7D2B">
          <w:delText>Interface Detailed Design</w:delText>
        </w:r>
        <w:r w:rsidDel="00FC7D2B">
          <w:rPr>
            <w:webHidden/>
          </w:rPr>
          <w:tab/>
          <w:delText>106</w:delText>
        </w:r>
      </w:del>
    </w:p>
    <w:p w14:paraId="219F04C2" w14:textId="2C436BDE" w:rsidR="00027267" w:rsidDel="00FC7D2B" w:rsidRDefault="00027267">
      <w:pPr>
        <w:pStyle w:val="TOC3"/>
        <w:rPr>
          <w:del w:id="555" w:author="Author"/>
          <w:rFonts w:asciiTheme="minorHAnsi" w:eastAsiaTheme="minorEastAsia" w:hAnsiTheme="minorHAnsi" w:cstheme="minorBidi"/>
          <w:sz w:val="22"/>
          <w:szCs w:val="22"/>
        </w:rPr>
      </w:pPr>
      <w:del w:id="556" w:author="Author">
        <w:r w:rsidRPr="00FC7D2B" w:rsidDel="00FC7D2B">
          <w:rPr>
            <w14:scene3d>
              <w14:camera w14:prst="orthographicFront"/>
              <w14:lightRig w14:rig="threePt" w14:dir="t">
                <w14:rot w14:lat="0" w14:lon="0" w14:rev="0"/>
              </w14:lightRig>
            </w14:scene3d>
          </w:rPr>
          <w:delText>7.2.1.</w:delText>
        </w:r>
        <w:r w:rsidDel="00FC7D2B">
          <w:rPr>
            <w:rFonts w:asciiTheme="minorHAnsi" w:eastAsiaTheme="minorEastAsia" w:hAnsiTheme="minorHAnsi" w:cstheme="minorBidi"/>
            <w:sz w:val="22"/>
            <w:szCs w:val="22"/>
          </w:rPr>
          <w:tab/>
        </w:r>
        <w:r w:rsidRPr="00FC7D2B" w:rsidDel="00FC7D2B">
          <w:delText>eBilling ICD</w:delText>
        </w:r>
        <w:r w:rsidDel="00FC7D2B">
          <w:rPr>
            <w:webHidden/>
          </w:rPr>
          <w:tab/>
          <w:delText>106</w:delText>
        </w:r>
      </w:del>
    </w:p>
    <w:p w14:paraId="6C863A96" w14:textId="45A2A103" w:rsidR="00027267" w:rsidDel="00FC7D2B" w:rsidRDefault="00027267">
      <w:pPr>
        <w:pStyle w:val="TOC1"/>
        <w:rPr>
          <w:del w:id="557" w:author="Author"/>
          <w:rFonts w:asciiTheme="minorHAnsi" w:eastAsiaTheme="minorEastAsia" w:hAnsiTheme="minorHAnsi" w:cstheme="minorBidi"/>
          <w:sz w:val="22"/>
          <w:szCs w:val="22"/>
        </w:rPr>
      </w:pPr>
      <w:del w:id="558" w:author="Author">
        <w:r w:rsidRPr="00FC7D2B" w:rsidDel="00FC7D2B">
          <w:delText>8.</w:delText>
        </w:r>
        <w:r w:rsidDel="00FC7D2B">
          <w:rPr>
            <w:rFonts w:asciiTheme="minorHAnsi" w:eastAsiaTheme="minorEastAsia" w:hAnsiTheme="minorHAnsi" w:cstheme="minorBidi"/>
            <w:sz w:val="22"/>
            <w:szCs w:val="22"/>
          </w:rPr>
          <w:tab/>
        </w:r>
        <w:r w:rsidRPr="00FC7D2B" w:rsidDel="00FC7D2B">
          <w:delText>Human-Machine Interface</w:delText>
        </w:r>
        <w:r w:rsidDel="00FC7D2B">
          <w:rPr>
            <w:webHidden/>
          </w:rPr>
          <w:tab/>
          <w:delText>107</w:delText>
        </w:r>
      </w:del>
    </w:p>
    <w:p w14:paraId="74828636" w14:textId="78794DA8" w:rsidR="00027267" w:rsidDel="00FC7D2B" w:rsidRDefault="00027267">
      <w:pPr>
        <w:pStyle w:val="TOC2"/>
        <w:rPr>
          <w:del w:id="559" w:author="Author"/>
          <w:rFonts w:asciiTheme="minorHAnsi" w:eastAsiaTheme="minorEastAsia" w:hAnsiTheme="minorHAnsi" w:cstheme="minorBidi"/>
          <w:sz w:val="22"/>
          <w:szCs w:val="22"/>
        </w:rPr>
      </w:pPr>
      <w:del w:id="560" w:author="Author">
        <w:r w:rsidRPr="00FC7D2B" w:rsidDel="00FC7D2B">
          <w:delText>8.1.</w:delText>
        </w:r>
        <w:r w:rsidDel="00FC7D2B">
          <w:rPr>
            <w:rFonts w:asciiTheme="minorHAnsi" w:eastAsiaTheme="minorEastAsia" w:hAnsiTheme="minorHAnsi" w:cstheme="minorBidi"/>
            <w:sz w:val="22"/>
            <w:szCs w:val="22"/>
          </w:rPr>
          <w:tab/>
        </w:r>
        <w:r w:rsidRPr="00FC7D2B" w:rsidDel="00FC7D2B">
          <w:delText>Inputs</w:delText>
        </w:r>
        <w:r w:rsidDel="00FC7D2B">
          <w:rPr>
            <w:webHidden/>
          </w:rPr>
          <w:tab/>
          <w:delText>107</w:delText>
        </w:r>
      </w:del>
    </w:p>
    <w:p w14:paraId="4E63B5A2" w14:textId="4E773811" w:rsidR="00027267" w:rsidDel="00FC7D2B" w:rsidRDefault="00027267">
      <w:pPr>
        <w:pStyle w:val="TOC2"/>
        <w:rPr>
          <w:del w:id="561" w:author="Author"/>
          <w:rFonts w:asciiTheme="minorHAnsi" w:eastAsiaTheme="minorEastAsia" w:hAnsiTheme="minorHAnsi" w:cstheme="minorBidi"/>
          <w:sz w:val="22"/>
          <w:szCs w:val="22"/>
        </w:rPr>
      </w:pPr>
      <w:del w:id="562" w:author="Author">
        <w:r w:rsidRPr="00FC7D2B" w:rsidDel="00FC7D2B">
          <w:delText>8.2.</w:delText>
        </w:r>
        <w:r w:rsidDel="00FC7D2B">
          <w:rPr>
            <w:rFonts w:asciiTheme="minorHAnsi" w:eastAsiaTheme="minorEastAsia" w:hAnsiTheme="minorHAnsi" w:cstheme="minorBidi"/>
            <w:sz w:val="22"/>
            <w:szCs w:val="22"/>
          </w:rPr>
          <w:tab/>
        </w:r>
        <w:r w:rsidRPr="00FC7D2B" w:rsidDel="00FC7D2B">
          <w:delText>Outputs</w:delText>
        </w:r>
        <w:r w:rsidDel="00FC7D2B">
          <w:rPr>
            <w:webHidden/>
          </w:rPr>
          <w:tab/>
          <w:delText>107</w:delText>
        </w:r>
      </w:del>
    </w:p>
    <w:p w14:paraId="623BF6F8" w14:textId="60C300B6" w:rsidR="00027267" w:rsidDel="00FC7D2B" w:rsidRDefault="00027267">
      <w:pPr>
        <w:pStyle w:val="TOC2"/>
        <w:rPr>
          <w:del w:id="563" w:author="Author"/>
          <w:rFonts w:asciiTheme="minorHAnsi" w:eastAsiaTheme="minorEastAsia" w:hAnsiTheme="minorHAnsi" w:cstheme="minorBidi"/>
          <w:sz w:val="22"/>
          <w:szCs w:val="22"/>
        </w:rPr>
      </w:pPr>
      <w:del w:id="564" w:author="Author">
        <w:r w:rsidRPr="00FC7D2B" w:rsidDel="00FC7D2B">
          <w:delText>8.3.</w:delText>
        </w:r>
        <w:r w:rsidDel="00FC7D2B">
          <w:rPr>
            <w:rFonts w:asciiTheme="minorHAnsi" w:eastAsiaTheme="minorEastAsia" w:hAnsiTheme="minorHAnsi" w:cstheme="minorBidi"/>
            <w:sz w:val="22"/>
            <w:szCs w:val="22"/>
          </w:rPr>
          <w:tab/>
        </w:r>
        <w:r w:rsidRPr="00FC7D2B" w:rsidDel="00FC7D2B">
          <w:delText>Navigation Hierarchy</w:delText>
        </w:r>
        <w:r w:rsidDel="00FC7D2B">
          <w:rPr>
            <w:webHidden/>
          </w:rPr>
          <w:tab/>
          <w:delText>107</w:delText>
        </w:r>
      </w:del>
    </w:p>
    <w:p w14:paraId="317E703F" w14:textId="189D6196" w:rsidR="00027267" w:rsidDel="00FC7D2B" w:rsidRDefault="00027267">
      <w:pPr>
        <w:pStyle w:val="TOC3"/>
        <w:rPr>
          <w:del w:id="565" w:author="Author"/>
          <w:rFonts w:asciiTheme="minorHAnsi" w:eastAsiaTheme="minorEastAsia" w:hAnsiTheme="minorHAnsi" w:cstheme="minorBidi"/>
          <w:sz w:val="22"/>
          <w:szCs w:val="22"/>
        </w:rPr>
      </w:pPr>
      <w:del w:id="566" w:author="Author">
        <w:r w:rsidRPr="00FC7D2B" w:rsidDel="00FC7D2B">
          <w:rPr>
            <w14:scene3d>
              <w14:camera w14:prst="orthographicFront"/>
              <w14:lightRig w14:rig="threePt" w14:dir="t">
                <w14:rot w14:lat="0" w14:lon="0" w14:rev="0"/>
              </w14:lightRig>
            </w14:scene3d>
          </w:rPr>
          <w:delText>8.3.1.</w:delText>
        </w:r>
        <w:r w:rsidDel="00FC7D2B">
          <w:rPr>
            <w:rFonts w:asciiTheme="minorHAnsi" w:eastAsiaTheme="minorEastAsia" w:hAnsiTheme="minorHAnsi" w:cstheme="minorBidi"/>
            <w:sz w:val="22"/>
            <w:szCs w:val="22"/>
          </w:rPr>
          <w:tab/>
        </w:r>
        <w:r w:rsidRPr="00FC7D2B" w:rsidDel="00FC7D2B">
          <w:delText>Screens</w:delText>
        </w:r>
        <w:r w:rsidDel="00FC7D2B">
          <w:rPr>
            <w:webHidden/>
          </w:rPr>
          <w:tab/>
          <w:delText>107</w:delText>
        </w:r>
      </w:del>
    </w:p>
    <w:p w14:paraId="5AA4E6CB" w14:textId="11763762" w:rsidR="00027267" w:rsidDel="00FC7D2B" w:rsidRDefault="00027267">
      <w:pPr>
        <w:pStyle w:val="TOC1"/>
        <w:rPr>
          <w:del w:id="567" w:author="Author"/>
          <w:rFonts w:asciiTheme="minorHAnsi" w:eastAsiaTheme="minorEastAsia" w:hAnsiTheme="minorHAnsi" w:cstheme="minorBidi"/>
          <w:sz w:val="22"/>
          <w:szCs w:val="22"/>
        </w:rPr>
      </w:pPr>
      <w:del w:id="568" w:author="Author">
        <w:r w:rsidRPr="00FC7D2B" w:rsidDel="00FC7D2B">
          <w:delText>9.</w:delText>
        </w:r>
        <w:r w:rsidDel="00FC7D2B">
          <w:rPr>
            <w:rFonts w:asciiTheme="minorHAnsi" w:eastAsiaTheme="minorEastAsia" w:hAnsiTheme="minorHAnsi" w:cstheme="minorBidi"/>
            <w:sz w:val="22"/>
            <w:szCs w:val="22"/>
          </w:rPr>
          <w:tab/>
        </w:r>
        <w:r w:rsidRPr="00FC7D2B" w:rsidDel="00FC7D2B">
          <w:delText>Appendix A: STAT Team Diagrams</w:delText>
        </w:r>
        <w:r w:rsidDel="00FC7D2B">
          <w:rPr>
            <w:webHidden/>
          </w:rPr>
          <w:tab/>
          <w:delText>108</w:delText>
        </w:r>
      </w:del>
    </w:p>
    <w:p w14:paraId="0336E5A6" w14:textId="0E2FE2FB" w:rsidR="00027267" w:rsidDel="00FC7D2B" w:rsidRDefault="00027267">
      <w:pPr>
        <w:pStyle w:val="TOC2"/>
        <w:rPr>
          <w:del w:id="569" w:author="Author"/>
          <w:rFonts w:asciiTheme="minorHAnsi" w:eastAsiaTheme="minorEastAsia" w:hAnsiTheme="minorHAnsi" w:cstheme="minorBidi"/>
          <w:sz w:val="22"/>
          <w:szCs w:val="22"/>
        </w:rPr>
      </w:pPr>
      <w:del w:id="570" w:author="Author">
        <w:r w:rsidRPr="00FC7D2B" w:rsidDel="00FC7D2B">
          <w:delText>9.1.</w:delText>
        </w:r>
        <w:r w:rsidDel="00FC7D2B">
          <w:rPr>
            <w:rFonts w:asciiTheme="minorHAnsi" w:eastAsiaTheme="minorEastAsia" w:hAnsiTheme="minorHAnsi" w:cstheme="minorBidi"/>
            <w:sz w:val="22"/>
            <w:szCs w:val="22"/>
          </w:rPr>
          <w:tab/>
        </w:r>
        <w:r w:rsidRPr="00FC7D2B" w:rsidDel="00FC7D2B">
          <w:delText>STAT Team Diagram Reference to Equivalent SDD Detailed Diagram</w:delText>
        </w:r>
        <w:r w:rsidDel="00FC7D2B">
          <w:rPr>
            <w:webHidden/>
          </w:rPr>
          <w:tab/>
          <w:delText>108</w:delText>
        </w:r>
      </w:del>
    </w:p>
    <w:p w14:paraId="6C14B3FE" w14:textId="26519F0A" w:rsidR="00027267" w:rsidDel="00FC7D2B" w:rsidRDefault="00027267">
      <w:pPr>
        <w:pStyle w:val="TOC1"/>
        <w:rPr>
          <w:del w:id="571" w:author="Author"/>
          <w:rFonts w:asciiTheme="minorHAnsi" w:eastAsiaTheme="minorEastAsia" w:hAnsiTheme="minorHAnsi" w:cstheme="minorBidi"/>
          <w:sz w:val="22"/>
          <w:szCs w:val="22"/>
        </w:rPr>
      </w:pPr>
      <w:del w:id="572" w:author="Author">
        <w:r w:rsidRPr="00FC7D2B" w:rsidDel="00FC7D2B">
          <w:delText>10.</w:delText>
        </w:r>
        <w:r w:rsidDel="00FC7D2B">
          <w:rPr>
            <w:rFonts w:asciiTheme="minorHAnsi" w:eastAsiaTheme="minorEastAsia" w:hAnsiTheme="minorHAnsi" w:cstheme="minorBidi"/>
            <w:sz w:val="22"/>
            <w:szCs w:val="22"/>
          </w:rPr>
          <w:tab/>
        </w:r>
        <w:r w:rsidRPr="00FC7D2B" w:rsidDel="00FC7D2B">
          <w:delText>Attachment A – Approval Signatures</w:delText>
        </w:r>
        <w:r w:rsidDel="00FC7D2B">
          <w:rPr>
            <w:webHidden/>
          </w:rPr>
          <w:tab/>
          <w:delText>112</w:delText>
        </w:r>
      </w:del>
    </w:p>
    <w:p w14:paraId="714A1B4C" w14:textId="1D5F01E6" w:rsidR="00027267" w:rsidDel="00FC7D2B" w:rsidRDefault="00027267">
      <w:pPr>
        <w:pStyle w:val="TOC2"/>
        <w:rPr>
          <w:del w:id="573" w:author="Author"/>
          <w:rFonts w:asciiTheme="minorHAnsi" w:eastAsiaTheme="minorEastAsia" w:hAnsiTheme="minorHAnsi" w:cstheme="minorBidi"/>
          <w:sz w:val="22"/>
          <w:szCs w:val="22"/>
        </w:rPr>
      </w:pPr>
      <w:del w:id="574" w:author="Author">
        <w:r w:rsidRPr="00FC7D2B" w:rsidDel="00FC7D2B">
          <w:delText>A.1.</w:delText>
        </w:r>
        <w:r w:rsidDel="00FC7D2B">
          <w:rPr>
            <w:rFonts w:asciiTheme="minorHAnsi" w:eastAsiaTheme="minorEastAsia" w:hAnsiTheme="minorHAnsi" w:cstheme="minorBidi"/>
            <w:sz w:val="22"/>
            <w:szCs w:val="22"/>
          </w:rPr>
          <w:tab/>
        </w:r>
        <w:r w:rsidRPr="00FC7D2B" w:rsidDel="00FC7D2B">
          <w:delText>Identification of Technology and Standards</w:delText>
        </w:r>
        <w:r w:rsidDel="00FC7D2B">
          <w:rPr>
            <w:webHidden/>
          </w:rPr>
          <w:tab/>
          <w:delText>113</w:delText>
        </w:r>
      </w:del>
    </w:p>
    <w:p w14:paraId="43062579" w14:textId="48C6B5B6" w:rsidR="00027267" w:rsidDel="00FC7D2B" w:rsidRDefault="00027267">
      <w:pPr>
        <w:pStyle w:val="TOC2"/>
        <w:rPr>
          <w:del w:id="575" w:author="Author"/>
          <w:rFonts w:asciiTheme="minorHAnsi" w:eastAsiaTheme="minorEastAsia" w:hAnsiTheme="minorHAnsi" w:cstheme="minorBidi"/>
          <w:sz w:val="22"/>
          <w:szCs w:val="22"/>
        </w:rPr>
      </w:pPr>
      <w:del w:id="576" w:author="Author">
        <w:r w:rsidRPr="00FC7D2B" w:rsidDel="00FC7D2B">
          <w:delText>A.2.</w:delText>
        </w:r>
        <w:r w:rsidDel="00FC7D2B">
          <w:rPr>
            <w:rFonts w:asciiTheme="minorHAnsi" w:eastAsiaTheme="minorEastAsia" w:hAnsiTheme="minorHAnsi" w:cstheme="minorBidi"/>
            <w:sz w:val="22"/>
            <w:szCs w:val="22"/>
          </w:rPr>
          <w:tab/>
        </w:r>
        <w:r w:rsidRPr="00FC7D2B" w:rsidDel="00FC7D2B">
          <w:delText>Constraining Policies, Directives and Procedures</w:delText>
        </w:r>
        <w:r w:rsidDel="00FC7D2B">
          <w:rPr>
            <w:webHidden/>
          </w:rPr>
          <w:tab/>
          <w:delText>113</w:delText>
        </w:r>
      </w:del>
    </w:p>
    <w:p w14:paraId="5DD87E54" w14:textId="68F09ADF" w:rsidR="00027267" w:rsidDel="00FC7D2B" w:rsidRDefault="00027267">
      <w:pPr>
        <w:pStyle w:val="TOC2"/>
        <w:rPr>
          <w:del w:id="577" w:author="Author"/>
          <w:rFonts w:asciiTheme="minorHAnsi" w:eastAsiaTheme="minorEastAsia" w:hAnsiTheme="minorHAnsi" w:cstheme="minorBidi"/>
          <w:sz w:val="22"/>
          <w:szCs w:val="22"/>
        </w:rPr>
      </w:pPr>
      <w:del w:id="578" w:author="Author">
        <w:r w:rsidRPr="00FC7D2B" w:rsidDel="00FC7D2B">
          <w:delText>A.3.</w:delText>
        </w:r>
        <w:r w:rsidDel="00FC7D2B">
          <w:rPr>
            <w:rFonts w:asciiTheme="minorHAnsi" w:eastAsiaTheme="minorEastAsia" w:hAnsiTheme="minorHAnsi" w:cstheme="minorBidi"/>
            <w:sz w:val="22"/>
            <w:szCs w:val="22"/>
          </w:rPr>
          <w:tab/>
        </w:r>
        <w:r w:rsidRPr="00FC7D2B" w:rsidDel="00FC7D2B">
          <w:delText>Requirements Traceability Matrix</w:delText>
        </w:r>
        <w:r w:rsidDel="00FC7D2B">
          <w:rPr>
            <w:webHidden/>
          </w:rPr>
          <w:tab/>
          <w:delText>113</w:delText>
        </w:r>
      </w:del>
    </w:p>
    <w:p w14:paraId="55734185" w14:textId="4BABDF2B" w:rsidR="00027267" w:rsidDel="00FC7D2B" w:rsidRDefault="00027267">
      <w:pPr>
        <w:pStyle w:val="TOC2"/>
        <w:rPr>
          <w:del w:id="579" w:author="Author"/>
          <w:rFonts w:asciiTheme="minorHAnsi" w:eastAsiaTheme="minorEastAsia" w:hAnsiTheme="minorHAnsi" w:cstheme="minorBidi"/>
          <w:sz w:val="22"/>
          <w:szCs w:val="22"/>
        </w:rPr>
      </w:pPr>
      <w:del w:id="580" w:author="Author">
        <w:r w:rsidRPr="00FC7D2B" w:rsidDel="00FC7D2B">
          <w:delText>A.4.</w:delText>
        </w:r>
        <w:r w:rsidDel="00FC7D2B">
          <w:rPr>
            <w:rFonts w:asciiTheme="minorHAnsi" w:eastAsiaTheme="minorEastAsia" w:hAnsiTheme="minorHAnsi" w:cstheme="minorBidi"/>
            <w:sz w:val="22"/>
            <w:szCs w:val="22"/>
          </w:rPr>
          <w:tab/>
        </w:r>
        <w:r w:rsidRPr="00FC7D2B" w:rsidDel="00FC7D2B">
          <w:delText>Packaging and Installation</w:delText>
        </w:r>
        <w:r w:rsidDel="00FC7D2B">
          <w:rPr>
            <w:webHidden/>
          </w:rPr>
          <w:tab/>
          <w:delText>113</w:delText>
        </w:r>
      </w:del>
    </w:p>
    <w:p w14:paraId="41A55F76" w14:textId="62189413" w:rsidR="00027267" w:rsidDel="00FC7D2B" w:rsidRDefault="00027267">
      <w:pPr>
        <w:pStyle w:val="TOC2"/>
        <w:rPr>
          <w:del w:id="581" w:author="Author"/>
          <w:rFonts w:asciiTheme="minorHAnsi" w:eastAsiaTheme="minorEastAsia" w:hAnsiTheme="minorHAnsi" w:cstheme="minorBidi"/>
          <w:sz w:val="22"/>
          <w:szCs w:val="22"/>
        </w:rPr>
      </w:pPr>
      <w:del w:id="582" w:author="Author">
        <w:r w:rsidRPr="00FC7D2B" w:rsidDel="00FC7D2B">
          <w:delText>A.5.</w:delText>
        </w:r>
        <w:r w:rsidDel="00FC7D2B">
          <w:rPr>
            <w:rFonts w:asciiTheme="minorHAnsi" w:eastAsiaTheme="minorEastAsia" w:hAnsiTheme="minorHAnsi" w:cstheme="minorBidi"/>
            <w:sz w:val="22"/>
            <w:szCs w:val="22"/>
          </w:rPr>
          <w:tab/>
        </w:r>
        <w:r w:rsidRPr="00FC7D2B" w:rsidDel="00FC7D2B">
          <w:delText>Design Metrics</w:delText>
        </w:r>
        <w:r w:rsidDel="00FC7D2B">
          <w:rPr>
            <w:webHidden/>
          </w:rPr>
          <w:tab/>
          <w:delText>113</w:delText>
        </w:r>
      </w:del>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2A1A2250" w14:textId="6B240445" w:rsidR="00A70BEF" w:rsidRDefault="00A17716">
      <w:pPr>
        <w:pStyle w:val="TableofFigures"/>
        <w:rPr>
          <w:ins w:id="583" w:author="Autho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ins w:id="584" w:author="Author">
        <w:r w:rsidR="00A70BEF" w:rsidRPr="002D7F2C">
          <w:rPr>
            <w:rStyle w:val="Hyperlink"/>
            <w:noProof/>
          </w:rPr>
          <w:fldChar w:fldCharType="begin"/>
        </w:r>
        <w:r w:rsidR="00A70BEF" w:rsidRPr="002D7F2C">
          <w:rPr>
            <w:rStyle w:val="Hyperlink"/>
            <w:noProof/>
          </w:rPr>
          <w:instrText xml:space="preserve"> </w:instrText>
        </w:r>
        <w:r w:rsidR="00A70BEF">
          <w:rPr>
            <w:noProof/>
          </w:rPr>
          <w:instrText>HYPERLINK \l "_Toc536002831"</w:instrText>
        </w:r>
        <w:r w:rsidR="00A70BEF" w:rsidRPr="002D7F2C">
          <w:rPr>
            <w:rStyle w:val="Hyperlink"/>
            <w:noProof/>
          </w:rPr>
          <w:instrText xml:space="preserve"> </w:instrText>
        </w:r>
        <w:r w:rsidR="00A70BEF" w:rsidRPr="002D7F2C">
          <w:rPr>
            <w:rStyle w:val="Hyperlink"/>
            <w:noProof/>
          </w:rPr>
          <w:fldChar w:fldCharType="separate"/>
        </w:r>
        <w:r w:rsidR="00A70BEF" w:rsidRPr="002D7F2C">
          <w:rPr>
            <w:rStyle w:val="Hyperlink"/>
            <w:rFonts w:ascii="Arial" w:hAnsi="Arial" w:cs="Arial"/>
            <w:noProof/>
          </w:rPr>
          <w:t>Figure 1: VA Revenue Cycle Business Process</w:t>
        </w:r>
        <w:r w:rsidR="00A70BEF">
          <w:rPr>
            <w:noProof/>
            <w:webHidden/>
          </w:rPr>
          <w:tab/>
        </w:r>
        <w:r w:rsidR="00A70BEF">
          <w:rPr>
            <w:noProof/>
            <w:webHidden/>
          </w:rPr>
          <w:fldChar w:fldCharType="begin"/>
        </w:r>
        <w:r w:rsidR="00A70BEF">
          <w:rPr>
            <w:noProof/>
            <w:webHidden/>
          </w:rPr>
          <w:instrText xml:space="preserve"> PAGEREF _Toc536002831 \h </w:instrText>
        </w:r>
      </w:ins>
      <w:r w:rsidR="00A70BEF">
        <w:rPr>
          <w:noProof/>
          <w:webHidden/>
        </w:rPr>
      </w:r>
      <w:r w:rsidR="00A70BEF">
        <w:rPr>
          <w:noProof/>
          <w:webHidden/>
        </w:rPr>
        <w:fldChar w:fldCharType="separate"/>
      </w:r>
      <w:ins w:id="585" w:author="Author">
        <w:r w:rsidR="00A70BEF">
          <w:rPr>
            <w:noProof/>
            <w:webHidden/>
          </w:rPr>
          <w:t>4</w:t>
        </w:r>
        <w:r w:rsidR="00A70BEF">
          <w:rPr>
            <w:noProof/>
            <w:webHidden/>
          </w:rPr>
          <w:fldChar w:fldCharType="end"/>
        </w:r>
        <w:r w:rsidR="00A70BEF" w:rsidRPr="002D7F2C">
          <w:rPr>
            <w:rStyle w:val="Hyperlink"/>
            <w:noProof/>
          </w:rPr>
          <w:fldChar w:fldCharType="end"/>
        </w:r>
      </w:ins>
    </w:p>
    <w:p w14:paraId="47A32450" w14:textId="66B07E02" w:rsidR="00A70BEF" w:rsidRDefault="00A70BEF">
      <w:pPr>
        <w:pStyle w:val="TableofFigures"/>
        <w:rPr>
          <w:ins w:id="586" w:author="Author"/>
          <w:rFonts w:asciiTheme="minorHAnsi" w:eastAsiaTheme="minorEastAsia" w:hAnsiTheme="minorHAnsi" w:cstheme="minorBidi"/>
          <w:noProof/>
          <w:sz w:val="22"/>
          <w:szCs w:val="22"/>
        </w:rPr>
      </w:pPr>
      <w:ins w:id="587" w:author="Author">
        <w:r w:rsidRPr="002D7F2C">
          <w:rPr>
            <w:rStyle w:val="Hyperlink"/>
            <w:noProof/>
          </w:rPr>
          <w:fldChar w:fldCharType="begin"/>
        </w:r>
        <w:r w:rsidRPr="002D7F2C">
          <w:rPr>
            <w:rStyle w:val="Hyperlink"/>
            <w:noProof/>
          </w:rPr>
          <w:instrText xml:space="preserve"> </w:instrText>
        </w:r>
        <w:r>
          <w:rPr>
            <w:noProof/>
          </w:rPr>
          <w:instrText>HYPERLINK \l "_Toc536002832"</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 Transactions per Hour when Insurance Collected at Each Visit</w:t>
        </w:r>
        <w:r>
          <w:rPr>
            <w:noProof/>
            <w:webHidden/>
          </w:rPr>
          <w:tab/>
        </w:r>
        <w:r>
          <w:rPr>
            <w:noProof/>
            <w:webHidden/>
          </w:rPr>
          <w:fldChar w:fldCharType="begin"/>
        </w:r>
        <w:r>
          <w:rPr>
            <w:noProof/>
            <w:webHidden/>
          </w:rPr>
          <w:instrText xml:space="preserve"> PAGEREF _Toc536002832 \h </w:instrText>
        </w:r>
      </w:ins>
      <w:r>
        <w:rPr>
          <w:noProof/>
          <w:webHidden/>
        </w:rPr>
      </w:r>
      <w:r>
        <w:rPr>
          <w:noProof/>
          <w:webHidden/>
        </w:rPr>
        <w:fldChar w:fldCharType="separate"/>
      </w:r>
      <w:ins w:id="588" w:author="Author">
        <w:r>
          <w:rPr>
            <w:noProof/>
            <w:webHidden/>
          </w:rPr>
          <w:t>10</w:t>
        </w:r>
        <w:r>
          <w:rPr>
            <w:noProof/>
            <w:webHidden/>
          </w:rPr>
          <w:fldChar w:fldCharType="end"/>
        </w:r>
        <w:r w:rsidRPr="002D7F2C">
          <w:rPr>
            <w:rStyle w:val="Hyperlink"/>
            <w:noProof/>
          </w:rPr>
          <w:fldChar w:fldCharType="end"/>
        </w:r>
      </w:ins>
    </w:p>
    <w:p w14:paraId="58B4F551" w14:textId="6DB3FA69" w:rsidR="00A70BEF" w:rsidRDefault="00A70BEF">
      <w:pPr>
        <w:pStyle w:val="TableofFigures"/>
        <w:rPr>
          <w:ins w:id="589" w:author="Author"/>
          <w:rFonts w:asciiTheme="minorHAnsi" w:eastAsiaTheme="minorEastAsia" w:hAnsiTheme="minorHAnsi" w:cstheme="minorBidi"/>
          <w:noProof/>
          <w:sz w:val="22"/>
          <w:szCs w:val="22"/>
        </w:rPr>
      </w:pPr>
      <w:ins w:id="590" w:author="Author">
        <w:r w:rsidRPr="002D7F2C">
          <w:rPr>
            <w:rStyle w:val="Hyperlink"/>
            <w:noProof/>
          </w:rPr>
          <w:fldChar w:fldCharType="begin"/>
        </w:r>
        <w:r w:rsidRPr="002D7F2C">
          <w:rPr>
            <w:rStyle w:val="Hyperlink"/>
            <w:noProof/>
          </w:rPr>
          <w:instrText xml:space="preserve"> </w:instrText>
        </w:r>
        <w:r>
          <w:rPr>
            <w:noProof/>
          </w:rPr>
          <w:instrText>HYPERLINK \l "_Toc536002833"</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 Transactions per Hour when Insurance Requested Once per Month per Unique Patient</w:t>
        </w:r>
        <w:r>
          <w:rPr>
            <w:noProof/>
            <w:webHidden/>
          </w:rPr>
          <w:tab/>
        </w:r>
        <w:r>
          <w:rPr>
            <w:noProof/>
            <w:webHidden/>
          </w:rPr>
          <w:fldChar w:fldCharType="begin"/>
        </w:r>
        <w:r>
          <w:rPr>
            <w:noProof/>
            <w:webHidden/>
          </w:rPr>
          <w:instrText xml:space="preserve"> PAGEREF _Toc536002833 \h </w:instrText>
        </w:r>
      </w:ins>
      <w:r>
        <w:rPr>
          <w:noProof/>
          <w:webHidden/>
        </w:rPr>
      </w:r>
      <w:r>
        <w:rPr>
          <w:noProof/>
          <w:webHidden/>
        </w:rPr>
        <w:fldChar w:fldCharType="separate"/>
      </w:r>
      <w:ins w:id="591" w:author="Author">
        <w:r>
          <w:rPr>
            <w:noProof/>
            <w:webHidden/>
          </w:rPr>
          <w:t>11</w:t>
        </w:r>
        <w:r>
          <w:rPr>
            <w:noProof/>
            <w:webHidden/>
          </w:rPr>
          <w:fldChar w:fldCharType="end"/>
        </w:r>
        <w:r w:rsidRPr="002D7F2C">
          <w:rPr>
            <w:rStyle w:val="Hyperlink"/>
            <w:noProof/>
          </w:rPr>
          <w:fldChar w:fldCharType="end"/>
        </w:r>
      </w:ins>
    </w:p>
    <w:p w14:paraId="3133FF9D" w14:textId="5F7D2E29" w:rsidR="00A70BEF" w:rsidRDefault="00A70BEF">
      <w:pPr>
        <w:pStyle w:val="TableofFigures"/>
        <w:rPr>
          <w:ins w:id="592" w:author="Author"/>
          <w:rFonts w:asciiTheme="minorHAnsi" w:eastAsiaTheme="minorEastAsia" w:hAnsiTheme="minorHAnsi" w:cstheme="minorBidi"/>
          <w:noProof/>
          <w:sz w:val="22"/>
          <w:szCs w:val="22"/>
        </w:rPr>
      </w:pPr>
      <w:ins w:id="593" w:author="Author">
        <w:r w:rsidRPr="002D7F2C">
          <w:rPr>
            <w:rStyle w:val="Hyperlink"/>
            <w:noProof/>
          </w:rPr>
          <w:fldChar w:fldCharType="begin"/>
        </w:r>
        <w:r w:rsidRPr="002D7F2C">
          <w:rPr>
            <w:rStyle w:val="Hyperlink"/>
            <w:noProof/>
          </w:rPr>
          <w:instrText xml:space="preserve"> </w:instrText>
        </w:r>
        <w:r>
          <w:rPr>
            <w:noProof/>
          </w:rPr>
          <w:instrText>HYPERLINK \l "_Toc536002834"</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4: MCCF EDI TAS Conceptual Architecture</w:t>
        </w:r>
        <w:r>
          <w:rPr>
            <w:noProof/>
            <w:webHidden/>
          </w:rPr>
          <w:tab/>
        </w:r>
        <w:r>
          <w:rPr>
            <w:noProof/>
            <w:webHidden/>
          </w:rPr>
          <w:fldChar w:fldCharType="begin"/>
        </w:r>
        <w:r>
          <w:rPr>
            <w:noProof/>
            <w:webHidden/>
          </w:rPr>
          <w:instrText xml:space="preserve"> PAGEREF _Toc536002834 \h </w:instrText>
        </w:r>
      </w:ins>
      <w:r>
        <w:rPr>
          <w:noProof/>
          <w:webHidden/>
        </w:rPr>
      </w:r>
      <w:r>
        <w:rPr>
          <w:noProof/>
          <w:webHidden/>
        </w:rPr>
        <w:fldChar w:fldCharType="separate"/>
      </w:r>
      <w:ins w:id="594" w:author="Author">
        <w:r>
          <w:rPr>
            <w:noProof/>
            <w:webHidden/>
          </w:rPr>
          <w:t>13</w:t>
        </w:r>
        <w:r>
          <w:rPr>
            <w:noProof/>
            <w:webHidden/>
          </w:rPr>
          <w:fldChar w:fldCharType="end"/>
        </w:r>
        <w:r w:rsidRPr="002D7F2C">
          <w:rPr>
            <w:rStyle w:val="Hyperlink"/>
            <w:noProof/>
          </w:rPr>
          <w:fldChar w:fldCharType="end"/>
        </w:r>
      </w:ins>
    </w:p>
    <w:p w14:paraId="32E2060C" w14:textId="2022085F" w:rsidR="00A70BEF" w:rsidRDefault="00A70BEF">
      <w:pPr>
        <w:pStyle w:val="TableofFigures"/>
        <w:rPr>
          <w:ins w:id="595" w:author="Author"/>
          <w:rFonts w:asciiTheme="minorHAnsi" w:eastAsiaTheme="minorEastAsia" w:hAnsiTheme="minorHAnsi" w:cstheme="minorBidi"/>
          <w:noProof/>
          <w:sz w:val="22"/>
          <w:szCs w:val="22"/>
        </w:rPr>
      </w:pPr>
      <w:ins w:id="596" w:author="Author">
        <w:r w:rsidRPr="002D7F2C">
          <w:rPr>
            <w:rStyle w:val="Hyperlink"/>
            <w:noProof/>
          </w:rPr>
          <w:fldChar w:fldCharType="begin"/>
        </w:r>
        <w:r w:rsidRPr="002D7F2C">
          <w:rPr>
            <w:rStyle w:val="Hyperlink"/>
            <w:noProof/>
          </w:rPr>
          <w:instrText xml:space="preserve"> </w:instrText>
        </w:r>
        <w:r>
          <w:rPr>
            <w:noProof/>
          </w:rPr>
          <w:instrText>HYPERLINK \l "_Toc536002835"</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 xml:space="preserve">Figure 4: </w:t>
        </w:r>
        <w:r w:rsidRPr="002D7F2C">
          <w:rPr>
            <w:rStyle w:val="Hyperlink"/>
            <w:noProof/>
          </w:rPr>
          <w:t>MCCF EDI TAS Conceptual Architecture</w:t>
        </w:r>
        <w:r>
          <w:rPr>
            <w:noProof/>
            <w:webHidden/>
          </w:rPr>
          <w:tab/>
        </w:r>
        <w:r>
          <w:rPr>
            <w:noProof/>
            <w:webHidden/>
          </w:rPr>
          <w:fldChar w:fldCharType="begin"/>
        </w:r>
        <w:r>
          <w:rPr>
            <w:noProof/>
            <w:webHidden/>
          </w:rPr>
          <w:instrText xml:space="preserve"> PAGEREF _Toc536002835 \h </w:instrText>
        </w:r>
      </w:ins>
      <w:r>
        <w:rPr>
          <w:noProof/>
          <w:webHidden/>
        </w:rPr>
      </w:r>
      <w:r>
        <w:rPr>
          <w:noProof/>
          <w:webHidden/>
        </w:rPr>
        <w:fldChar w:fldCharType="separate"/>
      </w:r>
      <w:ins w:id="597" w:author="Author">
        <w:r>
          <w:rPr>
            <w:noProof/>
            <w:webHidden/>
          </w:rPr>
          <w:t>13</w:t>
        </w:r>
        <w:r>
          <w:rPr>
            <w:noProof/>
            <w:webHidden/>
          </w:rPr>
          <w:fldChar w:fldCharType="end"/>
        </w:r>
        <w:r w:rsidRPr="002D7F2C">
          <w:rPr>
            <w:rStyle w:val="Hyperlink"/>
            <w:noProof/>
          </w:rPr>
          <w:fldChar w:fldCharType="end"/>
        </w:r>
      </w:ins>
    </w:p>
    <w:p w14:paraId="240ED64C" w14:textId="2CB9EDA0" w:rsidR="00A70BEF" w:rsidRDefault="00A70BEF">
      <w:pPr>
        <w:pStyle w:val="TableofFigures"/>
        <w:rPr>
          <w:ins w:id="598" w:author="Author"/>
          <w:rFonts w:asciiTheme="minorHAnsi" w:eastAsiaTheme="minorEastAsia" w:hAnsiTheme="minorHAnsi" w:cstheme="minorBidi"/>
          <w:noProof/>
          <w:sz w:val="22"/>
          <w:szCs w:val="22"/>
        </w:rPr>
      </w:pPr>
      <w:ins w:id="599" w:author="Author">
        <w:r w:rsidRPr="002D7F2C">
          <w:rPr>
            <w:rStyle w:val="Hyperlink"/>
            <w:noProof/>
          </w:rPr>
          <w:fldChar w:fldCharType="begin"/>
        </w:r>
        <w:r w:rsidRPr="002D7F2C">
          <w:rPr>
            <w:rStyle w:val="Hyperlink"/>
            <w:noProof/>
          </w:rPr>
          <w:instrText xml:space="preserve"> </w:instrText>
        </w:r>
        <w:r>
          <w:rPr>
            <w:noProof/>
          </w:rPr>
          <w:instrText>HYPERLINK \l "_Toc536002836"</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5: Servers Hosting the Software Components</w:t>
        </w:r>
        <w:r>
          <w:rPr>
            <w:noProof/>
            <w:webHidden/>
          </w:rPr>
          <w:tab/>
        </w:r>
        <w:r>
          <w:rPr>
            <w:noProof/>
            <w:webHidden/>
          </w:rPr>
          <w:fldChar w:fldCharType="begin"/>
        </w:r>
        <w:r>
          <w:rPr>
            <w:noProof/>
            <w:webHidden/>
          </w:rPr>
          <w:instrText xml:space="preserve"> PAGEREF _Toc536002836 \h </w:instrText>
        </w:r>
      </w:ins>
      <w:r>
        <w:rPr>
          <w:noProof/>
          <w:webHidden/>
        </w:rPr>
      </w:r>
      <w:r>
        <w:rPr>
          <w:noProof/>
          <w:webHidden/>
        </w:rPr>
        <w:fldChar w:fldCharType="separate"/>
      </w:r>
      <w:ins w:id="600" w:author="Author">
        <w:r>
          <w:rPr>
            <w:noProof/>
            <w:webHidden/>
          </w:rPr>
          <w:t>19</w:t>
        </w:r>
        <w:r>
          <w:rPr>
            <w:noProof/>
            <w:webHidden/>
          </w:rPr>
          <w:fldChar w:fldCharType="end"/>
        </w:r>
        <w:r w:rsidRPr="002D7F2C">
          <w:rPr>
            <w:rStyle w:val="Hyperlink"/>
            <w:noProof/>
          </w:rPr>
          <w:fldChar w:fldCharType="end"/>
        </w:r>
      </w:ins>
    </w:p>
    <w:p w14:paraId="683FF693" w14:textId="46817E8B" w:rsidR="00A70BEF" w:rsidRDefault="00A70BEF">
      <w:pPr>
        <w:pStyle w:val="TableofFigures"/>
        <w:rPr>
          <w:ins w:id="601" w:author="Author"/>
          <w:rFonts w:asciiTheme="minorHAnsi" w:eastAsiaTheme="minorEastAsia" w:hAnsiTheme="minorHAnsi" w:cstheme="minorBidi"/>
          <w:noProof/>
          <w:sz w:val="22"/>
          <w:szCs w:val="22"/>
        </w:rPr>
      </w:pPr>
      <w:ins w:id="602" w:author="Author">
        <w:r w:rsidRPr="002D7F2C">
          <w:rPr>
            <w:rStyle w:val="Hyperlink"/>
            <w:noProof/>
          </w:rPr>
          <w:fldChar w:fldCharType="begin"/>
        </w:r>
        <w:r w:rsidRPr="002D7F2C">
          <w:rPr>
            <w:rStyle w:val="Hyperlink"/>
            <w:noProof/>
          </w:rPr>
          <w:instrText xml:space="preserve"> </w:instrText>
        </w:r>
        <w:r>
          <w:rPr>
            <w:noProof/>
          </w:rPr>
          <w:instrText>HYPERLINK \l "_Toc536002837"</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6: Test Environment Conceptual Infrastructure Diagram, Part 1</w:t>
        </w:r>
        <w:r>
          <w:rPr>
            <w:noProof/>
            <w:webHidden/>
          </w:rPr>
          <w:tab/>
        </w:r>
        <w:r>
          <w:rPr>
            <w:noProof/>
            <w:webHidden/>
          </w:rPr>
          <w:fldChar w:fldCharType="begin"/>
        </w:r>
        <w:r>
          <w:rPr>
            <w:noProof/>
            <w:webHidden/>
          </w:rPr>
          <w:instrText xml:space="preserve"> PAGEREF _Toc536002837 \h </w:instrText>
        </w:r>
      </w:ins>
      <w:r>
        <w:rPr>
          <w:noProof/>
          <w:webHidden/>
        </w:rPr>
      </w:r>
      <w:r>
        <w:rPr>
          <w:noProof/>
          <w:webHidden/>
        </w:rPr>
        <w:fldChar w:fldCharType="separate"/>
      </w:r>
      <w:ins w:id="603" w:author="Author">
        <w:r>
          <w:rPr>
            <w:noProof/>
            <w:webHidden/>
          </w:rPr>
          <w:t>31</w:t>
        </w:r>
        <w:r>
          <w:rPr>
            <w:noProof/>
            <w:webHidden/>
          </w:rPr>
          <w:fldChar w:fldCharType="end"/>
        </w:r>
        <w:r w:rsidRPr="002D7F2C">
          <w:rPr>
            <w:rStyle w:val="Hyperlink"/>
            <w:noProof/>
          </w:rPr>
          <w:fldChar w:fldCharType="end"/>
        </w:r>
      </w:ins>
    </w:p>
    <w:p w14:paraId="78E364DA" w14:textId="525E663E" w:rsidR="00A70BEF" w:rsidRDefault="00A70BEF">
      <w:pPr>
        <w:pStyle w:val="TableofFigures"/>
        <w:rPr>
          <w:ins w:id="604" w:author="Author"/>
          <w:rFonts w:asciiTheme="minorHAnsi" w:eastAsiaTheme="minorEastAsia" w:hAnsiTheme="minorHAnsi" w:cstheme="minorBidi"/>
          <w:noProof/>
          <w:sz w:val="22"/>
          <w:szCs w:val="22"/>
        </w:rPr>
      </w:pPr>
      <w:ins w:id="605" w:author="Author">
        <w:r w:rsidRPr="002D7F2C">
          <w:rPr>
            <w:rStyle w:val="Hyperlink"/>
            <w:noProof/>
          </w:rPr>
          <w:fldChar w:fldCharType="begin"/>
        </w:r>
        <w:r w:rsidRPr="002D7F2C">
          <w:rPr>
            <w:rStyle w:val="Hyperlink"/>
            <w:noProof/>
          </w:rPr>
          <w:instrText xml:space="preserve"> </w:instrText>
        </w:r>
        <w:r>
          <w:rPr>
            <w:noProof/>
          </w:rPr>
          <w:instrText>HYPERLINK \l "_Toc536002838"</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7: Test Environment Conceptual Infrastructure Diagram, Part 2</w:t>
        </w:r>
        <w:r>
          <w:rPr>
            <w:noProof/>
            <w:webHidden/>
          </w:rPr>
          <w:tab/>
        </w:r>
        <w:r>
          <w:rPr>
            <w:noProof/>
            <w:webHidden/>
          </w:rPr>
          <w:fldChar w:fldCharType="begin"/>
        </w:r>
        <w:r>
          <w:rPr>
            <w:noProof/>
            <w:webHidden/>
          </w:rPr>
          <w:instrText xml:space="preserve"> PAGEREF _Toc536002838 \h </w:instrText>
        </w:r>
      </w:ins>
      <w:r>
        <w:rPr>
          <w:noProof/>
          <w:webHidden/>
        </w:rPr>
      </w:r>
      <w:r>
        <w:rPr>
          <w:noProof/>
          <w:webHidden/>
        </w:rPr>
        <w:fldChar w:fldCharType="separate"/>
      </w:r>
      <w:ins w:id="606" w:author="Author">
        <w:r>
          <w:rPr>
            <w:noProof/>
            <w:webHidden/>
          </w:rPr>
          <w:t>32</w:t>
        </w:r>
        <w:r>
          <w:rPr>
            <w:noProof/>
            <w:webHidden/>
          </w:rPr>
          <w:fldChar w:fldCharType="end"/>
        </w:r>
        <w:r w:rsidRPr="002D7F2C">
          <w:rPr>
            <w:rStyle w:val="Hyperlink"/>
            <w:noProof/>
          </w:rPr>
          <w:fldChar w:fldCharType="end"/>
        </w:r>
      </w:ins>
    </w:p>
    <w:p w14:paraId="46A0FE46" w14:textId="406166F1" w:rsidR="00A70BEF" w:rsidRDefault="00A70BEF">
      <w:pPr>
        <w:pStyle w:val="TableofFigures"/>
        <w:rPr>
          <w:ins w:id="607" w:author="Author"/>
          <w:rFonts w:asciiTheme="minorHAnsi" w:eastAsiaTheme="minorEastAsia" w:hAnsiTheme="minorHAnsi" w:cstheme="minorBidi"/>
          <w:noProof/>
          <w:sz w:val="22"/>
          <w:szCs w:val="22"/>
        </w:rPr>
      </w:pPr>
      <w:ins w:id="608" w:author="Author">
        <w:r w:rsidRPr="002D7F2C">
          <w:rPr>
            <w:rStyle w:val="Hyperlink"/>
            <w:noProof/>
          </w:rPr>
          <w:fldChar w:fldCharType="begin"/>
        </w:r>
        <w:r w:rsidRPr="002D7F2C">
          <w:rPr>
            <w:rStyle w:val="Hyperlink"/>
            <w:noProof/>
          </w:rPr>
          <w:instrText xml:space="preserve"> </w:instrText>
        </w:r>
        <w:r>
          <w:rPr>
            <w:noProof/>
          </w:rPr>
          <w:instrText>HYPERLINK \l "_Toc536002839"</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8: Conceptual Production String Diagram</w:t>
        </w:r>
        <w:r>
          <w:rPr>
            <w:noProof/>
            <w:webHidden/>
          </w:rPr>
          <w:tab/>
        </w:r>
        <w:r>
          <w:rPr>
            <w:noProof/>
            <w:webHidden/>
          </w:rPr>
          <w:fldChar w:fldCharType="begin"/>
        </w:r>
        <w:r>
          <w:rPr>
            <w:noProof/>
            <w:webHidden/>
          </w:rPr>
          <w:instrText xml:space="preserve"> PAGEREF _Toc536002839 \h </w:instrText>
        </w:r>
      </w:ins>
      <w:r>
        <w:rPr>
          <w:noProof/>
          <w:webHidden/>
        </w:rPr>
      </w:r>
      <w:r>
        <w:rPr>
          <w:noProof/>
          <w:webHidden/>
        </w:rPr>
        <w:fldChar w:fldCharType="separate"/>
      </w:r>
      <w:ins w:id="609" w:author="Author">
        <w:r>
          <w:rPr>
            <w:noProof/>
            <w:webHidden/>
          </w:rPr>
          <w:t>33</w:t>
        </w:r>
        <w:r>
          <w:rPr>
            <w:noProof/>
            <w:webHidden/>
          </w:rPr>
          <w:fldChar w:fldCharType="end"/>
        </w:r>
        <w:r w:rsidRPr="002D7F2C">
          <w:rPr>
            <w:rStyle w:val="Hyperlink"/>
            <w:noProof/>
          </w:rPr>
          <w:fldChar w:fldCharType="end"/>
        </w:r>
      </w:ins>
    </w:p>
    <w:p w14:paraId="29479FAB" w14:textId="327C3318" w:rsidR="00A70BEF" w:rsidRDefault="00A70BEF">
      <w:pPr>
        <w:pStyle w:val="TableofFigures"/>
        <w:rPr>
          <w:ins w:id="610" w:author="Author"/>
          <w:rFonts w:asciiTheme="minorHAnsi" w:eastAsiaTheme="minorEastAsia" w:hAnsiTheme="minorHAnsi" w:cstheme="minorBidi"/>
          <w:noProof/>
          <w:sz w:val="22"/>
          <w:szCs w:val="22"/>
        </w:rPr>
      </w:pPr>
      <w:ins w:id="611" w:author="Author">
        <w:r w:rsidRPr="002D7F2C">
          <w:rPr>
            <w:rStyle w:val="Hyperlink"/>
            <w:noProof/>
          </w:rPr>
          <w:fldChar w:fldCharType="begin"/>
        </w:r>
        <w:r w:rsidRPr="002D7F2C">
          <w:rPr>
            <w:rStyle w:val="Hyperlink"/>
            <w:noProof/>
          </w:rPr>
          <w:instrText xml:space="preserve"> </w:instrText>
        </w:r>
        <w:r>
          <w:rPr>
            <w:noProof/>
          </w:rPr>
          <w:instrText>HYPERLINK \l "_Toc536002840"</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9 - MCCF EDI TAS Package Management Process</w:t>
        </w:r>
        <w:r>
          <w:rPr>
            <w:noProof/>
            <w:webHidden/>
          </w:rPr>
          <w:tab/>
        </w:r>
        <w:r>
          <w:rPr>
            <w:noProof/>
            <w:webHidden/>
          </w:rPr>
          <w:fldChar w:fldCharType="begin"/>
        </w:r>
        <w:r>
          <w:rPr>
            <w:noProof/>
            <w:webHidden/>
          </w:rPr>
          <w:instrText xml:space="preserve"> PAGEREF _Toc536002840 \h </w:instrText>
        </w:r>
      </w:ins>
      <w:r>
        <w:rPr>
          <w:noProof/>
          <w:webHidden/>
        </w:rPr>
      </w:r>
      <w:r>
        <w:rPr>
          <w:noProof/>
          <w:webHidden/>
        </w:rPr>
        <w:fldChar w:fldCharType="separate"/>
      </w:r>
      <w:ins w:id="612" w:author="Author">
        <w:r>
          <w:rPr>
            <w:noProof/>
            <w:webHidden/>
          </w:rPr>
          <w:t>35</w:t>
        </w:r>
        <w:r>
          <w:rPr>
            <w:noProof/>
            <w:webHidden/>
          </w:rPr>
          <w:fldChar w:fldCharType="end"/>
        </w:r>
        <w:r w:rsidRPr="002D7F2C">
          <w:rPr>
            <w:rStyle w:val="Hyperlink"/>
            <w:noProof/>
          </w:rPr>
          <w:fldChar w:fldCharType="end"/>
        </w:r>
      </w:ins>
    </w:p>
    <w:p w14:paraId="3BC52D9A" w14:textId="791573CD" w:rsidR="00A70BEF" w:rsidRDefault="00A70BEF">
      <w:pPr>
        <w:pStyle w:val="TableofFigures"/>
        <w:rPr>
          <w:ins w:id="613" w:author="Author"/>
          <w:rFonts w:asciiTheme="minorHAnsi" w:eastAsiaTheme="minorEastAsia" w:hAnsiTheme="minorHAnsi" w:cstheme="minorBidi"/>
          <w:noProof/>
          <w:sz w:val="22"/>
          <w:szCs w:val="22"/>
        </w:rPr>
      </w:pPr>
      <w:ins w:id="614" w:author="Author">
        <w:r w:rsidRPr="002D7F2C">
          <w:rPr>
            <w:rStyle w:val="Hyperlink"/>
            <w:noProof/>
          </w:rPr>
          <w:fldChar w:fldCharType="begin"/>
        </w:r>
        <w:r w:rsidRPr="002D7F2C">
          <w:rPr>
            <w:rStyle w:val="Hyperlink"/>
            <w:noProof/>
          </w:rPr>
          <w:instrText xml:space="preserve"> </w:instrText>
        </w:r>
        <w:r>
          <w:rPr>
            <w:noProof/>
          </w:rPr>
          <w:instrText>HYPERLINK \l "_Toc536002841"</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10: MCCF EDI TAS Logical Architecture</w:t>
        </w:r>
        <w:r>
          <w:rPr>
            <w:noProof/>
            <w:webHidden/>
          </w:rPr>
          <w:tab/>
        </w:r>
        <w:r>
          <w:rPr>
            <w:noProof/>
            <w:webHidden/>
          </w:rPr>
          <w:fldChar w:fldCharType="begin"/>
        </w:r>
        <w:r>
          <w:rPr>
            <w:noProof/>
            <w:webHidden/>
          </w:rPr>
          <w:instrText xml:space="preserve"> PAGEREF _Toc536002841 \h </w:instrText>
        </w:r>
      </w:ins>
      <w:r>
        <w:rPr>
          <w:noProof/>
          <w:webHidden/>
        </w:rPr>
      </w:r>
      <w:r>
        <w:rPr>
          <w:noProof/>
          <w:webHidden/>
        </w:rPr>
        <w:fldChar w:fldCharType="separate"/>
      </w:r>
      <w:ins w:id="615" w:author="Author">
        <w:r>
          <w:rPr>
            <w:noProof/>
            <w:webHidden/>
          </w:rPr>
          <w:t>37</w:t>
        </w:r>
        <w:r>
          <w:rPr>
            <w:noProof/>
            <w:webHidden/>
          </w:rPr>
          <w:fldChar w:fldCharType="end"/>
        </w:r>
        <w:r w:rsidRPr="002D7F2C">
          <w:rPr>
            <w:rStyle w:val="Hyperlink"/>
            <w:noProof/>
          </w:rPr>
          <w:fldChar w:fldCharType="end"/>
        </w:r>
      </w:ins>
    </w:p>
    <w:p w14:paraId="1673358E" w14:textId="4114924F" w:rsidR="00A70BEF" w:rsidRDefault="00A70BEF">
      <w:pPr>
        <w:pStyle w:val="TableofFigures"/>
        <w:rPr>
          <w:ins w:id="616" w:author="Author"/>
          <w:rFonts w:asciiTheme="minorHAnsi" w:eastAsiaTheme="minorEastAsia" w:hAnsiTheme="minorHAnsi" w:cstheme="minorBidi"/>
          <w:noProof/>
          <w:sz w:val="22"/>
          <w:szCs w:val="22"/>
        </w:rPr>
      </w:pPr>
      <w:ins w:id="617" w:author="Author">
        <w:r w:rsidRPr="002D7F2C">
          <w:rPr>
            <w:rStyle w:val="Hyperlink"/>
            <w:noProof/>
          </w:rPr>
          <w:fldChar w:fldCharType="begin"/>
        </w:r>
        <w:r w:rsidRPr="002D7F2C">
          <w:rPr>
            <w:rStyle w:val="Hyperlink"/>
            <w:noProof/>
          </w:rPr>
          <w:instrText xml:space="preserve"> </w:instrText>
        </w:r>
        <w:r>
          <w:rPr>
            <w:noProof/>
          </w:rPr>
          <w:instrText>HYPERLINK \l "_Toc536002842"</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11: VA Future IT Vision Diagram (5-year)</w:t>
        </w:r>
        <w:r>
          <w:rPr>
            <w:noProof/>
            <w:webHidden/>
          </w:rPr>
          <w:tab/>
        </w:r>
        <w:r>
          <w:rPr>
            <w:noProof/>
            <w:webHidden/>
          </w:rPr>
          <w:fldChar w:fldCharType="begin"/>
        </w:r>
        <w:r>
          <w:rPr>
            <w:noProof/>
            <w:webHidden/>
          </w:rPr>
          <w:instrText xml:space="preserve"> PAGEREF _Toc536002842 \h </w:instrText>
        </w:r>
      </w:ins>
      <w:r>
        <w:rPr>
          <w:noProof/>
          <w:webHidden/>
        </w:rPr>
      </w:r>
      <w:r>
        <w:rPr>
          <w:noProof/>
          <w:webHidden/>
        </w:rPr>
        <w:fldChar w:fldCharType="separate"/>
      </w:r>
      <w:ins w:id="618" w:author="Author">
        <w:r>
          <w:rPr>
            <w:noProof/>
            <w:webHidden/>
          </w:rPr>
          <w:t>38</w:t>
        </w:r>
        <w:r>
          <w:rPr>
            <w:noProof/>
            <w:webHidden/>
          </w:rPr>
          <w:fldChar w:fldCharType="end"/>
        </w:r>
        <w:r w:rsidRPr="002D7F2C">
          <w:rPr>
            <w:rStyle w:val="Hyperlink"/>
            <w:noProof/>
          </w:rPr>
          <w:fldChar w:fldCharType="end"/>
        </w:r>
      </w:ins>
    </w:p>
    <w:p w14:paraId="5CDA3C6F" w14:textId="768560AA" w:rsidR="00A70BEF" w:rsidRDefault="00A70BEF">
      <w:pPr>
        <w:pStyle w:val="TableofFigures"/>
        <w:rPr>
          <w:ins w:id="619" w:author="Author"/>
          <w:rFonts w:asciiTheme="minorHAnsi" w:eastAsiaTheme="minorEastAsia" w:hAnsiTheme="minorHAnsi" w:cstheme="minorBidi"/>
          <w:noProof/>
          <w:sz w:val="22"/>
          <w:szCs w:val="22"/>
        </w:rPr>
      </w:pPr>
      <w:ins w:id="620" w:author="Author">
        <w:r w:rsidRPr="002D7F2C">
          <w:rPr>
            <w:rStyle w:val="Hyperlink"/>
            <w:noProof/>
          </w:rPr>
          <w:fldChar w:fldCharType="begin"/>
        </w:r>
        <w:r w:rsidRPr="002D7F2C">
          <w:rPr>
            <w:rStyle w:val="Hyperlink"/>
            <w:noProof/>
          </w:rPr>
          <w:instrText xml:space="preserve"> </w:instrText>
        </w:r>
        <w:r>
          <w:rPr>
            <w:noProof/>
          </w:rPr>
          <w:instrText>HYPERLINK \l "_Toc536002843"</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12 - UI Lazy Loading Sample Web Page</w:t>
        </w:r>
        <w:r>
          <w:rPr>
            <w:noProof/>
            <w:webHidden/>
          </w:rPr>
          <w:tab/>
        </w:r>
        <w:r>
          <w:rPr>
            <w:noProof/>
            <w:webHidden/>
          </w:rPr>
          <w:fldChar w:fldCharType="begin"/>
        </w:r>
        <w:r>
          <w:rPr>
            <w:noProof/>
            <w:webHidden/>
          </w:rPr>
          <w:instrText xml:space="preserve"> PAGEREF _Toc536002843 \h </w:instrText>
        </w:r>
      </w:ins>
      <w:r>
        <w:rPr>
          <w:noProof/>
          <w:webHidden/>
        </w:rPr>
      </w:r>
      <w:r>
        <w:rPr>
          <w:noProof/>
          <w:webHidden/>
        </w:rPr>
        <w:fldChar w:fldCharType="separate"/>
      </w:r>
      <w:ins w:id="621" w:author="Author">
        <w:r>
          <w:rPr>
            <w:noProof/>
            <w:webHidden/>
          </w:rPr>
          <w:t>45</w:t>
        </w:r>
        <w:r>
          <w:rPr>
            <w:noProof/>
            <w:webHidden/>
          </w:rPr>
          <w:fldChar w:fldCharType="end"/>
        </w:r>
        <w:r w:rsidRPr="002D7F2C">
          <w:rPr>
            <w:rStyle w:val="Hyperlink"/>
            <w:noProof/>
          </w:rPr>
          <w:fldChar w:fldCharType="end"/>
        </w:r>
      </w:ins>
    </w:p>
    <w:p w14:paraId="3B4D62D7" w14:textId="7D41DF20" w:rsidR="00A70BEF" w:rsidRDefault="00A70BEF">
      <w:pPr>
        <w:pStyle w:val="TableofFigures"/>
        <w:rPr>
          <w:ins w:id="622" w:author="Author"/>
          <w:rFonts w:asciiTheme="minorHAnsi" w:eastAsiaTheme="minorEastAsia" w:hAnsiTheme="minorHAnsi" w:cstheme="minorBidi"/>
          <w:noProof/>
          <w:sz w:val="22"/>
          <w:szCs w:val="22"/>
        </w:rPr>
      </w:pPr>
      <w:ins w:id="623" w:author="Author">
        <w:r w:rsidRPr="002D7F2C">
          <w:rPr>
            <w:rStyle w:val="Hyperlink"/>
            <w:noProof/>
          </w:rPr>
          <w:fldChar w:fldCharType="begin"/>
        </w:r>
        <w:r w:rsidRPr="002D7F2C">
          <w:rPr>
            <w:rStyle w:val="Hyperlink"/>
            <w:noProof/>
          </w:rPr>
          <w:instrText xml:space="preserve"> </w:instrText>
        </w:r>
        <w:r>
          <w:rPr>
            <w:noProof/>
          </w:rPr>
          <w:instrText>HYPERLINK \l "_Toc536002844"</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13 - MCCF EDI TAS Load Balanced node.js Web System</w:t>
        </w:r>
        <w:r>
          <w:rPr>
            <w:noProof/>
            <w:webHidden/>
          </w:rPr>
          <w:tab/>
        </w:r>
        <w:r>
          <w:rPr>
            <w:noProof/>
            <w:webHidden/>
          </w:rPr>
          <w:fldChar w:fldCharType="begin"/>
        </w:r>
        <w:r>
          <w:rPr>
            <w:noProof/>
            <w:webHidden/>
          </w:rPr>
          <w:instrText xml:space="preserve"> PAGEREF _Toc536002844 \h </w:instrText>
        </w:r>
      </w:ins>
      <w:r>
        <w:rPr>
          <w:noProof/>
          <w:webHidden/>
        </w:rPr>
      </w:r>
      <w:r>
        <w:rPr>
          <w:noProof/>
          <w:webHidden/>
        </w:rPr>
        <w:fldChar w:fldCharType="separate"/>
      </w:r>
      <w:ins w:id="624" w:author="Author">
        <w:r>
          <w:rPr>
            <w:noProof/>
            <w:webHidden/>
          </w:rPr>
          <w:t>45</w:t>
        </w:r>
        <w:r>
          <w:rPr>
            <w:noProof/>
            <w:webHidden/>
          </w:rPr>
          <w:fldChar w:fldCharType="end"/>
        </w:r>
        <w:r w:rsidRPr="002D7F2C">
          <w:rPr>
            <w:rStyle w:val="Hyperlink"/>
            <w:noProof/>
          </w:rPr>
          <w:fldChar w:fldCharType="end"/>
        </w:r>
      </w:ins>
    </w:p>
    <w:p w14:paraId="22D596E4" w14:textId="1214D063" w:rsidR="00A70BEF" w:rsidRDefault="00A70BEF">
      <w:pPr>
        <w:pStyle w:val="TableofFigures"/>
        <w:rPr>
          <w:ins w:id="625" w:author="Author"/>
          <w:rFonts w:asciiTheme="minorHAnsi" w:eastAsiaTheme="minorEastAsia" w:hAnsiTheme="minorHAnsi" w:cstheme="minorBidi"/>
          <w:noProof/>
          <w:sz w:val="22"/>
          <w:szCs w:val="22"/>
        </w:rPr>
      </w:pPr>
      <w:ins w:id="626" w:author="Author">
        <w:r w:rsidRPr="002D7F2C">
          <w:rPr>
            <w:rStyle w:val="Hyperlink"/>
            <w:noProof/>
          </w:rPr>
          <w:fldChar w:fldCharType="begin"/>
        </w:r>
        <w:r w:rsidRPr="002D7F2C">
          <w:rPr>
            <w:rStyle w:val="Hyperlink"/>
            <w:noProof/>
          </w:rPr>
          <w:instrText xml:space="preserve"> </w:instrText>
        </w:r>
        <w:r>
          <w:rPr>
            <w:noProof/>
          </w:rPr>
          <w:instrText>HYPERLINK \l "_Toc536002845"</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14 - MCCF EDI TAS Services Design</w:t>
        </w:r>
        <w:r>
          <w:rPr>
            <w:noProof/>
            <w:webHidden/>
          </w:rPr>
          <w:tab/>
        </w:r>
        <w:r>
          <w:rPr>
            <w:noProof/>
            <w:webHidden/>
          </w:rPr>
          <w:fldChar w:fldCharType="begin"/>
        </w:r>
        <w:r>
          <w:rPr>
            <w:noProof/>
            <w:webHidden/>
          </w:rPr>
          <w:instrText xml:space="preserve"> PAGEREF _Toc536002845 \h </w:instrText>
        </w:r>
      </w:ins>
      <w:r>
        <w:rPr>
          <w:noProof/>
          <w:webHidden/>
        </w:rPr>
      </w:r>
      <w:r>
        <w:rPr>
          <w:noProof/>
          <w:webHidden/>
        </w:rPr>
        <w:fldChar w:fldCharType="separate"/>
      </w:r>
      <w:ins w:id="627" w:author="Author">
        <w:r>
          <w:rPr>
            <w:noProof/>
            <w:webHidden/>
          </w:rPr>
          <w:t>46</w:t>
        </w:r>
        <w:r>
          <w:rPr>
            <w:noProof/>
            <w:webHidden/>
          </w:rPr>
          <w:fldChar w:fldCharType="end"/>
        </w:r>
        <w:r w:rsidRPr="002D7F2C">
          <w:rPr>
            <w:rStyle w:val="Hyperlink"/>
            <w:noProof/>
          </w:rPr>
          <w:fldChar w:fldCharType="end"/>
        </w:r>
      </w:ins>
    </w:p>
    <w:p w14:paraId="770A78EC" w14:textId="6F7A6F85" w:rsidR="00A70BEF" w:rsidRDefault="00A70BEF">
      <w:pPr>
        <w:pStyle w:val="TableofFigures"/>
        <w:rPr>
          <w:ins w:id="628" w:author="Author"/>
          <w:rFonts w:asciiTheme="minorHAnsi" w:eastAsiaTheme="minorEastAsia" w:hAnsiTheme="minorHAnsi" w:cstheme="minorBidi"/>
          <w:noProof/>
          <w:sz w:val="22"/>
          <w:szCs w:val="22"/>
        </w:rPr>
      </w:pPr>
      <w:ins w:id="629" w:author="Author">
        <w:r w:rsidRPr="002D7F2C">
          <w:rPr>
            <w:rStyle w:val="Hyperlink"/>
            <w:noProof/>
          </w:rPr>
          <w:fldChar w:fldCharType="begin"/>
        </w:r>
        <w:r w:rsidRPr="002D7F2C">
          <w:rPr>
            <w:rStyle w:val="Hyperlink"/>
            <w:noProof/>
          </w:rPr>
          <w:instrText xml:space="preserve"> </w:instrText>
        </w:r>
        <w:r>
          <w:rPr>
            <w:noProof/>
          </w:rPr>
          <w:instrText>HYPERLINK \l "_Toc536002846"</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15 - MCCF TAS node.js Logging Components</w:t>
        </w:r>
        <w:r>
          <w:rPr>
            <w:noProof/>
            <w:webHidden/>
          </w:rPr>
          <w:tab/>
        </w:r>
        <w:r>
          <w:rPr>
            <w:noProof/>
            <w:webHidden/>
          </w:rPr>
          <w:fldChar w:fldCharType="begin"/>
        </w:r>
        <w:r>
          <w:rPr>
            <w:noProof/>
            <w:webHidden/>
          </w:rPr>
          <w:instrText xml:space="preserve"> PAGEREF _Toc536002846 \h </w:instrText>
        </w:r>
      </w:ins>
      <w:r>
        <w:rPr>
          <w:noProof/>
          <w:webHidden/>
        </w:rPr>
      </w:r>
      <w:r>
        <w:rPr>
          <w:noProof/>
          <w:webHidden/>
        </w:rPr>
        <w:fldChar w:fldCharType="separate"/>
      </w:r>
      <w:ins w:id="630" w:author="Author">
        <w:r>
          <w:rPr>
            <w:noProof/>
            <w:webHidden/>
          </w:rPr>
          <w:t>47</w:t>
        </w:r>
        <w:r>
          <w:rPr>
            <w:noProof/>
            <w:webHidden/>
          </w:rPr>
          <w:fldChar w:fldCharType="end"/>
        </w:r>
        <w:r w:rsidRPr="002D7F2C">
          <w:rPr>
            <w:rStyle w:val="Hyperlink"/>
            <w:noProof/>
          </w:rPr>
          <w:fldChar w:fldCharType="end"/>
        </w:r>
      </w:ins>
    </w:p>
    <w:p w14:paraId="67CDFC9A" w14:textId="6DADB6FF" w:rsidR="00A70BEF" w:rsidRDefault="00A70BEF">
      <w:pPr>
        <w:pStyle w:val="TableofFigures"/>
        <w:rPr>
          <w:ins w:id="631" w:author="Author"/>
          <w:rFonts w:asciiTheme="minorHAnsi" w:eastAsiaTheme="minorEastAsia" w:hAnsiTheme="minorHAnsi" w:cstheme="minorBidi"/>
          <w:noProof/>
          <w:sz w:val="22"/>
          <w:szCs w:val="22"/>
        </w:rPr>
      </w:pPr>
      <w:ins w:id="632" w:author="Author">
        <w:r w:rsidRPr="002D7F2C">
          <w:rPr>
            <w:rStyle w:val="Hyperlink"/>
            <w:noProof/>
          </w:rPr>
          <w:fldChar w:fldCharType="begin"/>
        </w:r>
        <w:r w:rsidRPr="002D7F2C">
          <w:rPr>
            <w:rStyle w:val="Hyperlink"/>
            <w:noProof/>
          </w:rPr>
          <w:instrText xml:space="preserve"> </w:instrText>
        </w:r>
        <w:r>
          <w:rPr>
            <w:noProof/>
          </w:rPr>
          <w:instrText>HYPERLINK \l "_Toc536002847"</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16 - MCCF TAS Logging Configuration</w:t>
        </w:r>
        <w:r>
          <w:rPr>
            <w:noProof/>
            <w:webHidden/>
          </w:rPr>
          <w:tab/>
        </w:r>
        <w:r>
          <w:rPr>
            <w:noProof/>
            <w:webHidden/>
          </w:rPr>
          <w:fldChar w:fldCharType="begin"/>
        </w:r>
        <w:r>
          <w:rPr>
            <w:noProof/>
            <w:webHidden/>
          </w:rPr>
          <w:instrText xml:space="preserve"> PAGEREF _Toc536002847 \h </w:instrText>
        </w:r>
      </w:ins>
      <w:r>
        <w:rPr>
          <w:noProof/>
          <w:webHidden/>
        </w:rPr>
      </w:r>
      <w:r>
        <w:rPr>
          <w:noProof/>
          <w:webHidden/>
        </w:rPr>
        <w:fldChar w:fldCharType="separate"/>
      </w:r>
      <w:ins w:id="633" w:author="Author">
        <w:r>
          <w:rPr>
            <w:noProof/>
            <w:webHidden/>
          </w:rPr>
          <w:t>53</w:t>
        </w:r>
        <w:r>
          <w:rPr>
            <w:noProof/>
            <w:webHidden/>
          </w:rPr>
          <w:fldChar w:fldCharType="end"/>
        </w:r>
        <w:r w:rsidRPr="002D7F2C">
          <w:rPr>
            <w:rStyle w:val="Hyperlink"/>
            <w:noProof/>
          </w:rPr>
          <w:fldChar w:fldCharType="end"/>
        </w:r>
      </w:ins>
    </w:p>
    <w:p w14:paraId="64609E59" w14:textId="5690C14C" w:rsidR="00A70BEF" w:rsidRDefault="00A70BEF">
      <w:pPr>
        <w:pStyle w:val="TableofFigures"/>
        <w:rPr>
          <w:ins w:id="634" w:author="Author"/>
          <w:rFonts w:asciiTheme="minorHAnsi" w:eastAsiaTheme="minorEastAsia" w:hAnsiTheme="minorHAnsi" w:cstheme="minorBidi"/>
          <w:noProof/>
          <w:sz w:val="22"/>
          <w:szCs w:val="22"/>
        </w:rPr>
      </w:pPr>
      <w:ins w:id="635" w:author="Author">
        <w:r w:rsidRPr="002D7F2C">
          <w:rPr>
            <w:rStyle w:val="Hyperlink"/>
            <w:noProof/>
          </w:rPr>
          <w:fldChar w:fldCharType="begin"/>
        </w:r>
        <w:r w:rsidRPr="002D7F2C">
          <w:rPr>
            <w:rStyle w:val="Hyperlink"/>
            <w:noProof/>
          </w:rPr>
          <w:instrText xml:space="preserve"> </w:instrText>
        </w:r>
        <w:r>
          <w:rPr>
            <w:noProof/>
          </w:rPr>
          <w:instrText>HYPERLINK \l "_Toc536002848"</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17 - MCCF TAS Health Monitoring System High-level Design</w:t>
        </w:r>
        <w:r>
          <w:rPr>
            <w:noProof/>
            <w:webHidden/>
          </w:rPr>
          <w:tab/>
        </w:r>
        <w:r>
          <w:rPr>
            <w:noProof/>
            <w:webHidden/>
          </w:rPr>
          <w:fldChar w:fldCharType="begin"/>
        </w:r>
        <w:r>
          <w:rPr>
            <w:noProof/>
            <w:webHidden/>
          </w:rPr>
          <w:instrText xml:space="preserve"> PAGEREF _Toc536002848 \h </w:instrText>
        </w:r>
      </w:ins>
      <w:r>
        <w:rPr>
          <w:noProof/>
          <w:webHidden/>
        </w:rPr>
      </w:r>
      <w:r>
        <w:rPr>
          <w:noProof/>
          <w:webHidden/>
        </w:rPr>
        <w:fldChar w:fldCharType="separate"/>
      </w:r>
      <w:ins w:id="636" w:author="Author">
        <w:r>
          <w:rPr>
            <w:noProof/>
            <w:webHidden/>
          </w:rPr>
          <w:t>54</w:t>
        </w:r>
        <w:r>
          <w:rPr>
            <w:noProof/>
            <w:webHidden/>
          </w:rPr>
          <w:fldChar w:fldCharType="end"/>
        </w:r>
        <w:r w:rsidRPr="002D7F2C">
          <w:rPr>
            <w:rStyle w:val="Hyperlink"/>
            <w:noProof/>
          </w:rPr>
          <w:fldChar w:fldCharType="end"/>
        </w:r>
      </w:ins>
    </w:p>
    <w:p w14:paraId="69A7A694" w14:textId="47A72708" w:rsidR="00A70BEF" w:rsidRDefault="00A70BEF">
      <w:pPr>
        <w:pStyle w:val="TableofFigures"/>
        <w:rPr>
          <w:ins w:id="637" w:author="Author"/>
          <w:rFonts w:asciiTheme="minorHAnsi" w:eastAsiaTheme="minorEastAsia" w:hAnsiTheme="minorHAnsi" w:cstheme="minorBidi"/>
          <w:noProof/>
          <w:sz w:val="22"/>
          <w:szCs w:val="22"/>
        </w:rPr>
      </w:pPr>
      <w:ins w:id="638" w:author="Author">
        <w:r w:rsidRPr="002D7F2C">
          <w:rPr>
            <w:rStyle w:val="Hyperlink"/>
            <w:noProof/>
          </w:rPr>
          <w:fldChar w:fldCharType="begin"/>
        </w:r>
        <w:r w:rsidRPr="002D7F2C">
          <w:rPr>
            <w:rStyle w:val="Hyperlink"/>
            <w:noProof/>
          </w:rPr>
          <w:instrText xml:space="preserve"> </w:instrText>
        </w:r>
        <w:r>
          <w:rPr>
            <w:noProof/>
          </w:rPr>
          <w:instrText>HYPERLINK \l "_Toc536002849"</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18 - MCCF TAS Health Check Flow</w:t>
        </w:r>
        <w:r>
          <w:rPr>
            <w:noProof/>
            <w:webHidden/>
          </w:rPr>
          <w:tab/>
        </w:r>
        <w:r>
          <w:rPr>
            <w:noProof/>
            <w:webHidden/>
          </w:rPr>
          <w:fldChar w:fldCharType="begin"/>
        </w:r>
        <w:r>
          <w:rPr>
            <w:noProof/>
            <w:webHidden/>
          </w:rPr>
          <w:instrText xml:space="preserve"> PAGEREF _Toc536002849 \h </w:instrText>
        </w:r>
      </w:ins>
      <w:r>
        <w:rPr>
          <w:noProof/>
          <w:webHidden/>
        </w:rPr>
      </w:r>
      <w:r>
        <w:rPr>
          <w:noProof/>
          <w:webHidden/>
        </w:rPr>
        <w:fldChar w:fldCharType="separate"/>
      </w:r>
      <w:ins w:id="639" w:author="Author">
        <w:r>
          <w:rPr>
            <w:noProof/>
            <w:webHidden/>
          </w:rPr>
          <w:t>55</w:t>
        </w:r>
        <w:r>
          <w:rPr>
            <w:noProof/>
            <w:webHidden/>
          </w:rPr>
          <w:fldChar w:fldCharType="end"/>
        </w:r>
        <w:r w:rsidRPr="002D7F2C">
          <w:rPr>
            <w:rStyle w:val="Hyperlink"/>
            <w:noProof/>
          </w:rPr>
          <w:fldChar w:fldCharType="end"/>
        </w:r>
      </w:ins>
    </w:p>
    <w:p w14:paraId="5FAE6B55" w14:textId="5687386C" w:rsidR="00A70BEF" w:rsidRDefault="00A70BEF">
      <w:pPr>
        <w:pStyle w:val="TableofFigures"/>
        <w:rPr>
          <w:ins w:id="640" w:author="Author"/>
          <w:rFonts w:asciiTheme="minorHAnsi" w:eastAsiaTheme="minorEastAsia" w:hAnsiTheme="minorHAnsi" w:cstheme="minorBidi"/>
          <w:noProof/>
          <w:sz w:val="22"/>
          <w:szCs w:val="22"/>
        </w:rPr>
      </w:pPr>
      <w:ins w:id="641" w:author="Author">
        <w:r w:rsidRPr="002D7F2C">
          <w:rPr>
            <w:rStyle w:val="Hyperlink"/>
            <w:noProof/>
          </w:rPr>
          <w:fldChar w:fldCharType="begin"/>
        </w:r>
        <w:r w:rsidRPr="002D7F2C">
          <w:rPr>
            <w:rStyle w:val="Hyperlink"/>
            <w:noProof/>
          </w:rPr>
          <w:instrText xml:space="preserve"> </w:instrText>
        </w:r>
        <w:r>
          <w:rPr>
            <w:noProof/>
          </w:rPr>
          <w:instrText>HYPERLINK \l "_Toc536002850"</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19 - USWDS Design Elements</w:t>
        </w:r>
        <w:r>
          <w:rPr>
            <w:noProof/>
            <w:webHidden/>
          </w:rPr>
          <w:tab/>
        </w:r>
        <w:r>
          <w:rPr>
            <w:noProof/>
            <w:webHidden/>
          </w:rPr>
          <w:fldChar w:fldCharType="begin"/>
        </w:r>
        <w:r>
          <w:rPr>
            <w:noProof/>
            <w:webHidden/>
          </w:rPr>
          <w:instrText xml:space="preserve"> PAGEREF _Toc536002850 \h </w:instrText>
        </w:r>
      </w:ins>
      <w:r>
        <w:rPr>
          <w:noProof/>
          <w:webHidden/>
        </w:rPr>
      </w:r>
      <w:r>
        <w:rPr>
          <w:noProof/>
          <w:webHidden/>
        </w:rPr>
        <w:fldChar w:fldCharType="separate"/>
      </w:r>
      <w:ins w:id="642" w:author="Author">
        <w:r>
          <w:rPr>
            <w:noProof/>
            <w:webHidden/>
          </w:rPr>
          <w:t>57</w:t>
        </w:r>
        <w:r>
          <w:rPr>
            <w:noProof/>
            <w:webHidden/>
          </w:rPr>
          <w:fldChar w:fldCharType="end"/>
        </w:r>
        <w:r w:rsidRPr="002D7F2C">
          <w:rPr>
            <w:rStyle w:val="Hyperlink"/>
            <w:noProof/>
          </w:rPr>
          <w:fldChar w:fldCharType="end"/>
        </w:r>
      </w:ins>
    </w:p>
    <w:p w14:paraId="4158877A" w14:textId="6AD30C90" w:rsidR="00A70BEF" w:rsidRDefault="00A70BEF">
      <w:pPr>
        <w:pStyle w:val="TableofFigures"/>
        <w:rPr>
          <w:ins w:id="643" w:author="Author"/>
          <w:rFonts w:asciiTheme="minorHAnsi" w:eastAsiaTheme="minorEastAsia" w:hAnsiTheme="minorHAnsi" w:cstheme="minorBidi"/>
          <w:noProof/>
          <w:sz w:val="22"/>
          <w:szCs w:val="22"/>
        </w:rPr>
      </w:pPr>
      <w:ins w:id="644" w:author="Author">
        <w:r w:rsidRPr="002D7F2C">
          <w:rPr>
            <w:rStyle w:val="Hyperlink"/>
            <w:noProof/>
          </w:rPr>
          <w:fldChar w:fldCharType="begin"/>
        </w:r>
        <w:r w:rsidRPr="002D7F2C">
          <w:rPr>
            <w:rStyle w:val="Hyperlink"/>
            <w:noProof/>
          </w:rPr>
          <w:instrText xml:space="preserve"> </w:instrText>
        </w:r>
        <w:r>
          <w:rPr>
            <w:noProof/>
          </w:rPr>
          <w:instrText>HYPERLINK \l "_Toc536002851"</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20 - MCCF TAS Portal Screen Mockup</w:t>
        </w:r>
        <w:r>
          <w:rPr>
            <w:noProof/>
            <w:webHidden/>
          </w:rPr>
          <w:tab/>
        </w:r>
        <w:r>
          <w:rPr>
            <w:noProof/>
            <w:webHidden/>
          </w:rPr>
          <w:fldChar w:fldCharType="begin"/>
        </w:r>
        <w:r>
          <w:rPr>
            <w:noProof/>
            <w:webHidden/>
          </w:rPr>
          <w:instrText xml:space="preserve"> PAGEREF _Toc536002851 \h </w:instrText>
        </w:r>
      </w:ins>
      <w:r>
        <w:rPr>
          <w:noProof/>
          <w:webHidden/>
        </w:rPr>
      </w:r>
      <w:r>
        <w:rPr>
          <w:noProof/>
          <w:webHidden/>
        </w:rPr>
        <w:fldChar w:fldCharType="separate"/>
      </w:r>
      <w:ins w:id="645" w:author="Author">
        <w:r>
          <w:rPr>
            <w:noProof/>
            <w:webHidden/>
          </w:rPr>
          <w:t>58</w:t>
        </w:r>
        <w:r>
          <w:rPr>
            <w:noProof/>
            <w:webHidden/>
          </w:rPr>
          <w:fldChar w:fldCharType="end"/>
        </w:r>
        <w:r w:rsidRPr="002D7F2C">
          <w:rPr>
            <w:rStyle w:val="Hyperlink"/>
            <w:noProof/>
          </w:rPr>
          <w:fldChar w:fldCharType="end"/>
        </w:r>
      </w:ins>
    </w:p>
    <w:p w14:paraId="7C5226DD" w14:textId="20E36770" w:rsidR="00A70BEF" w:rsidRDefault="00A70BEF">
      <w:pPr>
        <w:pStyle w:val="TableofFigures"/>
        <w:rPr>
          <w:ins w:id="646" w:author="Author"/>
          <w:rFonts w:asciiTheme="minorHAnsi" w:eastAsiaTheme="minorEastAsia" w:hAnsiTheme="minorHAnsi" w:cstheme="minorBidi"/>
          <w:noProof/>
          <w:sz w:val="22"/>
          <w:szCs w:val="22"/>
        </w:rPr>
      </w:pPr>
      <w:ins w:id="647" w:author="Author">
        <w:r w:rsidRPr="002D7F2C">
          <w:rPr>
            <w:rStyle w:val="Hyperlink"/>
            <w:noProof/>
          </w:rPr>
          <w:fldChar w:fldCharType="begin"/>
        </w:r>
        <w:r w:rsidRPr="002D7F2C">
          <w:rPr>
            <w:rStyle w:val="Hyperlink"/>
            <w:noProof/>
          </w:rPr>
          <w:instrText xml:space="preserve"> </w:instrText>
        </w:r>
        <w:r>
          <w:rPr>
            <w:noProof/>
          </w:rPr>
          <w:instrText>HYPERLINK \l "_Toc536002852"</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21 - USWDS Landing Page Template</w:t>
        </w:r>
        <w:r>
          <w:rPr>
            <w:noProof/>
            <w:webHidden/>
          </w:rPr>
          <w:tab/>
        </w:r>
        <w:r>
          <w:rPr>
            <w:noProof/>
            <w:webHidden/>
          </w:rPr>
          <w:fldChar w:fldCharType="begin"/>
        </w:r>
        <w:r>
          <w:rPr>
            <w:noProof/>
            <w:webHidden/>
          </w:rPr>
          <w:instrText xml:space="preserve"> PAGEREF _Toc536002852 \h </w:instrText>
        </w:r>
      </w:ins>
      <w:r>
        <w:rPr>
          <w:noProof/>
          <w:webHidden/>
        </w:rPr>
      </w:r>
      <w:r>
        <w:rPr>
          <w:noProof/>
          <w:webHidden/>
        </w:rPr>
        <w:fldChar w:fldCharType="separate"/>
      </w:r>
      <w:ins w:id="648" w:author="Author">
        <w:r>
          <w:rPr>
            <w:noProof/>
            <w:webHidden/>
          </w:rPr>
          <w:t>59</w:t>
        </w:r>
        <w:r>
          <w:rPr>
            <w:noProof/>
            <w:webHidden/>
          </w:rPr>
          <w:fldChar w:fldCharType="end"/>
        </w:r>
        <w:r w:rsidRPr="002D7F2C">
          <w:rPr>
            <w:rStyle w:val="Hyperlink"/>
            <w:noProof/>
          </w:rPr>
          <w:fldChar w:fldCharType="end"/>
        </w:r>
      </w:ins>
    </w:p>
    <w:p w14:paraId="76A9DA6D" w14:textId="0E45CE14" w:rsidR="00A70BEF" w:rsidRDefault="00A70BEF">
      <w:pPr>
        <w:pStyle w:val="TableofFigures"/>
        <w:rPr>
          <w:ins w:id="649" w:author="Author"/>
          <w:rFonts w:asciiTheme="minorHAnsi" w:eastAsiaTheme="minorEastAsia" w:hAnsiTheme="minorHAnsi" w:cstheme="minorBidi"/>
          <w:noProof/>
          <w:sz w:val="22"/>
          <w:szCs w:val="22"/>
        </w:rPr>
      </w:pPr>
      <w:ins w:id="650" w:author="Author">
        <w:r w:rsidRPr="002D7F2C">
          <w:rPr>
            <w:rStyle w:val="Hyperlink"/>
            <w:noProof/>
          </w:rPr>
          <w:fldChar w:fldCharType="begin"/>
        </w:r>
        <w:r w:rsidRPr="002D7F2C">
          <w:rPr>
            <w:rStyle w:val="Hyperlink"/>
            <w:noProof/>
          </w:rPr>
          <w:instrText xml:space="preserve"> </w:instrText>
        </w:r>
        <w:r>
          <w:rPr>
            <w:noProof/>
          </w:rPr>
          <w:instrText>HYPERLINK \l "_Toc536002853"</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22 - USWDS Documentation Page Template</w:t>
        </w:r>
        <w:r>
          <w:rPr>
            <w:noProof/>
            <w:webHidden/>
          </w:rPr>
          <w:tab/>
        </w:r>
        <w:r>
          <w:rPr>
            <w:noProof/>
            <w:webHidden/>
          </w:rPr>
          <w:fldChar w:fldCharType="begin"/>
        </w:r>
        <w:r>
          <w:rPr>
            <w:noProof/>
            <w:webHidden/>
          </w:rPr>
          <w:instrText xml:space="preserve"> PAGEREF _Toc536002853 \h </w:instrText>
        </w:r>
      </w:ins>
      <w:r>
        <w:rPr>
          <w:noProof/>
          <w:webHidden/>
        </w:rPr>
      </w:r>
      <w:r>
        <w:rPr>
          <w:noProof/>
          <w:webHidden/>
        </w:rPr>
        <w:fldChar w:fldCharType="separate"/>
      </w:r>
      <w:ins w:id="651" w:author="Author">
        <w:r>
          <w:rPr>
            <w:noProof/>
            <w:webHidden/>
          </w:rPr>
          <w:t>60</w:t>
        </w:r>
        <w:r>
          <w:rPr>
            <w:noProof/>
            <w:webHidden/>
          </w:rPr>
          <w:fldChar w:fldCharType="end"/>
        </w:r>
        <w:r w:rsidRPr="002D7F2C">
          <w:rPr>
            <w:rStyle w:val="Hyperlink"/>
            <w:noProof/>
          </w:rPr>
          <w:fldChar w:fldCharType="end"/>
        </w:r>
      </w:ins>
    </w:p>
    <w:p w14:paraId="6D2D8866" w14:textId="07168C73" w:rsidR="00A70BEF" w:rsidRDefault="00A70BEF">
      <w:pPr>
        <w:pStyle w:val="TableofFigures"/>
        <w:rPr>
          <w:ins w:id="652" w:author="Author"/>
          <w:rFonts w:asciiTheme="minorHAnsi" w:eastAsiaTheme="minorEastAsia" w:hAnsiTheme="minorHAnsi" w:cstheme="minorBidi"/>
          <w:noProof/>
          <w:sz w:val="22"/>
          <w:szCs w:val="22"/>
        </w:rPr>
      </w:pPr>
      <w:ins w:id="653" w:author="Author">
        <w:r w:rsidRPr="002D7F2C">
          <w:rPr>
            <w:rStyle w:val="Hyperlink"/>
            <w:noProof/>
          </w:rPr>
          <w:fldChar w:fldCharType="begin"/>
        </w:r>
        <w:r w:rsidRPr="002D7F2C">
          <w:rPr>
            <w:rStyle w:val="Hyperlink"/>
            <w:noProof/>
          </w:rPr>
          <w:instrText xml:space="preserve"> </w:instrText>
        </w:r>
        <w:r>
          <w:rPr>
            <w:noProof/>
          </w:rPr>
          <w:instrText>HYPERLINK \l "_Toc536002854"</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23 - MCCF TAS Error Handling High-level Design</w:t>
        </w:r>
        <w:r>
          <w:rPr>
            <w:noProof/>
            <w:webHidden/>
          </w:rPr>
          <w:tab/>
        </w:r>
        <w:r>
          <w:rPr>
            <w:noProof/>
            <w:webHidden/>
          </w:rPr>
          <w:fldChar w:fldCharType="begin"/>
        </w:r>
        <w:r>
          <w:rPr>
            <w:noProof/>
            <w:webHidden/>
          </w:rPr>
          <w:instrText xml:space="preserve"> PAGEREF _Toc536002854 \h </w:instrText>
        </w:r>
      </w:ins>
      <w:r>
        <w:rPr>
          <w:noProof/>
          <w:webHidden/>
        </w:rPr>
      </w:r>
      <w:r>
        <w:rPr>
          <w:noProof/>
          <w:webHidden/>
        </w:rPr>
        <w:fldChar w:fldCharType="separate"/>
      </w:r>
      <w:ins w:id="654" w:author="Author">
        <w:r>
          <w:rPr>
            <w:noProof/>
            <w:webHidden/>
          </w:rPr>
          <w:t>66</w:t>
        </w:r>
        <w:r>
          <w:rPr>
            <w:noProof/>
            <w:webHidden/>
          </w:rPr>
          <w:fldChar w:fldCharType="end"/>
        </w:r>
        <w:r w:rsidRPr="002D7F2C">
          <w:rPr>
            <w:rStyle w:val="Hyperlink"/>
            <w:noProof/>
          </w:rPr>
          <w:fldChar w:fldCharType="end"/>
        </w:r>
      </w:ins>
    </w:p>
    <w:p w14:paraId="06D69430" w14:textId="0AE31CFA" w:rsidR="00A70BEF" w:rsidRDefault="00A70BEF">
      <w:pPr>
        <w:pStyle w:val="TableofFigures"/>
        <w:rPr>
          <w:ins w:id="655" w:author="Author"/>
          <w:rFonts w:asciiTheme="minorHAnsi" w:eastAsiaTheme="minorEastAsia" w:hAnsiTheme="minorHAnsi" w:cstheme="minorBidi"/>
          <w:noProof/>
          <w:sz w:val="22"/>
          <w:szCs w:val="22"/>
        </w:rPr>
      </w:pPr>
      <w:ins w:id="656" w:author="Author">
        <w:r w:rsidRPr="002D7F2C">
          <w:rPr>
            <w:rStyle w:val="Hyperlink"/>
            <w:noProof/>
          </w:rPr>
          <w:fldChar w:fldCharType="begin"/>
        </w:r>
        <w:r w:rsidRPr="002D7F2C">
          <w:rPr>
            <w:rStyle w:val="Hyperlink"/>
            <w:noProof/>
          </w:rPr>
          <w:instrText xml:space="preserve"> </w:instrText>
        </w:r>
        <w:r>
          <w:rPr>
            <w:noProof/>
          </w:rPr>
          <w:instrText>HYPERLINK \l "_Toc536002855"</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24 - MCCF TAS Custom Error Message</w:t>
        </w:r>
        <w:r>
          <w:rPr>
            <w:noProof/>
            <w:webHidden/>
          </w:rPr>
          <w:tab/>
        </w:r>
        <w:r>
          <w:rPr>
            <w:noProof/>
            <w:webHidden/>
          </w:rPr>
          <w:fldChar w:fldCharType="begin"/>
        </w:r>
        <w:r>
          <w:rPr>
            <w:noProof/>
            <w:webHidden/>
          </w:rPr>
          <w:instrText xml:space="preserve"> PAGEREF _Toc536002855 \h </w:instrText>
        </w:r>
      </w:ins>
      <w:r>
        <w:rPr>
          <w:noProof/>
          <w:webHidden/>
        </w:rPr>
      </w:r>
      <w:r>
        <w:rPr>
          <w:noProof/>
          <w:webHidden/>
        </w:rPr>
        <w:fldChar w:fldCharType="separate"/>
      </w:r>
      <w:ins w:id="657" w:author="Author">
        <w:r>
          <w:rPr>
            <w:noProof/>
            <w:webHidden/>
          </w:rPr>
          <w:t>69</w:t>
        </w:r>
        <w:r>
          <w:rPr>
            <w:noProof/>
            <w:webHidden/>
          </w:rPr>
          <w:fldChar w:fldCharType="end"/>
        </w:r>
        <w:r w:rsidRPr="002D7F2C">
          <w:rPr>
            <w:rStyle w:val="Hyperlink"/>
            <w:noProof/>
          </w:rPr>
          <w:fldChar w:fldCharType="end"/>
        </w:r>
      </w:ins>
    </w:p>
    <w:p w14:paraId="70FFB4E6" w14:textId="6DBF0E33" w:rsidR="00A70BEF" w:rsidRDefault="00A70BEF">
      <w:pPr>
        <w:pStyle w:val="TableofFigures"/>
        <w:rPr>
          <w:ins w:id="658" w:author="Author"/>
          <w:rFonts w:asciiTheme="minorHAnsi" w:eastAsiaTheme="minorEastAsia" w:hAnsiTheme="minorHAnsi" w:cstheme="minorBidi"/>
          <w:noProof/>
          <w:sz w:val="22"/>
          <w:szCs w:val="22"/>
        </w:rPr>
      </w:pPr>
      <w:ins w:id="659" w:author="Author">
        <w:r w:rsidRPr="002D7F2C">
          <w:rPr>
            <w:rStyle w:val="Hyperlink"/>
            <w:noProof/>
          </w:rPr>
          <w:fldChar w:fldCharType="begin"/>
        </w:r>
        <w:r w:rsidRPr="002D7F2C">
          <w:rPr>
            <w:rStyle w:val="Hyperlink"/>
            <w:noProof/>
          </w:rPr>
          <w:instrText xml:space="preserve"> </w:instrText>
        </w:r>
        <w:r>
          <w:rPr>
            <w:noProof/>
          </w:rPr>
          <w:instrText>HYPERLINK \l "_Toc536002856"</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25 - MCCF TAS Email Notification Acknowledgement</w:t>
        </w:r>
        <w:r>
          <w:rPr>
            <w:noProof/>
            <w:webHidden/>
          </w:rPr>
          <w:tab/>
        </w:r>
        <w:r>
          <w:rPr>
            <w:noProof/>
            <w:webHidden/>
          </w:rPr>
          <w:fldChar w:fldCharType="begin"/>
        </w:r>
        <w:r>
          <w:rPr>
            <w:noProof/>
            <w:webHidden/>
          </w:rPr>
          <w:instrText xml:space="preserve"> PAGEREF _Toc536002856 \h </w:instrText>
        </w:r>
      </w:ins>
      <w:r>
        <w:rPr>
          <w:noProof/>
          <w:webHidden/>
        </w:rPr>
      </w:r>
      <w:r>
        <w:rPr>
          <w:noProof/>
          <w:webHidden/>
        </w:rPr>
        <w:fldChar w:fldCharType="separate"/>
      </w:r>
      <w:ins w:id="660" w:author="Author">
        <w:r>
          <w:rPr>
            <w:noProof/>
            <w:webHidden/>
          </w:rPr>
          <w:t>70</w:t>
        </w:r>
        <w:r>
          <w:rPr>
            <w:noProof/>
            <w:webHidden/>
          </w:rPr>
          <w:fldChar w:fldCharType="end"/>
        </w:r>
        <w:r w:rsidRPr="002D7F2C">
          <w:rPr>
            <w:rStyle w:val="Hyperlink"/>
            <w:noProof/>
          </w:rPr>
          <w:fldChar w:fldCharType="end"/>
        </w:r>
      </w:ins>
    </w:p>
    <w:p w14:paraId="1CCBD5FD" w14:textId="51621CCD" w:rsidR="00A70BEF" w:rsidRDefault="00A70BEF">
      <w:pPr>
        <w:pStyle w:val="TableofFigures"/>
        <w:rPr>
          <w:ins w:id="661" w:author="Author"/>
          <w:rFonts w:asciiTheme="minorHAnsi" w:eastAsiaTheme="minorEastAsia" w:hAnsiTheme="minorHAnsi" w:cstheme="minorBidi"/>
          <w:noProof/>
          <w:sz w:val="22"/>
          <w:szCs w:val="22"/>
        </w:rPr>
      </w:pPr>
      <w:ins w:id="662" w:author="Author">
        <w:r w:rsidRPr="002D7F2C">
          <w:rPr>
            <w:rStyle w:val="Hyperlink"/>
            <w:noProof/>
          </w:rPr>
          <w:fldChar w:fldCharType="begin"/>
        </w:r>
        <w:r w:rsidRPr="002D7F2C">
          <w:rPr>
            <w:rStyle w:val="Hyperlink"/>
            <w:noProof/>
          </w:rPr>
          <w:instrText xml:space="preserve"> </w:instrText>
        </w:r>
        <w:r>
          <w:rPr>
            <w:noProof/>
          </w:rPr>
          <w:instrText>HYPERLINK \l "_Toc536002857"</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26 - MCCF TAS Error Email Notification</w:t>
        </w:r>
        <w:r>
          <w:rPr>
            <w:noProof/>
            <w:webHidden/>
          </w:rPr>
          <w:tab/>
        </w:r>
        <w:r>
          <w:rPr>
            <w:noProof/>
            <w:webHidden/>
          </w:rPr>
          <w:fldChar w:fldCharType="begin"/>
        </w:r>
        <w:r>
          <w:rPr>
            <w:noProof/>
            <w:webHidden/>
          </w:rPr>
          <w:instrText xml:space="preserve"> PAGEREF _Toc536002857 \h </w:instrText>
        </w:r>
      </w:ins>
      <w:r>
        <w:rPr>
          <w:noProof/>
          <w:webHidden/>
        </w:rPr>
      </w:r>
      <w:r>
        <w:rPr>
          <w:noProof/>
          <w:webHidden/>
        </w:rPr>
        <w:fldChar w:fldCharType="separate"/>
      </w:r>
      <w:ins w:id="663" w:author="Author">
        <w:r>
          <w:rPr>
            <w:noProof/>
            <w:webHidden/>
          </w:rPr>
          <w:t>71</w:t>
        </w:r>
        <w:r>
          <w:rPr>
            <w:noProof/>
            <w:webHidden/>
          </w:rPr>
          <w:fldChar w:fldCharType="end"/>
        </w:r>
        <w:r w:rsidRPr="002D7F2C">
          <w:rPr>
            <w:rStyle w:val="Hyperlink"/>
            <w:noProof/>
          </w:rPr>
          <w:fldChar w:fldCharType="end"/>
        </w:r>
      </w:ins>
    </w:p>
    <w:p w14:paraId="52DD1D41" w14:textId="51BC3F7A" w:rsidR="00A70BEF" w:rsidRDefault="00A70BEF">
      <w:pPr>
        <w:pStyle w:val="TableofFigures"/>
        <w:rPr>
          <w:ins w:id="664" w:author="Author"/>
          <w:rFonts w:asciiTheme="minorHAnsi" w:eastAsiaTheme="minorEastAsia" w:hAnsiTheme="minorHAnsi" w:cstheme="minorBidi"/>
          <w:noProof/>
          <w:sz w:val="22"/>
          <w:szCs w:val="22"/>
        </w:rPr>
      </w:pPr>
      <w:ins w:id="665" w:author="Author">
        <w:r w:rsidRPr="002D7F2C">
          <w:rPr>
            <w:rStyle w:val="Hyperlink"/>
            <w:noProof/>
          </w:rPr>
          <w:fldChar w:fldCharType="begin"/>
        </w:r>
        <w:r w:rsidRPr="002D7F2C">
          <w:rPr>
            <w:rStyle w:val="Hyperlink"/>
            <w:noProof/>
          </w:rPr>
          <w:instrText xml:space="preserve"> </w:instrText>
        </w:r>
        <w:r>
          <w:rPr>
            <w:noProof/>
          </w:rPr>
          <w:instrText>HYPERLINK \l "_Toc536002858"</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27 - MCCF TAS Off-site Notification Flow</w:t>
        </w:r>
        <w:r>
          <w:rPr>
            <w:noProof/>
            <w:webHidden/>
          </w:rPr>
          <w:tab/>
        </w:r>
        <w:r>
          <w:rPr>
            <w:noProof/>
            <w:webHidden/>
          </w:rPr>
          <w:fldChar w:fldCharType="begin"/>
        </w:r>
        <w:r>
          <w:rPr>
            <w:noProof/>
            <w:webHidden/>
          </w:rPr>
          <w:instrText xml:space="preserve"> PAGEREF _Toc536002858 \h </w:instrText>
        </w:r>
      </w:ins>
      <w:r>
        <w:rPr>
          <w:noProof/>
          <w:webHidden/>
        </w:rPr>
      </w:r>
      <w:r>
        <w:rPr>
          <w:noProof/>
          <w:webHidden/>
        </w:rPr>
        <w:fldChar w:fldCharType="separate"/>
      </w:r>
      <w:ins w:id="666" w:author="Author">
        <w:r>
          <w:rPr>
            <w:noProof/>
            <w:webHidden/>
          </w:rPr>
          <w:t>72</w:t>
        </w:r>
        <w:r>
          <w:rPr>
            <w:noProof/>
            <w:webHidden/>
          </w:rPr>
          <w:fldChar w:fldCharType="end"/>
        </w:r>
        <w:r w:rsidRPr="002D7F2C">
          <w:rPr>
            <w:rStyle w:val="Hyperlink"/>
            <w:noProof/>
          </w:rPr>
          <w:fldChar w:fldCharType="end"/>
        </w:r>
      </w:ins>
    </w:p>
    <w:p w14:paraId="07B8385C" w14:textId="2EA4C69C" w:rsidR="00A70BEF" w:rsidRDefault="00A70BEF">
      <w:pPr>
        <w:pStyle w:val="TableofFigures"/>
        <w:rPr>
          <w:ins w:id="667" w:author="Author"/>
          <w:rFonts w:asciiTheme="minorHAnsi" w:eastAsiaTheme="minorEastAsia" w:hAnsiTheme="minorHAnsi" w:cstheme="minorBidi"/>
          <w:noProof/>
          <w:sz w:val="22"/>
          <w:szCs w:val="22"/>
        </w:rPr>
      </w:pPr>
      <w:ins w:id="668" w:author="Author">
        <w:r w:rsidRPr="002D7F2C">
          <w:rPr>
            <w:rStyle w:val="Hyperlink"/>
            <w:noProof/>
          </w:rPr>
          <w:fldChar w:fldCharType="begin"/>
        </w:r>
        <w:r w:rsidRPr="002D7F2C">
          <w:rPr>
            <w:rStyle w:val="Hyperlink"/>
            <w:noProof/>
          </w:rPr>
          <w:instrText xml:space="preserve"> </w:instrText>
        </w:r>
        <w:r>
          <w:rPr>
            <w:noProof/>
          </w:rPr>
          <w:instrText>HYPERLINK \l "_Toc536002859"</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28 - MCCF TAS Log User Interface</w:t>
        </w:r>
        <w:r>
          <w:rPr>
            <w:noProof/>
            <w:webHidden/>
          </w:rPr>
          <w:tab/>
        </w:r>
        <w:r>
          <w:rPr>
            <w:noProof/>
            <w:webHidden/>
          </w:rPr>
          <w:fldChar w:fldCharType="begin"/>
        </w:r>
        <w:r>
          <w:rPr>
            <w:noProof/>
            <w:webHidden/>
          </w:rPr>
          <w:instrText xml:space="preserve"> PAGEREF _Toc536002859 \h </w:instrText>
        </w:r>
      </w:ins>
      <w:r>
        <w:rPr>
          <w:noProof/>
          <w:webHidden/>
        </w:rPr>
      </w:r>
      <w:r>
        <w:rPr>
          <w:noProof/>
          <w:webHidden/>
        </w:rPr>
        <w:fldChar w:fldCharType="separate"/>
      </w:r>
      <w:ins w:id="669" w:author="Author">
        <w:r>
          <w:rPr>
            <w:noProof/>
            <w:webHidden/>
          </w:rPr>
          <w:t>74</w:t>
        </w:r>
        <w:r>
          <w:rPr>
            <w:noProof/>
            <w:webHidden/>
          </w:rPr>
          <w:fldChar w:fldCharType="end"/>
        </w:r>
        <w:r w:rsidRPr="002D7F2C">
          <w:rPr>
            <w:rStyle w:val="Hyperlink"/>
            <w:noProof/>
          </w:rPr>
          <w:fldChar w:fldCharType="end"/>
        </w:r>
      </w:ins>
    </w:p>
    <w:p w14:paraId="4156CA8F" w14:textId="67A20FD3" w:rsidR="00A70BEF" w:rsidRDefault="00A70BEF">
      <w:pPr>
        <w:pStyle w:val="TableofFigures"/>
        <w:rPr>
          <w:ins w:id="670" w:author="Author"/>
          <w:rFonts w:asciiTheme="minorHAnsi" w:eastAsiaTheme="minorEastAsia" w:hAnsiTheme="minorHAnsi" w:cstheme="minorBidi"/>
          <w:noProof/>
          <w:sz w:val="22"/>
          <w:szCs w:val="22"/>
        </w:rPr>
      </w:pPr>
      <w:ins w:id="671" w:author="Author">
        <w:r w:rsidRPr="002D7F2C">
          <w:rPr>
            <w:rStyle w:val="Hyperlink"/>
            <w:noProof/>
          </w:rPr>
          <w:fldChar w:fldCharType="begin"/>
        </w:r>
        <w:r w:rsidRPr="002D7F2C">
          <w:rPr>
            <w:rStyle w:val="Hyperlink"/>
            <w:noProof/>
          </w:rPr>
          <w:instrText xml:space="preserve"> </w:instrText>
        </w:r>
        <w:r>
          <w:rPr>
            <w:noProof/>
          </w:rPr>
          <w:instrText>HYPERLINK \l "_Toc536002860"</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29 - MCCF EDI TAS VistA Data Access Services Design</w:t>
        </w:r>
        <w:r>
          <w:rPr>
            <w:noProof/>
            <w:webHidden/>
          </w:rPr>
          <w:tab/>
        </w:r>
        <w:r>
          <w:rPr>
            <w:noProof/>
            <w:webHidden/>
          </w:rPr>
          <w:fldChar w:fldCharType="begin"/>
        </w:r>
        <w:r>
          <w:rPr>
            <w:noProof/>
            <w:webHidden/>
          </w:rPr>
          <w:instrText xml:space="preserve"> PAGEREF _Toc536002860 \h </w:instrText>
        </w:r>
      </w:ins>
      <w:r>
        <w:rPr>
          <w:noProof/>
          <w:webHidden/>
        </w:rPr>
      </w:r>
      <w:r>
        <w:rPr>
          <w:noProof/>
          <w:webHidden/>
        </w:rPr>
        <w:fldChar w:fldCharType="separate"/>
      </w:r>
      <w:ins w:id="672" w:author="Author">
        <w:r>
          <w:rPr>
            <w:noProof/>
            <w:webHidden/>
          </w:rPr>
          <w:t>75</w:t>
        </w:r>
        <w:r>
          <w:rPr>
            <w:noProof/>
            <w:webHidden/>
          </w:rPr>
          <w:fldChar w:fldCharType="end"/>
        </w:r>
        <w:r w:rsidRPr="002D7F2C">
          <w:rPr>
            <w:rStyle w:val="Hyperlink"/>
            <w:noProof/>
          </w:rPr>
          <w:fldChar w:fldCharType="end"/>
        </w:r>
      </w:ins>
    </w:p>
    <w:p w14:paraId="39A59F13" w14:textId="2B464CC4" w:rsidR="00A70BEF" w:rsidRDefault="00A70BEF">
      <w:pPr>
        <w:pStyle w:val="TableofFigures"/>
        <w:rPr>
          <w:ins w:id="673" w:author="Author"/>
          <w:rFonts w:asciiTheme="minorHAnsi" w:eastAsiaTheme="minorEastAsia" w:hAnsiTheme="minorHAnsi" w:cstheme="minorBidi"/>
          <w:noProof/>
          <w:sz w:val="22"/>
          <w:szCs w:val="22"/>
        </w:rPr>
      </w:pPr>
      <w:ins w:id="674" w:author="Author">
        <w:r w:rsidRPr="002D7F2C">
          <w:rPr>
            <w:rStyle w:val="Hyperlink"/>
            <w:noProof/>
          </w:rPr>
          <w:fldChar w:fldCharType="begin"/>
        </w:r>
        <w:r w:rsidRPr="002D7F2C">
          <w:rPr>
            <w:rStyle w:val="Hyperlink"/>
            <w:noProof/>
          </w:rPr>
          <w:instrText xml:space="preserve"> </w:instrText>
        </w:r>
        <w:r>
          <w:rPr>
            <w:noProof/>
          </w:rPr>
          <w:instrText>HYPERLINK \l "_Toc536002861"</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30 – VistA Data Access Routing Architecture</w:t>
        </w:r>
        <w:r>
          <w:rPr>
            <w:noProof/>
            <w:webHidden/>
          </w:rPr>
          <w:tab/>
        </w:r>
        <w:r>
          <w:rPr>
            <w:noProof/>
            <w:webHidden/>
          </w:rPr>
          <w:fldChar w:fldCharType="begin"/>
        </w:r>
        <w:r>
          <w:rPr>
            <w:noProof/>
            <w:webHidden/>
          </w:rPr>
          <w:instrText xml:space="preserve"> PAGEREF _Toc536002861 \h </w:instrText>
        </w:r>
      </w:ins>
      <w:r>
        <w:rPr>
          <w:noProof/>
          <w:webHidden/>
        </w:rPr>
      </w:r>
      <w:r>
        <w:rPr>
          <w:noProof/>
          <w:webHidden/>
        </w:rPr>
        <w:fldChar w:fldCharType="separate"/>
      </w:r>
      <w:ins w:id="675" w:author="Author">
        <w:r>
          <w:rPr>
            <w:noProof/>
            <w:webHidden/>
          </w:rPr>
          <w:t>77</w:t>
        </w:r>
        <w:r>
          <w:rPr>
            <w:noProof/>
            <w:webHidden/>
          </w:rPr>
          <w:fldChar w:fldCharType="end"/>
        </w:r>
        <w:r w:rsidRPr="002D7F2C">
          <w:rPr>
            <w:rStyle w:val="Hyperlink"/>
            <w:noProof/>
          </w:rPr>
          <w:fldChar w:fldCharType="end"/>
        </w:r>
      </w:ins>
    </w:p>
    <w:p w14:paraId="21D46E8D" w14:textId="4B30A8B1" w:rsidR="00A70BEF" w:rsidRDefault="00A70BEF">
      <w:pPr>
        <w:pStyle w:val="TableofFigures"/>
        <w:rPr>
          <w:ins w:id="676" w:author="Author"/>
          <w:rFonts w:asciiTheme="minorHAnsi" w:eastAsiaTheme="minorEastAsia" w:hAnsiTheme="minorHAnsi" w:cstheme="minorBidi"/>
          <w:noProof/>
          <w:sz w:val="22"/>
          <w:szCs w:val="22"/>
        </w:rPr>
      </w:pPr>
      <w:ins w:id="677" w:author="Author">
        <w:r w:rsidRPr="002D7F2C">
          <w:rPr>
            <w:rStyle w:val="Hyperlink"/>
            <w:noProof/>
          </w:rPr>
          <w:lastRenderedPageBreak/>
          <w:fldChar w:fldCharType="begin"/>
        </w:r>
        <w:r w:rsidRPr="002D7F2C">
          <w:rPr>
            <w:rStyle w:val="Hyperlink"/>
            <w:noProof/>
          </w:rPr>
          <w:instrText xml:space="preserve"> </w:instrText>
        </w:r>
        <w:r>
          <w:rPr>
            <w:noProof/>
          </w:rPr>
          <w:instrText>HYPERLINK \l "_Toc536002862"</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30 - TAS Reporting Design</w:t>
        </w:r>
        <w:r>
          <w:rPr>
            <w:noProof/>
            <w:webHidden/>
          </w:rPr>
          <w:tab/>
        </w:r>
        <w:r>
          <w:rPr>
            <w:noProof/>
            <w:webHidden/>
          </w:rPr>
          <w:fldChar w:fldCharType="begin"/>
        </w:r>
        <w:r>
          <w:rPr>
            <w:noProof/>
            <w:webHidden/>
          </w:rPr>
          <w:instrText xml:space="preserve"> PAGEREF _Toc536002862 \h </w:instrText>
        </w:r>
      </w:ins>
      <w:r>
        <w:rPr>
          <w:noProof/>
          <w:webHidden/>
        </w:rPr>
      </w:r>
      <w:r>
        <w:rPr>
          <w:noProof/>
          <w:webHidden/>
        </w:rPr>
        <w:fldChar w:fldCharType="separate"/>
      </w:r>
      <w:ins w:id="678" w:author="Author">
        <w:r>
          <w:rPr>
            <w:noProof/>
            <w:webHidden/>
          </w:rPr>
          <w:t>80</w:t>
        </w:r>
        <w:r>
          <w:rPr>
            <w:noProof/>
            <w:webHidden/>
          </w:rPr>
          <w:fldChar w:fldCharType="end"/>
        </w:r>
        <w:r w:rsidRPr="002D7F2C">
          <w:rPr>
            <w:rStyle w:val="Hyperlink"/>
            <w:noProof/>
          </w:rPr>
          <w:fldChar w:fldCharType="end"/>
        </w:r>
      </w:ins>
    </w:p>
    <w:p w14:paraId="6DA1D81C" w14:textId="7FEF9B51" w:rsidR="00A70BEF" w:rsidRDefault="00A70BEF">
      <w:pPr>
        <w:pStyle w:val="TableofFigures"/>
        <w:rPr>
          <w:ins w:id="679" w:author="Author"/>
          <w:rFonts w:asciiTheme="minorHAnsi" w:eastAsiaTheme="minorEastAsia" w:hAnsiTheme="minorHAnsi" w:cstheme="minorBidi"/>
          <w:noProof/>
          <w:sz w:val="22"/>
          <w:szCs w:val="22"/>
        </w:rPr>
      </w:pPr>
      <w:ins w:id="680" w:author="Author">
        <w:r w:rsidRPr="002D7F2C">
          <w:rPr>
            <w:rStyle w:val="Hyperlink"/>
            <w:noProof/>
          </w:rPr>
          <w:fldChar w:fldCharType="begin"/>
        </w:r>
        <w:r w:rsidRPr="002D7F2C">
          <w:rPr>
            <w:rStyle w:val="Hyperlink"/>
            <w:noProof/>
          </w:rPr>
          <w:instrText xml:space="preserve"> </w:instrText>
        </w:r>
        <w:r>
          <w:rPr>
            <w:noProof/>
          </w:rPr>
          <w:instrText>HYPERLINK \l "_Toc536002863"</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31 - Viewing Reports in Reporting Frontend</w:t>
        </w:r>
        <w:r>
          <w:rPr>
            <w:noProof/>
            <w:webHidden/>
          </w:rPr>
          <w:tab/>
        </w:r>
        <w:r>
          <w:rPr>
            <w:noProof/>
            <w:webHidden/>
          </w:rPr>
          <w:fldChar w:fldCharType="begin"/>
        </w:r>
        <w:r>
          <w:rPr>
            <w:noProof/>
            <w:webHidden/>
          </w:rPr>
          <w:instrText xml:space="preserve"> PAGEREF _Toc536002863 \h </w:instrText>
        </w:r>
      </w:ins>
      <w:r>
        <w:rPr>
          <w:noProof/>
          <w:webHidden/>
        </w:rPr>
      </w:r>
      <w:r>
        <w:rPr>
          <w:noProof/>
          <w:webHidden/>
        </w:rPr>
        <w:fldChar w:fldCharType="separate"/>
      </w:r>
      <w:ins w:id="681" w:author="Author">
        <w:r>
          <w:rPr>
            <w:noProof/>
            <w:webHidden/>
          </w:rPr>
          <w:t>81</w:t>
        </w:r>
        <w:r>
          <w:rPr>
            <w:noProof/>
            <w:webHidden/>
          </w:rPr>
          <w:fldChar w:fldCharType="end"/>
        </w:r>
        <w:r w:rsidRPr="002D7F2C">
          <w:rPr>
            <w:rStyle w:val="Hyperlink"/>
            <w:noProof/>
          </w:rPr>
          <w:fldChar w:fldCharType="end"/>
        </w:r>
      </w:ins>
    </w:p>
    <w:p w14:paraId="74EC8F8C" w14:textId="776EFA5A" w:rsidR="00A70BEF" w:rsidRDefault="00A70BEF">
      <w:pPr>
        <w:pStyle w:val="TableofFigures"/>
        <w:rPr>
          <w:ins w:id="682" w:author="Author"/>
          <w:rFonts w:asciiTheme="minorHAnsi" w:eastAsiaTheme="minorEastAsia" w:hAnsiTheme="minorHAnsi" w:cstheme="minorBidi"/>
          <w:noProof/>
          <w:sz w:val="22"/>
          <w:szCs w:val="22"/>
        </w:rPr>
      </w:pPr>
      <w:ins w:id="683" w:author="Author">
        <w:r w:rsidRPr="002D7F2C">
          <w:rPr>
            <w:rStyle w:val="Hyperlink"/>
            <w:noProof/>
          </w:rPr>
          <w:fldChar w:fldCharType="begin"/>
        </w:r>
        <w:r w:rsidRPr="002D7F2C">
          <w:rPr>
            <w:rStyle w:val="Hyperlink"/>
            <w:noProof/>
          </w:rPr>
          <w:instrText xml:space="preserve"> </w:instrText>
        </w:r>
        <w:r>
          <w:rPr>
            <w:noProof/>
          </w:rPr>
          <w:instrText>HYPERLINK \l "_Toc536002864"</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32 - Editing configuration for loading VistA data into MCCF Reporting Database</w:t>
        </w:r>
        <w:r>
          <w:rPr>
            <w:noProof/>
            <w:webHidden/>
          </w:rPr>
          <w:tab/>
        </w:r>
        <w:r>
          <w:rPr>
            <w:noProof/>
            <w:webHidden/>
          </w:rPr>
          <w:fldChar w:fldCharType="begin"/>
        </w:r>
        <w:r>
          <w:rPr>
            <w:noProof/>
            <w:webHidden/>
          </w:rPr>
          <w:instrText xml:space="preserve"> PAGEREF _Toc536002864 \h </w:instrText>
        </w:r>
      </w:ins>
      <w:r>
        <w:rPr>
          <w:noProof/>
          <w:webHidden/>
        </w:rPr>
      </w:r>
      <w:r>
        <w:rPr>
          <w:noProof/>
          <w:webHidden/>
        </w:rPr>
        <w:fldChar w:fldCharType="separate"/>
      </w:r>
      <w:ins w:id="684" w:author="Author">
        <w:r>
          <w:rPr>
            <w:noProof/>
            <w:webHidden/>
          </w:rPr>
          <w:t>82</w:t>
        </w:r>
        <w:r>
          <w:rPr>
            <w:noProof/>
            <w:webHidden/>
          </w:rPr>
          <w:fldChar w:fldCharType="end"/>
        </w:r>
        <w:r w:rsidRPr="002D7F2C">
          <w:rPr>
            <w:rStyle w:val="Hyperlink"/>
            <w:noProof/>
          </w:rPr>
          <w:fldChar w:fldCharType="end"/>
        </w:r>
      </w:ins>
    </w:p>
    <w:p w14:paraId="324BE4EC" w14:textId="1F313D61" w:rsidR="00A70BEF" w:rsidRDefault="00A70BEF">
      <w:pPr>
        <w:pStyle w:val="TableofFigures"/>
        <w:rPr>
          <w:ins w:id="685" w:author="Author"/>
          <w:rFonts w:asciiTheme="minorHAnsi" w:eastAsiaTheme="minorEastAsia" w:hAnsiTheme="minorHAnsi" w:cstheme="minorBidi"/>
          <w:noProof/>
          <w:sz w:val="22"/>
          <w:szCs w:val="22"/>
        </w:rPr>
      </w:pPr>
      <w:ins w:id="686" w:author="Author">
        <w:r w:rsidRPr="002D7F2C">
          <w:rPr>
            <w:rStyle w:val="Hyperlink"/>
            <w:noProof/>
          </w:rPr>
          <w:fldChar w:fldCharType="begin"/>
        </w:r>
        <w:r w:rsidRPr="002D7F2C">
          <w:rPr>
            <w:rStyle w:val="Hyperlink"/>
            <w:noProof/>
          </w:rPr>
          <w:instrText xml:space="preserve"> </w:instrText>
        </w:r>
        <w:r>
          <w:rPr>
            <w:noProof/>
          </w:rPr>
          <w:instrText>HYPERLINK \l "_Toc536002865"</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30 - TAS FSC Interface Design</w:t>
        </w:r>
        <w:r>
          <w:rPr>
            <w:noProof/>
            <w:webHidden/>
          </w:rPr>
          <w:tab/>
        </w:r>
        <w:r>
          <w:rPr>
            <w:noProof/>
            <w:webHidden/>
          </w:rPr>
          <w:fldChar w:fldCharType="begin"/>
        </w:r>
        <w:r>
          <w:rPr>
            <w:noProof/>
            <w:webHidden/>
          </w:rPr>
          <w:instrText xml:space="preserve"> PAGEREF _Toc536002865 \h </w:instrText>
        </w:r>
      </w:ins>
      <w:r>
        <w:rPr>
          <w:noProof/>
          <w:webHidden/>
        </w:rPr>
      </w:r>
      <w:r>
        <w:rPr>
          <w:noProof/>
          <w:webHidden/>
        </w:rPr>
        <w:fldChar w:fldCharType="separate"/>
      </w:r>
      <w:ins w:id="687" w:author="Author">
        <w:r>
          <w:rPr>
            <w:noProof/>
            <w:webHidden/>
          </w:rPr>
          <w:t>84</w:t>
        </w:r>
        <w:r>
          <w:rPr>
            <w:noProof/>
            <w:webHidden/>
          </w:rPr>
          <w:fldChar w:fldCharType="end"/>
        </w:r>
        <w:r w:rsidRPr="002D7F2C">
          <w:rPr>
            <w:rStyle w:val="Hyperlink"/>
            <w:noProof/>
          </w:rPr>
          <w:fldChar w:fldCharType="end"/>
        </w:r>
      </w:ins>
    </w:p>
    <w:p w14:paraId="2499FD57" w14:textId="49D24C59" w:rsidR="00A70BEF" w:rsidRDefault="00A70BEF">
      <w:pPr>
        <w:pStyle w:val="TableofFigures"/>
        <w:rPr>
          <w:ins w:id="688" w:author="Author"/>
          <w:rFonts w:asciiTheme="minorHAnsi" w:eastAsiaTheme="minorEastAsia" w:hAnsiTheme="minorHAnsi" w:cstheme="minorBidi"/>
          <w:noProof/>
          <w:sz w:val="22"/>
          <w:szCs w:val="22"/>
        </w:rPr>
      </w:pPr>
      <w:ins w:id="689" w:author="Author">
        <w:r w:rsidRPr="002D7F2C">
          <w:rPr>
            <w:rStyle w:val="Hyperlink"/>
            <w:noProof/>
          </w:rPr>
          <w:fldChar w:fldCharType="begin"/>
        </w:r>
        <w:r w:rsidRPr="002D7F2C">
          <w:rPr>
            <w:rStyle w:val="Hyperlink"/>
            <w:noProof/>
          </w:rPr>
          <w:instrText xml:space="preserve"> </w:instrText>
        </w:r>
        <w:r>
          <w:rPr>
            <w:noProof/>
          </w:rPr>
          <w:instrText>HYPERLINK \l "_Toc536002866"</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31 - Processing EDI Transactions through FSC Interface</w:t>
        </w:r>
        <w:r>
          <w:rPr>
            <w:noProof/>
            <w:webHidden/>
          </w:rPr>
          <w:tab/>
        </w:r>
        <w:r>
          <w:rPr>
            <w:noProof/>
            <w:webHidden/>
          </w:rPr>
          <w:fldChar w:fldCharType="begin"/>
        </w:r>
        <w:r>
          <w:rPr>
            <w:noProof/>
            <w:webHidden/>
          </w:rPr>
          <w:instrText xml:space="preserve"> PAGEREF _Toc536002866 \h </w:instrText>
        </w:r>
      </w:ins>
      <w:r>
        <w:rPr>
          <w:noProof/>
          <w:webHidden/>
        </w:rPr>
      </w:r>
      <w:r>
        <w:rPr>
          <w:noProof/>
          <w:webHidden/>
        </w:rPr>
        <w:fldChar w:fldCharType="separate"/>
      </w:r>
      <w:ins w:id="690" w:author="Author">
        <w:r>
          <w:rPr>
            <w:noProof/>
            <w:webHidden/>
          </w:rPr>
          <w:t>84</w:t>
        </w:r>
        <w:r>
          <w:rPr>
            <w:noProof/>
            <w:webHidden/>
          </w:rPr>
          <w:fldChar w:fldCharType="end"/>
        </w:r>
        <w:r w:rsidRPr="002D7F2C">
          <w:rPr>
            <w:rStyle w:val="Hyperlink"/>
            <w:noProof/>
          </w:rPr>
          <w:fldChar w:fldCharType="end"/>
        </w:r>
      </w:ins>
    </w:p>
    <w:p w14:paraId="4298B0A5" w14:textId="3F5355E2" w:rsidR="00A70BEF" w:rsidRDefault="00A70BEF">
      <w:pPr>
        <w:pStyle w:val="TableofFigures"/>
        <w:rPr>
          <w:ins w:id="691" w:author="Author"/>
          <w:rFonts w:asciiTheme="minorHAnsi" w:eastAsiaTheme="minorEastAsia" w:hAnsiTheme="minorHAnsi" w:cstheme="minorBidi"/>
          <w:noProof/>
          <w:sz w:val="22"/>
          <w:szCs w:val="22"/>
        </w:rPr>
      </w:pPr>
      <w:ins w:id="692" w:author="Author">
        <w:r w:rsidRPr="002D7F2C">
          <w:rPr>
            <w:rStyle w:val="Hyperlink"/>
            <w:noProof/>
          </w:rPr>
          <w:fldChar w:fldCharType="begin"/>
        </w:r>
        <w:r w:rsidRPr="002D7F2C">
          <w:rPr>
            <w:rStyle w:val="Hyperlink"/>
            <w:noProof/>
          </w:rPr>
          <w:instrText xml:space="preserve"> </w:instrText>
        </w:r>
        <w:r>
          <w:rPr>
            <w:noProof/>
          </w:rPr>
          <w:instrText>HYPERLINK \l "_Toc536002867"</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31 – FSC Interface EDI Transaction Log Entries</w:t>
        </w:r>
        <w:r>
          <w:rPr>
            <w:noProof/>
            <w:webHidden/>
          </w:rPr>
          <w:tab/>
        </w:r>
        <w:r>
          <w:rPr>
            <w:noProof/>
            <w:webHidden/>
          </w:rPr>
          <w:fldChar w:fldCharType="begin"/>
        </w:r>
        <w:r>
          <w:rPr>
            <w:noProof/>
            <w:webHidden/>
          </w:rPr>
          <w:instrText xml:space="preserve"> PAGEREF _Toc536002867 \h </w:instrText>
        </w:r>
      </w:ins>
      <w:r>
        <w:rPr>
          <w:noProof/>
          <w:webHidden/>
        </w:rPr>
      </w:r>
      <w:r>
        <w:rPr>
          <w:noProof/>
          <w:webHidden/>
        </w:rPr>
        <w:fldChar w:fldCharType="separate"/>
      </w:r>
      <w:ins w:id="693" w:author="Author">
        <w:r>
          <w:rPr>
            <w:noProof/>
            <w:webHidden/>
          </w:rPr>
          <w:t>85</w:t>
        </w:r>
        <w:r>
          <w:rPr>
            <w:noProof/>
            <w:webHidden/>
          </w:rPr>
          <w:fldChar w:fldCharType="end"/>
        </w:r>
        <w:r w:rsidRPr="002D7F2C">
          <w:rPr>
            <w:rStyle w:val="Hyperlink"/>
            <w:noProof/>
          </w:rPr>
          <w:fldChar w:fldCharType="end"/>
        </w:r>
      </w:ins>
    </w:p>
    <w:p w14:paraId="76BD9310" w14:textId="412EBDE5" w:rsidR="00A70BEF" w:rsidRDefault="00A70BEF">
      <w:pPr>
        <w:pStyle w:val="TableofFigures"/>
        <w:rPr>
          <w:ins w:id="694" w:author="Author"/>
          <w:rFonts w:asciiTheme="minorHAnsi" w:eastAsiaTheme="minorEastAsia" w:hAnsiTheme="minorHAnsi" w:cstheme="minorBidi"/>
          <w:noProof/>
          <w:sz w:val="22"/>
          <w:szCs w:val="22"/>
        </w:rPr>
      </w:pPr>
      <w:ins w:id="695" w:author="Author">
        <w:r w:rsidRPr="002D7F2C">
          <w:rPr>
            <w:rStyle w:val="Hyperlink"/>
            <w:noProof/>
          </w:rPr>
          <w:fldChar w:fldCharType="begin"/>
        </w:r>
        <w:r w:rsidRPr="002D7F2C">
          <w:rPr>
            <w:rStyle w:val="Hyperlink"/>
            <w:noProof/>
          </w:rPr>
          <w:instrText xml:space="preserve"> </w:instrText>
        </w:r>
        <w:r>
          <w:rPr>
            <w:noProof/>
          </w:rPr>
          <w:instrText>HYPERLINK \l "_Toc536002868"</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33 - MCCF EDI TAS Physical Architecture Overview</w:t>
        </w:r>
        <w:r>
          <w:rPr>
            <w:noProof/>
            <w:webHidden/>
          </w:rPr>
          <w:tab/>
        </w:r>
        <w:r>
          <w:rPr>
            <w:noProof/>
            <w:webHidden/>
          </w:rPr>
          <w:fldChar w:fldCharType="begin"/>
        </w:r>
        <w:r>
          <w:rPr>
            <w:noProof/>
            <w:webHidden/>
          </w:rPr>
          <w:instrText xml:space="preserve"> PAGEREF _Toc536002868 \h </w:instrText>
        </w:r>
      </w:ins>
      <w:r>
        <w:rPr>
          <w:noProof/>
          <w:webHidden/>
        </w:rPr>
      </w:r>
      <w:r>
        <w:rPr>
          <w:noProof/>
          <w:webHidden/>
        </w:rPr>
        <w:fldChar w:fldCharType="separate"/>
      </w:r>
      <w:ins w:id="696" w:author="Author">
        <w:r>
          <w:rPr>
            <w:noProof/>
            <w:webHidden/>
          </w:rPr>
          <w:t>93</w:t>
        </w:r>
        <w:r>
          <w:rPr>
            <w:noProof/>
            <w:webHidden/>
          </w:rPr>
          <w:fldChar w:fldCharType="end"/>
        </w:r>
        <w:r w:rsidRPr="002D7F2C">
          <w:rPr>
            <w:rStyle w:val="Hyperlink"/>
            <w:noProof/>
          </w:rPr>
          <w:fldChar w:fldCharType="end"/>
        </w:r>
      </w:ins>
    </w:p>
    <w:p w14:paraId="61BFC6F2" w14:textId="7A111E1F" w:rsidR="00A70BEF" w:rsidRDefault="00A70BEF">
      <w:pPr>
        <w:pStyle w:val="TableofFigures"/>
        <w:rPr>
          <w:ins w:id="697" w:author="Author"/>
          <w:rFonts w:asciiTheme="minorHAnsi" w:eastAsiaTheme="minorEastAsia" w:hAnsiTheme="minorHAnsi" w:cstheme="minorBidi"/>
          <w:noProof/>
          <w:sz w:val="22"/>
          <w:szCs w:val="22"/>
        </w:rPr>
      </w:pPr>
      <w:ins w:id="698" w:author="Author">
        <w:r w:rsidRPr="002D7F2C">
          <w:rPr>
            <w:rStyle w:val="Hyperlink"/>
            <w:noProof/>
          </w:rPr>
          <w:fldChar w:fldCharType="begin"/>
        </w:r>
        <w:r w:rsidRPr="002D7F2C">
          <w:rPr>
            <w:rStyle w:val="Hyperlink"/>
            <w:noProof/>
          </w:rPr>
          <w:instrText xml:space="preserve"> </w:instrText>
        </w:r>
        <w:r>
          <w:rPr>
            <w:noProof/>
          </w:rPr>
          <w:instrText>HYPERLINK \l "_Toc536002869"</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39: Service Integration Flow Diagram</w:t>
        </w:r>
        <w:r>
          <w:rPr>
            <w:noProof/>
            <w:webHidden/>
          </w:rPr>
          <w:tab/>
        </w:r>
        <w:r>
          <w:rPr>
            <w:noProof/>
            <w:webHidden/>
          </w:rPr>
          <w:fldChar w:fldCharType="begin"/>
        </w:r>
        <w:r>
          <w:rPr>
            <w:noProof/>
            <w:webHidden/>
          </w:rPr>
          <w:instrText xml:space="preserve"> PAGEREF _Toc536002869 \h </w:instrText>
        </w:r>
      </w:ins>
      <w:r>
        <w:rPr>
          <w:noProof/>
          <w:webHidden/>
        </w:rPr>
      </w:r>
      <w:r>
        <w:rPr>
          <w:noProof/>
          <w:webHidden/>
        </w:rPr>
        <w:fldChar w:fldCharType="separate"/>
      </w:r>
      <w:ins w:id="699" w:author="Author">
        <w:r>
          <w:rPr>
            <w:noProof/>
            <w:webHidden/>
          </w:rPr>
          <w:t>98</w:t>
        </w:r>
        <w:r>
          <w:rPr>
            <w:noProof/>
            <w:webHidden/>
          </w:rPr>
          <w:fldChar w:fldCharType="end"/>
        </w:r>
        <w:r w:rsidRPr="002D7F2C">
          <w:rPr>
            <w:rStyle w:val="Hyperlink"/>
            <w:noProof/>
          </w:rPr>
          <w:fldChar w:fldCharType="end"/>
        </w:r>
      </w:ins>
    </w:p>
    <w:p w14:paraId="15400EC1" w14:textId="3BA32C36" w:rsidR="00A70BEF" w:rsidRDefault="00A70BEF">
      <w:pPr>
        <w:pStyle w:val="TableofFigures"/>
        <w:rPr>
          <w:ins w:id="700" w:author="Author"/>
          <w:rFonts w:asciiTheme="minorHAnsi" w:eastAsiaTheme="minorEastAsia" w:hAnsiTheme="minorHAnsi" w:cstheme="minorBidi"/>
          <w:noProof/>
          <w:sz w:val="22"/>
          <w:szCs w:val="22"/>
        </w:rPr>
      </w:pPr>
      <w:ins w:id="701" w:author="Author">
        <w:r w:rsidRPr="002D7F2C">
          <w:rPr>
            <w:rStyle w:val="Hyperlink"/>
            <w:noProof/>
          </w:rPr>
          <w:fldChar w:fldCharType="begin"/>
        </w:r>
        <w:r w:rsidRPr="002D7F2C">
          <w:rPr>
            <w:rStyle w:val="Hyperlink"/>
            <w:noProof/>
          </w:rPr>
          <w:instrText xml:space="preserve"> </w:instrText>
        </w:r>
        <w:r>
          <w:rPr>
            <w:noProof/>
          </w:rPr>
          <w:instrText>HYPERLINK \l "_Toc536002870"</w:instrText>
        </w:r>
        <w:r w:rsidRPr="002D7F2C">
          <w:rPr>
            <w:rStyle w:val="Hyperlink"/>
            <w:noProof/>
          </w:rPr>
          <w:instrText xml:space="preserve"> </w:instrText>
        </w:r>
        <w:r w:rsidRPr="002D7F2C">
          <w:rPr>
            <w:rStyle w:val="Hyperlink"/>
            <w:noProof/>
          </w:rPr>
          <w:fldChar w:fldCharType="separate"/>
        </w:r>
        <w:r w:rsidRPr="002D7F2C">
          <w:rPr>
            <w:rStyle w:val="Hyperlink"/>
            <w:rFonts w:ascii="Arial" w:hAnsi="Arial" w:cs="Arial"/>
            <w:noProof/>
          </w:rPr>
          <w:t>Figure 40: High-level Application Design</w:t>
        </w:r>
        <w:r>
          <w:rPr>
            <w:noProof/>
            <w:webHidden/>
          </w:rPr>
          <w:tab/>
        </w:r>
        <w:r>
          <w:rPr>
            <w:noProof/>
            <w:webHidden/>
          </w:rPr>
          <w:fldChar w:fldCharType="begin"/>
        </w:r>
        <w:r>
          <w:rPr>
            <w:noProof/>
            <w:webHidden/>
          </w:rPr>
          <w:instrText xml:space="preserve"> PAGEREF _Toc536002870 \h </w:instrText>
        </w:r>
      </w:ins>
      <w:r>
        <w:rPr>
          <w:noProof/>
          <w:webHidden/>
        </w:rPr>
      </w:r>
      <w:r>
        <w:rPr>
          <w:noProof/>
          <w:webHidden/>
        </w:rPr>
        <w:fldChar w:fldCharType="separate"/>
      </w:r>
      <w:ins w:id="702" w:author="Author">
        <w:r>
          <w:rPr>
            <w:noProof/>
            <w:webHidden/>
          </w:rPr>
          <w:t>99</w:t>
        </w:r>
        <w:r>
          <w:rPr>
            <w:noProof/>
            <w:webHidden/>
          </w:rPr>
          <w:fldChar w:fldCharType="end"/>
        </w:r>
        <w:r w:rsidRPr="002D7F2C">
          <w:rPr>
            <w:rStyle w:val="Hyperlink"/>
            <w:noProof/>
          </w:rPr>
          <w:fldChar w:fldCharType="end"/>
        </w:r>
      </w:ins>
    </w:p>
    <w:p w14:paraId="5582B79C" w14:textId="102D1988" w:rsidR="00A70BEF" w:rsidRDefault="00A70BEF">
      <w:pPr>
        <w:pStyle w:val="TableofFigures"/>
        <w:rPr>
          <w:ins w:id="703" w:author="Author"/>
          <w:rFonts w:asciiTheme="minorHAnsi" w:eastAsiaTheme="minorEastAsia" w:hAnsiTheme="minorHAnsi" w:cstheme="minorBidi"/>
          <w:noProof/>
          <w:sz w:val="22"/>
          <w:szCs w:val="22"/>
        </w:rPr>
      </w:pPr>
      <w:ins w:id="704" w:author="Author">
        <w:r w:rsidRPr="002D7F2C">
          <w:rPr>
            <w:rStyle w:val="Hyperlink"/>
            <w:noProof/>
          </w:rPr>
          <w:fldChar w:fldCharType="begin"/>
        </w:r>
        <w:r w:rsidRPr="002D7F2C">
          <w:rPr>
            <w:rStyle w:val="Hyperlink"/>
            <w:noProof/>
          </w:rPr>
          <w:instrText xml:space="preserve"> </w:instrText>
        </w:r>
        <w:r>
          <w:rPr>
            <w:noProof/>
          </w:rPr>
          <w:instrText>HYPERLINK \l "_Toc536002871"</w:instrText>
        </w:r>
        <w:r w:rsidRPr="002D7F2C">
          <w:rPr>
            <w:rStyle w:val="Hyperlink"/>
            <w:noProof/>
          </w:rPr>
          <w:instrText xml:space="preserve"> </w:instrText>
        </w:r>
        <w:r w:rsidRPr="002D7F2C">
          <w:rPr>
            <w:rStyle w:val="Hyperlink"/>
            <w:noProof/>
          </w:rPr>
          <w:fldChar w:fldCharType="separate"/>
        </w:r>
        <w:r w:rsidRPr="002D7F2C">
          <w:rPr>
            <w:rStyle w:val="Hyperlink"/>
            <w:noProof/>
          </w:rPr>
          <w:t>Figure 41: MCCF EDI TAS Interface Architecture</w:t>
        </w:r>
        <w:r>
          <w:rPr>
            <w:noProof/>
            <w:webHidden/>
          </w:rPr>
          <w:tab/>
        </w:r>
        <w:r>
          <w:rPr>
            <w:noProof/>
            <w:webHidden/>
          </w:rPr>
          <w:fldChar w:fldCharType="begin"/>
        </w:r>
        <w:r>
          <w:rPr>
            <w:noProof/>
            <w:webHidden/>
          </w:rPr>
          <w:instrText xml:space="preserve"> PAGEREF _Toc536002871 \h </w:instrText>
        </w:r>
      </w:ins>
      <w:r>
        <w:rPr>
          <w:noProof/>
          <w:webHidden/>
        </w:rPr>
      </w:r>
      <w:r>
        <w:rPr>
          <w:noProof/>
          <w:webHidden/>
        </w:rPr>
        <w:fldChar w:fldCharType="separate"/>
      </w:r>
      <w:ins w:id="705" w:author="Author">
        <w:r>
          <w:rPr>
            <w:noProof/>
            <w:webHidden/>
          </w:rPr>
          <w:t>99</w:t>
        </w:r>
        <w:r>
          <w:rPr>
            <w:noProof/>
            <w:webHidden/>
          </w:rPr>
          <w:fldChar w:fldCharType="end"/>
        </w:r>
        <w:r w:rsidRPr="002D7F2C">
          <w:rPr>
            <w:rStyle w:val="Hyperlink"/>
            <w:noProof/>
          </w:rPr>
          <w:fldChar w:fldCharType="end"/>
        </w:r>
      </w:ins>
    </w:p>
    <w:p w14:paraId="58E0A8B2" w14:textId="6BA167DB" w:rsidR="00027267" w:rsidDel="00A70BEF" w:rsidRDefault="00027267">
      <w:pPr>
        <w:pStyle w:val="TableofFigures"/>
        <w:rPr>
          <w:del w:id="706" w:author="Author"/>
          <w:rFonts w:asciiTheme="minorHAnsi" w:eastAsiaTheme="minorEastAsia" w:hAnsiTheme="minorHAnsi" w:cstheme="minorBidi"/>
          <w:noProof/>
          <w:sz w:val="22"/>
          <w:szCs w:val="22"/>
        </w:rPr>
      </w:pPr>
      <w:del w:id="707" w:author="Author">
        <w:r w:rsidRPr="00A70BEF" w:rsidDel="00A70BEF">
          <w:rPr>
            <w:rStyle w:val="Hyperlink"/>
            <w:rFonts w:ascii="Arial" w:hAnsi="Arial" w:cs="Arial"/>
            <w:noProof/>
          </w:rPr>
          <w:delText>Figure 1: VA Revenue Cycle Business Process</w:delText>
        </w:r>
        <w:r w:rsidDel="00A70BEF">
          <w:rPr>
            <w:noProof/>
            <w:webHidden/>
          </w:rPr>
          <w:tab/>
          <w:delText>4</w:delText>
        </w:r>
      </w:del>
    </w:p>
    <w:p w14:paraId="3DB4994B" w14:textId="0EDDB336" w:rsidR="00027267" w:rsidDel="00A70BEF" w:rsidRDefault="00027267">
      <w:pPr>
        <w:pStyle w:val="TableofFigures"/>
        <w:rPr>
          <w:del w:id="708" w:author="Author"/>
          <w:rFonts w:asciiTheme="minorHAnsi" w:eastAsiaTheme="minorEastAsia" w:hAnsiTheme="minorHAnsi" w:cstheme="minorBidi"/>
          <w:noProof/>
          <w:sz w:val="22"/>
          <w:szCs w:val="22"/>
        </w:rPr>
      </w:pPr>
      <w:del w:id="709" w:author="Author">
        <w:r w:rsidRPr="00A70BEF" w:rsidDel="00A70BEF">
          <w:rPr>
            <w:rStyle w:val="Hyperlink"/>
            <w:rFonts w:ascii="Arial" w:hAnsi="Arial" w:cs="Arial"/>
            <w:noProof/>
          </w:rPr>
          <w:delText>Figure 2: Transactions per Hour when Insurance Collected at Each Visit</w:delText>
        </w:r>
        <w:r w:rsidDel="00A70BEF">
          <w:rPr>
            <w:noProof/>
            <w:webHidden/>
          </w:rPr>
          <w:tab/>
          <w:delText>10</w:delText>
        </w:r>
      </w:del>
    </w:p>
    <w:p w14:paraId="5469A9E9" w14:textId="12B19A98" w:rsidR="00027267" w:rsidDel="00A70BEF" w:rsidRDefault="00027267">
      <w:pPr>
        <w:pStyle w:val="TableofFigures"/>
        <w:rPr>
          <w:del w:id="710" w:author="Author"/>
          <w:rFonts w:asciiTheme="minorHAnsi" w:eastAsiaTheme="minorEastAsia" w:hAnsiTheme="minorHAnsi" w:cstheme="minorBidi"/>
          <w:noProof/>
          <w:sz w:val="22"/>
          <w:szCs w:val="22"/>
        </w:rPr>
      </w:pPr>
      <w:del w:id="711" w:author="Author">
        <w:r w:rsidRPr="00A70BEF" w:rsidDel="00A70BEF">
          <w:rPr>
            <w:rStyle w:val="Hyperlink"/>
            <w:rFonts w:ascii="Arial" w:hAnsi="Arial" w:cs="Arial"/>
            <w:noProof/>
          </w:rPr>
          <w:delText>Figure 3: Transactions per Hour when Insurance Requested Once per Month per Unique Patient</w:delText>
        </w:r>
        <w:r w:rsidDel="00A70BEF">
          <w:rPr>
            <w:noProof/>
            <w:webHidden/>
          </w:rPr>
          <w:tab/>
          <w:delText>11</w:delText>
        </w:r>
      </w:del>
    </w:p>
    <w:p w14:paraId="74A83D69" w14:textId="0924A2DA" w:rsidR="00027267" w:rsidDel="00A70BEF" w:rsidRDefault="00027267">
      <w:pPr>
        <w:pStyle w:val="TableofFigures"/>
        <w:rPr>
          <w:del w:id="712" w:author="Author"/>
          <w:rFonts w:asciiTheme="minorHAnsi" w:eastAsiaTheme="minorEastAsia" w:hAnsiTheme="minorHAnsi" w:cstheme="minorBidi"/>
          <w:noProof/>
          <w:sz w:val="22"/>
          <w:szCs w:val="22"/>
        </w:rPr>
      </w:pPr>
      <w:del w:id="713" w:author="Author">
        <w:r w:rsidRPr="00A70BEF" w:rsidDel="00A70BEF">
          <w:rPr>
            <w:rStyle w:val="Hyperlink"/>
            <w:noProof/>
          </w:rPr>
          <w:delText>Figure 4: MCCF EDI TAS Conceptual Architecture</w:delText>
        </w:r>
        <w:r w:rsidDel="00A70BEF">
          <w:rPr>
            <w:noProof/>
            <w:webHidden/>
          </w:rPr>
          <w:tab/>
          <w:delText>13</w:delText>
        </w:r>
      </w:del>
    </w:p>
    <w:p w14:paraId="7548E951" w14:textId="2B30EEF0" w:rsidR="00027267" w:rsidDel="00A70BEF" w:rsidRDefault="00027267">
      <w:pPr>
        <w:pStyle w:val="TableofFigures"/>
        <w:rPr>
          <w:del w:id="714" w:author="Author"/>
          <w:rFonts w:asciiTheme="minorHAnsi" w:eastAsiaTheme="minorEastAsia" w:hAnsiTheme="minorHAnsi" w:cstheme="minorBidi"/>
          <w:noProof/>
          <w:sz w:val="22"/>
          <w:szCs w:val="22"/>
        </w:rPr>
      </w:pPr>
      <w:del w:id="715" w:author="Author">
        <w:r w:rsidRPr="00A70BEF" w:rsidDel="00A70BEF">
          <w:rPr>
            <w:rStyle w:val="Hyperlink"/>
            <w:rFonts w:ascii="Arial" w:hAnsi="Arial" w:cs="Arial"/>
            <w:noProof/>
          </w:rPr>
          <w:delText xml:space="preserve">Figure 4: </w:delText>
        </w:r>
        <w:r w:rsidRPr="00A70BEF" w:rsidDel="00A70BEF">
          <w:rPr>
            <w:rStyle w:val="Hyperlink"/>
            <w:noProof/>
          </w:rPr>
          <w:delText>MCCF EDI TAS Conceptual Architecture</w:delText>
        </w:r>
        <w:r w:rsidDel="00A70BEF">
          <w:rPr>
            <w:noProof/>
            <w:webHidden/>
          </w:rPr>
          <w:tab/>
          <w:delText>13</w:delText>
        </w:r>
      </w:del>
    </w:p>
    <w:p w14:paraId="092BB227" w14:textId="64A905F1" w:rsidR="00027267" w:rsidDel="00A70BEF" w:rsidRDefault="00027267">
      <w:pPr>
        <w:pStyle w:val="TableofFigures"/>
        <w:rPr>
          <w:del w:id="716" w:author="Author"/>
          <w:rFonts w:asciiTheme="minorHAnsi" w:eastAsiaTheme="minorEastAsia" w:hAnsiTheme="minorHAnsi" w:cstheme="minorBidi"/>
          <w:noProof/>
          <w:sz w:val="22"/>
          <w:szCs w:val="22"/>
        </w:rPr>
      </w:pPr>
      <w:del w:id="717" w:author="Author">
        <w:r w:rsidRPr="00A70BEF" w:rsidDel="00A70BEF">
          <w:rPr>
            <w:rStyle w:val="Hyperlink"/>
            <w:rFonts w:ascii="Arial" w:hAnsi="Arial" w:cs="Arial"/>
            <w:noProof/>
          </w:rPr>
          <w:delText>Figure 5: Servers Hosting the Software Components</w:delText>
        </w:r>
        <w:r w:rsidDel="00A70BEF">
          <w:rPr>
            <w:noProof/>
            <w:webHidden/>
          </w:rPr>
          <w:tab/>
          <w:delText>19</w:delText>
        </w:r>
      </w:del>
    </w:p>
    <w:p w14:paraId="6C5E4108" w14:textId="0A870ABD" w:rsidR="00027267" w:rsidDel="00A70BEF" w:rsidRDefault="00027267">
      <w:pPr>
        <w:pStyle w:val="TableofFigures"/>
        <w:rPr>
          <w:del w:id="718" w:author="Author"/>
          <w:rFonts w:asciiTheme="minorHAnsi" w:eastAsiaTheme="minorEastAsia" w:hAnsiTheme="minorHAnsi" w:cstheme="minorBidi"/>
          <w:noProof/>
          <w:sz w:val="22"/>
          <w:szCs w:val="22"/>
        </w:rPr>
      </w:pPr>
      <w:del w:id="719" w:author="Author">
        <w:r w:rsidRPr="00A70BEF" w:rsidDel="00A70BEF">
          <w:rPr>
            <w:rStyle w:val="Hyperlink"/>
            <w:rFonts w:ascii="Arial" w:hAnsi="Arial" w:cs="Arial"/>
            <w:noProof/>
          </w:rPr>
          <w:delText>Figure 6: Test Environment Conceptual Infrastructure Diagram, Part 1</w:delText>
        </w:r>
        <w:r w:rsidDel="00A70BEF">
          <w:rPr>
            <w:noProof/>
            <w:webHidden/>
          </w:rPr>
          <w:tab/>
          <w:delText>31</w:delText>
        </w:r>
      </w:del>
    </w:p>
    <w:p w14:paraId="76F1B8F4" w14:textId="639DD624" w:rsidR="00027267" w:rsidDel="00A70BEF" w:rsidRDefault="00027267">
      <w:pPr>
        <w:pStyle w:val="TableofFigures"/>
        <w:rPr>
          <w:del w:id="720" w:author="Author"/>
          <w:rFonts w:asciiTheme="minorHAnsi" w:eastAsiaTheme="minorEastAsia" w:hAnsiTheme="minorHAnsi" w:cstheme="minorBidi"/>
          <w:noProof/>
          <w:sz w:val="22"/>
          <w:szCs w:val="22"/>
        </w:rPr>
      </w:pPr>
      <w:del w:id="721" w:author="Author">
        <w:r w:rsidRPr="00A70BEF" w:rsidDel="00A70BEF">
          <w:rPr>
            <w:rStyle w:val="Hyperlink"/>
            <w:rFonts w:ascii="Arial" w:hAnsi="Arial" w:cs="Arial"/>
            <w:noProof/>
          </w:rPr>
          <w:delText>Figure 7: Test Environment Conceptual Infrastructure Diagram, Part 2</w:delText>
        </w:r>
        <w:r w:rsidDel="00A70BEF">
          <w:rPr>
            <w:noProof/>
            <w:webHidden/>
          </w:rPr>
          <w:tab/>
          <w:delText>32</w:delText>
        </w:r>
      </w:del>
    </w:p>
    <w:p w14:paraId="32515BF5" w14:textId="74FCADB0" w:rsidR="00027267" w:rsidDel="00A70BEF" w:rsidRDefault="00027267">
      <w:pPr>
        <w:pStyle w:val="TableofFigures"/>
        <w:rPr>
          <w:del w:id="722" w:author="Author"/>
          <w:rFonts w:asciiTheme="minorHAnsi" w:eastAsiaTheme="minorEastAsia" w:hAnsiTheme="minorHAnsi" w:cstheme="minorBidi"/>
          <w:noProof/>
          <w:sz w:val="22"/>
          <w:szCs w:val="22"/>
        </w:rPr>
      </w:pPr>
      <w:del w:id="723" w:author="Author">
        <w:r w:rsidRPr="00A70BEF" w:rsidDel="00A70BEF">
          <w:rPr>
            <w:rStyle w:val="Hyperlink"/>
            <w:rFonts w:ascii="Arial" w:hAnsi="Arial" w:cs="Arial"/>
            <w:noProof/>
          </w:rPr>
          <w:delText>Figure 8: Conceptual Production String Diagram</w:delText>
        </w:r>
        <w:r w:rsidDel="00A70BEF">
          <w:rPr>
            <w:noProof/>
            <w:webHidden/>
          </w:rPr>
          <w:tab/>
          <w:delText>33</w:delText>
        </w:r>
      </w:del>
    </w:p>
    <w:p w14:paraId="76418E75" w14:textId="165EC5E1" w:rsidR="00027267" w:rsidDel="00A70BEF" w:rsidRDefault="00027267">
      <w:pPr>
        <w:pStyle w:val="TableofFigures"/>
        <w:rPr>
          <w:del w:id="724" w:author="Author"/>
          <w:rFonts w:asciiTheme="minorHAnsi" w:eastAsiaTheme="minorEastAsia" w:hAnsiTheme="minorHAnsi" w:cstheme="minorBidi"/>
          <w:noProof/>
          <w:sz w:val="22"/>
          <w:szCs w:val="22"/>
        </w:rPr>
      </w:pPr>
      <w:del w:id="725" w:author="Author">
        <w:r w:rsidRPr="00A70BEF" w:rsidDel="00A70BEF">
          <w:rPr>
            <w:rStyle w:val="Hyperlink"/>
            <w:rFonts w:ascii="Arial" w:hAnsi="Arial" w:cs="Arial"/>
            <w:noProof/>
          </w:rPr>
          <w:delText>Figure 9 - MCCF EDI TAS Package Management Process</w:delText>
        </w:r>
        <w:r w:rsidDel="00A70BEF">
          <w:rPr>
            <w:noProof/>
            <w:webHidden/>
          </w:rPr>
          <w:tab/>
          <w:delText>35</w:delText>
        </w:r>
      </w:del>
    </w:p>
    <w:p w14:paraId="4C031125" w14:textId="6AE0BD0F" w:rsidR="00027267" w:rsidDel="00A70BEF" w:rsidRDefault="00027267">
      <w:pPr>
        <w:pStyle w:val="TableofFigures"/>
        <w:rPr>
          <w:del w:id="726" w:author="Author"/>
          <w:rFonts w:asciiTheme="minorHAnsi" w:eastAsiaTheme="minorEastAsia" w:hAnsiTheme="minorHAnsi" w:cstheme="minorBidi"/>
          <w:noProof/>
          <w:sz w:val="22"/>
          <w:szCs w:val="22"/>
        </w:rPr>
      </w:pPr>
      <w:del w:id="727" w:author="Author">
        <w:r w:rsidRPr="00A70BEF" w:rsidDel="00A70BEF">
          <w:rPr>
            <w:rStyle w:val="Hyperlink"/>
            <w:rFonts w:ascii="Arial" w:hAnsi="Arial" w:cs="Arial"/>
            <w:noProof/>
          </w:rPr>
          <w:delText>Figure 10: MCCF EDI TAS Logical Architecture</w:delText>
        </w:r>
        <w:r w:rsidDel="00A70BEF">
          <w:rPr>
            <w:noProof/>
            <w:webHidden/>
          </w:rPr>
          <w:tab/>
          <w:delText>37</w:delText>
        </w:r>
      </w:del>
    </w:p>
    <w:p w14:paraId="2CB58EFC" w14:textId="5E6A225C" w:rsidR="00027267" w:rsidDel="00A70BEF" w:rsidRDefault="00027267">
      <w:pPr>
        <w:pStyle w:val="TableofFigures"/>
        <w:rPr>
          <w:del w:id="728" w:author="Author"/>
          <w:rFonts w:asciiTheme="minorHAnsi" w:eastAsiaTheme="minorEastAsia" w:hAnsiTheme="minorHAnsi" w:cstheme="minorBidi"/>
          <w:noProof/>
          <w:sz w:val="22"/>
          <w:szCs w:val="22"/>
        </w:rPr>
      </w:pPr>
      <w:del w:id="729" w:author="Author">
        <w:r w:rsidRPr="00A70BEF" w:rsidDel="00A70BEF">
          <w:rPr>
            <w:rStyle w:val="Hyperlink"/>
            <w:rFonts w:ascii="Arial" w:hAnsi="Arial" w:cs="Arial"/>
            <w:noProof/>
          </w:rPr>
          <w:delText>Figure 11: VA Future IT Vision Diagram (5-year)</w:delText>
        </w:r>
        <w:r w:rsidDel="00A70BEF">
          <w:rPr>
            <w:noProof/>
            <w:webHidden/>
          </w:rPr>
          <w:tab/>
          <w:delText>38</w:delText>
        </w:r>
      </w:del>
    </w:p>
    <w:p w14:paraId="4C3B2B85" w14:textId="1F887252" w:rsidR="00027267" w:rsidDel="00A70BEF" w:rsidRDefault="00027267">
      <w:pPr>
        <w:pStyle w:val="TableofFigures"/>
        <w:rPr>
          <w:del w:id="730" w:author="Author"/>
          <w:rFonts w:asciiTheme="minorHAnsi" w:eastAsiaTheme="minorEastAsia" w:hAnsiTheme="minorHAnsi" w:cstheme="minorBidi"/>
          <w:noProof/>
          <w:sz w:val="22"/>
          <w:szCs w:val="22"/>
        </w:rPr>
      </w:pPr>
      <w:del w:id="731" w:author="Author">
        <w:r w:rsidRPr="00A70BEF" w:rsidDel="00A70BEF">
          <w:rPr>
            <w:rStyle w:val="Hyperlink"/>
            <w:rFonts w:ascii="Arial" w:hAnsi="Arial" w:cs="Arial"/>
            <w:noProof/>
          </w:rPr>
          <w:delText>Figure 12 - UI Lazy Loading Sample Web Page</w:delText>
        </w:r>
        <w:r w:rsidDel="00A70BEF">
          <w:rPr>
            <w:noProof/>
            <w:webHidden/>
          </w:rPr>
          <w:tab/>
          <w:delText>45</w:delText>
        </w:r>
      </w:del>
    </w:p>
    <w:p w14:paraId="15015C38" w14:textId="479A0885" w:rsidR="00027267" w:rsidDel="00A70BEF" w:rsidRDefault="00027267">
      <w:pPr>
        <w:pStyle w:val="TableofFigures"/>
        <w:rPr>
          <w:del w:id="732" w:author="Author"/>
          <w:rFonts w:asciiTheme="minorHAnsi" w:eastAsiaTheme="minorEastAsia" w:hAnsiTheme="minorHAnsi" w:cstheme="minorBidi"/>
          <w:noProof/>
          <w:sz w:val="22"/>
          <w:szCs w:val="22"/>
        </w:rPr>
      </w:pPr>
      <w:del w:id="733" w:author="Author">
        <w:r w:rsidRPr="00A70BEF" w:rsidDel="00A70BEF">
          <w:rPr>
            <w:rStyle w:val="Hyperlink"/>
            <w:noProof/>
          </w:rPr>
          <w:delText>Figure 13 - MCCF EDI TAS Load Balanced node.js Web System</w:delText>
        </w:r>
        <w:r w:rsidDel="00A70BEF">
          <w:rPr>
            <w:noProof/>
            <w:webHidden/>
          </w:rPr>
          <w:tab/>
          <w:delText>45</w:delText>
        </w:r>
      </w:del>
    </w:p>
    <w:p w14:paraId="703B8E15" w14:textId="3C02A2FE" w:rsidR="00027267" w:rsidDel="00A70BEF" w:rsidRDefault="00027267">
      <w:pPr>
        <w:pStyle w:val="TableofFigures"/>
        <w:rPr>
          <w:del w:id="734" w:author="Author"/>
          <w:rFonts w:asciiTheme="minorHAnsi" w:eastAsiaTheme="minorEastAsia" w:hAnsiTheme="minorHAnsi" w:cstheme="minorBidi"/>
          <w:noProof/>
          <w:sz w:val="22"/>
          <w:szCs w:val="22"/>
        </w:rPr>
      </w:pPr>
      <w:del w:id="735" w:author="Author">
        <w:r w:rsidRPr="00A70BEF" w:rsidDel="00A70BEF">
          <w:rPr>
            <w:rStyle w:val="Hyperlink"/>
            <w:noProof/>
          </w:rPr>
          <w:delText>Figure 14 - MCCF EDI TAS Services Design</w:delText>
        </w:r>
        <w:r w:rsidDel="00A70BEF">
          <w:rPr>
            <w:noProof/>
            <w:webHidden/>
          </w:rPr>
          <w:tab/>
          <w:delText>46</w:delText>
        </w:r>
      </w:del>
    </w:p>
    <w:p w14:paraId="37C6AF3E" w14:textId="6F1F20EA" w:rsidR="00027267" w:rsidDel="00A70BEF" w:rsidRDefault="00027267">
      <w:pPr>
        <w:pStyle w:val="TableofFigures"/>
        <w:rPr>
          <w:del w:id="736" w:author="Author"/>
          <w:rFonts w:asciiTheme="minorHAnsi" w:eastAsiaTheme="minorEastAsia" w:hAnsiTheme="minorHAnsi" w:cstheme="minorBidi"/>
          <w:noProof/>
          <w:sz w:val="22"/>
          <w:szCs w:val="22"/>
        </w:rPr>
      </w:pPr>
      <w:del w:id="737" w:author="Author">
        <w:r w:rsidRPr="00A70BEF" w:rsidDel="00A70BEF">
          <w:rPr>
            <w:rStyle w:val="Hyperlink"/>
            <w:rFonts w:ascii="Arial" w:hAnsi="Arial" w:cs="Arial"/>
            <w:noProof/>
          </w:rPr>
          <w:delText>Figure 15 - MCCF TAS node.js Logging Components</w:delText>
        </w:r>
        <w:r w:rsidDel="00A70BEF">
          <w:rPr>
            <w:noProof/>
            <w:webHidden/>
          </w:rPr>
          <w:tab/>
          <w:delText>47</w:delText>
        </w:r>
      </w:del>
    </w:p>
    <w:p w14:paraId="5C3DC1DA" w14:textId="2311CB10" w:rsidR="00027267" w:rsidDel="00A70BEF" w:rsidRDefault="00027267">
      <w:pPr>
        <w:pStyle w:val="TableofFigures"/>
        <w:rPr>
          <w:del w:id="738" w:author="Author"/>
          <w:rFonts w:asciiTheme="minorHAnsi" w:eastAsiaTheme="minorEastAsia" w:hAnsiTheme="minorHAnsi" w:cstheme="minorBidi"/>
          <w:noProof/>
          <w:sz w:val="22"/>
          <w:szCs w:val="22"/>
        </w:rPr>
      </w:pPr>
      <w:del w:id="739" w:author="Author">
        <w:r w:rsidRPr="00A70BEF" w:rsidDel="00A70BEF">
          <w:rPr>
            <w:rStyle w:val="Hyperlink"/>
            <w:rFonts w:ascii="Arial" w:hAnsi="Arial" w:cs="Arial"/>
            <w:noProof/>
          </w:rPr>
          <w:delText>Figure 16 - MCCF TAS Logging Configuration</w:delText>
        </w:r>
        <w:r w:rsidDel="00A70BEF">
          <w:rPr>
            <w:noProof/>
            <w:webHidden/>
          </w:rPr>
          <w:tab/>
          <w:delText>53</w:delText>
        </w:r>
      </w:del>
    </w:p>
    <w:p w14:paraId="4842AA5A" w14:textId="0F62072D" w:rsidR="00027267" w:rsidDel="00A70BEF" w:rsidRDefault="00027267">
      <w:pPr>
        <w:pStyle w:val="TableofFigures"/>
        <w:rPr>
          <w:del w:id="740" w:author="Author"/>
          <w:rFonts w:asciiTheme="minorHAnsi" w:eastAsiaTheme="minorEastAsia" w:hAnsiTheme="minorHAnsi" w:cstheme="minorBidi"/>
          <w:noProof/>
          <w:sz w:val="22"/>
          <w:szCs w:val="22"/>
        </w:rPr>
      </w:pPr>
      <w:del w:id="741" w:author="Author">
        <w:r w:rsidRPr="00A70BEF" w:rsidDel="00A70BEF">
          <w:rPr>
            <w:rStyle w:val="Hyperlink"/>
            <w:rFonts w:ascii="Arial" w:hAnsi="Arial" w:cs="Arial"/>
            <w:noProof/>
          </w:rPr>
          <w:delText>Figure 17 - MCCF TAS Health Monitoring System High-level Design</w:delText>
        </w:r>
        <w:r w:rsidDel="00A70BEF">
          <w:rPr>
            <w:noProof/>
            <w:webHidden/>
          </w:rPr>
          <w:tab/>
          <w:delText>54</w:delText>
        </w:r>
      </w:del>
    </w:p>
    <w:p w14:paraId="408E1696" w14:textId="5DA98CC2" w:rsidR="00027267" w:rsidDel="00A70BEF" w:rsidRDefault="00027267">
      <w:pPr>
        <w:pStyle w:val="TableofFigures"/>
        <w:rPr>
          <w:del w:id="742" w:author="Author"/>
          <w:rFonts w:asciiTheme="minorHAnsi" w:eastAsiaTheme="minorEastAsia" w:hAnsiTheme="minorHAnsi" w:cstheme="minorBidi"/>
          <w:noProof/>
          <w:sz w:val="22"/>
          <w:szCs w:val="22"/>
        </w:rPr>
      </w:pPr>
      <w:del w:id="743" w:author="Author">
        <w:r w:rsidRPr="00A70BEF" w:rsidDel="00A70BEF">
          <w:rPr>
            <w:rStyle w:val="Hyperlink"/>
            <w:rFonts w:ascii="Arial" w:hAnsi="Arial" w:cs="Arial"/>
            <w:noProof/>
          </w:rPr>
          <w:delText>Figure 18 - MCCF TAS Health Check Flow</w:delText>
        </w:r>
        <w:r w:rsidDel="00A70BEF">
          <w:rPr>
            <w:noProof/>
            <w:webHidden/>
          </w:rPr>
          <w:tab/>
          <w:delText>55</w:delText>
        </w:r>
      </w:del>
    </w:p>
    <w:p w14:paraId="260554CE" w14:textId="1F8F2D10" w:rsidR="00027267" w:rsidDel="00A70BEF" w:rsidRDefault="00027267">
      <w:pPr>
        <w:pStyle w:val="TableofFigures"/>
        <w:rPr>
          <w:del w:id="744" w:author="Author"/>
          <w:rFonts w:asciiTheme="minorHAnsi" w:eastAsiaTheme="minorEastAsia" w:hAnsiTheme="minorHAnsi" w:cstheme="minorBidi"/>
          <w:noProof/>
          <w:sz w:val="22"/>
          <w:szCs w:val="22"/>
        </w:rPr>
      </w:pPr>
      <w:del w:id="745" w:author="Author">
        <w:r w:rsidRPr="00A70BEF" w:rsidDel="00A70BEF">
          <w:rPr>
            <w:rStyle w:val="Hyperlink"/>
            <w:rFonts w:ascii="Arial" w:hAnsi="Arial" w:cs="Arial"/>
            <w:noProof/>
          </w:rPr>
          <w:delText>Figure 19 - USWDS Design Elements</w:delText>
        </w:r>
        <w:r w:rsidDel="00A70BEF">
          <w:rPr>
            <w:noProof/>
            <w:webHidden/>
          </w:rPr>
          <w:tab/>
          <w:delText>57</w:delText>
        </w:r>
      </w:del>
    </w:p>
    <w:p w14:paraId="35933449" w14:textId="178C057B" w:rsidR="00027267" w:rsidDel="00A70BEF" w:rsidRDefault="00027267">
      <w:pPr>
        <w:pStyle w:val="TableofFigures"/>
        <w:rPr>
          <w:del w:id="746" w:author="Author"/>
          <w:rFonts w:asciiTheme="minorHAnsi" w:eastAsiaTheme="minorEastAsia" w:hAnsiTheme="minorHAnsi" w:cstheme="minorBidi"/>
          <w:noProof/>
          <w:sz w:val="22"/>
          <w:szCs w:val="22"/>
        </w:rPr>
      </w:pPr>
      <w:del w:id="747" w:author="Author">
        <w:r w:rsidRPr="00A70BEF" w:rsidDel="00A70BEF">
          <w:rPr>
            <w:rStyle w:val="Hyperlink"/>
            <w:rFonts w:ascii="Arial" w:hAnsi="Arial" w:cs="Arial"/>
            <w:noProof/>
          </w:rPr>
          <w:delText>Figure 20 - MCCF TAS Portal Screen Mockup</w:delText>
        </w:r>
        <w:r w:rsidDel="00A70BEF">
          <w:rPr>
            <w:noProof/>
            <w:webHidden/>
          </w:rPr>
          <w:tab/>
          <w:delText>58</w:delText>
        </w:r>
      </w:del>
    </w:p>
    <w:p w14:paraId="6B499900" w14:textId="13D3DDBD" w:rsidR="00027267" w:rsidDel="00A70BEF" w:rsidRDefault="00027267">
      <w:pPr>
        <w:pStyle w:val="TableofFigures"/>
        <w:rPr>
          <w:del w:id="748" w:author="Author"/>
          <w:rFonts w:asciiTheme="minorHAnsi" w:eastAsiaTheme="minorEastAsia" w:hAnsiTheme="minorHAnsi" w:cstheme="minorBidi"/>
          <w:noProof/>
          <w:sz w:val="22"/>
          <w:szCs w:val="22"/>
        </w:rPr>
      </w:pPr>
      <w:del w:id="749" w:author="Author">
        <w:r w:rsidRPr="00A70BEF" w:rsidDel="00A70BEF">
          <w:rPr>
            <w:rStyle w:val="Hyperlink"/>
            <w:rFonts w:ascii="Arial" w:hAnsi="Arial" w:cs="Arial"/>
            <w:noProof/>
          </w:rPr>
          <w:delText>Figure 21 - USWDS Landing Page Template</w:delText>
        </w:r>
        <w:r w:rsidDel="00A70BEF">
          <w:rPr>
            <w:noProof/>
            <w:webHidden/>
          </w:rPr>
          <w:tab/>
          <w:delText>59</w:delText>
        </w:r>
      </w:del>
    </w:p>
    <w:p w14:paraId="017F95F5" w14:textId="4504245F" w:rsidR="00027267" w:rsidDel="00A70BEF" w:rsidRDefault="00027267">
      <w:pPr>
        <w:pStyle w:val="TableofFigures"/>
        <w:rPr>
          <w:del w:id="750" w:author="Author"/>
          <w:rFonts w:asciiTheme="minorHAnsi" w:eastAsiaTheme="minorEastAsia" w:hAnsiTheme="minorHAnsi" w:cstheme="minorBidi"/>
          <w:noProof/>
          <w:sz w:val="22"/>
          <w:szCs w:val="22"/>
        </w:rPr>
      </w:pPr>
      <w:del w:id="751" w:author="Author">
        <w:r w:rsidRPr="00A70BEF" w:rsidDel="00A70BEF">
          <w:rPr>
            <w:rStyle w:val="Hyperlink"/>
            <w:rFonts w:ascii="Arial" w:hAnsi="Arial" w:cs="Arial"/>
            <w:noProof/>
          </w:rPr>
          <w:delText>Figure 22 - USWDS Documentation Page Template</w:delText>
        </w:r>
        <w:r w:rsidDel="00A70BEF">
          <w:rPr>
            <w:noProof/>
            <w:webHidden/>
          </w:rPr>
          <w:tab/>
          <w:delText>60</w:delText>
        </w:r>
      </w:del>
    </w:p>
    <w:p w14:paraId="16A87C59" w14:textId="5A20F77D" w:rsidR="00027267" w:rsidDel="00A70BEF" w:rsidRDefault="00027267">
      <w:pPr>
        <w:pStyle w:val="TableofFigures"/>
        <w:rPr>
          <w:del w:id="752" w:author="Author"/>
          <w:rFonts w:asciiTheme="minorHAnsi" w:eastAsiaTheme="minorEastAsia" w:hAnsiTheme="minorHAnsi" w:cstheme="minorBidi"/>
          <w:noProof/>
          <w:sz w:val="22"/>
          <w:szCs w:val="22"/>
        </w:rPr>
      </w:pPr>
      <w:del w:id="753" w:author="Author">
        <w:r w:rsidRPr="00A70BEF" w:rsidDel="00A70BEF">
          <w:rPr>
            <w:rStyle w:val="Hyperlink"/>
            <w:rFonts w:ascii="Arial" w:hAnsi="Arial" w:cs="Arial"/>
            <w:noProof/>
          </w:rPr>
          <w:delText>Figure 23 - MCCF TAS Error Handling High-level Design</w:delText>
        </w:r>
        <w:r w:rsidDel="00A70BEF">
          <w:rPr>
            <w:noProof/>
            <w:webHidden/>
          </w:rPr>
          <w:tab/>
          <w:delText>66</w:delText>
        </w:r>
      </w:del>
    </w:p>
    <w:p w14:paraId="58B7197B" w14:textId="290AABE6" w:rsidR="00027267" w:rsidDel="00A70BEF" w:rsidRDefault="00027267">
      <w:pPr>
        <w:pStyle w:val="TableofFigures"/>
        <w:rPr>
          <w:del w:id="754" w:author="Author"/>
          <w:rFonts w:asciiTheme="minorHAnsi" w:eastAsiaTheme="minorEastAsia" w:hAnsiTheme="minorHAnsi" w:cstheme="minorBidi"/>
          <w:noProof/>
          <w:sz w:val="22"/>
          <w:szCs w:val="22"/>
        </w:rPr>
      </w:pPr>
      <w:del w:id="755" w:author="Author">
        <w:r w:rsidRPr="00A70BEF" w:rsidDel="00A70BEF">
          <w:rPr>
            <w:rStyle w:val="Hyperlink"/>
            <w:rFonts w:ascii="Arial" w:hAnsi="Arial" w:cs="Arial"/>
            <w:noProof/>
          </w:rPr>
          <w:delText>Figure 24 - MCCF TAS Custom Error Message</w:delText>
        </w:r>
        <w:r w:rsidDel="00A70BEF">
          <w:rPr>
            <w:noProof/>
            <w:webHidden/>
          </w:rPr>
          <w:tab/>
          <w:delText>69</w:delText>
        </w:r>
      </w:del>
    </w:p>
    <w:p w14:paraId="03595D0A" w14:textId="0FEFA7B4" w:rsidR="00027267" w:rsidDel="00A70BEF" w:rsidRDefault="00027267">
      <w:pPr>
        <w:pStyle w:val="TableofFigures"/>
        <w:rPr>
          <w:del w:id="756" w:author="Author"/>
          <w:rFonts w:asciiTheme="minorHAnsi" w:eastAsiaTheme="minorEastAsia" w:hAnsiTheme="minorHAnsi" w:cstheme="minorBidi"/>
          <w:noProof/>
          <w:sz w:val="22"/>
          <w:szCs w:val="22"/>
        </w:rPr>
      </w:pPr>
      <w:del w:id="757" w:author="Author">
        <w:r w:rsidRPr="00A70BEF" w:rsidDel="00A70BEF">
          <w:rPr>
            <w:rStyle w:val="Hyperlink"/>
            <w:rFonts w:ascii="Arial" w:hAnsi="Arial" w:cs="Arial"/>
            <w:noProof/>
          </w:rPr>
          <w:delText>Figure 25 - MCCF TAS Email Notification Acknowledgement</w:delText>
        </w:r>
        <w:r w:rsidDel="00A70BEF">
          <w:rPr>
            <w:noProof/>
            <w:webHidden/>
          </w:rPr>
          <w:tab/>
          <w:delText>70</w:delText>
        </w:r>
      </w:del>
    </w:p>
    <w:p w14:paraId="1653003C" w14:textId="01A97F35" w:rsidR="00027267" w:rsidDel="00A70BEF" w:rsidRDefault="00027267">
      <w:pPr>
        <w:pStyle w:val="TableofFigures"/>
        <w:rPr>
          <w:del w:id="758" w:author="Author"/>
          <w:rFonts w:asciiTheme="minorHAnsi" w:eastAsiaTheme="minorEastAsia" w:hAnsiTheme="minorHAnsi" w:cstheme="minorBidi"/>
          <w:noProof/>
          <w:sz w:val="22"/>
          <w:szCs w:val="22"/>
        </w:rPr>
      </w:pPr>
      <w:del w:id="759" w:author="Author">
        <w:r w:rsidRPr="00A70BEF" w:rsidDel="00A70BEF">
          <w:rPr>
            <w:rStyle w:val="Hyperlink"/>
            <w:rFonts w:ascii="Arial" w:hAnsi="Arial" w:cs="Arial"/>
            <w:noProof/>
          </w:rPr>
          <w:delText>Figure 26 - MCCF TAS Error Email Notification</w:delText>
        </w:r>
        <w:r w:rsidDel="00A70BEF">
          <w:rPr>
            <w:noProof/>
            <w:webHidden/>
          </w:rPr>
          <w:tab/>
          <w:delText>71</w:delText>
        </w:r>
      </w:del>
    </w:p>
    <w:p w14:paraId="093CA8BC" w14:textId="7488E892" w:rsidR="00027267" w:rsidDel="00A70BEF" w:rsidRDefault="00027267">
      <w:pPr>
        <w:pStyle w:val="TableofFigures"/>
        <w:rPr>
          <w:del w:id="760" w:author="Author"/>
          <w:rFonts w:asciiTheme="minorHAnsi" w:eastAsiaTheme="minorEastAsia" w:hAnsiTheme="minorHAnsi" w:cstheme="minorBidi"/>
          <w:noProof/>
          <w:sz w:val="22"/>
          <w:szCs w:val="22"/>
        </w:rPr>
      </w:pPr>
      <w:del w:id="761" w:author="Author">
        <w:r w:rsidRPr="00A70BEF" w:rsidDel="00A70BEF">
          <w:rPr>
            <w:rStyle w:val="Hyperlink"/>
            <w:rFonts w:ascii="Arial" w:hAnsi="Arial" w:cs="Arial"/>
            <w:noProof/>
          </w:rPr>
          <w:delText>Figure 27 - MCCF TAS Off-site Notification Flow</w:delText>
        </w:r>
        <w:r w:rsidDel="00A70BEF">
          <w:rPr>
            <w:noProof/>
            <w:webHidden/>
          </w:rPr>
          <w:tab/>
          <w:delText>72</w:delText>
        </w:r>
      </w:del>
    </w:p>
    <w:p w14:paraId="7721EAD7" w14:textId="0EE3DC2C" w:rsidR="00027267" w:rsidDel="00A70BEF" w:rsidRDefault="00027267">
      <w:pPr>
        <w:pStyle w:val="TableofFigures"/>
        <w:rPr>
          <w:del w:id="762" w:author="Author"/>
          <w:rFonts w:asciiTheme="minorHAnsi" w:eastAsiaTheme="minorEastAsia" w:hAnsiTheme="minorHAnsi" w:cstheme="minorBidi"/>
          <w:noProof/>
          <w:sz w:val="22"/>
          <w:szCs w:val="22"/>
        </w:rPr>
      </w:pPr>
      <w:del w:id="763" w:author="Author">
        <w:r w:rsidRPr="00A70BEF" w:rsidDel="00A70BEF">
          <w:rPr>
            <w:rStyle w:val="Hyperlink"/>
            <w:rFonts w:ascii="Arial" w:hAnsi="Arial" w:cs="Arial"/>
            <w:noProof/>
          </w:rPr>
          <w:delText>Figure 28 - MCCF TAS Log User Interface</w:delText>
        </w:r>
        <w:r w:rsidDel="00A70BEF">
          <w:rPr>
            <w:noProof/>
            <w:webHidden/>
          </w:rPr>
          <w:tab/>
          <w:delText>74</w:delText>
        </w:r>
      </w:del>
    </w:p>
    <w:p w14:paraId="6B3B434C" w14:textId="02E352FD" w:rsidR="00027267" w:rsidDel="00A70BEF" w:rsidRDefault="00027267">
      <w:pPr>
        <w:pStyle w:val="TableofFigures"/>
        <w:rPr>
          <w:del w:id="764" w:author="Author"/>
          <w:rFonts w:asciiTheme="minorHAnsi" w:eastAsiaTheme="minorEastAsia" w:hAnsiTheme="minorHAnsi" w:cstheme="minorBidi"/>
          <w:noProof/>
          <w:sz w:val="22"/>
          <w:szCs w:val="22"/>
        </w:rPr>
      </w:pPr>
      <w:del w:id="765" w:author="Author">
        <w:r w:rsidRPr="00A70BEF" w:rsidDel="00A70BEF">
          <w:rPr>
            <w:rStyle w:val="Hyperlink"/>
            <w:rFonts w:ascii="Arial" w:hAnsi="Arial" w:cs="Arial"/>
            <w:noProof/>
          </w:rPr>
          <w:delText>Figure 29 - MCCF EDI TAS VistA Data Access Services Design</w:delText>
        </w:r>
        <w:r w:rsidDel="00A70BEF">
          <w:rPr>
            <w:noProof/>
            <w:webHidden/>
          </w:rPr>
          <w:tab/>
          <w:delText>75</w:delText>
        </w:r>
      </w:del>
    </w:p>
    <w:p w14:paraId="5B91AAED" w14:textId="79BE06B9" w:rsidR="00027267" w:rsidDel="00A70BEF" w:rsidRDefault="00027267">
      <w:pPr>
        <w:pStyle w:val="TableofFigures"/>
        <w:rPr>
          <w:del w:id="766" w:author="Author"/>
          <w:rFonts w:asciiTheme="minorHAnsi" w:eastAsiaTheme="minorEastAsia" w:hAnsiTheme="minorHAnsi" w:cstheme="minorBidi"/>
          <w:noProof/>
          <w:sz w:val="22"/>
          <w:szCs w:val="22"/>
        </w:rPr>
      </w:pPr>
      <w:del w:id="767" w:author="Author">
        <w:r w:rsidRPr="00A70BEF" w:rsidDel="00A70BEF">
          <w:rPr>
            <w:rStyle w:val="Hyperlink"/>
            <w:rFonts w:ascii="Arial" w:hAnsi="Arial" w:cs="Arial"/>
            <w:noProof/>
          </w:rPr>
          <w:delText>Figure 30 – VistA Data Access Routing Architecture</w:delText>
        </w:r>
        <w:r w:rsidDel="00A70BEF">
          <w:rPr>
            <w:noProof/>
            <w:webHidden/>
          </w:rPr>
          <w:tab/>
          <w:delText>77</w:delText>
        </w:r>
      </w:del>
    </w:p>
    <w:p w14:paraId="7E572AB9" w14:textId="60569F16" w:rsidR="00027267" w:rsidDel="00A70BEF" w:rsidRDefault="00027267">
      <w:pPr>
        <w:pStyle w:val="TableofFigures"/>
        <w:rPr>
          <w:del w:id="768" w:author="Author"/>
          <w:rFonts w:asciiTheme="minorHAnsi" w:eastAsiaTheme="minorEastAsia" w:hAnsiTheme="minorHAnsi" w:cstheme="minorBidi"/>
          <w:noProof/>
          <w:sz w:val="22"/>
          <w:szCs w:val="22"/>
        </w:rPr>
      </w:pPr>
      <w:del w:id="769" w:author="Author">
        <w:r w:rsidRPr="00A70BEF" w:rsidDel="00A70BEF">
          <w:rPr>
            <w:rStyle w:val="Hyperlink"/>
            <w:rFonts w:ascii="Arial" w:hAnsi="Arial" w:cs="Arial"/>
            <w:noProof/>
          </w:rPr>
          <w:delText>Figure 30 - TAS Reporting Design</w:delText>
        </w:r>
        <w:r w:rsidDel="00A70BEF">
          <w:rPr>
            <w:noProof/>
            <w:webHidden/>
          </w:rPr>
          <w:tab/>
          <w:delText>79</w:delText>
        </w:r>
      </w:del>
    </w:p>
    <w:p w14:paraId="710EF93C" w14:textId="6B4F31E6" w:rsidR="00027267" w:rsidDel="00A70BEF" w:rsidRDefault="00027267">
      <w:pPr>
        <w:pStyle w:val="TableofFigures"/>
        <w:rPr>
          <w:del w:id="770" w:author="Author"/>
          <w:rFonts w:asciiTheme="minorHAnsi" w:eastAsiaTheme="minorEastAsia" w:hAnsiTheme="minorHAnsi" w:cstheme="minorBidi"/>
          <w:noProof/>
          <w:sz w:val="22"/>
          <w:szCs w:val="22"/>
        </w:rPr>
      </w:pPr>
      <w:del w:id="771" w:author="Author">
        <w:r w:rsidRPr="00A70BEF" w:rsidDel="00A70BEF">
          <w:rPr>
            <w:rStyle w:val="Hyperlink"/>
            <w:rFonts w:ascii="Arial" w:hAnsi="Arial" w:cs="Arial"/>
            <w:noProof/>
          </w:rPr>
          <w:delText>Figure 31 - Viewing Reports in Reporting Frontend</w:delText>
        </w:r>
        <w:r w:rsidDel="00A70BEF">
          <w:rPr>
            <w:noProof/>
            <w:webHidden/>
          </w:rPr>
          <w:tab/>
          <w:delText>80</w:delText>
        </w:r>
      </w:del>
    </w:p>
    <w:p w14:paraId="667C60B7" w14:textId="573F2FB0" w:rsidR="00027267" w:rsidDel="00A70BEF" w:rsidRDefault="00027267">
      <w:pPr>
        <w:pStyle w:val="TableofFigures"/>
        <w:rPr>
          <w:del w:id="772" w:author="Author"/>
          <w:rFonts w:asciiTheme="minorHAnsi" w:eastAsiaTheme="minorEastAsia" w:hAnsiTheme="minorHAnsi" w:cstheme="minorBidi"/>
          <w:noProof/>
          <w:sz w:val="22"/>
          <w:szCs w:val="22"/>
        </w:rPr>
      </w:pPr>
      <w:del w:id="773" w:author="Author">
        <w:r w:rsidRPr="00A70BEF" w:rsidDel="00A70BEF">
          <w:rPr>
            <w:rStyle w:val="Hyperlink"/>
            <w:rFonts w:ascii="Arial" w:hAnsi="Arial" w:cs="Arial"/>
            <w:noProof/>
          </w:rPr>
          <w:delText>Figure 32 - Editing configuration for loading VistA data into MCCF Reporting Database</w:delText>
        </w:r>
        <w:r w:rsidDel="00A70BEF">
          <w:rPr>
            <w:noProof/>
            <w:webHidden/>
          </w:rPr>
          <w:tab/>
          <w:delText>81</w:delText>
        </w:r>
      </w:del>
    </w:p>
    <w:p w14:paraId="4C97384D" w14:textId="522A4BDD" w:rsidR="00027267" w:rsidDel="00A70BEF" w:rsidRDefault="00027267">
      <w:pPr>
        <w:pStyle w:val="TableofFigures"/>
        <w:rPr>
          <w:del w:id="774" w:author="Author"/>
          <w:rFonts w:asciiTheme="minorHAnsi" w:eastAsiaTheme="minorEastAsia" w:hAnsiTheme="minorHAnsi" w:cstheme="minorBidi"/>
          <w:noProof/>
          <w:sz w:val="22"/>
          <w:szCs w:val="22"/>
        </w:rPr>
      </w:pPr>
      <w:del w:id="775" w:author="Author">
        <w:r w:rsidRPr="00A70BEF" w:rsidDel="00A70BEF">
          <w:rPr>
            <w:rStyle w:val="Hyperlink"/>
            <w:rFonts w:ascii="Arial" w:hAnsi="Arial" w:cs="Arial"/>
            <w:noProof/>
          </w:rPr>
          <w:delText>Figure 30 - TAS FSC Interface Design</w:delText>
        </w:r>
        <w:r w:rsidDel="00A70BEF">
          <w:rPr>
            <w:noProof/>
            <w:webHidden/>
          </w:rPr>
          <w:tab/>
          <w:delText>83</w:delText>
        </w:r>
      </w:del>
    </w:p>
    <w:p w14:paraId="6057CA6C" w14:textId="15647E47" w:rsidR="00027267" w:rsidDel="00A70BEF" w:rsidRDefault="00027267">
      <w:pPr>
        <w:pStyle w:val="TableofFigures"/>
        <w:rPr>
          <w:del w:id="776" w:author="Author"/>
          <w:rFonts w:asciiTheme="minorHAnsi" w:eastAsiaTheme="minorEastAsia" w:hAnsiTheme="minorHAnsi" w:cstheme="minorBidi"/>
          <w:noProof/>
          <w:sz w:val="22"/>
          <w:szCs w:val="22"/>
        </w:rPr>
      </w:pPr>
      <w:del w:id="777" w:author="Author">
        <w:r w:rsidRPr="00A70BEF" w:rsidDel="00A70BEF">
          <w:rPr>
            <w:rStyle w:val="Hyperlink"/>
            <w:rFonts w:ascii="Arial" w:hAnsi="Arial" w:cs="Arial"/>
            <w:noProof/>
          </w:rPr>
          <w:delText>Figure 31 - Processing EDI Transactions through FSC Interface</w:delText>
        </w:r>
        <w:r w:rsidDel="00A70BEF">
          <w:rPr>
            <w:noProof/>
            <w:webHidden/>
          </w:rPr>
          <w:tab/>
          <w:delText>83</w:delText>
        </w:r>
      </w:del>
    </w:p>
    <w:p w14:paraId="22FD7305" w14:textId="55ADE63E" w:rsidR="00027267" w:rsidDel="00A70BEF" w:rsidRDefault="00027267">
      <w:pPr>
        <w:pStyle w:val="TableofFigures"/>
        <w:rPr>
          <w:del w:id="778" w:author="Author"/>
          <w:rFonts w:asciiTheme="minorHAnsi" w:eastAsiaTheme="minorEastAsia" w:hAnsiTheme="minorHAnsi" w:cstheme="minorBidi"/>
          <w:noProof/>
          <w:sz w:val="22"/>
          <w:szCs w:val="22"/>
        </w:rPr>
      </w:pPr>
      <w:del w:id="779" w:author="Author">
        <w:r w:rsidRPr="00A70BEF" w:rsidDel="00A70BEF">
          <w:rPr>
            <w:rStyle w:val="Hyperlink"/>
            <w:rFonts w:ascii="Arial" w:hAnsi="Arial" w:cs="Arial"/>
            <w:noProof/>
          </w:rPr>
          <w:delText>Figure 31 – FSC Interface EDI Transaction Log Entries</w:delText>
        </w:r>
        <w:r w:rsidDel="00A70BEF">
          <w:rPr>
            <w:noProof/>
            <w:webHidden/>
          </w:rPr>
          <w:tab/>
          <w:delText>84</w:delText>
        </w:r>
      </w:del>
    </w:p>
    <w:p w14:paraId="70323BDD" w14:textId="3E94A57E" w:rsidR="00027267" w:rsidDel="00A70BEF" w:rsidRDefault="00027267">
      <w:pPr>
        <w:pStyle w:val="TableofFigures"/>
        <w:rPr>
          <w:del w:id="780" w:author="Author"/>
          <w:rFonts w:asciiTheme="minorHAnsi" w:eastAsiaTheme="minorEastAsia" w:hAnsiTheme="minorHAnsi" w:cstheme="minorBidi"/>
          <w:noProof/>
          <w:sz w:val="22"/>
          <w:szCs w:val="22"/>
        </w:rPr>
      </w:pPr>
      <w:del w:id="781" w:author="Author">
        <w:r w:rsidRPr="00A70BEF" w:rsidDel="00A70BEF">
          <w:rPr>
            <w:rStyle w:val="Hyperlink"/>
            <w:noProof/>
          </w:rPr>
          <w:delText>Figure 33 - MCCF EDI TAS Physical Architecture Overview</w:delText>
        </w:r>
        <w:r w:rsidDel="00A70BEF">
          <w:rPr>
            <w:noProof/>
            <w:webHidden/>
          </w:rPr>
          <w:tab/>
          <w:delText>92</w:delText>
        </w:r>
      </w:del>
    </w:p>
    <w:p w14:paraId="522F7E34" w14:textId="6522ADD9" w:rsidR="00027267" w:rsidDel="00A70BEF" w:rsidRDefault="00027267">
      <w:pPr>
        <w:pStyle w:val="TableofFigures"/>
        <w:rPr>
          <w:del w:id="782" w:author="Author"/>
          <w:rFonts w:asciiTheme="minorHAnsi" w:eastAsiaTheme="minorEastAsia" w:hAnsiTheme="minorHAnsi" w:cstheme="minorBidi"/>
          <w:noProof/>
          <w:sz w:val="22"/>
          <w:szCs w:val="22"/>
        </w:rPr>
      </w:pPr>
      <w:del w:id="783" w:author="Author">
        <w:r w:rsidRPr="00A70BEF" w:rsidDel="00A70BEF">
          <w:rPr>
            <w:rStyle w:val="Hyperlink"/>
            <w:rFonts w:ascii="Arial" w:hAnsi="Arial" w:cs="Arial"/>
            <w:noProof/>
          </w:rPr>
          <w:delText>Figure 39: Service Integration Flow Diagram</w:delText>
        </w:r>
        <w:r w:rsidDel="00A70BEF">
          <w:rPr>
            <w:noProof/>
            <w:webHidden/>
          </w:rPr>
          <w:tab/>
          <w:delText>97</w:delText>
        </w:r>
      </w:del>
    </w:p>
    <w:p w14:paraId="0309608B" w14:textId="7DA06763" w:rsidR="00027267" w:rsidDel="00A70BEF" w:rsidRDefault="00027267">
      <w:pPr>
        <w:pStyle w:val="TableofFigures"/>
        <w:rPr>
          <w:del w:id="784" w:author="Author"/>
          <w:rFonts w:asciiTheme="minorHAnsi" w:eastAsiaTheme="minorEastAsia" w:hAnsiTheme="minorHAnsi" w:cstheme="minorBidi"/>
          <w:noProof/>
          <w:sz w:val="22"/>
          <w:szCs w:val="22"/>
        </w:rPr>
      </w:pPr>
      <w:del w:id="785" w:author="Author">
        <w:r w:rsidRPr="00A70BEF" w:rsidDel="00A70BEF">
          <w:rPr>
            <w:rStyle w:val="Hyperlink"/>
            <w:rFonts w:ascii="Arial" w:hAnsi="Arial" w:cs="Arial"/>
            <w:noProof/>
          </w:rPr>
          <w:delText>Figure 40: High-level Application Design</w:delText>
        </w:r>
        <w:r w:rsidDel="00A70BEF">
          <w:rPr>
            <w:noProof/>
            <w:webHidden/>
          </w:rPr>
          <w:tab/>
          <w:delText>98</w:delText>
        </w:r>
      </w:del>
    </w:p>
    <w:p w14:paraId="19C96B32" w14:textId="73882EAD" w:rsidR="00027267" w:rsidDel="00A70BEF" w:rsidRDefault="00027267">
      <w:pPr>
        <w:pStyle w:val="TableofFigures"/>
        <w:rPr>
          <w:del w:id="786" w:author="Author"/>
          <w:rFonts w:asciiTheme="minorHAnsi" w:eastAsiaTheme="minorEastAsia" w:hAnsiTheme="minorHAnsi" w:cstheme="minorBidi"/>
          <w:noProof/>
          <w:sz w:val="22"/>
          <w:szCs w:val="22"/>
        </w:rPr>
      </w:pPr>
      <w:del w:id="787" w:author="Author">
        <w:r w:rsidRPr="00A70BEF" w:rsidDel="00A70BEF">
          <w:rPr>
            <w:rStyle w:val="Hyperlink"/>
            <w:noProof/>
          </w:rPr>
          <w:delText>Figure 41: MCCF EDI TAS Interface Architecture</w:delText>
        </w:r>
        <w:r w:rsidDel="00A70BEF">
          <w:rPr>
            <w:noProof/>
            <w:webHidden/>
          </w:rPr>
          <w:tab/>
          <w:delText>98</w:delText>
        </w:r>
      </w:del>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1C35816D" w14:textId="039BC17E" w:rsidR="00FC7D2B" w:rsidRDefault="00A17716">
      <w:pPr>
        <w:pStyle w:val="TableofFigures"/>
        <w:rPr>
          <w:ins w:id="788" w:author="Autho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ins w:id="789" w:author="Author">
        <w:r w:rsidR="00FC7D2B" w:rsidRPr="002D1895">
          <w:rPr>
            <w:rStyle w:val="Hyperlink"/>
            <w:noProof/>
          </w:rPr>
          <w:fldChar w:fldCharType="begin"/>
        </w:r>
        <w:r w:rsidR="00FC7D2B" w:rsidRPr="002D1895">
          <w:rPr>
            <w:rStyle w:val="Hyperlink"/>
            <w:noProof/>
          </w:rPr>
          <w:instrText xml:space="preserve"> </w:instrText>
        </w:r>
        <w:r w:rsidR="00FC7D2B">
          <w:rPr>
            <w:noProof/>
          </w:rPr>
          <w:instrText>HYPERLINK \l "_Toc535565131"</w:instrText>
        </w:r>
        <w:r w:rsidR="00FC7D2B" w:rsidRPr="002D1895">
          <w:rPr>
            <w:rStyle w:val="Hyperlink"/>
            <w:noProof/>
          </w:rPr>
          <w:instrText xml:space="preserve"> </w:instrText>
        </w:r>
        <w:r w:rsidR="00FC7D2B" w:rsidRPr="002D1895">
          <w:rPr>
            <w:rStyle w:val="Hyperlink"/>
            <w:noProof/>
          </w:rPr>
          <w:fldChar w:fldCharType="separate"/>
        </w:r>
        <w:r w:rsidR="00FC7D2B" w:rsidRPr="002D1895">
          <w:rPr>
            <w:rStyle w:val="Hyperlink"/>
            <w:rFonts w:ascii="Arial" w:hAnsi="Arial" w:cs="Arial"/>
            <w:noProof/>
          </w:rPr>
          <w:t>Table 1: FY 2016 Transaction Volumes</w:t>
        </w:r>
        <w:r w:rsidR="00FC7D2B">
          <w:rPr>
            <w:noProof/>
            <w:webHidden/>
          </w:rPr>
          <w:tab/>
        </w:r>
        <w:r w:rsidR="00FC7D2B">
          <w:rPr>
            <w:noProof/>
            <w:webHidden/>
          </w:rPr>
          <w:fldChar w:fldCharType="begin"/>
        </w:r>
        <w:r w:rsidR="00FC7D2B">
          <w:rPr>
            <w:noProof/>
            <w:webHidden/>
          </w:rPr>
          <w:instrText xml:space="preserve"> PAGEREF _Toc535565131 \h </w:instrText>
        </w:r>
      </w:ins>
      <w:r w:rsidR="00FC7D2B">
        <w:rPr>
          <w:noProof/>
          <w:webHidden/>
        </w:rPr>
      </w:r>
      <w:r w:rsidR="00FC7D2B">
        <w:rPr>
          <w:noProof/>
          <w:webHidden/>
        </w:rPr>
        <w:fldChar w:fldCharType="separate"/>
      </w:r>
      <w:ins w:id="790" w:author="Author">
        <w:r w:rsidR="00FC7D2B">
          <w:rPr>
            <w:noProof/>
            <w:webHidden/>
          </w:rPr>
          <w:t>11</w:t>
        </w:r>
        <w:r w:rsidR="00FC7D2B">
          <w:rPr>
            <w:noProof/>
            <w:webHidden/>
          </w:rPr>
          <w:fldChar w:fldCharType="end"/>
        </w:r>
        <w:r w:rsidR="00FC7D2B" w:rsidRPr="002D1895">
          <w:rPr>
            <w:rStyle w:val="Hyperlink"/>
            <w:noProof/>
          </w:rPr>
          <w:fldChar w:fldCharType="end"/>
        </w:r>
      </w:ins>
    </w:p>
    <w:p w14:paraId="4BB2F343" w14:textId="1D8B691E" w:rsidR="00FC7D2B" w:rsidRDefault="00FC7D2B">
      <w:pPr>
        <w:pStyle w:val="TableofFigures"/>
        <w:rPr>
          <w:ins w:id="791" w:author="Author"/>
          <w:rFonts w:asciiTheme="minorHAnsi" w:eastAsiaTheme="minorEastAsia" w:hAnsiTheme="minorHAnsi" w:cstheme="minorBidi"/>
          <w:noProof/>
          <w:sz w:val="22"/>
          <w:szCs w:val="22"/>
        </w:rPr>
      </w:pPr>
      <w:ins w:id="792" w:author="Author">
        <w:r w:rsidRPr="002D1895">
          <w:rPr>
            <w:rStyle w:val="Hyperlink"/>
            <w:noProof/>
          </w:rPr>
          <w:fldChar w:fldCharType="begin"/>
        </w:r>
        <w:r w:rsidRPr="002D1895">
          <w:rPr>
            <w:rStyle w:val="Hyperlink"/>
            <w:noProof/>
          </w:rPr>
          <w:instrText xml:space="preserve"> </w:instrText>
        </w:r>
        <w:r>
          <w:rPr>
            <w:noProof/>
          </w:rPr>
          <w:instrText>HYPERLINK \l "_Toc535565132"</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2 - User Type by eBusiness Team</w:t>
        </w:r>
        <w:r>
          <w:rPr>
            <w:noProof/>
            <w:webHidden/>
          </w:rPr>
          <w:tab/>
        </w:r>
        <w:r>
          <w:rPr>
            <w:noProof/>
            <w:webHidden/>
          </w:rPr>
          <w:fldChar w:fldCharType="begin"/>
        </w:r>
        <w:r>
          <w:rPr>
            <w:noProof/>
            <w:webHidden/>
          </w:rPr>
          <w:instrText xml:space="preserve"> PAGEREF _Toc535565132 \h </w:instrText>
        </w:r>
      </w:ins>
      <w:r>
        <w:rPr>
          <w:noProof/>
          <w:webHidden/>
        </w:rPr>
      </w:r>
      <w:r>
        <w:rPr>
          <w:noProof/>
          <w:webHidden/>
        </w:rPr>
        <w:fldChar w:fldCharType="separate"/>
      </w:r>
      <w:ins w:id="793" w:author="Author">
        <w:r>
          <w:rPr>
            <w:noProof/>
            <w:webHidden/>
          </w:rPr>
          <w:t>17</w:t>
        </w:r>
        <w:r>
          <w:rPr>
            <w:noProof/>
            <w:webHidden/>
          </w:rPr>
          <w:fldChar w:fldCharType="end"/>
        </w:r>
        <w:r w:rsidRPr="002D1895">
          <w:rPr>
            <w:rStyle w:val="Hyperlink"/>
            <w:noProof/>
          </w:rPr>
          <w:fldChar w:fldCharType="end"/>
        </w:r>
      </w:ins>
    </w:p>
    <w:p w14:paraId="2B2B21D0" w14:textId="3DF22BEC" w:rsidR="00FC7D2B" w:rsidRDefault="00FC7D2B">
      <w:pPr>
        <w:pStyle w:val="TableofFigures"/>
        <w:rPr>
          <w:ins w:id="794" w:author="Author"/>
          <w:rFonts w:asciiTheme="minorHAnsi" w:eastAsiaTheme="minorEastAsia" w:hAnsiTheme="minorHAnsi" w:cstheme="minorBidi"/>
          <w:noProof/>
          <w:sz w:val="22"/>
          <w:szCs w:val="22"/>
        </w:rPr>
      </w:pPr>
      <w:ins w:id="795" w:author="Author">
        <w:r w:rsidRPr="002D1895">
          <w:rPr>
            <w:rStyle w:val="Hyperlink"/>
            <w:noProof/>
          </w:rPr>
          <w:fldChar w:fldCharType="begin"/>
        </w:r>
        <w:r w:rsidRPr="002D1895">
          <w:rPr>
            <w:rStyle w:val="Hyperlink"/>
            <w:noProof/>
          </w:rPr>
          <w:instrText xml:space="preserve"> </w:instrText>
        </w:r>
        <w:r>
          <w:rPr>
            <w:noProof/>
          </w:rPr>
          <w:instrText>HYPERLINK \l "_Toc535565133"</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3 - MCCF EDI TAS FHIR Resources by Product Line</w:t>
        </w:r>
        <w:r>
          <w:rPr>
            <w:noProof/>
            <w:webHidden/>
          </w:rPr>
          <w:tab/>
        </w:r>
        <w:r>
          <w:rPr>
            <w:noProof/>
            <w:webHidden/>
          </w:rPr>
          <w:fldChar w:fldCharType="begin"/>
        </w:r>
        <w:r>
          <w:rPr>
            <w:noProof/>
            <w:webHidden/>
          </w:rPr>
          <w:instrText xml:space="preserve"> PAGEREF _Toc535565133 \h </w:instrText>
        </w:r>
      </w:ins>
      <w:r>
        <w:rPr>
          <w:noProof/>
          <w:webHidden/>
        </w:rPr>
      </w:r>
      <w:r>
        <w:rPr>
          <w:noProof/>
          <w:webHidden/>
        </w:rPr>
        <w:fldChar w:fldCharType="separate"/>
      </w:r>
      <w:ins w:id="796" w:author="Author">
        <w:r>
          <w:rPr>
            <w:noProof/>
            <w:webHidden/>
          </w:rPr>
          <w:t>27</w:t>
        </w:r>
        <w:r>
          <w:rPr>
            <w:noProof/>
            <w:webHidden/>
          </w:rPr>
          <w:fldChar w:fldCharType="end"/>
        </w:r>
        <w:r w:rsidRPr="002D1895">
          <w:rPr>
            <w:rStyle w:val="Hyperlink"/>
            <w:noProof/>
          </w:rPr>
          <w:fldChar w:fldCharType="end"/>
        </w:r>
      </w:ins>
    </w:p>
    <w:p w14:paraId="30BD058D" w14:textId="60DA64A3" w:rsidR="00FC7D2B" w:rsidRDefault="00FC7D2B">
      <w:pPr>
        <w:pStyle w:val="TableofFigures"/>
        <w:rPr>
          <w:ins w:id="797" w:author="Author"/>
          <w:rFonts w:asciiTheme="minorHAnsi" w:eastAsiaTheme="minorEastAsia" w:hAnsiTheme="minorHAnsi" w:cstheme="minorBidi"/>
          <w:noProof/>
          <w:sz w:val="22"/>
          <w:szCs w:val="22"/>
        </w:rPr>
      </w:pPr>
      <w:ins w:id="798" w:author="Author">
        <w:r w:rsidRPr="002D1895">
          <w:rPr>
            <w:rStyle w:val="Hyperlink"/>
            <w:noProof/>
          </w:rPr>
          <w:fldChar w:fldCharType="begin"/>
        </w:r>
        <w:r w:rsidRPr="002D1895">
          <w:rPr>
            <w:rStyle w:val="Hyperlink"/>
            <w:noProof/>
          </w:rPr>
          <w:instrText xml:space="preserve"> </w:instrText>
        </w:r>
        <w:r>
          <w:rPr>
            <w:noProof/>
          </w:rPr>
          <w:instrText>HYPERLINK \l "_Toc535565134"</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4 - MCCF EDI TAS Server Specifications</w:t>
        </w:r>
        <w:r>
          <w:rPr>
            <w:noProof/>
            <w:webHidden/>
          </w:rPr>
          <w:tab/>
        </w:r>
        <w:r>
          <w:rPr>
            <w:noProof/>
            <w:webHidden/>
          </w:rPr>
          <w:fldChar w:fldCharType="begin"/>
        </w:r>
        <w:r>
          <w:rPr>
            <w:noProof/>
            <w:webHidden/>
          </w:rPr>
          <w:instrText xml:space="preserve"> PAGEREF _Toc535565134 \h </w:instrText>
        </w:r>
      </w:ins>
      <w:r>
        <w:rPr>
          <w:noProof/>
          <w:webHidden/>
        </w:rPr>
      </w:r>
      <w:r>
        <w:rPr>
          <w:noProof/>
          <w:webHidden/>
        </w:rPr>
        <w:fldChar w:fldCharType="separate"/>
      </w:r>
      <w:ins w:id="799" w:author="Author">
        <w:r>
          <w:rPr>
            <w:noProof/>
            <w:webHidden/>
          </w:rPr>
          <w:t>41</w:t>
        </w:r>
        <w:r>
          <w:rPr>
            <w:noProof/>
            <w:webHidden/>
          </w:rPr>
          <w:fldChar w:fldCharType="end"/>
        </w:r>
        <w:r w:rsidRPr="002D1895">
          <w:rPr>
            <w:rStyle w:val="Hyperlink"/>
            <w:noProof/>
          </w:rPr>
          <w:fldChar w:fldCharType="end"/>
        </w:r>
      </w:ins>
    </w:p>
    <w:p w14:paraId="5E8AB5A8" w14:textId="7D9C6C30" w:rsidR="00FC7D2B" w:rsidRDefault="00FC7D2B">
      <w:pPr>
        <w:pStyle w:val="TableofFigures"/>
        <w:rPr>
          <w:ins w:id="800" w:author="Author"/>
          <w:rFonts w:asciiTheme="minorHAnsi" w:eastAsiaTheme="minorEastAsia" w:hAnsiTheme="minorHAnsi" w:cstheme="minorBidi"/>
          <w:noProof/>
          <w:sz w:val="22"/>
          <w:szCs w:val="22"/>
        </w:rPr>
      </w:pPr>
      <w:ins w:id="801" w:author="Author">
        <w:r w:rsidRPr="002D1895">
          <w:rPr>
            <w:rStyle w:val="Hyperlink"/>
            <w:noProof/>
          </w:rPr>
          <w:fldChar w:fldCharType="begin"/>
        </w:r>
        <w:r w:rsidRPr="002D1895">
          <w:rPr>
            <w:rStyle w:val="Hyperlink"/>
            <w:noProof/>
          </w:rPr>
          <w:instrText xml:space="preserve"> </w:instrText>
        </w:r>
        <w:r>
          <w:rPr>
            <w:noProof/>
          </w:rPr>
          <w:instrText>HYPERLINK \l "_Toc535565135"</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5 – Event Logfile to Table Row Mapping</w:t>
        </w:r>
        <w:r>
          <w:rPr>
            <w:noProof/>
            <w:webHidden/>
          </w:rPr>
          <w:tab/>
        </w:r>
        <w:r>
          <w:rPr>
            <w:noProof/>
            <w:webHidden/>
          </w:rPr>
          <w:fldChar w:fldCharType="begin"/>
        </w:r>
        <w:r>
          <w:rPr>
            <w:noProof/>
            <w:webHidden/>
          </w:rPr>
          <w:instrText xml:space="preserve"> PAGEREF _Toc535565135 \h </w:instrText>
        </w:r>
      </w:ins>
      <w:r>
        <w:rPr>
          <w:noProof/>
          <w:webHidden/>
        </w:rPr>
      </w:r>
      <w:r>
        <w:rPr>
          <w:noProof/>
          <w:webHidden/>
        </w:rPr>
        <w:fldChar w:fldCharType="separate"/>
      </w:r>
      <w:ins w:id="802" w:author="Author">
        <w:r>
          <w:rPr>
            <w:noProof/>
            <w:webHidden/>
          </w:rPr>
          <w:t>73</w:t>
        </w:r>
        <w:r>
          <w:rPr>
            <w:noProof/>
            <w:webHidden/>
          </w:rPr>
          <w:fldChar w:fldCharType="end"/>
        </w:r>
        <w:r w:rsidRPr="002D1895">
          <w:rPr>
            <w:rStyle w:val="Hyperlink"/>
            <w:noProof/>
          </w:rPr>
          <w:fldChar w:fldCharType="end"/>
        </w:r>
      </w:ins>
    </w:p>
    <w:p w14:paraId="0A67DA28" w14:textId="4D3C97A3" w:rsidR="00FC7D2B" w:rsidRDefault="00FC7D2B">
      <w:pPr>
        <w:pStyle w:val="TableofFigures"/>
        <w:rPr>
          <w:ins w:id="803" w:author="Author"/>
          <w:rFonts w:asciiTheme="minorHAnsi" w:eastAsiaTheme="minorEastAsia" w:hAnsiTheme="minorHAnsi" w:cstheme="minorBidi"/>
          <w:noProof/>
          <w:sz w:val="22"/>
          <w:szCs w:val="22"/>
        </w:rPr>
      </w:pPr>
      <w:ins w:id="804" w:author="Author">
        <w:r w:rsidRPr="002D1895">
          <w:rPr>
            <w:rStyle w:val="Hyperlink"/>
            <w:noProof/>
          </w:rPr>
          <w:fldChar w:fldCharType="begin"/>
        </w:r>
        <w:r w:rsidRPr="002D1895">
          <w:rPr>
            <w:rStyle w:val="Hyperlink"/>
            <w:noProof/>
          </w:rPr>
          <w:instrText xml:space="preserve"> </w:instrText>
        </w:r>
        <w:r>
          <w:rPr>
            <w:noProof/>
          </w:rPr>
          <w:instrText>HYPERLINK \l "_Toc535565136"</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6 - Exception Logfile to Table Row Mapping</w:t>
        </w:r>
        <w:r>
          <w:rPr>
            <w:noProof/>
            <w:webHidden/>
          </w:rPr>
          <w:tab/>
        </w:r>
        <w:r>
          <w:rPr>
            <w:noProof/>
            <w:webHidden/>
          </w:rPr>
          <w:fldChar w:fldCharType="begin"/>
        </w:r>
        <w:r>
          <w:rPr>
            <w:noProof/>
            <w:webHidden/>
          </w:rPr>
          <w:instrText xml:space="preserve"> PAGEREF _Toc535565136 \h </w:instrText>
        </w:r>
      </w:ins>
      <w:r>
        <w:rPr>
          <w:noProof/>
          <w:webHidden/>
        </w:rPr>
      </w:r>
      <w:r>
        <w:rPr>
          <w:noProof/>
          <w:webHidden/>
        </w:rPr>
        <w:fldChar w:fldCharType="separate"/>
      </w:r>
      <w:ins w:id="805" w:author="Author">
        <w:r>
          <w:rPr>
            <w:noProof/>
            <w:webHidden/>
          </w:rPr>
          <w:t>74</w:t>
        </w:r>
        <w:r>
          <w:rPr>
            <w:noProof/>
            <w:webHidden/>
          </w:rPr>
          <w:fldChar w:fldCharType="end"/>
        </w:r>
        <w:r w:rsidRPr="002D1895">
          <w:rPr>
            <w:rStyle w:val="Hyperlink"/>
            <w:noProof/>
          </w:rPr>
          <w:fldChar w:fldCharType="end"/>
        </w:r>
      </w:ins>
    </w:p>
    <w:p w14:paraId="4D28E821" w14:textId="23581C59" w:rsidR="00FC7D2B" w:rsidRDefault="00FC7D2B">
      <w:pPr>
        <w:pStyle w:val="TableofFigures"/>
        <w:rPr>
          <w:ins w:id="806" w:author="Author"/>
          <w:rFonts w:asciiTheme="minorHAnsi" w:eastAsiaTheme="minorEastAsia" w:hAnsiTheme="minorHAnsi" w:cstheme="minorBidi"/>
          <w:noProof/>
          <w:sz w:val="22"/>
          <w:szCs w:val="22"/>
        </w:rPr>
      </w:pPr>
      <w:ins w:id="807" w:author="Author">
        <w:r w:rsidRPr="002D1895">
          <w:rPr>
            <w:rStyle w:val="Hyperlink"/>
            <w:noProof/>
          </w:rPr>
          <w:fldChar w:fldCharType="begin"/>
        </w:r>
        <w:r w:rsidRPr="002D1895">
          <w:rPr>
            <w:rStyle w:val="Hyperlink"/>
            <w:noProof/>
          </w:rPr>
          <w:instrText xml:space="preserve"> </w:instrText>
        </w:r>
        <w:r>
          <w:rPr>
            <w:noProof/>
          </w:rPr>
          <w:instrText>HYPERLINK \l "_Toc535565137"</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7 - Azure Storage Shared Access Signature</w:t>
        </w:r>
        <w:r>
          <w:rPr>
            <w:noProof/>
            <w:webHidden/>
          </w:rPr>
          <w:tab/>
        </w:r>
        <w:r>
          <w:rPr>
            <w:noProof/>
            <w:webHidden/>
          </w:rPr>
          <w:fldChar w:fldCharType="begin"/>
        </w:r>
        <w:r>
          <w:rPr>
            <w:noProof/>
            <w:webHidden/>
          </w:rPr>
          <w:instrText xml:space="preserve"> PAGEREF _Toc535565137 \h </w:instrText>
        </w:r>
      </w:ins>
      <w:r>
        <w:rPr>
          <w:noProof/>
          <w:webHidden/>
        </w:rPr>
      </w:r>
      <w:r>
        <w:rPr>
          <w:noProof/>
          <w:webHidden/>
        </w:rPr>
        <w:fldChar w:fldCharType="separate"/>
      </w:r>
      <w:ins w:id="808" w:author="Author">
        <w:r>
          <w:rPr>
            <w:noProof/>
            <w:webHidden/>
          </w:rPr>
          <w:t>79</w:t>
        </w:r>
        <w:r>
          <w:rPr>
            <w:noProof/>
            <w:webHidden/>
          </w:rPr>
          <w:fldChar w:fldCharType="end"/>
        </w:r>
        <w:r w:rsidRPr="002D1895">
          <w:rPr>
            <w:rStyle w:val="Hyperlink"/>
            <w:noProof/>
          </w:rPr>
          <w:fldChar w:fldCharType="end"/>
        </w:r>
      </w:ins>
    </w:p>
    <w:p w14:paraId="355E0B49" w14:textId="5E04B284" w:rsidR="00FC7D2B" w:rsidRDefault="00FC7D2B">
      <w:pPr>
        <w:pStyle w:val="TableofFigures"/>
        <w:rPr>
          <w:ins w:id="809" w:author="Author"/>
          <w:rFonts w:asciiTheme="minorHAnsi" w:eastAsiaTheme="minorEastAsia" w:hAnsiTheme="minorHAnsi" w:cstheme="minorBidi"/>
          <w:noProof/>
          <w:sz w:val="22"/>
          <w:szCs w:val="22"/>
        </w:rPr>
      </w:pPr>
      <w:ins w:id="810" w:author="Author">
        <w:r w:rsidRPr="002D1895">
          <w:rPr>
            <w:rStyle w:val="Hyperlink"/>
            <w:noProof/>
          </w:rPr>
          <w:fldChar w:fldCharType="begin"/>
        </w:r>
        <w:r w:rsidRPr="002D1895">
          <w:rPr>
            <w:rStyle w:val="Hyperlink"/>
            <w:noProof/>
          </w:rPr>
          <w:instrText xml:space="preserve"> </w:instrText>
        </w:r>
        <w:r>
          <w:rPr>
            <w:noProof/>
          </w:rPr>
          <w:instrText>HYPERLINK \l "_Toc535565138"</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8 - MCCF EDI TAS Reporting Nightly Loading Sequence Flow Diagram</w:t>
        </w:r>
        <w:r>
          <w:rPr>
            <w:noProof/>
            <w:webHidden/>
          </w:rPr>
          <w:tab/>
        </w:r>
        <w:r>
          <w:rPr>
            <w:noProof/>
            <w:webHidden/>
          </w:rPr>
          <w:fldChar w:fldCharType="begin"/>
        </w:r>
        <w:r>
          <w:rPr>
            <w:noProof/>
            <w:webHidden/>
          </w:rPr>
          <w:instrText xml:space="preserve"> PAGEREF _Toc535565138 \h </w:instrText>
        </w:r>
      </w:ins>
      <w:r>
        <w:rPr>
          <w:noProof/>
          <w:webHidden/>
        </w:rPr>
      </w:r>
      <w:r>
        <w:rPr>
          <w:noProof/>
          <w:webHidden/>
        </w:rPr>
        <w:fldChar w:fldCharType="separate"/>
      </w:r>
      <w:ins w:id="811" w:author="Author">
        <w:r>
          <w:rPr>
            <w:noProof/>
            <w:webHidden/>
          </w:rPr>
          <w:t>82</w:t>
        </w:r>
        <w:r>
          <w:rPr>
            <w:noProof/>
            <w:webHidden/>
          </w:rPr>
          <w:fldChar w:fldCharType="end"/>
        </w:r>
        <w:r w:rsidRPr="002D1895">
          <w:rPr>
            <w:rStyle w:val="Hyperlink"/>
            <w:noProof/>
          </w:rPr>
          <w:fldChar w:fldCharType="end"/>
        </w:r>
      </w:ins>
    </w:p>
    <w:p w14:paraId="73E3CC6E" w14:textId="49872726" w:rsidR="00FC7D2B" w:rsidRDefault="00FC7D2B">
      <w:pPr>
        <w:pStyle w:val="TableofFigures"/>
        <w:rPr>
          <w:ins w:id="812" w:author="Author"/>
          <w:rFonts w:asciiTheme="minorHAnsi" w:eastAsiaTheme="minorEastAsia" w:hAnsiTheme="minorHAnsi" w:cstheme="minorBidi"/>
          <w:noProof/>
          <w:sz w:val="22"/>
          <w:szCs w:val="22"/>
        </w:rPr>
      </w:pPr>
      <w:ins w:id="813" w:author="Author">
        <w:r w:rsidRPr="002D1895">
          <w:rPr>
            <w:rStyle w:val="Hyperlink"/>
            <w:noProof/>
          </w:rPr>
          <w:fldChar w:fldCharType="begin"/>
        </w:r>
        <w:r w:rsidRPr="002D1895">
          <w:rPr>
            <w:rStyle w:val="Hyperlink"/>
            <w:noProof/>
          </w:rPr>
          <w:instrText xml:space="preserve"> </w:instrText>
        </w:r>
        <w:r>
          <w:rPr>
            <w:noProof/>
          </w:rPr>
          <w:instrText>HYPERLINK \l "_Toc535565139"</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9 - MCCF EDI TAS Business Service Proxying</w:t>
        </w:r>
        <w:r>
          <w:rPr>
            <w:noProof/>
            <w:webHidden/>
          </w:rPr>
          <w:tab/>
        </w:r>
        <w:r>
          <w:rPr>
            <w:noProof/>
            <w:webHidden/>
          </w:rPr>
          <w:fldChar w:fldCharType="begin"/>
        </w:r>
        <w:r>
          <w:rPr>
            <w:noProof/>
            <w:webHidden/>
          </w:rPr>
          <w:instrText xml:space="preserve"> PAGEREF _Toc535565139 \h </w:instrText>
        </w:r>
      </w:ins>
      <w:r>
        <w:rPr>
          <w:noProof/>
          <w:webHidden/>
        </w:rPr>
      </w:r>
      <w:r>
        <w:rPr>
          <w:noProof/>
          <w:webHidden/>
        </w:rPr>
        <w:fldChar w:fldCharType="separate"/>
      </w:r>
      <w:ins w:id="814" w:author="Author">
        <w:r>
          <w:rPr>
            <w:noProof/>
            <w:webHidden/>
          </w:rPr>
          <w:t>86</w:t>
        </w:r>
        <w:r>
          <w:rPr>
            <w:noProof/>
            <w:webHidden/>
          </w:rPr>
          <w:fldChar w:fldCharType="end"/>
        </w:r>
        <w:r w:rsidRPr="002D1895">
          <w:rPr>
            <w:rStyle w:val="Hyperlink"/>
            <w:noProof/>
          </w:rPr>
          <w:fldChar w:fldCharType="end"/>
        </w:r>
      </w:ins>
    </w:p>
    <w:p w14:paraId="05267ACC" w14:textId="30A2771F" w:rsidR="00FC7D2B" w:rsidRDefault="00FC7D2B">
      <w:pPr>
        <w:pStyle w:val="TableofFigures"/>
        <w:rPr>
          <w:ins w:id="815" w:author="Author"/>
          <w:rFonts w:asciiTheme="minorHAnsi" w:eastAsiaTheme="minorEastAsia" w:hAnsiTheme="minorHAnsi" w:cstheme="minorBidi"/>
          <w:noProof/>
          <w:sz w:val="22"/>
          <w:szCs w:val="22"/>
        </w:rPr>
      </w:pPr>
      <w:ins w:id="816" w:author="Author">
        <w:r w:rsidRPr="002D1895">
          <w:rPr>
            <w:rStyle w:val="Hyperlink"/>
            <w:noProof/>
          </w:rPr>
          <w:fldChar w:fldCharType="begin"/>
        </w:r>
        <w:r w:rsidRPr="002D1895">
          <w:rPr>
            <w:rStyle w:val="Hyperlink"/>
            <w:noProof/>
          </w:rPr>
          <w:instrText xml:space="preserve"> </w:instrText>
        </w:r>
        <w:r>
          <w:rPr>
            <w:noProof/>
          </w:rPr>
          <w:instrText>HYPERLINK \l "_Toc535565140"</w:instrText>
        </w:r>
        <w:r w:rsidRPr="002D1895">
          <w:rPr>
            <w:rStyle w:val="Hyperlink"/>
            <w:noProof/>
          </w:rPr>
          <w:instrText xml:space="preserve"> </w:instrText>
        </w:r>
        <w:r w:rsidRPr="002D1895">
          <w:rPr>
            <w:rStyle w:val="Hyperlink"/>
            <w:noProof/>
          </w:rPr>
          <w:fldChar w:fldCharType="separate"/>
        </w:r>
        <w:r w:rsidRPr="002D1895">
          <w:rPr>
            <w:rStyle w:val="Hyperlink"/>
            <w:noProof/>
          </w:rPr>
          <w:t>Table 10 - MCCF EDI TAS Caching by Layer</w:t>
        </w:r>
        <w:r>
          <w:rPr>
            <w:noProof/>
            <w:webHidden/>
          </w:rPr>
          <w:tab/>
        </w:r>
        <w:r>
          <w:rPr>
            <w:noProof/>
            <w:webHidden/>
          </w:rPr>
          <w:fldChar w:fldCharType="begin"/>
        </w:r>
        <w:r>
          <w:rPr>
            <w:noProof/>
            <w:webHidden/>
          </w:rPr>
          <w:instrText xml:space="preserve"> PAGEREF _Toc535565140 \h </w:instrText>
        </w:r>
      </w:ins>
      <w:r>
        <w:rPr>
          <w:noProof/>
          <w:webHidden/>
        </w:rPr>
      </w:r>
      <w:r>
        <w:rPr>
          <w:noProof/>
          <w:webHidden/>
        </w:rPr>
        <w:fldChar w:fldCharType="separate"/>
      </w:r>
      <w:ins w:id="817" w:author="Author">
        <w:r>
          <w:rPr>
            <w:noProof/>
            <w:webHidden/>
          </w:rPr>
          <w:t>91</w:t>
        </w:r>
        <w:r>
          <w:rPr>
            <w:noProof/>
            <w:webHidden/>
          </w:rPr>
          <w:fldChar w:fldCharType="end"/>
        </w:r>
        <w:r w:rsidRPr="002D1895">
          <w:rPr>
            <w:rStyle w:val="Hyperlink"/>
            <w:noProof/>
          </w:rPr>
          <w:fldChar w:fldCharType="end"/>
        </w:r>
      </w:ins>
    </w:p>
    <w:p w14:paraId="304187B4" w14:textId="57F98254" w:rsidR="00FC7D2B" w:rsidRDefault="00FC7D2B">
      <w:pPr>
        <w:pStyle w:val="TableofFigures"/>
        <w:rPr>
          <w:ins w:id="818" w:author="Author"/>
          <w:rFonts w:asciiTheme="minorHAnsi" w:eastAsiaTheme="minorEastAsia" w:hAnsiTheme="minorHAnsi" w:cstheme="minorBidi"/>
          <w:noProof/>
          <w:sz w:val="22"/>
          <w:szCs w:val="22"/>
        </w:rPr>
      </w:pPr>
      <w:ins w:id="819" w:author="Author">
        <w:r w:rsidRPr="002D1895">
          <w:rPr>
            <w:rStyle w:val="Hyperlink"/>
            <w:noProof/>
          </w:rPr>
          <w:fldChar w:fldCharType="begin"/>
        </w:r>
        <w:r w:rsidRPr="002D1895">
          <w:rPr>
            <w:rStyle w:val="Hyperlink"/>
            <w:noProof/>
          </w:rPr>
          <w:instrText xml:space="preserve"> </w:instrText>
        </w:r>
        <w:r>
          <w:rPr>
            <w:noProof/>
          </w:rPr>
          <w:instrText>HYPERLINK \l "_Toc535565141"</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11: DEV MAG Servers</w:t>
        </w:r>
        <w:r>
          <w:rPr>
            <w:noProof/>
            <w:webHidden/>
          </w:rPr>
          <w:tab/>
        </w:r>
        <w:r>
          <w:rPr>
            <w:noProof/>
            <w:webHidden/>
          </w:rPr>
          <w:fldChar w:fldCharType="begin"/>
        </w:r>
        <w:r>
          <w:rPr>
            <w:noProof/>
            <w:webHidden/>
          </w:rPr>
          <w:instrText xml:space="preserve"> PAGEREF _Toc535565141 \h </w:instrText>
        </w:r>
      </w:ins>
      <w:r>
        <w:rPr>
          <w:noProof/>
          <w:webHidden/>
        </w:rPr>
      </w:r>
      <w:r>
        <w:rPr>
          <w:noProof/>
          <w:webHidden/>
        </w:rPr>
        <w:fldChar w:fldCharType="separate"/>
      </w:r>
      <w:ins w:id="820" w:author="Author">
        <w:r>
          <w:rPr>
            <w:noProof/>
            <w:webHidden/>
          </w:rPr>
          <w:t>100</w:t>
        </w:r>
        <w:r>
          <w:rPr>
            <w:noProof/>
            <w:webHidden/>
          </w:rPr>
          <w:fldChar w:fldCharType="end"/>
        </w:r>
        <w:r w:rsidRPr="002D1895">
          <w:rPr>
            <w:rStyle w:val="Hyperlink"/>
            <w:noProof/>
          </w:rPr>
          <w:fldChar w:fldCharType="end"/>
        </w:r>
      </w:ins>
    </w:p>
    <w:p w14:paraId="5CFFC294" w14:textId="58758FBF" w:rsidR="00FC7D2B" w:rsidRDefault="00FC7D2B">
      <w:pPr>
        <w:pStyle w:val="TableofFigures"/>
        <w:rPr>
          <w:ins w:id="821" w:author="Author"/>
          <w:rFonts w:asciiTheme="minorHAnsi" w:eastAsiaTheme="minorEastAsia" w:hAnsiTheme="minorHAnsi" w:cstheme="minorBidi"/>
          <w:noProof/>
          <w:sz w:val="22"/>
          <w:szCs w:val="22"/>
        </w:rPr>
      </w:pPr>
      <w:ins w:id="822" w:author="Author">
        <w:r w:rsidRPr="002D1895">
          <w:rPr>
            <w:rStyle w:val="Hyperlink"/>
            <w:noProof/>
          </w:rPr>
          <w:fldChar w:fldCharType="begin"/>
        </w:r>
        <w:r w:rsidRPr="002D1895">
          <w:rPr>
            <w:rStyle w:val="Hyperlink"/>
            <w:noProof/>
          </w:rPr>
          <w:instrText xml:space="preserve"> </w:instrText>
        </w:r>
        <w:r>
          <w:rPr>
            <w:noProof/>
          </w:rPr>
          <w:instrText>HYPERLINK \l "_Toc535565142"</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12: DEV MAG Connections</w:t>
        </w:r>
        <w:r>
          <w:rPr>
            <w:noProof/>
            <w:webHidden/>
          </w:rPr>
          <w:tab/>
        </w:r>
        <w:r>
          <w:rPr>
            <w:noProof/>
            <w:webHidden/>
          </w:rPr>
          <w:fldChar w:fldCharType="begin"/>
        </w:r>
        <w:r>
          <w:rPr>
            <w:noProof/>
            <w:webHidden/>
          </w:rPr>
          <w:instrText xml:space="preserve"> PAGEREF _Toc535565142 \h </w:instrText>
        </w:r>
      </w:ins>
      <w:r>
        <w:rPr>
          <w:noProof/>
          <w:webHidden/>
        </w:rPr>
      </w:r>
      <w:r>
        <w:rPr>
          <w:noProof/>
          <w:webHidden/>
        </w:rPr>
        <w:fldChar w:fldCharType="separate"/>
      </w:r>
      <w:ins w:id="823" w:author="Author">
        <w:r>
          <w:rPr>
            <w:noProof/>
            <w:webHidden/>
          </w:rPr>
          <w:t>101</w:t>
        </w:r>
        <w:r>
          <w:rPr>
            <w:noProof/>
            <w:webHidden/>
          </w:rPr>
          <w:fldChar w:fldCharType="end"/>
        </w:r>
        <w:r w:rsidRPr="002D1895">
          <w:rPr>
            <w:rStyle w:val="Hyperlink"/>
            <w:noProof/>
          </w:rPr>
          <w:fldChar w:fldCharType="end"/>
        </w:r>
      </w:ins>
    </w:p>
    <w:p w14:paraId="5AD89ED3" w14:textId="08BCAE8B" w:rsidR="00FC7D2B" w:rsidRDefault="00FC7D2B">
      <w:pPr>
        <w:pStyle w:val="TableofFigures"/>
        <w:rPr>
          <w:ins w:id="824" w:author="Author"/>
          <w:rFonts w:asciiTheme="minorHAnsi" w:eastAsiaTheme="minorEastAsia" w:hAnsiTheme="minorHAnsi" w:cstheme="minorBidi"/>
          <w:noProof/>
          <w:sz w:val="22"/>
          <w:szCs w:val="22"/>
        </w:rPr>
      </w:pPr>
      <w:ins w:id="825" w:author="Author">
        <w:r w:rsidRPr="002D1895">
          <w:rPr>
            <w:rStyle w:val="Hyperlink"/>
            <w:noProof/>
          </w:rPr>
          <w:fldChar w:fldCharType="begin"/>
        </w:r>
        <w:r w:rsidRPr="002D1895">
          <w:rPr>
            <w:rStyle w:val="Hyperlink"/>
            <w:noProof/>
          </w:rPr>
          <w:instrText xml:space="preserve"> </w:instrText>
        </w:r>
        <w:r>
          <w:rPr>
            <w:noProof/>
          </w:rPr>
          <w:instrText>HYPERLINK \l "_Toc535565143"</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13: CI MAG Servers</w:t>
        </w:r>
        <w:r>
          <w:rPr>
            <w:noProof/>
            <w:webHidden/>
          </w:rPr>
          <w:tab/>
        </w:r>
        <w:r>
          <w:rPr>
            <w:noProof/>
            <w:webHidden/>
          </w:rPr>
          <w:fldChar w:fldCharType="begin"/>
        </w:r>
        <w:r>
          <w:rPr>
            <w:noProof/>
            <w:webHidden/>
          </w:rPr>
          <w:instrText xml:space="preserve"> PAGEREF _Toc535565143 \h </w:instrText>
        </w:r>
      </w:ins>
      <w:r>
        <w:rPr>
          <w:noProof/>
          <w:webHidden/>
        </w:rPr>
      </w:r>
      <w:r>
        <w:rPr>
          <w:noProof/>
          <w:webHidden/>
        </w:rPr>
        <w:fldChar w:fldCharType="separate"/>
      </w:r>
      <w:ins w:id="826" w:author="Author">
        <w:r>
          <w:rPr>
            <w:noProof/>
            <w:webHidden/>
          </w:rPr>
          <w:t>102</w:t>
        </w:r>
        <w:r>
          <w:rPr>
            <w:noProof/>
            <w:webHidden/>
          </w:rPr>
          <w:fldChar w:fldCharType="end"/>
        </w:r>
        <w:r w:rsidRPr="002D1895">
          <w:rPr>
            <w:rStyle w:val="Hyperlink"/>
            <w:noProof/>
          </w:rPr>
          <w:fldChar w:fldCharType="end"/>
        </w:r>
      </w:ins>
    </w:p>
    <w:p w14:paraId="4351F68B" w14:textId="52B1E054" w:rsidR="00FC7D2B" w:rsidRDefault="00FC7D2B">
      <w:pPr>
        <w:pStyle w:val="TableofFigures"/>
        <w:rPr>
          <w:ins w:id="827" w:author="Author"/>
          <w:rFonts w:asciiTheme="minorHAnsi" w:eastAsiaTheme="minorEastAsia" w:hAnsiTheme="minorHAnsi" w:cstheme="minorBidi"/>
          <w:noProof/>
          <w:sz w:val="22"/>
          <w:szCs w:val="22"/>
        </w:rPr>
      </w:pPr>
      <w:ins w:id="828" w:author="Author">
        <w:r w:rsidRPr="002D1895">
          <w:rPr>
            <w:rStyle w:val="Hyperlink"/>
            <w:noProof/>
          </w:rPr>
          <w:fldChar w:fldCharType="begin"/>
        </w:r>
        <w:r w:rsidRPr="002D1895">
          <w:rPr>
            <w:rStyle w:val="Hyperlink"/>
            <w:noProof/>
          </w:rPr>
          <w:instrText xml:space="preserve"> </w:instrText>
        </w:r>
        <w:r>
          <w:rPr>
            <w:noProof/>
          </w:rPr>
          <w:instrText>HYPERLINK \l "_Toc535565144"</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14: CI MAG Servers</w:t>
        </w:r>
        <w:r>
          <w:rPr>
            <w:noProof/>
            <w:webHidden/>
          </w:rPr>
          <w:tab/>
        </w:r>
        <w:r>
          <w:rPr>
            <w:noProof/>
            <w:webHidden/>
          </w:rPr>
          <w:fldChar w:fldCharType="begin"/>
        </w:r>
        <w:r>
          <w:rPr>
            <w:noProof/>
            <w:webHidden/>
          </w:rPr>
          <w:instrText xml:space="preserve"> PAGEREF _Toc535565144 \h </w:instrText>
        </w:r>
      </w:ins>
      <w:r>
        <w:rPr>
          <w:noProof/>
          <w:webHidden/>
        </w:rPr>
      </w:r>
      <w:r>
        <w:rPr>
          <w:noProof/>
          <w:webHidden/>
        </w:rPr>
        <w:fldChar w:fldCharType="separate"/>
      </w:r>
      <w:ins w:id="829" w:author="Author">
        <w:r>
          <w:rPr>
            <w:noProof/>
            <w:webHidden/>
          </w:rPr>
          <w:t>103</w:t>
        </w:r>
        <w:r>
          <w:rPr>
            <w:noProof/>
            <w:webHidden/>
          </w:rPr>
          <w:fldChar w:fldCharType="end"/>
        </w:r>
        <w:r w:rsidRPr="002D1895">
          <w:rPr>
            <w:rStyle w:val="Hyperlink"/>
            <w:noProof/>
          </w:rPr>
          <w:fldChar w:fldCharType="end"/>
        </w:r>
      </w:ins>
    </w:p>
    <w:p w14:paraId="3A6C0FEF" w14:textId="607F2A23" w:rsidR="00FC7D2B" w:rsidRDefault="00FC7D2B">
      <w:pPr>
        <w:pStyle w:val="TableofFigures"/>
        <w:rPr>
          <w:ins w:id="830" w:author="Author"/>
          <w:rFonts w:asciiTheme="minorHAnsi" w:eastAsiaTheme="minorEastAsia" w:hAnsiTheme="minorHAnsi" w:cstheme="minorBidi"/>
          <w:noProof/>
          <w:sz w:val="22"/>
          <w:szCs w:val="22"/>
        </w:rPr>
      </w:pPr>
      <w:ins w:id="831" w:author="Author">
        <w:r w:rsidRPr="002D1895">
          <w:rPr>
            <w:rStyle w:val="Hyperlink"/>
            <w:noProof/>
          </w:rPr>
          <w:fldChar w:fldCharType="begin"/>
        </w:r>
        <w:r w:rsidRPr="002D1895">
          <w:rPr>
            <w:rStyle w:val="Hyperlink"/>
            <w:noProof/>
          </w:rPr>
          <w:instrText xml:space="preserve"> </w:instrText>
        </w:r>
        <w:r>
          <w:rPr>
            <w:noProof/>
          </w:rPr>
          <w:instrText>HYPERLINK \l "_Toc535565145"</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15: CI MAG Servers</w:t>
        </w:r>
        <w:r>
          <w:rPr>
            <w:noProof/>
            <w:webHidden/>
          </w:rPr>
          <w:tab/>
        </w:r>
        <w:r>
          <w:rPr>
            <w:noProof/>
            <w:webHidden/>
          </w:rPr>
          <w:fldChar w:fldCharType="begin"/>
        </w:r>
        <w:r>
          <w:rPr>
            <w:noProof/>
            <w:webHidden/>
          </w:rPr>
          <w:instrText xml:space="preserve"> PAGEREF _Toc535565145 \h </w:instrText>
        </w:r>
      </w:ins>
      <w:r>
        <w:rPr>
          <w:noProof/>
          <w:webHidden/>
        </w:rPr>
      </w:r>
      <w:r>
        <w:rPr>
          <w:noProof/>
          <w:webHidden/>
        </w:rPr>
        <w:fldChar w:fldCharType="separate"/>
      </w:r>
      <w:ins w:id="832" w:author="Author">
        <w:r>
          <w:rPr>
            <w:noProof/>
            <w:webHidden/>
          </w:rPr>
          <w:t>105</w:t>
        </w:r>
        <w:r>
          <w:rPr>
            <w:noProof/>
            <w:webHidden/>
          </w:rPr>
          <w:fldChar w:fldCharType="end"/>
        </w:r>
        <w:r w:rsidRPr="002D1895">
          <w:rPr>
            <w:rStyle w:val="Hyperlink"/>
            <w:noProof/>
          </w:rPr>
          <w:fldChar w:fldCharType="end"/>
        </w:r>
      </w:ins>
    </w:p>
    <w:p w14:paraId="5EAC0AB4" w14:textId="0143D5D8" w:rsidR="00FC7D2B" w:rsidRDefault="00FC7D2B">
      <w:pPr>
        <w:pStyle w:val="TableofFigures"/>
        <w:rPr>
          <w:ins w:id="833" w:author="Author"/>
          <w:rFonts w:asciiTheme="minorHAnsi" w:eastAsiaTheme="minorEastAsia" w:hAnsiTheme="minorHAnsi" w:cstheme="minorBidi"/>
          <w:noProof/>
          <w:sz w:val="22"/>
          <w:szCs w:val="22"/>
        </w:rPr>
      </w:pPr>
      <w:ins w:id="834" w:author="Author">
        <w:r w:rsidRPr="002D1895">
          <w:rPr>
            <w:rStyle w:val="Hyperlink"/>
            <w:noProof/>
          </w:rPr>
          <w:fldChar w:fldCharType="begin"/>
        </w:r>
        <w:r w:rsidRPr="002D1895">
          <w:rPr>
            <w:rStyle w:val="Hyperlink"/>
            <w:noProof/>
          </w:rPr>
          <w:instrText xml:space="preserve"> </w:instrText>
        </w:r>
        <w:r>
          <w:rPr>
            <w:noProof/>
          </w:rPr>
          <w:instrText>HYPERLINK \l "_Toc535565146"</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16: CI MAG Servers</w:t>
        </w:r>
        <w:r>
          <w:rPr>
            <w:noProof/>
            <w:webHidden/>
          </w:rPr>
          <w:tab/>
        </w:r>
        <w:r>
          <w:rPr>
            <w:noProof/>
            <w:webHidden/>
          </w:rPr>
          <w:fldChar w:fldCharType="begin"/>
        </w:r>
        <w:r>
          <w:rPr>
            <w:noProof/>
            <w:webHidden/>
          </w:rPr>
          <w:instrText xml:space="preserve"> PAGEREF _Toc535565146 \h </w:instrText>
        </w:r>
      </w:ins>
      <w:r>
        <w:rPr>
          <w:noProof/>
          <w:webHidden/>
        </w:rPr>
      </w:r>
      <w:r>
        <w:rPr>
          <w:noProof/>
          <w:webHidden/>
        </w:rPr>
        <w:fldChar w:fldCharType="separate"/>
      </w:r>
      <w:ins w:id="835" w:author="Author">
        <w:r>
          <w:rPr>
            <w:noProof/>
            <w:webHidden/>
          </w:rPr>
          <w:t>106</w:t>
        </w:r>
        <w:r>
          <w:rPr>
            <w:noProof/>
            <w:webHidden/>
          </w:rPr>
          <w:fldChar w:fldCharType="end"/>
        </w:r>
        <w:r w:rsidRPr="002D1895">
          <w:rPr>
            <w:rStyle w:val="Hyperlink"/>
            <w:noProof/>
          </w:rPr>
          <w:fldChar w:fldCharType="end"/>
        </w:r>
      </w:ins>
    </w:p>
    <w:p w14:paraId="09239527" w14:textId="38F8FE89" w:rsidR="00FC7D2B" w:rsidRDefault="00FC7D2B">
      <w:pPr>
        <w:pStyle w:val="TableofFigures"/>
        <w:rPr>
          <w:ins w:id="836" w:author="Author"/>
          <w:rFonts w:asciiTheme="minorHAnsi" w:eastAsiaTheme="minorEastAsia" w:hAnsiTheme="minorHAnsi" w:cstheme="minorBidi"/>
          <w:noProof/>
          <w:sz w:val="22"/>
          <w:szCs w:val="22"/>
        </w:rPr>
      </w:pPr>
      <w:ins w:id="837" w:author="Author">
        <w:r w:rsidRPr="002D1895">
          <w:rPr>
            <w:rStyle w:val="Hyperlink"/>
            <w:noProof/>
          </w:rPr>
          <w:fldChar w:fldCharType="begin"/>
        </w:r>
        <w:r w:rsidRPr="002D1895">
          <w:rPr>
            <w:rStyle w:val="Hyperlink"/>
            <w:noProof/>
          </w:rPr>
          <w:instrText xml:space="preserve"> </w:instrText>
        </w:r>
        <w:r>
          <w:rPr>
            <w:noProof/>
          </w:rPr>
          <w:instrText>HYPERLINK \l "_Toc535565147"</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17: FSC Interface Design</w:t>
        </w:r>
        <w:r>
          <w:rPr>
            <w:noProof/>
            <w:webHidden/>
          </w:rPr>
          <w:tab/>
        </w:r>
        <w:r>
          <w:rPr>
            <w:noProof/>
            <w:webHidden/>
          </w:rPr>
          <w:fldChar w:fldCharType="begin"/>
        </w:r>
        <w:r>
          <w:rPr>
            <w:noProof/>
            <w:webHidden/>
          </w:rPr>
          <w:instrText xml:space="preserve"> PAGEREF _Toc535565147 \h </w:instrText>
        </w:r>
      </w:ins>
      <w:r>
        <w:rPr>
          <w:noProof/>
          <w:webHidden/>
        </w:rPr>
      </w:r>
      <w:r>
        <w:rPr>
          <w:noProof/>
          <w:webHidden/>
        </w:rPr>
        <w:fldChar w:fldCharType="separate"/>
      </w:r>
      <w:ins w:id="838" w:author="Author">
        <w:r>
          <w:rPr>
            <w:noProof/>
            <w:webHidden/>
          </w:rPr>
          <w:t>107</w:t>
        </w:r>
        <w:r>
          <w:rPr>
            <w:noProof/>
            <w:webHidden/>
          </w:rPr>
          <w:fldChar w:fldCharType="end"/>
        </w:r>
        <w:r w:rsidRPr="002D1895">
          <w:rPr>
            <w:rStyle w:val="Hyperlink"/>
            <w:noProof/>
          </w:rPr>
          <w:fldChar w:fldCharType="end"/>
        </w:r>
      </w:ins>
    </w:p>
    <w:p w14:paraId="351DB303" w14:textId="421B82E5" w:rsidR="00FC7D2B" w:rsidRDefault="00FC7D2B">
      <w:pPr>
        <w:pStyle w:val="TableofFigures"/>
        <w:rPr>
          <w:ins w:id="839" w:author="Author"/>
          <w:rFonts w:asciiTheme="minorHAnsi" w:eastAsiaTheme="minorEastAsia" w:hAnsiTheme="minorHAnsi" w:cstheme="minorBidi"/>
          <w:noProof/>
          <w:sz w:val="22"/>
          <w:szCs w:val="22"/>
        </w:rPr>
      </w:pPr>
      <w:ins w:id="840" w:author="Author">
        <w:r w:rsidRPr="002D1895">
          <w:rPr>
            <w:rStyle w:val="Hyperlink"/>
            <w:noProof/>
          </w:rPr>
          <w:fldChar w:fldCharType="begin"/>
        </w:r>
        <w:r w:rsidRPr="002D1895">
          <w:rPr>
            <w:rStyle w:val="Hyperlink"/>
            <w:noProof/>
          </w:rPr>
          <w:instrText xml:space="preserve"> </w:instrText>
        </w:r>
        <w:r>
          <w:rPr>
            <w:noProof/>
          </w:rPr>
          <w:instrText>HYPERLINK \l "_Toc535565148"</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18: Planned Nuance Claim Scrubber Interface Design</w:t>
        </w:r>
        <w:r>
          <w:rPr>
            <w:noProof/>
            <w:webHidden/>
          </w:rPr>
          <w:tab/>
        </w:r>
        <w:r>
          <w:rPr>
            <w:noProof/>
            <w:webHidden/>
          </w:rPr>
          <w:fldChar w:fldCharType="begin"/>
        </w:r>
        <w:r>
          <w:rPr>
            <w:noProof/>
            <w:webHidden/>
          </w:rPr>
          <w:instrText xml:space="preserve"> PAGEREF _Toc535565148 \h </w:instrText>
        </w:r>
      </w:ins>
      <w:r>
        <w:rPr>
          <w:noProof/>
          <w:webHidden/>
        </w:rPr>
      </w:r>
      <w:r>
        <w:rPr>
          <w:noProof/>
          <w:webHidden/>
        </w:rPr>
        <w:fldChar w:fldCharType="separate"/>
      </w:r>
      <w:ins w:id="841" w:author="Author">
        <w:r>
          <w:rPr>
            <w:noProof/>
            <w:webHidden/>
          </w:rPr>
          <w:t>108</w:t>
        </w:r>
        <w:r>
          <w:rPr>
            <w:noProof/>
            <w:webHidden/>
          </w:rPr>
          <w:fldChar w:fldCharType="end"/>
        </w:r>
        <w:r w:rsidRPr="002D1895">
          <w:rPr>
            <w:rStyle w:val="Hyperlink"/>
            <w:noProof/>
          </w:rPr>
          <w:fldChar w:fldCharType="end"/>
        </w:r>
      </w:ins>
    </w:p>
    <w:p w14:paraId="4F695C9F" w14:textId="2B67D641" w:rsidR="00FC7D2B" w:rsidRDefault="00FC7D2B">
      <w:pPr>
        <w:pStyle w:val="TableofFigures"/>
        <w:rPr>
          <w:ins w:id="842" w:author="Author"/>
          <w:rFonts w:asciiTheme="minorHAnsi" w:eastAsiaTheme="minorEastAsia" w:hAnsiTheme="minorHAnsi" w:cstheme="minorBidi"/>
          <w:noProof/>
          <w:sz w:val="22"/>
          <w:szCs w:val="22"/>
        </w:rPr>
      </w:pPr>
      <w:ins w:id="843" w:author="Author">
        <w:r w:rsidRPr="002D1895">
          <w:rPr>
            <w:rStyle w:val="Hyperlink"/>
            <w:noProof/>
          </w:rPr>
          <w:lastRenderedPageBreak/>
          <w:fldChar w:fldCharType="begin"/>
        </w:r>
        <w:r w:rsidRPr="002D1895">
          <w:rPr>
            <w:rStyle w:val="Hyperlink"/>
            <w:noProof/>
          </w:rPr>
          <w:instrText xml:space="preserve"> </w:instrText>
        </w:r>
        <w:r>
          <w:rPr>
            <w:noProof/>
          </w:rPr>
          <w:instrText>HYPERLINK \l "_Toc535565149"</w:instrText>
        </w:r>
        <w:r w:rsidRPr="002D1895">
          <w:rPr>
            <w:rStyle w:val="Hyperlink"/>
            <w:noProof/>
          </w:rPr>
          <w:instrText xml:space="preserve"> </w:instrText>
        </w:r>
        <w:r w:rsidRPr="002D1895">
          <w:rPr>
            <w:rStyle w:val="Hyperlink"/>
            <w:noProof/>
          </w:rPr>
          <w:fldChar w:fldCharType="separate"/>
        </w:r>
        <w:r w:rsidRPr="002D1895">
          <w:rPr>
            <w:rStyle w:val="Hyperlink"/>
            <w:rFonts w:ascii="Arial" w:hAnsi="Arial" w:cs="Arial"/>
            <w:noProof/>
          </w:rPr>
          <w:t>Table 19: IAM Interface Design</w:t>
        </w:r>
        <w:r>
          <w:rPr>
            <w:noProof/>
            <w:webHidden/>
          </w:rPr>
          <w:tab/>
        </w:r>
        <w:r>
          <w:rPr>
            <w:noProof/>
            <w:webHidden/>
          </w:rPr>
          <w:fldChar w:fldCharType="begin"/>
        </w:r>
        <w:r>
          <w:rPr>
            <w:noProof/>
            <w:webHidden/>
          </w:rPr>
          <w:instrText xml:space="preserve"> PAGEREF _Toc535565149 \h </w:instrText>
        </w:r>
      </w:ins>
      <w:r>
        <w:rPr>
          <w:noProof/>
          <w:webHidden/>
        </w:rPr>
      </w:r>
      <w:r>
        <w:rPr>
          <w:noProof/>
          <w:webHidden/>
        </w:rPr>
        <w:fldChar w:fldCharType="separate"/>
      </w:r>
      <w:ins w:id="844" w:author="Author">
        <w:r>
          <w:rPr>
            <w:noProof/>
            <w:webHidden/>
          </w:rPr>
          <w:t>108</w:t>
        </w:r>
        <w:r>
          <w:rPr>
            <w:noProof/>
            <w:webHidden/>
          </w:rPr>
          <w:fldChar w:fldCharType="end"/>
        </w:r>
        <w:r w:rsidRPr="002D1895">
          <w:rPr>
            <w:rStyle w:val="Hyperlink"/>
            <w:noProof/>
          </w:rPr>
          <w:fldChar w:fldCharType="end"/>
        </w:r>
      </w:ins>
    </w:p>
    <w:p w14:paraId="2B1453B7" w14:textId="733A3CA5" w:rsidR="00027267" w:rsidDel="00FC7D2B" w:rsidRDefault="00027267">
      <w:pPr>
        <w:pStyle w:val="TableofFigures"/>
        <w:rPr>
          <w:del w:id="845" w:author="Author"/>
          <w:rFonts w:asciiTheme="minorHAnsi" w:eastAsiaTheme="minorEastAsia" w:hAnsiTheme="minorHAnsi" w:cstheme="minorBidi"/>
          <w:noProof/>
          <w:sz w:val="22"/>
          <w:szCs w:val="22"/>
        </w:rPr>
      </w:pPr>
      <w:del w:id="846" w:author="Author">
        <w:r w:rsidRPr="00FC7D2B" w:rsidDel="00FC7D2B">
          <w:rPr>
            <w:rFonts w:ascii="Arial" w:hAnsi="Arial" w:cs="Arial"/>
            <w:noProof/>
          </w:rPr>
          <w:delText>Table 1: FY 2016 Transaction Volumes</w:delText>
        </w:r>
        <w:r w:rsidDel="00FC7D2B">
          <w:rPr>
            <w:noProof/>
            <w:webHidden/>
          </w:rPr>
          <w:tab/>
          <w:delText>11</w:delText>
        </w:r>
      </w:del>
    </w:p>
    <w:p w14:paraId="45DC4F20" w14:textId="6D3947EC" w:rsidR="00027267" w:rsidDel="00FC7D2B" w:rsidRDefault="00027267">
      <w:pPr>
        <w:pStyle w:val="TableofFigures"/>
        <w:rPr>
          <w:del w:id="847" w:author="Author"/>
          <w:rFonts w:asciiTheme="minorHAnsi" w:eastAsiaTheme="minorEastAsia" w:hAnsiTheme="minorHAnsi" w:cstheme="minorBidi"/>
          <w:noProof/>
          <w:sz w:val="22"/>
          <w:szCs w:val="22"/>
        </w:rPr>
      </w:pPr>
      <w:del w:id="848" w:author="Author">
        <w:r w:rsidRPr="00FC7D2B" w:rsidDel="00FC7D2B">
          <w:rPr>
            <w:noProof/>
          </w:rPr>
          <w:delText>Table 2 - User Type by eBusiness Team</w:delText>
        </w:r>
        <w:r w:rsidDel="00FC7D2B">
          <w:rPr>
            <w:noProof/>
            <w:webHidden/>
          </w:rPr>
          <w:tab/>
          <w:delText>17</w:delText>
        </w:r>
      </w:del>
    </w:p>
    <w:p w14:paraId="2FD44895" w14:textId="54B50B12" w:rsidR="00027267" w:rsidDel="00FC7D2B" w:rsidRDefault="00027267">
      <w:pPr>
        <w:pStyle w:val="TableofFigures"/>
        <w:rPr>
          <w:del w:id="849" w:author="Author"/>
          <w:rFonts w:asciiTheme="minorHAnsi" w:eastAsiaTheme="minorEastAsia" w:hAnsiTheme="minorHAnsi" w:cstheme="minorBidi"/>
          <w:noProof/>
          <w:sz w:val="22"/>
          <w:szCs w:val="22"/>
        </w:rPr>
      </w:pPr>
      <w:del w:id="850" w:author="Author">
        <w:r w:rsidRPr="00FC7D2B" w:rsidDel="00FC7D2B">
          <w:rPr>
            <w:noProof/>
          </w:rPr>
          <w:delText>Table 3 - MCCF EDI TAS FHIR Resources by Product Line</w:delText>
        </w:r>
        <w:r w:rsidDel="00FC7D2B">
          <w:rPr>
            <w:noProof/>
            <w:webHidden/>
          </w:rPr>
          <w:tab/>
          <w:delText>27</w:delText>
        </w:r>
      </w:del>
    </w:p>
    <w:p w14:paraId="7DF13A51" w14:textId="068391B4" w:rsidR="00027267" w:rsidDel="00FC7D2B" w:rsidRDefault="00027267">
      <w:pPr>
        <w:pStyle w:val="TableofFigures"/>
        <w:rPr>
          <w:del w:id="851" w:author="Author"/>
          <w:rFonts w:asciiTheme="minorHAnsi" w:eastAsiaTheme="minorEastAsia" w:hAnsiTheme="minorHAnsi" w:cstheme="minorBidi"/>
          <w:noProof/>
          <w:sz w:val="22"/>
          <w:szCs w:val="22"/>
        </w:rPr>
      </w:pPr>
      <w:del w:id="852" w:author="Author">
        <w:r w:rsidRPr="00FC7D2B" w:rsidDel="00FC7D2B">
          <w:rPr>
            <w:noProof/>
          </w:rPr>
          <w:delText>Table 4 - MCCF EDI TAS Server Specifications</w:delText>
        </w:r>
        <w:r w:rsidDel="00FC7D2B">
          <w:rPr>
            <w:noProof/>
            <w:webHidden/>
          </w:rPr>
          <w:tab/>
          <w:delText>41</w:delText>
        </w:r>
      </w:del>
    </w:p>
    <w:p w14:paraId="2A572C7D" w14:textId="2EF32174" w:rsidR="00027267" w:rsidDel="00FC7D2B" w:rsidRDefault="00027267">
      <w:pPr>
        <w:pStyle w:val="TableofFigures"/>
        <w:rPr>
          <w:del w:id="853" w:author="Author"/>
          <w:rFonts w:asciiTheme="minorHAnsi" w:eastAsiaTheme="minorEastAsia" w:hAnsiTheme="minorHAnsi" w:cstheme="minorBidi"/>
          <w:noProof/>
          <w:sz w:val="22"/>
          <w:szCs w:val="22"/>
        </w:rPr>
      </w:pPr>
      <w:del w:id="854" w:author="Author">
        <w:r w:rsidRPr="00FC7D2B" w:rsidDel="00FC7D2B">
          <w:rPr>
            <w:noProof/>
          </w:rPr>
          <w:delText>Table 5 – Event Logfile to Table Row Mapping</w:delText>
        </w:r>
        <w:r w:rsidDel="00FC7D2B">
          <w:rPr>
            <w:noProof/>
            <w:webHidden/>
          </w:rPr>
          <w:tab/>
          <w:delText>73</w:delText>
        </w:r>
      </w:del>
    </w:p>
    <w:p w14:paraId="6D528303" w14:textId="42B4DFEF" w:rsidR="00027267" w:rsidDel="00FC7D2B" w:rsidRDefault="00027267">
      <w:pPr>
        <w:pStyle w:val="TableofFigures"/>
        <w:rPr>
          <w:del w:id="855" w:author="Author"/>
          <w:rFonts w:asciiTheme="minorHAnsi" w:eastAsiaTheme="minorEastAsia" w:hAnsiTheme="minorHAnsi" w:cstheme="minorBidi"/>
          <w:noProof/>
          <w:sz w:val="22"/>
          <w:szCs w:val="22"/>
        </w:rPr>
      </w:pPr>
      <w:del w:id="856" w:author="Author">
        <w:r w:rsidRPr="00FC7D2B" w:rsidDel="00FC7D2B">
          <w:rPr>
            <w:noProof/>
          </w:rPr>
          <w:delText>Table 6 - Exception Logfile to Table Row Mapping</w:delText>
        </w:r>
        <w:r w:rsidDel="00FC7D2B">
          <w:rPr>
            <w:noProof/>
            <w:webHidden/>
          </w:rPr>
          <w:tab/>
          <w:delText>74</w:delText>
        </w:r>
      </w:del>
    </w:p>
    <w:p w14:paraId="1178EE7F" w14:textId="7B3500DF" w:rsidR="00027267" w:rsidDel="00FC7D2B" w:rsidRDefault="00027267">
      <w:pPr>
        <w:pStyle w:val="TableofFigures"/>
        <w:rPr>
          <w:del w:id="857" w:author="Author"/>
          <w:rFonts w:asciiTheme="minorHAnsi" w:eastAsiaTheme="minorEastAsia" w:hAnsiTheme="minorHAnsi" w:cstheme="minorBidi"/>
          <w:noProof/>
          <w:sz w:val="22"/>
          <w:szCs w:val="22"/>
        </w:rPr>
      </w:pPr>
      <w:del w:id="858" w:author="Author">
        <w:r w:rsidRPr="00FC7D2B" w:rsidDel="00FC7D2B">
          <w:rPr>
            <w:noProof/>
          </w:rPr>
          <w:delText>Table 7 - Azure Storage Shared Access Signature</w:delText>
        </w:r>
        <w:r w:rsidDel="00FC7D2B">
          <w:rPr>
            <w:noProof/>
            <w:webHidden/>
          </w:rPr>
          <w:tab/>
          <w:delText>78</w:delText>
        </w:r>
      </w:del>
    </w:p>
    <w:p w14:paraId="676240E5" w14:textId="1051AD48" w:rsidR="00027267" w:rsidDel="00FC7D2B" w:rsidRDefault="00027267">
      <w:pPr>
        <w:pStyle w:val="TableofFigures"/>
        <w:rPr>
          <w:del w:id="859" w:author="Author"/>
          <w:rFonts w:asciiTheme="minorHAnsi" w:eastAsiaTheme="minorEastAsia" w:hAnsiTheme="minorHAnsi" w:cstheme="minorBidi"/>
          <w:noProof/>
          <w:sz w:val="22"/>
          <w:szCs w:val="22"/>
        </w:rPr>
      </w:pPr>
      <w:del w:id="860" w:author="Author">
        <w:r w:rsidRPr="00FC7D2B" w:rsidDel="00FC7D2B">
          <w:rPr>
            <w:noProof/>
          </w:rPr>
          <w:delText>Table 8 - MCCF EDI TAS Reporting Nightly Loading Sequence Flow Diagram</w:delText>
        </w:r>
        <w:r w:rsidDel="00FC7D2B">
          <w:rPr>
            <w:noProof/>
            <w:webHidden/>
          </w:rPr>
          <w:tab/>
          <w:delText>81</w:delText>
        </w:r>
      </w:del>
    </w:p>
    <w:p w14:paraId="3F608B53" w14:textId="7CDDDA7B" w:rsidR="00027267" w:rsidDel="00FC7D2B" w:rsidRDefault="00027267">
      <w:pPr>
        <w:pStyle w:val="TableofFigures"/>
        <w:rPr>
          <w:del w:id="861" w:author="Author"/>
          <w:rFonts w:asciiTheme="minorHAnsi" w:eastAsiaTheme="minorEastAsia" w:hAnsiTheme="minorHAnsi" w:cstheme="minorBidi"/>
          <w:noProof/>
          <w:sz w:val="22"/>
          <w:szCs w:val="22"/>
        </w:rPr>
      </w:pPr>
      <w:del w:id="862" w:author="Author">
        <w:r w:rsidRPr="00FC7D2B" w:rsidDel="00FC7D2B">
          <w:rPr>
            <w:rFonts w:ascii="Arial" w:hAnsi="Arial" w:cs="Arial"/>
            <w:noProof/>
          </w:rPr>
          <w:delText>Table 9 - MCCF EDI TAS Business Service Proxying</w:delText>
        </w:r>
        <w:r w:rsidDel="00FC7D2B">
          <w:rPr>
            <w:noProof/>
            <w:webHidden/>
          </w:rPr>
          <w:tab/>
          <w:delText>85</w:delText>
        </w:r>
      </w:del>
    </w:p>
    <w:p w14:paraId="75CDCBD6" w14:textId="4CE36A30" w:rsidR="00027267" w:rsidDel="00FC7D2B" w:rsidRDefault="00027267">
      <w:pPr>
        <w:pStyle w:val="TableofFigures"/>
        <w:rPr>
          <w:del w:id="863" w:author="Author"/>
          <w:rFonts w:asciiTheme="minorHAnsi" w:eastAsiaTheme="minorEastAsia" w:hAnsiTheme="minorHAnsi" w:cstheme="minorBidi"/>
          <w:noProof/>
          <w:sz w:val="22"/>
          <w:szCs w:val="22"/>
        </w:rPr>
      </w:pPr>
      <w:del w:id="864" w:author="Author">
        <w:r w:rsidRPr="00FC7D2B" w:rsidDel="00FC7D2B">
          <w:rPr>
            <w:noProof/>
          </w:rPr>
          <w:delText>Table 10 - MCCF EDI TAS Caching by Layer</w:delText>
        </w:r>
        <w:r w:rsidDel="00FC7D2B">
          <w:rPr>
            <w:noProof/>
            <w:webHidden/>
          </w:rPr>
          <w:tab/>
          <w:delText>90</w:delText>
        </w:r>
      </w:del>
    </w:p>
    <w:p w14:paraId="7311C507" w14:textId="51C6AD4E" w:rsidR="00027267" w:rsidDel="00FC7D2B" w:rsidRDefault="00027267">
      <w:pPr>
        <w:pStyle w:val="TableofFigures"/>
        <w:rPr>
          <w:del w:id="865" w:author="Author"/>
          <w:rFonts w:asciiTheme="minorHAnsi" w:eastAsiaTheme="minorEastAsia" w:hAnsiTheme="minorHAnsi" w:cstheme="minorBidi"/>
          <w:noProof/>
          <w:sz w:val="22"/>
          <w:szCs w:val="22"/>
        </w:rPr>
      </w:pPr>
      <w:del w:id="866" w:author="Author">
        <w:r w:rsidRPr="00FC7D2B" w:rsidDel="00FC7D2B">
          <w:rPr>
            <w:rFonts w:ascii="Arial" w:hAnsi="Arial" w:cs="Arial"/>
            <w:noProof/>
          </w:rPr>
          <w:delText>Table 11: DEV MAG Servers</w:delText>
        </w:r>
        <w:r w:rsidDel="00FC7D2B">
          <w:rPr>
            <w:noProof/>
            <w:webHidden/>
          </w:rPr>
          <w:tab/>
          <w:delText>99</w:delText>
        </w:r>
      </w:del>
    </w:p>
    <w:p w14:paraId="0BC09A27" w14:textId="3EBA9344" w:rsidR="00027267" w:rsidDel="00FC7D2B" w:rsidRDefault="00027267">
      <w:pPr>
        <w:pStyle w:val="TableofFigures"/>
        <w:rPr>
          <w:del w:id="867" w:author="Author"/>
          <w:rFonts w:asciiTheme="minorHAnsi" w:eastAsiaTheme="minorEastAsia" w:hAnsiTheme="minorHAnsi" w:cstheme="minorBidi"/>
          <w:noProof/>
          <w:sz w:val="22"/>
          <w:szCs w:val="22"/>
        </w:rPr>
      </w:pPr>
      <w:del w:id="868" w:author="Author">
        <w:r w:rsidRPr="00FC7D2B" w:rsidDel="00FC7D2B">
          <w:rPr>
            <w:rFonts w:ascii="Arial" w:hAnsi="Arial" w:cs="Arial"/>
            <w:noProof/>
          </w:rPr>
          <w:delText>Table 12: DEV MAG Connections</w:delText>
        </w:r>
        <w:r w:rsidDel="00FC7D2B">
          <w:rPr>
            <w:noProof/>
            <w:webHidden/>
          </w:rPr>
          <w:tab/>
          <w:delText>100</w:delText>
        </w:r>
      </w:del>
    </w:p>
    <w:p w14:paraId="76E68057" w14:textId="501C1B94" w:rsidR="00027267" w:rsidDel="00FC7D2B" w:rsidRDefault="00027267">
      <w:pPr>
        <w:pStyle w:val="TableofFigures"/>
        <w:rPr>
          <w:del w:id="869" w:author="Author"/>
          <w:rFonts w:asciiTheme="minorHAnsi" w:eastAsiaTheme="minorEastAsia" w:hAnsiTheme="minorHAnsi" w:cstheme="minorBidi"/>
          <w:noProof/>
          <w:sz w:val="22"/>
          <w:szCs w:val="22"/>
        </w:rPr>
      </w:pPr>
      <w:del w:id="870" w:author="Author">
        <w:r w:rsidRPr="00FC7D2B" w:rsidDel="00FC7D2B">
          <w:rPr>
            <w:rFonts w:ascii="Arial" w:hAnsi="Arial" w:cs="Arial"/>
            <w:noProof/>
          </w:rPr>
          <w:delText>Table 13: CI MAG Servers</w:delText>
        </w:r>
        <w:r w:rsidDel="00FC7D2B">
          <w:rPr>
            <w:noProof/>
            <w:webHidden/>
          </w:rPr>
          <w:tab/>
          <w:delText>101</w:delText>
        </w:r>
      </w:del>
    </w:p>
    <w:p w14:paraId="03D66FF6" w14:textId="1A668C44" w:rsidR="00027267" w:rsidDel="00FC7D2B" w:rsidRDefault="00027267">
      <w:pPr>
        <w:pStyle w:val="TableofFigures"/>
        <w:rPr>
          <w:del w:id="871" w:author="Author"/>
          <w:rFonts w:asciiTheme="minorHAnsi" w:eastAsiaTheme="minorEastAsia" w:hAnsiTheme="minorHAnsi" w:cstheme="minorBidi"/>
          <w:noProof/>
          <w:sz w:val="22"/>
          <w:szCs w:val="22"/>
        </w:rPr>
      </w:pPr>
      <w:del w:id="872" w:author="Author">
        <w:r w:rsidRPr="00FC7D2B" w:rsidDel="00FC7D2B">
          <w:rPr>
            <w:rFonts w:ascii="Arial" w:hAnsi="Arial" w:cs="Arial"/>
            <w:noProof/>
          </w:rPr>
          <w:delText>Table 14: CI MAG Servers</w:delText>
        </w:r>
        <w:r w:rsidDel="00FC7D2B">
          <w:rPr>
            <w:noProof/>
            <w:webHidden/>
          </w:rPr>
          <w:tab/>
          <w:delText>102</w:delText>
        </w:r>
      </w:del>
    </w:p>
    <w:p w14:paraId="5491E8A3" w14:textId="07E804C9" w:rsidR="00027267" w:rsidDel="00FC7D2B" w:rsidRDefault="00027267">
      <w:pPr>
        <w:pStyle w:val="TableofFigures"/>
        <w:rPr>
          <w:del w:id="873" w:author="Author"/>
          <w:rFonts w:asciiTheme="minorHAnsi" w:eastAsiaTheme="minorEastAsia" w:hAnsiTheme="minorHAnsi" w:cstheme="minorBidi"/>
          <w:noProof/>
          <w:sz w:val="22"/>
          <w:szCs w:val="22"/>
        </w:rPr>
      </w:pPr>
      <w:del w:id="874" w:author="Author">
        <w:r w:rsidRPr="00FC7D2B" w:rsidDel="00FC7D2B">
          <w:rPr>
            <w:rFonts w:ascii="Arial" w:hAnsi="Arial" w:cs="Arial"/>
            <w:noProof/>
          </w:rPr>
          <w:delText>Table 15: CI MAG Servers</w:delText>
        </w:r>
        <w:r w:rsidDel="00FC7D2B">
          <w:rPr>
            <w:noProof/>
            <w:webHidden/>
          </w:rPr>
          <w:tab/>
          <w:delText>104</w:delText>
        </w:r>
      </w:del>
    </w:p>
    <w:p w14:paraId="7C969EDC" w14:textId="6D6A04EC" w:rsidR="00027267" w:rsidDel="00FC7D2B" w:rsidRDefault="00027267">
      <w:pPr>
        <w:pStyle w:val="TableofFigures"/>
        <w:rPr>
          <w:del w:id="875" w:author="Author"/>
          <w:rFonts w:asciiTheme="minorHAnsi" w:eastAsiaTheme="minorEastAsia" w:hAnsiTheme="minorHAnsi" w:cstheme="minorBidi"/>
          <w:noProof/>
          <w:sz w:val="22"/>
          <w:szCs w:val="22"/>
        </w:rPr>
      </w:pPr>
      <w:del w:id="876" w:author="Author">
        <w:r w:rsidRPr="00FC7D2B" w:rsidDel="00FC7D2B">
          <w:rPr>
            <w:rFonts w:ascii="Arial" w:hAnsi="Arial" w:cs="Arial"/>
            <w:noProof/>
          </w:rPr>
          <w:delText>Table 16: CI MAG Servers</w:delText>
        </w:r>
        <w:r w:rsidDel="00FC7D2B">
          <w:rPr>
            <w:noProof/>
            <w:webHidden/>
          </w:rPr>
          <w:tab/>
          <w:delText>105</w:delText>
        </w:r>
      </w:del>
    </w:p>
    <w:p w14:paraId="39596279" w14:textId="54CA1044" w:rsidR="00027267" w:rsidDel="00FC7D2B" w:rsidRDefault="00027267">
      <w:pPr>
        <w:pStyle w:val="TableofFigures"/>
        <w:rPr>
          <w:del w:id="877" w:author="Author"/>
          <w:rFonts w:asciiTheme="minorHAnsi" w:eastAsiaTheme="minorEastAsia" w:hAnsiTheme="minorHAnsi" w:cstheme="minorBidi"/>
          <w:noProof/>
          <w:sz w:val="22"/>
          <w:szCs w:val="22"/>
        </w:rPr>
      </w:pPr>
      <w:del w:id="878" w:author="Author">
        <w:r w:rsidRPr="00FC7D2B" w:rsidDel="00FC7D2B">
          <w:rPr>
            <w:rFonts w:ascii="Arial" w:hAnsi="Arial" w:cs="Arial"/>
            <w:noProof/>
          </w:rPr>
          <w:delText>Table 17: FSC Interface Design</w:delText>
        </w:r>
        <w:r w:rsidDel="00FC7D2B">
          <w:rPr>
            <w:noProof/>
            <w:webHidden/>
          </w:rPr>
          <w:tab/>
          <w:delText>106</w:delText>
        </w:r>
      </w:del>
    </w:p>
    <w:p w14:paraId="35237BDF" w14:textId="49C90D7A" w:rsidR="00027267" w:rsidDel="00FC7D2B" w:rsidRDefault="00027267">
      <w:pPr>
        <w:pStyle w:val="TableofFigures"/>
        <w:rPr>
          <w:del w:id="879" w:author="Author"/>
          <w:rFonts w:asciiTheme="minorHAnsi" w:eastAsiaTheme="minorEastAsia" w:hAnsiTheme="minorHAnsi" w:cstheme="minorBidi"/>
          <w:noProof/>
          <w:sz w:val="22"/>
          <w:szCs w:val="22"/>
        </w:rPr>
      </w:pPr>
      <w:del w:id="880" w:author="Author">
        <w:r w:rsidRPr="00FC7D2B" w:rsidDel="00FC7D2B">
          <w:rPr>
            <w:rFonts w:ascii="Arial" w:hAnsi="Arial" w:cs="Arial"/>
            <w:noProof/>
          </w:rPr>
          <w:delText>Table 18: Planned Nuance Claim Scrubber Interface Design</w:delText>
        </w:r>
        <w:r w:rsidDel="00FC7D2B">
          <w:rPr>
            <w:noProof/>
            <w:webHidden/>
          </w:rPr>
          <w:tab/>
          <w:delText>107</w:delText>
        </w:r>
      </w:del>
    </w:p>
    <w:p w14:paraId="2D53F188" w14:textId="1EF3526B" w:rsidR="00027267" w:rsidDel="00FC7D2B" w:rsidRDefault="00027267">
      <w:pPr>
        <w:pStyle w:val="TableofFigures"/>
        <w:rPr>
          <w:del w:id="881" w:author="Author"/>
          <w:rFonts w:asciiTheme="minorHAnsi" w:eastAsiaTheme="minorEastAsia" w:hAnsiTheme="minorHAnsi" w:cstheme="minorBidi"/>
          <w:noProof/>
          <w:sz w:val="22"/>
          <w:szCs w:val="22"/>
        </w:rPr>
      </w:pPr>
      <w:del w:id="882" w:author="Author">
        <w:r w:rsidRPr="00FC7D2B" w:rsidDel="00FC7D2B">
          <w:rPr>
            <w:rFonts w:ascii="Arial" w:hAnsi="Arial" w:cs="Arial"/>
            <w:noProof/>
          </w:rPr>
          <w:delText>Table 19: IAM Interface Design</w:delText>
        </w:r>
        <w:r w:rsidDel="00FC7D2B">
          <w:rPr>
            <w:noProof/>
            <w:webHidden/>
          </w:rPr>
          <w:tab/>
          <w:delText>107</w:delText>
        </w:r>
      </w:del>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2"/>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887" w:name="_Toc535565016"/>
      <w:r w:rsidRPr="00F458A0">
        <w:lastRenderedPageBreak/>
        <w:t>Introduction</w:t>
      </w:r>
      <w:bookmarkEnd w:id="887"/>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(ePMO),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888" w:name="_Toc535565017"/>
      <w:commentRangeStart w:id="889"/>
      <w:commentRangeStart w:id="890"/>
      <w:commentRangeStart w:id="891"/>
      <w:r w:rsidRPr="00F458A0">
        <w:lastRenderedPageBreak/>
        <w:t>Scope</w:t>
      </w:r>
      <w:commentRangeEnd w:id="889"/>
      <w:r w:rsidR="00A2462F">
        <w:rPr>
          <w:rStyle w:val="CommentReference"/>
          <w:rFonts w:eastAsia="Calibri"/>
          <w:b w:val="0"/>
          <w:bCs w:val="0"/>
        </w:rPr>
        <w:commentReference w:id="889"/>
      </w:r>
      <w:commentRangeEnd w:id="890"/>
      <w:r w:rsidR="009F24D0">
        <w:rPr>
          <w:rStyle w:val="CommentReference"/>
          <w:rFonts w:eastAsia="Calibri"/>
          <w:b w:val="0"/>
          <w:bCs w:val="0"/>
        </w:rPr>
        <w:commentReference w:id="890"/>
      </w:r>
      <w:commentRangeEnd w:id="891"/>
      <w:r w:rsidR="00E0674A">
        <w:rPr>
          <w:rStyle w:val="CommentReference"/>
          <w:rFonts w:eastAsia="Calibri"/>
          <w:b w:val="0"/>
          <w:bCs w:val="0"/>
        </w:rPr>
        <w:commentReference w:id="891"/>
      </w:r>
      <w:bookmarkEnd w:id="888"/>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892" w:name="_Toc535565018"/>
      <w:r w:rsidRPr="00F458A0">
        <w:t>Background</w:t>
      </w:r>
      <w:bookmarkEnd w:id="892"/>
    </w:p>
    <w:p w14:paraId="0240D9AD" w14:textId="77777777" w:rsidR="00A17716" w:rsidRPr="00F458A0" w:rsidRDefault="00A17716" w:rsidP="00A17716">
      <w:pPr>
        <w:pStyle w:val="Heading2"/>
      </w:pPr>
      <w:bookmarkStart w:id="893" w:name="_Toc535565019"/>
      <w:r w:rsidRPr="00F458A0">
        <w:t>Overview of the System</w:t>
      </w:r>
      <w:bookmarkEnd w:id="893"/>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894" w:name="_Toc535565020"/>
      <w:commentRangeStart w:id="895"/>
      <w:commentRangeStart w:id="896"/>
      <w:r w:rsidRPr="00F458A0">
        <w:t>Business Process Overview</w:t>
      </w:r>
      <w:commentRangeEnd w:id="895"/>
      <w:r w:rsidR="00A2462F">
        <w:rPr>
          <w:rStyle w:val="CommentReference"/>
          <w:rFonts w:eastAsia="Calibri"/>
          <w:b w:val="0"/>
          <w:bCs w:val="0"/>
        </w:rPr>
        <w:commentReference w:id="895"/>
      </w:r>
      <w:commentRangeEnd w:id="896"/>
      <w:r w:rsidR="009F24D0">
        <w:rPr>
          <w:rStyle w:val="CommentReference"/>
          <w:rFonts w:eastAsia="Calibri"/>
          <w:b w:val="0"/>
          <w:bCs w:val="0"/>
        </w:rPr>
        <w:commentReference w:id="896"/>
      </w:r>
      <w:bookmarkEnd w:id="894"/>
    </w:p>
    <w:p w14:paraId="64F5CF99" w14:textId="1ACCA116" w:rsidR="00A17716" w:rsidRPr="006106FB" w:rsidRDefault="00A17716" w:rsidP="000D3354">
      <w:pPr>
        <w:pStyle w:val="BodyText"/>
        <w:rPr>
          <w:rFonts w:ascii="Arial" w:hAnsi="Arial" w:cs="Arial"/>
        </w:rPr>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r w:rsidR="006106FB">
        <w:t xml:space="preserve"> </w:t>
      </w:r>
      <w:r w:rsidR="000D3354">
        <w:t xml:space="preserve">The figure that follows </w:t>
      </w:r>
      <w:r w:rsidR="006106FB">
        <w:t xml:space="preserve">below, </w:t>
      </w:r>
      <w:r w:rsidR="006106FB" w:rsidRPr="006106FB">
        <w:t>VA Revenue Cycle Business Process</w:t>
      </w:r>
      <w:r w:rsidR="006106FB">
        <w:t>,</w:t>
      </w:r>
      <w:r w:rsidRPr="006106FB">
        <w:t xml:space="preserve"> shows the high-level business process starting from patient intake to receipt of payment for care that was provided. The other out-of-scope steps </w:t>
      </w:r>
      <w:r w:rsidRPr="00F458A0">
        <w:t>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897" w:name="_Toc536002831"/>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897"/>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898" w:name="_Toc535565021"/>
      <w:commentRangeStart w:id="899"/>
      <w:commentRangeStart w:id="900"/>
      <w:r w:rsidRPr="00F458A0">
        <w:rPr>
          <w:rStyle w:val="Strong"/>
          <w:b/>
          <w:bCs/>
        </w:rPr>
        <w:t>High-level Claims Process</w:t>
      </w:r>
      <w:commentRangeEnd w:id="899"/>
      <w:r w:rsidR="00A562B9">
        <w:rPr>
          <w:rStyle w:val="CommentReference"/>
          <w:rFonts w:eastAsia="Calibri"/>
          <w:b w:val="0"/>
          <w:bCs w:val="0"/>
        </w:rPr>
        <w:commentReference w:id="899"/>
      </w:r>
      <w:commentRangeEnd w:id="900"/>
      <w:r w:rsidR="009F24D0">
        <w:rPr>
          <w:rStyle w:val="CommentReference"/>
          <w:rFonts w:eastAsia="Calibri"/>
          <w:b w:val="0"/>
          <w:bCs w:val="0"/>
        </w:rPr>
        <w:commentReference w:id="900"/>
      </w:r>
      <w:bookmarkEnd w:id="898"/>
    </w:p>
    <w:p w14:paraId="795C4F76" w14:textId="77777777" w:rsidR="00A17716" w:rsidRPr="00F458A0" w:rsidRDefault="00A17716" w:rsidP="00037C8C">
      <w:pPr>
        <w:pStyle w:val="Step"/>
        <w:numPr>
          <w:ilvl w:val="0"/>
          <w:numId w:val="45"/>
        </w:numPr>
      </w:pPr>
      <w:r w:rsidRPr="00F458A0">
        <w:t>Billing staff process third party claims using VistA IB, which is integrated with other VistA modules. The data used to process the claims comes from the inpatient and/or outpatient records within VistA.</w:t>
      </w:r>
    </w:p>
    <w:p w14:paraId="65614CA3" w14:textId="374C7AF8" w:rsidR="00A17716" w:rsidRPr="00F458A0" w:rsidRDefault="00A17716" w:rsidP="00EB525A">
      <w:pPr>
        <w:pStyle w:val="Step"/>
      </w:pPr>
      <w:r w:rsidRPr="00F458A0">
        <w:t xml:space="preserve">When the billing staff has finished processing the claims, they authorize the claim for transmission to a </w:t>
      </w:r>
      <w:r w:rsidR="000F7862" w:rsidRPr="00F458A0">
        <w:t>third-party</w:t>
      </w:r>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FileMan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0C165BDB"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r w:rsidR="000F7862" w:rsidRPr="00F458A0">
        <w:t>whether</w:t>
      </w:r>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50CE9947" w:rsidR="00A17716" w:rsidRPr="00F458A0" w:rsidRDefault="00A17716" w:rsidP="00EB525A">
      <w:pPr>
        <w:pStyle w:val="Step"/>
      </w:pPr>
      <w:r w:rsidRPr="00F458A0">
        <w:t xml:space="preserve">The HCCH transmits the 837 </w:t>
      </w:r>
      <w:r w:rsidR="000F7862" w:rsidRPr="00F458A0">
        <w:t>claims</w:t>
      </w:r>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901" w:name="_Toc535565022"/>
      <w:commentRangeStart w:id="902"/>
      <w:commentRangeStart w:id="903"/>
      <w:r w:rsidRPr="00F458A0">
        <w:rPr>
          <w:rStyle w:val="Strong"/>
          <w:b/>
          <w:bCs/>
        </w:rPr>
        <w:t>High-level Request for Additional Information Process</w:t>
      </w:r>
      <w:commentRangeEnd w:id="902"/>
      <w:r w:rsidR="00A562B9">
        <w:rPr>
          <w:rStyle w:val="CommentReference"/>
          <w:rFonts w:eastAsia="Calibri"/>
          <w:b w:val="0"/>
          <w:bCs w:val="0"/>
        </w:rPr>
        <w:commentReference w:id="902"/>
      </w:r>
      <w:commentRangeEnd w:id="903"/>
      <w:r w:rsidR="009F24D0">
        <w:rPr>
          <w:rStyle w:val="CommentReference"/>
          <w:rFonts w:eastAsia="Calibri"/>
          <w:b w:val="0"/>
          <w:bCs w:val="0"/>
        </w:rPr>
        <w:commentReference w:id="903"/>
      </w:r>
      <w:bookmarkEnd w:id="901"/>
    </w:p>
    <w:p w14:paraId="3491947D" w14:textId="77777777" w:rsidR="00A17716" w:rsidRPr="00F458A0" w:rsidRDefault="00A17716" w:rsidP="00037C8C">
      <w:pPr>
        <w:pStyle w:val="Step"/>
        <w:numPr>
          <w:ilvl w:val="0"/>
          <w:numId w:val="46"/>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The VLTrader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904" w:name="_Toc535565023"/>
      <w:commentRangeStart w:id="905"/>
      <w:commentRangeStart w:id="906"/>
      <w:r w:rsidRPr="00F458A0">
        <w:rPr>
          <w:rStyle w:val="Strong"/>
          <w:b/>
          <w:bCs/>
        </w:rPr>
        <w:t>High-level Pre-certification Process</w:t>
      </w:r>
      <w:commentRangeEnd w:id="905"/>
      <w:r w:rsidR="00A562B9">
        <w:rPr>
          <w:rStyle w:val="CommentReference"/>
          <w:rFonts w:eastAsia="Calibri"/>
          <w:b w:val="0"/>
          <w:bCs w:val="0"/>
        </w:rPr>
        <w:commentReference w:id="905"/>
      </w:r>
      <w:commentRangeEnd w:id="906"/>
      <w:r w:rsidR="009F24D0">
        <w:rPr>
          <w:rStyle w:val="CommentReference"/>
          <w:rFonts w:eastAsia="Calibri"/>
          <w:b w:val="0"/>
          <w:bCs w:val="0"/>
        </w:rPr>
        <w:commentReference w:id="906"/>
      </w:r>
      <w:bookmarkEnd w:id="904"/>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037C8C">
      <w:pPr>
        <w:pStyle w:val="Step"/>
        <w:numPr>
          <w:ilvl w:val="0"/>
          <w:numId w:val="47"/>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907" w:name="_Toc535565024"/>
      <w:r w:rsidRPr="00F458A0">
        <w:t>Overview of the Significant Requirements</w:t>
      </w:r>
      <w:bookmarkEnd w:id="907"/>
    </w:p>
    <w:p w14:paraId="189588E0" w14:textId="77777777" w:rsidR="00A17716" w:rsidRPr="00F458A0" w:rsidRDefault="00A17716" w:rsidP="00A17716">
      <w:pPr>
        <w:pStyle w:val="Heading3"/>
      </w:pPr>
      <w:bookmarkStart w:id="908" w:name="_Toc535565025"/>
      <w:r w:rsidRPr="00F458A0">
        <w:t>Architecture Platform Epics</w:t>
      </w:r>
      <w:bookmarkEnd w:id="908"/>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1249614A"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r w:rsidR="000F7862" w:rsidRPr="00F458A0">
        <w:t>high-level</w:t>
      </w:r>
      <w:r w:rsidRPr="00F458A0">
        <w:t xml:space="preserve"> sequence for the work.</w:t>
      </w:r>
    </w:p>
    <w:p w14:paraId="5765DC60" w14:textId="6425ACE0" w:rsidR="00A17716" w:rsidRDefault="00A17716" w:rsidP="00A17716">
      <w:pPr>
        <w:pStyle w:val="BodyText"/>
      </w:pPr>
      <w:r>
        <w:t xml:space="preserve">The current set of epics and user stories are </w:t>
      </w:r>
      <w:r w:rsidR="00EC5A43">
        <w:t>structure</w:t>
      </w:r>
      <w:r w:rsidR="00B04961">
        <w:t xml:space="preserve">d in a hierarchy with Initiatives at the highest level, Capabilities at the next level down, and </w:t>
      </w:r>
      <w:r w:rsidR="000F7862">
        <w:t>Features</w:t>
      </w:r>
      <w:r w:rsidR="00B04961">
        <w:t xml:space="preserve"> at the level under Capabilities</w:t>
      </w:r>
      <w:r>
        <w:t>.</w:t>
      </w:r>
      <w:r w:rsidR="00B04961">
        <w:t xml:space="preserve"> User Stories are assigned to Features for the work needed to develop and deploy each Feature. The list below contains the Initiatives, Capabilities and Features defined by the eBusiness Solutions Office for MCCF EDI TAS. This SDD documents details for the Cloud First Initiative, so the hierarchy for that initiative is shown</w:t>
      </w:r>
      <w:commentRangeStart w:id="909"/>
      <w:commentRangeStart w:id="910"/>
      <w:r w:rsidR="00B04961">
        <w:t>.</w:t>
      </w:r>
      <w:commentRangeEnd w:id="909"/>
      <w:r w:rsidR="00A562B9">
        <w:rPr>
          <w:rStyle w:val="CommentReference"/>
        </w:rPr>
        <w:commentReference w:id="909"/>
      </w:r>
      <w:commentRangeEnd w:id="910"/>
      <w:r w:rsidR="009F24D0">
        <w:rPr>
          <w:rStyle w:val="CommentReference"/>
        </w:rPr>
        <w:commentReference w:id="910"/>
      </w:r>
    </w:p>
    <w:p w14:paraId="3E03C214" w14:textId="77777777" w:rsidR="005C575C" w:rsidRDefault="005C575C" w:rsidP="00037C8C">
      <w:pPr>
        <w:pStyle w:val="BodyText"/>
        <w:numPr>
          <w:ilvl w:val="0"/>
          <w:numId w:val="51"/>
        </w:numPr>
      </w:pPr>
      <w:r>
        <w:t>I1</w:t>
      </w:r>
      <w:r>
        <w:tab/>
        <w:t>Maintain Compliance</w:t>
      </w:r>
    </w:p>
    <w:p w14:paraId="31393E93" w14:textId="77777777" w:rsidR="005C575C" w:rsidRDefault="005C575C" w:rsidP="00037C8C">
      <w:pPr>
        <w:pStyle w:val="BodyText"/>
        <w:numPr>
          <w:ilvl w:val="0"/>
          <w:numId w:val="51"/>
        </w:numPr>
      </w:pPr>
      <w:r>
        <w:t>I2</w:t>
      </w:r>
      <w:r>
        <w:tab/>
        <w:t>Vista Enhancements</w:t>
      </w:r>
    </w:p>
    <w:p w14:paraId="7C2267EA" w14:textId="77777777" w:rsidR="005C575C" w:rsidRDefault="005C575C" w:rsidP="00037C8C">
      <w:pPr>
        <w:pStyle w:val="BodyText"/>
        <w:numPr>
          <w:ilvl w:val="0"/>
          <w:numId w:val="51"/>
        </w:numPr>
      </w:pPr>
      <w:r>
        <w:t>I3</w:t>
      </w:r>
      <w:r>
        <w:tab/>
        <w:t>Cloud First Initiative (VA Enterprise Cloud)</w:t>
      </w:r>
    </w:p>
    <w:p w14:paraId="4EF96608" w14:textId="77777777" w:rsidR="005C575C" w:rsidRDefault="005C575C" w:rsidP="00037C8C">
      <w:pPr>
        <w:pStyle w:val="BodyText"/>
        <w:numPr>
          <w:ilvl w:val="1"/>
          <w:numId w:val="51"/>
        </w:numPr>
      </w:pPr>
      <w:r>
        <w:t>C1</w:t>
      </w:r>
      <w:r>
        <w:tab/>
        <w:t>Reporting</w:t>
      </w:r>
    </w:p>
    <w:p w14:paraId="50CC1BA5" w14:textId="77777777" w:rsidR="005C575C" w:rsidRDefault="005C575C" w:rsidP="00037C8C">
      <w:pPr>
        <w:pStyle w:val="BodyText"/>
        <w:numPr>
          <w:ilvl w:val="2"/>
          <w:numId w:val="51"/>
        </w:numPr>
      </w:pPr>
      <w:r>
        <w:t>F7</w:t>
      </w:r>
      <w:r>
        <w:tab/>
        <w:t>ECME OPECC Reports</w:t>
      </w:r>
    </w:p>
    <w:p w14:paraId="414D6182" w14:textId="77777777" w:rsidR="005C575C" w:rsidRDefault="005C575C" w:rsidP="00037C8C">
      <w:pPr>
        <w:pStyle w:val="BodyText"/>
        <w:numPr>
          <w:ilvl w:val="2"/>
          <w:numId w:val="51"/>
        </w:numPr>
      </w:pPr>
      <w:r>
        <w:t>F8</w:t>
      </w:r>
      <w:r>
        <w:tab/>
        <w:t>EDI Lockbox Reports</w:t>
      </w:r>
    </w:p>
    <w:p w14:paraId="50A28687" w14:textId="77777777" w:rsidR="005C575C" w:rsidRDefault="005C575C" w:rsidP="00037C8C">
      <w:pPr>
        <w:pStyle w:val="BodyText"/>
        <w:numPr>
          <w:ilvl w:val="1"/>
          <w:numId w:val="51"/>
        </w:numPr>
      </w:pPr>
      <w:r>
        <w:t>C2</w:t>
      </w:r>
      <w:r>
        <w:tab/>
        <w:t>Screens</w:t>
      </w:r>
    </w:p>
    <w:p w14:paraId="060FBBC5" w14:textId="77777777" w:rsidR="005C575C" w:rsidRDefault="005C575C" w:rsidP="00037C8C">
      <w:pPr>
        <w:pStyle w:val="BodyText"/>
        <w:numPr>
          <w:ilvl w:val="2"/>
          <w:numId w:val="51"/>
        </w:numPr>
      </w:pPr>
      <w:r>
        <w:t>F9</w:t>
      </w:r>
      <w:r>
        <w:tab/>
        <w:t>Insurance Company Editor</w:t>
      </w:r>
    </w:p>
    <w:p w14:paraId="24A31610" w14:textId="77777777" w:rsidR="005C575C" w:rsidRDefault="005C575C" w:rsidP="00037C8C">
      <w:pPr>
        <w:pStyle w:val="BodyText"/>
        <w:numPr>
          <w:ilvl w:val="2"/>
          <w:numId w:val="51"/>
        </w:numPr>
      </w:pPr>
      <w:r>
        <w:lastRenderedPageBreak/>
        <w:t>F19</w:t>
      </w:r>
      <w:r>
        <w:tab/>
        <w:t>ECME OPECC Screens</w:t>
      </w:r>
    </w:p>
    <w:p w14:paraId="1F921EB5" w14:textId="77777777" w:rsidR="005C575C" w:rsidRDefault="005C575C" w:rsidP="00037C8C">
      <w:pPr>
        <w:pStyle w:val="BodyText"/>
        <w:numPr>
          <w:ilvl w:val="2"/>
          <w:numId w:val="51"/>
        </w:numPr>
      </w:pPr>
      <w:r>
        <w:t>F47</w:t>
      </w:r>
      <w:r>
        <w:tab/>
        <w:t>eIV Linking &amp; Activating Phase I</w:t>
      </w:r>
    </w:p>
    <w:p w14:paraId="43B0D6C0" w14:textId="77777777" w:rsidR="005C575C" w:rsidRDefault="005C575C" w:rsidP="00037C8C">
      <w:pPr>
        <w:pStyle w:val="BodyText"/>
        <w:numPr>
          <w:ilvl w:val="2"/>
          <w:numId w:val="51"/>
        </w:numPr>
      </w:pPr>
      <w:r>
        <w:t>F60</w:t>
      </w:r>
      <w:r>
        <w:tab/>
        <w:t>ERA/APAR Worklist</w:t>
      </w:r>
    </w:p>
    <w:p w14:paraId="722B6B26" w14:textId="77777777" w:rsidR="005C575C" w:rsidRDefault="005C575C" w:rsidP="00037C8C">
      <w:pPr>
        <w:pStyle w:val="BodyText"/>
        <w:numPr>
          <w:ilvl w:val="2"/>
          <w:numId w:val="51"/>
        </w:numPr>
      </w:pPr>
      <w:r>
        <w:t>F61</w:t>
      </w:r>
      <w:r>
        <w:tab/>
        <w:t>Receipt Profile Worklist</w:t>
      </w:r>
    </w:p>
    <w:p w14:paraId="06BA8420" w14:textId="77777777" w:rsidR="005C575C" w:rsidRDefault="005C575C" w:rsidP="00037C8C">
      <w:pPr>
        <w:pStyle w:val="BodyText"/>
        <w:numPr>
          <w:ilvl w:val="1"/>
          <w:numId w:val="51"/>
        </w:numPr>
      </w:pPr>
      <w:r>
        <w:t>C3</w:t>
      </w:r>
      <w:r>
        <w:tab/>
        <w:t>Infrastructure</w:t>
      </w:r>
    </w:p>
    <w:p w14:paraId="3C6B61B8" w14:textId="77777777" w:rsidR="005C575C" w:rsidRDefault="005C575C" w:rsidP="00037C8C">
      <w:pPr>
        <w:pStyle w:val="BodyText"/>
        <w:numPr>
          <w:ilvl w:val="2"/>
          <w:numId w:val="51"/>
        </w:numPr>
      </w:pPr>
      <w:r>
        <w:t>F32</w:t>
      </w:r>
      <w:r>
        <w:tab/>
        <w:t>VistA Data Access Infrastructure</w:t>
      </w:r>
    </w:p>
    <w:p w14:paraId="7E909C1E" w14:textId="77777777" w:rsidR="005C575C" w:rsidRDefault="005C575C" w:rsidP="00037C8C">
      <w:pPr>
        <w:pStyle w:val="BodyText"/>
        <w:numPr>
          <w:ilvl w:val="2"/>
          <w:numId w:val="51"/>
        </w:numPr>
      </w:pPr>
      <w:r>
        <w:t>F34</w:t>
      </w:r>
      <w:r>
        <w:tab/>
        <w:t>TAS Reporting Infrastructure</w:t>
      </w:r>
    </w:p>
    <w:p w14:paraId="0CC227A8" w14:textId="77777777" w:rsidR="005C575C" w:rsidRDefault="005C575C" w:rsidP="00037C8C">
      <w:pPr>
        <w:pStyle w:val="BodyText"/>
        <w:numPr>
          <w:ilvl w:val="1"/>
          <w:numId w:val="51"/>
        </w:numPr>
      </w:pPr>
      <w:r>
        <w:t>C7</w:t>
      </w:r>
      <w:r>
        <w:tab/>
        <w:t>No Touch</w:t>
      </w:r>
    </w:p>
    <w:p w14:paraId="0F781C25" w14:textId="77777777" w:rsidR="005C575C" w:rsidRDefault="005C575C" w:rsidP="00037C8C">
      <w:pPr>
        <w:pStyle w:val="BodyText"/>
        <w:numPr>
          <w:ilvl w:val="2"/>
          <w:numId w:val="51"/>
        </w:numPr>
      </w:pPr>
      <w:r>
        <w:t>F10</w:t>
      </w:r>
      <w:r>
        <w:tab/>
        <w:t>eBilling No Touch</w:t>
      </w:r>
    </w:p>
    <w:p w14:paraId="0DDC6F31" w14:textId="77777777" w:rsidR="005C575C" w:rsidRDefault="005C575C" w:rsidP="00037C8C">
      <w:pPr>
        <w:pStyle w:val="BodyText"/>
        <w:numPr>
          <w:ilvl w:val="1"/>
          <w:numId w:val="51"/>
        </w:numPr>
      </w:pPr>
      <w:r>
        <w:t>C8</w:t>
      </w:r>
      <w:r>
        <w:tab/>
        <w:t>Insurance Capture</w:t>
      </w:r>
    </w:p>
    <w:p w14:paraId="5CA263AC" w14:textId="77777777" w:rsidR="005C575C" w:rsidRDefault="005C575C" w:rsidP="00037C8C">
      <w:pPr>
        <w:pStyle w:val="BodyText"/>
        <w:numPr>
          <w:ilvl w:val="2"/>
          <w:numId w:val="51"/>
        </w:numPr>
      </w:pPr>
      <w:r>
        <w:t>F20</w:t>
      </w:r>
      <w:r>
        <w:tab/>
        <w:t>Electronic Insurance Coverage Discovery (EICD)</w:t>
      </w:r>
    </w:p>
    <w:p w14:paraId="5CD69227" w14:textId="77777777" w:rsidR="005C575C" w:rsidRDefault="005C575C" w:rsidP="00037C8C">
      <w:pPr>
        <w:pStyle w:val="BodyText"/>
        <w:numPr>
          <w:ilvl w:val="2"/>
          <w:numId w:val="51"/>
        </w:numPr>
      </w:pPr>
      <w:r>
        <w:t>F50</w:t>
      </w:r>
      <w:r>
        <w:tab/>
        <w:t>Insurance Verification Phase I</w:t>
      </w:r>
    </w:p>
    <w:p w14:paraId="2EB1C5C0" w14:textId="77777777" w:rsidR="005C575C" w:rsidRDefault="005C575C" w:rsidP="00037C8C">
      <w:pPr>
        <w:pStyle w:val="BodyText"/>
        <w:numPr>
          <w:ilvl w:val="1"/>
          <w:numId w:val="51"/>
        </w:numPr>
      </w:pPr>
      <w:r>
        <w:t>C9</w:t>
      </w:r>
      <w:r>
        <w:tab/>
        <w:t>Financial Service Center (FSC) Interface</w:t>
      </w:r>
    </w:p>
    <w:p w14:paraId="74FC1995" w14:textId="77777777" w:rsidR="005C575C" w:rsidRDefault="005C575C" w:rsidP="00037C8C">
      <w:pPr>
        <w:pStyle w:val="BodyText"/>
        <w:numPr>
          <w:ilvl w:val="2"/>
          <w:numId w:val="51"/>
        </w:numPr>
      </w:pPr>
      <w:r>
        <w:t>F11</w:t>
      </w:r>
      <w:r>
        <w:tab/>
        <w:t>837 Porting</w:t>
      </w:r>
    </w:p>
    <w:p w14:paraId="066E6A3C" w14:textId="77777777" w:rsidR="005C575C" w:rsidRDefault="005C575C" w:rsidP="00037C8C">
      <w:pPr>
        <w:pStyle w:val="BodyText"/>
        <w:numPr>
          <w:ilvl w:val="2"/>
          <w:numId w:val="51"/>
        </w:numPr>
      </w:pPr>
      <w:r>
        <w:t>F15</w:t>
      </w:r>
      <w:r>
        <w:tab/>
        <w:t>Interface with FSC – Inbound/Outbound 278</w:t>
      </w:r>
    </w:p>
    <w:p w14:paraId="54EE3213" w14:textId="77777777" w:rsidR="005C575C" w:rsidRDefault="005C575C" w:rsidP="00037C8C">
      <w:pPr>
        <w:pStyle w:val="BodyText"/>
        <w:numPr>
          <w:ilvl w:val="2"/>
          <w:numId w:val="51"/>
        </w:numPr>
      </w:pPr>
      <w:r>
        <w:t>F28</w:t>
      </w:r>
      <w:r>
        <w:tab/>
        <w:t>277 STAT Porting</w:t>
      </w:r>
    </w:p>
    <w:p w14:paraId="5103D82C" w14:textId="77777777" w:rsidR="005C575C" w:rsidRDefault="005C575C" w:rsidP="00037C8C">
      <w:pPr>
        <w:pStyle w:val="BodyText"/>
        <w:numPr>
          <w:ilvl w:val="2"/>
          <w:numId w:val="51"/>
        </w:numPr>
      </w:pPr>
      <w:r>
        <w:t>F29</w:t>
      </w:r>
      <w:r>
        <w:tab/>
        <w:t>278 Porting</w:t>
      </w:r>
    </w:p>
    <w:p w14:paraId="1B88DE96" w14:textId="77777777" w:rsidR="005C575C" w:rsidRDefault="005C575C" w:rsidP="00037C8C">
      <w:pPr>
        <w:pStyle w:val="BodyText"/>
        <w:numPr>
          <w:ilvl w:val="2"/>
          <w:numId w:val="51"/>
        </w:numPr>
      </w:pPr>
      <w:r>
        <w:t>F30</w:t>
      </w:r>
      <w:r>
        <w:tab/>
        <w:t>277 RFAI Porting</w:t>
      </w:r>
    </w:p>
    <w:p w14:paraId="6CCFE8B8" w14:textId="77777777" w:rsidR="005C575C" w:rsidRDefault="005C575C" w:rsidP="00037C8C">
      <w:pPr>
        <w:pStyle w:val="BodyText"/>
        <w:numPr>
          <w:ilvl w:val="1"/>
          <w:numId w:val="51"/>
        </w:numPr>
      </w:pPr>
      <w:r>
        <w:t>C11</w:t>
      </w:r>
      <w:r>
        <w:tab/>
        <w:t>Worklists</w:t>
      </w:r>
    </w:p>
    <w:p w14:paraId="7F1FDEF0" w14:textId="77777777" w:rsidR="005C575C" w:rsidRDefault="005C575C" w:rsidP="00037C8C">
      <w:pPr>
        <w:pStyle w:val="BodyText"/>
        <w:numPr>
          <w:ilvl w:val="2"/>
          <w:numId w:val="51"/>
        </w:numPr>
      </w:pPr>
      <w:r>
        <w:t>F37</w:t>
      </w:r>
      <w:r>
        <w:tab/>
        <w:t>ECME OPECC Workflow</w:t>
      </w:r>
    </w:p>
    <w:p w14:paraId="04B8A663" w14:textId="77777777" w:rsidR="005C575C" w:rsidRDefault="005C575C" w:rsidP="00037C8C">
      <w:pPr>
        <w:pStyle w:val="BodyText"/>
        <w:numPr>
          <w:ilvl w:val="1"/>
          <w:numId w:val="51"/>
        </w:numPr>
      </w:pPr>
      <w:r>
        <w:t>C12</w:t>
      </w:r>
      <w:r>
        <w:tab/>
        <w:t>User/Role Management</w:t>
      </w:r>
    </w:p>
    <w:p w14:paraId="3AD3C78E" w14:textId="77777777" w:rsidR="005C575C" w:rsidRDefault="005C575C" w:rsidP="00037C8C">
      <w:pPr>
        <w:pStyle w:val="BodyText"/>
        <w:numPr>
          <w:ilvl w:val="2"/>
          <w:numId w:val="51"/>
        </w:numPr>
      </w:pPr>
      <w:r>
        <w:t>F14</w:t>
      </w:r>
      <w:r>
        <w:tab/>
        <w:t>User Preferences</w:t>
      </w:r>
    </w:p>
    <w:p w14:paraId="699B7723" w14:textId="77777777" w:rsidR="005C575C" w:rsidRDefault="005C575C" w:rsidP="00037C8C">
      <w:pPr>
        <w:pStyle w:val="BodyText"/>
        <w:numPr>
          <w:ilvl w:val="2"/>
          <w:numId w:val="51"/>
        </w:numPr>
      </w:pPr>
      <w:r>
        <w:t>F16</w:t>
      </w:r>
      <w:r>
        <w:tab/>
        <w:t>User/Role Management</w:t>
      </w:r>
    </w:p>
    <w:p w14:paraId="0C3670C8" w14:textId="77777777" w:rsidR="005C575C" w:rsidRDefault="005C575C" w:rsidP="00037C8C">
      <w:pPr>
        <w:pStyle w:val="BodyText"/>
        <w:numPr>
          <w:ilvl w:val="1"/>
          <w:numId w:val="51"/>
        </w:numPr>
      </w:pPr>
      <w:r>
        <w:t>C13</w:t>
      </w:r>
      <w:r>
        <w:tab/>
        <w:t>Third Party Joint Inquiry (TPJI)</w:t>
      </w:r>
    </w:p>
    <w:p w14:paraId="1F914DD3" w14:textId="77777777" w:rsidR="005C575C" w:rsidRDefault="005C575C" w:rsidP="00037C8C">
      <w:pPr>
        <w:pStyle w:val="BodyText"/>
        <w:numPr>
          <w:ilvl w:val="2"/>
          <w:numId w:val="51"/>
        </w:numPr>
      </w:pPr>
      <w:r>
        <w:t>F17</w:t>
      </w:r>
      <w:r>
        <w:tab/>
        <w:t>Third Party Joint Inquiry (TPJI)</w:t>
      </w:r>
    </w:p>
    <w:p w14:paraId="24634EBA" w14:textId="77777777" w:rsidR="005C575C" w:rsidRDefault="005C575C" w:rsidP="00037C8C">
      <w:pPr>
        <w:pStyle w:val="BodyText"/>
        <w:numPr>
          <w:ilvl w:val="1"/>
          <w:numId w:val="51"/>
        </w:numPr>
      </w:pPr>
      <w:r>
        <w:t>C14</w:t>
      </w:r>
      <w:r>
        <w:tab/>
        <w:t>Queue/Task Management</w:t>
      </w:r>
    </w:p>
    <w:p w14:paraId="10CFFC75" w14:textId="77777777" w:rsidR="005C575C" w:rsidRDefault="005C575C" w:rsidP="00037C8C">
      <w:pPr>
        <w:pStyle w:val="BodyText"/>
        <w:numPr>
          <w:ilvl w:val="2"/>
          <w:numId w:val="51"/>
        </w:numPr>
      </w:pPr>
      <w:r>
        <w:t>F18</w:t>
      </w:r>
      <w:r>
        <w:tab/>
        <w:t>Queue/Task Management</w:t>
      </w:r>
    </w:p>
    <w:p w14:paraId="1614C18A" w14:textId="77777777" w:rsidR="005C575C" w:rsidRDefault="005C575C" w:rsidP="00037C8C">
      <w:pPr>
        <w:pStyle w:val="BodyText"/>
        <w:numPr>
          <w:ilvl w:val="1"/>
          <w:numId w:val="51"/>
        </w:numPr>
      </w:pPr>
      <w:r>
        <w:t>C16</w:t>
      </w:r>
      <w:r>
        <w:tab/>
        <w:t>Shared Component</w:t>
      </w:r>
    </w:p>
    <w:p w14:paraId="355184FA" w14:textId="77777777" w:rsidR="005C575C" w:rsidRDefault="005C575C" w:rsidP="00037C8C">
      <w:pPr>
        <w:pStyle w:val="BodyText"/>
        <w:numPr>
          <w:ilvl w:val="2"/>
          <w:numId w:val="51"/>
        </w:numPr>
      </w:pPr>
      <w:r>
        <w:t>F24</w:t>
      </w:r>
      <w:r>
        <w:tab/>
        <w:t>IAM Shared Component</w:t>
      </w:r>
    </w:p>
    <w:p w14:paraId="13674D5B" w14:textId="77777777" w:rsidR="005C575C" w:rsidRDefault="005C575C" w:rsidP="00037C8C">
      <w:pPr>
        <w:pStyle w:val="BodyText"/>
        <w:numPr>
          <w:ilvl w:val="2"/>
          <w:numId w:val="51"/>
        </w:numPr>
      </w:pPr>
      <w:r>
        <w:t>F31</w:t>
      </w:r>
      <w:r>
        <w:tab/>
        <w:t>Non-VistA Database Shared Component</w:t>
      </w:r>
    </w:p>
    <w:p w14:paraId="7D0F4A10" w14:textId="77777777" w:rsidR="005C575C" w:rsidRDefault="005C575C" w:rsidP="00037C8C">
      <w:pPr>
        <w:pStyle w:val="BodyText"/>
        <w:numPr>
          <w:ilvl w:val="2"/>
          <w:numId w:val="51"/>
        </w:numPr>
      </w:pPr>
      <w:r>
        <w:t>F33</w:t>
      </w:r>
      <w:r>
        <w:tab/>
        <w:t>TAS Services API Shared Component</w:t>
      </w:r>
    </w:p>
    <w:p w14:paraId="4E9935E2" w14:textId="77777777" w:rsidR="005C575C" w:rsidRDefault="005C575C" w:rsidP="00037C8C">
      <w:pPr>
        <w:pStyle w:val="BodyText"/>
        <w:numPr>
          <w:ilvl w:val="2"/>
          <w:numId w:val="51"/>
        </w:numPr>
      </w:pPr>
      <w:r>
        <w:t>F35</w:t>
      </w:r>
      <w:r>
        <w:tab/>
        <w:t>Rules Management System Shared Component</w:t>
      </w:r>
    </w:p>
    <w:p w14:paraId="66B4F27F" w14:textId="77777777" w:rsidR="005C575C" w:rsidRDefault="005C575C" w:rsidP="00037C8C">
      <w:pPr>
        <w:pStyle w:val="BodyText"/>
        <w:numPr>
          <w:ilvl w:val="2"/>
          <w:numId w:val="51"/>
        </w:numPr>
      </w:pPr>
      <w:r>
        <w:t>F51</w:t>
      </w:r>
      <w:r>
        <w:tab/>
        <w:t>TAS Portal Integrated Help</w:t>
      </w:r>
    </w:p>
    <w:p w14:paraId="46C7D258" w14:textId="77777777" w:rsidR="005C575C" w:rsidRDefault="005C575C" w:rsidP="00037C8C">
      <w:pPr>
        <w:pStyle w:val="BodyText"/>
        <w:numPr>
          <w:ilvl w:val="2"/>
          <w:numId w:val="51"/>
        </w:numPr>
      </w:pPr>
      <w:r>
        <w:lastRenderedPageBreak/>
        <w:t>F52</w:t>
      </w:r>
      <w:r>
        <w:tab/>
        <w:t>Content Management System</w:t>
      </w:r>
    </w:p>
    <w:p w14:paraId="7ADD5C7F" w14:textId="77777777" w:rsidR="005C575C" w:rsidRDefault="005C575C" w:rsidP="00037C8C">
      <w:pPr>
        <w:pStyle w:val="BodyText"/>
        <w:numPr>
          <w:ilvl w:val="2"/>
          <w:numId w:val="51"/>
        </w:numPr>
      </w:pPr>
      <w:r>
        <w:t>F53</w:t>
      </w:r>
      <w:r>
        <w:tab/>
        <w:t>Worklist Management (Listman functionality)</w:t>
      </w:r>
    </w:p>
    <w:p w14:paraId="19326EDF" w14:textId="77777777" w:rsidR="005C575C" w:rsidRDefault="005C575C" w:rsidP="00037C8C">
      <w:pPr>
        <w:pStyle w:val="BodyText"/>
        <w:numPr>
          <w:ilvl w:val="2"/>
          <w:numId w:val="51"/>
        </w:numPr>
      </w:pPr>
      <w:r>
        <w:t>F54</w:t>
      </w:r>
      <w:r>
        <w:tab/>
        <w:t>Site Search</w:t>
      </w:r>
    </w:p>
    <w:p w14:paraId="3ED428DE" w14:textId="77777777" w:rsidR="005C575C" w:rsidRDefault="005C575C" w:rsidP="00037C8C">
      <w:pPr>
        <w:pStyle w:val="BodyText"/>
        <w:numPr>
          <w:ilvl w:val="2"/>
          <w:numId w:val="51"/>
        </w:numPr>
      </w:pPr>
      <w:r>
        <w:t>F55</w:t>
      </w:r>
      <w:r>
        <w:tab/>
        <w:t>VistA File/Field Locking</w:t>
      </w:r>
    </w:p>
    <w:p w14:paraId="294AB4D3" w14:textId="6C30ADE7" w:rsidR="00B04961" w:rsidRDefault="005C575C" w:rsidP="00037C8C">
      <w:pPr>
        <w:pStyle w:val="BodyText"/>
        <w:numPr>
          <w:ilvl w:val="2"/>
          <w:numId w:val="51"/>
        </w:numPr>
      </w:pPr>
      <w:r>
        <w:t>F56</w:t>
      </w:r>
      <w:r>
        <w:tab/>
        <w:t>Artifact Repository</w:t>
      </w:r>
    </w:p>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911" w:name="_Toc535565026"/>
      <w:r w:rsidRPr="00F458A0">
        <w:rPr>
          <w:rStyle w:val="s1"/>
        </w:rPr>
        <w:t>Overview of the Functional Workload/Performance Requirements</w:t>
      </w:r>
      <w:bookmarkEnd w:id="911"/>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5E2F8D48" w:rsidR="00A17716" w:rsidRPr="00F458A0" w:rsidRDefault="00A17716" w:rsidP="00A17716">
      <w:pPr>
        <w:pStyle w:val="BodyTextBullet1"/>
      </w:pPr>
      <w:r w:rsidRPr="00F458A0">
        <w:rPr>
          <w:rStyle w:val="s1"/>
        </w:rPr>
        <w:t xml:space="preserve">VA would not import/migrate existing </w:t>
      </w:r>
      <w:r w:rsidR="002733CD">
        <w:rPr>
          <w:rStyle w:val="s1"/>
        </w:rPr>
        <w:t xml:space="preserve">card </w:t>
      </w:r>
      <w:r w:rsidRPr="00F458A0">
        <w:rPr>
          <w:rStyle w:val="s1"/>
        </w:rPr>
        <w:t>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912" w:name="_Toc536002832"/>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912"/>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913" w:name="_Toc536002833"/>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913"/>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914" w:name="_Toc535565131"/>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914"/>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5626AF">
            <w:pPr>
              <w:pStyle w:val="TableHeading"/>
            </w:pPr>
            <w:r w:rsidRPr="00C25AA3">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5626AF">
            <w:pPr>
              <w:pStyle w:val="TableText"/>
            </w:pPr>
            <w:r w:rsidRPr="00F458A0">
              <w:t xml:space="preserve">eIV Inquiries Initiated </w:t>
            </w:r>
          </w:p>
        </w:tc>
        <w:tc>
          <w:tcPr>
            <w:tcW w:w="4788" w:type="dxa"/>
          </w:tcPr>
          <w:p w14:paraId="14DE6252" w14:textId="77777777" w:rsidR="00A17716" w:rsidRPr="00F458A0" w:rsidRDefault="00A17716" w:rsidP="005626AF">
            <w:pPr>
              <w:pStyle w:val="TableText"/>
            </w:pPr>
            <w:r w:rsidRPr="00F458A0">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5626AF">
            <w:pPr>
              <w:pStyle w:val="TableText"/>
            </w:pPr>
            <w:r w:rsidRPr="00F458A0">
              <w:t xml:space="preserve">Primary &amp; Secondary Claims: </w:t>
            </w:r>
          </w:p>
        </w:tc>
        <w:tc>
          <w:tcPr>
            <w:tcW w:w="4788" w:type="dxa"/>
          </w:tcPr>
          <w:p w14:paraId="6173ADF8" w14:textId="77777777" w:rsidR="00A17716" w:rsidRPr="00F458A0" w:rsidRDefault="00A17716" w:rsidP="005626AF">
            <w:pPr>
              <w:pStyle w:val="TableText"/>
            </w:pPr>
            <w:r w:rsidRPr="00F458A0">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5626AF">
            <w:pPr>
              <w:pStyle w:val="TableText"/>
            </w:pPr>
            <w:r w:rsidRPr="00F458A0">
              <w:t xml:space="preserve">NCPDP Payable Claims: </w:t>
            </w:r>
          </w:p>
        </w:tc>
        <w:tc>
          <w:tcPr>
            <w:tcW w:w="4788" w:type="dxa"/>
          </w:tcPr>
          <w:p w14:paraId="63002601" w14:textId="77777777" w:rsidR="00A17716" w:rsidRPr="00F458A0" w:rsidRDefault="00A17716" w:rsidP="005626AF">
            <w:pPr>
              <w:pStyle w:val="TableText"/>
            </w:pPr>
            <w:r w:rsidRPr="00F458A0">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5626AF">
            <w:pPr>
              <w:pStyle w:val="TableText"/>
            </w:pPr>
            <w:r w:rsidRPr="00F458A0">
              <w:t xml:space="preserve">ERA 835: </w:t>
            </w:r>
          </w:p>
        </w:tc>
        <w:tc>
          <w:tcPr>
            <w:tcW w:w="4788" w:type="dxa"/>
          </w:tcPr>
          <w:p w14:paraId="5EB59301" w14:textId="77777777" w:rsidR="00A17716" w:rsidRPr="00F458A0" w:rsidRDefault="00A17716" w:rsidP="005626AF">
            <w:pPr>
              <w:pStyle w:val="TableText"/>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5626AF">
            <w:pPr>
              <w:pStyle w:val="TableText"/>
            </w:pPr>
            <w:r w:rsidRPr="00F458A0">
              <w:t>EFTs Received:</w:t>
            </w:r>
          </w:p>
        </w:tc>
        <w:tc>
          <w:tcPr>
            <w:tcW w:w="4788" w:type="dxa"/>
          </w:tcPr>
          <w:p w14:paraId="3015BC4C" w14:textId="77777777" w:rsidR="00A17716" w:rsidRPr="00F458A0" w:rsidRDefault="00A17716" w:rsidP="005626AF">
            <w:pPr>
              <w:pStyle w:val="TableText"/>
            </w:pPr>
            <w:r w:rsidRPr="00F458A0">
              <w:t>1,297,370</w:t>
            </w:r>
          </w:p>
        </w:tc>
      </w:tr>
    </w:tbl>
    <w:p w14:paraId="1C41592D" w14:textId="77777777" w:rsidR="00A17716" w:rsidRPr="00F458A0" w:rsidRDefault="00A17716" w:rsidP="00A17716">
      <w:pPr>
        <w:pStyle w:val="Heading3"/>
      </w:pPr>
      <w:bookmarkStart w:id="915" w:name="_Toc535565027"/>
      <w:r w:rsidRPr="00F458A0">
        <w:t>Overview of Operational Requirements</w:t>
      </w:r>
      <w:bookmarkEnd w:id="915"/>
    </w:p>
    <w:p w14:paraId="1206DCDB" w14:textId="77777777" w:rsidR="00A17716" w:rsidRPr="00F458A0" w:rsidRDefault="00A17716" w:rsidP="00A17716">
      <w:pPr>
        <w:pStyle w:val="Heading4"/>
      </w:pPr>
      <w:bookmarkStart w:id="916" w:name="_Toc535565028"/>
      <w:r w:rsidRPr="00F458A0">
        <w:t>Scalability</w:t>
      </w:r>
      <w:bookmarkEnd w:id="916"/>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MCCF EDI TAS will be fully integrated with existing systems within VistA and the VA Enterprise. VistA instances can be located locally at the facility or in remote data centers as either an integrated or a single instance per site database. Additionally, VistA instances can reside on servers running various operating systems including but not limited to Windows, VMS, and Linux running InterSystems Caché.</w:t>
      </w:r>
    </w:p>
    <w:p w14:paraId="09311157" w14:textId="77777777" w:rsidR="00A17716" w:rsidRPr="00F458A0" w:rsidRDefault="00A17716" w:rsidP="00A17716">
      <w:pPr>
        <w:pStyle w:val="Heading4"/>
      </w:pPr>
      <w:bookmarkStart w:id="917" w:name="_Toc535565029"/>
      <w:r w:rsidRPr="00F458A0">
        <w:lastRenderedPageBreak/>
        <w:t>Availability</w:t>
      </w:r>
      <w:bookmarkEnd w:id="917"/>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918" w:name="_Toc535565030"/>
      <w:r w:rsidRPr="00F458A0">
        <w:t>Disaster Recovery (DR)</w:t>
      </w:r>
      <w:bookmarkEnd w:id="918"/>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919" w:name="_Toc535565031"/>
      <w:r w:rsidRPr="00F458A0">
        <w:t>Architecture Timeline</w:t>
      </w:r>
      <w:bookmarkEnd w:id="919"/>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lastRenderedPageBreak/>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037C8C">
      <w:pPr>
        <w:pStyle w:val="List3"/>
        <w:numPr>
          <w:ilvl w:val="0"/>
          <w:numId w:val="41"/>
        </w:numPr>
      </w:pPr>
      <w:r>
        <w:t>TASCore Build 1 – TAS Portal and ATO (Timeline) (7/3/17 - 9/22</w:t>
      </w:r>
      <w:r w:rsidRPr="00F458A0">
        <w:t>/17)</w:t>
      </w:r>
      <w:r>
        <w:t xml:space="preserve"> </w:t>
      </w:r>
      <w:r w:rsidRPr="00F458A0">
        <w:t>(90-day VIP Cycle)</w:t>
      </w:r>
    </w:p>
    <w:p w14:paraId="5E40D7EF" w14:textId="77777777" w:rsidR="00A17716" w:rsidRDefault="00A17716" w:rsidP="00037C8C">
      <w:pPr>
        <w:pStyle w:val="List3"/>
        <w:numPr>
          <w:ilvl w:val="0"/>
          <w:numId w:val="41"/>
        </w:numPr>
      </w:pPr>
      <w:r>
        <w:t>TASCore Build 2 – ePayment Reporting, VistA Data Access Services, IAM Integration (Timeline) (9/25/17 – 12/15</w:t>
      </w:r>
      <w:r w:rsidRPr="00F458A0">
        <w:t>/17)</w:t>
      </w:r>
      <w:r>
        <w:t xml:space="preserve"> </w:t>
      </w:r>
      <w:r w:rsidRPr="00F458A0">
        <w:t>(90-day VIP Cycle)</w:t>
      </w:r>
    </w:p>
    <w:p w14:paraId="78A8DE16" w14:textId="77777777" w:rsidR="00A17716" w:rsidRDefault="00A17716" w:rsidP="00037C8C">
      <w:pPr>
        <w:pStyle w:val="List3"/>
        <w:numPr>
          <w:ilvl w:val="0"/>
          <w:numId w:val="41"/>
        </w:numPr>
      </w:pPr>
      <w:r>
        <w:t>TASCore Build 3 – FSC ICDs, ePayment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920" w:name="_Toc535565032"/>
      <w:r w:rsidRPr="00F458A0">
        <w:t>Conceptual Design</w:t>
      </w:r>
      <w:bookmarkEnd w:id="920"/>
    </w:p>
    <w:p w14:paraId="22320A07" w14:textId="77777777" w:rsidR="00A17716" w:rsidRPr="00F458A0" w:rsidRDefault="00A17716" w:rsidP="00A17716">
      <w:pPr>
        <w:pStyle w:val="Heading2"/>
      </w:pPr>
      <w:bookmarkStart w:id="921" w:name="_Toc535565033"/>
      <w:r w:rsidRPr="00F458A0">
        <w:t>Conceptual Application Design</w:t>
      </w:r>
      <w:bookmarkEnd w:id="921"/>
    </w:p>
    <w:p w14:paraId="7D5C6D8C" w14:textId="6BA1D457" w:rsidR="000D4905" w:rsidRPr="009C1A65" w:rsidRDefault="00A80354" w:rsidP="000D4905">
      <w:pPr>
        <w:pStyle w:val="Caption"/>
        <w:rPr>
          <w:rFonts w:ascii="Arial" w:hAnsi="Arial" w:cs="Arial"/>
        </w:rPr>
      </w:pPr>
      <w:bookmarkStart w:id="922" w:name="_Toc536002834"/>
      <w:r w:rsidRPr="00A80354">
        <w:t xml:space="preserve">Figure </w:t>
      </w:r>
      <w:r w:rsidR="00222307">
        <w:rPr>
          <w:noProof/>
        </w:rPr>
        <w:fldChar w:fldCharType="begin"/>
      </w:r>
      <w:r w:rsidR="00222307">
        <w:rPr>
          <w:noProof/>
        </w:rPr>
        <w:instrText xml:space="preserve"> SEQ Figure \* ARABIC </w:instrText>
      </w:r>
      <w:r w:rsidR="00222307">
        <w:rPr>
          <w:noProof/>
        </w:rPr>
        <w:fldChar w:fldCharType="separate"/>
      </w:r>
      <w:r w:rsidRPr="00A80354">
        <w:rPr>
          <w:noProof/>
        </w:rPr>
        <w:t>4</w:t>
      </w:r>
      <w:r w:rsidR="00222307">
        <w:rPr>
          <w:noProof/>
        </w:rPr>
        <w:fldChar w:fldCharType="end"/>
      </w:r>
      <w:r w:rsidRPr="00A80354">
        <w:rPr>
          <w:noProof/>
        </w:rPr>
        <w:t>:</w:t>
      </w:r>
      <w:r w:rsidRPr="00A80354">
        <w:t xml:space="preserve"> MCCF EDI TAS Conceptual </w:t>
      </w:r>
      <w:r w:rsidR="004F46C4">
        <w:t>Architecture</w:t>
      </w:r>
      <w:bookmarkEnd w:id="922"/>
    </w:p>
    <w:p w14:paraId="74B7623E" w14:textId="1465E8CA"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r w:rsidR="000F7862" w:rsidRPr="00F458A0">
        <w:t>to</w:t>
      </w:r>
      <w:r w:rsidR="00A17716" w:rsidRPr="00F458A0">
        <w:t xml:space="preserve"> meet project requirements.</w:t>
      </w:r>
      <w:r w:rsidR="00A17716">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0D3354" w:rsidRDefault="00A17716" w:rsidP="00A17716">
      <w:pPr>
        <w:pStyle w:val="Caption"/>
        <w:rPr>
          <w:rFonts w:ascii="Arial" w:hAnsi="Arial" w:cs="Arial"/>
          <w:sz w:val="24"/>
          <w:szCs w:val="24"/>
        </w:rPr>
      </w:pPr>
      <w:bookmarkStart w:id="923" w:name="_Toc536002835"/>
      <w:r w:rsidRPr="000D3354">
        <w:rPr>
          <w:rFonts w:ascii="Arial" w:hAnsi="Arial" w:cs="Arial"/>
          <w:sz w:val="24"/>
          <w:szCs w:val="24"/>
        </w:rPr>
        <w:t xml:space="preserve">Figure </w:t>
      </w:r>
      <w:r w:rsidRPr="000D3354">
        <w:rPr>
          <w:rFonts w:ascii="Arial" w:hAnsi="Arial" w:cs="Arial"/>
          <w:sz w:val="24"/>
          <w:szCs w:val="24"/>
        </w:rPr>
        <w:fldChar w:fldCharType="begin"/>
      </w:r>
      <w:r w:rsidRPr="000D3354">
        <w:rPr>
          <w:rFonts w:ascii="Arial" w:hAnsi="Arial" w:cs="Arial"/>
          <w:sz w:val="24"/>
          <w:szCs w:val="24"/>
        </w:rPr>
        <w:instrText xml:space="preserve"> SEQ Figure \* ARABIC </w:instrText>
      </w:r>
      <w:r w:rsidRPr="000D3354">
        <w:rPr>
          <w:rFonts w:ascii="Arial" w:hAnsi="Arial" w:cs="Arial"/>
          <w:sz w:val="24"/>
          <w:szCs w:val="24"/>
        </w:rPr>
        <w:fldChar w:fldCharType="separate"/>
      </w:r>
      <w:r w:rsidR="006B661F" w:rsidRPr="000D3354">
        <w:rPr>
          <w:rFonts w:ascii="Arial" w:hAnsi="Arial" w:cs="Arial"/>
          <w:noProof/>
          <w:sz w:val="24"/>
          <w:szCs w:val="24"/>
        </w:rPr>
        <w:t>4</w:t>
      </w:r>
      <w:r w:rsidRPr="000D3354">
        <w:rPr>
          <w:rFonts w:ascii="Arial" w:hAnsi="Arial" w:cs="Arial"/>
          <w:noProof/>
          <w:sz w:val="24"/>
          <w:szCs w:val="24"/>
        </w:rPr>
        <w:fldChar w:fldCharType="end"/>
      </w:r>
      <w:r w:rsidRPr="000D3354">
        <w:rPr>
          <w:rFonts w:ascii="Arial" w:hAnsi="Arial" w:cs="Arial"/>
          <w:noProof/>
          <w:sz w:val="24"/>
          <w:szCs w:val="24"/>
        </w:rPr>
        <w:t>:</w:t>
      </w:r>
      <w:r w:rsidRPr="000D3354">
        <w:rPr>
          <w:rFonts w:ascii="Arial" w:hAnsi="Arial" w:cs="Arial"/>
          <w:sz w:val="24"/>
          <w:szCs w:val="24"/>
        </w:rPr>
        <w:t xml:space="preserve"> </w:t>
      </w:r>
      <w:r w:rsidRPr="00777536">
        <w:t>MCCF EDI TAS Conceptual Architecture</w:t>
      </w:r>
      <w:bookmarkEnd w:id="923"/>
      <w:r w:rsidR="000D4905" w:rsidRPr="000D3354">
        <w:rPr>
          <w:rFonts w:ascii="Arial" w:hAnsi="Arial" w:cs="Arial"/>
          <w:sz w:val="24"/>
          <w:szCs w:val="24"/>
        </w:rPr>
        <w:t xml:space="preserve"> </w:t>
      </w:r>
    </w:p>
    <w:p w14:paraId="09F7AE1F" w14:textId="77777777" w:rsidR="00C74C2A" w:rsidRDefault="00C74C2A" w:rsidP="00A17716">
      <w:pPr>
        <w:pStyle w:val="BodyText"/>
        <w:rPr>
          <w:noProof/>
        </w:rPr>
      </w:pPr>
    </w:p>
    <w:p w14:paraId="0577F0D2" w14:textId="77777777" w:rsidR="006D0B53" w:rsidRDefault="006D0B53" w:rsidP="00A17716">
      <w:pPr>
        <w:pStyle w:val="BodyText"/>
      </w:pPr>
      <w:r>
        <w:rPr>
          <w:noProof/>
        </w:rPr>
        <w:lastRenderedPageBreak/>
        <w:drawing>
          <wp:inline distT="0" distB="0" distL="0" distR="0" wp14:anchorId="138DCFAA" wp14:editId="0716D1DC">
            <wp:extent cx="5943600" cy="8014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CCF Conceptual.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725CDE2D" w14:textId="1CC6998A" w:rsidR="00A17716" w:rsidRDefault="006D0B53" w:rsidP="00A17716">
      <w:pPr>
        <w:pStyle w:val="BodyText"/>
      </w:pPr>
      <w:commentRangeStart w:id="924"/>
      <w:commentRangeStart w:id="925"/>
      <w:r w:rsidRPr="006D0B53">
        <w:rPr>
          <w:noProof/>
        </w:rPr>
        <w:lastRenderedPageBreak/>
        <w:drawing>
          <wp:inline distT="0" distB="0" distL="0" distR="0" wp14:anchorId="7352B8F0" wp14:editId="61BD2028">
            <wp:extent cx="5943600" cy="4529455"/>
            <wp:effectExtent l="0" t="0" r="0" b="4445"/>
            <wp:docPr id="2050" name="Picture 2" descr="C:\Users\vhaisphowart\Desktop\MCCF-TAS Enterprise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haisphowart\Desktop\MCCF-TAS Enterprise Context 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extLst/>
                  </pic:spPr>
                </pic:pic>
              </a:graphicData>
            </a:graphic>
          </wp:inline>
        </w:drawing>
      </w:r>
      <w:commentRangeEnd w:id="924"/>
      <w:r w:rsidR="00762BDE">
        <w:rPr>
          <w:rStyle w:val="CommentReference"/>
        </w:rPr>
        <w:commentReference w:id="924"/>
      </w:r>
      <w:commentRangeEnd w:id="925"/>
      <w:r w:rsidR="001D73B2">
        <w:rPr>
          <w:rStyle w:val="CommentReference"/>
        </w:rPr>
        <w:commentReference w:id="925"/>
      </w:r>
    </w:p>
    <w:p w14:paraId="01EF8AE4" w14:textId="75CEF235" w:rsidR="00C74C2A" w:rsidRDefault="006511D8" w:rsidP="00A17716">
      <w:pPr>
        <w:pStyle w:val="BodyText"/>
      </w:pPr>
      <w:commentRangeStart w:id="926"/>
      <w:r>
        <w:rPr>
          <w:rStyle w:val="CommentReference"/>
        </w:rPr>
        <w:commentReference w:id="927"/>
      </w:r>
      <w:commentRangeEnd w:id="926"/>
      <w:r w:rsidR="006D0B53">
        <w:rPr>
          <w:rStyle w:val="CommentReference"/>
        </w:rPr>
        <w:commentReference w:id="926"/>
      </w:r>
    </w:p>
    <w:p w14:paraId="61E4DB72" w14:textId="1F2EDFCE" w:rsidR="00675D75" w:rsidRDefault="001D2105" w:rsidP="00A17716">
      <w:pPr>
        <w:pStyle w:val="BodyText"/>
      </w:pPr>
      <w:commentRangeStart w:id="928"/>
      <w:r>
        <w:rPr>
          <w:rStyle w:val="CommentReference"/>
        </w:rPr>
        <w:commentReference w:id="929"/>
      </w:r>
      <w:commentRangeEnd w:id="928"/>
      <w:r w:rsidR="006D0B53">
        <w:rPr>
          <w:rStyle w:val="CommentReference"/>
        </w:rPr>
        <w:commentReference w:id="928"/>
      </w:r>
    </w:p>
    <w:p w14:paraId="0721E4A5" w14:textId="644CA1BF" w:rsidR="00675D75" w:rsidRDefault="001A1AF3" w:rsidP="00A17716">
      <w:pPr>
        <w:pStyle w:val="BodyText"/>
      </w:pPr>
      <w:r>
        <w:rPr>
          <w:rStyle w:val="CommentReference"/>
        </w:rPr>
        <w:commentReference w:id="930"/>
      </w:r>
    </w:p>
    <w:p w14:paraId="378133C9" w14:textId="2A49C6F8" w:rsidR="00675D75" w:rsidRPr="00F458A0" w:rsidRDefault="00675D75" w:rsidP="00A17716">
      <w:pPr>
        <w:pStyle w:val="BodyText"/>
      </w:pPr>
      <w:r w:rsidRPr="00675D75">
        <w:rPr>
          <w:noProof/>
        </w:rPr>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675D75">
        <w:rPr>
          <w:noProof/>
        </w:rPr>
        <w:t xml:space="preserve"> </w:t>
      </w:r>
      <w:r w:rsidR="006511D8">
        <w:rPr>
          <w:rStyle w:val="CommentReference"/>
        </w:rPr>
        <w:commentReference w:id="931"/>
      </w:r>
      <w:r w:rsidRPr="00675D75">
        <w:rPr>
          <w:noProof/>
        </w:rPr>
        <w:t xml:space="preserve">   </w:t>
      </w:r>
      <w:r w:rsidR="006511D8">
        <w:rPr>
          <w:rStyle w:val="CommentReference"/>
        </w:rPr>
        <w:commentReference w:id="932"/>
      </w:r>
      <w:r w:rsidRPr="00675D75">
        <w:rPr>
          <w:noProof/>
        </w:rPr>
        <w:t xml:space="preserve"> </w:t>
      </w:r>
      <w:r w:rsidR="008C1997">
        <w:rPr>
          <w:rStyle w:val="CommentReference"/>
        </w:rPr>
        <w:commentReference w:id="933"/>
      </w:r>
      <w:r w:rsidRPr="00675D75">
        <w:rPr>
          <w:noProof/>
        </w:rPr>
        <w:t xml:space="preserve"> </w:t>
      </w:r>
      <w:r w:rsidR="008C1997">
        <w:rPr>
          <w:rStyle w:val="CommentReference"/>
        </w:rPr>
        <w:commentReference w:id="934"/>
      </w:r>
      <w:r w:rsidRPr="00675D75">
        <w:rPr>
          <w:noProof/>
        </w:rPr>
        <w:t xml:space="preserve">    </w:t>
      </w:r>
      <w:r w:rsidR="001B215B">
        <w:rPr>
          <w:rStyle w:val="CommentReference"/>
        </w:rPr>
        <w:commentReference w:id="935"/>
      </w:r>
      <w:r w:rsidRPr="00675D75">
        <w:rPr>
          <w:noProof/>
        </w:rPr>
        <w:t xml:space="preserve">   </w:t>
      </w:r>
      <w:r w:rsidR="001B215B">
        <w:rPr>
          <w:rStyle w:val="CommentReference"/>
        </w:rPr>
        <w:commentReference w:id="936"/>
      </w:r>
      <w:r w:rsidRPr="00675D75">
        <w:rPr>
          <w:noProof/>
        </w:rPr>
        <w:t xml:space="preserve"> </w:t>
      </w:r>
      <w:r w:rsidR="001B215B">
        <w:rPr>
          <w:rStyle w:val="CommentReference"/>
        </w:rPr>
        <w:commentReference w:id="937"/>
      </w:r>
      <w:r w:rsidRPr="00675D75">
        <w:rPr>
          <w:noProof/>
        </w:rPr>
        <w:t xml:space="preserve"> </w:t>
      </w:r>
      <w:r w:rsidR="00105A52">
        <w:rPr>
          <w:rStyle w:val="CommentReference"/>
        </w:rPr>
        <w:commentReference w:id="938"/>
      </w:r>
      <w:r w:rsidRPr="00675D75">
        <w:rPr>
          <w:noProof/>
        </w:rPr>
        <w:t xml:space="preserve"> </w:t>
      </w:r>
      <w:r w:rsidR="00F557F6">
        <w:rPr>
          <w:rStyle w:val="CommentReference"/>
        </w:rPr>
        <w:commentReference w:id="939"/>
      </w:r>
      <w:r w:rsidRPr="00675D75">
        <w:rPr>
          <w:noProof/>
        </w:rPr>
        <w:t xml:space="preserve"> </w:t>
      </w:r>
      <w:r w:rsidR="00F557F6">
        <w:rPr>
          <w:rStyle w:val="CommentReference"/>
        </w:rPr>
        <w:commentReference w:id="940"/>
      </w:r>
      <w:r w:rsidRPr="00675D75">
        <w:rPr>
          <w:noProof/>
        </w:rPr>
        <w:t xml:space="preserve"> </w:t>
      </w:r>
      <w:r w:rsidR="00F557F6">
        <w:rPr>
          <w:rStyle w:val="CommentReference"/>
        </w:rPr>
        <w:commentReference w:id="941"/>
      </w:r>
      <w:r w:rsidRPr="00675D75">
        <w:rPr>
          <w:noProof/>
        </w:rPr>
        <w:t xml:space="preserve">  </w:t>
      </w:r>
      <w:r w:rsidR="00F557F6">
        <w:rPr>
          <w:rStyle w:val="CommentReference"/>
        </w:rPr>
        <w:commentReference w:id="942"/>
      </w:r>
    </w:p>
    <w:p w14:paraId="1E9BF937" w14:textId="466EDDB0" w:rsidR="00E106D0" w:rsidRPr="00F458A0" w:rsidRDefault="00E106D0" w:rsidP="00E106D0">
      <w:pPr>
        <w:pStyle w:val="Heading3"/>
      </w:pPr>
      <w:bookmarkStart w:id="943" w:name="_Toc535565034"/>
      <w:r w:rsidRPr="00F458A0">
        <w:t>User</w:t>
      </w:r>
      <w:r>
        <w:t xml:space="preserve"> </w:t>
      </w:r>
      <w:r w:rsidRPr="00F458A0">
        <w:t>Profiles</w:t>
      </w:r>
      <w:bookmarkEnd w:id="943"/>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bookmarkStart w:id="944" w:name="_Toc535565035"/>
      <w:r>
        <w:t>TASCore</w:t>
      </w:r>
      <w:r w:rsidRPr="004725CD">
        <w:t xml:space="preserve"> </w:t>
      </w:r>
      <w:r>
        <w:t>User Types</w:t>
      </w:r>
      <w:bookmarkEnd w:id="944"/>
    </w:p>
    <w:p w14:paraId="0BCB8CC4" w14:textId="77777777" w:rsidR="00072A30" w:rsidRDefault="00E106D0" w:rsidP="00E106D0">
      <w:pPr>
        <w:pStyle w:val="BodyText"/>
        <w:sectPr w:rsidR="00072A30" w:rsidSect="001255F3">
          <w:pgSz w:w="12240" w:h="15840" w:code="1"/>
          <w:pgMar w:top="1440" w:right="1440" w:bottom="1440" w:left="1440" w:header="720" w:footer="720" w:gutter="0"/>
          <w:pgNumType w:start="1"/>
          <w:cols w:space="720"/>
          <w:docGrid w:linePitch="360"/>
        </w:sectPr>
      </w:pPr>
      <w:r>
        <w:t>The following user types were defined during the work performed to complete US1648 – UI Architecture: Develop User Types. Existing documentation for eBilling, eInsurance, ePayments, eAdmin, and ePharmancy was used as a basis for researching existing user types. The outcome of US1648 was reviewed by the business teams.</w:t>
      </w:r>
    </w:p>
    <w:p w14:paraId="6689B82E" w14:textId="3F7522F9" w:rsidR="00E106D0" w:rsidRDefault="00E106D0" w:rsidP="00E106D0">
      <w:pPr>
        <w:pStyle w:val="BodyText"/>
      </w:pPr>
    </w:p>
    <w:p w14:paraId="27626E20" w14:textId="1360CFF4" w:rsidR="00887D32" w:rsidRPr="00887D32" w:rsidRDefault="00E106D0" w:rsidP="00072A30">
      <w:pPr>
        <w:pStyle w:val="Caption"/>
        <w:rPr>
          <w:noProof/>
        </w:rPr>
      </w:pPr>
      <w:bookmarkStart w:id="945" w:name="_Toc535565132"/>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2</w:t>
      </w:r>
      <w:r w:rsidR="00222307">
        <w:rPr>
          <w:noProof/>
        </w:rPr>
        <w:fldChar w:fldCharType="end"/>
      </w:r>
      <w:r>
        <w:t xml:space="preserve"> - User </w:t>
      </w:r>
      <w:r>
        <w:rPr>
          <w:noProof/>
        </w:rPr>
        <w:t>Type by eBusiness Team</w:t>
      </w:r>
      <w:bookmarkEnd w:id="945"/>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53"/>
        <w:gridCol w:w="6791"/>
      </w:tblGrid>
      <w:tr w:rsidR="00663F9C" w14:paraId="2C937670" w14:textId="77777777" w:rsidTr="00540B77">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6F4A922B" w14:textId="1C2FF5DC" w:rsidR="00663F9C" w:rsidRPr="00540B77" w:rsidRDefault="00663F9C" w:rsidP="00540B77">
            <w:pPr>
              <w:pStyle w:val="TableHeading"/>
            </w:pPr>
            <w:r w:rsidRPr="00540B77">
              <w:t>User Type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1AD65BFB" w14:textId="39861F45" w:rsidR="00663F9C" w:rsidRPr="00540B77" w:rsidRDefault="00663F9C" w:rsidP="00540B77">
            <w:pPr>
              <w:pStyle w:val="TableHeading"/>
            </w:pPr>
            <w:r w:rsidRPr="00540B77">
              <w:t>User Permissions</w:t>
            </w:r>
          </w:p>
        </w:tc>
      </w:tr>
      <w:tr w:rsidR="00E106D0" w14:paraId="1448D47E"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072A30">
            <w:pPr>
              <w:pStyle w:val="TableText"/>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072A30">
            <w:pPr>
              <w:pStyle w:val="TableText"/>
            </w:pPr>
            <w:r>
              <w:t>One or more of the following:</w:t>
            </w:r>
          </w:p>
          <w:p w14:paraId="67D0993D" w14:textId="77777777" w:rsidR="00E106D0" w:rsidRDefault="00E106D0" w:rsidP="00072A30">
            <w:pPr>
              <w:pStyle w:val="TableText"/>
              <w:rPr>
                <w:rFonts w:eastAsia="Times New Roman"/>
              </w:rPr>
            </w:pPr>
            <w:r>
              <w:rPr>
                <w:rFonts w:eastAsia="Times New Roman"/>
              </w:rPr>
              <w:t>Read-Only</w:t>
            </w:r>
          </w:p>
          <w:p w14:paraId="489399D1" w14:textId="04168761" w:rsidR="00E106D0" w:rsidRDefault="00E106D0" w:rsidP="00072A30">
            <w:pPr>
              <w:pStyle w:val="TableText"/>
              <w:rPr>
                <w:rFonts w:eastAsia="Times New Roman"/>
              </w:rPr>
            </w:pPr>
            <w:r>
              <w:rPr>
                <w:rFonts w:eastAsia="Times New Roman"/>
              </w:rPr>
              <w:t>Contributor</w:t>
            </w:r>
          </w:p>
          <w:p w14:paraId="6180CCE7"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C20E046" w14:textId="6001C962" w:rsidR="00E106D0" w:rsidRDefault="00E106D0" w:rsidP="00072A30">
            <w:pPr>
              <w:pStyle w:val="TableText"/>
              <w:rPr>
                <w:rFonts w:eastAsia="Times New Roman"/>
              </w:rPr>
            </w:pPr>
          </w:p>
        </w:tc>
      </w:tr>
      <w:tr w:rsidR="00E106D0" w14:paraId="2C5E30B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072A30">
            <w:pPr>
              <w:pStyle w:val="TableText"/>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072A30">
            <w:pPr>
              <w:pStyle w:val="TableText"/>
            </w:pPr>
            <w:r>
              <w:t>One or more of the following:</w:t>
            </w:r>
          </w:p>
          <w:p w14:paraId="492E50EB" w14:textId="77777777" w:rsidR="00E106D0" w:rsidRDefault="00E106D0" w:rsidP="00072A30">
            <w:pPr>
              <w:pStyle w:val="TableText"/>
              <w:rPr>
                <w:rFonts w:eastAsia="Times New Roman"/>
              </w:rPr>
            </w:pPr>
            <w:r>
              <w:rPr>
                <w:rFonts w:eastAsia="Times New Roman"/>
              </w:rPr>
              <w:t>Read-Only</w:t>
            </w:r>
          </w:p>
          <w:p w14:paraId="10E31B25" w14:textId="6F544F81" w:rsidR="00E106D0" w:rsidRDefault="00E106D0" w:rsidP="00072A30">
            <w:pPr>
              <w:pStyle w:val="TableText"/>
              <w:rPr>
                <w:rFonts w:eastAsia="Times New Roman"/>
              </w:rPr>
            </w:pPr>
            <w:r>
              <w:rPr>
                <w:rFonts w:eastAsia="Times New Roman"/>
              </w:rPr>
              <w:t>Contributor</w:t>
            </w:r>
          </w:p>
          <w:p w14:paraId="739510C3"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4FB00E6" w14:textId="062F18CE" w:rsidR="00E106D0" w:rsidRDefault="00E106D0" w:rsidP="00072A30">
            <w:pPr>
              <w:pStyle w:val="TableText"/>
              <w:rPr>
                <w:rFonts w:eastAsia="Times New Roman"/>
              </w:rPr>
            </w:pPr>
          </w:p>
        </w:tc>
      </w:tr>
      <w:tr w:rsidR="00E106D0" w14:paraId="4E3ECBB6"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072A30">
            <w:pPr>
              <w:pStyle w:val="TableText"/>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072A30">
            <w:pPr>
              <w:pStyle w:val="TableText"/>
            </w:pPr>
            <w:r>
              <w:t>One or more of the following:</w:t>
            </w:r>
          </w:p>
          <w:p w14:paraId="17E2222B" w14:textId="77777777" w:rsidR="00E106D0" w:rsidRDefault="00E106D0" w:rsidP="00072A30">
            <w:pPr>
              <w:pStyle w:val="TableText"/>
              <w:rPr>
                <w:rFonts w:eastAsia="Times New Roman"/>
              </w:rPr>
            </w:pPr>
            <w:r>
              <w:rPr>
                <w:rFonts w:eastAsia="Times New Roman"/>
              </w:rPr>
              <w:t>Read-Only</w:t>
            </w:r>
          </w:p>
          <w:p w14:paraId="59459846" w14:textId="77777777" w:rsidR="00E106D0" w:rsidRDefault="00E106D0" w:rsidP="00072A30">
            <w:pPr>
              <w:pStyle w:val="TableText"/>
              <w:rPr>
                <w:rFonts w:eastAsia="Times New Roman"/>
              </w:rPr>
            </w:pPr>
            <w:r>
              <w:rPr>
                <w:rFonts w:eastAsia="Times New Roman"/>
              </w:rPr>
              <w:t>Contributor</w:t>
            </w:r>
          </w:p>
          <w:p w14:paraId="5DEF884D"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2EECD16" w14:textId="159553AF" w:rsidR="00E106D0" w:rsidRDefault="00E106D0" w:rsidP="00072A30">
            <w:pPr>
              <w:pStyle w:val="TableText"/>
              <w:rPr>
                <w:rFonts w:eastAsia="Times New Roman"/>
              </w:rPr>
            </w:pPr>
          </w:p>
        </w:tc>
      </w:tr>
      <w:tr w:rsidR="00E106D0" w14:paraId="0C38F50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072A30">
            <w:pPr>
              <w:pStyle w:val="TableText"/>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072A30">
            <w:pPr>
              <w:pStyle w:val="TableText"/>
            </w:pPr>
            <w:r>
              <w:t>One or more of the following:</w:t>
            </w:r>
          </w:p>
          <w:p w14:paraId="43283B00" w14:textId="77777777" w:rsidR="00E106D0" w:rsidRDefault="00E106D0" w:rsidP="00072A30">
            <w:pPr>
              <w:pStyle w:val="TableText"/>
              <w:rPr>
                <w:rFonts w:eastAsia="Times New Roman"/>
              </w:rPr>
            </w:pPr>
            <w:r>
              <w:rPr>
                <w:rFonts w:eastAsia="Times New Roman"/>
              </w:rPr>
              <w:t>Read-Only</w:t>
            </w:r>
          </w:p>
          <w:p w14:paraId="796C3C06" w14:textId="107AFBB5" w:rsidR="00E106D0" w:rsidRDefault="00E106D0" w:rsidP="00072A30">
            <w:pPr>
              <w:pStyle w:val="TableText"/>
              <w:rPr>
                <w:rFonts w:eastAsia="Times New Roman"/>
              </w:rPr>
            </w:pPr>
            <w:r>
              <w:rPr>
                <w:rFonts w:eastAsia="Times New Roman"/>
              </w:rPr>
              <w:t>Contributor</w:t>
            </w:r>
          </w:p>
          <w:p w14:paraId="4847A7E4"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240D506" w14:textId="7EF07E5F" w:rsidR="00E106D0" w:rsidRDefault="00E106D0" w:rsidP="00072A30">
            <w:pPr>
              <w:pStyle w:val="TableText"/>
              <w:rPr>
                <w:rFonts w:eastAsia="Times New Roman"/>
              </w:rPr>
            </w:pPr>
          </w:p>
        </w:tc>
      </w:tr>
      <w:tr w:rsidR="00E106D0" w14:paraId="5B707DE5"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072A30">
            <w:pPr>
              <w:pStyle w:val="TableText"/>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072A30">
            <w:pPr>
              <w:pStyle w:val="TableText"/>
            </w:pPr>
            <w:r>
              <w:t>One or more of the following:</w:t>
            </w:r>
          </w:p>
          <w:p w14:paraId="1BABFDFE" w14:textId="77777777" w:rsidR="00E106D0" w:rsidRDefault="00E106D0" w:rsidP="00072A30">
            <w:pPr>
              <w:pStyle w:val="TableText"/>
              <w:rPr>
                <w:rFonts w:eastAsia="Times New Roman"/>
              </w:rPr>
            </w:pPr>
            <w:r>
              <w:rPr>
                <w:rFonts w:eastAsia="Times New Roman"/>
              </w:rPr>
              <w:t>Read-Only</w:t>
            </w:r>
          </w:p>
          <w:p w14:paraId="303BAED9" w14:textId="77777777" w:rsidR="00E106D0" w:rsidRDefault="00E106D0" w:rsidP="00072A30">
            <w:pPr>
              <w:pStyle w:val="TableText"/>
              <w:rPr>
                <w:rFonts w:eastAsia="Times New Roman"/>
              </w:rPr>
            </w:pPr>
            <w:r>
              <w:rPr>
                <w:rFonts w:eastAsia="Times New Roman"/>
              </w:rPr>
              <w:t>Contributor</w:t>
            </w:r>
          </w:p>
          <w:p w14:paraId="7CAF8FCC"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352805BA" w14:textId="560B1B1E" w:rsidR="00E106D0" w:rsidRDefault="00E106D0" w:rsidP="00072A30">
            <w:pPr>
              <w:pStyle w:val="TableText"/>
              <w:rPr>
                <w:rFonts w:eastAsia="Times New Roman"/>
              </w:rPr>
            </w:pPr>
          </w:p>
        </w:tc>
      </w:tr>
      <w:tr w:rsidR="00E106D0" w14:paraId="6420DE8D"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072A30">
            <w:pPr>
              <w:pStyle w:val="TableText"/>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072A30">
            <w:pPr>
              <w:pStyle w:val="TableText"/>
            </w:pPr>
            <w:r>
              <w:t>One or more of the following:</w:t>
            </w:r>
          </w:p>
          <w:p w14:paraId="6544A5C9" w14:textId="77777777" w:rsidR="00E106D0" w:rsidRDefault="00E106D0" w:rsidP="00072A30">
            <w:pPr>
              <w:pStyle w:val="TableText"/>
              <w:rPr>
                <w:rFonts w:eastAsia="Times New Roman"/>
              </w:rPr>
            </w:pPr>
            <w:r>
              <w:rPr>
                <w:rFonts w:eastAsia="Times New Roman"/>
              </w:rPr>
              <w:t>Read-Only</w:t>
            </w:r>
          </w:p>
          <w:p w14:paraId="15990ECD" w14:textId="77777777" w:rsidR="00E106D0" w:rsidRDefault="00E106D0" w:rsidP="00072A30">
            <w:pPr>
              <w:pStyle w:val="TableText"/>
              <w:rPr>
                <w:rFonts w:eastAsia="Times New Roman"/>
              </w:rPr>
            </w:pPr>
            <w:r>
              <w:rPr>
                <w:rFonts w:eastAsia="Times New Roman"/>
              </w:rPr>
              <w:t>Contributor</w:t>
            </w:r>
          </w:p>
          <w:p w14:paraId="2BD98ED6"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55818039" w14:textId="17AC497B" w:rsidR="00E106D0" w:rsidRDefault="00E106D0" w:rsidP="00072A30">
            <w:pPr>
              <w:pStyle w:val="TableText"/>
              <w:rPr>
                <w:rFonts w:eastAsia="Times New Roman"/>
              </w:rPr>
            </w:pPr>
          </w:p>
        </w:tc>
      </w:tr>
      <w:tr w:rsidR="00E106D0" w14:paraId="6F4B12F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072A30">
            <w:pPr>
              <w:pStyle w:val="TableText"/>
            </w:pPr>
            <w:r>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072A30">
            <w:pPr>
              <w:pStyle w:val="TableText"/>
            </w:pPr>
            <w:r>
              <w:t>One or more of the following:</w:t>
            </w:r>
          </w:p>
          <w:p w14:paraId="64EA021C" w14:textId="77777777" w:rsidR="00E106D0" w:rsidRDefault="00E106D0" w:rsidP="00072A30">
            <w:pPr>
              <w:pStyle w:val="TableText"/>
              <w:rPr>
                <w:rFonts w:eastAsia="Times New Roman"/>
              </w:rPr>
            </w:pPr>
            <w:r>
              <w:rPr>
                <w:rFonts w:eastAsia="Times New Roman"/>
              </w:rPr>
              <w:t>Read-Only</w:t>
            </w:r>
          </w:p>
          <w:p w14:paraId="005FEB7B" w14:textId="5916FB56" w:rsidR="00E106D0" w:rsidRDefault="00E106D0" w:rsidP="00072A30">
            <w:pPr>
              <w:pStyle w:val="TableText"/>
              <w:rPr>
                <w:rFonts w:eastAsia="Times New Roman"/>
              </w:rPr>
            </w:pPr>
            <w:r>
              <w:rPr>
                <w:rFonts w:eastAsia="Times New Roman"/>
              </w:rPr>
              <w:t>Contributor</w:t>
            </w:r>
          </w:p>
          <w:p w14:paraId="7AD97218"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55F97AF" w14:textId="43B181D1" w:rsidR="00E106D0" w:rsidRDefault="00E106D0" w:rsidP="00072A30">
            <w:pPr>
              <w:pStyle w:val="TableText"/>
              <w:rPr>
                <w:rFonts w:eastAsia="Times New Roman"/>
              </w:rPr>
            </w:pPr>
          </w:p>
        </w:tc>
      </w:tr>
      <w:tr w:rsidR="00E106D0" w14:paraId="5802730B"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072A30">
            <w:pPr>
              <w:pStyle w:val="TableText"/>
            </w:pPr>
            <w:r>
              <w:lastRenderedPageBreak/>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072A30">
            <w:pPr>
              <w:pStyle w:val="TableText"/>
              <w:rPr>
                <w:rFonts w:eastAsia="Times New Roman"/>
              </w:rPr>
            </w:pPr>
            <w:r>
              <w:rPr>
                <w:rFonts w:eastAsia="Times New Roman"/>
              </w:rPr>
              <w:t>Administrative Privileges (eBusiness Solutions Staff)</w:t>
            </w:r>
          </w:p>
          <w:p w14:paraId="3E06E062" w14:textId="77777777" w:rsidR="00E106D0" w:rsidRDefault="00E106D0" w:rsidP="00072A30">
            <w:pPr>
              <w:pStyle w:val="TableText"/>
              <w:rPr>
                <w:rFonts w:eastAsia="Times New Roman"/>
              </w:rPr>
            </w:pPr>
            <w:r>
              <w:rPr>
                <w:rFonts w:eastAsia="Times New Roman"/>
              </w:rPr>
              <w:t>Upload documents, links and dynamic content</w:t>
            </w:r>
          </w:p>
          <w:p w14:paraId="28DADF67" w14:textId="77777777" w:rsidR="00E106D0" w:rsidRDefault="00E106D0" w:rsidP="00072A30">
            <w:pPr>
              <w:pStyle w:val="TableText"/>
              <w:rPr>
                <w:rFonts w:eastAsia="Times New Roman"/>
              </w:rPr>
            </w:pPr>
            <w:r>
              <w:rPr>
                <w:rFonts w:eastAsia="Times New Roman"/>
              </w:rPr>
              <w:t>Tag metadata and taxonomy information</w:t>
            </w:r>
          </w:p>
          <w:p w14:paraId="6FB9370D" w14:textId="77777777" w:rsidR="00E106D0" w:rsidRDefault="00E106D0" w:rsidP="00072A30">
            <w:pPr>
              <w:pStyle w:val="TableText"/>
              <w:rPr>
                <w:rFonts w:eastAsia="Times New Roman"/>
              </w:rPr>
            </w:pPr>
            <w:r>
              <w:rPr>
                <w:rFonts w:eastAsia="Times New Roman"/>
              </w:rPr>
              <w:t>Set priority (Sort)</w:t>
            </w:r>
          </w:p>
          <w:p w14:paraId="2F81D640" w14:textId="77777777" w:rsidR="00E106D0" w:rsidRDefault="00E106D0" w:rsidP="00072A30">
            <w:pPr>
              <w:pStyle w:val="TableText"/>
              <w:rPr>
                <w:rFonts w:eastAsia="Times New Roman"/>
              </w:rPr>
            </w:pPr>
            <w:r>
              <w:rPr>
                <w:rFonts w:eastAsia="Times New Roman"/>
              </w:rPr>
              <w:t>Add, Edit or Delete Content Items</w:t>
            </w:r>
          </w:p>
          <w:p w14:paraId="230517B7" w14:textId="77777777" w:rsidR="00E106D0" w:rsidRDefault="00E106D0" w:rsidP="00072A30">
            <w:pPr>
              <w:pStyle w:val="TableText"/>
              <w:rPr>
                <w:rFonts w:eastAsia="Times New Roman"/>
              </w:rPr>
            </w:pPr>
            <w:r>
              <w:rPr>
                <w:rFonts w:eastAsia="Times New Roman"/>
              </w:rPr>
              <w:t>Manage user access/permissions</w:t>
            </w:r>
          </w:p>
          <w:p w14:paraId="156B7F61" w14:textId="77777777" w:rsidR="00E106D0" w:rsidRDefault="00E106D0" w:rsidP="00072A30">
            <w:pPr>
              <w:pStyle w:val="TableText"/>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946" w:name="_Toc535565036"/>
      <w:r w:rsidRPr="00F458A0">
        <w:t>Application Locations</w:t>
      </w:r>
      <w:bookmarkEnd w:id="946"/>
    </w:p>
    <w:p w14:paraId="71DAA282" w14:textId="77777777" w:rsidR="00A17716" w:rsidRPr="00F458A0" w:rsidRDefault="00A17716" w:rsidP="00A17716">
      <w:pPr>
        <w:pStyle w:val="Heading4"/>
      </w:pPr>
      <w:bookmarkStart w:id="947" w:name="_Toc535565037"/>
      <w:r w:rsidRPr="00F458A0">
        <w:t>Identified Systems</w:t>
      </w:r>
      <w:bookmarkEnd w:id="947"/>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1275352" w14:textId="14F01176" w:rsidR="00BF06D5" w:rsidRPr="00BF06D5" w:rsidRDefault="000D3354" w:rsidP="00BF06D5">
      <w:pPr>
        <w:pStyle w:val="Caption"/>
        <w:spacing w:before="0" w:after="0"/>
        <w:rPr>
          <w:b w:val="0"/>
          <w:bCs w:val="0"/>
          <w:sz w:val="24"/>
          <w:szCs w:val="24"/>
        </w:rPr>
      </w:pPr>
      <w:r>
        <w:rPr>
          <w:b w:val="0"/>
          <w:bCs w:val="0"/>
        </w:rPr>
        <w:lastRenderedPageBreak/>
        <w:t>The figure below</w:t>
      </w:r>
      <w:r w:rsidR="00BF06D5">
        <w:rPr>
          <w:b w:val="0"/>
          <w:bCs w:val="0"/>
          <w:sz w:val="24"/>
          <w:szCs w:val="24"/>
        </w:rPr>
        <w:t xml:space="preserve">, </w:t>
      </w:r>
      <w:r w:rsidR="00BF06D5" w:rsidRPr="00BF06D5">
        <w:rPr>
          <w:b w:val="0"/>
          <w:bCs w:val="0"/>
          <w:sz w:val="24"/>
          <w:szCs w:val="24"/>
        </w:rPr>
        <w:t>Servers Hosting the Software Components</w:t>
      </w:r>
      <w:r w:rsidR="00BF06D5">
        <w:rPr>
          <w:b w:val="0"/>
          <w:bCs w:val="0"/>
          <w:sz w:val="24"/>
          <w:szCs w:val="24"/>
        </w:rPr>
        <w:t xml:space="preserve">, </w:t>
      </w:r>
      <w:r w:rsidR="00BF06D5" w:rsidRPr="00BF06D5">
        <w:rPr>
          <w:b w:val="0"/>
          <w:bCs w:val="0"/>
          <w:sz w:val="24"/>
          <w:szCs w:val="24"/>
        </w:rPr>
        <w:t>shows the primary MCCF EDI TAS non-VistA components of this environment.</w:t>
      </w:r>
      <w:r w:rsidR="00BF06D5">
        <w:rPr>
          <w:b w:val="0"/>
          <w:bCs w:val="0"/>
          <w:sz w:val="24"/>
          <w:szCs w:val="24"/>
        </w:rPr>
        <w:t xml:space="preserve"> IAM/SSOi integration implements components in the Apacheserver in each of the MCCF environments.</w:t>
      </w:r>
    </w:p>
    <w:p w14:paraId="52BE2A2B" w14:textId="164B6650" w:rsidR="00A17716" w:rsidRPr="00756B15" w:rsidRDefault="00A17716" w:rsidP="00A17716">
      <w:pPr>
        <w:pStyle w:val="Caption"/>
        <w:rPr>
          <w:rFonts w:ascii="Arial" w:hAnsi="Arial" w:cs="Arial"/>
          <w:sz w:val="24"/>
          <w:szCs w:val="24"/>
        </w:rPr>
      </w:pPr>
      <w:bookmarkStart w:id="948" w:name="_Toc536002836"/>
      <w:r w:rsidRPr="00756B15">
        <w:rPr>
          <w:rFonts w:ascii="Arial" w:hAnsi="Arial" w:cs="Arial"/>
          <w:sz w:val="24"/>
          <w:szCs w:val="24"/>
        </w:rPr>
        <w:t xml:space="preserve">Figure </w:t>
      </w:r>
      <w:r w:rsidR="000D4737" w:rsidRPr="00756B15">
        <w:rPr>
          <w:rFonts w:ascii="Arial" w:hAnsi="Arial" w:cs="Arial"/>
          <w:sz w:val="24"/>
          <w:szCs w:val="24"/>
        </w:rPr>
        <w:fldChar w:fldCharType="begin"/>
      </w:r>
      <w:r w:rsidR="000D4737" w:rsidRPr="00756B15">
        <w:rPr>
          <w:rFonts w:ascii="Arial" w:hAnsi="Arial" w:cs="Arial"/>
          <w:sz w:val="24"/>
          <w:szCs w:val="24"/>
        </w:rPr>
        <w:instrText xml:space="preserve"> SEQ Figure \* ARABIC </w:instrText>
      </w:r>
      <w:r w:rsidR="000D4737" w:rsidRPr="00756B15">
        <w:rPr>
          <w:rFonts w:ascii="Arial" w:hAnsi="Arial" w:cs="Arial"/>
          <w:sz w:val="24"/>
          <w:szCs w:val="24"/>
        </w:rPr>
        <w:fldChar w:fldCharType="separate"/>
      </w:r>
      <w:r w:rsidR="006B661F" w:rsidRPr="00756B15">
        <w:rPr>
          <w:rFonts w:ascii="Arial" w:hAnsi="Arial" w:cs="Arial"/>
          <w:noProof/>
          <w:sz w:val="24"/>
          <w:szCs w:val="24"/>
        </w:rPr>
        <w:t>5</w:t>
      </w:r>
      <w:r w:rsidR="000D4737" w:rsidRPr="00756B15">
        <w:rPr>
          <w:rFonts w:ascii="Arial" w:hAnsi="Arial" w:cs="Arial"/>
          <w:noProof/>
          <w:sz w:val="24"/>
          <w:szCs w:val="24"/>
        </w:rPr>
        <w:fldChar w:fldCharType="end"/>
      </w:r>
      <w:r w:rsidRPr="00756B15">
        <w:rPr>
          <w:rFonts w:ascii="Arial" w:hAnsi="Arial" w:cs="Arial"/>
          <w:sz w:val="24"/>
          <w:szCs w:val="24"/>
        </w:rPr>
        <w:t>: Servers Hosting the Software Components</w:t>
      </w:r>
      <w:bookmarkEnd w:id="948"/>
    </w:p>
    <w:p w14:paraId="64648B49" w14:textId="06ACC9C5" w:rsidR="00A17716" w:rsidRPr="00F458A0" w:rsidRDefault="00C340CE" w:rsidP="00A17716">
      <w:pPr>
        <w:spacing w:before="240"/>
        <w:rPr>
          <w:color w:val="0000FF"/>
        </w:rPr>
      </w:pPr>
      <w:ins w:id="949" w:author="Author">
        <w:r>
          <w:rPr>
            <w:noProof/>
          </w:rPr>
          <w:drawing>
            <wp:inline distT="0" distB="0" distL="0" distR="0" wp14:anchorId="181B8458" wp14:editId="04EAF9AC">
              <wp:extent cx="5943600" cy="466390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663907"/>
                      </a:xfrm>
                      <a:prstGeom prst="rect">
                        <a:avLst/>
                      </a:prstGeom>
                      <a:noFill/>
                      <a:ln>
                        <a:noFill/>
                      </a:ln>
                    </pic:spPr>
                  </pic:pic>
                </a:graphicData>
              </a:graphic>
            </wp:inline>
          </w:drawing>
        </w:r>
      </w:ins>
      <w:del w:id="950" w:author="Author">
        <w:r w:rsidR="00216F73" w:rsidDel="00C340CE">
          <w:rPr>
            <w:noProof/>
          </w:rPr>
          <w:drawing>
            <wp:inline distT="0" distB="0" distL="0" distR="0" wp14:anchorId="469247AE" wp14:editId="390E6F50">
              <wp:extent cx="5943600" cy="4662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CF EDI TAS System Boundary.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del>
      <w:r w:rsidR="00D20D29">
        <w:rPr>
          <w:rStyle w:val="CommentReference"/>
        </w:rPr>
        <w:commentReference w:id="951"/>
      </w:r>
    </w:p>
    <w:p w14:paraId="00405D4B" w14:textId="79484268" w:rsidR="00A17716" w:rsidRPr="00F458A0" w:rsidRDefault="00A17716" w:rsidP="00A17716">
      <w:pPr>
        <w:pStyle w:val="BodyText"/>
      </w:pPr>
      <w:r>
        <w:t>Non-VistA storage components</w:t>
      </w:r>
      <w:r w:rsidRPr="00F458A0">
        <w:t xml:space="preserve"> </w:t>
      </w:r>
      <w:r w:rsidR="00216F73">
        <w:t>are implemented in the CosmosDB instances in MAG</w:t>
      </w:r>
      <w:r w:rsidRPr="00F458A0">
        <w:t>. All other software components will be installed on the Web application servers.</w:t>
      </w:r>
    </w:p>
    <w:p w14:paraId="4047BDB1" w14:textId="77777777" w:rsidR="00A17716" w:rsidRDefault="00A17716" w:rsidP="00A17716">
      <w:pPr>
        <w:pStyle w:val="Heading3"/>
      </w:pPr>
      <w:bookmarkStart w:id="952" w:name="_Toc535565038"/>
      <w:r>
        <w:t>MCCF EDI TAS Automated Software Installation and Configuration</w:t>
      </w:r>
      <w:bookmarkEnd w:id="952"/>
    </w:p>
    <w:p w14:paraId="1B451907" w14:textId="64287DA0" w:rsidR="00A17716" w:rsidRDefault="00A17716" w:rsidP="00A17716">
      <w:pPr>
        <w:pStyle w:val="BodyText"/>
      </w:pPr>
      <w:r>
        <w:t xml:space="preserve">The software packages that will be used and the environments where each will be used are listed </w:t>
      </w:r>
      <w:r w:rsidR="00603387">
        <w:t>in the table below.</w:t>
      </w:r>
      <w:r>
        <w:t> </w:t>
      </w:r>
    </w:p>
    <w:p w14:paraId="44DDEEB8" w14:textId="0068480F" w:rsidR="00A17716" w:rsidRDefault="00D20D29" w:rsidP="00A17716">
      <w:pPr>
        <w:pStyle w:val="BodyText"/>
        <w:rPr>
          <w:rFonts w:eastAsiaTheme="minorEastAsia"/>
        </w:rPr>
      </w:pPr>
      <w:commentRangeStart w:id="953"/>
      <w:commentRangeStart w:id="954"/>
      <w:commentRangeStart w:id="955"/>
      <w:r>
        <w:rPr>
          <w:rStyle w:val="CommentReference"/>
        </w:rPr>
        <w:commentReference w:id="956"/>
      </w:r>
      <w:commentRangeEnd w:id="953"/>
      <w:r w:rsidR="003634C5">
        <w:rPr>
          <w:rStyle w:val="CommentReference"/>
        </w:rPr>
        <w:commentReference w:id="953"/>
      </w:r>
      <w:commentRangeEnd w:id="954"/>
      <w:r w:rsidR="00CC74D4">
        <w:rPr>
          <w:rStyle w:val="CommentReference"/>
        </w:rPr>
        <w:commentReference w:id="954"/>
      </w:r>
      <w:commentRangeEnd w:id="955"/>
      <w:r w:rsidR="00AC0BC0">
        <w:rPr>
          <w:rStyle w:val="CommentReference"/>
        </w:rPr>
        <w:commentReference w:id="955"/>
      </w:r>
    </w:p>
    <w:p w14:paraId="111BE622" w14:textId="77777777" w:rsidR="00A17716" w:rsidRDefault="00A17716" w:rsidP="00A17716">
      <w:pPr>
        <w:pStyle w:val="BodyText"/>
      </w:pPr>
      <w:r>
        <w:t>The servers located in each environment are defined in Section 6.3</w:t>
      </w:r>
    </w:p>
    <w:p w14:paraId="76585F4B" w14:textId="2CACFDA1" w:rsidR="00A17716" w:rsidRDefault="00A17716" w:rsidP="00A17716">
      <w:pPr>
        <w:pStyle w:val="BodyText"/>
      </w:pPr>
      <w:r w:rsidRPr="009019E0">
        <w:t xml:space="preserve">If a software package is required to be used in </w:t>
      </w:r>
      <w:r w:rsidR="00CA6ACA" w:rsidRPr="009019E0">
        <w:t>an</w:t>
      </w:r>
      <w:r w:rsidRPr="009019E0">
        <w:t xml:space="preserve"> </w:t>
      </w:r>
      <w:r w:rsidR="000F7862" w:rsidRPr="009019E0">
        <w:t>environment</w:t>
      </w:r>
      <w:r w:rsidRPr="009019E0">
        <w:t>, all other related environments must also incorporate that package prior to the promotion process</w:t>
      </w:r>
      <w:r>
        <w:t>. For example, if a package is needed in production, it will also be needed in all other environments.</w:t>
      </w:r>
    </w:p>
    <w:p w14:paraId="374CC23F" w14:textId="038AD0D3" w:rsidR="00A17716" w:rsidRDefault="00A17716" w:rsidP="00A17716">
      <w:pPr>
        <w:pStyle w:val="BodyText"/>
      </w:pPr>
      <w:r>
        <w:lastRenderedPageBreak/>
        <w:t xml:space="preserve">Automated software installation and configuration will be implemented using Vagrant and Ansible in </w:t>
      </w:r>
      <w:r w:rsidR="000F7862">
        <w:t>the</w:t>
      </w:r>
      <w:r>
        <w:t xml:space="preserve"> </w:t>
      </w:r>
      <w:r w:rsidR="009E6D99">
        <w:t>d</w:t>
      </w:r>
      <w:r>
        <w:t>evelopment team environment and on developer workstations. In the VA MAG, automated software installation and configuration will be implemented using Ansible.</w:t>
      </w:r>
    </w:p>
    <w:p w14:paraId="16C4CA6C" w14:textId="1C642F4C" w:rsidR="00A17716" w:rsidRDefault="00A17716" w:rsidP="00A17716">
      <w:pPr>
        <w:pStyle w:val="BodyText"/>
      </w:pPr>
      <w:r>
        <w:t>Below is the list of packages for each environment.</w:t>
      </w:r>
      <w:r w:rsidR="000D7D72">
        <w:t xml:space="preserve"> Details for each tool including descriptions and links to the tool web site are included on the VA TRM site.</w:t>
      </w:r>
    </w:p>
    <w:p w14:paraId="16965B6B" w14:textId="19BF5F91" w:rsidR="00A17716" w:rsidRDefault="00A17716" w:rsidP="00FB16F6">
      <w:pPr>
        <w:pStyle w:val="Caption"/>
        <w:rPr>
          <w:rFonts w:eastAsiaTheme="minorEastAsia"/>
        </w:rPr>
      </w:pPr>
    </w:p>
    <w:tbl>
      <w:tblPr>
        <w:tblW w:w="5151" w:type="pct"/>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44"/>
        <w:gridCol w:w="1353"/>
        <w:gridCol w:w="258"/>
        <w:gridCol w:w="258"/>
        <w:gridCol w:w="743"/>
        <w:gridCol w:w="990"/>
        <w:gridCol w:w="718"/>
        <w:gridCol w:w="1169"/>
        <w:gridCol w:w="1619"/>
        <w:gridCol w:w="1174"/>
      </w:tblGrid>
      <w:tr w:rsidR="00F16EC9" w14:paraId="61C2F5BE" w14:textId="77777777" w:rsidTr="00185C7B">
        <w:trPr>
          <w:cantSplit/>
          <w:tblHeader/>
        </w:trPr>
        <w:tc>
          <w:tcPr>
            <w:tcW w:w="698"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13DC49B" w14:textId="77777777" w:rsidR="00A17716" w:rsidRPr="00540B77" w:rsidRDefault="00A17716" w:rsidP="00540B77">
            <w:pPr>
              <w:pStyle w:val="TableHeading"/>
            </w:pPr>
            <w:r w:rsidRPr="00540B77">
              <w:t>Tool</w:t>
            </w:r>
          </w:p>
        </w:tc>
        <w:tc>
          <w:tcPr>
            <w:tcW w:w="837"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59AC32A4" w14:textId="77777777" w:rsidR="00A17716" w:rsidRPr="00540B77" w:rsidRDefault="00A17716" w:rsidP="00540B77">
            <w:pPr>
              <w:pStyle w:val="TableHeading"/>
            </w:pPr>
            <w:r w:rsidRPr="00540B77">
              <w:t>Environment</w:t>
            </w:r>
          </w:p>
        </w:tc>
        <w:tc>
          <w:tcPr>
            <w:tcW w:w="520"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E1FB098" w14:textId="77777777" w:rsidR="00A17716" w:rsidRPr="00540B77" w:rsidRDefault="00A17716" w:rsidP="00540B77">
            <w:pPr>
              <w:pStyle w:val="TableHeading"/>
            </w:pPr>
            <w:r w:rsidRPr="00540B77">
              <w:t>MCCF Version</w:t>
            </w:r>
          </w:p>
        </w:tc>
        <w:tc>
          <w:tcPr>
            <w:tcW w:w="514"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C68A16" w14:textId="77777777" w:rsidR="00A17716" w:rsidRPr="00540B77" w:rsidRDefault="00A17716" w:rsidP="00540B77">
            <w:pPr>
              <w:pStyle w:val="TableHeading"/>
            </w:pPr>
            <w:r w:rsidRPr="00540B77">
              <w:t>TRM Version</w:t>
            </w:r>
          </w:p>
        </w:tc>
        <w:tc>
          <w:tcPr>
            <w:tcW w:w="373"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BAC6A26" w14:textId="77777777" w:rsidR="00A17716" w:rsidRPr="00540B77" w:rsidRDefault="00A17716" w:rsidP="00540B77">
            <w:pPr>
              <w:pStyle w:val="TableHeading"/>
            </w:pPr>
            <w:r w:rsidRPr="00540B77">
              <w:t>TRM ID</w:t>
            </w:r>
          </w:p>
        </w:tc>
        <w:tc>
          <w:tcPr>
            <w:tcW w:w="607"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710CD1" w14:textId="77777777" w:rsidR="00A17716" w:rsidRPr="00540B77" w:rsidRDefault="00A17716" w:rsidP="00540B77">
            <w:pPr>
              <w:pStyle w:val="TableHeading"/>
            </w:pPr>
            <w:r w:rsidRPr="00540B77">
              <w:t>TRM Date</w:t>
            </w:r>
          </w:p>
        </w:tc>
        <w:tc>
          <w:tcPr>
            <w:tcW w:w="841"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C05A609" w14:textId="77777777" w:rsidR="00A17716" w:rsidRPr="00540B77" w:rsidRDefault="00A17716" w:rsidP="00540B77">
            <w:pPr>
              <w:pStyle w:val="TableHeading"/>
            </w:pPr>
            <w:r w:rsidRPr="00540B77">
              <w:t>TRM Waiver Status</w:t>
            </w:r>
          </w:p>
        </w:tc>
        <w:tc>
          <w:tcPr>
            <w:tcW w:w="610"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FBF87A1" w14:textId="77777777" w:rsidR="00A17716" w:rsidRPr="00540B77" w:rsidRDefault="00A17716" w:rsidP="00540B77">
            <w:pPr>
              <w:pStyle w:val="TableHeading"/>
            </w:pPr>
            <w:r w:rsidRPr="00540B77">
              <w:t>MCCF Review Date</w:t>
            </w:r>
          </w:p>
        </w:tc>
      </w:tr>
      <w:tr w:rsidR="00F16EC9" w14:paraId="0087ABCF" w14:textId="77777777" w:rsidTr="00185C7B">
        <w:trPr>
          <w:cantSplit/>
        </w:trPr>
        <w:tc>
          <w:tcPr>
            <w:tcW w:w="698"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77777777" w:rsidR="00A17716" w:rsidRDefault="00A17716" w:rsidP="005626AF">
            <w:pPr>
              <w:pStyle w:val="TableText"/>
            </w:pPr>
            <w:r w:rsidRPr="00A57FA7">
              <w:t>Health Level 7 (HL7) Application Programming Interface (API)- Fast Healthcare Interoperable Resources (FHIR)</w:t>
            </w:r>
          </w:p>
        </w:tc>
        <w:tc>
          <w:tcPr>
            <w:tcW w:w="837"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8B692" w14:textId="7F79DF21" w:rsidR="00A17716" w:rsidRDefault="00603387" w:rsidP="005626AF">
            <w:pPr>
              <w:pStyle w:val="TableText"/>
            </w:pPr>
            <w:r>
              <w:t>Production</w:t>
            </w:r>
          </w:p>
        </w:tc>
        <w:tc>
          <w:tcPr>
            <w:tcW w:w="520"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0CC11" w14:textId="77777777" w:rsidR="00A17716" w:rsidRDefault="00A17716" w:rsidP="005626AF">
            <w:pPr>
              <w:pStyle w:val="TableText"/>
            </w:pPr>
            <w:r>
              <w:rPr>
                <w:color w:val="003366"/>
              </w:rPr>
              <w:t>2.2</w:t>
            </w:r>
          </w:p>
        </w:tc>
        <w:tc>
          <w:tcPr>
            <w:tcW w:w="514"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17787" w14:textId="77777777" w:rsidR="00A17716" w:rsidRDefault="00A17716" w:rsidP="005626AF">
            <w:pPr>
              <w:pStyle w:val="TableText"/>
            </w:pPr>
            <w:r>
              <w:t>2.x</w:t>
            </w:r>
          </w:p>
        </w:tc>
        <w:tc>
          <w:tcPr>
            <w:tcW w:w="373"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3373B" w14:textId="77777777" w:rsidR="00A17716" w:rsidRDefault="00A17716" w:rsidP="005626AF">
            <w:pPr>
              <w:pStyle w:val="TableText"/>
            </w:pPr>
            <w:r>
              <w:t>8870</w:t>
            </w:r>
          </w:p>
        </w:tc>
        <w:tc>
          <w:tcPr>
            <w:tcW w:w="607"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FAAD52" w14:textId="77777777" w:rsidR="00A17716" w:rsidRDefault="00A17716" w:rsidP="005626AF">
            <w:pPr>
              <w:pStyle w:val="TableText"/>
            </w:pPr>
            <w:r>
              <w:t>06/02/2017</w:t>
            </w:r>
          </w:p>
        </w:tc>
        <w:tc>
          <w:tcPr>
            <w:tcW w:w="841"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8094B" w14:textId="77777777" w:rsidR="00A17716" w:rsidRDefault="00A17716" w:rsidP="005626AF">
            <w:pPr>
              <w:pStyle w:val="TableText"/>
            </w:pPr>
            <w:r>
              <w:t>Approved</w:t>
            </w:r>
          </w:p>
        </w:tc>
        <w:tc>
          <w:tcPr>
            <w:tcW w:w="610"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E9484E" w14:textId="77777777" w:rsidR="00A17716" w:rsidRDefault="00A17716" w:rsidP="005626AF">
            <w:pPr>
              <w:pStyle w:val="TableText"/>
            </w:pPr>
            <w:r>
              <w:t>12/06/2017</w:t>
            </w:r>
          </w:p>
        </w:tc>
      </w:tr>
      <w:tr w:rsidR="00A17716" w14:paraId="735AC006" w14:textId="77777777" w:rsidTr="00185C7B">
        <w:trPr>
          <w:gridAfter w:val="9"/>
          <w:wAfter w:w="4302"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77777777" w:rsidR="00A17716" w:rsidRDefault="00A17716" w:rsidP="005626AF">
            <w:pPr>
              <w:pStyle w:val="TableText"/>
            </w:pPr>
          </w:p>
        </w:tc>
      </w:tr>
      <w:tr w:rsidR="00F16EC9" w14:paraId="5F2C3B7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77777777" w:rsidR="00A17716" w:rsidRDefault="00A17716" w:rsidP="005626AF">
            <w:pPr>
              <w:pStyle w:val="TableText"/>
            </w:pPr>
            <w:r w:rsidRPr="00A57FA7">
              <w:t>NPM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917E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6D1DC" w14:textId="77777777" w:rsidR="00A17716" w:rsidRDefault="00A17716" w:rsidP="005626AF">
            <w:pPr>
              <w:pStyle w:val="TableText"/>
            </w:pPr>
            <w:r>
              <w:t>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DAFB3" w14:textId="38E1FA4F" w:rsidR="00A17716" w:rsidRDefault="00A17716" w:rsidP="005626AF">
            <w:pPr>
              <w:pStyle w:val="TableText"/>
            </w:pPr>
            <w:commentRangeStart w:id="957"/>
            <w:commentRangeStart w:id="958"/>
            <w:del w:id="959" w:author="Author">
              <w:r w:rsidDel="00562920">
                <w:rPr>
                  <w:color w:val="FF0000"/>
                </w:rPr>
                <w:delText>Not on TRM</w:delText>
              </w:r>
              <w:commentRangeEnd w:id="957"/>
              <w:r w:rsidR="00B814AD" w:rsidDel="00562920">
                <w:rPr>
                  <w:rStyle w:val="CommentReference"/>
                </w:rPr>
                <w:commentReference w:id="957"/>
              </w:r>
              <w:commentRangeEnd w:id="958"/>
              <w:r w:rsidR="00DC520E" w:rsidDel="00562920">
                <w:rPr>
                  <w:rStyle w:val="CommentReference"/>
                </w:rPr>
                <w:commentReference w:id="958"/>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DA4A82"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926F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0854A6" w14:textId="74559DD5" w:rsidR="00A17716" w:rsidRDefault="00A17716" w:rsidP="005626AF">
            <w:pPr>
              <w:pStyle w:val="TableText"/>
            </w:pPr>
            <w:r>
              <w:t>Not Required, INC</w:t>
            </w:r>
            <w:ins w:id="960" w:author="Author">
              <w:r w:rsidR="00762BDE">
                <w:t>L</w:t>
              </w:r>
            </w:ins>
            <w:r>
              <w:t>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467BB" w14:textId="77777777" w:rsidR="00A17716" w:rsidRDefault="00A17716" w:rsidP="005626AF">
            <w:pPr>
              <w:pStyle w:val="TableText"/>
            </w:pPr>
            <w:r>
              <w:t>11/02/2017</w:t>
            </w:r>
          </w:p>
        </w:tc>
      </w:tr>
      <w:tr w:rsidR="00F16EC9" w14:paraId="40FF84C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77777777" w:rsidR="00A17716" w:rsidRDefault="00A17716" w:rsidP="005626AF">
            <w:pPr>
              <w:pStyle w:val="TableText"/>
            </w:pPr>
            <w:commentRangeStart w:id="961"/>
            <w:r w:rsidRPr="00A57FA7">
              <w:t>Postman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D0EA5" w14:textId="0171E2D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7781B" w14:textId="77777777" w:rsidR="00A17716" w:rsidRDefault="00A17716" w:rsidP="005626AF">
            <w:pPr>
              <w:pStyle w:val="TableText"/>
            </w:pPr>
            <w:commentRangeStart w:id="962"/>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27651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D456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1614" w14:textId="77777777" w:rsidR="00A17716" w:rsidRDefault="00A17716" w:rsidP="005626AF">
            <w:pPr>
              <w:pStyle w:val="TableText"/>
            </w:pPr>
          </w:p>
        </w:tc>
        <w:commentRangeEnd w:id="962"/>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79D56" w14:textId="77777777" w:rsidR="00A17716" w:rsidRDefault="00762BDE" w:rsidP="005626AF">
            <w:pPr>
              <w:pStyle w:val="TableText"/>
            </w:pPr>
            <w:r>
              <w:rPr>
                <w:rStyle w:val="CommentReference"/>
              </w:rPr>
              <w:commentReference w:id="962"/>
            </w:r>
            <w:r w:rsidR="009A21EB">
              <w:rPr>
                <w:rStyle w:val="CommentReference"/>
              </w:rPr>
              <w:commentReference w:id="961"/>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CBBC31" w14:textId="77777777" w:rsidR="00A17716" w:rsidRDefault="00A17716" w:rsidP="005626AF">
            <w:pPr>
              <w:pStyle w:val="TableText"/>
            </w:pPr>
          </w:p>
        </w:tc>
      </w:tr>
      <w:commentRangeEnd w:id="961"/>
      <w:tr w:rsidR="00F16EC9" w14:paraId="1114EF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94E1F7" w14:textId="0917EA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D9240" w14:textId="7584A5E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D09311" w14:textId="7CDC6B29"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A6C9A4" w14:textId="2F07F1F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19289F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C2DBE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7C438D"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386F5B" w14:textId="5EDA6420" w:rsidR="00A17716" w:rsidRDefault="00A17716" w:rsidP="005626AF">
            <w:pPr>
              <w:pStyle w:val="TableText"/>
            </w:pPr>
          </w:p>
        </w:tc>
      </w:tr>
      <w:tr w:rsidR="00F16EC9" w14:paraId="45CD140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77777777" w:rsidR="00A17716" w:rsidRDefault="00A17716" w:rsidP="005626AF">
            <w:pPr>
              <w:pStyle w:val="TableText"/>
            </w:pPr>
            <w:r w:rsidRPr="00A57FA7">
              <w:t>zone.js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188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BB97B" w14:textId="77777777" w:rsidR="00A17716" w:rsidRDefault="00A17716" w:rsidP="005626AF">
            <w:pPr>
              <w:pStyle w:val="TableText"/>
              <w:rPr>
                <w:rFonts w:eastAsiaTheme="minorEastAsia"/>
              </w:rPr>
            </w:pPr>
            <w:r>
              <w:rPr>
                <w:color w:val="000000"/>
              </w:rPr>
              <w:t>^0.7.2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79CEB" w14:textId="504C75CD" w:rsidR="00A17716" w:rsidRDefault="00A17716" w:rsidP="005626AF">
            <w:pPr>
              <w:pStyle w:val="TableText"/>
            </w:pPr>
            <w:del w:id="963" w:author="Author">
              <w:r w:rsidDel="00562920">
                <w:rPr>
                  <w:rStyle w:val="Strong"/>
                  <w:rFonts w:eastAsia="Times New Roman"/>
                  <w:color w:val="FF0000"/>
                </w:rPr>
                <w:delText>Not on TRM</w:delText>
              </w:r>
            </w:del>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BB92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B594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CA42C" w14:textId="6696B395" w:rsidR="00A17716" w:rsidRDefault="00A17716" w:rsidP="005626AF">
            <w:pPr>
              <w:pStyle w:val="TableText"/>
            </w:pPr>
            <w:r>
              <w:rPr>
                <w:color w:val="333333"/>
              </w:rPr>
              <w:t>Not Required, INC</w:t>
            </w:r>
            <w:r w:rsidR="001137AC">
              <w:rPr>
                <w:color w:val="333333"/>
              </w:rPr>
              <w:t>L</w:t>
            </w:r>
            <w:r>
              <w:rPr>
                <w:color w:val="333333"/>
              </w:rPr>
              <w:t>UDED IN</w:t>
            </w:r>
            <w:ins w:id="964" w:author="Author">
              <w:r w:rsidR="00562920">
                <w:rPr>
                  <w:color w:val="333333"/>
                </w:rPr>
                <w:t xml:space="preserve"> Angular</w:t>
              </w:r>
            </w:ins>
            <w:r>
              <w:rPr>
                <w:color w:val="333333"/>
              </w:rPr>
              <w:t xml:space="preserve"> </w:t>
            </w:r>
            <w:commentRangeStart w:id="965"/>
            <w:commentRangeStart w:id="966"/>
            <w:r>
              <w:rPr>
                <w:color w:val="333333"/>
              </w:rPr>
              <w:t>FRAMEWORK</w:t>
            </w:r>
            <w:commentRangeEnd w:id="965"/>
            <w:r w:rsidR="00B814AD">
              <w:rPr>
                <w:rStyle w:val="CommentReference"/>
              </w:rPr>
              <w:commentReference w:id="965"/>
            </w:r>
            <w:commentRangeEnd w:id="966"/>
            <w:r w:rsidR="009A21EB">
              <w:rPr>
                <w:rStyle w:val="CommentReference"/>
              </w:rPr>
              <w:commentReference w:id="966"/>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5332B4" w14:textId="77777777" w:rsidR="00A17716" w:rsidRDefault="00A17716" w:rsidP="005626AF">
            <w:pPr>
              <w:pStyle w:val="TableText"/>
            </w:pPr>
            <w:r>
              <w:t>11/22/2017</w:t>
            </w:r>
          </w:p>
        </w:tc>
      </w:tr>
      <w:tr w:rsidR="00F16EC9" w14:paraId="7F5CD30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77777777" w:rsidR="00A17716" w:rsidRDefault="00A17716" w:rsidP="005626AF">
            <w:pPr>
              <w:pStyle w:val="TableText"/>
            </w:pPr>
            <w:r w:rsidRPr="00A57FA7">
              <w:t>errorhandler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AD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48365" w14:textId="77777777" w:rsidR="00A17716" w:rsidRDefault="00A17716" w:rsidP="005626AF">
            <w:pPr>
              <w:pStyle w:val="TableText"/>
            </w:pPr>
            <w:r>
              <w:t>1.5.x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1890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32C3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2E1F6"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380DF"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73B111" w14:textId="77777777" w:rsidR="00A17716" w:rsidRDefault="00A17716" w:rsidP="005626AF">
            <w:pPr>
              <w:pStyle w:val="TableText"/>
              <w:rPr>
                <w:rFonts w:eastAsiaTheme="minorEastAsia"/>
              </w:rPr>
            </w:pPr>
            <w:r>
              <w:t>11/22/2017</w:t>
            </w:r>
          </w:p>
        </w:tc>
      </w:tr>
      <w:tr w:rsidR="00F16EC9" w14:paraId="622990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7DAE8" w14:textId="7B3FFFD4"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35AE67" w14:textId="614670E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708120" w14:textId="66666F16"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16B56B"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3A890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A7FCD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9B33B1" w14:textId="02C09409"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1B160C" w14:textId="30FBC61B" w:rsidR="00A17716" w:rsidRDefault="00A17716" w:rsidP="005626AF">
            <w:pPr>
              <w:pStyle w:val="TableText"/>
              <w:rPr>
                <w:rFonts w:eastAsiaTheme="minorEastAsia"/>
              </w:rPr>
            </w:pPr>
          </w:p>
        </w:tc>
      </w:tr>
      <w:tr w:rsidR="00F16EC9" w14:paraId="3CF38E1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A17716" w:rsidRDefault="00A17716" w:rsidP="005626AF">
            <w:pPr>
              <w:pStyle w:val="TableText"/>
            </w:pPr>
            <w:r w:rsidRPr="00A57FA7">
              <w:t>Font Awesome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682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5745C" w14:textId="77777777" w:rsidR="00A17716" w:rsidRDefault="00A17716" w:rsidP="005626AF">
            <w:pPr>
              <w:pStyle w:val="TableText"/>
            </w:pPr>
            <w:r>
              <w:t>4.7.x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DB401" w14:textId="77777777" w:rsidR="00A17716" w:rsidRDefault="00A17716" w:rsidP="005626AF">
            <w:pPr>
              <w:pStyle w:val="TableText"/>
            </w:pPr>
            <w:r>
              <w:t>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683F" w14:textId="77777777" w:rsidR="00A17716" w:rsidRDefault="00A17716" w:rsidP="005626AF">
            <w:pPr>
              <w:pStyle w:val="TableText"/>
            </w:pPr>
            <w:r>
              <w:t>10342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F2995" w14:textId="77777777" w:rsidR="00A17716" w:rsidRDefault="00A17716" w:rsidP="005626AF">
            <w:pPr>
              <w:pStyle w:val="TableText"/>
            </w:pPr>
            <w:r>
              <w:t>11/29/2017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5AF3C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7BB91" w14:textId="77777777" w:rsidR="00A17716" w:rsidRDefault="00A17716" w:rsidP="005626AF">
            <w:pPr>
              <w:pStyle w:val="TableText"/>
              <w:rPr>
                <w:rFonts w:eastAsiaTheme="minorEastAsia"/>
              </w:rPr>
            </w:pPr>
            <w:r>
              <w:t>12/01/2017</w:t>
            </w:r>
          </w:p>
        </w:tc>
      </w:tr>
      <w:tr w:rsidR="00F16EC9" w14:paraId="74D78B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77777777" w:rsidR="00A17716" w:rsidRDefault="00A17716" w:rsidP="005626AF">
            <w:pPr>
              <w:pStyle w:val="TableText"/>
            </w:pPr>
            <w:r w:rsidRPr="00A57FA7">
              <w:t>primeNG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3961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219C5"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3687F"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C8004" w14:textId="77777777" w:rsidR="00A17716" w:rsidRDefault="00A17716" w:rsidP="005626AF">
            <w:pPr>
              <w:pStyle w:val="TableText"/>
            </w:pPr>
            <w:r>
              <w:t>11566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7F5EA"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1F16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66BEF" w14:textId="77777777" w:rsidR="00A17716" w:rsidRDefault="00A17716" w:rsidP="005626AF">
            <w:pPr>
              <w:pStyle w:val="TableText"/>
              <w:rPr>
                <w:rFonts w:eastAsiaTheme="minorEastAsia"/>
              </w:rPr>
            </w:pPr>
            <w:r>
              <w:t>12/01/2017</w:t>
            </w:r>
          </w:p>
        </w:tc>
      </w:tr>
      <w:tr w:rsidR="00F16EC9" w14:paraId="1C32D01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77777777" w:rsidR="00A17716" w:rsidRDefault="00A17716" w:rsidP="005626AF">
            <w:pPr>
              <w:pStyle w:val="TableText"/>
            </w:pPr>
            <w:r w:rsidRPr="00A57FA7">
              <w:t>TypeDoc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86B5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9BFB8"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0CBFA7" w14:textId="77777777" w:rsidR="00A17716" w:rsidRDefault="00A17716" w:rsidP="005626AF">
            <w:pPr>
              <w:pStyle w:val="TableText"/>
            </w:pPr>
            <w:r>
              <w:rPr>
                <w:color w:val="003366"/>
              </w:rPr>
              <w:t>0.8.0</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119EC" w14:textId="77777777" w:rsidR="00A17716" w:rsidRDefault="00A17716" w:rsidP="005626AF">
            <w:pPr>
              <w:pStyle w:val="TableText"/>
            </w:pPr>
            <w:r>
              <w:t>11563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C4BA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FF6A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53C9B" w14:textId="77777777" w:rsidR="00A17716" w:rsidRDefault="00A17716" w:rsidP="005626AF">
            <w:pPr>
              <w:pStyle w:val="TableText"/>
              <w:rPr>
                <w:rFonts w:eastAsiaTheme="minorEastAsia"/>
              </w:rPr>
            </w:pPr>
            <w:r>
              <w:t>12/01/2017</w:t>
            </w:r>
          </w:p>
        </w:tc>
      </w:tr>
      <w:tr w:rsidR="00F16EC9" w14:paraId="627169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77777777" w:rsidR="00A17716" w:rsidRDefault="00A17716" w:rsidP="005626AF">
            <w:pPr>
              <w:pStyle w:val="TableText"/>
            </w:pPr>
            <w:commentRangeStart w:id="967"/>
            <w:commentRangeStart w:id="968"/>
            <w:r w:rsidRPr="00A57FA7">
              <w:lastRenderedPageBreak/>
              <w:t>azure-storage-node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014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40F3" w14:textId="77777777" w:rsidR="00A17716" w:rsidRDefault="00A17716" w:rsidP="005626AF">
            <w:pPr>
              <w:pStyle w:val="TableText"/>
            </w:pPr>
            <w:r>
              <w:rPr>
                <w:color w:val="003366"/>
              </w:rPr>
              <w:t>2.6.x</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88EC2"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9723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F2AE8"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DBCFB"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7B396" w14:textId="77777777" w:rsidR="00A17716" w:rsidRDefault="00A17716" w:rsidP="005626AF">
            <w:pPr>
              <w:pStyle w:val="TableText"/>
            </w:pPr>
            <w:r>
              <w:t>12/01/2017</w:t>
            </w:r>
            <w:commentRangeEnd w:id="967"/>
            <w:r w:rsidR="00B814AD">
              <w:rPr>
                <w:rStyle w:val="CommentReference"/>
              </w:rPr>
              <w:commentReference w:id="967"/>
            </w:r>
            <w:r w:rsidR="009A21EB">
              <w:rPr>
                <w:rStyle w:val="CommentReference"/>
              </w:rPr>
              <w:commentReference w:id="968"/>
            </w:r>
          </w:p>
        </w:tc>
      </w:tr>
      <w:commentRangeEnd w:id="968"/>
      <w:tr w:rsidR="00F16EC9" w14:paraId="60623A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11F3718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AA30F3" w14:textId="4357ED03"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4A296" w14:textId="1F2C6E2C"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7E12D6" w14:textId="068B5EE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554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4E0BC"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7E90D9" w14:textId="2BC4CAB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794C0" w14:textId="37A19F8E" w:rsidR="00A17716" w:rsidRDefault="00A17716" w:rsidP="005626AF">
            <w:pPr>
              <w:pStyle w:val="TableText"/>
              <w:rPr>
                <w:rFonts w:eastAsiaTheme="minorEastAsia"/>
              </w:rPr>
            </w:pPr>
          </w:p>
        </w:tc>
      </w:tr>
      <w:tr w:rsidR="00F16EC9" w14:paraId="7A3CE9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7777777" w:rsidR="00A17716" w:rsidRDefault="00A17716" w:rsidP="005626AF">
            <w:pPr>
              <w:pStyle w:val="TableText"/>
            </w:pPr>
            <w:r w:rsidRPr="00A57FA7">
              <w:t>Angular</w:t>
            </w:r>
            <w:del w:id="969" w:author="Author">
              <w:r w:rsidRPr="00A57FA7" w:rsidDel="00204F81">
                <w:delText>JS</w:delText>
              </w:r>
            </w:del>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E99EC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E0773" w14:textId="119709EB" w:rsidR="00A17716" w:rsidRDefault="00204F81" w:rsidP="005626AF">
            <w:pPr>
              <w:pStyle w:val="TableText"/>
            </w:pPr>
            <w:ins w:id="970" w:author="Author">
              <w:r>
                <w:rPr>
                  <w:color w:val="003366"/>
                </w:rPr>
                <w:t>4.0</w:t>
              </w:r>
            </w:ins>
            <w:del w:id="971" w:author="Author">
              <w:r w:rsidR="00A17716" w:rsidDel="00204F81">
                <w:rPr>
                  <w:color w:val="003366"/>
                </w:rPr>
                <w:delText>2.4</w:delText>
              </w:r>
            </w:del>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08CB0" w14:textId="77777777" w:rsidR="00A17716" w:rsidRDefault="00A17716" w:rsidP="005626AF">
            <w:pPr>
              <w:pStyle w:val="TableText"/>
            </w:pPr>
            <w:r>
              <w:t>4.0.x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0178" w14:textId="77777777" w:rsidR="00A17716" w:rsidRDefault="00A17716" w:rsidP="005626AF">
            <w:pPr>
              <w:pStyle w:val="TableText"/>
            </w:pPr>
            <w:r>
              <w:t>7842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F4802" w14:textId="77777777" w:rsidR="00A17716" w:rsidRDefault="00A17716" w:rsidP="005626AF">
            <w:pPr>
              <w:pStyle w:val="TableText"/>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A78C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739B0" w14:textId="77777777" w:rsidR="00A17716" w:rsidRDefault="00A17716" w:rsidP="005626AF">
            <w:pPr>
              <w:pStyle w:val="TableText"/>
            </w:pPr>
            <w:r>
              <w:t>12/06/2017</w:t>
            </w:r>
          </w:p>
        </w:tc>
      </w:tr>
      <w:tr w:rsidR="00F16EC9" w14:paraId="62B2D5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77777777" w:rsidR="00A17716" w:rsidRDefault="00A17716" w:rsidP="005626AF">
            <w:pPr>
              <w:pStyle w:val="TableText"/>
            </w:pPr>
            <w:r w:rsidRPr="00A57FA7">
              <w:t>Bower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D0F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E02E" w14:textId="77777777" w:rsidR="00A17716" w:rsidRDefault="00A17716" w:rsidP="005626AF">
            <w:pPr>
              <w:pStyle w:val="TableText"/>
            </w:pPr>
            <w:r>
              <w:t>1.8.x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50B12" w14:textId="77777777" w:rsidR="00A17716" w:rsidRDefault="00A17716" w:rsidP="005626AF">
            <w:pPr>
              <w:pStyle w:val="TableText"/>
            </w:pPr>
            <w:r>
              <w:t>1.8.x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67A85" w14:textId="77777777" w:rsidR="00A17716" w:rsidRDefault="00A17716" w:rsidP="005626AF">
            <w:pPr>
              <w:pStyle w:val="TableText"/>
            </w:pPr>
            <w:r>
              <w:t>8183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71703" w14:textId="77777777" w:rsidR="00A17716" w:rsidRDefault="00A17716" w:rsidP="005626AF">
            <w:pPr>
              <w:pStyle w:val="TableText"/>
              <w:rPr>
                <w:rFonts w:eastAsiaTheme="minorEastAsia"/>
              </w:rPr>
            </w:pPr>
            <w:r>
              <w:t>08/02/2017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A87A3" w14:textId="2A722259" w:rsidR="00A17716" w:rsidRDefault="00A17716" w:rsidP="005626AF">
            <w:pPr>
              <w:pStyle w:val="TableText"/>
            </w:pPr>
            <w:commentRangeStart w:id="972"/>
            <w:commentRangeStart w:id="973"/>
            <w:del w:id="974" w:author="Author">
              <w:r w:rsidDel="00E25C39">
                <w:delText>Not Requested</w:delText>
              </w:r>
              <w:commentRangeEnd w:id="972"/>
              <w:r w:rsidR="00B814AD" w:rsidDel="00E25C39">
                <w:rPr>
                  <w:rStyle w:val="CommentReference"/>
                </w:rPr>
                <w:commentReference w:id="972"/>
              </w:r>
              <w:commentRangeEnd w:id="973"/>
              <w:r w:rsidR="009A21EB" w:rsidDel="00E25C39">
                <w:rPr>
                  <w:rStyle w:val="CommentReference"/>
                </w:rPr>
                <w:commentReference w:id="973"/>
              </w:r>
            </w:del>
            <w:ins w:id="975"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23EE0" w14:textId="77777777" w:rsidR="00A17716" w:rsidRDefault="00A17716" w:rsidP="005626AF">
            <w:pPr>
              <w:pStyle w:val="TableText"/>
            </w:pPr>
            <w:r>
              <w:t>12/06/2017</w:t>
            </w:r>
          </w:p>
        </w:tc>
      </w:tr>
      <w:tr w:rsidR="00F16EC9" w14:paraId="5693774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77777777" w:rsidR="00A17716" w:rsidRDefault="00A17716" w:rsidP="005626AF">
            <w:pPr>
              <w:pStyle w:val="TableText"/>
            </w:pPr>
            <w:r w:rsidRPr="00A57FA7">
              <w:t>core-js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D91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8FAB" w14:textId="77777777" w:rsidR="00A17716" w:rsidRDefault="00A17716" w:rsidP="005626AF">
            <w:pPr>
              <w:pStyle w:val="TableText"/>
            </w:pPr>
            <w:r>
              <w:t>^2.4.1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562EC"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0BC5E" w14:textId="77777777" w:rsidR="00A17716" w:rsidRDefault="00A17716" w:rsidP="005626AF">
            <w:pPr>
              <w:pStyle w:val="TableText"/>
            </w:pPr>
            <w:r>
              <w:t>10276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74AAD"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8913D" w14:textId="779C861F" w:rsidR="00A17716" w:rsidRDefault="00A17716" w:rsidP="005626AF">
            <w:pPr>
              <w:pStyle w:val="TableText"/>
            </w:pPr>
            <w:commentRangeStart w:id="976"/>
            <w:commentRangeStart w:id="977"/>
            <w:del w:id="978" w:author="Author">
              <w:r w:rsidDel="00E25C39">
                <w:delText>Not Required</w:delText>
              </w:r>
              <w:commentRangeEnd w:id="976"/>
              <w:r w:rsidR="005A4A4D" w:rsidDel="00E25C39">
                <w:rPr>
                  <w:rStyle w:val="CommentReference"/>
                </w:rPr>
                <w:commentReference w:id="976"/>
              </w:r>
              <w:commentRangeEnd w:id="977"/>
              <w:r w:rsidR="009A21EB" w:rsidDel="00E25C39">
                <w:rPr>
                  <w:rStyle w:val="CommentReference"/>
                </w:rPr>
                <w:commentReference w:id="977"/>
              </w:r>
            </w:del>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88217" w14:textId="77777777" w:rsidR="00A17716" w:rsidRDefault="00A17716" w:rsidP="005626AF">
            <w:pPr>
              <w:pStyle w:val="TableText"/>
            </w:pPr>
            <w:r>
              <w:t>12/06/2017</w:t>
            </w:r>
          </w:p>
        </w:tc>
      </w:tr>
      <w:tr w:rsidR="00F16EC9" w14:paraId="2DC818C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77777777" w:rsidR="00A17716" w:rsidRDefault="00A17716" w:rsidP="005626AF">
            <w:pPr>
              <w:pStyle w:val="TableText"/>
            </w:pPr>
            <w:r w:rsidRPr="00A57FA7">
              <w:t>TypeScript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D83E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99261" w14:textId="77777777" w:rsidR="00A17716" w:rsidRDefault="00A17716" w:rsidP="005626AF">
            <w:pPr>
              <w:pStyle w:val="TableText"/>
            </w:pPr>
            <w:r>
              <w:rPr>
                <w:color w:val="003366"/>
              </w:rPr>
              <w:t>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50D5" w14:textId="77777777" w:rsidR="00A17716" w:rsidRDefault="00A17716" w:rsidP="005626AF">
            <w:pPr>
              <w:pStyle w:val="TableText"/>
            </w:pPr>
            <w:r>
              <w:t>2.x.x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6BAB1" w14:textId="77777777" w:rsidR="00A17716" w:rsidRDefault="00A17716" w:rsidP="005626AF">
            <w:pPr>
              <w:pStyle w:val="TableText"/>
            </w:pPr>
            <w:r>
              <w:t>9883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504CB" w14:textId="77777777" w:rsidR="00A17716" w:rsidRDefault="00A17716" w:rsidP="005626AF">
            <w:pPr>
              <w:pStyle w:val="TableText"/>
            </w:pPr>
            <w:r>
              <w:rPr>
                <w:color w:val="000000"/>
              </w:rP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5E08C" w14:textId="77777777" w:rsidR="00A17716" w:rsidRDefault="00A17716" w:rsidP="005626AF">
            <w:pPr>
              <w:pStyle w:val="TableText"/>
            </w:pPr>
            <w:r>
              <w:rPr>
                <w:rStyle w:val="s1"/>
              </w:rP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DEA" w14:textId="77777777" w:rsidR="00A17716" w:rsidRDefault="00A17716" w:rsidP="005626AF">
            <w:pPr>
              <w:pStyle w:val="TableText"/>
            </w:pPr>
            <w:r>
              <w:t>12/06/2017</w:t>
            </w:r>
          </w:p>
        </w:tc>
      </w:tr>
      <w:tr w:rsidR="00F16EC9" w14:paraId="6EBEBFA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77777777" w:rsidR="00A17716" w:rsidRDefault="00A17716" w:rsidP="005626AF">
            <w:pPr>
              <w:pStyle w:val="TableText"/>
            </w:pPr>
            <w:r w:rsidRPr="00A57FA7">
              <w:t>Ansible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1A40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D44B" w14:textId="77777777" w:rsidR="00A17716" w:rsidRDefault="00A17716" w:rsidP="005626AF">
            <w:pPr>
              <w:pStyle w:val="TableText"/>
            </w:pPr>
            <w:r>
              <w:rPr>
                <w:color w:val="000000"/>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C33828" w14:textId="77777777" w:rsidR="00A17716" w:rsidRDefault="00A17716" w:rsidP="005626AF">
            <w:pPr>
              <w:pStyle w:val="TableText"/>
            </w:pPr>
            <w:r>
              <w:rPr>
                <w:color w:val="000000"/>
              </w:rPr>
              <w:t>2.3</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E3A8F" w14:textId="77777777" w:rsidR="00A17716" w:rsidRDefault="00A17716" w:rsidP="005626AF">
            <w:pPr>
              <w:pStyle w:val="TableText"/>
            </w:pPr>
            <w:r>
              <w:t>8196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6CAC"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ACB77"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9C6AEC" w14:textId="77777777" w:rsidR="00A17716" w:rsidRDefault="00A17716" w:rsidP="005626AF">
            <w:pPr>
              <w:pStyle w:val="TableText"/>
            </w:pPr>
            <w:r>
              <w:t>12/06/2017</w:t>
            </w:r>
          </w:p>
        </w:tc>
      </w:tr>
      <w:tr w:rsidR="00F16EC9" w14:paraId="05A058A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7777777" w:rsidR="00A17716" w:rsidRDefault="00A17716" w:rsidP="005626AF">
            <w:pPr>
              <w:pStyle w:val="TableText"/>
            </w:pPr>
            <w:r w:rsidRPr="00A57FA7">
              <w:t>Apache HTTP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A4982"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F3C4" w14:textId="45AFF345" w:rsidR="00A17716" w:rsidRDefault="00A17716" w:rsidP="005626AF">
            <w:pPr>
              <w:pStyle w:val="TableText"/>
            </w:pPr>
            <w:r>
              <w:rPr>
                <w:rStyle w:val="s1"/>
              </w:rPr>
              <w:t>2.4.</w:t>
            </w:r>
            <w:ins w:id="979" w:author="Author">
              <w:r w:rsidR="00204F81">
                <w:rPr>
                  <w:rStyle w:val="s1"/>
                </w:rPr>
                <w:t>6</w:t>
              </w:r>
              <w:r w:rsidR="007D7D63">
                <w:rPr>
                  <w:rStyle w:val="s1"/>
                </w:rPr>
                <w:t>-45</w:t>
              </w:r>
            </w:ins>
            <w:del w:id="980" w:author="Author">
              <w:r w:rsidDel="00204F81">
                <w:rPr>
                  <w:rStyle w:val="s1"/>
                </w:rPr>
                <w:delText>6-45</w:delText>
              </w:r>
            </w:del>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BE837E"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731B8" w14:textId="77777777" w:rsidR="00A17716" w:rsidRDefault="00A17716" w:rsidP="005626AF">
            <w:pPr>
              <w:pStyle w:val="TableText"/>
            </w:pPr>
            <w:r>
              <w:t>5009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B3B7A"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5BD2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5F7CE" w14:textId="77777777" w:rsidR="00A17716" w:rsidRDefault="00A17716" w:rsidP="005626AF">
            <w:pPr>
              <w:pStyle w:val="TableText"/>
            </w:pPr>
            <w:r>
              <w:t>12/06/2017</w:t>
            </w:r>
          </w:p>
        </w:tc>
      </w:tr>
      <w:tr w:rsidR="00F16EC9" w14:paraId="77B8926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77777777" w:rsidR="00A17716" w:rsidRDefault="00A17716" w:rsidP="005626AF">
            <w:pPr>
              <w:pStyle w:val="TableText"/>
            </w:pPr>
            <w:r w:rsidRPr="00A57FA7">
              <w:t>Apache Tomcat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DDD2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1AA925" w14:textId="77777777" w:rsidR="00A17716" w:rsidRDefault="00A17716" w:rsidP="005626AF">
            <w:pPr>
              <w:pStyle w:val="TableText"/>
            </w:pPr>
            <w:commentRangeStart w:id="981"/>
            <w:commentRangeStart w:id="982"/>
            <w:r>
              <w:rPr>
                <w:rStyle w:val="Strong"/>
                <w:rFonts w:eastAsia="Times New Roman"/>
                <w:color w:val="FF0000"/>
              </w:rPr>
              <w:t>7.0.76</w:t>
            </w:r>
            <w:commentRangeEnd w:id="981"/>
            <w:r w:rsidR="00B814AD">
              <w:rPr>
                <w:rStyle w:val="CommentReference"/>
              </w:rPr>
              <w:commentReference w:id="981"/>
            </w:r>
            <w:commentRangeEnd w:id="982"/>
            <w:r w:rsidR="009A21EB">
              <w:rPr>
                <w:rStyle w:val="CommentReference"/>
              </w:rPr>
              <w:commentReference w:id="982"/>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D7A0D9" w14:textId="77777777" w:rsidR="00A17716" w:rsidRDefault="00A17716" w:rsidP="005626AF">
            <w:pPr>
              <w:pStyle w:val="TableText"/>
            </w:pPr>
            <w:r>
              <w:t>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426558" w14:textId="77777777" w:rsidR="00A17716" w:rsidRDefault="00A17716" w:rsidP="005626AF">
            <w:pPr>
              <w:pStyle w:val="TableText"/>
            </w:pPr>
            <w:r>
              <w:t>5451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C9DF" w14:textId="77777777" w:rsidR="00A17716" w:rsidRDefault="00A17716" w:rsidP="005626AF">
            <w:pPr>
              <w:pStyle w:val="TableText"/>
            </w:pPr>
            <w:r>
              <w:t>02/14/2017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B2EE1" w14:textId="77777777" w:rsidR="00A17716" w:rsidRDefault="00A17716" w:rsidP="005626AF">
            <w:pPr>
              <w:pStyle w:val="TableText"/>
            </w:pPr>
            <w:r>
              <w:t>Divest</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2306D" w14:textId="77777777" w:rsidR="00A17716" w:rsidRDefault="00A17716" w:rsidP="005626AF">
            <w:pPr>
              <w:pStyle w:val="TableText"/>
              <w:rPr>
                <w:rFonts w:eastAsiaTheme="minorEastAsia"/>
              </w:rPr>
            </w:pPr>
            <w:r>
              <w:t>12/06/2017</w:t>
            </w:r>
          </w:p>
        </w:tc>
      </w:tr>
      <w:tr w:rsidR="00F16EC9" w14:paraId="3B6E73C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77777777" w:rsidR="00A17716" w:rsidRDefault="00A17716" w:rsidP="005626AF">
            <w:pPr>
              <w:pStyle w:val="TableText"/>
            </w:pPr>
            <w:r w:rsidRPr="00A57FA7">
              <w:t>Application Insights for 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372D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95595" w14:textId="77777777" w:rsidR="00A17716" w:rsidRDefault="00A17716" w:rsidP="005626AF">
            <w:pPr>
              <w:pStyle w:val="TableText"/>
            </w:pPr>
            <w:r>
              <w:t>0.21.x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506CD" w14:textId="77777777" w:rsidR="00A17716" w:rsidRDefault="00A17716" w:rsidP="005626AF">
            <w:pPr>
              <w:pStyle w:val="TableText"/>
            </w:pPr>
            <w:r>
              <w:t>0.21.x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BFDD" w14:textId="77777777" w:rsidR="00A17716" w:rsidRDefault="00A17716" w:rsidP="005626AF">
            <w:pPr>
              <w:pStyle w:val="TableText"/>
            </w:pPr>
            <w:r>
              <w:t>11328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C74F8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205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F9BF2" w14:textId="77777777" w:rsidR="00A17716" w:rsidRDefault="00A17716" w:rsidP="005626AF">
            <w:pPr>
              <w:pStyle w:val="TableText"/>
            </w:pPr>
            <w:r>
              <w:t>12/06/2017</w:t>
            </w:r>
          </w:p>
        </w:tc>
      </w:tr>
      <w:tr w:rsidR="00F16EC9" w14:paraId="236F0B4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77777777" w:rsidR="00A17716" w:rsidRDefault="00A17716" w:rsidP="005626AF">
            <w:pPr>
              <w:pStyle w:val="TableText"/>
            </w:pPr>
            <w:r w:rsidRPr="00A57FA7">
              <w:t>axe-core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C4F21" w14:textId="45EBD36D"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966E" w14:textId="77777777" w:rsidR="00A17716" w:rsidRDefault="00A17716" w:rsidP="005626AF">
            <w:pPr>
              <w:pStyle w:val="TableText"/>
            </w:pPr>
            <w:r>
              <w:rPr>
                <w:color w:val="003366"/>
              </w:rPr>
              <w:t>2.3.1</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EBD41A"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4B0A0" w14:textId="77777777" w:rsidR="00A17716" w:rsidRDefault="00A17716" w:rsidP="005626AF">
            <w:pPr>
              <w:pStyle w:val="TableText"/>
            </w:pPr>
            <w:r>
              <w:t>11518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D96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8C77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9F169" w14:textId="77777777" w:rsidR="00A17716" w:rsidRDefault="00A17716" w:rsidP="005626AF">
            <w:pPr>
              <w:pStyle w:val="TableText"/>
            </w:pPr>
            <w:r>
              <w:t>12/06/2017</w:t>
            </w:r>
          </w:p>
        </w:tc>
      </w:tr>
      <w:tr w:rsidR="00F16EC9" w14:paraId="09C06F1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77777777" w:rsidR="00A17716" w:rsidRDefault="00A17716" w:rsidP="005626AF">
            <w:pPr>
              <w:pStyle w:val="TableText"/>
            </w:pPr>
            <w:r w:rsidRPr="00A57FA7">
              <w:t>axe-webdriverjs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045B49" w14:textId="031AD05F"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2ECA85"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1C49B4"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43BC2" w14:textId="77777777" w:rsidR="00A17716" w:rsidRDefault="00A17716" w:rsidP="005626AF">
            <w:pPr>
              <w:pStyle w:val="TableText"/>
            </w:pPr>
            <w:r>
              <w:t>11334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55241"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133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CAFFB3" w14:textId="77777777" w:rsidR="00A17716" w:rsidRDefault="00A17716" w:rsidP="005626AF">
            <w:pPr>
              <w:pStyle w:val="TableText"/>
            </w:pPr>
            <w:r>
              <w:t>12/06/2017</w:t>
            </w:r>
          </w:p>
        </w:tc>
      </w:tr>
      <w:tr w:rsidR="00F16EC9" w14:paraId="4FCF868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77777777" w:rsidR="00A17716" w:rsidRDefault="00A17716" w:rsidP="005626AF">
            <w:pPr>
              <w:pStyle w:val="TableText"/>
            </w:pPr>
            <w:r w:rsidRPr="00A57FA7">
              <w:t>Body-Parser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EA49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CDF7D" w14:textId="77777777" w:rsidR="00A17716" w:rsidRDefault="00A17716" w:rsidP="005626AF">
            <w:pPr>
              <w:pStyle w:val="TableText"/>
            </w:pPr>
            <w:commentRangeStart w:id="983"/>
            <w:commentRangeStart w:id="984"/>
            <w:r>
              <w:rPr>
                <w:rStyle w:val="Strong"/>
                <w:rFonts w:eastAsia="Times New Roman"/>
                <w:color w:val="FF0000"/>
              </w:rPr>
              <w:t>1.16</w:t>
            </w:r>
            <w:commentRangeEnd w:id="983"/>
            <w:r w:rsidR="005A4A4D">
              <w:rPr>
                <w:rStyle w:val="CommentReference"/>
              </w:rPr>
              <w:commentReference w:id="983"/>
            </w:r>
            <w:commentRangeEnd w:id="984"/>
            <w:r w:rsidR="009A21EB">
              <w:rPr>
                <w:rStyle w:val="CommentReference"/>
              </w:rPr>
              <w:commentReference w:id="984"/>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6A5CF" w14:textId="77777777" w:rsidR="00A17716" w:rsidRDefault="00A17716" w:rsidP="005626AF">
            <w:pPr>
              <w:pStyle w:val="TableText"/>
            </w:pPr>
            <w:r>
              <w:rPr>
                <w:color w:val="000000"/>
              </w:rPr>
              <w:t>1.15.x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3E984" w14:textId="77777777" w:rsidR="00A17716" w:rsidRDefault="00A17716" w:rsidP="005626AF">
            <w:pPr>
              <w:pStyle w:val="TableText"/>
            </w:pPr>
            <w:r>
              <w:t>8242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A23569"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7C96C"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70AA1" w14:textId="77777777" w:rsidR="00A17716" w:rsidRDefault="00A17716" w:rsidP="005626AF">
            <w:pPr>
              <w:pStyle w:val="TableText"/>
            </w:pPr>
            <w:r>
              <w:t>12/06/2017</w:t>
            </w:r>
          </w:p>
        </w:tc>
      </w:tr>
      <w:tr w:rsidR="00F16EC9" w14:paraId="553A028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77777777" w:rsidR="00A17716" w:rsidRDefault="00A17716" w:rsidP="005626AF">
            <w:pPr>
              <w:pStyle w:val="TableText"/>
            </w:pPr>
            <w:r w:rsidRPr="00A57FA7">
              <w:t>Bootstrap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E1F0A5"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9BE3D" w14:textId="77777777" w:rsidR="00A17716" w:rsidRDefault="00A17716" w:rsidP="005626AF">
            <w:pPr>
              <w:pStyle w:val="TableText"/>
            </w:pPr>
            <w:r>
              <w:t>3.3.7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3EAE6"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75100" w14:textId="77777777" w:rsidR="00A17716" w:rsidRDefault="00A17716" w:rsidP="005626AF">
            <w:pPr>
              <w:pStyle w:val="TableText"/>
            </w:pPr>
            <w:r>
              <w:t>7795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B1F80" w14:textId="77777777" w:rsidR="00A17716" w:rsidRDefault="00A17716" w:rsidP="005626AF">
            <w:pPr>
              <w:pStyle w:val="TableText"/>
            </w:pPr>
            <w:r>
              <w:t>06/21/2017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45BAD" w14:textId="708C0428" w:rsidR="00A17716" w:rsidRDefault="00A17716" w:rsidP="005626AF">
            <w:pPr>
              <w:pStyle w:val="TableText"/>
            </w:pPr>
            <w:commentRangeStart w:id="985"/>
            <w:commentRangeStart w:id="986"/>
            <w:del w:id="987" w:author="Author">
              <w:r w:rsidDel="00E25C39">
                <w:delText>Not Required</w:delText>
              </w:r>
              <w:commentRangeEnd w:id="985"/>
              <w:r w:rsidR="005A4A4D" w:rsidDel="00E25C39">
                <w:rPr>
                  <w:rStyle w:val="CommentReference"/>
                </w:rPr>
                <w:commentReference w:id="985"/>
              </w:r>
              <w:commentRangeEnd w:id="986"/>
              <w:r w:rsidR="009A21EB" w:rsidDel="00E25C39">
                <w:rPr>
                  <w:rStyle w:val="CommentReference"/>
                </w:rPr>
                <w:commentReference w:id="986"/>
              </w:r>
            </w:del>
            <w:ins w:id="988" w:author="Author">
              <w:r w:rsidR="00E25C39">
                <w:t>Approved with constraints</w:t>
              </w:r>
            </w:ins>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DCC79" w14:textId="77777777" w:rsidR="00A17716" w:rsidRDefault="00A17716" w:rsidP="005626AF">
            <w:pPr>
              <w:pStyle w:val="TableText"/>
            </w:pPr>
            <w:r>
              <w:t>12/06/2017</w:t>
            </w:r>
          </w:p>
        </w:tc>
      </w:tr>
      <w:tr w:rsidR="00F16EC9" w14:paraId="4C8A3C4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F6383" w14:textId="77777777" w:rsidR="00A17716" w:rsidRDefault="00A17716" w:rsidP="005626AF">
            <w:pPr>
              <w:pStyle w:val="TableText"/>
            </w:pPr>
            <w:r w:rsidRPr="00A57FA7">
              <w:t>CentOS Linux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95F1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218FF" w14:textId="77777777" w:rsidR="00A17716" w:rsidRDefault="00A17716" w:rsidP="005626AF">
            <w:pPr>
              <w:pStyle w:val="TableText"/>
            </w:pPr>
            <w:r>
              <w:t>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5E373" w14:textId="77777777" w:rsidR="00A17716" w:rsidRDefault="00A17716" w:rsidP="005626AF">
            <w:pPr>
              <w:pStyle w:val="TableText"/>
            </w:pPr>
            <w:r>
              <w:t>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39370" w14:textId="77777777" w:rsidR="00A17716" w:rsidRDefault="00A17716" w:rsidP="005626AF">
            <w:pPr>
              <w:pStyle w:val="TableText"/>
            </w:pPr>
            <w:r>
              <w:t>6460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EF4E" w14:textId="77777777" w:rsidR="00A17716" w:rsidRDefault="00A17716" w:rsidP="005626AF">
            <w:pPr>
              <w:pStyle w:val="TableText"/>
            </w:pPr>
            <w:r>
              <w:t>05/03/2017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83EFB"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84ED22" w14:textId="77777777" w:rsidR="00A17716" w:rsidRDefault="00A17716" w:rsidP="005626AF">
            <w:pPr>
              <w:pStyle w:val="TableText"/>
            </w:pPr>
            <w:r>
              <w:t>12/06/2017</w:t>
            </w:r>
          </w:p>
        </w:tc>
      </w:tr>
      <w:tr w:rsidR="00F16EC9" w14:paraId="408B09A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6F3E9" w14:textId="77777777" w:rsidR="00A17716" w:rsidRDefault="00A17716" w:rsidP="005626AF">
            <w:pPr>
              <w:pStyle w:val="TableText"/>
            </w:pPr>
            <w:r w:rsidRPr="00A57FA7">
              <w:t>Debug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17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EC44C" w14:textId="77777777" w:rsidR="00A17716" w:rsidRDefault="00A17716" w:rsidP="005626AF">
            <w:pPr>
              <w:pStyle w:val="TableText"/>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D938B" w14:textId="77777777" w:rsidR="00A17716" w:rsidRDefault="00A17716" w:rsidP="005626AF">
            <w:pPr>
              <w:pStyle w:val="TableText"/>
            </w:pPr>
            <w:r>
              <w:rPr>
                <w:color w:val="000000"/>
              </w:rPr>
              <w:t>2.3.x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FFC1" w14:textId="77777777" w:rsidR="00A17716" w:rsidRDefault="00A17716" w:rsidP="005626AF">
            <w:pPr>
              <w:pStyle w:val="TableText"/>
            </w:pPr>
            <w:r>
              <w:t>8967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D7B29" w14:textId="77777777" w:rsidR="00A17716" w:rsidRDefault="00A17716" w:rsidP="005626AF">
            <w:pPr>
              <w:pStyle w:val="TableText"/>
            </w:pPr>
            <w:r>
              <w:t>12/13/2016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AAAE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A9BE2" w14:textId="77777777" w:rsidR="00A17716" w:rsidRDefault="00A17716" w:rsidP="005626AF">
            <w:pPr>
              <w:pStyle w:val="TableText"/>
            </w:pPr>
            <w:r>
              <w:t>12/06/2017</w:t>
            </w:r>
          </w:p>
        </w:tc>
      </w:tr>
      <w:tr w:rsidR="00F16EC9" w14:paraId="7323917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FD9891" w14:textId="36B882D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D2D12A" w14:textId="5F8019AB"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AEED9C" w14:textId="5065A25E"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DE39BD" w14:textId="6612C38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59C6C0" w14:textId="78E48BB3"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2A8B57" w14:textId="72D05AEB"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306F69" w14:textId="3E3CE42E"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2ECAB6" w14:textId="410A8776" w:rsidR="00A17716" w:rsidRDefault="00A17716" w:rsidP="005626AF">
            <w:pPr>
              <w:pStyle w:val="TableText"/>
            </w:pPr>
          </w:p>
        </w:tc>
      </w:tr>
      <w:tr w:rsidR="00F16EC9" w14:paraId="5FAF4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906AE8" w14:textId="4BFB9009"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D6216AE" w14:textId="0CD17EC4"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0CE73B" w14:textId="5BF8E2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0F89FD" w14:textId="76102C3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2D9AA9" w14:textId="657C7F62"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930084" w14:textId="742FD14D"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87877D" w14:textId="697D7D18"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65C7CF" w14:textId="0E34E0F5" w:rsidR="00A17716" w:rsidRDefault="00A17716" w:rsidP="005626AF">
            <w:pPr>
              <w:pStyle w:val="TableText"/>
              <w:rPr>
                <w:rFonts w:eastAsiaTheme="minorEastAsia"/>
              </w:rPr>
            </w:pPr>
          </w:p>
        </w:tc>
      </w:tr>
      <w:tr w:rsidR="00F16EC9" w14:paraId="553224C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BE543" w14:textId="77777777" w:rsidR="00A17716" w:rsidRDefault="00A17716" w:rsidP="005626AF">
            <w:pPr>
              <w:pStyle w:val="TableText"/>
            </w:pPr>
            <w:r w:rsidRPr="00A57FA7">
              <w:t>Embedded JavaScript Templating (EJS)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731C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CE65FB" w14:textId="77777777" w:rsidR="00A17716" w:rsidRDefault="00A17716" w:rsidP="005626AF">
            <w:pPr>
              <w:pStyle w:val="TableText"/>
            </w:pPr>
            <w:r>
              <w:rPr>
                <w:color w:val="003366"/>
              </w:rPr>
              <w:t>2.5.5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B263A" w14:textId="77777777" w:rsidR="00A17716" w:rsidRDefault="00A17716" w:rsidP="005626AF">
            <w:pPr>
              <w:pStyle w:val="TableText"/>
            </w:pPr>
            <w:r>
              <w:t>2.5.x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642F4" w14:textId="77777777" w:rsidR="00A17716" w:rsidRDefault="00A17716" w:rsidP="005626AF">
            <w:pPr>
              <w:pStyle w:val="TableText"/>
            </w:pPr>
            <w:r>
              <w:t>10913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37A35" w14:textId="77777777" w:rsidR="00A17716" w:rsidRDefault="00A17716" w:rsidP="005626AF">
            <w:pPr>
              <w:pStyle w:val="TableText"/>
              <w:rPr>
                <w:rFonts w:eastAsiaTheme="minorEastAsia"/>
              </w:rPr>
            </w:pPr>
            <w:r>
              <w:t>06/07/2017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142EDA"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634BE" w14:textId="77777777" w:rsidR="00A17716" w:rsidRDefault="00A17716" w:rsidP="005626AF">
            <w:pPr>
              <w:pStyle w:val="TableText"/>
            </w:pPr>
            <w:r>
              <w:t>12/06/2017</w:t>
            </w:r>
          </w:p>
        </w:tc>
      </w:tr>
      <w:tr w:rsidR="00F16EC9" w14:paraId="0C89D82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ACD1F" w14:textId="77777777" w:rsidR="00A17716" w:rsidRDefault="00A17716" w:rsidP="005626AF">
            <w:pPr>
              <w:pStyle w:val="TableText"/>
            </w:pPr>
            <w:r w:rsidRPr="00A57FA7">
              <w:t>Express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C19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4750D" w14:textId="77777777" w:rsidR="00A17716" w:rsidRDefault="00A17716" w:rsidP="005626AF">
            <w:pPr>
              <w:pStyle w:val="TableText"/>
            </w:pPr>
            <w:r>
              <w:t>4.14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B4433"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0F26" w14:textId="77777777" w:rsidR="00A17716" w:rsidRDefault="00A17716" w:rsidP="005626AF">
            <w:pPr>
              <w:pStyle w:val="TableText"/>
            </w:pPr>
            <w:r>
              <w:t>7729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960E9B"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B1610" w14:textId="77777777" w:rsidR="00A17716" w:rsidRDefault="00A17716" w:rsidP="005626AF">
            <w:pPr>
              <w:pStyle w:val="TableText"/>
            </w:pPr>
            <w:commentRangeStart w:id="989"/>
            <w:commentRangeStart w:id="990"/>
            <w:r>
              <w:t>Not Required</w:t>
            </w:r>
            <w:commentRangeEnd w:id="989"/>
            <w:r w:rsidR="005A4A4D">
              <w:rPr>
                <w:rStyle w:val="CommentReference"/>
              </w:rPr>
              <w:commentReference w:id="989"/>
            </w:r>
            <w:commentRangeEnd w:id="990"/>
            <w:r w:rsidR="009A21EB">
              <w:rPr>
                <w:rStyle w:val="CommentReference"/>
              </w:rPr>
              <w:commentReference w:id="990"/>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A6823" w14:textId="77777777" w:rsidR="00A17716" w:rsidRDefault="00A17716" w:rsidP="005626AF">
            <w:pPr>
              <w:pStyle w:val="TableText"/>
            </w:pPr>
            <w:r>
              <w:t>12/06/2017</w:t>
            </w:r>
          </w:p>
        </w:tc>
      </w:tr>
      <w:tr w:rsidR="00F16EC9" w14:paraId="2935D4C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87BF" w14:textId="77777777" w:rsidR="00A17716" w:rsidRDefault="00A17716" w:rsidP="005626AF">
            <w:pPr>
              <w:pStyle w:val="TableText"/>
            </w:pPr>
            <w:r w:rsidRPr="00735945">
              <w:t>Google Chrome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25E9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477AB" w14:textId="77777777" w:rsidR="00A17716" w:rsidRPr="00597A18" w:rsidRDefault="00A17716" w:rsidP="005626AF">
            <w:pPr>
              <w:pStyle w:val="TableText"/>
              <w:rPr>
                <w:b/>
              </w:rPr>
            </w:pPr>
            <w:r w:rsidRPr="00597A18">
              <w:rPr>
                <w:rStyle w:val="Strong"/>
                <w:rFonts w:eastAsia="Times New Roman"/>
                <w:b w:val="0"/>
              </w:rPr>
              <w:t>60.x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F8B4D" w14:textId="77777777" w:rsidR="00A17716" w:rsidRDefault="00A17716" w:rsidP="005626AF">
            <w:pPr>
              <w:pStyle w:val="TableText"/>
            </w:pPr>
            <w:r>
              <w:t>58.x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DAF2" w14:textId="77777777" w:rsidR="00A17716" w:rsidRDefault="00A17716" w:rsidP="005626AF">
            <w:pPr>
              <w:pStyle w:val="TableText"/>
            </w:pPr>
            <w:r>
              <w:t>5618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44D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FC3AB" w14:textId="4E72D297" w:rsidR="00A17716" w:rsidRDefault="00597A18"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2445F" w14:textId="77777777" w:rsidR="00A17716" w:rsidRDefault="00A17716" w:rsidP="005626AF">
            <w:pPr>
              <w:pStyle w:val="TableText"/>
            </w:pPr>
            <w:r>
              <w:t>12/06/2017</w:t>
            </w:r>
          </w:p>
        </w:tc>
      </w:tr>
      <w:tr w:rsidR="00F16EC9" w14:paraId="320D068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03E65" w14:textId="77777777" w:rsidR="00A17716" w:rsidRDefault="00A17716" w:rsidP="005626AF">
            <w:pPr>
              <w:pStyle w:val="TableText"/>
            </w:pPr>
            <w:r w:rsidRPr="00735945">
              <w:t>Google GSON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65E5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E0B8A" w14:textId="77777777" w:rsidR="00A17716" w:rsidRDefault="00A17716" w:rsidP="005626AF">
            <w:pPr>
              <w:pStyle w:val="TableText"/>
            </w:pPr>
            <w:r>
              <w:t>2.7.x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DA877" w14:textId="77777777" w:rsidR="00A17716" w:rsidRDefault="00A17716" w:rsidP="005626AF">
            <w:pPr>
              <w:pStyle w:val="TableText"/>
            </w:pPr>
            <w:r>
              <w:t>2.7.x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4CD66" w14:textId="77777777" w:rsidR="00A17716" w:rsidRDefault="00A17716" w:rsidP="005626AF">
            <w:pPr>
              <w:pStyle w:val="TableText"/>
            </w:pPr>
            <w:r>
              <w:t>7348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F898C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8B74B" w14:textId="77777777" w:rsidR="00A17716" w:rsidRDefault="00A17716" w:rsidP="005626AF">
            <w:pPr>
              <w:pStyle w:val="TableText"/>
            </w:pPr>
            <w:commentRangeStart w:id="991"/>
            <w:commentRangeStart w:id="992"/>
            <w:r>
              <w:t>Not Requested</w:t>
            </w:r>
            <w:commentRangeEnd w:id="991"/>
            <w:r w:rsidR="005A4A4D">
              <w:rPr>
                <w:rStyle w:val="CommentReference"/>
              </w:rPr>
              <w:commentReference w:id="991"/>
            </w:r>
            <w:commentRangeEnd w:id="992"/>
            <w:r w:rsidR="009A21EB">
              <w:rPr>
                <w:rStyle w:val="CommentReference"/>
              </w:rPr>
              <w:commentReference w:id="992"/>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CA545" w14:textId="77777777" w:rsidR="00A17716" w:rsidRDefault="00A17716" w:rsidP="005626AF">
            <w:pPr>
              <w:pStyle w:val="TableText"/>
            </w:pPr>
            <w:r>
              <w:t>12/06/2017</w:t>
            </w:r>
          </w:p>
        </w:tc>
      </w:tr>
      <w:tr w:rsidR="00F16EC9" w14:paraId="1DA55C5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16228" w14:textId="77777777" w:rsidR="00A17716" w:rsidRDefault="00A17716" w:rsidP="005626AF">
            <w:pPr>
              <w:pStyle w:val="TableText"/>
            </w:pPr>
            <w:r w:rsidRPr="00735945">
              <w:t>Groovy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F79F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5CB1F" w14:textId="77777777" w:rsidR="00A17716" w:rsidRDefault="00A17716" w:rsidP="005626AF">
            <w:pPr>
              <w:pStyle w:val="TableText"/>
            </w:pPr>
            <w:r>
              <w:t>2.4.9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5E437F" w14:textId="77777777" w:rsidR="00A17716" w:rsidRDefault="00A17716" w:rsidP="005626AF">
            <w:pPr>
              <w:pStyle w:val="TableText"/>
            </w:pPr>
            <w: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033CF" w14:textId="77777777" w:rsidR="00A17716" w:rsidRDefault="00A17716" w:rsidP="005626AF">
            <w:pPr>
              <w:pStyle w:val="TableText"/>
            </w:pPr>
            <w:r>
              <w:t>9262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0496B" w14:textId="77777777" w:rsidR="00A17716" w:rsidRDefault="00A17716" w:rsidP="005626AF">
            <w:pPr>
              <w:pStyle w:val="TableText"/>
            </w:pPr>
            <w:r>
              <w:t>11/10/2016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D50B6" w14:textId="77777777" w:rsidR="00A17716" w:rsidRDefault="00A17716" w:rsidP="005626AF">
            <w:pPr>
              <w:pStyle w:val="TableText"/>
            </w:pPr>
            <w:commentRangeStart w:id="993"/>
            <w:commentRangeStart w:id="994"/>
            <w:r>
              <w:t>Not Requested</w:t>
            </w:r>
            <w:commentRangeEnd w:id="993"/>
            <w:r w:rsidR="005A4A4D">
              <w:rPr>
                <w:rStyle w:val="CommentReference"/>
              </w:rPr>
              <w:commentReference w:id="993"/>
            </w:r>
            <w:commentRangeEnd w:id="994"/>
            <w:r w:rsidR="009A21EB">
              <w:rPr>
                <w:rStyle w:val="CommentReference"/>
              </w:rPr>
              <w:commentReference w:id="994"/>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E0A7E" w14:textId="77777777" w:rsidR="00A17716" w:rsidRDefault="00A17716" w:rsidP="005626AF">
            <w:pPr>
              <w:pStyle w:val="TableText"/>
            </w:pPr>
            <w:r>
              <w:t>12/06/2017</w:t>
            </w:r>
          </w:p>
        </w:tc>
      </w:tr>
      <w:tr w:rsidR="00F16EC9" w14:paraId="265B8E2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43E7" w14:textId="77777777" w:rsidR="00A17716" w:rsidRDefault="00A17716" w:rsidP="005626AF">
            <w:pPr>
              <w:pStyle w:val="TableText"/>
            </w:pPr>
            <w:r w:rsidRPr="00735945">
              <w:t>Grunt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DEE0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6438" w14:textId="77777777" w:rsidR="00A17716" w:rsidRDefault="00A17716" w:rsidP="005626AF">
            <w:pPr>
              <w:pStyle w:val="TableText"/>
            </w:pPr>
            <w:r>
              <w:rPr>
                <w:color w:val="000000"/>
              </w:rPr>
              <w:t>1.0.1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1999A" w14:textId="77777777" w:rsidR="00A17716" w:rsidRDefault="00A17716" w:rsidP="005626AF">
            <w:pPr>
              <w:pStyle w:val="TableText"/>
            </w:pPr>
            <w: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E79F1" w14:textId="77777777" w:rsidR="00A17716" w:rsidRDefault="00A17716" w:rsidP="005626AF">
            <w:pPr>
              <w:pStyle w:val="TableText"/>
            </w:pPr>
            <w:r>
              <w:t>8162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8F9F3" w14:textId="77777777" w:rsidR="00A17716" w:rsidRDefault="00A17716" w:rsidP="005626AF">
            <w:pPr>
              <w:pStyle w:val="TableText"/>
            </w:pPr>
            <w:r>
              <w:t>05/28/2017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9D29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D9AE" w14:textId="77777777" w:rsidR="00A17716" w:rsidRDefault="00A17716" w:rsidP="005626AF">
            <w:pPr>
              <w:pStyle w:val="TableText"/>
            </w:pPr>
            <w:r>
              <w:t>12/06/2017</w:t>
            </w:r>
          </w:p>
        </w:tc>
      </w:tr>
      <w:tr w:rsidR="00F16EC9" w14:paraId="0907E18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83805" w14:textId="77777777" w:rsidR="00A17716" w:rsidRDefault="00A17716" w:rsidP="005626AF">
            <w:pPr>
              <w:pStyle w:val="TableText"/>
            </w:pPr>
            <w:r w:rsidRPr="00735945">
              <w:t>JavaScript (JS) Beautifier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9DBD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41156" w14:textId="77777777" w:rsidR="00A17716" w:rsidRDefault="00A17716" w:rsidP="005626AF">
            <w:pPr>
              <w:pStyle w:val="TableText"/>
            </w:pPr>
            <w:r>
              <w:rPr>
                <w:color w:val="000000"/>
              </w:rPr>
              <w:t>1.6.x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09F398" w14:textId="77777777" w:rsidR="00A17716" w:rsidRDefault="00A17716" w:rsidP="005626AF">
            <w:pPr>
              <w:pStyle w:val="TableText"/>
            </w:pPr>
            <w:r>
              <w:t>1.6.x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308E0" w14:textId="77777777" w:rsidR="00A17716" w:rsidRDefault="00A17716" w:rsidP="005626AF">
            <w:pPr>
              <w:pStyle w:val="TableText"/>
            </w:pPr>
            <w:r>
              <w:t>11329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8608C"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CDF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EFE8A" w14:textId="77777777" w:rsidR="00A17716" w:rsidRDefault="00A17716" w:rsidP="005626AF">
            <w:pPr>
              <w:pStyle w:val="TableText"/>
            </w:pPr>
            <w:r>
              <w:t>12/06/2017</w:t>
            </w:r>
          </w:p>
        </w:tc>
      </w:tr>
      <w:tr w:rsidR="00F16EC9" w14:paraId="7F56F16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3D961" w14:textId="77777777" w:rsidR="00A17716" w:rsidRDefault="00A17716" w:rsidP="005626AF">
            <w:pPr>
              <w:pStyle w:val="TableText"/>
            </w:pPr>
            <w:r w:rsidRPr="00735945">
              <w:t>JMESPath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70F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78E62" w14:textId="77777777" w:rsidR="00A17716" w:rsidRDefault="00A17716" w:rsidP="005626AF">
            <w:pPr>
              <w:pStyle w:val="TableText"/>
            </w:pPr>
            <w:r>
              <w:t>0.15.0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E394A" w14:textId="77777777" w:rsidR="00A17716" w:rsidRDefault="00A17716" w:rsidP="005626AF">
            <w:pPr>
              <w:pStyle w:val="TableText"/>
            </w:pPr>
            <w:r>
              <w:rPr>
                <w:color w:val="000000"/>
              </w:rPr>
              <w:t>0.15.x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8B71A" w14:textId="77777777" w:rsidR="00A17716" w:rsidRDefault="00A17716" w:rsidP="005626AF">
            <w:pPr>
              <w:pStyle w:val="TableText"/>
            </w:pPr>
            <w:r>
              <w:t>11497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55DF3"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A216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DF904" w14:textId="77777777" w:rsidR="00A17716" w:rsidRDefault="00A17716" w:rsidP="005626AF">
            <w:pPr>
              <w:pStyle w:val="TableText"/>
            </w:pPr>
            <w:r>
              <w:t>12/06/2017</w:t>
            </w:r>
          </w:p>
        </w:tc>
      </w:tr>
      <w:tr w:rsidR="00F16EC9" w14:paraId="7625339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90724" w14:textId="77777777" w:rsidR="00A17716" w:rsidRDefault="00A17716" w:rsidP="005626AF">
            <w:pPr>
              <w:pStyle w:val="TableText"/>
            </w:pPr>
            <w:r w:rsidRPr="00735945">
              <w:t>jQuery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3C5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995CD" w14:textId="77777777" w:rsidR="00A17716" w:rsidRDefault="00A17716" w:rsidP="005626AF">
            <w:pPr>
              <w:pStyle w:val="TableText"/>
            </w:pPr>
            <w:r>
              <w:rPr>
                <w:rStyle w:val="Strong"/>
                <w:rFonts w:eastAsia="Times New Roman"/>
                <w:color w:val="FF0000"/>
              </w:rPr>
              <w:t>3.1.1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4C3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F907" w14:textId="77777777" w:rsidR="00A17716" w:rsidRDefault="00A17716" w:rsidP="005626AF">
            <w:pPr>
              <w:pStyle w:val="TableText"/>
            </w:pPr>
            <w:r>
              <w:t>6706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73A6A" w14:textId="77777777" w:rsidR="00A17716" w:rsidRDefault="00A17716" w:rsidP="005626AF">
            <w:pPr>
              <w:pStyle w:val="TableText"/>
            </w:pPr>
            <w:r>
              <w:rPr>
                <w:color w:val="000000"/>
              </w:rPr>
              <w:t>06/28/2016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8C92F"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ABDEE" w14:textId="77777777" w:rsidR="00A17716" w:rsidRDefault="00A17716" w:rsidP="005626AF">
            <w:pPr>
              <w:pStyle w:val="TableText"/>
            </w:pPr>
            <w:r>
              <w:t>12/06/2017</w:t>
            </w:r>
          </w:p>
        </w:tc>
      </w:tr>
      <w:tr w:rsidR="00F16EC9" w14:paraId="5C789D0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929C9" w14:textId="77777777" w:rsidR="00A17716" w:rsidRDefault="00A17716" w:rsidP="005626AF">
            <w:pPr>
              <w:pStyle w:val="TableText"/>
            </w:pPr>
            <w:r w:rsidRPr="00735945">
              <w:t>jsdom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4B6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D256E1" w14:textId="77777777" w:rsidR="00A17716" w:rsidRDefault="00A17716" w:rsidP="005626AF">
            <w:pPr>
              <w:pStyle w:val="TableText"/>
            </w:pPr>
            <w:r>
              <w:t>10.1.0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BC457" w14:textId="77777777" w:rsidR="00A17716" w:rsidRDefault="00A17716" w:rsidP="005626AF">
            <w:pPr>
              <w:pStyle w:val="TableText"/>
            </w:pPr>
            <w:r>
              <w:rPr>
                <w:color w:val="000000"/>
              </w:rPr>
              <w:t>10.x, 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805D7" w14:textId="77777777" w:rsidR="00A17716" w:rsidRDefault="00A17716" w:rsidP="005626AF">
            <w:pPr>
              <w:pStyle w:val="TableText"/>
            </w:pPr>
            <w:r>
              <w:t>11176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4C07A"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EB1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F212E" w14:textId="77777777" w:rsidR="00A17716" w:rsidRDefault="00A17716" w:rsidP="005626AF">
            <w:pPr>
              <w:pStyle w:val="TableText"/>
            </w:pPr>
            <w:r>
              <w:t>12/06/2017</w:t>
            </w:r>
          </w:p>
        </w:tc>
      </w:tr>
      <w:tr w:rsidR="00F16EC9" w14:paraId="6830CDF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2DF688" w14:textId="2605DA0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578E14" w14:textId="498AED7A"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F28AD3" w14:textId="71C5497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C4C0B5" w14:textId="38A06CDE"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21A37D" w14:textId="7D7D464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9D40A" w14:textId="49FD2200"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87779" w14:textId="0F0E338B"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2C2FC2" w14:textId="2EDC114C" w:rsidR="00A17716" w:rsidRDefault="00A17716" w:rsidP="005626AF">
            <w:pPr>
              <w:pStyle w:val="TableText"/>
            </w:pPr>
          </w:p>
        </w:tc>
      </w:tr>
      <w:tr w:rsidR="00F16EC9" w14:paraId="74474F4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594D53" w14:textId="1DA6C5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F83A87" w14:textId="21EC4B4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EA0A8F" w14:textId="0110CBFF"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A3EEAA" w14:textId="7C6EAA0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0793A7" w14:textId="3C7D0DA8"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B82160" w14:textId="2481BFDF"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E50539" w14:textId="20AA9FB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065DC0" w14:textId="4CBCD5F7" w:rsidR="00A17716" w:rsidRDefault="00A17716" w:rsidP="005626AF">
            <w:pPr>
              <w:pStyle w:val="TableText"/>
            </w:pPr>
          </w:p>
        </w:tc>
      </w:tr>
      <w:tr w:rsidR="00F16EC9" w14:paraId="0CB3D5E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B8A63D" w14:textId="036932F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CE5764" w14:textId="75D4ACC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FB5A17" w14:textId="7AF45A73"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BBF821" w14:textId="0B3EF52D"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2AC050" w14:textId="09507B85"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208AFD" w14:textId="6F9F4B52"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80E227" w14:textId="4D1976D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270CEA2" w14:textId="64F1A951" w:rsidR="00A17716" w:rsidRDefault="00A17716" w:rsidP="005626AF">
            <w:pPr>
              <w:pStyle w:val="TableText"/>
            </w:pPr>
          </w:p>
        </w:tc>
      </w:tr>
      <w:tr w:rsidR="00F16EC9" w14:paraId="5CA44F2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0AE9D" w14:textId="77777777" w:rsidR="00A17716" w:rsidRDefault="00A17716" w:rsidP="005626AF">
            <w:pPr>
              <w:pStyle w:val="TableText"/>
            </w:pPr>
            <w:r w:rsidRPr="00735945">
              <w:t>Morgan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7BEB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BD1C3F" w14:textId="77777777" w:rsidR="00A17716" w:rsidRDefault="00A17716" w:rsidP="005626AF">
            <w:pPr>
              <w:pStyle w:val="TableText"/>
            </w:pPr>
            <w:r>
              <w:t>1.7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F17095"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8F0DB" w14:textId="77777777" w:rsidR="00A17716" w:rsidRDefault="00A17716" w:rsidP="005626AF">
            <w:pPr>
              <w:pStyle w:val="TableText"/>
            </w:pPr>
            <w:r>
              <w:t>8256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CA42D"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290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448B" w14:textId="77777777" w:rsidR="00A17716" w:rsidRDefault="00A17716" w:rsidP="005626AF">
            <w:pPr>
              <w:pStyle w:val="TableText"/>
            </w:pPr>
            <w:r>
              <w:t>12/06/2017</w:t>
            </w:r>
          </w:p>
        </w:tc>
      </w:tr>
      <w:tr w:rsidR="00F16EC9" w14:paraId="492AEEF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7D7006" w14:textId="25F968A3"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3F5C63" w14:textId="6C2FF16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C8235F" w14:textId="064C10F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01D272" w14:textId="2F33E851"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F33E93" w14:textId="7564265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B45B1A" w14:textId="1E1EE8C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17DC26" w14:textId="22D54E7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656045" w14:textId="6C31320E" w:rsidR="00A17716" w:rsidRDefault="00A17716" w:rsidP="005626AF">
            <w:pPr>
              <w:pStyle w:val="TableText"/>
              <w:rPr>
                <w:rFonts w:eastAsiaTheme="minorEastAsia"/>
              </w:rPr>
            </w:pPr>
          </w:p>
        </w:tc>
      </w:tr>
      <w:tr w:rsidR="00F16EC9" w14:paraId="163682C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E408B" w14:textId="77777777" w:rsidR="00A17716" w:rsidRDefault="00A17716" w:rsidP="005626AF">
            <w:pPr>
              <w:pStyle w:val="TableText"/>
            </w:pPr>
            <w:r w:rsidRPr="00735945">
              <w:lastRenderedPageBreak/>
              <w:t>Nexus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EBA9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7E447" w14:textId="77777777" w:rsidR="00A17716" w:rsidRDefault="00A17716" w:rsidP="005626AF">
            <w:pPr>
              <w:pStyle w:val="TableText"/>
            </w:pPr>
            <w:r>
              <w:t>3.5.2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AD59F3"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0972C" w14:textId="77777777" w:rsidR="00A17716" w:rsidRDefault="00A17716" w:rsidP="005626AF">
            <w:pPr>
              <w:pStyle w:val="TableText"/>
            </w:pPr>
            <w:r>
              <w:t>6411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428E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32A4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83EB" w14:textId="77777777" w:rsidR="00A17716" w:rsidRDefault="00A17716" w:rsidP="005626AF">
            <w:pPr>
              <w:pStyle w:val="TableText"/>
              <w:rPr>
                <w:rFonts w:eastAsiaTheme="minorEastAsia"/>
              </w:rPr>
            </w:pPr>
            <w:r>
              <w:t>12/06/2017</w:t>
            </w:r>
          </w:p>
        </w:tc>
      </w:tr>
      <w:tr w:rsidR="00F16EC9" w14:paraId="0F049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2B1F4" w14:textId="77777777" w:rsidR="00A17716" w:rsidRDefault="00A17716" w:rsidP="005626AF">
            <w:pPr>
              <w:pStyle w:val="TableText"/>
            </w:pPr>
            <w:r w:rsidRPr="00735945">
              <w:t>NGINX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1ABF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E0F46" w14:textId="0A148792" w:rsidR="00A17716" w:rsidRDefault="00A17716" w:rsidP="005626AF">
            <w:pPr>
              <w:pStyle w:val="TableText"/>
            </w:pPr>
            <w:r>
              <w:t>1.1</w:t>
            </w:r>
            <w:ins w:id="995" w:author="Author">
              <w:r w:rsidR="00204F81">
                <w:t>.</w:t>
              </w:r>
              <w:r w:rsidR="007D7D63">
                <w:t>3</w:t>
              </w:r>
              <w:del w:id="996" w:author="Author">
                <w:r w:rsidR="00204F81" w:rsidDel="007D7D63">
                  <w:delText>4</w:delText>
                </w:r>
              </w:del>
            </w:ins>
            <w:del w:id="997" w:author="Author">
              <w:r w:rsidDel="00204F81">
                <w:delText>1</w:delText>
              </w:r>
            </w:del>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B84A" w14:textId="50A195EC" w:rsidR="00A17716" w:rsidRDefault="00A17716" w:rsidP="005626AF">
            <w:pPr>
              <w:pStyle w:val="TableText"/>
            </w:pPr>
            <w:r>
              <w:t>1.1</w:t>
            </w:r>
            <w:ins w:id="998" w:author="Author">
              <w:r w:rsidR="007D7D63">
                <w:t>3</w:t>
              </w:r>
            </w:ins>
            <w:del w:id="999" w:author="Author">
              <w:r w:rsidDel="007D7D63">
                <w:delText>2</w:delText>
              </w:r>
            </w:del>
            <w:r>
              <w:t>.x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6A9C7" w14:textId="77777777" w:rsidR="00A17716" w:rsidRDefault="00A17716" w:rsidP="005626AF">
            <w:pPr>
              <w:pStyle w:val="TableText"/>
            </w:pPr>
            <w:r>
              <w:t>6605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C084B" w14:textId="77777777" w:rsidR="00A17716" w:rsidRDefault="00A17716" w:rsidP="005626AF">
            <w:pPr>
              <w:pStyle w:val="TableText"/>
            </w:pPr>
            <w:r>
              <w:t>06/20/2017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B6F4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D532A3" w14:textId="77777777" w:rsidR="00A17716" w:rsidRDefault="00A17716" w:rsidP="005626AF">
            <w:pPr>
              <w:pStyle w:val="TableText"/>
            </w:pPr>
            <w:r>
              <w:t>12/06/2017</w:t>
            </w:r>
          </w:p>
        </w:tc>
      </w:tr>
      <w:tr w:rsidR="00F16EC9" w14:paraId="5D091AE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BDAFF" w14:textId="77777777" w:rsidR="00A17716" w:rsidRDefault="00A17716" w:rsidP="005626AF">
            <w:pPr>
              <w:pStyle w:val="TableText"/>
            </w:pPr>
            <w:r w:rsidRPr="00735945">
              <w:t>ngx-clipboard</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39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4C428" w14:textId="77777777" w:rsidR="00A17716" w:rsidRDefault="00A17716" w:rsidP="005626AF">
            <w:pPr>
              <w:pStyle w:val="TableText"/>
            </w:pPr>
            <w:r>
              <w:t>8.0.x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61C67" w14:textId="77777777" w:rsidR="00A17716" w:rsidRDefault="00A17716" w:rsidP="005626AF">
            <w:pPr>
              <w:pStyle w:val="TableText"/>
            </w:pPr>
            <w:r>
              <w:t>8.0.x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8E82" w14:textId="77777777" w:rsidR="00A17716" w:rsidRDefault="00A17716" w:rsidP="005626AF">
            <w:pPr>
              <w:pStyle w:val="TableText"/>
            </w:pPr>
            <w:r>
              <w:t>11327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3EB1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DBCD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C2AA3A" w14:textId="77777777" w:rsidR="00A17716" w:rsidRDefault="00A17716" w:rsidP="005626AF">
            <w:pPr>
              <w:pStyle w:val="TableText"/>
            </w:pPr>
            <w:r>
              <w:t>12/06/2017</w:t>
            </w:r>
          </w:p>
        </w:tc>
      </w:tr>
      <w:tr w:rsidR="00F16EC9" w14:paraId="14B4C9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B0E94" w14:textId="77777777" w:rsidR="00A17716" w:rsidRDefault="00A17716" w:rsidP="005626AF">
            <w:pPr>
              <w:pStyle w:val="TableText"/>
            </w:pPr>
            <w:r w:rsidRPr="00735945">
              <w:t>ngx-datatable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B0F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7CCE8" w14:textId="77777777" w:rsidR="00A17716" w:rsidRDefault="00A17716" w:rsidP="005626AF">
            <w:pPr>
              <w:pStyle w:val="TableText"/>
            </w:pPr>
            <w:r>
              <w:t>10.0.x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6CB4CC" w14:textId="77777777" w:rsidR="00A17716" w:rsidRDefault="00A17716" w:rsidP="005626AF">
            <w:pPr>
              <w:pStyle w:val="TableText"/>
            </w:pPr>
            <w:r>
              <w:t>10.0.x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0F21E" w14:textId="77777777" w:rsidR="00A17716" w:rsidRDefault="00A17716" w:rsidP="005626AF">
            <w:pPr>
              <w:pStyle w:val="TableText"/>
            </w:pPr>
            <w:r>
              <w:t>11333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5340D"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B7A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569B3" w14:textId="77777777" w:rsidR="00A17716" w:rsidRDefault="00A17716" w:rsidP="005626AF">
            <w:pPr>
              <w:pStyle w:val="TableText"/>
            </w:pPr>
            <w:r>
              <w:t>12/06/2017</w:t>
            </w:r>
          </w:p>
        </w:tc>
      </w:tr>
      <w:tr w:rsidR="00F16EC9" w14:paraId="772C2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4F1AC" w14:textId="77777777" w:rsidR="00A17716" w:rsidRDefault="00A17716" w:rsidP="005626AF">
            <w:pPr>
              <w:pStyle w:val="TableText"/>
            </w:pPr>
            <w:r w:rsidRPr="00735945">
              <w:t>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8505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DFE93" w14:textId="77777777" w:rsidR="00A17716" w:rsidRDefault="00A17716" w:rsidP="005626AF">
            <w:pPr>
              <w:pStyle w:val="TableText"/>
            </w:pPr>
            <w:r>
              <w:rPr>
                <w:color w:val="000000"/>
              </w:rPr>
              <w:t>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C54B9" w14:textId="77777777" w:rsidR="00A17716" w:rsidRDefault="00A17716" w:rsidP="005626AF">
            <w:pPr>
              <w:pStyle w:val="TableText"/>
            </w:pPr>
            <w:r>
              <w:rPr>
                <w:color w:val="000000"/>
              </w:rPr>
              <w:t>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B18D8" w14:textId="77777777" w:rsidR="00A17716" w:rsidRDefault="00A17716" w:rsidP="005626AF">
            <w:pPr>
              <w:pStyle w:val="TableText"/>
            </w:pPr>
            <w:r>
              <w:t>6716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4F5EE" w14:textId="77777777" w:rsidR="00A17716" w:rsidRDefault="00A17716" w:rsidP="005626AF">
            <w:pPr>
              <w:pStyle w:val="TableText"/>
            </w:pPr>
            <w:r>
              <w:t>08/18/2017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B6E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193B3" w14:textId="77777777" w:rsidR="00A17716" w:rsidRDefault="00A17716" w:rsidP="005626AF">
            <w:pPr>
              <w:pStyle w:val="TableText"/>
            </w:pPr>
            <w:r>
              <w:t>12/06/2017</w:t>
            </w:r>
          </w:p>
        </w:tc>
      </w:tr>
      <w:tr w:rsidR="00F16EC9" w14:paraId="1EDDFAD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B60DE" w14:textId="77777777" w:rsidR="00A17716" w:rsidRDefault="00A17716" w:rsidP="005626AF">
            <w:pPr>
              <w:pStyle w:val="TableText"/>
            </w:pPr>
            <w:r w:rsidRPr="00735945">
              <w:t>node-rules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00C4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BB5D" w14:textId="77777777" w:rsidR="00A17716" w:rsidRDefault="00A17716" w:rsidP="005626AF">
            <w:pPr>
              <w:pStyle w:val="TableText"/>
            </w:pPr>
            <w:r>
              <w:t>3.1.0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7A1C5" w14:textId="77777777" w:rsidR="00A17716" w:rsidRDefault="00A17716" w:rsidP="005626AF">
            <w:pPr>
              <w:pStyle w:val="TableText"/>
            </w:pPr>
            <w:r>
              <w:rPr>
                <w:color w:val="003366"/>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5EB3E" w14:textId="77777777" w:rsidR="00A17716" w:rsidRDefault="00A17716" w:rsidP="005626AF">
            <w:pPr>
              <w:pStyle w:val="TableText"/>
            </w:pPr>
            <w:r>
              <w:t>10857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E79EC"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828C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03BAB" w14:textId="77777777" w:rsidR="00A17716" w:rsidRDefault="00A17716" w:rsidP="005626AF">
            <w:pPr>
              <w:pStyle w:val="TableText"/>
            </w:pPr>
            <w:r>
              <w:t>12/06/2017</w:t>
            </w:r>
          </w:p>
        </w:tc>
      </w:tr>
      <w:tr w:rsidR="00F16EC9" w14:paraId="7736D8A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DF848" w14:textId="77777777" w:rsidR="00A17716" w:rsidRDefault="00A17716" w:rsidP="005626AF">
            <w:pPr>
              <w:pStyle w:val="TableText"/>
            </w:pPr>
            <w:r w:rsidRPr="00735945">
              <w:t>PM2</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AFA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0ACA6"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C2B33" w14:textId="77777777" w:rsidR="00A17716" w:rsidRDefault="00A17716" w:rsidP="005626AF">
            <w:pPr>
              <w:pStyle w:val="TableText"/>
            </w:pPr>
            <w:r>
              <w:rPr>
                <w:color w:val="003366"/>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4DFE" w14:textId="77777777" w:rsidR="00A17716" w:rsidRDefault="00A17716" w:rsidP="005626AF">
            <w:pPr>
              <w:pStyle w:val="TableText"/>
            </w:pPr>
            <w:r>
              <w:t>10869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6FCE3" w14:textId="77777777" w:rsidR="00A17716" w:rsidRDefault="00A17716" w:rsidP="005626AF">
            <w:pPr>
              <w:pStyle w:val="TableText"/>
            </w:pPr>
            <w: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2074B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A922F" w14:textId="77777777" w:rsidR="00A17716" w:rsidRDefault="00A17716" w:rsidP="005626AF">
            <w:pPr>
              <w:pStyle w:val="TableText"/>
            </w:pPr>
            <w:r>
              <w:t>12/07/2017</w:t>
            </w:r>
          </w:p>
        </w:tc>
      </w:tr>
      <w:tr w:rsidR="00F16EC9" w14:paraId="406960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29F18" w14:textId="77777777" w:rsidR="00A17716" w:rsidRDefault="00A17716" w:rsidP="005626AF">
            <w:pPr>
              <w:pStyle w:val="TableText"/>
            </w:pPr>
            <w:r w:rsidRPr="00735945">
              <w:t>Request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E0B2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E89D2" w14:textId="77777777" w:rsidR="00A17716" w:rsidRDefault="00A17716" w:rsidP="005626AF">
            <w:pPr>
              <w:pStyle w:val="TableText"/>
            </w:pPr>
            <w:r>
              <w:t>2.83.x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A0F0A" w14:textId="77777777" w:rsidR="00A17716" w:rsidRDefault="00A17716" w:rsidP="005626AF">
            <w:pPr>
              <w:pStyle w:val="TableText"/>
            </w:pPr>
            <w:r>
              <w:t>2.73.x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FACA0" w14:textId="77777777" w:rsidR="00A17716" w:rsidRDefault="00A17716" w:rsidP="005626AF">
            <w:pPr>
              <w:pStyle w:val="TableText"/>
            </w:pPr>
            <w:r>
              <w:t>8033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6698" w14:textId="77777777" w:rsidR="00A17716" w:rsidRDefault="00A17716" w:rsidP="005626AF">
            <w:pPr>
              <w:pStyle w:val="TableText"/>
            </w:pPr>
            <w:r>
              <w:t>11/17/2017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2A15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49BC9" w14:textId="77777777" w:rsidR="00A17716" w:rsidRDefault="00A17716" w:rsidP="005626AF">
            <w:pPr>
              <w:pStyle w:val="TableText"/>
            </w:pPr>
            <w:r>
              <w:t>12/07/2017</w:t>
            </w:r>
          </w:p>
        </w:tc>
      </w:tr>
      <w:tr w:rsidR="00F16EC9" w14:paraId="78D66C7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E09CA" w14:textId="77777777" w:rsidR="00A17716" w:rsidRDefault="00A17716" w:rsidP="005626AF">
            <w:pPr>
              <w:pStyle w:val="TableText"/>
            </w:pPr>
            <w:r w:rsidRPr="00735945">
              <w:t>Simple Logging Facade for Java (SLF4J)</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BA4E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F3604" w14:textId="77777777" w:rsidR="00A17716" w:rsidRDefault="00A17716" w:rsidP="005626AF">
            <w:pPr>
              <w:pStyle w:val="TableText"/>
            </w:pPr>
            <w:r>
              <w:rPr>
                <w:color w:val="003366"/>
              </w:rPr>
              <w:t>1.7.21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F472"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98DB6" w14:textId="77777777" w:rsidR="00A17716" w:rsidRDefault="00A17716" w:rsidP="005626AF">
            <w:pPr>
              <w:pStyle w:val="TableText"/>
            </w:pPr>
            <w:r>
              <w:t>7735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E3FDB" w14:textId="77777777" w:rsidR="00A17716" w:rsidRDefault="00A17716" w:rsidP="005626AF">
            <w:pPr>
              <w:pStyle w:val="TableText"/>
            </w:pPr>
            <w:r>
              <w:t>01/18/2017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48C0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BB4DD" w14:textId="77777777" w:rsidR="00A17716" w:rsidRDefault="00A17716" w:rsidP="005626AF">
            <w:pPr>
              <w:pStyle w:val="TableText"/>
            </w:pPr>
            <w:r>
              <w:t>12/07/2017</w:t>
            </w:r>
          </w:p>
        </w:tc>
      </w:tr>
      <w:tr w:rsidR="00F16EC9" w14:paraId="2C086FF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BAD1A" w14:textId="77777777" w:rsidR="00A17716" w:rsidRDefault="00A17716" w:rsidP="005626AF">
            <w:pPr>
              <w:pStyle w:val="TableText"/>
            </w:pPr>
            <w:r w:rsidRPr="00735945">
              <w:t>socket.io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CAE2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B2546D" w14:textId="77777777" w:rsidR="00A17716" w:rsidRDefault="00A17716" w:rsidP="005626AF">
            <w:pPr>
              <w:pStyle w:val="TableText"/>
            </w:pPr>
            <w:r>
              <w:t>2.0.x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DCB44"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BB83D" w14:textId="77777777" w:rsidR="00A17716" w:rsidRDefault="00A17716" w:rsidP="005626AF">
            <w:pPr>
              <w:pStyle w:val="TableText"/>
            </w:pPr>
            <w:r>
              <w:t>8947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A90B" w14:textId="77777777" w:rsidR="00A17716" w:rsidRDefault="00A17716" w:rsidP="005626AF">
            <w:pPr>
              <w:pStyle w:val="TableText"/>
            </w:pPr>
            <w:r>
              <w:t>04/13/2017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CDD45"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16479" w14:textId="77777777" w:rsidR="00A17716" w:rsidRDefault="00A17716" w:rsidP="005626AF">
            <w:pPr>
              <w:pStyle w:val="TableText"/>
              <w:rPr>
                <w:rFonts w:eastAsiaTheme="minorEastAsia"/>
              </w:rPr>
            </w:pPr>
            <w:r>
              <w:t>12/07/2017</w:t>
            </w:r>
          </w:p>
        </w:tc>
      </w:tr>
      <w:tr w:rsidR="00F16EC9" w14:paraId="67A821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B3F4D" w14:textId="77777777" w:rsidR="00A17716" w:rsidRDefault="00A17716" w:rsidP="005626AF">
            <w:pPr>
              <w:pStyle w:val="TableText"/>
            </w:pPr>
            <w:r w:rsidRPr="00735945">
              <w:t>Swagger User Interface (UI)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84324" w14:textId="365A2DB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9193" w14:textId="77777777" w:rsidR="00A17716" w:rsidRDefault="00A17716" w:rsidP="005626AF">
            <w:pPr>
              <w:pStyle w:val="TableText"/>
            </w:pPr>
            <w:r>
              <w:t>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1718C"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DC3BB" w14:textId="77777777" w:rsidR="00A17716" w:rsidRDefault="00A17716" w:rsidP="005626AF">
            <w:pPr>
              <w:pStyle w:val="TableText"/>
            </w:pPr>
            <w:r>
              <w:t>8231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A956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752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22AFD" w14:textId="77777777" w:rsidR="00A17716" w:rsidRDefault="00A17716" w:rsidP="005626AF">
            <w:pPr>
              <w:pStyle w:val="TableText"/>
            </w:pPr>
            <w:r>
              <w:t>12/07/2017</w:t>
            </w:r>
          </w:p>
        </w:tc>
      </w:tr>
      <w:tr w:rsidR="00F16EC9" w14:paraId="7938444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EB850" w14:textId="77777777" w:rsidR="00A17716" w:rsidRDefault="00A17716" w:rsidP="005626AF">
            <w:pPr>
              <w:pStyle w:val="TableText"/>
            </w:pPr>
            <w:r w:rsidRPr="00735945">
              <w:t>Vagrant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91AFF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E3C8" w14:textId="77777777" w:rsidR="00A17716" w:rsidRDefault="00A17716" w:rsidP="005626AF">
            <w:pPr>
              <w:pStyle w:val="TableText"/>
            </w:pPr>
            <w:r>
              <w:t>1.9.x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A35B8" w14:textId="77777777" w:rsidR="00A17716" w:rsidRDefault="00A17716" w:rsidP="005626AF">
            <w:pPr>
              <w:pStyle w:val="TableText"/>
            </w:pPr>
            <w:r>
              <w:t>1.9.x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B80F4" w14:textId="77777777" w:rsidR="00A17716" w:rsidRDefault="00A17716" w:rsidP="005626AF">
            <w:pPr>
              <w:pStyle w:val="TableText"/>
            </w:pPr>
            <w:r>
              <w:t>7306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ED175" w14:textId="77777777" w:rsidR="00A17716" w:rsidRDefault="00A17716" w:rsidP="005626AF">
            <w:pPr>
              <w:pStyle w:val="TableText"/>
              <w:rPr>
                <w:rFonts w:eastAsiaTheme="minorEastAsia"/>
              </w:rPr>
            </w:pPr>
            <w:r>
              <w:t>07/31/2017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62D8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E4EF8" w14:textId="77777777" w:rsidR="00A17716" w:rsidRDefault="00A17716" w:rsidP="005626AF">
            <w:pPr>
              <w:pStyle w:val="TableText"/>
            </w:pPr>
            <w:r>
              <w:t>12/07/2017</w:t>
            </w:r>
          </w:p>
        </w:tc>
      </w:tr>
      <w:tr w:rsidR="00F16EC9" w14:paraId="031C91D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3CDE" w14:textId="77777777" w:rsidR="00A17716" w:rsidRDefault="00A17716" w:rsidP="005626AF">
            <w:pPr>
              <w:pStyle w:val="TableText"/>
            </w:pPr>
            <w:r w:rsidRPr="00735945">
              <w:t>winston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1233"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30A9D" w14:textId="77777777" w:rsidR="00A17716" w:rsidRDefault="00A17716" w:rsidP="005626AF">
            <w:pPr>
              <w:pStyle w:val="TableText"/>
            </w:pPr>
            <w:r>
              <w:t>2.4.x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9B0B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5ED65" w14:textId="77777777" w:rsidR="00A17716" w:rsidRDefault="00A17716" w:rsidP="005626AF">
            <w:pPr>
              <w:pStyle w:val="TableText"/>
            </w:pPr>
            <w:r>
              <w:t>9857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13B86" w14:textId="77777777" w:rsidR="00A17716" w:rsidRDefault="00A17716" w:rsidP="005626AF">
            <w:pPr>
              <w:pStyle w:val="TableText"/>
            </w:pPr>
            <w:r>
              <w:t>06/30/2016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2532AA" w14:textId="77777777" w:rsidR="00A17716" w:rsidRDefault="00A17716" w:rsidP="005626AF">
            <w:pPr>
              <w:pStyle w:val="TableText"/>
            </w:pPr>
            <w:r>
              <w:t>Archived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552F7" w14:textId="77777777" w:rsidR="00A17716" w:rsidRDefault="00A17716" w:rsidP="005626AF">
            <w:pPr>
              <w:pStyle w:val="TableText"/>
            </w:pPr>
            <w:r>
              <w:t>12/07/2017</w:t>
            </w:r>
          </w:p>
        </w:tc>
      </w:tr>
      <w:tr w:rsidR="00F16EC9" w14:paraId="3681B15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13D199" w14:textId="3C9864E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5CDB62" w14:textId="3D62C356"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5938A9" w14:textId="10EC8B8B"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DF811E" w14:textId="5DB20A0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690794" w14:textId="12382AD4"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54B4FE" w14:textId="0FCFD0E6"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B07AC5" w14:textId="328DBEC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62B335" w14:textId="02DCAD1E" w:rsidR="00A17716" w:rsidRDefault="00A17716" w:rsidP="005626AF">
            <w:pPr>
              <w:pStyle w:val="TableText"/>
              <w:rPr>
                <w:rFonts w:eastAsiaTheme="minorEastAsia"/>
              </w:rPr>
            </w:pPr>
          </w:p>
        </w:tc>
      </w:tr>
      <w:tr w:rsidR="00F16EC9" w14:paraId="46A80CB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D8CE8" w14:textId="77777777" w:rsidR="00A17716" w:rsidRDefault="00A17716" w:rsidP="005626AF">
            <w:pPr>
              <w:pStyle w:val="TableText"/>
            </w:pPr>
            <w:r w:rsidRPr="00735945">
              <w:lastRenderedPageBreak/>
              <w:t>Open Web Application Security Project (OWASP) 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93777F" w14:textId="77777777" w:rsidR="00A17716" w:rsidRDefault="00A17716" w:rsidP="005626AF">
            <w:pPr>
              <w:pStyle w:val="TableText"/>
            </w:pPr>
            <w:r>
              <w:t>Development (Jenkins)</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C2D75" w14:textId="77777777" w:rsidR="00A17716" w:rsidRDefault="00A17716" w:rsidP="005626AF">
            <w:pPr>
              <w:pStyle w:val="TableText"/>
            </w:pPr>
            <w:r>
              <w:rPr>
                <w:color w:val="003366"/>
              </w:rPr>
              <w:t>3.0.1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8D81E" w14:textId="77777777" w:rsidR="00A17716" w:rsidRDefault="00A17716" w:rsidP="005626AF">
            <w:pPr>
              <w:pStyle w:val="TableText"/>
            </w:pPr>
            <w:r>
              <w:t>1.4.x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7BF0D" w14:textId="77777777" w:rsidR="00A17716" w:rsidRDefault="00A17716" w:rsidP="005626AF">
            <w:pPr>
              <w:pStyle w:val="TableText"/>
            </w:pPr>
            <w:r>
              <w:t>8298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952DB" w14:textId="77777777" w:rsidR="00A17716" w:rsidRDefault="00A17716" w:rsidP="005626AF">
            <w:pPr>
              <w:pStyle w:val="TableText"/>
            </w:pPr>
            <w:r>
              <w:t>04/18/2017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5C39"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AC72F" w14:textId="77777777" w:rsidR="00A17716" w:rsidRDefault="00A17716" w:rsidP="005626AF">
            <w:pPr>
              <w:pStyle w:val="TableText"/>
            </w:pPr>
            <w:r>
              <w:t>12/07/2017</w:t>
            </w:r>
          </w:p>
        </w:tc>
      </w:tr>
      <w:tr w:rsidR="00F16EC9" w14:paraId="4DB5427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FBF277" w14:textId="398FCCE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9184FD" w14:textId="5CB45FA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A7BBE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DF2B4F" w14:textId="0EC7850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8D529C"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A70D81"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BDD7BE" w14:textId="1747503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0A719D" w14:textId="25DBF178" w:rsidR="00A17716" w:rsidRDefault="00A17716" w:rsidP="005626AF">
            <w:pPr>
              <w:pStyle w:val="TableText"/>
            </w:pPr>
          </w:p>
        </w:tc>
      </w:tr>
      <w:tr w:rsidR="00F16EC9" w14:paraId="2736AD2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4A6ED" w14:textId="77777777" w:rsidR="00A17716" w:rsidRDefault="00A17716" w:rsidP="005626AF">
            <w:pPr>
              <w:pStyle w:val="TableText"/>
            </w:pPr>
            <w:r w:rsidRPr="00735945">
              <w:t>angular-mocks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4B30E"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5FB93" w14:textId="77777777" w:rsidR="00A17716" w:rsidRDefault="00A17716" w:rsidP="005626AF">
            <w:pPr>
              <w:pStyle w:val="TableText"/>
            </w:pPr>
            <w:r>
              <w:t>^1.5.0</w:t>
            </w:r>
          </w:p>
          <w:p w14:paraId="3EE107ED"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DA8D"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229B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6364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E215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283CA" w14:textId="77777777" w:rsidR="00A17716" w:rsidRDefault="00A17716" w:rsidP="005626AF">
            <w:pPr>
              <w:pStyle w:val="TableText"/>
            </w:pPr>
            <w:r>
              <w:t>10/25/2017</w:t>
            </w:r>
          </w:p>
        </w:tc>
      </w:tr>
      <w:tr w:rsidR="00F16EC9" w14:paraId="44032DC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DAA06" w14:textId="77777777" w:rsidR="00A17716" w:rsidRDefault="00A17716" w:rsidP="005626AF">
            <w:pPr>
              <w:pStyle w:val="TableText"/>
            </w:pPr>
            <w:r w:rsidRPr="00735945">
              <w:t>check-dependencies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0A7DB"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46A2E" w14:textId="77777777" w:rsidR="00A17716" w:rsidRDefault="00A17716" w:rsidP="005626AF">
            <w:pPr>
              <w:pStyle w:val="TableText"/>
            </w:pPr>
            <w:r>
              <w:rPr>
                <w:rStyle w:val="Strong"/>
                <w:rFonts w:eastAsia="Times New Roman"/>
                <w:color w:val="FF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A36A9"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FC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DBB0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4BAA"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F8FFA" w14:textId="77777777" w:rsidR="00A17716" w:rsidRDefault="00A17716" w:rsidP="005626AF">
            <w:pPr>
              <w:pStyle w:val="TableText"/>
            </w:pPr>
            <w:r>
              <w:t>11/22/2017</w:t>
            </w:r>
          </w:p>
        </w:tc>
      </w:tr>
      <w:tr w:rsidR="00F16EC9" w14:paraId="35307B6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0021D4" w14:textId="01CB4CA2"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1EA97E" w14:textId="6F4793A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591AB2" w14:textId="27F76AD9"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61E2ED" w14:textId="59CACBD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B63C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3FC6A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B4A3B9" w14:textId="53FADC1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F9CCBF" w14:textId="59DAF251" w:rsidR="00A17716" w:rsidRDefault="00A17716" w:rsidP="005626AF">
            <w:pPr>
              <w:pStyle w:val="TableText"/>
            </w:pPr>
          </w:p>
        </w:tc>
      </w:tr>
      <w:tr w:rsidR="00F16EC9" w14:paraId="6B39122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9F05D" w14:textId="77777777" w:rsidR="00A17716" w:rsidRDefault="00A17716" w:rsidP="005626AF">
            <w:pPr>
              <w:pStyle w:val="TableText"/>
            </w:pPr>
            <w:r w:rsidRPr="00735945">
              <w:t>grunt-nodemon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6D52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B5FC8" w14:textId="77777777" w:rsidR="00A17716" w:rsidRDefault="00A17716" w:rsidP="005626AF">
            <w:pPr>
              <w:pStyle w:val="TableText"/>
            </w:pPr>
            <w:r>
              <w:rPr>
                <w:color w:val="000000"/>
              </w:rPr>
              <w:t>0.4.x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63ABF"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888F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C59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946B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9DDA6" w14:textId="77777777" w:rsidR="00A17716" w:rsidRDefault="00A17716" w:rsidP="005626AF">
            <w:pPr>
              <w:pStyle w:val="TableText"/>
            </w:pPr>
            <w:r>
              <w:t>11/22/2017</w:t>
            </w:r>
          </w:p>
        </w:tc>
      </w:tr>
      <w:tr w:rsidR="00F16EC9" w14:paraId="054E27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95A54" w14:textId="77777777" w:rsidR="00A17716" w:rsidRDefault="00A17716" w:rsidP="005626AF">
            <w:pPr>
              <w:pStyle w:val="TableText"/>
            </w:pPr>
            <w:r w:rsidRPr="00735945">
              <w:t>angular-cli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AF000"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625A3" w14:textId="77777777" w:rsidR="00A17716" w:rsidRDefault="00A17716" w:rsidP="005626AF">
            <w:pPr>
              <w:pStyle w:val="TableText"/>
              <w:rPr>
                <w:rFonts w:eastAsiaTheme="minorEastAsia"/>
              </w:rPr>
            </w:pPr>
            <w:r>
              <w:t>1.0.0-beta.28.3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EBECD" w14:textId="77777777" w:rsidR="00A17716" w:rsidRDefault="00A17716" w:rsidP="005626AF">
            <w:pPr>
              <w:pStyle w:val="TableText"/>
            </w:pPr>
            <w:r>
              <w:rPr>
                <w:color w:val="000000"/>
              </w:rP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A771F" w14:textId="77777777" w:rsidR="00A17716" w:rsidRDefault="00A17716" w:rsidP="005626AF">
            <w:pPr>
              <w:pStyle w:val="TableText"/>
            </w:pPr>
            <w:r>
              <w:t>11153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A007"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F62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1EB56" w14:textId="77777777" w:rsidR="00A17716" w:rsidRDefault="00A17716" w:rsidP="005626AF">
            <w:pPr>
              <w:pStyle w:val="TableText"/>
            </w:pPr>
            <w:r>
              <w:t>12/06/2017</w:t>
            </w:r>
          </w:p>
        </w:tc>
      </w:tr>
      <w:tr w:rsidR="00F16EC9" w14:paraId="4E5EBA5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FEF84" w14:textId="77777777" w:rsidR="00A17716" w:rsidRDefault="00A17716" w:rsidP="005626AF">
            <w:pPr>
              <w:pStyle w:val="TableText"/>
            </w:pPr>
            <w:r w:rsidRPr="00735945">
              <w:t>Atom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463A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8F1F09" w14:textId="77777777" w:rsidR="00A17716" w:rsidRDefault="00A17716" w:rsidP="005626AF">
            <w:pPr>
              <w:pStyle w:val="TableText"/>
            </w:pPr>
            <w:r>
              <w:rPr>
                <w:color w:val="000000"/>
              </w:rPr>
              <w:t>1.22.1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6665F" w14:textId="77777777" w:rsidR="00A17716" w:rsidRDefault="00A17716" w:rsidP="005626AF">
            <w:pPr>
              <w:pStyle w:val="TableText"/>
            </w:pPr>
            <w: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23D00" w14:textId="77777777" w:rsidR="00A17716" w:rsidRDefault="00AB1753" w:rsidP="005626AF">
            <w:pPr>
              <w:pStyle w:val="TableText"/>
              <w:rPr>
                <w:rFonts w:eastAsiaTheme="minorEastAsia"/>
              </w:rPr>
            </w:pPr>
            <w:hyperlink r:id="rId24" w:history="1">
              <w:r w:rsidR="00A17716">
                <w:rPr>
                  <w:rStyle w:val="Hyperlink"/>
                </w:rPr>
                <w:t>7721</w:t>
              </w:r>
            </w:hyperlink>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B17D1" w14:textId="77777777" w:rsidR="00A17716" w:rsidRDefault="00A17716" w:rsidP="005626AF">
            <w:pPr>
              <w:pStyle w:val="TableText"/>
            </w:pPr>
            <w:r>
              <w:t>04/03/2017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D9F91"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F5439" w14:textId="77777777" w:rsidR="00A17716" w:rsidRDefault="00A17716" w:rsidP="005626AF">
            <w:pPr>
              <w:pStyle w:val="TableText"/>
            </w:pPr>
            <w:r>
              <w:t>12/06/2017</w:t>
            </w:r>
          </w:p>
        </w:tc>
      </w:tr>
      <w:tr w:rsidR="00F16EC9" w14:paraId="72CD2FB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E8454" w14:textId="77777777" w:rsidR="00A17716" w:rsidRDefault="00A17716" w:rsidP="005626AF">
            <w:pPr>
              <w:pStyle w:val="TableText"/>
            </w:pPr>
            <w:r w:rsidRPr="00735945">
              <w:t>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74841"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BD93A" w14:textId="77777777" w:rsidR="00A17716" w:rsidRDefault="00A17716" w:rsidP="005626AF">
            <w:pPr>
              <w:pStyle w:val="TableText"/>
            </w:pPr>
            <w:r>
              <w:rPr>
                <w:rStyle w:val="Strong"/>
                <w:rFonts w:eastAsia="Times New Roman"/>
                <w:color w:val="FF0000"/>
              </w:rPr>
              <w:t>2.8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96A5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0CD57"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25E9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4AF56"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B74B36" w14:textId="77777777" w:rsidR="00A17716" w:rsidRDefault="00A17716" w:rsidP="005626AF">
            <w:pPr>
              <w:pStyle w:val="TableText"/>
            </w:pPr>
            <w:r>
              <w:t>12/06/2017</w:t>
            </w:r>
          </w:p>
        </w:tc>
      </w:tr>
      <w:tr w:rsidR="00F16EC9" w14:paraId="2445790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C0B78" w14:textId="77777777" w:rsidR="00A17716" w:rsidRDefault="00A17716" w:rsidP="005626AF">
            <w:pPr>
              <w:pStyle w:val="TableText"/>
            </w:pPr>
            <w:r w:rsidRPr="00735945">
              <w:t>Eclipse Classic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0D6D5"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E73DC" w14:textId="77777777" w:rsidR="00A17716" w:rsidRDefault="00A17716" w:rsidP="005626AF">
            <w:pPr>
              <w:pStyle w:val="TableText"/>
            </w:pPr>
            <w:r>
              <w:rPr>
                <w:rStyle w:val="Strong"/>
                <w:rFonts w:eastAsia="Times New Roman"/>
                <w:color w:val="FF0000"/>
              </w:rPr>
              <w:t>4.6.3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F8786" w14:textId="77777777" w:rsidR="00A17716" w:rsidRDefault="00A17716" w:rsidP="005626AF">
            <w:pPr>
              <w:pStyle w:val="TableText"/>
            </w:pPr>
            <w:r>
              <w:t>4.6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042" w14:textId="77777777" w:rsidR="00A17716" w:rsidRDefault="00A17716" w:rsidP="005626AF">
            <w:pPr>
              <w:pStyle w:val="TableText"/>
            </w:pPr>
            <w:r>
              <w:t>6316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55221"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C80C6"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4FC07" w14:textId="77777777" w:rsidR="00A17716" w:rsidRDefault="00A17716" w:rsidP="005626AF">
            <w:pPr>
              <w:pStyle w:val="TableText"/>
            </w:pPr>
            <w:r>
              <w:t>12/06/2017</w:t>
            </w:r>
          </w:p>
        </w:tc>
      </w:tr>
      <w:tr w:rsidR="00F16EC9" w14:paraId="1D145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1BFC4" w14:textId="77777777" w:rsidR="00A17716" w:rsidRDefault="00A17716" w:rsidP="005626AF">
            <w:pPr>
              <w:pStyle w:val="TableText"/>
            </w:pPr>
            <w:r w:rsidRPr="00735945">
              <w:t>Git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68617"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2E98F" w14:textId="77777777" w:rsidR="00A17716" w:rsidRDefault="00A17716" w:rsidP="005626AF">
            <w:pPr>
              <w:pStyle w:val="TableText"/>
            </w:pPr>
            <w:r>
              <w:t>2.11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6FE8C" w14:textId="77777777" w:rsidR="00A17716" w:rsidRDefault="00A17716" w:rsidP="005626AF">
            <w:pPr>
              <w:pStyle w:val="TableText"/>
            </w:pPr>
            <w:r>
              <w:t>2.11.x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01468" w14:textId="77777777" w:rsidR="00A17716" w:rsidRDefault="00A17716" w:rsidP="005626AF">
            <w:pPr>
              <w:pStyle w:val="TableText"/>
            </w:pPr>
            <w:r>
              <w:t>6396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A18F" w14:textId="77777777" w:rsidR="00A17716" w:rsidRDefault="00A17716" w:rsidP="005626AF">
            <w:pPr>
              <w:pStyle w:val="TableText"/>
            </w:pPr>
            <w:r>
              <w:t>12/08/2016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1EB9A"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4823" w14:textId="77777777" w:rsidR="00A17716" w:rsidRDefault="00A17716" w:rsidP="005626AF">
            <w:pPr>
              <w:pStyle w:val="TableText"/>
            </w:pPr>
            <w:r>
              <w:t>12/06/2017</w:t>
            </w:r>
          </w:p>
        </w:tc>
      </w:tr>
      <w:tr w:rsidR="00F16EC9" w14:paraId="2C520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29678" w14:textId="77777777" w:rsidR="00A17716" w:rsidRDefault="00A17716" w:rsidP="005626AF">
            <w:pPr>
              <w:pStyle w:val="TableText"/>
            </w:pPr>
            <w:r w:rsidRPr="00735945">
              <w:t>Maven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356F4"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BB4EC" w14:textId="77777777" w:rsidR="00A17716" w:rsidRDefault="00A17716" w:rsidP="005626AF">
            <w:pPr>
              <w:pStyle w:val="TableText"/>
            </w:pPr>
            <w:r>
              <w:t>3.3.9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872F7"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F2E2C" w14:textId="77777777" w:rsidR="00A17716" w:rsidRDefault="00A17716" w:rsidP="005626AF">
            <w:pPr>
              <w:pStyle w:val="TableText"/>
            </w:pPr>
            <w:r>
              <w:t>1101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B098D"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A4F92"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7CDE" w14:textId="77777777" w:rsidR="00A17716" w:rsidRDefault="00A17716" w:rsidP="005626AF">
            <w:pPr>
              <w:pStyle w:val="TableText"/>
              <w:rPr>
                <w:rFonts w:eastAsiaTheme="minorEastAsia"/>
              </w:rPr>
            </w:pPr>
            <w:r>
              <w:t>12/06/2017</w:t>
            </w:r>
          </w:p>
        </w:tc>
      </w:tr>
      <w:tr w:rsidR="00F16EC9" w14:paraId="3AE7271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EA9AA" w14:textId="77777777" w:rsidR="00A17716" w:rsidRDefault="00A17716" w:rsidP="005626AF">
            <w:pPr>
              <w:pStyle w:val="TableText"/>
            </w:pPr>
            <w:r w:rsidRPr="00735945">
              <w:t>MUnit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FD18C"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6CC3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42F97" w14:textId="77777777" w:rsidR="00A17716" w:rsidRDefault="00A17716" w:rsidP="005626AF">
            <w:pPr>
              <w:pStyle w:val="TableText"/>
            </w:pPr>
            <w:r>
              <w:t>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2B243" w14:textId="77777777" w:rsidR="00A17716" w:rsidRDefault="00A17716" w:rsidP="005626AF">
            <w:pPr>
              <w:pStyle w:val="TableText"/>
            </w:pPr>
            <w:r>
              <w:t>10284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D783A"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A124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BF306" w14:textId="77777777" w:rsidR="00A17716" w:rsidRDefault="00A17716" w:rsidP="005626AF">
            <w:pPr>
              <w:pStyle w:val="TableText"/>
            </w:pPr>
            <w:r>
              <w:t> </w:t>
            </w:r>
          </w:p>
        </w:tc>
      </w:tr>
      <w:tr w:rsidR="00F16EC9" w14:paraId="56E57B6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D36536" w14:textId="3F8EE69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DEA9DF" w14:textId="68310E89"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27C75F" w14:textId="3D079C40"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186EEA" w14:textId="68020E1A"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A63D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C74CB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D8270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F44F6" w14:textId="31E3E6E5" w:rsidR="00A17716" w:rsidRDefault="00A17716" w:rsidP="005626AF">
            <w:pPr>
              <w:pStyle w:val="TableText"/>
            </w:pPr>
          </w:p>
        </w:tc>
      </w:tr>
      <w:tr w:rsidR="00F16EC9" w14:paraId="4C4475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B8611" w14:textId="77777777" w:rsidR="00A17716" w:rsidRDefault="00A17716" w:rsidP="005626AF">
            <w:pPr>
              <w:pStyle w:val="TableText"/>
            </w:pPr>
            <w:r w:rsidRPr="00735945">
              <w:t>RxJS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1312BF"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2D153" w14:textId="77777777" w:rsidR="00A17716" w:rsidRDefault="00A17716" w:rsidP="005626AF">
            <w:pPr>
              <w:pStyle w:val="TableText"/>
            </w:pPr>
            <w:r>
              <w:t>5.1.0</w:t>
            </w:r>
          </w:p>
          <w:p w14:paraId="73E52FDF"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A77B2"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EC0E8"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B449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26909"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4497F" w14:textId="77777777" w:rsidR="00A17716" w:rsidRDefault="00A17716" w:rsidP="005626AF">
            <w:pPr>
              <w:pStyle w:val="TableText"/>
            </w:pPr>
            <w:r>
              <w:t>11/22/2017</w:t>
            </w:r>
          </w:p>
        </w:tc>
      </w:tr>
      <w:tr w:rsidR="00F16EC9" w14:paraId="709158E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4BBE40" w14:textId="77777777" w:rsidR="00A17716" w:rsidRDefault="00A17716" w:rsidP="005626AF">
            <w:pPr>
              <w:pStyle w:val="TableText"/>
            </w:pPr>
            <w:r w:rsidRPr="00735945">
              <w:lastRenderedPageBreak/>
              <w:t>sinon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E9C7A"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DEA5" w14:textId="77777777" w:rsidR="00A17716" w:rsidRDefault="00A17716" w:rsidP="005626AF">
            <w:pPr>
              <w:pStyle w:val="TableText"/>
            </w:pPr>
            <w:r>
              <w:t>2.2.0</w:t>
            </w:r>
          </w:p>
          <w:p w14:paraId="174B301E"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1B003"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A37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D3259"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16C60"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9C3B" w14:textId="77777777" w:rsidR="00A17716" w:rsidRDefault="00A17716" w:rsidP="005626AF">
            <w:pPr>
              <w:pStyle w:val="TableText"/>
            </w:pPr>
            <w:r>
              <w:t>11/22/2017</w:t>
            </w:r>
          </w:p>
        </w:tc>
      </w:tr>
      <w:tr w:rsidR="00F16EC9" w14:paraId="6B0A06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0D5F9B" w14:textId="4B90541F"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9792E" w14:textId="7AF7F5F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4A9236" w14:textId="15A4C4C1"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D7D372" w14:textId="6D1CCB7F"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7A53D" w14:textId="04B7A78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EAC56B" w14:textId="14A17D3E"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A44C74" w14:textId="124E7FA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5A28E" w14:textId="6883F21F" w:rsidR="00A17716" w:rsidRDefault="00A17716" w:rsidP="005626AF">
            <w:pPr>
              <w:pStyle w:val="TableText"/>
            </w:pPr>
          </w:p>
        </w:tc>
      </w:tr>
      <w:tr w:rsidR="00F16EC9" w14:paraId="2EDDBA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978F5E" w14:textId="77777777" w:rsidR="00A17716" w:rsidRDefault="00A17716" w:rsidP="005626AF">
            <w:pPr>
              <w:pStyle w:val="TableText"/>
            </w:pPr>
            <w:r w:rsidRPr="00735945">
              <w:t>Codelyzer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3F738"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FF2BD" w14:textId="77777777" w:rsidR="00A17716" w:rsidRDefault="00A17716" w:rsidP="005626AF">
            <w:pPr>
              <w:pStyle w:val="TableText"/>
              <w:rPr>
                <w:rFonts w:eastAsiaTheme="minorEastAsia"/>
              </w:rPr>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01CDD"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C0532D" w14:textId="77777777" w:rsidR="00A17716" w:rsidRDefault="00A17716" w:rsidP="005626AF">
            <w:pPr>
              <w:pStyle w:val="TableText"/>
            </w:pPr>
            <w:r>
              <w:t>11175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3E028"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2D4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F953" w14:textId="77777777" w:rsidR="00A17716" w:rsidRDefault="00A17716" w:rsidP="005626AF">
            <w:pPr>
              <w:pStyle w:val="TableText"/>
            </w:pPr>
            <w:r>
              <w:t>12/06/2017</w:t>
            </w:r>
          </w:p>
        </w:tc>
      </w:tr>
      <w:tr w:rsidR="00F16EC9" w14:paraId="1D90FA4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E2F73" w14:textId="77777777" w:rsidR="00A17716" w:rsidRDefault="00A17716" w:rsidP="005626AF">
            <w:pPr>
              <w:pStyle w:val="TableText"/>
            </w:pPr>
            <w:r w:rsidRPr="00735945">
              <w:t>JUnit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F0AA5"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83ACE" w14:textId="77777777" w:rsidR="00A17716" w:rsidRDefault="00A17716" w:rsidP="005626AF">
            <w:pPr>
              <w:pStyle w:val="TableText"/>
            </w:pPr>
            <w:r>
              <w:rPr>
                <w:color w:val="003366"/>
              </w:rPr>
              <w:t>4.12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4A2AA" w14:textId="77777777" w:rsidR="00A17716" w:rsidRDefault="00A17716" w:rsidP="005626AF">
            <w:pPr>
              <w:pStyle w:val="TableText"/>
            </w:pPr>
            <w:r>
              <w:t>4.12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12595" w14:textId="77777777" w:rsidR="00A17716" w:rsidRDefault="00A17716" w:rsidP="005626AF">
            <w:pPr>
              <w:pStyle w:val="TableText"/>
            </w:pPr>
            <w:r>
              <w:t>38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B8618" w14:textId="77777777" w:rsidR="00A17716" w:rsidRDefault="00A17716" w:rsidP="005626AF">
            <w:pPr>
              <w:pStyle w:val="TableText"/>
            </w:pPr>
            <w:r>
              <w:rPr>
                <w:color w:val="000099"/>
              </w:rP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0CB4" w14:textId="77777777" w:rsidR="00A17716" w:rsidRDefault="00A17716" w:rsidP="005626AF">
            <w:pPr>
              <w:pStyle w:val="TableText"/>
            </w:pPr>
            <w:r>
              <w:rPr>
                <w:color w:val="333333"/>
              </w:rP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83048" w14:textId="77777777" w:rsidR="00A17716" w:rsidRDefault="00A17716" w:rsidP="005626AF">
            <w:pPr>
              <w:pStyle w:val="TableText"/>
            </w:pPr>
            <w:r>
              <w:t>12/06/2017</w:t>
            </w:r>
          </w:p>
        </w:tc>
      </w:tr>
      <w:tr w:rsidR="00F16EC9" w14:paraId="55BB4A5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EFBAA" w14:textId="77777777" w:rsidR="00A17716" w:rsidRDefault="00A17716" w:rsidP="005626AF">
            <w:pPr>
              <w:pStyle w:val="TableText"/>
            </w:pPr>
            <w:r w:rsidRPr="00735945">
              <w:t>junit-viewer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9A297"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F6208" w14:textId="77777777" w:rsidR="00A17716" w:rsidRDefault="00A17716" w:rsidP="005626AF">
            <w:pPr>
              <w:pStyle w:val="TableText"/>
            </w:pPr>
            <w:r>
              <w:t>4.11.1</w:t>
            </w:r>
          </w:p>
          <w:p w14:paraId="28B0AB51"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9172C" w14:textId="77777777" w:rsidR="00A17716" w:rsidRDefault="00A17716" w:rsidP="005626AF">
            <w:pPr>
              <w:pStyle w:val="TableText"/>
            </w:pPr>
            <w:r>
              <w:rPr>
                <w:color w:val="000000"/>
              </w:rP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B72C" w14:textId="77777777" w:rsidR="00A17716" w:rsidRDefault="00A17716" w:rsidP="005626AF">
            <w:pPr>
              <w:pStyle w:val="TableText"/>
            </w:pPr>
            <w:r>
              <w:t>11181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1D1B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69B2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A891F" w14:textId="77777777" w:rsidR="00A17716" w:rsidRDefault="00A17716" w:rsidP="005626AF">
            <w:pPr>
              <w:pStyle w:val="TableText"/>
            </w:pPr>
            <w:r>
              <w:t>12/06/2017</w:t>
            </w:r>
          </w:p>
        </w:tc>
      </w:tr>
      <w:tr w:rsidR="00F16EC9" w14:paraId="6E4593B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1F0063" w14:textId="28EC81E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E8C36" w14:textId="1440515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35E0F0" w14:textId="027C2E1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0331A1" w14:textId="71014C3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AA2F" w14:textId="59D60A1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4857F" w14:textId="034CF30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B22A5C" w14:textId="3A147756"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0FE15E" w14:textId="3E32FAA2" w:rsidR="00A17716" w:rsidRDefault="00A17716" w:rsidP="005626AF">
            <w:pPr>
              <w:pStyle w:val="TableText"/>
            </w:pPr>
          </w:p>
        </w:tc>
      </w:tr>
      <w:tr w:rsidR="00F16EC9" w14:paraId="784545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18329" w14:textId="77777777" w:rsidR="00A17716" w:rsidRDefault="00A17716" w:rsidP="005626AF">
            <w:pPr>
              <w:pStyle w:val="TableText"/>
            </w:pPr>
            <w:r w:rsidRPr="00735945">
              <w:t>mocha-junit-reporter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1C371"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39029" w14:textId="77777777" w:rsidR="00A17716" w:rsidRDefault="00A17716" w:rsidP="005626AF">
            <w:pPr>
              <w:pStyle w:val="TableText"/>
            </w:pPr>
            <w:r>
              <w:rPr>
                <w:color w:val="000000"/>
              </w:rPr>
              <w:t>1.13.0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E1AA9" w14:textId="77777777" w:rsidR="00A17716" w:rsidRDefault="00A17716" w:rsidP="005626AF">
            <w:pPr>
              <w:pStyle w:val="TableText"/>
            </w:pPr>
            <w:r>
              <w:rPr>
                <w:color w:val="000000"/>
              </w:rPr>
              <w:t>1.13.0</w:t>
            </w:r>
            <w:r>
              <w:rPr>
                <w:color w:val="FF0000"/>
              </w:rPr>
              <w:br/>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18DDA" w14:textId="77777777" w:rsidR="00A17716" w:rsidRDefault="00A17716" w:rsidP="005626AF">
            <w:pPr>
              <w:pStyle w:val="TableText"/>
            </w:pPr>
            <w:r>
              <w:t>11126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BB07A" w14:textId="77777777" w:rsidR="00A17716" w:rsidRDefault="00A17716" w:rsidP="005626AF">
            <w:pPr>
              <w:pStyle w:val="TableText"/>
            </w:pPr>
            <w: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EDE85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788BC" w14:textId="77777777" w:rsidR="00A17716" w:rsidRDefault="00A17716" w:rsidP="005626AF">
            <w:pPr>
              <w:pStyle w:val="TableText"/>
            </w:pPr>
            <w:r>
              <w:t>12/06/2017</w:t>
            </w:r>
          </w:p>
        </w:tc>
      </w:tr>
      <w:tr w:rsidR="00F16EC9" w14:paraId="040EF2F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7CD43" w14:textId="77777777" w:rsidR="00A17716" w:rsidRDefault="00A17716" w:rsidP="005626AF">
            <w:pPr>
              <w:pStyle w:val="TableText"/>
            </w:pPr>
            <w:r w:rsidRPr="00735945">
              <w:t>mocha-logger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A316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6CAE9" w14:textId="77777777" w:rsidR="00A17716" w:rsidRDefault="00A17716" w:rsidP="005626AF">
            <w:pPr>
              <w:pStyle w:val="TableText"/>
              <w:rPr>
                <w:rFonts w:eastAsiaTheme="minorEastAsia"/>
              </w:rPr>
            </w:pPr>
            <w:r>
              <w:rPr>
                <w:color w:val="000000"/>
              </w:rPr>
              <w:t>1.0.5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31BD9" w14:textId="77777777" w:rsidR="00A17716" w:rsidRDefault="00A17716" w:rsidP="005626AF">
            <w:pPr>
              <w:pStyle w:val="TableText"/>
            </w:pPr>
            <w:r>
              <w:rPr>
                <w:color w:val="000000"/>
              </w:rP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00714" w14:textId="77777777" w:rsidR="00A17716" w:rsidRDefault="00A17716" w:rsidP="005626AF">
            <w:pPr>
              <w:pStyle w:val="TableText"/>
            </w:pPr>
            <w:r>
              <w:t>11174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93C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D5F4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E0767" w14:textId="77777777" w:rsidR="00A17716" w:rsidRDefault="00A17716" w:rsidP="005626AF">
            <w:pPr>
              <w:pStyle w:val="TableText"/>
            </w:pPr>
            <w:r>
              <w:t>12/06/2017</w:t>
            </w:r>
          </w:p>
        </w:tc>
      </w:tr>
      <w:tr w:rsidR="00F16EC9" w14:paraId="001B89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C44B3" w14:textId="44C5E1E8"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465BD" w14:textId="76785EF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FCDEA" w14:textId="02DF1F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FB6412" w14:textId="44C213B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3AED1F" w14:textId="647B156B"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A764EC" w14:textId="60F194B8"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D7A773" w14:textId="2EE3316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3FA7F8" w14:textId="5CEC39F4" w:rsidR="00A17716" w:rsidRDefault="00A17716" w:rsidP="005626AF">
            <w:pPr>
              <w:pStyle w:val="TableText"/>
              <w:rPr>
                <w:rFonts w:eastAsiaTheme="minorEastAsia"/>
              </w:rPr>
            </w:pPr>
          </w:p>
        </w:tc>
      </w:tr>
      <w:tr w:rsidR="00F16EC9" w14:paraId="2EA2D7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B58E7" w14:textId="77777777" w:rsidR="00A17716" w:rsidRDefault="00A17716" w:rsidP="005626AF">
            <w:pPr>
              <w:pStyle w:val="TableText"/>
            </w:pPr>
            <w:r w:rsidRPr="00735945">
              <w:t>SoapUI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E5BF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EB67AD" w14:textId="77777777" w:rsidR="00A17716" w:rsidRDefault="00A17716" w:rsidP="005626AF">
            <w:pPr>
              <w:pStyle w:val="TableText"/>
            </w:pPr>
            <w:r>
              <w:rPr>
                <w:rStyle w:val="Strong"/>
                <w:rFonts w:eastAsia="Times New Roman"/>
                <w:color w:val="FF0000"/>
              </w:rPr>
              <w:t>5.3.0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53A3B" w14:textId="77777777" w:rsidR="00A17716" w:rsidRDefault="00A17716" w:rsidP="005626AF">
            <w:pPr>
              <w:pStyle w:val="TableText"/>
            </w:pPr>
            <w:r>
              <w:t>5.3.x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7AFF1" w14:textId="77777777" w:rsidR="00A17716" w:rsidRDefault="00A17716" w:rsidP="005626AF">
            <w:pPr>
              <w:pStyle w:val="TableText"/>
            </w:pPr>
            <w:r>
              <w:t>6252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58779"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AD50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BE7A8" w14:textId="77777777" w:rsidR="00A17716" w:rsidRDefault="00A17716" w:rsidP="005626AF">
            <w:pPr>
              <w:pStyle w:val="TableText"/>
            </w:pPr>
            <w:r>
              <w:t> </w:t>
            </w:r>
          </w:p>
        </w:tc>
      </w:tr>
      <w:tr w:rsidR="00F16EC9" w14:paraId="1F9E483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B6F3" w14:textId="77777777" w:rsidR="00A17716" w:rsidRDefault="00A17716" w:rsidP="005626AF">
            <w:pPr>
              <w:pStyle w:val="TableText"/>
            </w:pPr>
            <w:r w:rsidRPr="00735945">
              <w:t>tslint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2523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C985FC" w14:textId="77777777" w:rsidR="00A17716" w:rsidRDefault="00A17716" w:rsidP="005626AF">
            <w:pPr>
              <w:pStyle w:val="TableText"/>
              <w:rPr>
                <w:rFonts w:eastAsiaTheme="minorEastAsia"/>
              </w:rPr>
            </w:pPr>
            <w:r>
              <w:rPr>
                <w:color w:val="003366"/>
              </w:rPr>
              <w:t>^4.1.1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60B9C"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82B3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E20F7"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36A9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DDC6F" w14:textId="77777777" w:rsidR="00A17716" w:rsidRDefault="00A17716" w:rsidP="005626AF">
            <w:pPr>
              <w:pStyle w:val="TableText"/>
            </w:pPr>
            <w:r>
              <w:t>11/22/2017</w:t>
            </w:r>
          </w:p>
        </w:tc>
      </w:tr>
      <w:tr w:rsidR="00F16EC9" w14:paraId="62224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465C06" w14:textId="0F1DA4C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45226E" w14:textId="7F481C7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69E0C" w14:textId="0C7A0DAE"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29DBCC" w14:textId="416B821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E1E5BE"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7928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FDEDA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430D6" w14:textId="546A5078" w:rsidR="00A17716" w:rsidRDefault="00A17716" w:rsidP="005626AF">
            <w:pPr>
              <w:pStyle w:val="TableText"/>
            </w:pPr>
          </w:p>
        </w:tc>
      </w:tr>
      <w:tr w:rsidR="00F16EC9" w14:paraId="3757A3A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615A6" w14:textId="77777777" w:rsidR="00A17716" w:rsidRDefault="00A17716" w:rsidP="005626AF">
            <w:pPr>
              <w:pStyle w:val="TableText"/>
            </w:pPr>
            <w:r w:rsidRPr="00735945">
              <w:t>webpack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965A3"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CDA02" w14:textId="77777777" w:rsidR="00A17716" w:rsidRDefault="00A17716" w:rsidP="005626AF">
            <w:pPr>
              <w:pStyle w:val="TableText"/>
            </w:pPr>
            <w:r>
              <w:t>^1.12.6</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4569E"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BC7B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96290"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F71929" w14:textId="77777777" w:rsidR="00A17716" w:rsidRDefault="00A17716" w:rsidP="005626AF">
            <w:pPr>
              <w:pStyle w:val="TableText"/>
            </w:pPr>
            <w:r>
              <w:rPr>
                <w:color w:val="333333"/>
              </w:rPr>
              <w:t>Not Required, INCLUDED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D147B" w14:textId="77777777" w:rsidR="00A17716" w:rsidRDefault="00A17716" w:rsidP="005626AF">
            <w:pPr>
              <w:pStyle w:val="TableText"/>
            </w:pPr>
            <w:r>
              <w:t>11/22/2017</w:t>
            </w:r>
          </w:p>
        </w:tc>
      </w:tr>
      <w:tr w:rsidR="00F16EC9" w14:paraId="044953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FA64" w14:textId="77777777" w:rsidR="00A17716" w:rsidRDefault="00A17716" w:rsidP="005626AF">
            <w:pPr>
              <w:pStyle w:val="TableText"/>
            </w:pPr>
            <w:r w:rsidRPr="00735945">
              <w:t>engine.io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8A04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A78DF" w14:textId="77777777" w:rsidR="00A17716" w:rsidRDefault="00A17716" w:rsidP="005626AF">
            <w:pPr>
              <w:pStyle w:val="TableText"/>
            </w:pPr>
            <w:r>
              <w:t>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BE730" w14:textId="77777777" w:rsidR="00A17716" w:rsidRDefault="00A17716" w:rsidP="005626AF">
            <w:pPr>
              <w:pStyle w:val="TableText"/>
            </w:pPr>
            <w: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11705" w14:textId="77777777" w:rsidR="00A17716" w:rsidRDefault="00A17716" w:rsidP="005626AF">
            <w:pPr>
              <w:pStyle w:val="TableText"/>
            </w:pPr>
            <w:r>
              <w:t>8931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7CFAF2"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417D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36BBF" w14:textId="77777777" w:rsidR="00A17716" w:rsidRDefault="00A17716" w:rsidP="005626AF">
            <w:pPr>
              <w:pStyle w:val="TableText"/>
              <w:rPr>
                <w:rFonts w:eastAsiaTheme="minorEastAsia"/>
              </w:rPr>
            </w:pPr>
            <w:r>
              <w:t>12/01/2017</w:t>
            </w:r>
          </w:p>
        </w:tc>
      </w:tr>
      <w:tr w:rsidR="00F16EC9" w14:paraId="26EF1FF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B22A2" w14:textId="77777777" w:rsidR="00A17716" w:rsidRDefault="00A17716" w:rsidP="005626AF">
            <w:pPr>
              <w:pStyle w:val="TableText"/>
            </w:pPr>
            <w:r w:rsidRPr="00735945">
              <w:t>Protractor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6916"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8285D" w14:textId="77777777" w:rsidR="00A17716" w:rsidRDefault="00A17716" w:rsidP="005626AF">
            <w:pPr>
              <w:pStyle w:val="TableText"/>
            </w:pPr>
            <w:r>
              <w:t>5.1.2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15A8B" w14:textId="77777777" w:rsidR="00A17716" w:rsidRDefault="00A17716" w:rsidP="005626AF">
            <w:pPr>
              <w:pStyle w:val="TableText"/>
            </w:pPr>
            <w:r>
              <w:rPr>
                <w:color w:val="003366"/>
              </w:rPr>
              <w:t>5.2.x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B4969" w14:textId="77777777" w:rsidR="00A17716" w:rsidRDefault="00A17716" w:rsidP="005626AF">
            <w:pPr>
              <w:pStyle w:val="TableText"/>
            </w:pPr>
            <w:r>
              <w:t>11589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DBFC7C" w14:textId="77777777" w:rsidR="00A17716" w:rsidRDefault="00A17716" w:rsidP="005626AF">
            <w:pPr>
              <w:pStyle w:val="TableText"/>
            </w:pPr>
            <w:r>
              <w:t>11/28/2017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21BDA"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36F3B" w14:textId="77777777" w:rsidR="00A17716" w:rsidRDefault="00A17716" w:rsidP="005626AF">
            <w:pPr>
              <w:pStyle w:val="TableText"/>
            </w:pPr>
            <w:r>
              <w:t>12/012017</w:t>
            </w:r>
          </w:p>
        </w:tc>
      </w:tr>
      <w:tr w:rsidR="00F16EC9" w14:paraId="688C82C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B5340" w14:textId="77777777" w:rsidR="00A17716" w:rsidRDefault="00A17716" w:rsidP="005626AF">
            <w:pPr>
              <w:pStyle w:val="TableText"/>
            </w:pPr>
            <w:r w:rsidRPr="00735945">
              <w:t>Selenium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5A16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EBFD" w14:textId="77777777" w:rsidR="00A17716" w:rsidRDefault="00A17716" w:rsidP="005626AF">
            <w:pPr>
              <w:pStyle w:val="TableText"/>
            </w:pPr>
            <w:r>
              <w:t>2.20.0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3C5F" w14:textId="77777777" w:rsidR="00A17716" w:rsidRDefault="00A17716" w:rsidP="005626AF">
            <w:pPr>
              <w:pStyle w:val="TableText"/>
            </w:pPr>
            <w:r>
              <w:t>3.6.x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70531" w14:textId="77777777" w:rsidR="00A17716" w:rsidRDefault="00A17716" w:rsidP="005626AF">
            <w:pPr>
              <w:pStyle w:val="TableText"/>
            </w:pPr>
            <w:r>
              <w:t>6440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F0C3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50EB3"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1A5A5" w14:textId="77777777" w:rsidR="00A17716" w:rsidRDefault="00A17716" w:rsidP="005626AF">
            <w:pPr>
              <w:pStyle w:val="TableText"/>
            </w:pPr>
            <w:r>
              <w:t>12/01/2017</w:t>
            </w:r>
          </w:p>
        </w:tc>
      </w:tr>
      <w:tr w:rsidR="00F16EC9" w14:paraId="1D0CDFD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121D1" w14:textId="77777777" w:rsidR="00A17716" w:rsidRDefault="00A17716" w:rsidP="005626AF">
            <w:pPr>
              <w:pStyle w:val="TableText"/>
            </w:pPr>
            <w:r w:rsidRPr="00735945">
              <w:lastRenderedPageBreak/>
              <w:t>Karma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B4AD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739E2F"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836C3"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A99E79" w14:textId="77777777" w:rsidR="00A17716" w:rsidRDefault="00A17716" w:rsidP="005626AF">
            <w:pPr>
              <w:pStyle w:val="TableText"/>
            </w:pPr>
            <w:r>
              <w:t>8882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544E" w14:textId="77777777" w:rsidR="00A17716" w:rsidRDefault="00A17716" w:rsidP="005626AF">
            <w:pPr>
              <w:pStyle w:val="TableText"/>
            </w:pPr>
            <w:r>
              <w:t>07/28/2016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C3810"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F7DE1" w14:textId="77777777" w:rsidR="00A17716" w:rsidRDefault="00A17716" w:rsidP="005626AF">
            <w:pPr>
              <w:pStyle w:val="TableText"/>
            </w:pPr>
            <w:r>
              <w:t> </w:t>
            </w:r>
          </w:p>
        </w:tc>
      </w:tr>
      <w:tr w:rsidR="00F16EC9" w14:paraId="3814693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39F9C" w14:textId="77777777" w:rsidR="00A17716" w:rsidRDefault="00A17716" w:rsidP="005626AF">
            <w:pPr>
              <w:pStyle w:val="TableText"/>
            </w:pPr>
            <w:r w:rsidRPr="00735945">
              <w:t>Chai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3EE41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1E81A" w14:textId="77777777" w:rsidR="00A17716" w:rsidRDefault="00A17716" w:rsidP="005626AF">
            <w:pPr>
              <w:pStyle w:val="TableText"/>
            </w:pPr>
            <w:r>
              <w:t>3.5.0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216CB"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1526C" w14:textId="77777777" w:rsidR="00A17716" w:rsidRDefault="00A17716" w:rsidP="005626AF">
            <w:pPr>
              <w:pStyle w:val="TableText"/>
            </w:pPr>
            <w:r>
              <w:t>10221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3C990" w14:textId="77777777" w:rsidR="00A17716" w:rsidRDefault="00A17716" w:rsidP="005626AF">
            <w:pPr>
              <w:pStyle w:val="TableText"/>
            </w:pPr>
            <w:r>
              <w:t>11/29/2016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84200"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8C5AE" w14:textId="77777777" w:rsidR="00A17716" w:rsidRDefault="00A17716" w:rsidP="005626AF">
            <w:pPr>
              <w:pStyle w:val="TableText"/>
            </w:pPr>
            <w:r>
              <w:t>12/06/2017</w:t>
            </w:r>
          </w:p>
        </w:tc>
      </w:tr>
      <w:tr w:rsidR="00F16EC9" w14:paraId="2DFC003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56E5A" w14:textId="77777777" w:rsidR="00A17716" w:rsidRDefault="00A17716" w:rsidP="005626AF">
            <w:pPr>
              <w:pStyle w:val="TableText"/>
            </w:pPr>
            <w:r w:rsidRPr="00735945">
              <w:t>cross-os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37207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5C17C" w14:textId="77777777" w:rsidR="00A17716" w:rsidRDefault="00A17716" w:rsidP="005626AF">
            <w:pPr>
              <w:pStyle w:val="TableText"/>
            </w:pPr>
            <w:r>
              <w:t>1.1.2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CA8B9" w14:textId="77777777" w:rsidR="00A17716" w:rsidRDefault="00A17716" w:rsidP="005626AF">
            <w:pPr>
              <w:pStyle w:val="TableText"/>
            </w:pPr>
            <w:r>
              <w:rPr>
                <w:color w:val="003366"/>
              </w:rP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1A756" w14:textId="77777777" w:rsidR="00A17716" w:rsidRDefault="00A17716" w:rsidP="005626AF">
            <w:pPr>
              <w:pStyle w:val="TableText"/>
            </w:pPr>
            <w:r>
              <w:t>11520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1D57E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1DB3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46DFA" w14:textId="77777777" w:rsidR="00A17716" w:rsidRDefault="00A17716" w:rsidP="005626AF">
            <w:pPr>
              <w:pStyle w:val="TableText"/>
              <w:rPr>
                <w:rFonts w:eastAsiaTheme="minorEastAsia"/>
              </w:rPr>
            </w:pPr>
            <w:r>
              <w:t>12/06/2017</w:t>
            </w:r>
          </w:p>
        </w:tc>
      </w:tr>
      <w:tr w:rsidR="00F16EC9" w14:paraId="484E2F4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10324" w14:textId="77777777" w:rsidR="00A17716" w:rsidRDefault="00A17716" w:rsidP="005626AF">
            <w:pPr>
              <w:pStyle w:val="TableText"/>
            </w:pPr>
            <w:r w:rsidRPr="00735945">
              <w:t>JAVA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248A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20EE" w14:textId="77777777" w:rsidR="00A17716" w:rsidRDefault="00A17716" w:rsidP="005626AF">
            <w:pPr>
              <w:pStyle w:val="TableText"/>
            </w:pPr>
            <w:r>
              <w:t>8 (aka 1.8)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E4ABD" w14:textId="77777777" w:rsidR="00A17716" w:rsidRDefault="00A17716" w:rsidP="005626AF">
            <w:pPr>
              <w:pStyle w:val="TableText"/>
            </w:pPr>
            <w:r>
              <w:t>8 (aka 1.8)</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60D4D" w14:textId="77777777" w:rsidR="00A17716" w:rsidRDefault="00A17716" w:rsidP="005626AF">
            <w:pPr>
              <w:pStyle w:val="TableText"/>
            </w:pPr>
            <w:r>
              <w:t>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79183E"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3D121"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A80DB" w14:textId="77777777" w:rsidR="00A17716" w:rsidRDefault="00A17716" w:rsidP="005626AF">
            <w:pPr>
              <w:pStyle w:val="TableText"/>
            </w:pPr>
            <w:r>
              <w:t>12/06/2017</w:t>
            </w:r>
          </w:p>
        </w:tc>
      </w:tr>
      <w:tr w:rsidR="00F16EC9" w14:paraId="49AA5E5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3300" w14:textId="77777777" w:rsidR="00A17716" w:rsidRDefault="00A17716" w:rsidP="005626AF">
            <w:pPr>
              <w:pStyle w:val="TableText"/>
            </w:pPr>
            <w:r w:rsidRPr="00735945">
              <w:t>Jenkins Continuous Integration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67047"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E0F37" w14:textId="77777777" w:rsidR="00A17716" w:rsidRDefault="00A17716" w:rsidP="005626AF">
            <w:pPr>
              <w:pStyle w:val="TableText"/>
            </w:pPr>
            <w:r>
              <w:t>2.73.1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A6608"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90B76" w14:textId="77777777" w:rsidR="00A17716" w:rsidRDefault="00A17716" w:rsidP="005626AF">
            <w:pPr>
              <w:pStyle w:val="TableText"/>
            </w:pPr>
            <w:r>
              <w:t>6397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97D72"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E2E25"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0FF8" w14:textId="77777777" w:rsidR="00A17716" w:rsidRDefault="00A17716" w:rsidP="005626AF">
            <w:pPr>
              <w:pStyle w:val="TableText"/>
            </w:pPr>
            <w:r>
              <w:t>12/06/2017</w:t>
            </w:r>
          </w:p>
        </w:tc>
      </w:tr>
      <w:tr w:rsidR="00F16EC9" w14:paraId="7BF2A31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2AAEB" w14:textId="77777777" w:rsidR="00A17716" w:rsidRDefault="00A17716" w:rsidP="005626AF">
            <w:pPr>
              <w:pStyle w:val="TableText"/>
            </w:pPr>
            <w:r w:rsidRPr="00735945">
              <w:t>Mocha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3B564" w14:textId="0D9DFA91"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283C2" w14:textId="77777777" w:rsidR="00A17716" w:rsidRDefault="00A17716" w:rsidP="005626AF">
            <w:pPr>
              <w:pStyle w:val="TableText"/>
            </w:pPr>
            <w:r>
              <w:rPr>
                <w:color w:val="003366"/>
              </w:rPr>
              <w:t>3.5.x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59FCA" w14:textId="77777777" w:rsidR="00A17716" w:rsidRDefault="00A17716" w:rsidP="005626AF">
            <w:pPr>
              <w:pStyle w:val="TableText"/>
            </w:pPr>
            <w:r>
              <w:t>3.2.x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FDB08" w14:textId="77777777" w:rsidR="00A17716" w:rsidRDefault="00A17716" w:rsidP="005626AF">
            <w:pPr>
              <w:pStyle w:val="TableText"/>
            </w:pPr>
            <w:r>
              <w:t>8248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282CB" w14:textId="77777777" w:rsidR="00A17716" w:rsidRDefault="00A17716" w:rsidP="005626AF">
            <w:pPr>
              <w:pStyle w:val="TableText"/>
              <w:rPr>
                <w:rFonts w:eastAsiaTheme="minorEastAsia"/>
              </w:rPr>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08B2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63241" w14:textId="77777777" w:rsidR="00A17716" w:rsidRDefault="00A17716" w:rsidP="005626AF">
            <w:pPr>
              <w:pStyle w:val="TableText"/>
            </w:pPr>
            <w:r>
              <w:t>12/06/2017</w:t>
            </w:r>
          </w:p>
        </w:tc>
      </w:tr>
      <w:tr w:rsidR="00F16EC9" w14:paraId="678133E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83394" w14:textId="6D781C2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F767B" w14:textId="33DE090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C10BA0" w14:textId="680DE042"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7C2C8"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83B5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79336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B6A6A1" w14:textId="77612814"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2333A6" w14:textId="654B7AE1" w:rsidR="00A17716" w:rsidRDefault="00A17716" w:rsidP="005626AF">
            <w:pPr>
              <w:pStyle w:val="TableText"/>
              <w:rPr>
                <w:rFonts w:eastAsiaTheme="minorEastAsia"/>
              </w:rPr>
            </w:pPr>
          </w:p>
        </w:tc>
      </w:tr>
      <w:tr w:rsidR="00F16EC9" w14:paraId="1E896A5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03101" w14:textId="77777777" w:rsidR="00A17716" w:rsidRDefault="00A17716" w:rsidP="005626AF">
            <w:pPr>
              <w:pStyle w:val="TableText"/>
            </w:pPr>
            <w:r w:rsidRPr="00735945">
              <w:t>node-json2html</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4CD4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F56E"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7898" w14:textId="77777777" w:rsidR="00A17716" w:rsidRDefault="00A17716" w:rsidP="005626AF">
            <w:pPr>
              <w:pStyle w:val="TableText"/>
            </w:pPr>
            <w: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E2DF8" w14:textId="77777777" w:rsidR="00A17716" w:rsidRDefault="00A17716" w:rsidP="005626AF">
            <w:pPr>
              <w:pStyle w:val="TableText"/>
            </w:pPr>
            <w:r>
              <w:t>11519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65944"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B34D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6B2E2" w14:textId="77777777" w:rsidR="00A17716" w:rsidRDefault="00A17716" w:rsidP="005626AF">
            <w:pPr>
              <w:pStyle w:val="TableText"/>
              <w:rPr>
                <w:rFonts w:eastAsiaTheme="minorEastAsia"/>
              </w:rPr>
            </w:pPr>
            <w:r>
              <w:t>12/06/2017</w:t>
            </w:r>
          </w:p>
        </w:tc>
      </w:tr>
      <w:tr w:rsidR="00F16EC9" w14:paraId="1AE51E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11DBE" w14:textId="77777777" w:rsidR="00A17716" w:rsidRDefault="00A17716" w:rsidP="005626AF">
            <w:pPr>
              <w:pStyle w:val="TableText"/>
            </w:pPr>
            <w:r w:rsidRPr="00735945">
              <w:t>PhantomJS-prebuilt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EB3D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68405" w14:textId="77777777" w:rsidR="00A17716" w:rsidRDefault="00A17716" w:rsidP="005626AF">
            <w:pPr>
              <w:pStyle w:val="TableText"/>
            </w:pPr>
            <w:r>
              <w:t>2.7.1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374C8" w14:textId="77777777" w:rsidR="00A17716" w:rsidRDefault="00A17716" w:rsidP="005626AF">
            <w:pPr>
              <w:pStyle w:val="TableText"/>
            </w:pPr>
            <w:r>
              <w:t>2.1</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3E2A3" w14:textId="77777777" w:rsidR="00A17716" w:rsidRDefault="00A17716" w:rsidP="005626AF">
            <w:pPr>
              <w:pStyle w:val="TableText"/>
            </w:pPr>
            <w:r>
              <w:t>11564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7A15"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A3CA4" w14:textId="77777777" w:rsidR="00A17716" w:rsidRDefault="00A17716" w:rsidP="005626AF">
            <w:pPr>
              <w:pStyle w:val="TableText"/>
            </w:pPr>
            <w:r>
              <w:t>Further Inquiry To Be Made</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51E37" w14:textId="77777777" w:rsidR="00A17716" w:rsidRDefault="00A17716" w:rsidP="005626AF">
            <w:pPr>
              <w:pStyle w:val="TableText"/>
              <w:rPr>
                <w:rFonts w:eastAsiaTheme="minorEastAsia"/>
              </w:rPr>
            </w:pPr>
            <w:r>
              <w:t>12/07/2017</w:t>
            </w:r>
          </w:p>
        </w:tc>
      </w:tr>
      <w:tr w:rsidR="00F16EC9" w14:paraId="78E0F9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CF7AA6" w14:textId="77777777" w:rsidR="00A17716" w:rsidRDefault="00A17716" w:rsidP="005626AF">
            <w:pPr>
              <w:pStyle w:val="TableText"/>
            </w:pPr>
            <w:r w:rsidRPr="00735945">
              <w:t>protractor-jasmine-2-html-reporter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118F5"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742FF" w14:textId="77777777" w:rsidR="00A17716" w:rsidRDefault="00A17716" w:rsidP="005626AF">
            <w:pPr>
              <w:pStyle w:val="TableText"/>
            </w:pPr>
            <w:r>
              <w:rPr>
                <w:color w:val="003366"/>
              </w:rPr>
              <w:t>0.0.7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2223A" w14:textId="77777777" w:rsidR="00A17716" w:rsidRDefault="00A17716" w:rsidP="005626AF">
            <w:pPr>
              <w:pStyle w:val="TableText"/>
            </w:pPr>
            <w:r>
              <w:t>0.0.7</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7F300" w14:textId="77777777" w:rsidR="00A17716" w:rsidRDefault="00A17716" w:rsidP="005626AF">
            <w:pPr>
              <w:pStyle w:val="TableText"/>
            </w:pPr>
            <w:r>
              <w:t>11545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F800"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41043"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0A25A" w14:textId="77777777" w:rsidR="00A17716" w:rsidRDefault="00A17716" w:rsidP="005626AF">
            <w:pPr>
              <w:pStyle w:val="TableText"/>
              <w:rPr>
                <w:rFonts w:eastAsiaTheme="minorEastAsia"/>
              </w:rPr>
            </w:pPr>
            <w:r>
              <w:t>12/07/2017</w:t>
            </w:r>
          </w:p>
        </w:tc>
      </w:tr>
      <w:tr w:rsidR="00F16EC9" w14:paraId="1C5E330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38903" w14:textId="77777777" w:rsidR="00A17716" w:rsidRDefault="00A17716" w:rsidP="005626AF">
            <w:pPr>
              <w:pStyle w:val="TableText"/>
            </w:pPr>
            <w:r w:rsidRPr="00735945">
              <w:t>selenium-standalone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C2052"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0904E" w14:textId="77777777" w:rsidR="00A17716" w:rsidRDefault="00A17716" w:rsidP="005626AF">
            <w:pPr>
              <w:pStyle w:val="TableText"/>
            </w:pPr>
            <w:r>
              <w:t>6.0.1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C1BF" w14:textId="77777777" w:rsidR="00A17716" w:rsidRDefault="00A17716" w:rsidP="005626AF">
            <w:pPr>
              <w:pStyle w:val="TableText"/>
              <w:rPr>
                <w:rFonts w:eastAsiaTheme="minorEastAsia"/>
              </w:rPr>
            </w:pPr>
            <w:r>
              <w:t>6.x.x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1AC2D" w14:textId="77777777" w:rsidR="00A17716" w:rsidRDefault="00A17716" w:rsidP="005626AF">
            <w:pPr>
              <w:pStyle w:val="TableText"/>
            </w:pPr>
            <w:r>
              <w:t>10860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73ADA"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9847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B2604" w14:textId="77777777" w:rsidR="00A17716" w:rsidRDefault="00A17716" w:rsidP="005626AF">
            <w:pPr>
              <w:pStyle w:val="TableText"/>
            </w:pPr>
            <w:r>
              <w:t>12/07/2017</w:t>
            </w:r>
          </w:p>
        </w:tc>
      </w:tr>
      <w:tr w:rsidR="00F16EC9" w14:paraId="5B3FFBF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47D" w14:textId="77777777" w:rsidR="00A17716" w:rsidRDefault="00A17716" w:rsidP="005626AF">
            <w:pPr>
              <w:pStyle w:val="TableText"/>
            </w:pPr>
            <w:r w:rsidRPr="00735945">
              <w:t>U.S. Web Design Standards Framework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C988A" w14:textId="00A24088"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4938A" w14:textId="77777777" w:rsidR="00A17716" w:rsidRDefault="00A17716" w:rsidP="005626AF">
            <w:pPr>
              <w:pStyle w:val="TableText"/>
              <w:rPr>
                <w:rFonts w:eastAsiaTheme="minorEastAsia"/>
              </w:rPr>
            </w:pPr>
            <w:r>
              <w:rPr>
                <w:color w:val="00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CF1D2" w14:textId="77777777" w:rsidR="00A17716" w:rsidRDefault="00A17716" w:rsidP="005626AF">
            <w:pPr>
              <w:pStyle w:val="TableText"/>
            </w:pPr>
            <w:r>
              <w:rPr>
                <w:color w:val="000000"/>
              </w:rP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5D338" w14:textId="77777777" w:rsidR="00A17716" w:rsidRDefault="00A17716" w:rsidP="005626AF">
            <w:pPr>
              <w:pStyle w:val="TableText"/>
            </w:pPr>
            <w:r>
              <w:t>11196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4BB39"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F562B"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8F00" w14:textId="77777777" w:rsidR="00A17716" w:rsidRDefault="00A17716" w:rsidP="005626AF">
            <w:pPr>
              <w:pStyle w:val="TableText"/>
            </w:pPr>
            <w:r>
              <w:t>12/07/2017</w:t>
            </w:r>
          </w:p>
        </w:tc>
      </w:tr>
      <w:tr w:rsidR="00F16EC9" w14:paraId="066F68B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2346E" w14:textId="77777777" w:rsidR="00A17716" w:rsidRDefault="00A17716" w:rsidP="005626AF">
            <w:pPr>
              <w:pStyle w:val="TableText"/>
            </w:pPr>
            <w:r w:rsidRPr="00735945">
              <w:t>VirtualBox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49E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2A4356" w14:textId="77777777" w:rsidR="00A17716" w:rsidRDefault="00A17716" w:rsidP="005626AF">
            <w:pPr>
              <w:pStyle w:val="TableText"/>
            </w:pPr>
            <w:r>
              <w:t>5.1.x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63653" w14:textId="77777777" w:rsidR="00A17716" w:rsidRDefault="00A17716" w:rsidP="005626AF">
            <w:pPr>
              <w:pStyle w:val="TableText"/>
            </w:pPr>
            <w:r>
              <w:t>5.1.x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E032" w14:textId="77777777" w:rsidR="00A17716" w:rsidRDefault="00A17716" w:rsidP="005626AF">
            <w:pPr>
              <w:pStyle w:val="TableText"/>
            </w:pPr>
            <w:r>
              <w:t>6679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BDA66" w14:textId="77777777" w:rsidR="00A17716" w:rsidRDefault="00A17716" w:rsidP="005626AF">
            <w:pPr>
              <w:pStyle w:val="TableText"/>
            </w:pPr>
            <w:r>
              <w:t>09/09/2016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634AD"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F9E79" w14:textId="77777777" w:rsidR="00A17716" w:rsidRDefault="00A17716" w:rsidP="005626AF">
            <w:pPr>
              <w:pStyle w:val="TableText"/>
            </w:pPr>
            <w:r>
              <w:t>12/07/2017</w:t>
            </w:r>
          </w:p>
        </w:tc>
      </w:tr>
      <w:tr w:rsidR="00F16EC9" w14:paraId="4B68712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014E1" w14:textId="77777777" w:rsidR="00A17716" w:rsidRDefault="00A17716" w:rsidP="005626AF">
            <w:pPr>
              <w:pStyle w:val="TableText"/>
            </w:pPr>
            <w:r w:rsidRPr="00735945">
              <w:t>Zed Attack Proxy (ZAP)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FFFD"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525750" w14:textId="77777777" w:rsidR="00A17716" w:rsidRDefault="00A17716" w:rsidP="005626AF">
            <w:pPr>
              <w:pStyle w:val="TableText"/>
            </w:pPr>
            <w:r>
              <w:t>2.6.0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C8010" w14:textId="77777777" w:rsidR="00A17716" w:rsidRDefault="00A17716" w:rsidP="005626AF">
            <w:pPr>
              <w:pStyle w:val="TableText"/>
            </w:pPr>
            <w:r>
              <w:t>2.6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9C425" w14:textId="77777777" w:rsidR="00A17716" w:rsidRDefault="00A17716" w:rsidP="005626AF">
            <w:pPr>
              <w:pStyle w:val="TableText"/>
            </w:pPr>
            <w:r>
              <w:t>8271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E6B394"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4236F"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03E07" w14:textId="77777777" w:rsidR="00A17716" w:rsidRDefault="00A17716" w:rsidP="005626AF">
            <w:pPr>
              <w:pStyle w:val="TableText"/>
            </w:pPr>
            <w:r>
              <w:t>12/07/2017</w:t>
            </w:r>
          </w:p>
        </w:tc>
      </w:tr>
      <w:tr w:rsidR="00F16EC9" w14:paraId="48A2CE8C" w14:textId="5D2042B9"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AB500" w14:textId="77777777" w:rsidR="00A17716" w:rsidRDefault="00A17716" w:rsidP="005626AF">
            <w:pPr>
              <w:pStyle w:val="TableText"/>
            </w:pPr>
            <w:r w:rsidRPr="00735945">
              <w:t>Micro Focus - HP Fortify Static Code Analyzer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E78D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DF67F" w14:textId="77777777" w:rsidR="00A17716" w:rsidRDefault="00A17716" w:rsidP="005626AF">
            <w:pPr>
              <w:pStyle w:val="TableText"/>
            </w:pPr>
            <w:r>
              <w:t>17.10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A61BDC" w14:textId="77777777" w:rsidR="00A17716" w:rsidRDefault="00A17716" w:rsidP="005626AF">
            <w:pPr>
              <w:pStyle w:val="TableText"/>
            </w:pPr>
            <w:r>
              <w:t>17.2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7A9D5" w14:textId="77777777" w:rsidR="00A17716" w:rsidRDefault="00A17716" w:rsidP="005626AF">
            <w:pPr>
              <w:pStyle w:val="TableText"/>
            </w:pPr>
            <w:r>
              <w:t>6429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AFADD" w14:textId="77777777" w:rsidR="00A17716" w:rsidRDefault="00A17716" w:rsidP="005626AF">
            <w:pPr>
              <w:pStyle w:val="TableText"/>
            </w:pPr>
            <w:r>
              <w:t>12/05/2017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6C9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69FF2" w14:textId="77777777" w:rsidR="00A17716" w:rsidRDefault="00A17716" w:rsidP="005626AF">
            <w:pPr>
              <w:pStyle w:val="TableText"/>
            </w:pPr>
            <w:r>
              <w:t>12/08/2017</w:t>
            </w:r>
          </w:p>
        </w:tc>
      </w:tr>
      <w:tr w:rsidR="00F16EC9" w14:paraId="03809365" w14:textId="77777777" w:rsidTr="00185C7B">
        <w:trPr>
          <w:gridAfter w:val="1"/>
          <w:wAfter w:w="610"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A9D37" w14:textId="77777777" w:rsidR="00A17716" w:rsidRDefault="00A17716" w:rsidP="005626AF">
            <w:pPr>
              <w:pStyle w:val="TableText"/>
            </w:pPr>
            <w:r w:rsidRPr="00735945">
              <w:lastRenderedPageBreak/>
              <w:t>ts-node</w:t>
            </w:r>
          </w:p>
        </w:tc>
        <w:tc>
          <w:tcPr>
            <w:tcW w:w="70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FDFA" w14:textId="77777777" w:rsidR="00A17716" w:rsidRDefault="00A17716" w:rsidP="005626AF">
            <w:pPr>
              <w:pStyle w:val="TableText"/>
            </w:pPr>
          </w:p>
        </w:tc>
        <w:tc>
          <w:tcPr>
            <w:tcW w:w="268"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954619" w14:textId="77777777" w:rsidR="00A17716" w:rsidRDefault="00A17716" w:rsidP="005626AF">
            <w:pPr>
              <w:pStyle w:val="TableText"/>
            </w:pPr>
            <w:r>
              <w:t>3.0.4</w:t>
            </w:r>
          </w:p>
        </w:tc>
        <w:tc>
          <w:tcPr>
            <w:tcW w:w="38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0499" w14:textId="77777777" w:rsidR="00A17716" w:rsidRDefault="00A17716" w:rsidP="005626AF">
            <w:pPr>
              <w:pStyle w:val="TableText"/>
            </w:pPr>
            <w:r>
              <w:rPr>
                <w:rStyle w:val="Strong"/>
                <w:rFonts w:eastAsia="Times New Roman"/>
                <w:color w:val="FF0000"/>
              </w:rPr>
              <w:t>Not on TRM</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0416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658F"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707ED" w14:textId="77777777" w:rsidR="00A17716" w:rsidRDefault="00A17716" w:rsidP="005626AF">
            <w:pPr>
              <w:pStyle w:val="TableText"/>
            </w:pPr>
            <w:r>
              <w:rPr>
                <w:color w:val="333333"/>
              </w:rPr>
              <w:t>Not Required, INCLUDED IN FRAMEWORK.</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7D4EE" w14:textId="77777777" w:rsidR="00A17716" w:rsidRDefault="00A17716" w:rsidP="005626AF">
            <w:pPr>
              <w:pStyle w:val="TableText"/>
            </w:pPr>
            <w:r>
              <w:t>11/22/2017</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1000" w:name="_Toc535565039"/>
      <w:r w:rsidRPr="00F458A0">
        <w:t>Conceptual</w:t>
      </w:r>
      <w:r w:rsidRPr="00F458A0">
        <w:rPr>
          <w:snapToGrid w:val="0"/>
        </w:rPr>
        <w:t xml:space="preserve"> Data Design</w:t>
      </w:r>
      <w:bookmarkEnd w:id="1000"/>
    </w:p>
    <w:p w14:paraId="73892330" w14:textId="77777777" w:rsidR="00A17716" w:rsidRPr="00F458A0" w:rsidRDefault="00A17716" w:rsidP="00A17716">
      <w:pPr>
        <w:pStyle w:val="Heading3"/>
      </w:pPr>
      <w:bookmarkStart w:id="1001" w:name="_Toc535565040"/>
      <w:r w:rsidRPr="00F458A0">
        <w:t>Project Conceptual Data Model</w:t>
      </w:r>
      <w:bookmarkEnd w:id="1001"/>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1002" w:name="_Toc535565041"/>
      <w:r w:rsidRPr="00F458A0">
        <w:t>FHIR Resources Needed for MCCF EDI TAS</w:t>
      </w:r>
      <w:bookmarkEnd w:id="1002"/>
    </w:p>
    <w:p w14:paraId="39C39641" w14:textId="660EC7F3"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r w:rsidR="000F7862">
        <w:t>whether</w:t>
      </w:r>
      <w:r>
        <w:t xml:space="preserve"> that resource is needed for the reports, screens and transactions in that product team.</w:t>
      </w:r>
    </w:p>
    <w:p w14:paraId="25A40392" w14:textId="7658D9B6" w:rsidR="0080637B" w:rsidRPr="00F458A0" w:rsidRDefault="0080637B" w:rsidP="0080637B">
      <w:pPr>
        <w:pStyle w:val="Caption"/>
      </w:pPr>
      <w:bookmarkStart w:id="1003" w:name="_Toc535565133"/>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3</w:t>
      </w:r>
      <w:r w:rsidR="00222307">
        <w:rPr>
          <w:noProof/>
        </w:rPr>
        <w:fldChar w:fldCharType="end"/>
      </w:r>
      <w:r>
        <w:t xml:space="preserve"> - MCCF EDI TAS FHIR Resources by Product Line</w:t>
      </w:r>
      <w:bookmarkEnd w:id="1003"/>
    </w:p>
    <w:tbl>
      <w:tblPr>
        <w:tblStyle w:val="TableGrid"/>
        <w:tblW w:w="0" w:type="auto"/>
        <w:tblLook w:val="04A0" w:firstRow="1" w:lastRow="0" w:firstColumn="1" w:lastColumn="0" w:noHBand="0" w:noVBand="1"/>
      </w:tblPr>
      <w:tblGrid>
        <w:gridCol w:w="2837"/>
        <w:gridCol w:w="1192"/>
        <w:gridCol w:w="1367"/>
        <w:gridCol w:w="1374"/>
        <w:gridCol w:w="1390"/>
        <w:gridCol w:w="1190"/>
      </w:tblGrid>
      <w:tr w:rsidR="00A17716" w:rsidRPr="00A80459" w14:paraId="23338E81" w14:textId="77777777" w:rsidTr="00540B77">
        <w:trPr>
          <w:cantSplit/>
          <w:tblHeader/>
        </w:trPr>
        <w:tc>
          <w:tcPr>
            <w:tcW w:w="2990" w:type="dxa"/>
            <w:shd w:val="clear" w:color="auto" w:fill="365F91"/>
          </w:tcPr>
          <w:p w14:paraId="1F680CB0" w14:textId="7539945D" w:rsidR="00A17716" w:rsidRPr="00540B77" w:rsidRDefault="00AD41AD" w:rsidP="00540B77">
            <w:pPr>
              <w:pStyle w:val="TableHeading"/>
            </w:pPr>
            <w:r w:rsidRPr="00540B77">
              <w:t>MCCF EDI TAS FHIR Resources</w:t>
            </w:r>
          </w:p>
        </w:tc>
        <w:tc>
          <w:tcPr>
            <w:tcW w:w="1267" w:type="dxa"/>
            <w:shd w:val="clear" w:color="auto" w:fill="365F91"/>
          </w:tcPr>
          <w:p w14:paraId="75BB83F1" w14:textId="77777777" w:rsidR="00A17716" w:rsidRPr="00540B77" w:rsidRDefault="00A17716" w:rsidP="00540B77">
            <w:pPr>
              <w:pStyle w:val="TableHeading"/>
            </w:pPr>
            <w:r w:rsidRPr="00540B77">
              <w:t>eBilling</w:t>
            </w:r>
          </w:p>
        </w:tc>
        <w:tc>
          <w:tcPr>
            <w:tcW w:w="1384" w:type="dxa"/>
            <w:shd w:val="clear" w:color="auto" w:fill="365F91"/>
          </w:tcPr>
          <w:p w14:paraId="35C1A3BF" w14:textId="77777777" w:rsidR="00A17716" w:rsidRPr="00540B77" w:rsidRDefault="00A17716" w:rsidP="00540B77">
            <w:pPr>
              <w:pStyle w:val="TableHeading"/>
            </w:pPr>
            <w:r w:rsidRPr="00540B77">
              <w:t>ePayments</w:t>
            </w:r>
          </w:p>
        </w:tc>
        <w:tc>
          <w:tcPr>
            <w:tcW w:w="1384" w:type="dxa"/>
            <w:shd w:val="clear" w:color="auto" w:fill="365F91"/>
          </w:tcPr>
          <w:p w14:paraId="60B39F24" w14:textId="77777777" w:rsidR="00A17716" w:rsidRPr="00540B77" w:rsidRDefault="00A17716" w:rsidP="00540B77">
            <w:pPr>
              <w:pStyle w:val="TableHeading"/>
            </w:pPr>
            <w:r w:rsidRPr="00540B77">
              <w:t>eInsurance</w:t>
            </w:r>
          </w:p>
        </w:tc>
        <w:tc>
          <w:tcPr>
            <w:tcW w:w="1396" w:type="dxa"/>
            <w:shd w:val="clear" w:color="auto" w:fill="365F91"/>
          </w:tcPr>
          <w:p w14:paraId="65ED103A" w14:textId="77777777" w:rsidR="00A17716" w:rsidRPr="00540B77" w:rsidRDefault="00A17716" w:rsidP="00540B77">
            <w:pPr>
              <w:pStyle w:val="TableHeading"/>
            </w:pPr>
            <w:r w:rsidRPr="00540B77">
              <w:t>ePharmacy</w:t>
            </w:r>
          </w:p>
        </w:tc>
        <w:tc>
          <w:tcPr>
            <w:tcW w:w="929" w:type="dxa"/>
            <w:shd w:val="clear" w:color="auto" w:fill="365F91"/>
          </w:tcPr>
          <w:p w14:paraId="52946D57" w14:textId="77777777" w:rsidR="00A17716" w:rsidRPr="00540B77" w:rsidRDefault="00A17716" w:rsidP="00540B77">
            <w:pPr>
              <w:pStyle w:val="TableHeading"/>
            </w:pPr>
            <w:r w:rsidRPr="00540B77">
              <w:t>TASCore</w:t>
            </w:r>
          </w:p>
        </w:tc>
      </w:tr>
      <w:tr w:rsidR="00A17716" w:rsidRPr="00A80459" w14:paraId="45525B60" w14:textId="77777777" w:rsidTr="00A17716">
        <w:tc>
          <w:tcPr>
            <w:tcW w:w="2990" w:type="dxa"/>
          </w:tcPr>
          <w:p w14:paraId="0BEEB3EC" w14:textId="77777777" w:rsidR="00A17716" w:rsidRPr="00A80459" w:rsidRDefault="00A17716" w:rsidP="00AD41AD">
            <w:pPr>
              <w:pStyle w:val="TableText"/>
            </w:pPr>
            <w:r w:rsidRPr="00A80459">
              <w:t>Terminology/value list service</w:t>
            </w:r>
          </w:p>
        </w:tc>
        <w:tc>
          <w:tcPr>
            <w:tcW w:w="1267" w:type="dxa"/>
          </w:tcPr>
          <w:p w14:paraId="5F791C08" w14:textId="77777777" w:rsidR="00A17716" w:rsidRPr="00A80459" w:rsidRDefault="00A17716" w:rsidP="00AD41AD">
            <w:pPr>
              <w:pStyle w:val="TableText"/>
            </w:pPr>
          </w:p>
        </w:tc>
        <w:tc>
          <w:tcPr>
            <w:tcW w:w="1384" w:type="dxa"/>
          </w:tcPr>
          <w:p w14:paraId="44353AB2" w14:textId="77777777" w:rsidR="00A17716" w:rsidRPr="00A80459" w:rsidRDefault="00A17716" w:rsidP="00AD41AD">
            <w:pPr>
              <w:pStyle w:val="TableText"/>
            </w:pPr>
          </w:p>
        </w:tc>
        <w:tc>
          <w:tcPr>
            <w:tcW w:w="1384" w:type="dxa"/>
          </w:tcPr>
          <w:p w14:paraId="491985B2" w14:textId="77777777" w:rsidR="00A17716" w:rsidRPr="00A80459" w:rsidRDefault="00A17716" w:rsidP="00AD41AD">
            <w:pPr>
              <w:pStyle w:val="TableText"/>
            </w:pPr>
          </w:p>
        </w:tc>
        <w:tc>
          <w:tcPr>
            <w:tcW w:w="1396" w:type="dxa"/>
          </w:tcPr>
          <w:p w14:paraId="732ADEFE" w14:textId="77777777" w:rsidR="00A17716" w:rsidRPr="00A80459" w:rsidRDefault="00A17716" w:rsidP="00AD41AD">
            <w:pPr>
              <w:pStyle w:val="TableText"/>
            </w:pPr>
          </w:p>
        </w:tc>
        <w:tc>
          <w:tcPr>
            <w:tcW w:w="929" w:type="dxa"/>
          </w:tcPr>
          <w:p w14:paraId="4EB9B49A" w14:textId="77777777" w:rsidR="00A17716" w:rsidRPr="00A80459" w:rsidRDefault="00A17716" w:rsidP="00AD41AD">
            <w:pPr>
              <w:pStyle w:val="TableText"/>
            </w:pPr>
            <w:r>
              <w:t>X</w:t>
            </w:r>
          </w:p>
        </w:tc>
      </w:tr>
      <w:tr w:rsidR="00A17716" w:rsidRPr="00A80459" w14:paraId="7C8AC9F0" w14:textId="77777777" w:rsidTr="00A17716">
        <w:tc>
          <w:tcPr>
            <w:tcW w:w="2990" w:type="dxa"/>
          </w:tcPr>
          <w:p w14:paraId="03884D24" w14:textId="77777777" w:rsidR="00A17716" w:rsidRPr="00A80459" w:rsidRDefault="00A17716" w:rsidP="00AD41AD">
            <w:pPr>
              <w:pStyle w:val="TableText"/>
            </w:pPr>
            <w:r w:rsidRPr="00A80459">
              <w:t>Account FHIR resource/service</w:t>
            </w:r>
          </w:p>
        </w:tc>
        <w:tc>
          <w:tcPr>
            <w:tcW w:w="1267" w:type="dxa"/>
          </w:tcPr>
          <w:p w14:paraId="1F041AB3" w14:textId="77777777" w:rsidR="00A17716" w:rsidRPr="00A80459" w:rsidRDefault="00A17716" w:rsidP="00AD41AD">
            <w:pPr>
              <w:pStyle w:val="TableText"/>
            </w:pPr>
          </w:p>
        </w:tc>
        <w:tc>
          <w:tcPr>
            <w:tcW w:w="1384" w:type="dxa"/>
          </w:tcPr>
          <w:p w14:paraId="7B80F67A" w14:textId="77777777" w:rsidR="00A17716" w:rsidRPr="00A80459" w:rsidRDefault="00A17716" w:rsidP="00AD41AD">
            <w:pPr>
              <w:pStyle w:val="TableText"/>
            </w:pPr>
            <w:r>
              <w:t>X</w:t>
            </w:r>
          </w:p>
        </w:tc>
        <w:tc>
          <w:tcPr>
            <w:tcW w:w="1384" w:type="dxa"/>
          </w:tcPr>
          <w:p w14:paraId="1D7CA208" w14:textId="77777777" w:rsidR="00A17716" w:rsidRPr="00A80459" w:rsidRDefault="00A17716" w:rsidP="00AD41AD">
            <w:pPr>
              <w:pStyle w:val="TableText"/>
            </w:pPr>
          </w:p>
        </w:tc>
        <w:tc>
          <w:tcPr>
            <w:tcW w:w="1396" w:type="dxa"/>
          </w:tcPr>
          <w:p w14:paraId="5160BC2F" w14:textId="77777777" w:rsidR="00A17716" w:rsidRPr="00A80459" w:rsidRDefault="00A17716" w:rsidP="00AD41AD">
            <w:pPr>
              <w:pStyle w:val="TableText"/>
            </w:pPr>
            <w:r>
              <w:t>X</w:t>
            </w:r>
          </w:p>
        </w:tc>
        <w:tc>
          <w:tcPr>
            <w:tcW w:w="929" w:type="dxa"/>
          </w:tcPr>
          <w:p w14:paraId="07204885" w14:textId="77777777" w:rsidR="00A17716" w:rsidRDefault="00A17716" w:rsidP="00AD41AD">
            <w:pPr>
              <w:pStyle w:val="TableText"/>
            </w:pPr>
          </w:p>
        </w:tc>
      </w:tr>
      <w:tr w:rsidR="00A17716" w:rsidRPr="00A80459" w14:paraId="6E24E179" w14:textId="77777777" w:rsidTr="00A17716">
        <w:tc>
          <w:tcPr>
            <w:tcW w:w="2990" w:type="dxa"/>
          </w:tcPr>
          <w:p w14:paraId="73720228" w14:textId="77777777" w:rsidR="00A17716" w:rsidRPr="00A80459" w:rsidRDefault="00A17716" w:rsidP="00AD41AD">
            <w:pPr>
              <w:pStyle w:val="TableText"/>
            </w:pPr>
            <w:r w:rsidRPr="00A80459">
              <w:t>Claim FHIR resource/service</w:t>
            </w:r>
          </w:p>
        </w:tc>
        <w:tc>
          <w:tcPr>
            <w:tcW w:w="1267" w:type="dxa"/>
          </w:tcPr>
          <w:p w14:paraId="77C9B00A" w14:textId="77777777" w:rsidR="00A17716" w:rsidRPr="00A80459" w:rsidRDefault="00A17716" w:rsidP="00AD41AD">
            <w:pPr>
              <w:pStyle w:val="TableText"/>
            </w:pPr>
            <w:r>
              <w:t>X</w:t>
            </w:r>
          </w:p>
        </w:tc>
        <w:tc>
          <w:tcPr>
            <w:tcW w:w="1384" w:type="dxa"/>
          </w:tcPr>
          <w:p w14:paraId="0F73650C" w14:textId="77777777" w:rsidR="00A17716" w:rsidRPr="00A80459" w:rsidRDefault="00A17716" w:rsidP="00AD41AD">
            <w:pPr>
              <w:pStyle w:val="TableText"/>
            </w:pPr>
            <w:r>
              <w:t>X</w:t>
            </w:r>
          </w:p>
        </w:tc>
        <w:tc>
          <w:tcPr>
            <w:tcW w:w="1384" w:type="dxa"/>
          </w:tcPr>
          <w:p w14:paraId="58F8491C" w14:textId="77777777" w:rsidR="00A17716" w:rsidRPr="00A80459" w:rsidRDefault="00A17716" w:rsidP="00AD41AD">
            <w:pPr>
              <w:pStyle w:val="TableText"/>
            </w:pPr>
          </w:p>
        </w:tc>
        <w:tc>
          <w:tcPr>
            <w:tcW w:w="1396" w:type="dxa"/>
          </w:tcPr>
          <w:p w14:paraId="4819A983" w14:textId="77777777" w:rsidR="00A17716" w:rsidRPr="00A80459" w:rsidRDefault="00A17716" w:rsidP="00AD41AD">
            <w:pPr>
              <w:pStyle w:val="TableText"/>
            </w:pPr>
            <w:r>
              <w:t>X</w:t>
            </w:r>
          </w:p>
        </w:tc>
        <w:tc>
          <w:tcPr>
            <w:tcW w:w="929" w:type="dxa"/>
          </w:tcPr>
          <w:p w14:paraId="1B88E77A" w14:textId="77777777" w:rsidR="00A17716" w:rsidRDefault="00A17716" w:rsidP="00AD41AD">
            <w:pPr>
              <w:pStyle w:val="TableText"/>
            </w:pPr>
          </w:p>
        </w:tc>
      </w:tr>
      <w:tr w:rsidR="00A17716" w:rsidRPr="00A80459" w14:paraId="4F3D5D81" w14:textId="77777777" w:rsidTr="00A17716">
        <w:tc>
          <w:tcPr>
            <w:tcW w:w="2990" w:type="dxa"/>
          </w:tcPr>
          <w:p w14:paraId="17EADAF7" w14:textId="77777777" w:rsidR="00A17716" w:rsidRPr="00A80459" w:rsidRDefault="00A17716" w:rsidP="00AD41AD">
            <w:pPr>
              <w:pStyle w:val="TableText"/>
            </w:pPr>
            <w:r w:rsidRPr="00A80459">
              <w:t>ClaimResponse FHIR resource/service</w:t>
            </w:r>
          </w:p>
        </w:tc>
        <w:tc>
          <w:tcPr>
            <w:tcW w:w="1267" w:type="dxa"/>
          </w:tcPr>
          <w:p w14:paraId="27DF00E3" w14:textId="77777777" w:rsidR="00A17716" w:rsidRPr="00A80459" w:rsidRDefault="00A17716" w:rsidP="00AD41AD">
            <w:pPr>
              <w:pStyle w:val="TableText"/>
            </w:pPr>
            <w:r>
              <w:t>X</w:t>
            </w:r>
          </w:p>
        </w:tc>
        <w:tc>
          <w:tcPr>
            <w:tcW w:w="1384" w:type="dxa"/>
          </w:tcPr>
          <w:p w14:paraId="3131BF0F" w14:textId="77777777" w:rsidR="00A17716" w:rsidRPr="00A80459" w:rsidRDefault="00A17716" w:rsidP="00AD41AD">
            <w:pPr>
              <w:pStyle w:val="TableText"/>
            </w:pPr>
          </w:p>
        </w:tc>
        <w:tc>
          <w:tcPr>
            <w:tcW w:w="1384" w:type="dxa"/>
          </w:tcPr>
          <w:p w14:paraId="5C7B7DEF" w14:textId="77777777" w:rsidR="00A17716" w:rsidRPr="00A80459" w:rsidRDefault="00A17716" w:rsidP="00AD41AD">
            <w:pPr>
              <w:pStyle w:val="TableText"/>
            </w:pPr>
          </w:p>
        </w:tc>
        <w:tc>
          <w:tcPr>
            <w:tcW w:w="1396" w:type="dxa"/>
          </w:tcPr>
          <w:p w14:paraId="089B31B7" w14:textId="77777777" w:rsidR="00A17716" w:rsidRPr="00A80459" w:rsidRDefault="00A17716" w:rsidP="00AD41AD">
            <w:pPr>
              <w:pStyle w:val="TableText"/>
            </w:pPr>
            <w:r>
              <w:t>X</w:t>
            </w:r>
          </w:p>
        </w:tc>
        <w:tc>
          <w:tcPr>
            <w:tcW w:w="929" w:type="dxa"/>
          </w:tcPr>
          <w:p w14:paraId="44CEDE92" w14:textId="77777777" w:rsidR="00A17716" w:rsidRDefault="00A17716" w:rsidP="00AD41AD">
            <w:pPr>
              <w:pStyle w:val="TableText"/>
            </w:pPr>
          </w:p>
        </w:tc>
      </w:tr>
      <w:tr w:rsidR="00A17716" w:rsidRPr="00A80459" w14:paraId="0BDC3021" w14:textId="77777777" w:rsidTr="00A17716">
        <w:tc>
          <w:tcPr>
            <w:tcW w:w="2990" w:type="dxa"/>
          </w:tcPr>
          <w:p w14:paraId="00390F3C" w14:textId="77777777" w:rsidR="00A17716" w:rsidRPr="00A80459" w:rsidRDefault="00A17716" w:rsidP="00AD41AD">
            <w:pPr>
              <w:pStyle w:val="TableText"/>
            </w:pPr>
            <w:r w:rsidRPr="00A80459">
              <w:t>CodeSystem FHIR resource/service</w:t>
            </w:r>
          </w:p>
        </w:tc>
        <w:tc>
          <w:tcPr>
            <w:tcW w:w="1267" w:type="dxa"/>
          </w:tcPr>
          <w:p w14:paraId="280A1D75" w14:textId="77777777" w:rsidR="00A17716" w:rsidRPr="00A80459" w:rsidRDefault="00A17716" w:rsidP="00AD41AD">
            <w:pPr>
              <w:pStyle w:val="TableText"/>
            </w:pPr>
          </w:p>
        </w:tc>
        <w:tc>
          <w:tcPr>
            <w:tcW w:w="1384" w:type="dxa"/>
          </w:tcPr>
          <w:p w14:paraId="2718CEE0" w14:textId="77777777" w:rsidR="00A17716" w:rsidRPr="00A80459" w:rsidRDefault="00A17716" w:rsidP="00AD41AD">
            <w:pPr>
              <w:pStyle w:val="TableText"/>
            </w:pPr>
          </w:p>
        </w:tc>
        <w:tc>
          <w:tcPr>
            <w:tcW w:w="1384" w:type="dxa"/>
          </w:tcPr>
          <w:p w14:paraId="7DC5202B" w14:textId="77777777" w:rsidR="00A17716" w:rsidRPr="00A80459" w:rsidRDefault="00A17716" w:rsidP="00AD41AD">
            <w:pPr>
              <w:pStyle w:val="TableText"/>
            </w:pPr>
          </w:p>
        </w:tc>
        <w:tc>
          <w:tcPr>
            <w:tcW w:w="1396" w:type="dxa"/>
          </w:tcPr>
          <w:p w14:paraId="0E7005B0" w14:textId="77777777" w:rsidR="00A17716" w:rsidRPr="00A80459" w:rsidRDefault="00A17716" w:rsidP="00AD41AD">
            <w:pPr>
              <w:pStyle w:val="TableText"/>
            </w:pPr>
          </w:p>
        </w:tc>
        <w:tc>
          <w:tcPr>
            <w:tcW w:w="929" w:type="dxa"/>
          </w:tcPr>
          <w:p w14:paraId="7A96F259" w14:textId="77777777" w:rsidR="00A17716" w:rsidRPr="00A80459" w:rsidRDefault="00A17716" w:rsidP="00AD41AD">
            <w:pPr>
              <w:pStyle w:val="TableText"/>
            </w:pPr>
            <w:r>
              <w:t>X</w:t>
            </w:r>
          </w:p>
        </w:tc>
      </w:tr>
      <w:tr w:rsidR="00A17716" w:rsidRPr="00A80459" w14:paraId="4A05B15B" w14:textId="77777777" w:rsidTr="00A17716">
        <w:tc>
          <w:tcPr>
            <w:tcW w:w="2990" w:type="dxa"/>
          </w:tcPr>
          <w:p w14:paraId="192F15C4" w14:textId="77777777" w:rsidR="00A17716" w:rsidRPr="00A80459" w:rsidRDefault="00A17716" w:rsidP="00AD41AD">
            <w:pPr>
              <w:pStyle w:val="TableText"/>
            </w:pPr>
            <w:r w:rsidRPr="00A80459">
              <w:t>Communication FHIR resource/service</w:t>
            </w:r>
          </w:p>
        </w:tc>
        <w:tc>
          <w:tcPr>
            <w:tcW w:w="1267" w:type="dxa"/>
          </w:tcPr>
          <w:p w14:paraId="3E62C763" w14:textId="77777777" w:rsidR="00A17716" w:rsidRPr="00A80459" w:rsidRDefault="00A17716" w:rsidP="00AD41AD">
            <w:pPr>
              <w:pStyle w:val="TableText"/>
            </w:pPr>
            <w:r>
              <w:t>X</w:t>
            </w:r>
          </w:p>
        </w:tc>
        <w:tc>
          <w:tcPr>
            <w:tcW w:w="1384" w:type="dxa"/>
          </w:tcPr>
          <w:p w14:paraId="6E87E9DE" w14:textId="77777777" w:rsidR="00A17716" w:rsidRPr="00A80459" w:rsidRDefault="00A17716" w:rsidP="00AD41AD">
            <w:pPr>
              <w:pStyle w:val="TableText"/>
            </w:pPr>
            <w:r>
              <w:t>X</w:t>
            </w:r>
          </w:p>
        </w:tc>
        <w:tc>
          <w:tcPr>
            <w:tcW w:w="1384" w:type="dxa"/>
          </w:tcPr>
          <w:p w14:paraId="6F23DFBC" w14:textId="77777777" w:rsidR="00A17716" w:rsidRPr="00A80459" w:rsidRDefault="00A17716" w:rsidP="00AD41AD">
            <w:pPr>
              <w:pStyle w:val="TableText"/>
            </w:pPr>
          </w:p>
        </w:tc>
        <w:tc>
          <w:tcPr>
            <w:tcW w:w="1396" w:type="dxa"/>
          </w:tcPr>
          <w:p w14:paraId="4E4B1353" w14:textId="77777777" w:rsidR="00A17716" w:rsidRPr="00A80459" w:rsidRDefault="00A17716" w:rsidP="00AD41AD">
            <w:pPr>
              <w:pStyle w:val="TableText"/>
            </w:pPr>
            <w:r>
              <w:t>X</w:t>
            </w:r>
          </w:p>
        </w:tc>
        <w:tc>
          <w:tcPr>
            <w:tcW w:w="929" w:type="dxa"/>
          </w:tcPr>
          <w:p w14:paraId="313143E0" w14:textId="77777777" w:rsidR="00A17716" w:rsidRDefault="00A17716" w:rsidP="00AD41AD">
            <w:pPr>
              <w:pStyle w:val="TableText"/>
            </w:pPr>
          </w:p>
        </w:tc>
      </w:tr>
      <w:tr w:rsidR="00A17716" w:rsidRPr="00A80459" w14:paraId="25111939" w14:textId="77777777" w:rsidTr="00A17716">
        <w:tc>
          <w:tcPr>
            <w:tcW w:w="2990" w:type="dxa"/>
          </w:tcPr>
          <w:p w14:paraId="5771C6C0" w14:textId="77777777" w:rsidR="00A17716" w:rsidRPr="00A80459" w:rsidRDefault="00A17716" w:rsidP="00AD41AD">
            <w:pPr>
              <w:pStyle w:val="TableText"/>
            </w:pPr>
            <w:r w:rsidRPr="00A80459">
              <w:t>ConceptMap FHIR resource/service</w:t>
            </w:r>
          </w:p>
        </w:tc>
        <w:tc>
          <w:tcPr>
            <w:tcW w:w="1267" w:type="dxa"/>
          </w:tcPr>
          <w:p w14:paraId="42E293A9" w14:textId="77777777" w:rsidR="00A17716" w:rsidRPr="00A80459" w:rsidRDefault="00A17716" w:rsidP="00AD41AD">
            <w:pPr>
              <w:pStyle w:val="TableText"/>
            </w:pPr>
          </w:p>
        </w:tc>
        <w:tc>
          <w:tcPr>
            <w:tcW w:w="1384" w:type="dxa"/>
          </w:tcPr>
          <w:p w14:paraId="0947810E" w14:textId="77777777" w:rsidR="00A17716" w:rsidRPr="00A80459" w:rsidRDefault="00A17716" w:rsidP="00AD41AD">
            <w:pPr>
              <w:pStyle w:val="TableText"/>
            </w:pPr>
          </w:p>
        </w:tc>
        <w:tc>
          <w:tcPr>
            <w:tcW w:w="1384" w:type="dxa"/>
          </w:tcPr>
          <w:p w14:paraId="172EB494" w14:textId="77777777" w:rsidR="00A17716" w:rsidRPr="00A80459" w:rsidRDefault="00A17716" w:rsidP="00AD41AD">
            <w:pPr>
              <w:pStyle w:val="TableText"/>
            </w:pPr>
          </w:p>
        </w:tc>
        <w:tc>
          <w:tcPr>
            <w:tcW w:w="1396" w:type="dxa"/>
          </w:tcPr>
          <w:p w14:paraId="75D257F8" w14:textId="77777777" w:rsidR="00A17716" w:rsidRPr="00A80459" w:rsidRDefault="00A17716" w:rsidP="00AD41AD">
            <w:pPr>
              <w:pStyle w:val="TableText"/>
            </w:pPr>
          </w:p>
        </w:tc>
        <w:tc>
          <w:tcPr>
            <w:tcW w:w="929" w:type="dxa"/>
          </w:tcPr>
          <w:p w14:paraId="2185CCDE" w14:textId="77777777" w:rsidR="00A17716" w:rsidRPr="00A80459" w:rsidRDefault="00A17716" w:rsidP="00AD41AD">
            <w:pPr>
              <w:pStyle w:val="TableText"/>
            </w:pPr>
            <w:r>
              <w:t>X</w:t>
            </w:r>
          </w:p>
        </w:tc>
      </w:tr>
      <w:tr w:rsidR="00A17716" w:rsidRPr="00A80459" w14:paraId="49B6A2CD" w14:textId="77777777" w:rsidTr="00A17716">
        <w:tc>
          <w:tcPr>
            <w:tcW w:w="2990" w:type="dxa"/>
          </w:tcPr>
          <w:p w14:paraId="1C015881" w14:textId="77777777" w:rsidR="00A17716" w:rsidRPr="00A80459" w:rsidRDefault="00A17716" w:rsidP="00AD41AD">
            <w:pPr>
              <w:pStyle w:val="TableText"/>
            </w:pPr>
            <w:r w:rsidRPr="00A80459">
              <w:t>Condition FHIR resource/service</w:t>
            </w:r>
          </w:p>
        </w:tc>
        <w:tc>
          <w:tcPr>
            <w:tcW w:w="1267" w:type="dxa"/>
          </w:tcPr>
          <w:p w14:paraId="7AAD1A90" w14:textId="77777777" w:rsidR="00A17716" w:rsidRPr="00A80459" w:rsidRDefault="00A17716" w:rsidP="00AD41AD">
            <w:pPr>
              <w:pStyle w:val="TableText"/>
            </w:pPr>
            <w:r>
              <w:t>X</w:t>
            </w:r>
          </w:p>
        </w:tc>
        <w:tc>
          <w:tcPr>
            <w:tcW w:w="1384" w:type="dxa"/>
          </w:tcPr>
          <w:p w14:paraId="5DE0EE03" w14:textId="77777777" w:rsidR="00A17716" w:rsidRPr="00A80459" w:rsidRDefault="00A17716" w:rsidP="00AD41AD">
            <w:pPr>
              <w:pStyle w:val="TableText"/>
            </w:pPr>
            <w:r>
              <w:t>X</w:t>
            </w:r>
          </w:p>
        </w:tc>
        <w:tc>
          <w:tcPr>
            <w:tcW w:w="1384" w:type="dxa"/>
          </w:tcPr>
          <w:p w14:paraId="1917D1EB" w14:textId="77777777" w:rsidR="00A17716" w:rsidRPr="00A80459" w:rsidRDefault="00A17716" w:rsidP="00AD41AD">
            <w:pPr>
              <w:pStyle w:val="TableText"/>
            </w:pPr>
            <w:r>
              <w:t>X</w:t>
            </w:r>
          </w:p>
        </w:tc>
        <w:tc>
          <w:tcPr>
            <w:tcW w:w="1396" w:type="dxa"/>
          </w:tcPr>
          <w:p w14:paraId="41DCDC45" w14:textId="77777777" w:rsidR="00A17716" w:rsidRPr="00A80459" w:rsidRDefault="00A17716" w:rsidP="00AD41AD">
            <w:pPr>
              <w:pStyle w:val="TableText"/>
            </w:pPr>
            <w:r>
              <w:t>X</w:t>
            </w:r>
          </w:p>
        </w:tc>
        <w:tc>
          <w:tcPr>
            <w:tcW w:w="929" w:type="dxa"/>
          </w:tcPr>
          <w:p w14:paraId="50FB09DF" w14:textId="77777777" w:rsidR="00A17716" w:rsidRDefault="00A17716" w:rsidP="00AD41AD">
            <w:pPr>
              <w:pStyle w:val="TableText"/>
            </w:pPr>
          </w:p>
        </w:tc>
      </w:tr>
      <w:tr w:rsidR="00A17716" w:rsidRPr="00A80459" w14:paraId="421C404A" w14:textId="77777777" w:rsidTr="00A17716">
        <w:tc>
          <w:tcPr>
            <w:tcW w:w="2990" w:type="dxa"/>
          </w:tcPr>
          <w:p w14:paraId="7E9076CC" w14:textId="77777777" w:rsidR="00A17716" w:rsidRPr="00A80459" w:rsidRDefault="00A17716" w:rsidP="00AD41AD">
            <w:pPr>
              <w:pStyle w:val="TableText"/>
            </w:pPr>
            <w:r w:rsidRPr="00A80459">
              <w:lastRenderedPageBreak/>
              <w:t>Coverage FHIR resource/service</w:t>
            </w:r>
          </w:p>
        </w:tc>
        <w:tc>
          <w:tcPr>
            <w:tcW w:w="1267" w:type="dxa"/>
          </w:tcPr>
          <w:p w14:paraId="072A78A2" w14:textId="77777777" w:rsidR="00A17716" w:rsidRPr="00A80459" w:rsidRDefault="00A17716" w:rsidP="00AD41AD">
            <w:pPr>
              <w:pStyle w:val="TableText"/>
            </w:pPr>
            <w:r>
              <w:t>X</w:t>
            </w:r>
          </w:p>
        </w:tc>
        <w:tc>
          <w:tcPr>
            <w:tcW w:w="1384" w:type="dxa"/>
          </w:tcPr>
          <w:p w14:paraId="03629088" w14:textId="77777777" w:rsidR="00A17716" w:rsidRPr="00A80459" w:rsidRDefault="00A17716" w:rsidP="00AD41AD">
            <w:pPr>
              <w:pStyle w:val="TableText"/>
            </w:pPr>
            <w:r>
              <w:t>X</w:t>
            </w:r>
          </w:p>
        </w:tc>
        <w:tc>
          <w:tcPr>
            <w:tcW w:w="1384" w:type="dxa"/>
          </w:tcPr>
          <w:p w14:paraId="774F754A" w14:textId="77777777" w:rsidR="00A17716" w:rsidRPr="00A80459" w:rsidRDefault="00A17716" w:rsidP="00AD41AD">
            <w:pPr>
              <w:pStyle w:val="TableText"/>
            </w:pPr>
            <w:r>
              <w:t>X</w:t>
            </w:r>
          </w:p>
        </w:tc>
        <w:tc>
          <w:tcPr>
            <w:tcW w:w="1396" w:type="dxa"/>
          </w:tcPr>
          <w:p w14:paraId="3E538774" w14:textId="77777777" w:rsidR="00A17716" w:rsidRPr="00A80459" w:rsidRDefault="00A17716" w:rsidP="00AD41AD">
            <w:pPr>
              <w:pStyle w:val="TableText"/>
            </w:pPr>
            <w:r>
              <w:t>X</w:t>
            </w:r>
          </w:p>
        </w:tc>
        <w:tc>
          <w:tcPr>
            <w:tcW w:w="929" w:type="dxa"/>
          </w:tcPr>
          <w:p w14:paraId="25803274" w14:textId="77777777" w:rsidR="00A17716" w:rsidRDefault="00A17716" w:rsidP="00AD41AD">
            <w:pPr>
              <w:pStyle w:val="TableText"/>
            </w:pPr>
          </w:p>
        </w:tc>
      </w:tr>
      <w:tr w:rsidR="00A17716" w:rsidRPr="00A80459" w14:paraId="3E703BAD" w14:textId="77777777" w:rsidTr="00A17716">
        <w:tc>
          <w:tcPr>
            <w:tcW w:w="2990" w:type="dxa"/>
          </w:tcPr>
          <w:p w14:paraId="50DB40E8" w14:textId="77777777" w:rsidR="00A17716" w:rsidRPr="00A80459" w:rsidRDefault="00A17716" w:rsidP="00AD41AD">
            <w:pPr>
              <w:pStyle w:val="TableText"/>
            </w:pPr>
            <w:r w:rsidRPr="00A80459">
              <w:t>Device FHIR resource/service</w:t>
            </w:r>
          </w:p>
        </w:tc>
        <w:tc>
          <w:tcPr>
            <w:tcW w:w="1267" w:type="dxa"/>
          </w:tcPr>
          <w:p w14:paraId="0655DEF3" w14:textId="77777777" w:rsidR="00A17716" w:rsidRPr="00A80459" w:rsidRDefault="00A17716" w:rsidP="00AD41AD">
            <w:pPr>
              <w:pStyle w:val="TableText"/>
            </w:pPr>
          </w:p>
        </w:tc>
        <w:tc>
          <w:tcPr>
            <w:tcW w:w="1384" w:type="dxa"/>
          </w:tcPr>
          <w:p w14:paraId="2756BB83" w14:textId="77777777" w:rsidR="00A17716" w:rsidRPr="00A80459" w:rsidRDefault="00A17716" w:rsidP="00AD41AD">
            <w:pPr>
              <w:pStyle w:val="TableText"/>
            </w:pPr>
          </w:p>
        </w:tc>
        <w:tc>
          <w:tcPr>
            <w:tcW w:w="1384" w:type="dxa"/>
          </w:tcPr>
          <w:p w14:paraId="45646303" w14:textId="77777777" w:rsidR="00A17716" w:rsidRPr="00A80459" w:rsidRDefault="00A17716" w:rsidP="00AD41AD">
            <w:pPr>
              <w:pStyle w:val="TableText"/>
            </w:pPr>
          </w:p>
        </w:tc>
        <w:tc>
          <w:tcPr>
            <w:tcW w:w="1396" w:type="dxa"/>
          </w:tcPr>
          <w:p w14:paraId="37373C70" w14:textId="77777777" w:rsidR="00A17716" w:rsidRPr="00A80459" w:rsidRDefault="00A17716" w:rsidP="00AD41AD">
            <w:pPr>
              <w:pStyle w:val="TableText"/>
            </w:pPr>
          </w:p>
        </w:tc>
        <w:tc>
          <w:tcPr>
            <w:tcW w:w="929" w:type="dxa"/>
          </w:tcPr>
          <w:p w14:paraId="5D166010" w14:textId="77777777" w:rsidR="00A17716" w:rsidRPr="00A80459" w:rsidRDefault="00A17716" w:rsidP="00AD41AD">
            <w:pPr>
              <w:pStyle w:val="TableText"/>
            </w:pPr>
            <w:r>
              <w:t>X</w:t>
            </w:r>
          </w:p>
        </w:tc>
      </w:tr>
      <w:tr w:rsidR="00A17716" w:rsidRPr="00A80459" w14:paraId="54EEC7B7" w14:textId="77777777" w:rsidTr="00A17716">
        <w:tc>
          <w:tcPr>
            <w:tcW w:w="2990" w:type="dxa"/>
          </w:tcPr>
          <w:p w14:paraId="72AE2AF8" w14:textId="77777777" w:rsidR="00A17716" w:rsidRPr="00A80459" w:rsidRDefault="00A17716" w:rsidP="00AD41AD">
            <w:pPr>
              <w:pStyle w:val="TableText"/>
            </w:pPr>
            <w:r w:rsidRPr="00A80459">
              <w:t>DiagnosticReport FHIR resource/service</w:t>
            </w:r>
          </w:p>
        </w:tc>
        <w:tc>
          <w:tcPr>
            <w:tcW w:w="1267" w:type="dxa"/>
          </w:tcPr>
          <w:p w14:paraId="1EB3651B" w14:textId="77777777" w:rsidR="00A17716" w:rsidRPr="00A80459" w:rsidRDefault="00A17716" w:rsidP="00AD41AD">
            <w:pPr>
              <w:pStyle w:val="TableText"/>
            </w:pPr>
          </w:p>
        </w:tc>
        <w:tc>
          <w:tcPr>
            <w:tcW w:w="1384" w:type="dxa"/>
          </w:tcPr>
          <w:p w14:paraId="633A7DC5" w14:textId="77777777" w:rsidR="00A17716" w:rsidRPr="00A80459" w:rsidRDefault="00A17716" w:rsidP="00AD41AD">
            <w:pPr>
              <w:pStyle w:val="TableText"/>
            </w:pPr>
          </w:p>
        </w:tc>
        <w:tc>
          <w:tcPr>
            <w:tcW w:w="1384" w:type="dxa"/>
          </w:tcPr>
          <w:p w14:paraId="55F7DAE9" w14:textId="77777777" w:rsidR="00A17716" w:rsidRPr="00A80459" w:rsidRDefault="00A17716" w:rsidP="00AD41AD">
            <w:pPr>
              <w:pStyle w:val="TableText"/>
            </w:pPr>
            <w:r>
              <w:t>X</w:t>
            </w:r>
          </w:p>
        </w:tc>
        <w:tc>
          <w:tcPr>
            <w:tcW w:w="1396" w:type="dxa"/>
          </w:tcPr>
          <w:p w14:paraId="20960F83" w14:textId="77777777" w:rsidR="00A17716" w:rsidRPr="00A80459" w:rsidRDefault="00A17716" w:rsidP="00AD41AD">
            <w:pPr>
              <w:pStyle w:val="TableText"/>
            </w:pPr>
          </w:p>
        </w:tc>
        <w:tc>
          <w:tcPr>
            <w:tcW w:w="929" w:type="dxa"/>
          </w:tcPr>
          <w:p w14:paraId="37DDD986" w14:textId="77777777" w:rsidR="00A17716" w:rsidRPr="00A80459" w:rsidRDefault="00A17716" w:rsidP="00AD41AD">
            <w:pPr>
              <w:pStyle w:val="TableText"/>
            </w:pPr>
          </w:p>
        </w:tc>
      </w:tr>
      <w:tr w:rsidR="00A17716" w:rsidRPr="00A80459" w14:paraId="7ACA1602" w14:textId="77777777" w:rsidTr="00A17716">
        <w:tc>
          <w:tcPr>
            <w:tcW w:w="2990" w:type="dxa"/>
          </w:tcPr>
          <w:p w14:paraId="67708FBE" w14:textId="77777777" w:rsidR="00A17716" w:rsidRPr="00A80459" w:rsidRDefault="00A17716" w:rsidP="00AD41AD">
            <w:pPr>
              <w:pStyle w:val="TableText"/>
            </w:pPr>
            <w:r w:rsidRPr="00A80459">
              <w:t>DocumentResource FHIR resource/service</w:t>
            </w:r>
          </w:p>
        </w:tc>
        <w:tc>
          <w:tcPr>
            <w:tcW w:w="1267" w:type="dxa"/>
          </w:tcPr>
          <w:p w14:paraId="64476B2D" w14:textId="77777777" w:rsidR="00A17716" w:rsidRPr="00A80459" w:rsidRDefault="00A17716" w:rsidP="00AD41AD">
            <w:pPr>
              <w:pStyle w:val="TableText"/>
            </w:pPr>
          </w:p>
        </w:tc>
        <w:tc>
          <w:tcPr>
            <w:tcW w:w="1384" w:type="dxa"/>
          </w:tcPr>
          <w:p w14:paraId="22E7808E" w14:textId="77777777" w:rsidR="00A17716" w:rsidRPr="00A80459" w:rsidRDefault="00A17716" w:rsidP="00AD41AD">
            <w:pPr>
              <w:pStyle w:val="TableText"/>
            </w:pPr>
          </w:p>
        </w:tc>
        <w:tc>
          <w:tcPr>
            <w:tcW w:w="1384" w:type="dxa"/>
          </w:tcPr>
          <w:p w14:paraId="263B8DF2" w14:textId="77777777" w:rsidR="00A17716" w:rsidRPr="00A80459" w:rsidRDefault="00A17716" w:rsidP="00AD41AD">
            <w:pPr>
              <w:pStyle w:val="TableText"/>
            </w:pPr>
          </w:p>
        </w:tc>
        <w:tc>
          <w:tcPr>
            <w:tcW w:w="1396" w:type="dxa"/>
          </w:tcPr>
          <w:p w14:paraId="55C145E5" w14:textId="77777777" w:rsidR="00A17716" w:rsidRPr="00A80459" w:rsidRDefault="00A17716" w:rsidP="00AD41AD">
            <w:pPr>
              <w:pStyle w:val="TableText"/>
            </w:pPr>
          </w:p>
        </w:tc>
        <w:tc>
          <w:tcPr>
            <w:tcW w:w="929" w:type="dxa"/>
          </w:tcPr>
          <w:p w14:paraId="72A338E1" w14:textId="77777777" w:rsidR="00A17716" w:rsidRPr="00A80459" w:rsidRDefault="00A17716" w:rsidP="00AD41AD">
            <w:pPr>
              <w:pStyle w:val="TableText"/>
            </w:pPr>
            <w:r>
              <w:t>X</w:t>
            </w:r>
          </w:p>
        </w:tc>
      </w:tr>
      <w:tr w:rsidR="00A17716" w:rsidRPr="00A80459" w14:paraId="614AD4DA" w14:textId="77777777" w:rsidTr="00A17716">
        <w:tc>
          <w:tcPr>
            <w:tcW w:w="2990" w:type="dxa"/>
          </w:tcPr>
          <w:p w14:paraId="35BB37C0" w14:textId="77777777" w:rsidR="00A17716" w:rsidRPr="00A80459" w:rsidRDefault="00A17716" w:rsidP="00AD41AD">
            <w:pPr>
              <w:pStyle w:val="TableText"/>
            </w:pPr>
            <w:r w:rsidRPr="00A80459">
              <w:t>EligibilityRequest FHIR resource/service</w:t>
            </w:r>
          </w:p>
        </w:tc>
        <w:tc>
          <w:tcPr>
            <w:tcW w:w="1267" w:type="dxa"/>
          </w:tcPr>
          <w:p w14:paraId="6A567F50" w14:textId="77777777" w:rsidR="00A17716" w:rsidRPr="00A80459" w:rsidRDefault="00A17716" w:rsidP="00AD41AD">
            <w:pPr>
              <w:pStyle w:val="TableText"/>
            </w:pPr>
          </w:p>
        </w:tc>
        <w:tc>
          <w:tcPr>
            <w:tcW w:w="1384" w:type="dxa"/>
          </w:tcPr>
          <w:p w14:paraId="135F139B" w14:textId="77777777" w:rsidR="00A17716" w:rsidRPr="00A80459" w:rsidRDefault="00A17716" w:rsidP="00AD41AD">
            <w:pPr>
              <w:pStyle w:val="TableText"/>
            </w:pPr>
          </w:p>
        </w:tc>
        <w:tc>
          <w:tcPr>
            <w:tcW w:w="1384" w:type="dxa"/>
          </w:tcPr>
          <w:p w14:paraId="417FD83B" w14:textId="77777777" w:rsidR="00A17716" w:rsidRPr="00A80459" w:rsidRDefault="00A17716" w:rsidP="00AD41AD">
            <w:pPr>
              <w:pStyle w:val="TableText"/>
            </w:pPr>
            <w:r>
              <w:t>X</w:t>
            </w:r>
          </w:p>
        </w:tc>
        <w:tc>
          <w:tcPr>
            <w:tcW w:w="1396" w:type="dxa"/>
          </w:tcPr>
          <w:p w14:paraId="60972EBE" w14:textId="77777777" w:rsidR="00A17716" w:rsidRPr="00A80459" w:rsidRDefault="00A17716" w:rsidP="00AD41AD">
            <w:pPr>
              <w:pStyle w:val="TableText"/>
            </w:pPr>
          </w:p>
        </w:tc>
        <w:tc>
          <w:tcPr>
            <w:tcW w:w="929" w:type="dxa"/>
          </w:tcPr>
          <w:p w14:paraId="22E90AAA" w14:textId="77777777" w:rsidR="00A17716" w:rsidRPr="00A80459" w:rsidRDefault="00A17716" w:rsidP="00AD41AD">
            <w:pPr>
              <w:pStyle w:val="TableText"/>
            </w:pPr>
          </w:p>
        </w:tc>
      </w:tr>
      <w:tr w:rsidR="00A17716" w:rsidRPr="00A80459" w14:paraId="229E5A90" w14:textId="77777777" w:rsidTr="00A17716">
        <w:tc>
          <w:tcPr>
            <w:tcW w:w="2990" w:type="dxa"/>
          </w:tcPr>
          <w:p w14:paraId="0ED498C6" w14:textId="77777777" w:rsidR="00A17716" w:rsidRPr="00A80459" w:rsidRDefault="00A17716" w:rsidP="00AD41AD">
            <w:pPr>
              <w:pStyle w:val="TableText"/>
            </w:pPr>
            <w:r w:rsidRPr="00A80459">
              <w:t>EligibilityResponse FHIR resource/service</w:t>
            </w:r>
          </w:p>
        </w:tc>
        <w:tc>
          <w:tcPr>
            <w:tcW w:w="1267" w:type="dxa"/>
          </w:tcPr>
          <w:p w14:paraId="0CF594C9" w14:textId="77777777" w:rsidR="00A17716" w:rsidRPr="00A80459" w:rsidRDefault="00A17716" w:rsidP="00AD41AD">
            <w:pPr>
              <w:pStyle w:val="TableText"/>
            </w:pPr>
          </w:p>
        </w:tc>
        <w:tc>
          <w:tcPr>
            <w:tcW w:w="1384" w:type="dxa"/>
          </w:tcPr>
          <w:p w14:paraId="4459A6FB" w14:textId="77777777" w:rsidR="00A17716" w:rsidRPr="00A80459" w:rsidRDefault="00A17716" w:rsidP="00AD41AD">
            <w:pPr>
              <w:pStyle w:val="TableText"/>
            </w:pPr>
          </w:p>
        </w:tc>
        <w:tc>
          <w:tcPr>
            <w:tcW w:w="1384" w:type="dxa"/>
          </w:tcPr>
          <w:p w14:paraId="3E67BB5B" w14:textId="77777777" w:rsidR="00A17716" w:rsidRPr="00A80459" w:rsidRDefault="00A17716" w:rsidP="00AD41AD">
            <w:pPr>
              <w:pStyle w:val="TableText"/>
            </w:pPr>
            <w:r>
              <w:t>X</w:t>
            </w:r>
          </w:p>
        </w:tc>
        <w:tc>
          <w:tcPr>
            <w:tcW w:w="1396" w:type="dxa"/>
          </w:tcPr>
          <w:p w14:paraId="2C8B7989" w14:textId="77777777" w:rsidR="00A17716" w:rsidRPr="00A80459" w:rsidRDefault="00A17716" w:rsidP="00AD41AD">
            <w:pPr>
              <w:pStyle w:val="TableText"/>
            </w:pPr>
          </w:p>
        </w:tc>
        <w:tc>
          <w:tcPr>
            <w:tcW w:w="929" w:type="dxa"/>
          </w:tcPr>
          <w:p w14:paraId="7DC250B0" w14:textId="77777777" w:rsidR="00A17716" w:rsidRPr="00A80459" w:rsidRDefault="00A17716" w:rsidP="00AD41AD">
            <w:pPr>
              <w:pStyle w:val="TableText"/>
            </w:pPr>
          </w:p>
        </w:tc>
      </w:tr>
      <w:tr w:rsidR="00A17716" w:rsidRPr="00A80459" w14:paraId="74FCB2A8" w14:textId="77777777" w:rsidTr="00A17716">
        <w:tc>
          <w:tcPr>
            <w:tcW w:w="2990" w:type="dxa"/>
          </w:tcPr>
          <w:p w14:paraId="30050C12" w14:textId="77777777" w:rsidR="00A17716" w:rsidRPr="00A80459" w:rsidRDefault="00A17716" w:rsidP="00AD41AD">
            <w:pPr>
              <w:pStyle w:val="TableText"/>
            </w:pPr>
            <w:r w:rsidRPr="00A80459">
              <w:t>Encounter FHIR resource/service</w:t>
            </w:r>
          </w:p>
        </w:tc>
        <w:tc>
          <w:tcPr>
            <w:tcW w:w="1267" w:type="dxa"/>
          </w:tcPr>
          <w:p w14:paraId="4CACEC80" w14:textId="77777777" w:rsidR="00A17716" w:rsidRPr="00A80459" w:rsidRDefault="00A17716" w:rsidP="00AD41AD">
            <w:pPr>
              <w:pStyle w:val="TableText"/>
            </w:pPr>
            <w:r>
              <w:t>X</w:t>
            </w:r>
          </w:p>
        </w:tc>
        <w:tc>
          <w:tcPr>
            <w:tcW w:w="1384" w:type="dxa"/>
          </w:tcPr>
          <w:p w14:paraId="20F9BBCD" w14:textId="77777777" w:rsidR="00A17716" w:rsidRPr="00A80459" w:rsidRDefault="00A17716" w:rsidP="00AD41AD">
            <w:pPr>
              <w:pStyle w:val="TableText"/>
            </w:pPr>
            <w:r>
              <w:t>X</w:t>
            </w:r>
          </w:p>
        </w:tc>
        <w:tc>
          <w:tcPr>
            <w:tcW w:w="1384" w:type="dxa"/>
          </w:tcPr>
          <w:p w14:paraId="27A65E06" w14:textId="77777777" w:rsidR="00A17716" w:rsidRPr="00A80459" w:rsidRDefault="00A17716" w:rsidP="00AD41AD">
            <w:pPr>
              <w:pStyle w:val="TableText"/>
            </w:pPr>
            <w:r>
              <w:t>X</w:t>
            </w:r>
          </w:p>
        </w:tc>
        <w:tc>
          <w:tcPr>
            <w:tcW w:w="1396" w:type="dxa"/>
          </w:tcPr>
          <w:p w14:paraId="3471C8A6" w14:textId="77777777" w:rsidR="00A17716" w:rsidRPr="00A80459" w:rsidRDefault="00A17716" w:rsidP="00AD41AD">
            <w:pPr>
              <w:pStyle w:val="TableText"/>
            </w:pPr>
            <w:r>
              <w:t>X</w:t>
            </w:r>
          </w:p>
        </w:tc>
        <w:tc>
          <w:tcPr>
            <w:tcW w:w="929" w:type="dxa"/>
          </w:tcPr>
          <w:p w14:paraId="0C2B5230" w14:textId="77777777" w:rsidR="00A17716" w:rsidRDefault="00A17716" w:rsidP="00AD41AD">
            <w:pPr>
              <w:pStyle w:val="TableText"/>
            </w:pPr>
          </w:p>
        </w:tc>
      </w:tr>
      <w:tr w:rsidR="00A17716" w:rsidRPr="00A80459" w14:paraId="04B482C3" w14:textId="77777777" w:rsidTr="00A17716">
        <w:tc>
          <w:tcPr>
            <w:tcW w:w="2990" w:type="dxa"/>
          </w:tcPr>
          <w:p w14:paraId="1D5ED237" w14:textId="77777777" w:rsidR="00A17716" w:rsidRPr="00A80459" w:rsidRDefault="00A17716" w:rsidP="00AD41AD">
            <w:pPr>
              <w:pStyle w:val="TableText"/>
            </w:pPr>
            <w:r w:rsidRPr="00A80459">
              <w:t>EnrollmentRequest FHIR resource/service</w:t>
            </w:r>
          </w:p>
        </w:tc>
        <w:tc>
          <w:tcPr>
            <w:tcW w:w="1267" w:type="dxa"/>
          </w:tcPr>
          <w:p w14:paraId="59B35322" w14:textId="77777777" w:rsidR="00A17716" w:rsidRPr="00A80459" w:rsidRDefault="00A17716" w:rsidP="00AD41AD">
            <w:pPr>
              <w:pStyle w:val="TableText"/>
            </w:pPr>
          </w:p>
        </w:tc>
        <w:tc>
          <w:tcPr>
            <w:tcW w:w="1384" w:type="dxa"/>
          </w:tcPr>
          <w:p w14:paraId="4F89204F" w14:textId="77777777" w:rsidR="00A17716" w:rsidRPr="00A80459" w:rsidRDefault="00A17716" w:rsidP="00AD41AD">
            <w:pPr>
              <w:pStyle w:val="TableText"/>
            </w:pPr>
          </w:p>
        </w:tc>
        <w:tc>
          <w:tcPr>
            <w:tcW w:w="1384" w:type="dxa"/>
          </w:tcPr>
          <w:p w14:paraId="5AA9522F" w14:textId="77777777" w:rsidR="00A17716" w:rsidRPr="00A80459" w:rsidRDefault="00A17716" w:rsidP="00AD41AD">
            <w:pPr>
              <w:pStyle w:val="TableText"/>
            </w:pPr>
            <w:r>
              <w:t>X</w:t>
            </w:r>
          </w:p>
        </w:tc>
        <w:tc>
          <w:tcPr>
            <w:tcW w:w="1396" w:type="dxa"/>
          </w:tcPr>
          <w:p w14:paraId="2CC2CCF6" w14:textId="77777777" w:rsidR="00A17716" w:rsidRPr="00A80459" w:rsidRDefault="00A17716" w:rsidP="00AD41AD">
            <w:pPr>
              <w:pStyle w:val="TableText"/>
            </w:pPr>
          </w:p>
        </w:tc>
        <w:tc>
          <w:tcPr>
            <w:tcW w:w="929" w:type="dxa"/>
          </w:tcPr>
          <w:p w14:paraId="483DC4D2" w14:textId="77777777" w:rsidR="00A17716" w:rsidRPr="00A80459" w:rsidRDefault="00A17716" w:rsidP="00AD41AD">
            <w:pPr>
              <w:pStyle w:val="TableText"/>
            </w:pPr>
          </w:p>
        </w:tc>
      </w:tr>
      <w:tr w:rsidR="00A17716" w:rsidRPr="00A80459" w14:paraId="766ECB5A" w14:textId="77777777" w:rsidTr="00A17716">
        <w:tc>
          <w:tcPr>
            <w:tcW w:w="2990" w:type="dxa"/>
          </w:tcPr>
          <w:p w14:paraId="1C09177B" w14:textId="77777777" w:rsidR="00A17716" w:rsidRPr="00A80459" w:rsidRDefault="00A17716" w:rsidP="00AD41AD">
            <w:pPr>
              <w:pStyle w:val="TableText"/>
            </w:pPr>
            <w:r w:rsidRPr="00A80459">
              <w:t>EnrollmentResponse FHIR resource/service</w:t>
            </w:r>
          </w:p>
        </w:tc>
        <w:tc>
          <w:tcPr>
            <w:tcW w:w="1267" w:type="dxa"/>
          </w:tcPr>
          <w:p w14:paraId="23D69CB5" w14:textId="77777777" w:rsidR="00A17716" w:rsidRPr="00A80459" w:rsidRDefault="00A17716" w:rsidP="00AD41AD">
            <w:pPr>
              <w:pStyle w:val="TableText"/>
            </w:pPr>
          </w:p>
        </w:tc>
        <w:tc>
          <w:tcPr>
            <w:tcW w:w="1384" w:type="dxa"/>
          </w:tcPr>
          <w:p w14:paraId="7B46891E" w14:textId="77777777" w:rsidR="00A17716" w:rsidRPr="00A80459" w:rsidRDefault="00A17716" w:rsidP="00AD41AD">
            <w:pPr>
              <w:pStyle w:val="TableText"/>
            </w:pPr>
          </w:p>
        </w:tc>
        <w:tc>
          <w:tcPr>
            <w:tcW w:w="1384" w:type="dxa"/>
          </w:tcPr>
          <w:p w14:paraId="5C073B08" w14:textId="77777777" w:rsidR="00A17716" w:rsidRPr="00A80459" w:rsidRDefault="00A17716" w:rsidP="00AD41AD">
            <w:pPr>
              <w:pStyle w:val="TableText"/>
            </w:pPr>
            <w:r>
              <w:t>X</w:t>
            </w:r>
          </w:p>
        </w:tc>
        <w:tc>
          <w:tcPr>
            <w:tcW w:w="1396" w:type="dxa"/>
          </w:tcPr>
          <w:p w14:paraId="1C709AEB" w14:textId="77777777" w:rsidR="00A17716" w:rsidRPr="00A80459" w:rsidRDefault="00A17716" w:rsidP="00AD41AD">
            <w:pPr>
              <w:pStyle w:val="TableText"/>
            </w:pPr>
          </w:p>
        </w:tc>
        <w:tc>
          <w:tcPr>
            <w:tcW w:w="929" w:type="dxa"/>
          </w:tcPr>
          <w:p w14:paraId="26F3EA43" w14:textId="77777777" w:rsidR="00A17716" w:rsidRPr="00A80459" w:rsidRDefault="00A17716" w:rsidP="00AD41AD">
            <w:pPr>
              <w:pStyle w:val="TableText"/>
            </w:pPr>
          </w:p>
        </w:tc>
      </w:tr>
      <w:tr w:rsidR="00A17716" w:rsidRPr="00A80459" w14:paraId="47256EB5" w14:textId="77777777" w:rsidTr="00A17716">
        <w:tc>
          <w:tcPr>
            <w:tcW w:w="2990" w:type="dxa"/>
          </w:tcPr>
          <w:p w14:paraId="137C32AF" w14:textId="77777777" w:rsidR="00A17716" w:rsidRPr="00A80459" w:rsidRDefault="00A17716" w:rsidP="00AD41AD">
            <w:pPr>
              <w:pStyle w:val="TableText"/>
            </w:pPr>
            <w:r w:rsidRPr="00A80459">
              <w:t>EpisodeOfCare FHIR resource/service</w:t>
            </w:r>
          </w:p>
        </w:tc>
        <w:tc>
          <w:tcPr>
            <w:tcW w:w="1267" w:type="dxa"/>
          </w:tcPr>
          <w:p w14:paraId="1EB12823" w14:textId="77777777" w:rsidR="00A17716" w:rsidRPr="00A80459" w:rsidRDefault="00A17716" w:rsidP="00AD41AD">
            <w:pPr>
              <w:pStyle w:val="TableText"/>
            </w:pPr>
            <w:r>
              <w:t>X</w:t>
            </w:r>
          </w:p>
        </w:tc>
        <w:tc>
          <w:tcPr>
            <w:tcW w:w="1384" w:type="dxa"/>
          </w:tcPr>
          <w:p w14:paraId="0D5D81E9" w14:textId="77777777" w:rsidR="00A17716" w:rsidRPr="00A80459" w:rsidRDefault="00A17716" w:rsidP="00AD41AD">
            <w:pPr>
              <w:pStyle w:val="TableText"/>
            </w:pPr>
            <w:r>
              <w:t>X</w:t>
            </w:r>
          </w:p>
        </w:tc>
        <w:tc>
          <w:tcPr>
            <w:tcW w:w="1384" w:type="dxa"/>
          </w:tcPr>
          <w:p w14:paraId="574D8E27" w14:textId="77777777" w:rsidR="00A17716" w:rsidRPr="00A80459" w:rsidRDefault="00A17716" w:rsidP="00AD41AD">
            <w:pPr>
              <w:pStyle w:val="TableText"/>
            </w:pPr>
          </w:p>
        </w:tc>
        <w:tc>
          <w:tcPr>
            <w:tcW w:w="1396" w:type="dxa"/>
          </w:tcPr>
          <w:p w14:paraId="55534515" w14:textId="77777777" w:rsidR="00A17716" w:rsidRPr="00A80459" w:rsidRDefault="00A17716" w:rsidP="00AD41AD">
            <w:pPr>
              <w:pStyle w:val="TableText"/>
            </w:pPr>
            <w:r>
              <w:t>X</w:t>
            </w:r>
          </w:p>
        </w:tc>
        <w:tc>
          <w:tcPr>
            <w:tcW w:w="929" w:type="dxa"/>
          </w:tcPr>
          <w:p w14:paraId="768E2B70" w14:textId="77777777" w:rsidR="00A17716" w:rsidRDefault="00A17716" w:rsidP="00AD41AD">
            <w:pPr>
              <w:pStyle w:val="TableText"/>
            </w:pPr>
          </w:p>
        </w:tc>
      </w:tr>
      <w:tr w:rsidR="00A17716" w:rsidRPr="00A80459" w14:paraId="4A56F569" w14:textId="77777777" w:rsidTr="00A17716">
        <w:tc>
          <w:tcPr>
            <w:tcW w:w="2990" w:type="dxa"/>
          </w:tcPr>
          <w:p w14:paraId="0214FBE3" w14:textId="77777777" w:rsidR="00A17716" w:rsidRPr="00A80459" w:rsidRDefault="00A17716" w:rsidP="00AD41AD">
            <w:pPr>
              <w:pStyle w:val="TableText"/>
            </w:pPr>
            <w:r w:rsidRPr="00A80459">
              <w:t>ExpansionProfile FHIR resource/service</w:t>
            </w:r>
          </w:p>
        </w:tc>
        <w:tc>
          <w:tcPr>
            <w:tcW w:w="1267" w:type="dxa"/>
          </w:tcPr>
          <w:p w14:paraId="7A0FD6AE" w14:textId="77777777" w:rsidR="00A17716" w:rsidRPr="00A80459" w:rsidRDefault="00A17716" w:rsidP="00AD41AD">
            <w:pPr>
              <w:pStyle w:val="TableText"/>
            </w:pPr>
          </w:p>
        </w:tc>
        <w:tc>
          <w:tcPr>
            <w:tcW w:w="1384" w:type="dxa"/>
          </w:tcPr>
          <w:p w14:paraId="4CABB94A" w14:textId="77777777" w:rsidR="00A17716" w:rsidRPr="00A80459" w:rsidRDefault="00A17716" w:rsidP="00AD41AD">
            <w:pPr>
              <w:pStyle w:val="TableText"/>
            </w:pPr>
          </w:p>
        </w:tc>
        <w:tc>
          <w:tcPr>
            <w:tcW w:w="1384" w:type="dxa"/>
          </w:tcPr>
          <w:p w14:paraId="72F021D3" w14:textId="77777777" w:rsidR="00A17716" w:rsidRPr="00A80459" w:rsidRDefault="00A17716" w:rsidP="00AD41AD">
            <w:pPr>
              <w:pStyle w:val="TableText"/>
            </w:pPr>
          </w:p>
        </w:tc>
        <w:tc>
          <w:tcPr>
            <w:tcW w:w="1396" w:type="dxa"/>
          </w:tcPr>
          <w:p w14:paraId="014E829C" w14:textId="77777777" w:rsidR="00A17716" w:rsidRPr="00A80459" w:rsidRDefault="00A17716" w:rsidP="00AD41AD">
            <w:pPr>
              <w:pStyle w:val="TableText"/>
            </w:pPr>
          </w:p>
        </w:tc>
        <w:tc>
          <w:tcPr>
            <w:tcW w:w="929" w:type="dxa"/>
          </w:tcPr>
          <w:p w14:paraId="3BF53DF7" w14:textId="77777777" w:rsidR="00A17716" w:rsidRPr="00A80459" w:rsidRDefault="00A17716" w:rsidP="00AD41AD">
            <w:pPr>
              <w:pStyle w:val="TableText"/>
            </w:pPr>
            <w:r>
              <w:t>X</w:t>
            </w:r>
          </w:p>
        </w:tc>
      </w:tr>
      <w:tr w:rsidR="00A17716" w:rsidRPr="00A80459" w14:paraId="51C25783" w14:textId="77777777" w:rsidTr="00A17716">
        <w:tc>
          <w:tcPr>
            <w:tcW w:w="2990" w:type="dxa"/>
          </w:tcPr>
          <w:p w14:paraId="0511A9CB" w14:textId="77777777" w:rsidR="00A17716" w:rsidRPr="00A80459" w:rsidRDefault="00A17716" w:rsidP="00AD41AD">
            <w:pPr>
              <w:pStyle w:val="TableText"/>
            </w:pPr>
            <w:r w:rsidRPr="00A80459">
              <w:t>ExplanationOfBenefit FHIR resource/service</w:t>
            </w:r>
          </w:p>
        </w:tc>
        <w:tc>
          <w:tcPr>
            <w:tcW w:w="1267" w:type="dxa"/>
          </w:tcPr>
          <w:p w14:paraId="11AB92C3" w14:textId="77777777" w:rsidR="00A17716" w:rsidRPr="00A80459" w:rsidRDefault="00A17716" w:rsidP="00AD41AD">
            <w:pPr>
              <w:pStyle w:val="TableText"/>
            </w:pPr>
            <w:r>
              <w:t>X</w:t>
            </w:r>
          </w:p>
        </w:tc>
        <w:tc>
          <w:tcPr>
            <w:tcW w:w="1384" w:type="dxa"/>
          </w:tcPr>
          <w:p w14:paraId="7E29F749" w14:textId="77777777" w:rsidR="00A17716" w:rsidRPr="00A80459" w:rsidRDefault="00A17716" w:rsidP="00AD41AD">
            <w:pPr>
              <w:pStyle w:val="TableText"/>
            </w:pPr>
            <w:r>
              <w:t>X</w:t>
            </w:r>
          </w:p>
        </w:tc>
        <w:tc>
          <w:tcPr>
            <w:tcW w:w="1384" w:type="dxa"/>
          </w:tcPr>
          <w:p w14:paraId="2B00B16B" w14:textId="77777777" w:rsidR="00A17716" w:rsidRPr="00A80459" w:rsidRDefault="00A17716" w:rsidP="00AD41AD">
            <w:pPr>
              <w:pStyle w:val="TableText"/>
            </w:pPr>
          </w:p>
        </w:tc>
        <w:tc>
          <w:tcPr>
            <w:tcW w:w="1396" w:type="dxa"/>
          </w:tcPr>
          <w:p w14:paraId="54A32020" w14:textId="77777777" w:rsidR="00A17716" w:rsidRPr="00A80459" w:rsidRDefault="00A17716" w:rsidP="00AD41AD">
            <w:pPr>
              <w:pStyle w:val="TableText"/>
            </w:pPr>
            <w:r>
              <w:t>X</w:t>
            </w:r>
          </w:p>
        </w:tc>
        <w:tc>
          <w:tcPr>
            <w:tcW w:w="929" w:type="dxa"/>
          </w:tcPr>
          <w:p w14:paraId="111445B1" w14:textId="77777777" w:rsidR="00A17716" w:rsidRDefault="00A17716" w:rsidP="00AD41AD">
            <w:pPr>
              <w:pStyle w:val="TableText"/>
            </w:pPr>
          </w:p>
        </w:tc>
      </w:tr>
      <w:tr w:rsidR="00A17716" w:rsidRPr="00A80459" w14:paraId="1EDC8DA9" w14:textId="77777777" w:rsidTr="00A17716">
        <w:tc>
          <w:tcPr>
            <w:tcW w:w="2990" w:type="dxa"/>
          </w:tcPr>
          <w:p w14:paraId="27A42FFB" w14:textId="77777777" w:rsidR="00A17716" w:rsidRPr="00A80459" w:rsidRDefault="00A17716" w:rsidP="00AD41AD">
            <w:pPr>
              <w:pStyle w:val="TableText"/>
            </w:pPr>
            <w:r w:rsidRPr="00A80459">
              <w:t>HealthcareService FHIR resource/service</w:t>
            </w:r>
          </w:p>
        </w:tc>
        <w:tc>
          <w:tcPr>
            <w:tcW w:w="1267" w:type="dxa"/>
          </w:tcPr>
          <w:p w14:paraId="60D17F88" w14:textId="77777777" w:rsidR="00A17716" w:rsidRPr="00A80459" w:rsidRDefault="00A17716" w:rsidP="00AD41AD">
            <w:pPr>
              <w:pStyle w:val="TableText"/>
            </w:pPr>
            <w:r>
              <w:t>X</w:t>
            </w:r>
          </w:p>
        </w:tc>
        <w:tc>
          <w:tcPr>
            <w:tcW w:w="1384" w:type="dxa"/>
          </w:tcPr>
          <w:p w14:paraId="60166BF5" w14:textId="77777777" w:rsidR="00A17716" w:rsidRPr="00A80459" w:rsidRDefault="00A17716" w:rsidP="00AD41AD">
            <w:pPr>
              <w:pStyle w:val="TableText"/>
            </w:pPr>
            <w:r>
              <w:t>X</w:t>
            </w:r>
          </w:p>
        </w:tc>
        <w:tc>
          <w:tcPr>
            <w:tcW w:w="1384" w:type="dxa"/>
          </w:tcPr>
          <w:p w14:paraId="573870E4" w14:textId="77777777" w:rsidR="00A17716" w:rsidRPr="00A80459" w:rsidRDefault="00A17716" w:rsidP="00AD41AD">
            <w:pPr>
              <w:pStyle w:val="TableText"/>
            </w:pPr>
          </w:p>
        </w:tc>
        <w:tc>
          <w:tcPr>
            <w:tcW w:w="1396" w:type="dxa"/>
          </w:tcPr>
          <w:p w14:paraId="2B4FC155" w14:textId="77777777" w:rsidR="00A17716" w:rsidRPr="00A80459" w:rsidRDefault="00A17716" w:rsidP="00AD41AD">
            <w:pPr>
              <w:pStyle w:val="TableText"/>
            </w:pPr>
            <w:r>
              <w:t>X</w:t>
            </w:r>
          </w:p>
        </w:tc>
        <w:tc>
          <w:tcPr>
            <w:tcW w:w="929" w:type="dxa"/>
          </w:tcPr>
          <w:p w14:paraId="2DB89FF0" w14:textId="77777777" w:rsidR="00A17716" w:rsidRDefault="00A17716" w:rsidP="00AD41AD">
            <w:pPr>
              <w:pStyle w:val="TableText"/>
            </w:pPr>
          </w:p>
        </w:tc>
      </w:tr>
      <w:tr w:rsidR="00A17716" w:rsidRPr="00A80459" w14:paraId="2BBB4CA1" w14:textId="77777777" w:rsidTr="00A17716">
        <w:tc>
          <w:tcPr>
            <w:tcW w:w="2990" w:type="dxa"/>
          </w:tcPr>
          <w:p w14:paraId="0E334D36" w14:textId="77777777" w:rsidR="00A17716" w:rsidRPr="00A80459" w:rsidRDefault="00A17716" w:rsidP="00AD41AD">
            <w:pPr>
              <w:pStyle w:val="TableText"/>
            </w:pPr>
            <w:r w:rsidRPr="00A80459">
              <w:t>Location FHIR resource/service</w:t>
            </w:r>
          </w:p>
        </w:tc>
        <w:tc>
          <w:tcPr>
            <w:tcW w:w="1267" w:type="dxa"/>
          </w:tcPr>
          <w:p w14:paraId="6125C8A9" w14:textId="77777777" w:rsidR="00A17716" w:rsidRPr="00A80459" w:rsidRDefault="00A17716" w:rsidP="00AD41AD">
            <w:pPr>
              <w:pStyle w:val="TableText"/>
            </w:pPr>
            <w:r>
              <w:t>X</w:t>
            </w:r>
          </w:p>
        </w:tc>
        <w:tc>
          <w:tcPr>
            <w:tcW w:w="1384" w:type="dxa"/>
          </w:tcPr>
          <w:p w14:paraId="018FF681" w14:textId="77777777" w:rsidR="00A17716" w:rsidRPr="00A80459" w:rsidRDefault="00A17716" w:rsidP="00AD41AD">
            <w:pPr>
              <w:pStyle w:val="TableText"/>
            </w:pPr>
            <w:r>
              <w:t>X</w:t>
            </w:r>
          </w:p>
        </w:tc>
        <w:tc>
          <w:tcPr>
            <w:tcW w:w="1384" w:type="dxa"/>
          </w:tcPr>
          <w:p w14:paraId="0AF0770D" w14:textId="77777777" w:rsidR="00A17716" w:rsidRPr="00A80459" w:rsidRDefault="00A17716" w:rsidP="00AD41AD">
            <w:pPr>
              <w:pStyle w:val="TableText"/>
            </w:pPr>
            <w:r>
              <w:t>X</w:t>
            </w:r>
          </w:p>
        </w:tc>
        <w:tc>
          <w:tcPr>
            <w:tcW w:w="1396" w:type="dxa"/>
          </w:tcPr>
          <w:p w14:paraId="4613EC70" w14:textId="77777777" w:rsidR="00A17716" w:rsidRPr="00A80459" w:rsidRDefault="00A17716" w:rsidP="00AD41AD">
            <w:pPr>
              <w:pStyle w:val="TableText"/>
            </w:pPr>
            <w:r>
              <w:t>X</w:t>
            </w:r>
          </w:p>
        </w:tc>
        <w:tc>
          <w:tcPr>
            <w:tcW w:w="929" w:type="dxa"/>
          </w:tcPr>
          <w:p w14:paraId="05626B4E" w14:textId="77777777" w:rsidR="00A17716" w:rsidRDefault="00A17716" w:rsidP="00AD41AD">
            <w:pPr>
              <w:pStyle w:val="TableText"/>
            </w:pPr>
          </w:p>
        </w:tc>
      </w:tr>
      <w:tr w:rsidR="00A17716" w:rsidRPr="00A80459" w14:paraId="377D292D" w14:textId="77777777" w:rsidTr="00A17716">
        <w:tc>
          <w:tcPr>
            <w:tcW w:w="2990" w:type="dxa"/>
          </w:tcPr>
          <w:p w14:paraId="4B77864B" w14:textId="77777777" w:rsidR="00A17716" w:rsidRPr="00A80459" w:rsidRDefault="00A17716" w:rsidP="00AD41AD">
            <w:pPr>
              <w:pStyle w:val="TableText"/>
            </w:pPr>
            <w:r w:rsidRPr="00A80459">
              <w:t>Media FHIR resource/service</w:t>
            </w:r>
          </w:p>
        </w:tc>
        <w:tc>
          <w:tcPr>
            <w:tcW w:w="1267" w:type="dxa"/>
          </w:tcPr>
          <w:p w14:paraId="4367C1DD" w14:textId="77777777" w:rsidR="00A17716" w:rsidRPr="00A80459" w:rsidRDefault="00A17716" w:rsidP="00AD41AD">
            <w:pPr>
              <w:pStyle w:val="TableText"/>
            </w:pPr>
          </w:p>
        </w:tc>
        <w:tc>
          <w:tcPr>
            <w:tcW w:w="1384" w:type="dxa"/>
          </w:tcPr>
          <w:p w14:paraId="7E851439" w14:textId="77777777" w:rsidR="00A17716" w:rsidRPr="00A80459" w:rsidRDefault="00A17716" w:rsidP="00AD41AD">
            <w:pPr>
              <w:pStyle w:val="TableText"/>
            </w:pPr>
          </w:p>
        </w:tc>
        <w:tc>
          <w:tcPr>
            <w:tcW w:w="1384" w:type="dxa"/>
          </w:tcPr>
          <w:p w14:paraId="5265BFD9" w14:textId="77777777" w:rsidR="00A17716" w:rsidRPr="00A80459" w:rsidRDefault="00A17716" w:rsidP="00AD41AD">
            <w:pPr>
              <w:pStyle w:val="TableText"/>
            </w:pPr>
          </w:p>
        </w:tc>
        <w:tc>
          <w:tcPr>
            <w:tcW w:w="1396" w:type="dxa"/>
          </w:tcPr>
          <w:p w14:paraId="247DCC76" w14:textId="77777777" w:rsidR="00A17716" w:rsidRPr="00A80459" w:rsidRDefault="00A17716" w:rsidP="00AD41AD">
            <w:pPr>
              <w:pStyle w:val="TableText"/>
            </w:pPr>
          </w:p>
        </w:tc>
        <w:tc>
          <w:tcPr>
            <w:tcW w:w="929" w:type="dxa"/>
          </w:tcPr>
          <w:p w14:paraId="0919A289" w14:textId="77777777" w:rsidR="00A17716" w:rsidRPr="00A80459" w:rsidRDefault="00A17716" w:rsidP="00AD41AD">
            <w:pPr>
              <w:pStyle w:val="TableText"/>
            </w:pPr>
            <w:r>
              <w:t>X</w:t>
            </w:r>
          </w:p>
        </w:tc>
      </w:tr>
      <w:tr w:rsidR="00A17716" w:rsidRPr="00A80459" w14:paraId="358B0A1F" w14:textId="77777777" w:rsidTr="00A17716">
        <w:tc>
          <w:tcPr>
            <w:tcW w:w="2990" w:type="dxa"/>
          </w:tcPr>
          <w:p w14:paraId="57A18128" w14:textId="77777777" w:rsidR="00A17716" w:rsidRPr="00A80459" w:rsidRDefault="00A17716" w:rsidP="00AD41AD">
            <w:pPr>
              <w:pStyle w:val="TableText"/>
            </w:pPr>
            <w:r w:rsidRPr="00A80459">
              <w:t>MedicationOrder FHIR resource/service</w:t>
            </w:r>
          </w:p>
        </w:tc>
        <w:tc>
          <w:tcPr>
            <w:tcW w:w="1267" w:type="dxa"/>
          </w:tcPr>
          <w:p w14:paraId="69E4C541" w14:textId="77777777" w:rsidR="00A17716" w:rsidRPr="00A80459" w:rsidRDefault="00A17716" w:rsidP="00AD41AD">
            <w:pPr>
              <w:pStyle w:val="TableText"/>
            </w:pPr>
            <w:r>
              <w:t>X</w:t>
            </w:r>
          </w:p>
        </w:tc>
        <w:tc>
          <w:tcPr>
            <w:tcW w:w="1384" w:type="dxa"/>
          </w:tcPr>
          <w:p w14:paraId="087033C5" w14:textId="77777777" w:rsidR="00A17716" w:rsidRPr="00A80459" w:rsidRDefault="00A17716" w:rsidP="00AD41AD">
            <w:pPr>
              <w:pStyle w:val="TableText"/>
            </w:pPr>
            <w:r>
              <w:t>X</w:t>
            </w:r>
          </w:p>
        </w:tc>
        <w:tc>
          <w:tcPr>
            <w:tcW w:w="1384" w:type="dxa"/>
          </w:tcPr>
          <w:p w14:paraId="537EC849" w14:textId="77777777" w:rsidR="00A17716" w:rsidRPr="00A80459" w:rsidRDefault="00A17716" w:rsidP="00AD41AD">
            <w:pPr>
              <w:pStyle w:val="TableText"/>
            </w:pPr>
          </w:p>
        </w:tc>
        <w:tc>
          <w:tcPr>
            <w:tcW w:w="1396" w:type="dxa"/>
          </w:tcPr>
          <w:p w14:paraId="41D66971" w14:textId="77777777" w:rsidR="00A17716" w:rsidRPr="00A80459" w:rsidRDefault="00A17716" w:rsidP="00AD41AD">
            <w:pPr>
              <w:pStyle w:val="TableText"/>
            </w:pPr>
            <w:r>
              <w:t>X</w:t>
            </w:r>
          </w:p>
        </w:tc>
        <w:tc>
          <w:tcPr>
            <w:tcW w:w="929" w:type="dxa"/>
          </w:tcPr>
          <w:p w14:paraId="5997F47B" w14:textId="77777777" w:rsidR="00A17716" w:rsidRDefault="00A17716" w:rsidP="00AD41AD">
            <w:pPr>
              <w:pStyle w:val="TableText"/>
            </w:pPr>
          </w:p>
        </w:tc>
      </w:tr>
      <w:tr w:rsidR="00A17716" w:rsidRPr="00A80459" w14:paraId="2782BF07" w14:textId="77777777" w:rsidTr="00A17716">
        <w:tc>
          <w:tcPr>
            <w:tcW w:w="2990" w:type="dxa"/>
          </w:tcPr>
          <w:p w14:paraId="32100F45" w14:textId="77777777" w:rsidR="00A17716" w:rsidRPr="00A80459" w:rsidRDefault="00A17716" w:rsidP="00AD41AD">
            <w:pPr>
              <w:pStyle w:val="TableText"/>
            </w:pPr>
            <w:r w:rsidRPr="00A80459">
              <w:t>MessageHeader FHIR resource/service</w:t>
            </w:r>
          </w:p>
        </w:tc>
        <w:tc>
          <w:tcPr>
            <w:tcW w:w="1267" w:type="dxa"/>
          </w:tcPr>
          <w:p w14:paraId="2D2692E6" w14:textId="77777777" w:rsidR="00A17716" w:rsidRPr="00A80459" w:rsidRDefault="00A17716" w:rsidP="00AD41AD">
            <w:pPr>
              <w:pStyle w:val="TableText"/>
            </w:pPr>
            <w:r>
              <w:t>X</w:t>
            </w:r>
          </w:p>
        </w:tc>
        <w:tc>
          <w:tcPr>
            <w:tcW w:w="1384" w:type="dxa"/>
          </w:tcPr>
          <w:p w14:paraId="3BDE4A50" w14:textId="77777777" w:rsidR="00A17716" w:rsidRPr="00A80459" w:rsidRDefault="00A17716" w:rsidP="00AD41AD">
            <w:pPr>
              <w:pStyle w:val="TableText"/>
            </w:pPr>
            <w:r>
              <w:t>X</w:t>
            </w:r>
          </w:p>
        </w:tc>
        <w:tc>
          <w:tcPr>
            <w:tcW w:w="1384" w:type="dxa"/>
          </w:tcPr>
          <w:p w14:paraId="59D5A0D9" w14:textId="77777777" w:rsidR="00A17716" w:rsidRPr="00A80459" w:rsidRDefault="00A17716" w:rsidP="00AD41AD">
            <w:pPr>
              <w:pStyle w:val="TableText"/>
            </w:pPr>
            <w:r>
              <w:t>X</w:t>
            </w:r>
          </w:p>
        </w:tc>
        <w:tc>
          <w:tcPr>
            <w:tcW w:w="1396" w:type="dxa"/>
          </w:tcPr>
          <w:p w14:paraId="7388911A" w14:textId="77777777" w:rsidR="00A17716" w:rsidRPr="00A80459" w:rsidRDefault="00A17716" w:rsidP="00AD41AD">
            <w:pPr>
              <w:pStyle w:val="TableText"/>
            </w:pPr>
            <w:r>
              <w:t>X</w:t>
            </w:r>
          </w:p>
        </w:tc>
        <w:tc>
          <w:tcPr>
            <w:tcW w:w="929" w:type="dxa"/>
          </w:tcPr>
          <w:p w14:paraId="59337E57" w14:textId="77777777" w:rsidR="00A17716" w:rsidRDefault="00A17716" w:rsidP="00AD41AD">
            <w:pPr>
              <w:pStyle w:val="TableText"/>
            </w:pPr>
          </w:p>
        </w:tc>
      </w:tr>
      <w:tr w:rsidR="00A17716" w:rsidRPr="00A80459" w14:paraId="5694DA12" w14:textId="77777777" w:rsidTr="00A17716">
        <w:tc>
          <w:tcPr>
            <w:tcW w:w="2990" w:type="dxa"/>
          </w:tcPr>
          <w:p w14:paraId="5DE726D7" w14:textId="77777777" w:rsidR="00A17716" w:rsidRPr="00A80459" w:rsidRDefault="00A17716" w:rsidP="00AD41AD">
            <w:pPr>
              <w:pStyle w:val="TableText"/>
            </w:pPr>
            <w:r w:rsidRPr="00A80459">
              <w:t>NamingSystem FHIR resource/service</w:t>
            </w:r>
          </w:p>
        </w:tc>
        <w:tc>
          <w:tcPr>
            <w:tcW w:w="1267" w:type="dxa"/>
          </w:tcPr>
          <w:p w14:paraId="07C9E1E5" w14:textId="77777777" w:rsidR="00A17716" w:rsidRPr="00A80459" w:rsidRDefault="00A17716" w:rsidP="00AD41AD">
            <w:pPr>
              <w:pStyle w:val="TableText"/>
            </w:pPr>
          </w:p>
        </w:tc>
        <w:tc>
          <w:tcPr>
            <w:tcW w:w="1384" w:type="dxa"/>
          </w:tcPr>
          <w:p w14:paraId="66EBD539" w14:textId="77777777" w:rsidR="00A17716" w:rsidRPr="00A80459" w:rsidRDefault="00A17716" w:rsidP="00AD41AD">
            <w:pPr>
              <w:pStyle w:val="TableText"/>
            </w:pPr>
          </w:p>
        </w:tc>
        <w:tc>
          <w:tcPr>
            <w:tcW w:w="1384" w:type="dxa"/>
          </w:tcPr>
          <w:p w14:paraId="005FCD0B" w14:textId="77777777" w:rsidR="00A17716" w:rsidRPr="00A80459" w:rsidRDefault="00A17716" w:rsidP="00AD41AD">
            <w:pPr>
              <w:pStyle w:val="TableText"/>
            </w:pPr>
          </w:p>
        </w:tc>
        <w:tc>
          <w:tcPr>
            <w:tcW w:w="1396" w:type="dxa"/>
          </w:tcPr>
          <w:p w14:paraId="7649D098" w14:textId="77777777" w:rsidR="00A17716" w:rsidRPr="00A80459" w:rsidRDefault="00A17716" w:rsidP="00AD41AD">
            <w:pPr>
              <w:pStyle w:val="TableText"/>
            </w:pPr>
          </w:p>
        </w:tc>
        <w:tc>
          <w:tcPr>
            <w:tcW w:w="929" w:type="dxa"/>
          </w:tcPr>
          <w:p w14:paraId="08D460DE" w14:textId="77777777" w:rsidR="00A17716" w:rsidRPr="00A80459" w:rsidRDefault="00A17716" w:rsidP="00AD41AD">
            <w:pPr>
              <w:pStyle w:val="TableText"/>
            </w:pPr>
            <w:r>
              <w:t>X</w:t>
            </w:r>
          </w:p>
        </w:tc>
      </w:tr>
      <w:tr w:rsidR="00A17716" w:rsidRPr="00A80459" w14:paraId="326F5808" w14:textId="77777777" w:rsidTr="00A17716">
        <w:tc>
          <w:tcPr>
            <w:tcW w:w="2990" w:type="dxa"/>
          </w:tcPr>
          <w:p w14:paraId="277ED1F0" w14:textId="77777777" w:rsidR="00A17716" w:rsidRPr="00A80459" w:rsidRDefault="00A17716" w:rsidP="00AD41AD">
            <w:pPr>
              <w:pStyle w:val="TableText"/>
            </w:pPr>
            <w:r w:rsidRPr="00A80459">
              <w:t>OperationOutcome FHIR resource/service</w:t>
            </w:r>
          </w:p>
        </w:tc>
        <w:tc>
          <w:tcPr>
            <w:tcW w:w="1267" w:type="dxa"/>
          </w:tcPr>
          <w:p w14:paraId="47489F28" w14:textId="77777777" w:rsidR="00A17716" w:rsidRPr="00A80459" w:rsidRDefault="00A17716" w:rsidP="00AD41AD">
            <w:pPr>
              <w:pStyle w:val="TableText"/>
            </w:pPr>
          </w:p>
        </w:tc>
        <w:tc>
          <w:tcPr>
            <w:tcW w:w="1384" w:type="dxa"/>
          </w:tcPr>
          <w:p w14:paraId="480E997F" w14:textId="77777777" w:rsidR="00A17716" w:rsidRPr="00A80459" w:rsidRDefault="00A17716" w:rsidP="00AD41AD">
            <w:pPr>
              <w:pStyle w:val="TableText"/>
            </w:pPr>
            <w:r>
              <w:t>X</w:t>
            </w:r>
          </w:p>
        </w:tc>
        <w:tc>
          <w:tcPr>
            <w:tcW w:w="1384" w:type="dxa"/>
          </w:tcPr>
          <w:p w14:paraId="7323806A" w14:textId="77777777" w:rsidR="00A17716" w:rsidRPr="00A80459" w:rsidRDefault="00A17716" w:rsidP="00AD41AD">
            <w:pPr>
              <w:pStyle w:val="TableText"/>
            </w:pPr>
            <w:r>
              <w:t>X</w:t>
            </w:r>
          </w:p>
        </w:tc>
        <w:tc>
          <w:tcPr>
            <w:tcW w:w="1396" w:type="dxa"/>
          </w:tcPr>
          <w:p w14:paraId="34025633" w14:textId="77777777" w:rsidR="00A17716" w:rsidRPr="00A80459" w:rsidRDefault="00A17716" w:rsidP="00AD41AD">
            <w:pPr>
              <w:pStyle w:val="TableText"/>
            </w:pPr>
          </w:p>
        </w:tc>
        <w:tc>
          <w:tcPr>
            <w:tcW w:w="929" w:type="dxa"/>
          </w:tcPr>
          <w:p w14:paraId="58B1A763" w14:textId="77777777" w:rsidR="00A17716" w:rsidRPr="00A80459" w:rsidRDefault="00A17716" w:rsidP="00AD41AD">
            <w:pPr>
              <w:pStyle w:val="TableText"/>
            </w:pPr>
          </w:p>
        </w:tc>
      </w:tr>
      <w:tr w:rsidR="00A17716" w:rsidRPr="00A80459" w14:paraId="6920845A" w14:textId="77777777" w:rsidTr="00A17716">
        <w:tc>
          <w:tcPr>
            <w:tcW w:w="2990" w:type="dxa"/>
          </w:tcPr>
          <w:p w14:paraId="7491074A" w14:textId="77777777" w:rsidR="00A17716" w:rsidRPr="00A80459" w:rsidRDefault="00A17716" w:rsidP="00AD41AD">
            <w:pPr>
              <w:pStyle w:val="TableText"/>
            </w:pPr>
            <w:r w:rsidRPr="00A80459">
              <w:t>Organization FHIR resource/service</w:t>
            </w:r>
          </w:p>
        </w:tc>
        <w:tc>
          <w:tcPr>
            <w:tcW w:w="1267" w:type="dxa"/>
          </w:tcPr>
          <w:p w14:paraId="7AD1A0A9" w14:textId="77777777" w:rsidR="00A17716" w:rsidRPr="00A80459" w:rsidRDefault="00A17716" w:rsidP="00AD41AD">
            <w:pPr>
              <w:pStyle w:val="TableText"/>
            </w:pPr>
            <w:r>
              <w:t>X</w:t>
            </w:r>
          </w:p>
        </w:tc>
        <w:tc>
          <w:tcPr>
            <w:tcW w:w="1384" w:type="dxa"/>
          </w:tcPr>
          <w:p w14:paraId="570D5A1F" w14:textId="77777777" w:rsidR="00A17716" w:rsidRPr="00A80459" w:rsidRDefault="00A17716" w:rsidP="00AD41AD">
            <w:pPr>
              <w:pStyle w:val="TableText"/>
            </w:pPr>
            <w:r>
              <w:t>X</w:t>
            </w:r>
          </w:p>
        </w:tc>
        <w:tc>
          <w:tcPr>
            <w:tcW w:w="1384" w:type="dxa"/>
          </w:tcPr>
          <w:p w14:paraId="3647324D" w14:textId="77777777" w:rsidR="00A17716" w:rsidRPr="00A80459" w:rsidRDefault="00A17716" w:rsidP="00AD41AD">
            <w:pPr>
              <w:pStyle w:val="TableText"/>
            </w:pPr>
            <w:r>
              <w:t>X</w:t>
            </w:r>
          </w:p>
        </w:tc>
        <w:tc>
          <w:tcPr>
            <w:tcW w:w="1396" w:type="dxa"/>
          </w:tcPr>
          <w:p w14:paraId="6461820C" w14:textId="77777777" w:rsidR="00A17716" w:rsidRPr="00A80459" w:rsidRDefault="00A17716" w:rsidP="00AD41AD">
            <w:pPr>
              <w:pStyle w:val="TableText"/>
            </w:pPr>
            <w:r>
              <w:t>X</w:t>
            </w:r>
          </w:p>
        </w:tc>
        <w:tc>
          <w:tcPr>
            <w:tcW w:w="929" w:type="dxa"/>
          </w:tcPr>
          <w:p w14:paraId="0BC6EA8B" w14:textId="77777777" w:rsidR="00A17716" w:rsidRDefault="00A17716" w:rsidP="00AD41AD">
            <w:pPr>
              <w:pStyle w:val="TableText"/>
            </w:pPr>
          </w:p>
        </w:tc>
      </w:tr>
      <w:tr w:rsidR="00A17716" w:rsidRPr="00A80459" w14:paraId="6417AC99" w14:textId="77777777" w:rsidTr="00A17716">
        <w:tc>
          <w:tcPr>
            <w:tcW w:w="2990" w:type="dxa"/>
          </w:tcPr>
          <w:p w14:paraId="1F8250D5" w14:textId="77777777" w:rsidR="00A17716" w:rsidRPr="00A80459" w:rsidRDefault="00A17716" w:rsidP="00AD41AD">
            <w:pPr>
              <w:pStyle w:val="TableText"/>
            </w:pPr>
            <w:r w:rsidRPr="00A80459">
              <w:t>Patient FHIR resource/service</w:t>
            </w:r>
          </w:p>
        </w:tc>
        <w:tc>
          <w:tcPr>
            <w:tcW w:w="1267" w:type="dxa"/>
          </w:tcPr>
          <w:p w14:paraId="6563B093" w14:textId="77777777" w:rsidR="00A17716" w:rsidRPr="00A80459" w:rsidRDefault="00A17716" w:rsidP="00AD41AD">
            <w:pPr>
              <w:pStyle w:val="TableText"/>
            </w:pPr>
            <w:r>
              <w:t>X</w:t>
            </w:r>
          </w:p>
        </w:tc>
        <w:tc>
          <w:tcPr>
            <w:tcW w:w="1384" w:type="dxa"/>
          </w:tcPr>
          <w:p w14:paraId="3C79F642" w14:textId="77777777" w:rsidR="00A17716" w:rsidRPr="00A80459" w:rsidRDefault="00A17716" w:rsidP="00AD41AD">
            <w:pPr>
              <w:pStyle w:val="TableText"/>
            </w:pPr>
            <w:r>
              <w:t>X</w:t>
            </w:r>
          </w:p>
        </w:tc>
        <w:tc>
          <w:tcPr>
            <w:tcW w:w="1384" w:type="dxa"/>
          </w:tcPr>
          <w:p w14:paraId="2DE9094F" w14:textId="77777777" w:rsidR="00A17716" w:rsidRPr="00A80459" w:rsidRDefault="00A17716" w:rsidP="00AD41AD">
            <w:pPr>
              <w:pStyle w:val="TableText"/>
            </w:pPr>
            <w:r>
              <w:t>X</w:t>
            </w:r>
          </w:p>
        </w:tc>
        <w:tc>
          <w:tcPr>
            <w:tcW w:w="1396" w:type="dxa"/>
          </w:tcPr>
          <w:p w14:paraId="6016F28A" w14:textId="77777777" w:rsidR="00A17716" w:rsidRPr="00A80459" w:rsidRDefault="00A17716" w:rsidP="00AD41AD">
            <w:pPr>
              <w:pStyle w:val="TableText"/>
            </w:pPr>
            <w:r>
              <w:t>X</w:t>
            </w:r>
          </w:p>
        </w:tc>
        <w:tc>
          <w:tcPr>
            <w:tcW w:w="929" w:type="dxa"/>
          </w:tcPr>
          <w:p w14:paraId="6B6385FA" w14:textId="77777777" w:rsidR="00A17716" w:rsidRDefault="00A17716" w:rsidP="00AD41AD">
            <w:pPr>
              <w:pStyle w:val="TableText"/>
            </w:pPr>
          </w:p>
        </w:tc>
      </w:tr>
      <w:tr w:rsidR="00A17716" w:rsidRPr="00A80459" w14:paraId="0A48F633" w14:textId="77777777" w:rsidTr="00A17716">
        <w:tc>
          <w:tcPr>
            <w:tcW w:w="2990" w:type="dxa"/>
          </w:tcPr>
          <w:p w14:paraId="7B454F42" w14:textId="77777777" w:rsidR="00A17716" w:rsidRPr="00A80459" w:rsidRDefault="00A17716" w:rsidP="00AD41AD">
            <w:pPr>
              <w:pStyle w:val="TableText"/>
            </w:pPr>
            <w:r w:rsidRPr="00A80459">
              <w:t>Person FHIR resource/service</w:t>
            </w:r>
          </w:p>
        </w:tc>
        <w:tc>
          <w:tcPr>
            <w:tcW w:w="1267" w:type="dxa"/>
          </w:tcPr>
          <w:p w14:paraId="2CFE8379" w14:textId="77777777" w:rsidR="00A17716" w:rsidRPr="00A80459" w:rsidRDefault="00A17716" w:rsidP="00AD41AD">
            <w:pPr>
              <w:pStyle w:val="TableText"/>
            </w:pPr>
            <w:r>
              <w:t>X</w:t>
            </w:r>
          </w:p>
        </w:tc>
        <w:tc>
          <w:tcPr>
            <w:tcW w:w="1384" w:type="dxa"/>
          </w:tcPr>
          <w:p w14:paraId="3B069365" w14:textId="77777777" w:rsidR="00A17716" w:rsidRPr="00A80459" w:rsidRDefault="00A17716" w:rsidP="00AD41AD">
            <w:pPr>
              <w:pStyle w:val="TableText"/>
            </w:pPr>
          </w:p>
        </w:tc>
        <w:tc>
          <w:tcPr>
            <w:tcW w:w="1384" w:type="dxa"/>
          </w:tcPr>
          <w:p w14:paraId="06516CC0" w14:textId="77777777" w:rsidR="00A17716" w:rsidRPr="00A80459" w:rsidRDefault="00A17716" w:rsidP="00AD41AD">
            <w:pPr>
              <w:pStyle w:val="TableText"/>
            </w:pPr>
          </w:p>
        </w:tc>
        <w:tc>
          <w:tcPr>
            <w:tcW w:w="1396" w:type="dxa"/>
          </w:tcPr>
          <w:p w14:paraId="7CC5BA2B" w14:textId="77777777" w:rsidR="00A17716" w:rsidRPr="00A80459" w:rsidRDefault="00A17716" w:rsidP="00AD41AD">
            <w:pPr>
              <w:pStyle w:val="TableText"/>
            </w:pPr>
          </w:p>
        </w:tc>
        <w:tc>
          <w:tcPr>
            <w:tcW w:w="929" w:type="dxa"/>
          </w:tcPr>
          <w:p w14:paraId="4883FB35" w14:textId="77777777" w:rsidR="00A17716" w:rsidRPr="00A80459" w:rsidRDefault="00A17716" w:rsidP="00AD41AD">
            <w:pPr>
              <w:pStyle w:val="TableText"/>
            </w:pPr>
          </w:p>
        </w:tc>
      </w:tr>
      <w:tr w:rsidR="00A17716" w:rsidRPr="00A80459" w14:paraId="5BEAF95F" w14:textId="77777777" w:rsidTr="00A17716">
        <w:tc>
          <w:tcPr>
            <w:tcW w:w="2990" w:type="dxa"/>
          </w:tcPr>
          <w:p w14:paraId="2C19C31E" w14:textId="77777777" w:rsidR="00A17716" w:rsidRPr="00A80459" w:rsidRDefault="00A17716" w:rsidP="00AD41AD">
            <w:pPr>
              <w:pStyle w:val="TableText"/>
            </w:pPr>
            <w:r w:rsidRPr="00A80459">
              <w:lastRenderedPageBreak/>
              <w:t>Practitioner FHIR resource/service</w:t>
            </w:r>
          </w:p>
        </w:tc>
        <w:tc>
          <w:tcPr>
            <w:tcW w:w="1267" w:type="dxa"/>
          </w:tcPr>
          <w:p w14:paraId="735F1F66" w14:textId="77777777" w:rsidR="00A17716" w:rsidRPr="00A80459" w:rsidRDefault="00A17716" w:rsidP="00AD41AD">
            <w:pPr>
              <w:pStyle w:val="TableText"/>
            </w:pPr>
            <w:r>
              <w:t>X</w:t>
            </w:r>
          </w:p>
        </w:tc>
        <w:tc>
          <w:tcPr>
            <w:tcW w:w="1384" w:type="dxa"/>
          </w:tcPr>
          <w:p w14:paraId="23449387" w14:textId="77777777" w:rsidR="00A17716" w:rsidRPr="00A80459" w:rsidRDefault="00A17716" w:rsidP="00AD41AD">
            <w:pPr>
              <w:pStyle w:val="TableText"/>
            </w:pPr>
            <w:r>
              <w:t>X</w:t>
            </w:r>
          </w:p>
        </w:tc>
        <w:tc>
          <w:tcPr>
            <w:tcW w:w="1384" w:type="dxa"/>
          </w:tcPr>
          <w:p w14:paraId="18DC651B" w14:textId="77777777" w:rsidR="00A17716" w:rsidRPr="00A80459" w:rsidRDefault="00A17716" w:rsidP="00AD41AD">
            <w:pPr>
              <w:pStyle w:val="TableText"/>
            </w:pPr>
            <w:r>
              <w:t>X</w:t>
            </w:r>
          </w:p>
        </w:tc>
        <w:tc>
          <w:tcPr>
            <w:tcW w:w="1396" w:type="dxa"/>
          </w:tcPr>
          <w:p w14:paraId="5A1F8616" w14:textId="77777777" w:rsidR="00A17716" w:rsidRPr="00A80459" w:rsidRDefault="00A17716" w:rsidP="00AD41AD">
            <w:pPr>
              <w:pStyle w:val="TableText"/>
            </w:pPr>
            <w:r>
              <w:t>X</w:t>
            </w:r>
          </w:p>
        </w:tc>
        <w:tc>
          <w:tcPr>
            <w:tcW w:w="929" w:type="dxa"/>
          </w:tcPr>
          <w:p w14:paraId="0667EC90" w14:textId="77777777" w:rsidR="00A17716" w:rsidRDefault="00A17716" w:rsidP="00AD41AD">
            <w:pPr>
              <w:pStyle w:val="TableText"/>
            </w:pPr>
          </w:p>
        </w:tc>
      </w:tr>
      <w:tr w:rsidR="00A17716" w:rsidRPr="00A80459" w14:paraId="67E2CE89" w14:textId="77777777" w:rsidTr="00A17716">
        <w:tc>
          <w:tcPr>
            <w:tcW w:w="2990" w:type="dxa"/>
          </w:tcPr>
          <w:p w14:paraId="606DA007" w14:textId="77777777" w:rsidR="00A17716" w:rsidRPr="00A80459" w:rsidRDefault="00A17716" w:rsidP="00AD41AD">
            <w:pPr>
              <w:pStyle w:val="TableText"/>
            </w:pPr>
            <w:r w:rsidRPr="00A80459">
              <w:t>Procedure FHIR resource/service</w:t>
            </w:r>
          </w:p>
        </w:tc>
        <w:tc>
          <w:tcPr>
            <w:tcW w:w="1267" w:type="dxa"/>
          </w:tcPr>
          <w:p w14:paraId="68A129AC" w14:textId="77777777" w:rsidR="00A17716" w:rsidRPr="00A80459" w:rsidRDefault="00A17716" w:rsidP="00AD41AD">
            <w:pPr>
              <w:pStyle w:val="TableText"/>
            </w:pPr>
            <w:r>
              <w:t>X</w:t>
            </w:r>
          </w:p>
        </w:tc>
        <w:tc>
          <w:tcPr>
            <w:tcW w:w="1384" w:type="dxa"/>
          </w:tcPr>
          <w:p w14:paraId="09C8925D" w14:textId="77777777" w:rsidR="00A17716" w:rsidRPr="00A80459" w:rsidRDefault="00A17716" w:rsidP="00AD41AD">
            <w:pPr>
              <w:pStyle w:val="TableText"/>
            </w:pPr>
            <w:r>
              <w:t>X</w:t>
            </w:r>
          </w:p>
        </w:tc>
        <w:tc>
          <w:tcPr>
            <w:tcW w:w="1384" w:type="dxa"/>
          </w:tcPr>
          <w:p w14:paraId="6EA3BC52" w14:textId="77777777" w:rsidR="00A17716" w:rsidRPr="00A80459" w:rsidRDefault="00A17716" w:rsidP="00AD41AD">
            <w:pPr>
              <w:pStyle w:val="TableText"/>
            </w:pPr>
            <w:r>
              <w:t>X</w:t>
            </w:r>
          </w:p>
        </w:tc>
        <w:tc>
          <w:tcPr>
            <w:tcW w:w="1396" w:type="dxa"/>
          </w:tcPr>
          <w:p w14:paraId="1A7C7B05" w14:textId="77777777" w:rsidR="00A17716" w:rsidRPr="00A80459" w:rsidRDefault="00A17716" w:rsidP="00AD41AD">
            <w:pPr>
              <w:pStyle w:val="TableText"/>
            </w:pPr>
            <w:r>
              <w:t>X</w:t>
            </w:r>
          </w:p>
        </w:tc>
        <w:tc>
          <w:tcPr>
            <w:tcW w:w="929" w:type="dxa"/>
          </w:tcPr>
          <w:p w14:paraId="34883194" w14:textId="77777777" w:rsidR="00A17716" w:rsidRDefault="00A17716" w:rsidP="00AD41AD">
            <w:pPr>
              <w:pStyle w:val="TableText"/>
            </w:pPr>
          </w:p>
        </w:tc>
      </w:tr>
      <w:tr w:rsidR="00A17716" w:rsidRPr="00A80459" w14:paraId="3435EA9A" w14:textId="77777777" w:rsidTr="00A17716">
        <w:tc>
          <w:tcPr>
            <w:tcW w:w="2990" w:type="dxa"/>
          </w:tcPr>
          <w:p w14:paraId="031A3A76" w14:textId="77777777" w:rsidR="00A17716" w:rsidRPr="00A80459" w:rsidRDefault="00A17716" w:rsidP="00AD41AD">
            <w:pPr>
              <w:pStyle w:val="TableText"/>
            </w:pPr>
            <w:r w:rsidRPr="00A80459">
              <w:t>ProcessRequest FHIR resource/service</w:t>
            </w:r>
          </w:p>
        </w:tc>
        <w:tc>
          <w:tcPr>
            <w:tcW w:w="1267" w:type="dxa"/>
          </w:tcPr>
          <w:p w14:paraId="2041686E" w14:textId="77777777" w:rsidR="00A17716" w:rsidRPr="00A80459" w:rsidRDefault="00A17716" w:rsidP="00AD41AD">
            <w:pPr>
              <w:pStyle w:val="TableText"/>
            </w:pPr>
            <w:r>
              <w:t>X</w:t>
            </w:r>
          </w:p>
        </w:tc>
        <w:tc>
          <w:tcPr>
            <w:tcW w:w="1384" w:type="dxa"/>
          </w:tcPr>
          <w:p w14:paraId="08501A36" w14:textId="77777777" w:rsidR="00A17716" w:rsidRPr="00A80459" w:rsidRDefault="00A17716" w:rsidP="00AD41AD">
            <w:pPr>
              <w:pStyle w:val="TableText"/>
            </w:pPr>
            <w:r>
              <w:t>X</w:t>
            </w:r>
          </w:p>
        </w:tc>
        <w:tc>
          <w:tcPr>
            <w:tcW w:w="1384" w:type="dxa"/>
          </w:tcPr>
          <w:p w14:paraId="040A305C" w14:textId="77777777" w:rsidR="00A17716" w:rsidRPr="00A80459" w:rsidRDefault="00A17716" w:rsidP="00AD41AD">
            <w:pPr>
              <w:pStyle w:val="TableText"/>
            </w:pPr>
          </w:p>
        </w:tc>
        <w:tc>
          <w:tcPr>
            <w:tcW w:w="1396" w:type="dxa"/>
          </w:tcPr>
          <w:p w14:paraId="15EDE961" w14:textId="77777777" w:rsidR="00A17716" w:rsidRPr="00A80459" w:rsidRDefault="00A17716" w:rsidP="00AD41AD">
            <w:pPr>
              <w:pStyle w:val="TableText"/>
            </w:pPr>
            <w:r>
              <w:t>X</w:t>
            </w:r>
          </w:p>
        </w:tc>
        <w:tc>
          <w:tcPr>
            <w:tcW w:w="929" w:type="dxa"/>
          </w:tcPr>
          <w:p w14:paraId="631EEB4E" w14:textId="77777777" w:rsidR="00A17716" w:rsidRDefault="00A17716" w:rsidP="00AD41AD">
            <w:pPr>
              <w:pStyle w:val="TableText"/>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r w:rsidRPr="00A80459">
              <w:t>ProcessResponse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r w:rsidRPr="00A80459">
              <w:t>ReferralRequest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r w:rsidRPr="00A80459">
              <w:t>RelatedPerson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r w:rsidRPr="00A80459">
              <w:t>PaymentReconciliation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r w:rsidRPr="00A80459">
              <w:t>PaymentNotice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r w:rsidRPr="00A80459">
              <w:t>ValueSet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1004" w:name="_Toc535565042"/>
      <w:r w:rsidRPr="00F458A0">
        <w:t>User Interface Data Mapping</w:t>
      </w:r>
      <w:bookmarkEnd w:id="1004"/>
    </w:p>
    <w:p w14:paraId="64638807" w14:textId="507161B3" w:rsidR="00A17716" w:rsidRDefault="00A17716" w:rsidP="00A17716">
      <w:pPr>
        <w:pStyle w:val="Heading4"/>
      </w:pPr>
      <w:bookmarkStart w:id="1005" w:name="_Toc535565043"/>
      <w:r w:rsidRPr="00F458A0">
        <w:t>Application Screen Interface</w:t>
      </w:r>
      <w:bookmarkEnd w:id="1005"/>
    </w:p>
    <w:p w14:paraId="0DB5FD25" w14:textId="77777777" w:rsidR="003F39E2" w:rsidRPr="003F39E2" w:rsidRDefault="003F39E2" w:rsidP="003F39E2">
      <w:pPr>
        <w:pStyle w:val="Heading5"/>
        <w:numPr>
          <w:ilvl w:val="0"/>
          <w:numId w:val="0"/>
        </w:numPr>
        <w:rPr>
          <w:rStyle w:val="Strong"/>
          <w:b/>
          <w:bCs/>
        </w:rPr>
      </w:pPr>
      <w:bookmarkStart w:id="1006" w:name="_Toc535565044"/>
      <w:r>
        <w:t xml:space="preserve">3.2.2.1.1 </w:t>
      </w:r>
      <w:r w:rsidRPr="003F39E2">
        <w:rPr>
          <w:rStyle w:val="Strong"/>
          <w:b/>
          <w:bCs/>
        </w:rPr>
        <w:t>Mapping IB screens to FHIR resources</w:t>
      </w:r>
      <w:bookmarkEnd w:id="1006"/>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1pt;height:40.7pt" o:ole="">
            <v:imagedata r:id="rId25" o:title=""/>
          </v:shape>
          <o:OLEObject Type="Embed" ProgID="Excel.Sheet.12" ShapeID="_x0000_i1025" DrawAspect="Icon" ObjectID="_1612070638" r:id="rId26"/>
        </w:object>
      </w:r>
    </w:p>
    <w:p w14:paraId="61846234" w14:textId="77777777" w:rsidR="00A17716" w:rsidRPr="00F458A0" w:rsidRDefault="00A17716" w:rsidP="00A17716">
      <w:pPr>
        <w:pStyle w:val="NormalWeb"/>
      </w:pPr>
      <w:r w:rsidRPr="00F458A0">
        <w:lastRenderedPageBreak/>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r w:rsidRPr="00F458A0">
        <w:t>ClaimResponse</w:t>
      </w:r>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r w:rsidRPr="00F458A0">
        <w:t>EpisodeOfCare</w:t>
      </w:r>
    </w:p>
    <w:p w14:paraId="3B657F54" w14:textId="77777777" w:rsidR="00A17716" w:rsidRPr="00F458A0" w:rsidRDefault="00A17716" w:rsidP="00A17716">
      <w:pPr>
        <w:pStyle w:val="ListNumber"/>
      </w:pPr>
      <w:r w:rsidRPr="00F458A0">
        <w:t>HealthcareService</w:t>
      </w:r>
    </w:p>
    <w:p w14:paraId="3FD29B5F" w14:textId="77777777" w:rsidR="00A17716" w:rsidRPr="00F458A0" w:rsidRDefault="00A17716" w:rsidP="00A17716">
      <w:pPr>
        <w:pStyle w:val="ListNumber"/>
      </w:pPr>
      <w:r w:rsidRPr="00F458A0">
        <w:t>MedicationOrder</w:t>
      </w:r>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1007" w:name="_Toc535565045"/>
      <w:r w:rsidRPr="00F458A0">
        <w:t>Conceptual Infrastructure Design</w:t>
      </w:r>
      <w:bookmarkEnd w:id="1007"/>
    </w:p>
    <w:p w14:paraId="0310ACAA" w14:textId="77777777" w:rsidR="00A17716" w:rsidRPr="00F458A0" w:rsidRDefault="00A17716" w:rsidP="00A17716">
      <w:pPr>
        <w:pStyle w:val="Heading3"/>
      </w:pPr>
      <w:bookmarkStart w:id="1008" w:name="_Toc535565046"/>
      <w:r w:rsidRPr="00F458A0">
        <w:t>System Criticality and High Availability</w:t>
      </w:r>
      <w:bookmarkEnd w:id="1008"/>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1009" w:name="_Toc535565047"/>
      <w:r w:rsidRPr="00F458A0">
        <w:t>Special Technology</w:t>
      </w:r>
      <w:bookmarkEnd w:id="1009"/>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MCCF EDI TAS modernization will use current TRM approved packages. In cases where newer versions are required or versions that are not on the TRM are required, we will submit a justification for waiver or evaluation in parallel to 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1010" w:name="_Toc535565048"/>
      <w:r w:rsidRPr="00F458A0">
        <w:t>Technology Locations</w:t>
      </w:r>
      <w:bookmarkEnd w:id="1010"/>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1011" w:name="_Toc535565049"/>
      <w:r w:rsidRPr="00F458A0">
        <w:lastRenderedPageBreak/>
        <w:t>Conceptual Infrastructure Diagram</w:t>
      </w:r>
      <w:bookmarkEnd w:id="1011"/>
    </w:p>
    <w:p w14:paraId="5D7806B7" w14:textId="14A1CB95" w:rsidR="00A17716" w:rsidRPr="000D4905" w:rsidRDefault="000D3354" w:rsidP="008F65BE">
      <w:pPr>
        <w:pStyle w:val="Caption"/>
        <w:rPr>
          <w:rFonts w:ascii="Arial" w:hAnsi="Arial" w:cs="Arial"/>
        </w:rPr>
      </w:pPr>
      <w:r>
        <w:rPr>
          <w:b w:val="0"/>
          <w:sz w:val="24"/>
          <w:szCs w:val="24"/>
        </w:rPr>
        <w:t>The following two figures,</w:t>
      </w:r>
      <w:r w:rsidR="008F65BE" w:rsidRPr="009C1A65">
        <w:rPr>
          <w:rFonts w:ascii="Arial" w:hAnsi="Arial" w:cs="Arial"/>
        </w:rPr>
        <w:t xml:space="preserve"> </w:t>
      </w:r>
      <w:r w:rsidR="008F65BE"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008F65BE" w:rsidRPr="008F65BE">
        <w:rPr>
          <w:b w:val="0"/>
          <w:sz w:val="24"/>
          <w:szCs w:val="24"/>
        </w:rPr>
        <w:t>Test Environment Conceptual Infrastructure Diagram, Part</w:t>
      </w:r>
      <w:r w:rsidR="00443315">
        <w:rPr>
          <w:b w:val="0"/>
          <w:sz w:val="24"/>
          <w:szCs w:val="24"/>
        </w:rPr>
        <w:t xml:space="preserve"> 2</w:t>
      </w:r>
      <w:r w:rsidR="008F65BE" w:rsidRPr="008F65BE">
        <w:rPr>
          <w:b w:val="0"/>
          <w:sz w:val="24"/>
          <w:szCs w:val="24"/>
        </w:rPr>
        <w:t xml:space="preserve"> </w:t>
      </w:r>
      <w:r w:rsidR="00A17716" w:rsidRPr="008F65BE">
        <w:rPr>
          <w:b w:val="0"/>
          <w:sz w:val="24"/>
          <w:szCs w:val="24"/>
        </w:rPr>
        <w:t>show the architecture of the development and test environments used for MCCF EDI TAS. The first diagram shows both the Development Team Amazon Web Services (AWS) Virtual Private Cloud (VPC) and the VA MAG environments that will be used. The second diagram shows the details of the AWS environment that will be used for development of the MCCF EDI TAS.</w:t>
      </w:r>
    </w:p>
    <w:p w14:paraId="60A67AB0" w14:textId="1E0BCB41" w:rsidR="00A17716" w:rsidRPr="009C1A65" w:rsidRDefault="00A17716" w:rsidP="00A17716">
      <w:pPr>
        <w:pStyle w:val="Caption"/>
        <w:rPr>
          <w:rFonts w:ascii="Arial" w:hAnsi="Arial" w:cs="Arial"/>
        </w:rPr>
      </w:pPr>
      <w:bookmarkStart w:id="1012" w:name="_Toc53600283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1</w:t>
      </w:r>
      <w:bookmarkEnd w:id="1012"/>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1013" w:name="_Toc53600283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1013"/>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8">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1014" w:name="_Toc535565050"/>
      <w:r w:rsidRPr="00F458A0">
        <w:t>Conceptual Production String Diagram</w:t>
      </w:r>
      <w:bookmarkEnd w:id="1014"/>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1015" w:name="_Toc53600283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1015"/>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1016" w:name="_Toc535565051"/>
      <w:r w:rsidRPr="00F458A0">
        <w:t>System Architecture</w:t>
      </w:r>
      <w:bookmarkEnd w:id="1016"/>
    </w:p>
    <w:p w14:paraId="4A2EBDD6" w14:textId="77777777" w:rsidR="00A17716" w:rsidRPr="00F458A0" w:rsidRDefault="00A17716" w:rsidP="00A17716">
      <w:pPr>
        <w:pStyle w:val="Heading2"/>
      </w:pPr>
      <w:bookmarkStart w:id="1017" w:name="_Toc535565052"/>
      <w:r w:rsidRPr="00F458A0">
        <w:t>Hardware Architecture</w:t>
      </w:r>
      <w:bookmarkEnd w:id="1017"/>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1018" w:name="_Toc535565053"/>
      <w:r w:rsidRPr="00F458A0">
        <w:t>Software Architecture</w:t>
      </w:r>
      <w:bookmarkEnd w:id="1018"/>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r>
        <w:t xml:space="preserve">MCCF EDI TAS Package Management </w:t>
      </w:r>
      <w:r w:rsidR="00497943">
        <w:t>Process</w:t>
      </w:r>
    </w:p>
    <w:p w14:paraId="22FC9435" w14:textId="77777777" w:rsidR="00A17716" w:rsidRDefault="00A17716" w:rsidP="00A17716">
      <w:pPr>
        <w:pStyle w:val="Heading4"/>
      </w:pPr>
      <w:bookmarkStart w:id="1019" w:name="_Toc535565054"/>
      <w:r>
        <w:t>MCCF VA Base Packages</w:t>
      </w:r>
      <w:bookmarkEnd w:id="1019"/>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1020" w:name="_Toc535565055"/>
      <w:r>
        <w:t>MCCF DEV Packages</w:t>
      </w:r>
      <w:bookmarkEnd w:id="1020"/>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Pr="001952B0" w:rsidRDefault="00EF2B7A" w:rsidP="00EF2B7A">
      <w:pPr>
        <w:pStyle w:val="Caption"/>
        <w:rPr>
          <w:rFonts w:ascii="Arial" w:hAnsi="Arial" w:cs="Arial"/>
          <w:sz w:val="24"/>
          <w:szCs w:val="24"/>
        </w:rPr>
      </w:pPr>
      <w:bookmarkStart w:id="1021" w:name="_Toc536002840"/>
      <w:r w:rsidRPr="001952B0">
        <w:rPr>
          <w:rFonts w:ascii="Arial" w:hAnsi="Arial" w:cs="Arial"/>
          <w:sz w:val="24"/>
          <w:szCs w:val="24"/>
        </w:rPr>
        <w:lastRenderedPageBreak/>
        <w:t xml:space="preserve">Figure </w:t>
      </w:r>
      <w:r w:rsidR="000D4737" w:rsidRPr="001952B0">
        <w:rPr>
          <w:rFonts w:ascii="Arial" w:hAnsi="Arial" w:cs="Arial"/>
          <w:sz w:val="24"/>
          <w:szCs w:val="24"/>
        </w:rPr>
        <w:fldChar w:fldCharType="begin"/>
      </w:r>
      <w:r w:rsidR="000D4737" w:rsidRPr="001952B0">
        <w:rPr>
          <w:rFonts w:ascii="Arial" w:hAnsi="Arial" w:cs="Arial"/>
          <w:sz w:val="24"/>
          <w:szCs w:val="24"/>
        </w:rPr>
        <w:instrText xml:space="preserve"> SEQ Figure \* ARABIC </w:instrText>
      </w:r>
      <w:r w:rsidR="000D4737" w:rsidRPr="001952B0">
        <w:rPr>
          <w:rFonts w:ascii="Arial" w:hAnsi="Arial" w:cs="Arial"/>
          <w:sz w:val="24"/>
          <w:szCs w:val="24"/>
        </w:rPr>
        <w:fldChar w:fldCharType="separate"/>
      </w:r>
      <w:r w:rsidR="006B661F" w:rsidRPr="001952B0">
        <w:rPr>
          <w:rFonts w:ascii="Arial" w:hAnsi="Arial" w:cs="Arial"/>
          <w:noProof/>
          <w:sz w:val="24"/>
          <w:szCs w:val="24"/>
        </w:rPr>
        <w:t>9</w:t>
      </w:r>
      <w:r w:rsidR="000D4737" w:rsidRPr="001952B0">
        <w:rPr>
          <w:rFonts w:ascii="Arial" w:hAnsi="Arial" w:cs="Arial"/>
          <w:noProof/>
          <w:sz w:val="24"/>
          <w:szCs w:val="24"/>
        </w:rPr>
        <w:fldChar w:fldCharType="end"/>
      </w:r>
      <w:r w:rsidRPr="001952B0">
        <w:rPr>
          <w:rFonts w:ascii="Arial" w:hAnsi="Arial" w:cs="Arial"/>
          <w:sz w:val="24"/>
          <w:szCs w:val="24"/>
        </w:rPr>
        <w:t xml:space="preserve"> - MCCF EDI TAS Package Management Process</w:t>
      </w:r>
      <w:bookmarkEnd w:id="1021"/>
    </w:p>
    <w:p w14:paraId="047A8D31" w14:textId="74F1106B" w:rsidR="00A17716" w:rsidRDefault="007B1F95" w:rsidP="00A17716">
      <w:pPr>
        <w:pStyle w:val="BodyText"/>
      </w:pPr>
      <w:ins w:id="1022" w:author="Author">
        <w:r>
          <w:rPr>
            <w:noProof/>
          </w:rPr>
          <w:drawing>
            <wp:inline distT="0" distB="0" distL="0" distR="0" wp14:anchorId="72322F59" wp14:editId="7B83058D">
              <wp:extent cx="5943600" cy="4150727"/>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50727"/>
                      </a:xfrm>
                      <a:prstGeom prst="rect">
                        <a:avLst/>
                      </a:prstGeom>
                      <a:noFill/>
                      <a:ln>
                        <a:noFill/>
                      </a:ln>
                    </pic:spPr>
                  </pic:pic>
                </a:graphicData>
              </a:graphic>
            </wp:inline>
          </w:drawing>
        </w:r>
      </w:ins>
      <w:del w:id="1023" w:author="Author">
        <w:r w:rsidR="00BC53E7" w:rsidDel="007B1F95">
          <w:rPr>
            <w:noProof/>
          </w:rPr>
          <w:drawing>
            <wp:inline distT="0" distB="0" distL="0" distR="0" wp14:anchorId="55002574" wp14:editId="4AF5511F">
              <wp:extent cx="5943600" cy="461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Managemen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inline>
          </w:drawing>
        </w:r>
      </w:del>
    </w:p>
    <w:p w14:paraId="6C874459" w14:textId="77777777" w:rsidR="00A17716" w:rsidRDefault="00A17716" w:rsidP="00A17716">
      <w:pPr>
        <w:pStyle w:val="Heading3"/>
      </w:pPr>
      <w:bookmarkStart w:id="1024" w:name="_Toc535565056"/>
      <w:r>
        <w:t>Node and Angular Shared Components</w:t>
      </w:r>
      <w:bookmarkEnd w:id="1024"/>
    </w:p>
    <w:p w14:paraId="1C560957" w14:textId="77777777" w:rsidR="00A17716" w:rsidRDefault="00A17716" w:rsidP="00A17716">
      <w:pPr>
        <w:pStyle w:val="BodyText"/>
        <w:rPr>
          <w:rFonts w:eastAsiaTheme="minorEastAsia"/>
        </w:rPr>
      </w:pPr>
      <w:r>
        <w:t>Creating shared modules using node and Angular will allow common features or functionality to be created once and reused by all product teams for MCCF EDI TAS. Common UI components such as the TAS eheader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1025" w:name="_Toc535565057"/>
      <w:r w:rsidRPr="00F458A0">
        <w:t>Network Architecture</w:t>
      </w:r>
      <w:bookmarkEnd w:id="1025"/>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depicting 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1026" w:name="_Toc535565058"/>
      <w:r w:rsidRPr="00F458A0">
        <w:lastRenderedPageBreak/>
        <w:t>Service Oriented Architecture / ESS</w:t>
      </w:r>
      <w:bookmarkEnd w:id="1026"/>
    </w:p>
    <w:p w14:paraId="275405E5" w14:textId="2B165B08" w:rsidR="00B53E16" w:rsidRPr="00835D67" w:rsidRDefault="00B53E16" w:rsidP="000D4905">
      <w:pPr>
        <w:pStyle w:val="Caption"/>
        <w:rPr>
          <w:b w:val="0"/>
        </w:rPr>
      </w:pPr>
      <w:r w:rsidRPr="00835D67">
        <w:rPr>
          <w:b w:val="0"/>
        </w:rPr>
        <w:t xml:space="preserve">MCCF EDI TAS </w:t>
      </w:r>
      <w:r w:rsidR="00835D67">
        <w:rPr>
          <w:b w:val="0"/>
        </w:rPr>
        <w:t>includes, and is based on, the following Architectural</w:t>
      </w:r>
      <w:r w:rsidRPr="00835D67">
        <w:rPr>
          <w:b w:val="0"/>
        </w:rPr>
        <w:t xml:space="preserve"> Characteristics</w:t>
      </w:r>
      <w:r w:rsidR="00835D67">
        <w:rPr>
          <w:b w:val="0"/>
        </w:rPr>
        <w:t>:</w:t>
      </w:r>
    </w:p>
    <w:p w14:paraId="4ADA1971" w14:textId="64869B87" w:rsidR="00835D67" w:rsidRDefault="00835D67" w:rsidP="00037C8C">
      <w:pPr>
        <w:pStyle w:val="Caption"/>
        <w:numPr>
          <w:ilvl w:val="0"/>
          <w:numId w:val="50"/>
        </w:numPr>
        <w:rPr>
          <w:b w:val="0"/>
        </w:rPr>
      </w:pPr>
      <w:r>
        <w:rPr>
          <w:b w:val="0"/>
        </w:rPr>
        <w:t xml:space="preserve">Layered Architecture with abstraction at each layer. </w:t>
      </w:r>
    </w:p>
    <w:p w14:paraId="756F1CAA" w14:textId="1C2ECF79" w:rsidR="00835D67" w:rsidRDefault="00835D67" w:rsidP="00037C8C">
      <w:pPr>
        <w:pStyle w:val="Caption"/>
        <w:numPr>
          <w:ilvl w:val="0"/>
          <w:numId w:val="50"/>
        </w:numPr>
        <w:rPr>
          <w:b w:val="0"/>
        </w:rPr>
      </w:pPr>
      <w:r>
        <w:rPr>
          <w:b w:val="0"/>
        </w:rPr>
        <w:t>Web Application using Angular SPA in the Presentation Layer.</w:t>
      </w:r>
    </w:p>
    <w:p w14:paraId="79328E8C" w14:textId="77777777" w:rsidR="00835D67" w:rsidRDefault="00835D67" w:rsidP="00037C8C">
      <w:pPr>
        <w:pStyle w:val="Caption"/>
        <w:numPr>
          <w:ilvl w:val="0"/>
          <w:numId w:val="50"/>
        </w:numPr>
        <w:rPr>
          <w:b w:val="0"/>
        </w:rPr>
      </w:pPr>
      <w:r>
        <w:rPr>
          <w:b w:val="0"/>
        </w:rPr>
        <w:t>Web Services API Architecture using Node.js in the Services Layer.</w:t>
      </w:r>
    </w:p>
    <w:p w14:paraId="6E1CBA3E" w14:textId="0CD72BD5" w:rsidR="00835D67" w:rsidRDefault="00835D67" w:rsidP="00037C8C">
      <w:pPr>
        <w:pStyle w:val="Caption"/>
        <w:numPr>
          <w:ilvl w:val="0"/>
          <w:numId w:val="50"/>
        </w:numPr>
        <w:rPr>
          <w:b w:val="0"/>
        </w:rPr>
      </w:pPr>
      <w:r>
        <w:rPr>
          <w:b w:val="0"/>
        </w:rPr>
        <w:t>Standards-based Microservices architecture compliant with OpenAPI Specification.</w:t>
      </w:r>
    </w:p>
    <w:p w14:paraId="4BB47A12" w14:textId="06EEDBD7" w:rsidR="00835D67" w:rsidRPr="00B465A7" w:rsidRDefault="00835D67" w:rsidP="00B465A7">
      <w:pPr>
        <w:pStyle w:val="Caption"/>
        <w:ind w:left="360"/>
        <w:rPr>
          <w:b w:val="0"/>
        </w:rPr>
      </w:pPr>
      <w:r>
        <w:rPr>
          <w:b w:val="0"/>
        </w:rPr>
        <w:t>VistA Data Access components implemented within TAS enable aggregated access to all VA VistA instances via an HL7 FHIR API.</w:t>
      </w:r>
    </w:p>
    <w:p w14:paraId="49293048" w14:textId="50BDEDBB"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14746FCB" w:rsidR="00A17716" w:rsidRDefault="00A17716" w:rsidP="00A17716">
      <w:pPr>
        <w:pStyle w:val="BodyText"/>
      </w:pPr>
      <w:r>
        <w:t xml:space="preserve">One example of this is the VistA Data Access VDA services needed for TAS. TAS will implement VistA Data Access services within the TAS system boundary and will use those </w:t>
      </w:r>
      <w:r w:rsidR="000F7862">
        <w:t>until</w:t>
      </w:r>
      <w:r>
        <w:t xml:space="preserve"> a VA Enterprise VistA Data Access service solution is made available. The MCCF EDI TAS team will work to ensure the interim TAS VDA implementation will align with a future VA Enterprise VDA solution.</w:t>
      </w:r>
    </w:p>
    <w:p w14:paraId="39D94308" w14:textId="51F18A6C"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r w:rsidR="000F7862" w:rsidRPr="00F458A0">
        <w:t>to</w:t>
      </w:r>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1027" w:name="_Toc53600284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1027"/>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1028" w:name="_Toc535565059"/>
      <w:r w:rsidRPr="00F458A0">
        <w:t>Enterprise Architecture</w:t>
      </w:r>
      <w:bookmarkEnd w:id="1028"/>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OneVA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1029" w:name="_Toc53600284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1029"/>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1030" w:name="_Toc535565060"/>
      <w:r w:rsidRPr="00F458A0">
        <w:t>Data Design</w:t>
      </w:r>
      <w:bookmarkEnd w:id="1030"/>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1031" w:name="_Toc535565061"/>
      <w:r w:rsidRPr="00F458A0">
        <w:t>DBMS Files</w:t>
      </w:r>
      <w:bookmarkEnd w:id="1031"/>
    </w:p>
    <w:p w14:paraId="57AD49F5" w14:textId="77777777" w:rsidR="00A17716" w:rsidRPr="00F458A0" w:rsidRDefault="00A17716" w:rsidP="00A17716">
      <w:r w:rsidRPr="00F458A0">
        <w:t xml:space="preserve">MCCF EDI TAS uses the existing VA FileMan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1032" w:name="_Toc535565062"/>
      <w:r w:rsidRPr="00F458A0">
        <w:t>Non-DBMS Files</w:t>
      </w:r>
      <w:bookmarkEnd w:id="1032"/>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1033" w:name="_Toc535565063"/>
      <w:r w:rsidRPr="00F458A0">
        <w:t>Data View</w:t>
      </w:r>
      <w:bookmarkEnd w:id="1033"/>
    </w:p>
    <w:p w14:paraId="245CBAC8" w14:textId="31FD2C43" w:rsidR="00A17716" w:rsidRDefault="00A17716" w:rsidP="00A17716">
      <w:pPr>
        <w:pStyle w:val="NormalWeb"/>
        <w:rPr>
          <w:color w:val="000000"/>
        </w:rPr>
      </w:pPr>
      <w:r w:rsidRPr="00F458A0">
        <w:rPr>
          <w:color w:val="000000"/>
        </w:rPr>
        <w:t xml:space="preserve">MCCF EDI TAS is using </w:t>
      </w:r>
      <w:r w:rsidR="00EC6D90">
        <w:rPr>
          <w:color w:val="000000"/>
        </w:rPr>
        <w:t xml:space="preserve">HL7 </w:t>
      </w:r>
      <w:r w:rsidRPr="00F458A0">
        <w:rPr>
          <w:color w:val="000000"/>
        </w:rPr>
        <w:t xml:space="preserve">FHIR </w:t>
      </w:r>
      <w:r w:rsidR="00EC6D90">
        <w:rPr>
          <w:color w:val="000000"/>
        </w:rPr>
        <w:t xml:space="preserve">Release 3 </w:t>
      </w:r>
      <w:r w:rsidRPr="00F458A0">
        <w:rPr>
          <w:color w:val="000000"/>
        </w:rPr>
        <w:t xml:space="preserve">resources as the data model for the X12 EDI transactions. HL7 had considered a change request to add mappings from FHIR resources to the X12 transactions as part of the FHIR specification, and said that mapping was underway, but they have not included that in the current </w:t>
      </w:r>
      <w:r w:rsidR="00EC6D90">
        <w:rPr>
          <w:color w:val="000000"/>
        </w:rPr>
        <w:t xml:space="preserve">Release </w:t>
      </w:r>
      <w:r w:rsidR="00EC6D90" w:rsidRPr="00F458A0">
        <w:rPr>
          <w:color w:val="000000"/>
        </w:rPr>
        <w:t xml:space="preserve">3 </w:t>
      </w:r>
      <w:r w:rsidRPr="00F458A0">
        <w:rPr>
          <w:color w:val="000000"/>
        </w:rPr>
        <w:t xml:space="preserve">version and have said that it will be </w:t>
      </w:r>
      <w:r w:rsidRPr="00F458A0">
        <w:rPr>
          <w:color w:val="000000"/>
        </w:rPr>
        <w:lastRenderedPageBreak/>
        <w:t xml:space="preserve">considered for future use </w:t>
      </w:r>
      <w:hyperlink r:id="rId34" w:history="1">
        <w:r w:rsidRPr="00F458A0">
          <w:rPr>
            <w:rStyle w:val="Hyperlink"/>
          </w:rPr>
          <w:t>http://gforge.hl7.org/gf/project/fhir/tracker/?action=TrackerItemEdit&amp;tracker_item_id=7705</w:t>
        </w:r>
      </w:hyperlink>
      <w:r w:rsidRPr="00F458A0">
        <w:rPr>
          <w:color w:val="000000"/>
        </w:rPr>
        <w:t>.</w:t>
      </w:r>
    </w:p>
    <w:p w14:paraId="147653CA" w14:textId="7ECA02BA" w:rsidR="00A17716" w:rsidRPr="00F458A0" w:rsidRDefault="008E2078" w:rsidP="00A17716">
      <w:pPr>
        <w:pStyle w:val="NormalWeb"/>
      </w:pPr>
      <w:r>
        <w:rPr>
          <w:color w:val="000000"/>
        </w:rPr>
        <w:t xml:space="preserve">As previously described, some of the capabilities </w:t>
      </w:r>
      <w:r w:rsidR="00B6211E">
        <w:rPr>
          <w:color w:val="000000"/>
        </w:rPr>
        <w:t xml:space="preserve">in MCCF EDI TAS that will require VistA Data Access include screens, reports, and interfaces with FSC that will be used to transmit HIPAA EDI transactions. </w:t>
      </w:r>
      <w:r w:rsidR="00A17716">
        <w:rPr>
          <w:color w:val="000000"/>
        </w:rPr>
        <w:t xml:space="preserve">The detailed data standards, formats, objects, and elements that will be used in MCCF EDI TAS </w:t>
      </w:r>
      <w:r w:rsidR="009C3A87">
        <w:rPr>
          <w:color w:val="000000"/>
        </w:rPr>
        <w:t>tr</w:t>
      </w:r>
      <w:r w:rsidR="00B6211E">
        <w:rPr>
          <w:color w:val="000000"/>
        </w:rPr>
        <w:t>ansactions. for the HIPAA EDI transactions are included in the Interface Control Documents (ICDs) for each of the tr</w:t>
      </w:r>
      <w:r w:rsidR="00EC6D90">
        <w:rPr>
          <w:color w:val="000000"/>
        </w:rPr>
        <w:t xml:space="preserve">ansactions. The ICDs are </w:t>
      </w:r>
      <w:r w:rsidR="00A17716">
        <w:rPr>
          <w:color w:val="000000"/>
        </w:rPr>
        <w:t xml:space="preserve">available at </w:t>
      </w:r>
      <w:r w:rsidR="00EC6D90" w:rsidRPr="00EC6D90">
        <w:t>https://vaww.oed.portal.va.gov/pm/hape/ipt_5010/EDI_Portfolio/TAS%20Interim%20Repository/Forms/AllItems.aspx</w:t>
      </w:r>
    </w:p>
    <w:p w14:paraId="60A9251E" w14:textId="7D25B9A6" w:rsidR="00EC6D90" w:rsidRDefault="00EC6D90" w:rsidP="00A17716">
      <w:pPr>
        <w:pStyle w:val="BodyText"/>
      </w:pPr>
      <w:r>
        <w:t xml:space="preserve">The mappings of MCCF EDI TAS Reporting Data Elements from  FHIR to VistA FileMan are included below. These will be updated with additional mappings for reports and screens throughout the </w:t>
      </w:r>
      <w:r w:rsidR="005721B3">
        <w:t>development of MCCF EDI TAS.</w:t>
      </w:r>
    </w:p>
    <w:p w14:paraId="2B502265" w14:textId="661B6227" w:rsidR="005721B3" w:rsidRDefault="005721B3" w:rsidP="005721B3">
      <w:pPr>
        <w:pStyle w:val="Heading3"/>
      </w:pPr>
      <w:bookmarkStart w:id="1034" w:name="_Toc535565064"/>
      <w:r>
        <w:t>MCCF EDI TAS Report Data Element Mappings</w:t>
      </w:r>
      <w:bookmarkEnd w:id="1034"/>
    </w:p>
    <w:p w14:paraId="52721CB0" w14:textId="19C3E51C" w:rsidR="005721B3" w:rsidRDefault="005721B3" w:rsidP="00A17716">
      <w:pPr>
        <w:pStyle w:val="BodyText"/>
      </w:pPr>
      <w:r>
        <w:t>The mappings included below are for two of the report features defined for MCCF EDI TAS. They include mapping for the report data elements from FHIR Resources to VistA FileMan files and fields.</w:t>
      </w:r>
    </w:p>
    <w:p w14:paraId="5DB198E2" w14:textId="03CC3FF2" w:rsidR="005721B3" w:rsidRDefault="005721B3" w:rsidP="005721B3">
      <w:pPr>
        <w:pStyle w:val="Heading4"/>
      </w:pPr>
      <w:bookmarkStart w:id="1035" w:name="_Toc535565065"/>
      <w:r>
        <w:t>EDI Lockbox Report Data Element Mappings</w:t>
      </w:r>
      <w:bookmarkEnd w:id="1035"/>
    </w:p>
    <w:p w14:paraId="4DBDC7F5" w14:textId="382F62F6" w:rsidR="005721B3" w:rsidRDefault="008A6F4B" w:rsidP="005721B3">
      <w:pPr>
        <w:pStyle w:val="BodyText"/>
      </w:pPr>
      <w:r>
        <w:object w:dxaOrig="1513" w:dyaOrig="984" w14:anchorId="7067D949">
          <v:shape id="_x0000_i1026" type="#_x0000_t75" style="width:75.75pt;height:49.45pt" o:ole="">
            <v:imagedata r:id="rId35" o:title=""/>
          </v:shape>
          <o:OLEObject Type="Embed" ProgID="Excel.Sheet.12" ShapeID="_x0000_i1026" DrawAspect="Icon" ObjectID="_1612070639" r:id="rId36"/>
        </w:object>
      </w:r>
    </w:p>
    <w:p w14:paraId="749082BE" w14:textId="49A7B9A5" w:rsidR="00E0200D" w:rsidRPr="00E0200D" w:rsidRDefault="008A6F4B" w:rsidP="00E0200D">
      <w:pPr>
        <w:pStyle w:val="Heading4"/>
      </w:pPr>
      <w:bookmarkStart w:id="1036" w:name="_Toc535565066"/>
      <w:r>
        <w:t>ECME OPECC Report Data Element Mappings</w:t>
      </w:r>
      <w:bookmarkEnd w:id="1036"/>
    </w:p>
    <w:p w14:paraId="5FE4AA09" w14:textId="0225424B" w:rsidR="005721B3" w:rsidRDefault="008A6F4B" w:rsidP="008A6F4B">
      <w:r>
        <w:object w:dxaOrig="1513" w:dyaOrig="984" w14:anchorId="6A6CF5F5">
          <v:shape id="_x0000_i1027" type="#_x0000_t75" style="width:75.75pt;height:49.45pt" o:ole="">
            <v:imagedata r:id="rId37" o:title=""/>
          </v:shape>
          <o:OLEObject Type="Embed" ProgID="Excel.Sheet.12" ShapeID="_x0000_i1027" DrawAspect="Icon" ObjectID="_1612070640" r:id="rId38"/>
        </w:object>
      </w:r>
    </w:p>
    <w:p w14:paraId="423F496C" w14:textId="69BEF3CF" w:rsidR="00E0200D" w:rsidRDefault="00E0200D" w:rsidP="00E0200D">
      <w:pPr>
        <w:pStyle w:val="Heading4"/>
        <w:rPr>
          <w:ins w:id="1037" w:author="Author"/>
        </w:rPr>
      </w:pPr>
      <w:bookmarkStart w:id="1038" w:name="_Toc535565067"/>
      <w:ins w:id="1039" w:author="Author">
        <w:r>
          <w:t>FHIR Server Health Data Element Mappings</w:t>
        </w:r>
        <w:bookmarkEnd w:id="1038"/>
      </w:ins>
    </w:p>
    <w:p w14:paraId="5D9C4090" w14:textId="256C5678" w:rsidR="00E0200D" w:rsidRDefault="009E70A0" w:rsidP="00E0200D">
      <w:pPr>
        <w:pStyle w:val="BodyText"/>
        <w:rPr>
          <w:ins w:id="1040" w:author="Author"/>
        </w:rPr>
      </w:pPr>
      <w:ins w:id="1041" w:author="Author">
        <w:r>
          <w:object w:dxaOrig="1534" w:dyaOrig="997" w14:anchorId="57BFA6E1">
            <v:shape id="_x0000_i1028" type="#_x0000_t75" style="width:76.7pt;height:49.85pt" o:ole="">
              <v:imagedata r:id="rId39" o:title=""/>
            </v:shape>
            <o:OLEObject Type="Embed" ProgID="Excel.Sheet.12" ShapeID="_x0000_i1028" DrawAspect="Icon" ObjectID="_1612070641" r:id="rId40"/>
          </w:object>
        </w:r>
      </w:ins>
    </w:p>
    <w:p w14:paraId="483DFF0D" w14:textId="780D175B" w:rsidR="009E70A0" w:rsidRDefault="009E70A0" w:rsidP="009E70A0">
      <w:pPr>
        <w:pStyle w:val="Heading4"/>
        <w:rPr>
          <w:ins w:id="1042" w:author="Author"/>
        </w:rPr>
      </w:pPr>
      <w:bookmarkStart w:id="1043" w:name="_Toc535565068"/>
      <w:ins w:id="1044" w:author="Author">
        <w:r>
          <w:t>FHIR Facilities Data Dictionary</w:t>
        </w:r>
        <w:bookmarkEnd w:id="1043"/>
      </w:ins>
    </w:p>
    <w:p w14:paraId="294608C1" w14:textId="228D12FF" w:rsidR="009E70A0" w:rsidRPr="009E70A0" w:rsidRDefault="009E70A0" w:rsidP="009E70A0">
      <w:pPr>
        <w:pStyle w:val="BodyText"/>
        <w:rPr>
          <w:ins w:id="1045" w:author="Author"/>
        </w:rPr>
      </w:pPr>
      <w:ins w:id="1046" w:author="Author">
        <w:r>
          <w:object w:dxaOrig="1534" w:dyaOrig="997" w14:anchorId="191E7C0F">
            <v:shape id="_x0000_i1029" type="#_x0000_t75" style="width:76.7pt;height:49.85pt" o:ole="">
              <v:imagedata r:id="rId41" o:title=""/>
            </v:shape>
            <o:OLEObject Type="Embed" ProgID="Excel.Sheet.12" ShapeID="_x0000_i1029" DrawAspect="Icon" ObjectID="_1612070642" r:id="rId42"/>
          </w:object>
        </w:r>
      </w:ins>
    </w:p>
    <w:p w14:paraId="498C7455" w14:textId="77777777" w:rsidR="00E0200D" w:rsidRDefault="00E0200D" w:rsidP="00E0200D">
      <w:pPr>
        <w:pStyle w:val="BodyText"/>
        <w:rPr>
          <w:ins w:id="1047" w:author="Author"/>
        </w:rPr>
      </w:pPr>
    </w:p>
    <w:p w14:paraId="0FD5FEA9" w14:textId="334718BA" w:rsidR="00E0200D" w:rsidRPr="00E0200D" w:rsidRDefault="00E0200D" w:rsidP="00E0200D">
      <w:pPr>
        <w:pStyle w:val="BodyText"/>
        <w:sectPr w:rsidR="00E0200D" w:rsidRPr="00E0200D" w:rsidSect="00847538">
          <w:pgSz w:w="12240" w:h="15840" w:code="1"/>
          <w:pgMar w:top="1440" w:right="1440" w:bottom="1440" w:left="1440" w:header="720" w:footer="720" w:gutter="0"/>
          <w:cols w:space="720"/>
          <w:docGrid w:linePitch="360"/>
        </w:sectPr>
      </w:pPr>
    </w:p>
    <w:p w14:paraId="3565F9F9" w14:textId="77777777" w:rsidR="00A17716" w:rsidRPr="00F458A0" w:rsidRDefault="00A17716" w:rsidP="00A17716">
      <w:pPr>
        <w:pStyle w:val="Heading1"/>
      </w:pPr>
      <w:bookmarkStart w:id="1048" w:name="_Toc535565069"/>
      <w:r w:rsidRPr="00F458A0">
        <w:lastRenderedPageBreak/>
        <w:t>Detailed Design</w:t>
      </w:r>
      <w:bookmarkEnd w:id="1048"/>
    </w:p>
    <w:p w14:paraId="24338CDE" w14:textId="77777777" w:rsidR="00A17716" w:rsidRPr="00F458A0" w:rsidRDefault="00A17716" w:rsidP="00A17716">
      <w:pPr>
        <w:pStyle w:val="Heading2"/>
      </w:pPr>
      <w:bookmarkStart w:id="1049" w:name="_Toc535565070"/>
      <w:r w:rsidRPr="00F458A0">
        <w:t>Hardware Detailed Design</w:t>
      </w:r>
      <w:bookmarkEnd w:id="1049"/>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4A68C869"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w:t>
      </w:r>
      <w:ins w:id="1050" w:author="Author">
        <w:r w:rsidR="00D8184C">
          <w:t xml:space="preserve">When results from performance testing are available additional RAM or upgraded processors may be implemented to meet performance requirements. </w:t>
        </w:r>
      </w:ins>
      <w:r w:rsidRPr="00F458A0">
        <w:t xml:space="preserve">The following is </w:t>
      </w:r>
      <w:r w:rsidR="00CC70AC">
        <w:t>implemented</w:t>
      </w:r>
      <w:r w:rsidRPr="00F458A0">
        <w:t>:</w:t>
      </w:r>
    </w:p>
    <w:p w14:paraId="214F3127" w14:textId="69727C5E" w:rsidR="00E72202" w:rsidRDefault="00E72202" w:rsidP="00E72202">
      <w:pPr>
        <w:pStyle w:val="Caption"/>
      </w:pPr>
      <w:bookmarkStart w:id="1051" w:name="_Toc535565134"/>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4</w:t>
      </w:r>
      <w:r w:rsidR="00222307">
        <w:rPr>
          <w:noProof/>
        </w:rPr>
        <w:fldChar w:fldCharType="end"/>
      </w:r>
      <w:r>
        <w:t xml:space="preserve"> - MCCF EDI TAS Server Specifications</w:t>
      </w:r>
      <w:bookmarkEnd w:id="1051"/>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540B77">
        <w:trPr>
          <w:cantSplit/>
          <w:tblHeader/>
        </w:trPr>
        <w:tc>
          <w:tcPr>
            <w:tcW w:w="277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A60F70C" w14:textId="77777777" w:rsidR="00482110" w:rsidRPr="00540B77" w:rsidRDefault="00482110" w:rsidP="00540B77">
            <w:pPr>
              <w:pStyle w:val="TableHeading"/>
            </w:pPr>
            <w:r w:rsidRPr="00540B77">
              <w:t>Servers</w:t>
            </w:r>
          </w:p>
        </w:tc>
        <w:tc>
          <w:tcPr>
            <w:tcW w:w="68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19163C2A" w14:textId="77777777" w:rsidR="00482110" w:rsidRPr="00540B77" w:rsidRDefault="00482110" w:rsidP="00540B77">
            <w:pPr>
              <w:pStyle w:val="TableHeading"/>
            </w:pPr>
            <w:r w:rsidRPr="00540B77">
              <w:t>Qty</w:t>
            </w:r>
          </w:p>
        </w:tc>
        <w:tc>
          <w:tcPr>
            <w:tcW w:w="89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50EE569" w14:textId="77777777" w:rsidR="00482110" w:rsidRPr="00540B77" w:rsidRDefault="00482110" w:rsidP="00540B77">
            <w:pPr>
              <w:pStyle w:val="TableHeading"/>
            </w:pPr>
            <w:r w:rsidRPr="00540B77">
              <w:t>CPUs</w:t>
            </w:r>
          </w:p>
        </w:tc>
        <w:tc>
          <w:tcPr>
            <w:tcW w:w="112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2783B1EE" w14:textId="77777777" w:rsidR="00482110" w:rsidRPr="00540B77" w:rsidRDefault="00482110" w:rsidP="00540B77">
            <w:pPr>
              <w:pStyle w:val="TableHeading"/>
            </w:pPr>
            <w:r w:rsidRPr="00540B77">
              <w:t>RAM</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24DC790" w14:textId="77777777" w:rsidR="00482110" w:rsidRPr="00540B77" w:rsidRDefault="00482110" w:rsidP="00540B77">
            <w:pPr>
              <w:pStyle w:val="TableHeading"/>
            </w:pPr>
            <w:r w:rsidRPr="00540B77">
              <w:t>OS Version</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CED9974" w14:textId="77777777" w:rsidR="00482110" w:rsidRPr="00540B77" w:rsidRDefault="00482110" w:rsidP="00540B77">
            <w:pPr>
              <w:pStyle w:val="TableHeading"/>
            </w:pPr>
            <w:r w:rsidRPr="00540B77">
              <w:t>OS Storage</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4224F58C" w14:textId="77777777" w:rsidR="00482110" w:rsidRPr="00540B77" w:rsidRDefault="00482110" w:rsidP="00540B77">
            <w:pPr>
              <w:pStyle w:val="TableHeading"/>
            </w:pPr>
            <w:r w:rsidRPr="00540B77">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5626AF">
            <w:pPr>
              <w:pStyle w:val="TableText"/>
            </w:pPr>
            <w:r w:rsidRPr="00CC70AC">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5626AF">
            <w:pPr>
              <w:pStyle w:val="TableText"/>
            </w:pPr>
            <w:r w:rsidRPr="00CC70AC">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5626AF">
            <w:pPr>
              <w:pStyle w:val="TableText"/>
            </w:pPr>
            <w:r w:rsidRPr="00CC70AC">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5626AF">
            <w:pPr>
              <w:pStyle w:val="TableText"/>
            </w:pPr>
            <w:r w:rsidRPr="00CC70AC">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5626AF">
            <w:pPr>
              <w:pStyle w:val="TableText"/>
            </w:pPr>
            <w:r w:rsidRPr="00CC70AC">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5626AF">
            <w:pPr>
              <w:pStyle w:val="TableText"/>
            </w:pPr>
            <w:r w:rsidRPr="00CC70AC">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5626AF">
            <w:pPr>
              <w:pStyle w:val="TableText"/>
            </w:pPr>
            <w:r w:rsidRPr="00CC70AC">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5626AF">
            <w:pPr>
              <w:pStyle w:val="TableText"/>
            </w:pPr>
            <w:r w:rsidRPr="00CC70AC">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5626AF">
            <w:pPr>
              <w:pStyle w:val="TableText"/>
            </w:pPr>
            <w:r w:rsidRPr="00CC70AC">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5626AF">
            <w:pPr>
              <w:pStyle w:val="TableText"/>
            </w:pPr>
            <w:r w:rsidRPr="00CC70AC">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5626AF">
            <w:pPr>
              <w:pStyle w:val="TableText"/>
            </w:pPr>
            <w:r w:rsidRPr="00CC70AC">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5626AF">
            <w:pPr>
              <w:pStyle w:val="TableText"/>
            </w:pPr>
            <w:r w:rsidRPr="00CC70AC">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5626AF">
            <w:pPr>
              <w:pStyle w:val="TableText"/>
            </w:pPr>
            <w:r w:rsidRPr="00CC70AC">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5626AF">
            <w:pPr>
              <w:pStyle w:val="TableText"/>
            </w:pPr>
            <w:r w:rsidRPr="00CC70AC">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5626AF">
            <w:pPr>
              <w:pStyle w:val="TableText"/>
            </w:pPr>
            <w:r w:rsidRPr="00CC70AC">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5626AF">
            <w:pPr>
              <w:pStyle w:val="TableText"/>
            </w:pPr>
            <w:r w:rsidRPr="00CC70AC">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5626AF">
            <w:pPr>
              <w:pStyle w:val="TableText"/>
            </w:pPr>
            <w:r w:rsidRPr="00CC70AC">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5626AF">
            <w:pPr>
              <w:pStyle w:val="TableText"/>
            </w:pPr>
            <w:r w:rsidRPr="00CC70AC">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5626AF">
            <w:pPr>
              <w:pStyle w:val="TableText"/>
            </w:pPr>
            <w:r w:rsidRPr="00CC70AC">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5626AF">
            <w:pPr>
              <w:pStyle w:val="TableText"/>
            </w:pPr>
            <w:r w:rsidRPr="00CC70AC">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5626AF">
            <w:pPr>
              <w:pStyle w:val="TableText"/>
            </w:pPr>
            <w:r w:rsidRPr="00CC70AC">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5626AF">
            <w:pPr>
              <w:pStyle w:val="TableText"/>
            </w:pPr>
            <w:r w:rsidRPr="00CC70AC">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5626AF">
            <w:pPr>
              <w:pStyle w:val="TableText"/>
            </w:pPr>
            <w:r w:rsidRPr="00CC70AC">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5626AF">
            <w:pPr>
              <w:pStyle w:val="TableText"/>
            </w:pPr>
            <w:r w:rsidRPr="00CC70AC">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5626AF">
            <w:pPr>
              <w:pStyle w:val="TableText"/>
            </w:pPr>
            <w:r w:rsidRPr="00CC70AC">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5626AF">
            <w:pPr>
              <w:pStyle w:val="TableText"/>
            </w:pPr>
            <w:r w:rsidRPr="00CC70AC">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5626AF">
            <w:pPr>
              <w:pStyle w:val="TableText"/>
            </w:pPr>
            <w:r w:rsidRPr="00CC70AC">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5626AF">
            <w:pPr>
              <w:pStyle w:val="TableText"/>
            </w:pPr>
            <w:r w:rsidRPr="00CC70AC">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5626AF">
            <w:pPr>
              <w:pStyle w:val="TableText"/>
            </w:pPr>
            <w:commentRangeStart w:id="1052"/>
            <w:commentRangeStart w:id="1053"/>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5626AF">
            <w:pPr>
              <w:pStyle w:val="TableText"/>
            </w:pPr>
            <w:r w:rsidRPr="00CC70AC">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5626AF">
            <w:pPr>
              <w:pStyle w:val="TableText"/>
            </w:pPr>
            <w:r w:rsidRPr="00CC70AC">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5626AF">
            <w:pPr>
              <w:pStyle w:val="TableText"/>
            </w:pPr>
            <w:r w:rsidRPr="00CC70AC">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5626AF">
            <w:pPr>
              <w:pStyle w:val="TableText"/>
            </w:pPr>
            <w:r w:rsidRPr="00CC70AC">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5626AF">
            <w:pPr>
              <w:pStyle w:val="TableText"/>
            </w:pPr>
            <w:r w:rsidRPr="00CC70AC">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5626AF">
            <w:pPr>
              <w:pStyle w:val="TableText"/>
            </w:pPr>
            <w:r w:rsidRPr="00CC70AC">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5626AF">
            <w:pPr>
              <w:pStyle w:val="TableText"/>
            </w:pPr>
            <w:r w:rsidRPr="00CC70AC">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5626AF">
            <w:pPr>
              <w:pStyle w:val="TableText"/>
            </w:pPr>
            <w:r w:rsidRPr="00CC70AC">
              <w:t>800 GB</w:t>
            </w:r>
            <w:commentRangeEnd w:id="1052"/>
            <w:r w:rsidR="007941EF">
              <w:rPr>
                <w:rStyle w:val="CommentReference"/>
              </w:rPr>
              <w:commentReference w:id="1052"/>
            </w:r>
            <w:r w:rsidR="007215DF">
              <w:rPr>
                <w:rStyle w:val="CommentReference"/>
              </w:rPr>
              <w:commentReference w:id="1053"/>
            </w:r>
          </w:p>
        </w:tc>
      </w:tr>
      <w:commentRangeEnd w:id="1053"/>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1054" w:name="_Toc535565071"/>
      <w:r w:rsidRPr="00F458A0">
        <w:t>Software Detailed Design</w:t>
      </w:r>
      <w:bookmarkEnd w:id="1054"/>
    </w:p>
    <w:p w14:paraId="4276B37D" w14:textId="77777777" w:rsidR="00A17716" w:rsidRDefault="00A17716" w:rsidP="00A17716">
      <w:pPr>
        <w:pStyle w:val="Heading3"/>
      </w:pPr>
      <w:bookmarkStart w:id="1055" w:name="_Toc535565072"/>
      <w:r w:rsidRPr="00F458A0">
        <w:t>Conceptual Design</w:t>
      </w:r>
      <w:bookmarkEnd w:id="1055"/>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1056" w:name="_Toc535565073"/>
      <w:r>
        <w:t>Presentation Layer Design</w:t>
      </w:r>
      <w:bookmarkEnd w:id="1056"/>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075719BA" w:rsidR="00A17716" w:rsidRPr="008E5575" w:rsidRDefault="00A17716" w:rsidP="00A17716">
      <w:pPr>
        <w:pStyle w:val="NormalWeb"/>
      </w:pPr>
      <w:r w:rsidRPr="008E5575">
        <w:t xml:space="preserve">“Lazy Loading” is angular2’s way of delivering components or pages only when they are </w:t>
      </w:r>
      <w:r w:rsidR="000F7862" w:rsidRPr="008E5575">
        <w:t>called. This</w:t>
      </w:r>
      <w:r w:rsidRPr="008E5575">
        <w:t xml:space="preserve"> saves memory and makes the system faster.</w:t>
      </w:r>
    </w:p>
    <w:p w14:paraId="7C9F40F2" w14:textId="3382A4C0" w:rsidR="00A17716" w:rsidRPr="008E5575" w:rsidRDefault="00A17716" w:rsidP="00A17716">
      <w:pPr>
        <w:pStyle w:val="NormalWeb"/>
      </w:pPr>
      <w:r w:rsidRPr="008E5575">
        <w:t xml:space="preserve">The first part of Lazy Loading is make sure components are independent of the main page. </w:t>
      </w:r>
      <w:r w:rsidR="000F7862" w:rsidRPr="008E5575">
        <w:t>This type</w:t>
      </w:r>
      <w:r w:rsidRPr="008E5575">
        <w:t xml:space="preserv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[NewModuleName]</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[NewComponentName]</w:t>
      </w:r>
    </w:p>
    <w:p w14:paraId="6422FC13" w14:textId="33DF9800" w:rsidR="00A17716" w:rsidRPr="008E5575" w:rsidRDefault="00A17716" w:rsidP="00A17716">
      <w:pPr>
        <w:pStyle w:val="NormalWeb"/>
      </w:pPr>
      <w:r w:rsidRPr="008E5575">
        <w:t>3. Make a module shared by replacing the imported BrowserModule with CommonModule</w:t>
      </w:r>
      <w:r w:rsidR="005221E4">
        <w:t xml:space="preserve"> </w:t>
      </w:r>
      <w:r w:rsidRPr="008E5575">
        <w:t>inside module ts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lastRenderedPageBreak/>
        <w:t>lazy, we are going to lazy load a module conveniently called LazyModule. Look closely at the</w:t>
      </w:r>
    </w:p>
    <w:p w14:paraId="61D32142" w14:textId="77777777" w:rsidR="00A17716" w:rsidRPr="008E5575" w:rsidRDefault="00A17716" w:rsidP="00A17716">
      <w:pPr>
        <w:pStyle w:val="NormalWeb"/>
      </w:pPr>
      <w:r w:rsidRPr="008E5575">
        <w:t>definition of that route:</w:t>
      </w:r>
    </w:p>
    <w:p w14:paraId="7BAFD3C3" w14:textId="77777777" w:rsidR="00A17716" w:rsidRPr="008E5575" w:rsidRDefault="00A17716" w:rsidP="00A17716">
      <w:pPr>
        <w:pStyle w:val="NormalWeb"/>
      </w:pPr>
      <w:r w:rsidRPr="008E5575">
        <w:t>{ path: 'lazy', loadChildren: 'lazy/lazy.module#LazyModule'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1. We use the property loadChildren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There's nothing special about LazyModule other than it has its own routing and a component</w:t>
      </w:r>
    </w:p>
    <w:p w14:paraId="42F9E176" w14:textId="77777777" w:rsidR="00A17716" w:rsidRPr="008E5575" w:rsidRDefault="00A17716" w:rsidP="00A17716">
      <w:pPr>
        <w:pStyle w:val="NormalWeb"/>
      </w:pPr>
      <w:r w:rsidRPr="008E5575">
        <w:t>called LazyComponent.</w:t>
      </w:r>
    </w:p>
    <w:p w14:paraId="074B31DB" w14:textId="77777777" w:rsidR="00A17716" w:rsidRPr="008E5575" w:rsidRDefault="00A17716" w:rsidP="00A17716">
      <w:pPr>
        <w:pStyle w:val="NormalWeb"/>
      </w:pPr>
      <w:r w:rsidRPr="008E5575">
        <w:t>app/lazy/lazy.module.ts</w:t>
      </w:r>
    </w:p>
    <w:p w14:paraId="6AC444B2" w14:textId="77777777" w:rsidR="00A17716" w:rsidRPr="008E5575" w:rsidRDefault="00A17716" w:rsidP="00A17716">
      <w:pPr>
        <w:pStyle w:val="NormalWeb"/>
      </w:pPr>
      <w:r w:rsidRPr="008E5575">
        <w:t>import { NgModule } from '@angular/core';</w:t>
      </w:r>
    </w:p>
    <w:p w14:paraId="068C4BF7" w14:textId="77777777" w:rsidR="00A17716" w:rsidRPr="008E5575" w:rsidRDefault="00A17716" w:rsidP="00A17716">
      <w:pPr>
        <w:pStyle w:val="NormalWeb"/>
      </w:pPr>
      <w:r w:rsidRPr="008E5575">
        <w:t>import { LazyComponent } from './lazy.component';</w:t>
      </w:r>
    </w:p>
    <w:p w14:paraId="4F4AFA67" w14:textId="77777777" w:rsidR="00A17716" w:rsidRPr="008E5575" w:rsidRDefault="00A17716" w:rsidP="00A17716">
      <w:pPr>
        <w:pStyle w:val="NormalWeb"/>
      </w:pPr>
      <w:r w:rsidRPr="008E5575">
        <w:t>import { routing } from './lazy.routing';</w:t>
      </w:r>
    </w:p>
    <w:p w14:paraId="0A7519B0" w14:textId="77777777" w:rsidR="00A17716" w:rsidRPr="008E5575" w:rsidRDefault="00A17716" w:rsidP="00A17716">
      <w:pPr>
        <w:pStyle w:val="NormalWeb"/>
      </w:pPr>
      <w:r w:rsidRPr="008E5575">
        <w:t>@NgModule({</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[LazyComponent]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export class LazyModule {}</w:t>
      </w:r>
    </w:p>
    <w:p w14:paraId="64432C12" w14:textId="77777777" w:rsidR="00A17716" w:rsidRPr="008E5575" w:rsidRDefault="00A17716" w:rsidP="00A17716">
      <w:pPr>
        <w:pStyle w:val="NormalWeb"/>
      </w:pPr>
      <w:r w:rsidRPr="008E5575">
        <w:t>If we define the class LazyModule as the default export of the file, we don't need to define the</w:t>
      </w:r>
    </w:p>
    <w:p w14:paraId="7FFE8E85" w14:textId="77777777" w:rsidR="00A17716" w:rsidRPr="008E5575" w:rsidRDefault="00A17716" w:rsidP="00A17716">
      <w:pPr>
        <w:pStyle w:val="NormalWeb"/>
      </w:pPr>
      <w:r w:rsidRPr="008E5575">
        <w:t>class name in the loadChildren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app/lazy/lazy.routing.ts</w:t>
      </w:r>
    </w:p>
    <w:p w14:paraId="7C25A925" w14:textId="77777777" w:rsidR="00A17716" w:rsidRPr="008E5575" w:rsidRDefault="00A17716" w:rsidP="00A17716">
      <w:pPr>
        <w:pStyle w:val="NormalWeb"/>
      </w:pPr>
      <w:r w:rsidRPr="008E5575">
        <w:lastRenderedPageBreak/>
        <w:t>import { ModuleWithProviders } from '@angular/core';</w:t>
      </w:r>
    </w:p>
    <w:p w14:paraId="4BD6E122" w14:textId="77777777" w:rsidR="00A17716" w:rsidRPr="008E5575" w:rsidRDefault="00A17716" w:rsidP="00A17716">
      <w:pPr>
        <w:pStyle w:val="NormalWeb"/>
      </w:pPr>
      <w:r w:rsidRPr="008E5575">
        <w:t>import { Routes, RouterModule } from '@angular/router';</w:t>
      </w:r>
    </w:p>
    <w:p w14:paraId="0D87B663" w14:textId="77777777" w:rsidR="00A17716" w:rsidRPr="008E5575" w:rsidRDefault="00A17716" w:rsidP="00A17716">
      <w:pPr>
        <w:pStyle w:val="NormalWeb"/>
      </w:pPr>
      <w:r w:rsidRPr="008E5575">
        <w:t>import { LazyComponent } from './lazy.component';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path: '', component: LazyComponent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export const routing: ModuleWithProviders = RouterModule.forChild(routes);</w:t>
      </w:r>
    </w:p>
    <w:p w14:paraId="33483863" w14:textId="77777777" w:rsidR="00A17716" w:rsidRPr="008E5575" w:rsidRDefault="00A17716" w:rsidP="00A17716">
      <w:pPr>
        <w:pStyle w:val="NormalWeb"/>
      </w:pPr>
      <w:r w:rsidRPr="008E5575">
        <w:t>Notice that we use the method call forChild instead of forRoot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Finally, our LazyComponent is very similar to EagerComponent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app/lazy/lazy.component.ts</w:t>
      </w:r>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LazyComponent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AppModule along with the AppComponent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Component". Until this point, the LazyModule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lastRenderedPageBreak/>
        <w:t>Component" in the browser.</w:t>
      </w:r>
    </w:p>
    <w:p w14:paraId="40D16FD7" w14:textId="79730C02" w:rsidR="00A17716" w:rsidRPr="009C1A65" w:rsidRDefault="00A17716" w:rsidP="00A17716">
      <w:pPr>
        <w:pStyle w:val="Caption"/>
        <w:rPr>
          <w:rFonts w:ascii="Arial" w:hAnsi="Arial" w:cs="Arial"/>
        </w:rPr>
      </w:pPr>
      <w:bookmarkStart w:id="1057" w:name="_Toc53600284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1057"/>
    </w:p>
    <w:p w14:paraId="3DBC6A44" w14:textId="77777777" w:rsidR="00A17716" w:rsidRPr="008E5575"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0458068" w14:textId="77777777" w:rsidR="00A17716" w:rsidRPr="008E5575" w:rsidRDefault="00A17716" w:rsidP="00A17716">
      <w:pPr>
        <w:pStyle w:val="Heading4"/>
      </w:pPr>
      <w:bookmarkStart w:id="1058" w:name="_Toc535565074"/>
      <w:r>
        <w:t>Services Layer Design</w:t>
      </w:r>
      <w:bookmarkEnd w:id="1058"/>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44"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1059" w:name="_Toc536002844"/>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13</w:t>
      </w:r>
      <w:r w:rsidR="00222307">
        <w:rPr>
          <w:noProof/>
        </w:rPr>
        <w:fldChar w:fldCharType="end"/>
      </w:r>
      <w:r>
        <w:t xml:space="preserve"> - </w:t>
      </w:r>
      <w:r w:rsidRPr="007B0EAD">
        <w:t xml:space="preserve">MCCF </w:t>
      </w:r>
      <w:r>
        <w:t xml:space="preserve">EDI </w:t>
      </w:r>
      <w:r w:rsidRPr="007B0EAD">
        <w:t>TAS L</w:t>
      </w:r>
      <w:r>
        <w:t>oad Balanced node.js Web System</w:t>
      </w:r>
      <w:bookmarkEnd w:id="1059"/>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35F72BB9"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w:t>
      </w:r>
      <w:r w:rsidRPr="00061AB6">
        <w:rPr>
          <w:b w:val="0"/>
        </w:rPr>
        <w:lastRenderedPageBreak/>
        <w:t xml:space="preserve">versions can be implemented without downtime. The Core Layer </w:t>
      </w:r>
      <w:r w:rsidR="000F7862" w:rsidRPr="00061AB6">
        <w:rPr>
          <w:b w:val="0"/>
        </w:rPr>
        <w:t>can</w:t>
      </w:r>
      <w:r w:rsidRPr="00061AB6">
        <w:rPr>
          <w:b w:val="0"/>
        </w:rPr>
        <w:t xml:space="preserve"> access external services such as the planned FHIR API for VistA Data Access, as well as data sources in the data layer.</w:t>
      </w:r>
    </w:p>
    <w:p w14:paraId="0331B6BE" w14:textId="5A6780A9" w:rsidR="009B123A" w:rsidRPr="009B123A" w:rsidRDefault="009B123A" w:rsidP="009B123A">
      <w:pPr>
        <w:pStyle w:val="Caption"/>
      </w:pPr>
      <w:bookmarkStart w:id="1060" w:name="_Toc536002845"/>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14</w:t>
      </w:r>
      <w:r w:rsidR="00222307">
        <w:rPr>
          <w:noProof/>
        </w:rPr>
        <w:fldChar w:fldCharType="end"/>
      </w:r>
      <w:r>
        <w:t xml:space="preserve"> - </w:t>
      </w:r>
      <w:r w:rsidRPr="003B138A">
        <w:t xml:space="preserve">MCCF </w:t>
      </w:r>
      <w:r>
        <w:t xml:space="preserve">EDI </w:t>
      </w:r>
      <w:r w:rsidRPr="003B138A">
        <w:t>TAS Services Design</w:t>
      </w:r>
      <w:bookmarkEnd w:id="1060"/>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6">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1061" w:name="_Toc53600284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1061"/>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037C8C">
      <w:pPr>
        <w:pStyle w:val="BodyText"/>
        <w:numPr>
          <w:ilvl w:val="0"/>
          <w:numId w:val="38"/>
        </w:numPr>
        <w:spacing w:before="120"/>
        <w:rPr>
          <w:rFonts w:eastAsia="Times New Roman"/>
          <w:szCs w:val="20"/>
        </w:rPr>
      </w:pPr>
      <w:r>
        <w:t>Common Logging capability for MCCF TAS applications</w:t>
      </w:r>
    </w:p>
    <w:p w14:paraId="6E554D28" w14:textId="77777777" w:rsidR="00A17716" w:rsidRDefault="00A17716" w:rsidP="00037C8C">
      <w:pPr>
        <w:pStyle w:val="BodyText"/>
        <w:numPr>
          <w:ilvl w:val="0"/>
          <w:numId w:val="38"/>
        </w:numPr>
        <w:spacing w:before="120"/>
      </w:pPr>
      <w:r>
        <w:t>Ability to configure:</w:t>
      </w:r>
    </w:p>
    <w:p w14:paraId="597DE561" w14:textId="77777777" w:rsidR="00A17716" w:rsidRDefault="00A17716" w:rsidP="00037C8C">
      <w:pPr>
        <w:pStyle w:val="BodyText"/>
        <w:numPr>
          <w:ilvl w:val="1"/>
          <w:numId w:val="38"/>
        </w:numPr>
        <w:spacing w:before="120"/>
      </w:pPr>
      <w:r>
        <w:t>Log levels</w:t>
      </w:r>
    </w:p>
    <w:p w14:paraId="4DD58FBB" w14:textId="77777777" w:rsidR="00A17716" w:rsidRDefault="00A17716" w:rsidP="00037C8C">
      <w:pPr>
        <w:pStyle w:val="BodyText"/>
        <w:numPr>
          <w:ilvl w:val="1"/>
          <w:numId w:val="38"/>
        </w:numPr>
        <w:spacing w:before="120"/>
      </w:pPr>
      <w:r>
        <w:t>Log level styles</w:t>
      </w:r>
    </w:p>
    <w:p w14:paraId="14F7DC71" w14:textId="77777777" w:rsidR="00A17716" w:rsidRDefault="00A17716" w:rsidP="00037C8C">
      <w:pPr>
        <w:pStyle w:val="BodyText"/>
        <w:numPr>
          <w:ilvl w:val="1"/>
          <w:numId w:val="38"/>
        </w:numPr>
        <w:spacing w:before="120"/>
      </w:pPr>
      <w:r>
        <w:t>Log locations</w:t>
      </w:r>
    </w:p>
    <w:p w14:paraId="03D096EC" w14:textId="77777777" w:rsidR="00A17716" w:rsidRDefault="00A17716" w:rsidP="00037C8C">
      <w:pPr>
        <w:pStyle w:val="BodyText"/>
        <w:numPr>
          <w:ilvl w:val="0"/>
          <w:numId w:val="38"/>
        </w:numPr>
        <w:spacing w:before="120"/>
      </w:pPr>
      <w:r>
        <w:t>Integration with IAM</w:t>
      </w:r>
    </w:p>
    <w:p w14:paraId="743A943A" w14:textId="77777777" w:rsidR="00A17716" w:rsidRDefault="00A17716" w:rsidP="00037C8C">
      <w:pPr>
        <w:pStyle w:val="BodyText"/>
        <w:numPr>
          <w:ilvl w:val="0"/>
          <w:numId w:val="38"/>
        </w:numPr>
        <w:spacing w:before="120"/>
      </w:pPr>
      <w:r>
        <w:t>Integration with MCCF TAS notification/alerting system</w:t>
      </w:r>
    </w:p>
    <w:p w14:paraId="065573A1" w14:textId="77777777" w:rsidR="00A17716" w:rsidRDefault="00A17716" w:rsidP="00037C8C">
      <w:pPr>
        <w:pStyle w:val="BodyText"/>
        <w:numPr>
          <w:ilvl w:val="0"/>
          <w:numId w:val="38"/>
        </w:numPr>
        <w:spacing w:before="120"/>
      </w:pPr>
      <w:r>
        <w:t>Log UI capability</w:t>
      </w:r>
    </w:p>
    <w:p w14:paraId="17419306" w14:textId="77777777" w:rsidR="00A17716" w:rsidRDefault="00A17716" w:rsidP="00037C8C">
      <w:pPr>
        <w:pStyle w:val="BodyText"/>
        <w:numPr>
          <w:ilvl w:val="1"/>
          <w:numId w:val="38"/>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“MCCFNodeCommonLogger” will be developed. It will be used as a dependency by MCCF TAS Node.js modules for logging purposes. Thus, each MCCF TAS Node.js module will have its own instance of MCCFNodeCommonLogger.</w:t>
      </w:r>
    </w:p>
    <w:p w14:paraId="4604063D" w14:textId="6655271B" w:rsidR="00A17716" w:rsidRDefault="00A17716" w:rsidP="00A17716">
      <w:r>
        <w:t xml:space="preserve">Each module that uses the MCCFNodeCommonLogger will provide a configuration file (logging.json) that will </w:t>
      </w:r>
      <w:r w:rsidR="000F7862">
        <w:t>be in</w:t>
      </w:r>
      <w:r>
        <w:t xml:space="preserve"> the logging folder in the module.</w:t>
      </w:r>
    </w:p>
    <w:p w14:paraId="23701BAB" w14:textId="77777777" w:rsidR="00A17716" w:rsidRDefault="00A17716" w:rsidP="00A17716">
      <w:r>
        <w:t>The config file will be used by MCCFNodeCommonLogger and defines the following:</w:t>
      </w:r>
    </w:p>
    <w:p w14:paraId="1EE229DE" w14:textId="77777777" w:rsidR="00A17716" w:rsidRDefault="00A17716" w:rsidP="00037C8C">
      <w:pPr>
        <w:pStyle w:val="ListParagraph"/>
        <w:numPr>
          <w:ilvl w:val="0"/>
          <w:numId w:val="36"/>
        </w:numPr>
        <w:spacing w:before="0" w:after="0"/>
      </w:pPr>
      <w:r>
        <w:t>Application name</w:t>
      </w:r>
    </w:p>
    <w:p w14:paraId="656CECB5" w14:textId="77777777" w:rsidR="00A17716" w:rsidRDefault="00A17716" w:rsidP="00037C8C">
      <w:pPr>
        <w:pStyle w:val="ListParagraph"/>
        <w:numPr>
          <w:ilvl w:val="0"/>
          <w:numId w:val="36"/>
        </w:numPr>
        <w:spacing w:before="0" w:after="0"/>
      </w:pPr>
      <w:r>
        <w:t>Log level for the application,</w:t>
      </w:r>
    </w:p>
    <w:p w14:paraId="1EC1CB66" w14:textId="77777777" w:rsidR="00A17716" w:rsidRDefault="00A17716" w:rsidP="00037C8C">
      <w:pPr>
        <w:pStyle w:val="ListParagraph"/>
        <w:numPr>
          <w:ilvl w:val="0"/>
          <w:numId w:val="36"/>
        </w:numPr>
        <w:spacing w:before="0" w:after="0"/>
      </w:pPr>
      <w:r>
        <w:t>Log level style – npm or syslog</w:t>
      </w:r>
    </w:p>
    <w:p w14:paraId="0BA4D443" w14:textId="77777777" w:rsidR="00A17716" w:rsidRDefault="00A17716" w:rsidP="00037C8C">
      <w:pPr>
        <w:pStyle w:val="ListParagraph"/>
        <w:numPr>
          <w:ilvl w:val="0"/>
          <w:numId w:val="36"/>
        </w:numPr>
        <w:spacing w:before="0" w:after="0"/>
      </w:pPr>
      <w:r>
        <w:t>URI for the MongoDB instance where logfiles will be stored</w:t>
      </w:r>
    </w:p>
    <w:p w14:paraId="4D6FB766" w14:textId="77777777" w:rsidR="00A17716" w:rsidRDefault="00A17716" w:rsidP="00037C8C">
      <w:pPr>
        <w:pStyle w:val="ListParagraph"/>
        <w:numPr>
          <w:ilvl w:val="0"/>
          <w:numId w:val="36"/>
        </w:numPr>
        <w:spacing w:before="0" w:after="0"/>
      </w:pPr>
      <w:r>
        <w:t>Path and name of the log file (one per log level)</w:t>
      </w:r>
    </w:p>
    <w:p w14:paraId="51DBB293" w14:textId="77777777" w:rsidR="00A17716" w:rsidRDefault="00A17716" w:rsidP="00037C8C">
      <w:pPr>
        <w:pStyle w:val="ListParagraph"/>
        <w:numPr>
          <w:ilvl w:val="0"/>
          <w:numId w:val="36"/>
        </w:numPr>
        <w:spacing w:before="0" w:after="0"/>
      </w:pPr>
      <w:r>
        <w:t>Logfile where unhandled exceptions will be logged to</w:t>
      </w:r>
    </w:p>
    <w:p w14:paraId="745E882B" w14:textId="77777777" w:rsidR="00A17716" w:rsidRDefault="00A17716" w:rsidP="00037C8C">
      <w:pPr>
        <w:pStyle w:val="ListParagraph"/>
        <w:numPr>
          <w:ilvl w:val="0"/>
          <w:numId w:val="36"/>
        </w:numPr>
        <w:spacing w:before="0" w:after="0"/>
      </w:pPr>
      <w:r>
        <w:t>If logging will take place in a logfile on the fileshare or in the database (db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An example of the logging.json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“appName”: “nameOfApp”,</w:t>
      </w:r>
    </w:p>
    <w:p w14:paraId="61BE98DC" w14:textId="77777777" w:rsidR="00A17716" w:rsidRDefault="00A17716" w:rsidP="00A17716">
      <w:pPr>
        <w:ind w:firstLine="720"/>
        <w:rPr>
          <w:b/>
          <w:i/>
        </w:rPr>
      </w:pPr>
      <w:r>
        <w:rPr>
          <w:b/>
          <w:i/>
        </w:rPr>
        <w:t>“logLevel”: “info”,</w:t>
      </w:r>
    </w:p>
    <w:p w14:paraId="67FB0F61" w14:textId="77777777" w:rsidR="00A17716" w:rsidRDefault="00A17716" w:rsidP="00A17716">
      <w:pPr>
        <w:ind w:firstLine="720"/>
        <w:rPr>
          <w:b/>
          <w:i/>
          <w:szCs w:val="22"/>
        </w:rPr>
      </w:pPr>
      <w:r>
        <w:rPr>
          <w:b/>
          <w:i/>
          <w:szCs w:val="22"/>
        </w:rPr>
        <w:t>“logLevelStyle”: “npm”,</w:t>
      </w:r>
    </w:p>
    <w:p w14:paraId="2589E5D0" w14:textId="77777777" w:rsidR="00A17716" w:rsidRDefault="00A17716" w:rsidP="00A17716">
      <w:pPr>
        <w:ind w:firstLine="720"/>
        <w:rPr>
          <w:b/>
          <w:i/>
        </w:rPr>
      </w:pPr>
      <w:r>
        <w:rPr>
          <w:b/>
          <w:i/>
        </w:rPr>
        <w:t>“filenameINFO”: “MCCFApp1INFO.log”,</w:t>
      </w:r>
    </w:p>
    <w:p w14:paraId="364233C8" w14:textId="77777777" w:rsidR="00A17716" w:rsidRDefault="00A17716" w:rsidP="00A17716">
      <w:pPr>
        <w:ind w:firstLine="720"/>
        <w:rPr>
          <w:b/>
          <w:i/>
        </w:rPr>
      </w:pPr>
      <w:r>
        <w:rPr>
          <w:b/>
          <w:i/>
        </w:rPr>
        <w:t>“filenameWARN”: “MCCFApp1WARN.log”,</w:t>
      </w:r>
    </w:p>
    <w:p w14:paraId="24C9439E" w14:textId="77777777" w:rsidR="00A17716" w:rsidRDefault="00A17716" w:rsidP="00A17716">
      <w:pPr>
        <w:ind w:firstLine="720"/>
        <w:rPr>
          <w:b/>
          <w:i/>
        </w:rPr>
      </w:pPr>
      <w:r>
        <w:rPr>
          <w:b/>
          <w:i/>
        </w:rPr>
        <w:t>“filenameDEBUG”: “MCCFApp1DEBUG.log”,</w:t>
      </w:r>
    </w:p>
    <w:p w14:paraId="5833D492" w14:textId="77777777" w:rsidR="00A17716" w:rsidRDefault="00A17716" w:rsidP="00A17716">
      <w:pPr>
        <w:ind w:firstLine="720"/>
        <w:rPr>
          <w:b/>
          <w:i/>
        </w:rPr>
      </w:pPr>
      <w:r>
        <w:rPr>
          <w:b/>
          <w:i/>
        </w:rPr>
        <w:t>“filenameERROR”: “MCCFApp1ERROR.log”,</w:t>
      </w:r>
    </w:p>
    <w:p w14:paraId="576ECC84" w14:textId="77777777" w:rsidR="00A17716" w:rsidRDefault="00A17716" w:rsidP="00A17716">
      <w:pPr>
        <w:ind w:firstLine="720"/>
        <w:rPr>
          <w:b/>
          <w:i/>
        </w:rPr>
      </w:pPr>
      <w:r>
        <w:rPr>
          <w:b/>
          <w:i/>
        </w:rPr>
        <w:t>“filenameExceptions”: “MCCFApp1Exceptions.log”,</w:t>
      </w:r>
    </w:p>
    <w:p w14:paraId="50A8B7DF" w14:textId="77777777" w:rsidR="00A17716" w:rsidRDefault="00A17716" w:rsidP="00A17716">
      <w:pPr>
        <w:ind w:firstLine="720"/>
        <w:rPr>
          <w:b/>
          <w:i/>
        </w:rPr>
      </w:pPr>
      <w:r>
        <w:rPr>
          <w:b/>
          <w:i/>
        </w:rPr>
        <w:t>“filepath”: “//server/path/to/logfile”,</w:t>
      </w:r>
    </w:p>
    <w:p w14:paraId="73A2D0A2" w14:textId="77777777" w:rsidR="00A17716" w:rsidRDefault="00A17716" w:rsidP="00A17716">
      <w:pPr>
        <w:ind w:firstLine="720"/>
        <w:rPr>
          <w:b/>
          <w:i/>
          <w:szCs w:val="22"/>
        </w:rPr>
      </w:pPr>
      <w:r>
        <w:rPr>
          <w:b/>
          <w:i/>
          <w:szCs w:val="22"/>
        </w:rPr>
        <w:t>“dbUri”: “mongodb://user:pass@host:port/MCCFApp1”,</w:t>
      </w:r>
    </w:p>
    <w:p w14:paraId="482AC2E6" w14:textId="77777777" w:rsidR="00A17716" w:rsidRDefault="00A17716" w:rsidP="00A17716">
      <w:pPr>
        <w:ind w:firstLine="720"/>
        <w:rPr>
          <w:b/>
          <w:i/>
        </w:rPr>
      </w:pPr>
      <w:r>
        <w:rPr>
          <w:b/>
          <w:i/>
          <w:szCs w:val="22"/>
        </w:rPr>
        <w:t xml:space="preserve"> </w:t>
      </w:r>
      <w:r>
        <w:rPr>
          <w:b/>
          <w:i/>
        </w:rPr>
        <w:t>“errorLoggingMethod”: “db”,</w:t>
      </w:r>
    </w:p>
    <w:p w14:paraId="2B83C8B3" w14:textId="77777777" w:rsidR="00A17716" w:rsidRDefault="00A17716" w:rsidP="00A17716">
      <w:pPr>
        <w:ind w:firstLine="720"/>
        <w:rPr>
          <w:b/>
          <w:i/>
        </w:rPr>
      </w:pPr>
      <w:r>
        <w:rPr>
          <w:b/>
          <w:i/>
        </w:rPr>
        <w:t>“infoLoggingMethod”: “ file”,</w:t>
      </w:r>
    </w:p>
    <w:p w14:paraId="79B73804" w14:textId="77777777" w:rsidR="00A17716" w:rsidRDefault="00A17716" w:rsidP="00A17716">
      <w:pPr>
        <w:ind w:firstLine="720"/>
        <w:rPr>
          <w:b/>
          <w:i/>
        </w:rPr>
      </w:pPr>
      <w:r>
        <w:rPr>
          <w:b/>
          <w:i/>
        </w:rPr>
        <w:t>“warnLoggingMethod”: “file”,</w:t>
      </w:r>
    </w:p>
    <w:p w14:paraId="04ECEC1D" w14:textId="77777777" w:rsidR="00A17716" w:rsidRDefault="00A17716" w:rsidP="00A17716">
      <w:pPr>
        <w:ind w:firstLine="720"/>
        <w:rPr>
          <w:b/>
          <w:i/>
        </w:rPr>
      </w:pPr>
      <w:r>
        <w:rPr>
          <w:b/>
          <w:i/>
        </w:rPr>
        <w:t>“debugLoggingMethod”: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037C8C">
      <w:pPr>
        <w:pStyle w:val="ListParagraph"/>
        <w:numPr>
          <w:ilvl w:val="0"/>
          <w:numId w:val="37"/>
        </w:numPr>
        <w:spacing w:before="0" w:after="0"/>
      </w:pPr>
      <w:r>
        <w:t xml:space="preserve">one of the </w:t>
      </w:r>
      <w:r>
        <w:rPr>
          <w:i/>
        </w:rPr>
        <w:t>syslog</w:t>
      </w:r>
      <w:r>
        <w:t xml:space="preserve"> logleves: </w:t>
      </w:r>
      <w:r>
        <w:rPr>
          <w:color w:val="3C3C3C"/>
        </w:rPr>
        <w:t>emerg</w:t>
      </w:r>
      <w:r>
        <w:t xml:space="preserve">, </w:t>
      </w:r>
      <w:r>
        <w:rPr>
          <w:color w:val="3C3C3C"/>
        </w:rPr>
        <w:t>alert</w:t>
      </w:r>
      <w:r>
        <w:t>, crit, error, warning, notice, info, or debug or</w:t>
      </w:r>
    </w:p>
    <w:p w14:paraId="4BFDD921" w14:textId="77777777" w:rsidR="00A17716" w:rsidRDefault="00A17716" w:rsidP="00037C8C">
      <w:pPr>
        <w:pStyle w:val="ListParagraph"/>
        <w:numPr>
          <w:ilvl w:val="0"/>
          <w:numId w:val="37"/>
        </w:numPr>
        <w:spacing w:before="0" w:after="0"/>
      </w:pPr>
      <w:r>
        <w:t xml:space="preserve">one of the </w:t>
      </w:r>
      <w:r>
        <w:rPr>
          <w:i/>
        </w:rPr>
        <w:t>npm</w:t>
      </w:r>
      <w:r>
        <w:t xml:space="preserve"> log levels: error, warn, info, verbose, debug, or silly</w:t>
      </w:r>
    </w:p>
    <w:p w14:paraId="647F9C08" w14:textId="77777777" w:rsidR="00A17716" w:rsidRDefault="00A17716" w:rsidP="00A17716"/>
    <w:p w14:paraId="0E91BEF8" w14:textId="77777777" w:rsidR="00A17716" w:rsidRDefault="00A17716" w:rsidP="00A17716">
      <w:r>
        <w:t>MCCFNodeCommonLogger will provide two methods called “</w:t>
      </w:r>
      <w:r>
        <w:rPr>
          <w:b/>
        </w:rPr>
        <w:t>log</w:t>
      </w:r>
      <w:r>
        <w:t>”.</w:t>
      </w:r>
    </w:p>
    <w:p w14:paraId="0857DE54" w14:textId="77777777" w:rsidR="00A17716" w:rsidRDefault="00A17716" w:rsidP="00A17716">
      <w:r>
        <w:t>One method will have two parameters (Log level and Message). (used by non Angular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The file logging.json will be read every time the .log method is called</w:t>
      </w:r>
    </w:p>
    <w:p w14:paraId="151E8FB9" w14:textId="77777777" w:rsidR="00A17716" w:rsidRDefault="00A17716" w:rsidP="00A17716">
      <w:r>
        <w:t>MCCFNodeCommonLogger will use the NPM module “winston” to impelement the actual logging feature (</w:t>
      </w:r>
      <w:hyperlink r:id="rId48" w:history="1">
        <w:r>
          <w:rPr>
            <w:rStyle w:val="Hyperlink"/>
          </w:rPr>
          <w:t>https://www.npmjs.com/package/winston</w:t>
        </w:r>
      </w:hyperlink>
      <w:r>
        <w:t>).</w:t>
      </w:r>
    </w:p>
    <w:p w14:paraId="507C56B1" w14:textId="77777777" w:rsidR="00A17716" w:rsidRDefault="00A17716" w:rsidP="00A17716">
      <w:pPr>
        <w:pStyle w:val="BodyText"/>
      </w:pPr>
      <w:r>
        <w:t>A log message created by winston will look like the following:</w:t>
      </w:r>
    </w:p>
    <w:p w14:paraId="4D169DC4" w14:textId="77777777" w:rsidR="00A17716" w:rsidRDefault="00A17716" w:rsidP="00A17716">
      <w:pPr>
        <w:pStyle w:val="BodyText"/>
      </w:pPr>
      <w:r>
        <w:rPr>
          <w:b/>
          <w:i/>
        </w:rPr>
        <w:t>{"level":"info","message":"this is a test","timestamp":"2017-05-11T14:13:11.006Z"}</w:t>
      </w:r>
    </w:p>
    <w:p w14:paraId="77AF3D65" w14:textId="77777777" w:rsidR="00A17716" w:rsidRDefault="00A17716" w:rsidP="00A17716">
      <w:r>
        <w:t>Not only will MCCFNodeCommonLogger provide logging when the log method is called, it will also provide logging in case of an uncaught exception (winston provides this feature and it can be implemented using the winston.handleExceptions function).</w:t>
      </w:r>
    </w:p>
    <w:p w14:paraId="18D339B0" w14:textId="77777777" w:rsidR="00A17716" w:rsidRDefault="00A17716" w:rsidP="00A17716">
      <w:r>
        <w:t>The following is an example of a message created in the exception logfile by winston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11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"uid":null,</w:t>
      </w:r>
    </w:p>
    <w:p w14:paraId="04919C9E" w14:textId="77777777" w:rsidR="00A17716" w:rsidRDefault="00A17716" w:rsidP="00A17716">
      <w:pPr>
        <w:rPr>
          <w:b/>
          <w:i/>
          <w:sz w:val="16"/>
          <w:szCs w:val="16"/>
        </w:rPr>
      </w:pPr>
      <w:r>
        <w:rPr>
          <w:b/>
          <w:i/>
          <w:sz w:val="16"/>
          <w:szCs w:val="16"/>
        </w:rPr>
        <w:t>      "gid":null,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"execPath":"C:\\Program Files\\nodejs\\node.exe",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xml:space="preserve">      "argv":[  </w:t>
      </w:r>
    </w:p>
    <w:p w14:paraId="056D16F5" w14:textId="77777777" w:rsidR="00A17716" w:rsidRDefault="00A17716" w:rsidP="00A17716">
      <w:pPr>
        <w:rPr>
          <w:b/>
          <w:i/>
          <w:sz w:val="16"/>
          <w:szCs w:val="16"/>
        </w:rPr>
      </w:pPr>
      <w:r>
        <w:rPr>
          <w:b/>
          <w:i/>
          <w:sz w:val="16"/>
          <w:szCs w:val="16"/>
        </w:rPr>
        <w:t>         "C:\\Program Files\\nodejs\\node.exe",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xml:space="preserve">      "memoryUsage":{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xml:space="preserve">   "os":{  </w:t>
      </w:r>
    </w:p>
    <w:p w14:paraId="1F87F561" w14:textId="77777777" w:rsidR="00A17716" w:rsidRDefault="00A17716" w:rsidP="00A17716">
      <w:pPr>
        <w:rPr>
          <w:b/>
          <w:i/>
          <w:sz w:val="16"/>
          <w:szCs w:val="16"/>
        </w:rPr>
      </w:pPr>
      <w:r>
        <w:rPr>
          <w:b/>
          <w:i/>
          <w:sz w:val="16"/>
          <w:szCs w:val="16"/>
        </w:rPr>
        <w:t xml:space="preserve">      "loadavg":[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"method":null,</w:t>
      </w:r>
    </w:p>
    <w:p w14:paraId="6376F9F7" w14:textId="77777777" w:rsidR="00A17716" w:rsidRDefault="00A17716" w:rsidP="00A17716">
      <w:pPr>
        <w:rPr>
          <w:b/>
          <w:i/>
          <w:sz w:val="16"/>
          <w:szCs w:val="16"/>
        </w:rPr>
      </w:pPr>
      <w:r>
        <w:rPr>
          <w:b/>
          <w:i/>
          <w:sz w:val="16"/>
          <w:szCs w:val="16"/>
        </w:rPr>
        <w:t>         "native":false</w:t>
      </w:r>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"file":"module.js",</w:t>
      </w:r>
    </w:p>
    <w:p w14:paraId="052F36D0" w14:textId="77777777" w:rsidR="00A17716" w:rsidRDefault="00A17716" w:rsidP="00A17716">
      <w:pPr>
        <w:rPr>
          <w:b/>
          <w:i/>
          <w:sz w:val="16"/>
          <w:szCs w:val="16"/>
        </w:rPr>
      </w:pPr>
      <w:r>
        <w:rPr>
          <w:b/>
          <w:i/>
          <w:sz w:val="16"/>
          <w:szCs w:val="16"/>
        </w:rPr>
        <w:t>         "function":"Module._compile",</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"method":"_compile",</w:t>
      </w:r>
    </w:p>
    <w:p w14:paraId="318204A0" w14:textId="77777777" w:rsidR="00A17716" w:rsidRDefault="00A17716" w:rsidP="00A17716">
      <w:pPr>
        <w:rPr>
          <w:b/>
          <w:i/>
          <w:sz w:val="16"/>
          <w:szCs w:val="16"/>
        </w:rPr>
      </w:pPr>
      <w:r>
        <w:rPr>
          <w:b/>
          <w:i/>
          <w:sz w:val="16"/>
          <w:szCs w:val="16"/>
        </w:rPr>
        <w:t>         "native":false</w:t>
      </w:r>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"ReferenceError: conole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Module._compile (module.js:570:32)",</w:t>
      </w:r>
    </w:p>
    <w:p w14:paraId="77F4C65E" w14:textId="77777777" w:rsidR="00A17716" w:rsidRDefault="00A17716" w:rsidP="00A17716">
      <w:pPr>
        <w:rPr>
          <w:b/>
          <w:i/>
          <w:sz w:val="16"/>
          <w:szCs w:val="16"/>
        </w:rPr>
      </w:pPr>
      <w:r>
        <w:rPr>
          <w:b/>
          <w:i/>
          <w:sz w:val="16"/>
          <w:szCs w:val="16"/>
        </w:rPr>
        <w:t>      "    at Object.Module._extensions..js (module.js:579:10)",</w:t>
      </w:r>
    </w:p>
    <w:p w14:paraId="046B0D0C" w14:textId="77777777" w:rsidR="00A17716" w:rsidRDefault="00A17716" w:rsidP="00A17716">
      <w:pPr>
        <w:rPr>
          <w:b/>
          <w:i/>
          <w:sz w:val="16"/>
          <w:szCs w:val="16"/>
        </w:rPr>
      </w:pPr>
      <w:r>
        <w:rPr>
          <w:b/>
          <w:i/>
          <w:sz w:val="16"/>
          <w:szCs w:val="16"/>
        </w:rPr>
        <w:t>      "    at Module.load (module.js:487:32)",</w:t>
      </w:r>
    </w:p>
    <w:p w14:paraId="19E03371" w14:textId="77777777" w:rsidR="00A17716" w:rsidRDefault="00A17716" w:rsidP="00A17716">
      <w:pPr>
        <w:rPr>
          <w:b/>
          <w:i/>
          <w:sz w:val="16"/>
          <w:szCs w:val="16"/>
        </w:rPr>
      </w:pPr>
      <w:r>
        <w:rPr>
          <w:b/>
          <w:i/>
          <w:sz w:val="16"/>
          <w:szCs w:val="16"/>
        </w:rPr>
        <w:t>      "    at tryModuleLoad (module.js:446:12)",</w:t>
      </w:r>
    </w:p>
    <w:p w14:paraId="492244BA" w14:textId="77777777" w:rsidR="00A17716" w:rsidRDefault="00A17716" w:rsidP="00A17716">
      <w:pPr>
        <w:rPr>
          <w:b/>
          <w:i/>
          <w:sz w:val="16"/>
          <w:szCs w:val="16"/>
        </w:rPr>
      </w:pPr>
      <w:r>
        <w:rPr>
          <w:b/>
          <w:i/>
          <w:sz w:val="16"/>
          <w:szCs w:val="16"/>
        </w:rPr>
        <w:t>      "    at Function.Module._load (module.js:438:3)",</w:t>
      </w:r>
    </w:p>
    <w:p w14:paraId="42B362C5" w14:textId="77777777" w:rsidR="00A17716" w:rsidRDefault="00A17716" w:rsidP="00A17716">
      <w:pPr>
        <w:rPr>
          <w:b/>
          <w:i/>
          <w:sz w:val="16"/>
          <w:szCs w:val="16"/>
        </w:rPr>
      </w:pPr>
      <w:r>
        <w:rPr>
          <w:b/>
          <w:i/>
          <w:sz w:val="16"/>
          <w:szCs w:val="16"/>
        </w:rPr>
        <w:t>      "    at Module.runMain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"level":"error",</w:t>
      </w:r>
    </w:p>
    <w:p w14:paraId="3994C1C5" w14:textId="77777777" w:rsidR="00A17716" w:rsidRDefault="00A17716" w:rsidP="00A17716">
      <w:pPr>
        <w:rPr>
          <w:b/>
          <w:i/>
          <w:sz w:val="16"/>
          <w:szCs w:val="16"/>
        </w:rPr>
      </w:pPr>
      <w:r>
        <w:rPr>
          <w:b/>
          <w:i/>
          <w:sz w:val="16"/>
          <w:szCs w:val="16"/>
        </w:rPr>
        <w:t>   "message":"uncaughtException: conole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r>
        <w:t>MCCFNodeCommonLogger will only log a message if the log level defined in the file logging.json and the log level in the log message match.</w:t>
      </w:r>
    </w:p>
    <w:p w14:paraId="3C2A2946" w14:textId="77777777" w:rsidR="00A17716" w:rsidRDefault="00A17716" w:rsidP="00A17716">
      <w:r>
        <w:t>There will be a log file for each log level that is defined in the file logging.json.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r>
        <w:rPr>
          <w:b/>
        </w:rPr>
        <w:t>Fileshare for Log Files</w:t>
      </w:r>
    </w:p>
    <w:p w14:paraId="4CEDCDBD" w14:textId="77777777" w:rsidR="00A17716" w:rsidRDefault="00A17716" w:rsidP="00A17716">
      <w:r>
        <w:t>The fileshare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Rotation of files will be done by the server that manages the fileshare. (set up by operations)</w:t>
      </w:r>
    </w:p>
    <w:p w14:paraId="527A90EA" w14:textId="77777777" w:rsidR="00A17716" w:rsidRDefault="00A17716" w:rsidP="00A17716">
      <w:r>
        <w:t>Access to logfiles and the fileshare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Each MCCF Node.js app that uses the MCCFNodeCommonLogger will need to add it to its dependencies and will provide a logging.json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“MCCFNodeCommonLogger”. Each Node.js app provides a file called logging.json and utilizes the .log method for logging purposes.</w:t>
      </w:r>
    </w:p>
    <w:p w14:paraId="57130087" w14:textId="6BCA1AE9" w:rsidR="00A17716" w:rsidRDefault="00A17716" w:rsidP="00A17716">
      <w:r>
        <w:t>Depending on the configuration in logging.json, the logfile gets written to the file share, which rotates and archives the logfiles or the log message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Product owners will be able to view the logfiles in the log UI. They will also have to be authenticated in order to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Angular dependency injection will allow a developer to get an instance of the LoggerService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constructor(private configService: ConfigService, private loggerService: LoggerService)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Early in the Angular boot-process (e.g. app.component.ts),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Later, at any point in Angular, the LoggerService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r>
        <w:rPr>
          <w:i/>
          <w:color w:val="000000"/>
        </w:rPr>
        <w:t>this.loggerService.error("(sample error)", "(app id)")</w:t>
      </w:r>
    </w:p>
    <w:p w14:paraId="5FC66379" w14:textId="77777777" w:rsidR="00A17716" w:rsidRDefault="00A17716" w:rsidP="00A17716">
      <w:pPr>
        <w:rPr>
          <w:i/>
          <w:color w:val="000000"/>
        </w:rPr>
      </w:pPr>
      <w:r>
        <w:rPr>
          <w:i/>
          <w:color w:val="000000"/>
        </w:rPr>
        <w:t>    this.loggerService.warn("(sample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this.loggerService.debug("(sample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Once a service-endpoint is setup to listen for logs messages, an HttpOutputProvider would be created to send log messages to the service-endpoint via HTTP POST /api/log. The details of the service are black-boxed from the perspective of the client-side application.</w:t>
      </w:r>
    </w:p>
    <w:p w14:paraId="11FBE2F2" w14:textId="43775042" w:rsidR="00A17716" w:rsidRDefault="00A17716" w:rsidP="00A17716">
      <w:r>
        <w:rPr>
          <w:color w:val="000000"/>
        </w:rPr>
        <w:t xml:space="preserve">This express-driven node service will be using the </w:t>
      </w:r>
      <w:r>
        <w:t xml:space="preserve">MCCFNodeCommonLogger to do the </w:t>
      </w:r>
      <w:r w:rsidR="000F7862">
        <w:t>server-side</w:t>
      </w:r>
      <w:r>
        <w:t xml:space="preserve"> logging for Angular applications. It will have </w:t>
      </w:r>
      <w:r>
        <w:rPr>
          <w:b/>
        </w:rPr>
        <w:t>one</w:t>
      </w:r>
      <w:r>
        <w:t xml:space="preserve"> logging.json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1062" w:name="_Toc53600284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1062"/>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1063" w:name="_Toc53600284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1063"/>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037C8C">
      <w:pPr>
        <w:pStyle w:val="BodyText"/>
        <w:numPr>
          <w:ilvl w:val="0"/>
          <w:numId w:val="40"/>
        </w:numPr>
      </w:pPr>
      <w:r w:rsidRPr="00AC62A1">
        <w:t>Name: Name of the endpoint in the health monitoring system configuration</w:t>
      </w:r>
    </w:p>
    <w:p w14:paraId="39ED237A" w14:textId="77777777" w:rsidR="00A17716" w:rsidRPr="00AC62A1" w:rsidRDefault="00A17716" w:rsidP="00037C8C">
      <w:pPr>
        <w:pStyle w:val="BodyText"/>
        <w:numPr>
          <w:ilvl w:val="0"/>
          <w:numId w:val="40"/>
        </w:numPr>
      </w:pPr>
      <w:r w:rsidRPr="00AC62A1">
        <w:t>Address/Path to the health endpoint</w:t>
      </w:r>
    </w:p>
    <w:p w14:paraId="5976C0A8" w14:textId="77777777" w:rsidR="00A17716" w:rsidRPr="00AC62A1" w:rsidRDefault="00A17716" w:rsidP="00037C8C">
      <w:pPr>
        <w:pStyle w:val="BodyText"/>
        <w:numPr>
          <w:ilvl w:val="0"/>
          <w:numId w:val="40"/>
        </w:numPr>
      </w:pPr>
      <w:r w:rsidRPr="00AC62A1">
        <w:t>Protocol used: HTTP, HTTPS, etc.</w:t>
      </w:r>
    </w:p>
    <w:p w14:paraId="3BC9D5DB" w14:textId="77777777" w:rsidR="00A17716" w:rsidRPr="00AC62A1" w:rsidRDefault="00A17716" w:rsidP="00037C8C">
      <w:pPr>
        <w:pStyle w:val="BodyText"/>
        <w:numPr>
          <w:ilvl w:val="0"/>
          <w:numId w:val="40"/>
        </w:numPr>
      </w:pPr>
      <w:r w:rsidRPr="00AC62A1">
        <w:t>Request interval (in seconds)</w:t>
      </w:r>
    </w:p>
    <w:p w14:paraId="491E10D1" w14:textId="77777777" w:rsidR="00A17716" w:rsidRPr="00AC62A1" w:rsidRDefault="00A17716" w:rsidP="00037C8C">
      <w:pPr>
        <w:pStyle w:val="BodyText"/>
        <w:numPr>
          <w:ilvl w:val="0"/>
          <w:numId w:val="40"/>
        </w:numPr>
      </w:pPr>
      <w:r w:rsidRPr="00AC62A1">
        <w:t>Timeout: Interval in seconds (how long to wait for response from endpoint)</w:t>
      </w:r>
    </w:p>
    <w:p w14:paraId="21780F19" w14:textId="77777777" w:rsidR="00A17716" w:rsidRPr="00AC62A1" w:rsidRDefault="00A17716" w:rsidP="00037C8C">
      <w:pPr>
        <w:pStyle w:val="BodyText"/>
        <w:numPr>
          <w:ilvl w:val="0"/>
          <w:numId w:val="40"/>
        </w:numPr>
      </w:pPr>
      <w:r w:rsidRPr="00AC62A1">
        <w:t>Failure threshold</w:t>
      </w:r>
    </w:p>
    <w:p w14:paraId="15E7FE83" w14:textId="77777777" w:rsidR="00A17716" w:rsidRPr="00AC62A1" w:rsidRDefault="00A17716" w:rsidP="00037C8C">
      <w:pPr>
        <w:pStyle w:val="BodyText"/>
        <w:numPr>
          <w:ilvl w:val="0"/>
          <w:numId w:val="40"/>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534ED84E" w:rsidR="00A17716" w:rsidRPr="00AC62A1" w:rsidRDefault="00A17716" w:rsidP="00A17716">
      <w:pPr>
        <w:pStyle w:val="BodyText"/>
      </w:pPr>
      <w:r w:rsidRPr="00AC62A1">
        <w:t xml:space="preserve">If the health endpoint doesn’t respond in the timeout interval defined in the configuration or if the endpoint returns an error (e.g. != HTTP 200), the health monitor will count the number of consecutive requests that the health endpoint hasn’t responded to or </w:t>
      </w:r>
      <w:r w:rsidR="009C3A87">
        <w:t xml:space="preserve">for which </w:t>
      </w:r>
      <w:r w:rsidRPr="00AC62A1">
        <w:t>an error</w:t>
      </w:r>
      <w:r w:rsidR="009C3A87">
        <w:t xml:space="preserve"> has been returned</w:t>
      </w:r>
      <w:r w:rsidRPr="00AC62A1">
        <w:t>.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1064" w:name="_Toc53600284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1064"/>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037C8C">
      <w:pPr>
        <w:pStyle w:val="BodyText"/>
        <w:numPr>
          <w:ilvl w:val="0"/>
          <w:numId w:val="40"/>
        </w:numPr>
      </w:pPr>
      <w:r w:rsidRPr="00AC62A1">
        <w:t>Health endpoint name</w:t>
      </w:r>
    </w:p>
    <w:p w14:paraId="2EFD321C" w14:textId="77777777" w:rsidR="00A17716" w:rsidRPr="00AC62A1" w:rsidRDefault="00A17716" w:rsidP="00037C8C">
      <w:pPr>
        <w:pStyle w:val="BodyText"/>
        <w:numPr>
          <w:ilvl w:val="0"/>
          <w:numId w:val="40"/>
        </w:numPr>
      </w:pPr>
      <w:r w:rsidRPr="00AC62A1">
        <w:t>Request</w:t>
      </w:r>
    </w:p>
    <w:p w14:paraId="42782826" w14:textId="77777777" w:rsidR="00A17716" w:rsidRPr="00AC62A1" w:rsidRDefault="00A17716" w:rsidP="00037C8C">
      <w:pPr>
        <w:pStyle w:val="BodyText"/>
        <w:numPr>
          <w:ilvl w:val="0"/>
          <w:numId w:val="40"/>
        </w:numPr>
      </w:pPr>
      <w:r w:rsidRPr="00AC62A1">
        <w:t>Response: If timeout, then blank</w:t>
      </w:r>
    </w:p>
    <w:p w14:paraId="16A91AB1" w14:textId="77777777" w:rsidR="00A17716" w:rsidRPr="00AC62A1" w:rsidRDefault="00A17716" w:rsidP="00037C8C">
      <w:pPr>
        <w:pStyle w:val="BodyText"/>
        <w:numPr>
          <w:ilvl w:val="0"/>
          <w:numId w:val="40"/>
        </w:numPr>
      </w:pPr>
      <w:r w:rsidRPr="00AC62A1">
        <w:t>Successful: true/false (true if timeout)</w:t>
      </w:r>
    </w:p>
    <w:p w14:paraId="7071A674" w14:textId="77777777" w:rsidR="00A17716" w:rsidRPr="00AC62A1" w:rsidRDefault="00A17716" w:rsidP="00037C8C">
      <w:pPr>
        <w:pStyle w:val="BodyText"/>
        <w:numPr>
          <w:ilvl w:val="0"/>
          <w:numId w:val="40"/>
        </w:numPr>
      </w:pPr>
      <w:r w:rsidRPr="00AC62A1">
        <w:t>Failure threshold count</w:t>
      </w:r>
    </w:p>
    <w:p w14:paraId="530BAC25" w14:textId="77777777" w:rsidR="00A17716" w:rsidRPr="00AC62A1" w:rsidRDefault="00A17716" w:rsidP="00037C8C">
      <w:pPr>
        <w:pStyle w:val="BodyText"/>
        <w:numPr>
          <w:ilvl w:val="0"/>
          <w:numId w:val="40"/>
        </w:numPr>
      </w:pPr>
      <w:r w:rsidRPr="00AC62A1">
        <w:t>Timestamp</w:t>
      </w:r>
    </w:p>
    <w:p w14:paraId="01D7F8F6" w14:textId="4E674149" w:rsidR="00A17716" w:rsidRPr="00AC62A1" w:rsidRDefault="00A17716" w:rsidP="00A17716">
      <w:pPr>
        <w:pStyle w:val="BodyText"/>
      </w:pPr>
      <w:r w:rsidRPr="00AC62A1">
        <w:lastRenderedPageBreak/>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1065" w:name="_Toc535565075"/>
      <w:r>
        <w:t>User Interfaces</w:t>
      </w:r>
      <w:bookmarkEnd w:id="1065"/>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30" type="#_x0000_t75" style="width:78.85pt;height:50.7pt" o:ole="">
            <v:imagedata r:id="rId52" o:title=""/>
          </v:shape>
          <o:OLEObject Type="Embed" ProgID="AcroExch.Document.DC" ShapeID="_x0000_i1030" DrawAspect="Icon" ObjectID="_1612070643" r:id="rId53"/>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31" type="#_x0000_t75" style="width:100.85pt;height:64.5pt" o:ole="">
            <v:imagedata r:id="rId54" o:title=""/>
          </v:shape>
          <o:OLEObject Type="Embed" ProgID="AcroExch.Document.DC" ShapeID="_x0000_i1031" DrawAspect="Icon" ObjectID="_1612070644" r:id="rId55"/>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5F4151B3" w14:textId="77777777" w:rsidR="00777536" w:rsidRDefault="00A17716" w:rsidP="00A17716">
      <w:pPr>
        <w:pStyle w:val="Caption"/>
        <w:rPr>
          <w:rFonts w:ascii="Arial" w:hAnsi="Arial" w:cs="Arial"/>
        </w:rPr>
      </w:pPr>
      <w:bookmarkStart w:id="1066" w:name="_Toc53600285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bookmarkEnd w:id="1066"/>
    </w:p>
    <w:p w14:paraId="2AF446B4" w14:textId="33A515C7" w:rsidR="00A17716" w:rsidRPr="009C1A65" w:rsidRDefault="00A17716" w:rsidP="00777536">
      <w:r w:rsidRPr="009C1A65">
        <w:rPr>
          <w:noProof/>
        </w:rPr>
        <w:drawing>
          <wp:inline distT="0" distB="0" distL="0" distR="0" wp14:anchorId="1B996314" wp14:editId="0331A669">
            <wp:extent cx="4087368" cy="4434840"/>
            <wp:effectExtent l="57150" t="57150" r="46990" b="41910"/>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4087368" cy="4434840"/>
                    </a:xfrm>
                    <a:prstGeom prst="rect">
                      <a:avLst/>
                    </a:prstGeom>
                    <a:scene3d>
                      <a:camera prst="orthographicFront"/>
                      <a:lightRig rig="threePt" dir="t"/>
                    </a:scene3d>
                    <a:sp3d>
                      <a:bevelT w="152400" h="50800" prst="softRound"/>
                    </a:sp3d>
                  </pic:spPr>
                </pic:pic>
              </a:graphicData>
            </a:graphic>
          </wp:inline>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bookmarkStart w:id="1067" w:name="_Toc53600285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1067"/>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1068" w:name="_Toc536002852"/>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1068"/>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1069" w:name="_Toc53600285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1069"/>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75E429B0" w:rsidR="00B82D70" w:rsidRDefault="00F00C1E" w:rsidP="00F00C1E">
            <w:pPr>
              <w:rPr>
                <w:b/>
                <w:bCs/>
              </w:rPr>
            </w:pPr>
            <w:r>
              <w:rPr>
                <w:b/>
                <w:bCs/>
                <w:noProof/>
              </w:rPr>
              <w:lastRenderedPageBreak/>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r w:rsidR="008C4450">
              <w:rPr>
                <w:b/>
                <w:bCs/>
                <w:noProof/>
              </w:rPr>
              <w:drawing>
                <wp:inline distT="0" distB="0" distL="0" distR="0" wp14:anchorId="16441750" wp14:editId="51168B78">
                  <wp:extent cx="3116317" cy="3612489"/>
                  <wp:effectExtent l="0" t="0" r="8255" b="7620"/>
                  <wp:docPr id="26" name="Picture 26" descr="C:\TAS Wireframes\5_11_20118\Syste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System Hom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17735" cy="3614133"/>
                          </a:xfrm>
                          <a:prstGeom prst="rect">
                            <a:avLst/>
                          </a:prstGeom>
                          <a:noFill/>
                          <a:ln>
                            <a:noFill/>
                          </a:ln>
                        </pic:spPr>
                      </pic:pic>
                    </a:graphicData>
                  </a:graphic>
                </wp:inline>
              </w:drawing>
            </w:r>
          </w:p>
        </w:tc>
        <w:tc>
          <w:tcPr>
            <w:tcW w:w="5188" w:type="dxa"/>
          </w:tcPr>
          <w:p w14:paraId="4F1F6270" w14:textId="1CA0C563"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r>
              <w:rPr>
                <w:b/>
                <w:bCs/>
                <w:noProof/>
              </w:rPr>
              <w:drawing>
                <wp:inline distT="0" distB="0" distL="0" distR="0" wp14:anchorId="4616123C" wp14:editId="0CCDE451">
                  <wp:extent cx="3138185" cy="3637504"/>
                  <wp:effectExtent l="0" t="0" r="5080" b="1270"/>
                  <wp:docPr id="30" name="Picture 30" descr="C:\TAS Wireframes\5_11_20118\IAM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IAM Manag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35765" cy="3634700"/>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1070" w:name="_Toc53600285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1070"/>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037C8C">
      <w:pPr>
        <w:numPr>
          <w:ilvl w:val="0"/>
          <w:numId w:val="39"/>
        </w:numPr>
      </w:pPr>
      <w:r w:rsidRPr="00034C3A">
        <w:t>errors[]</w:t>
      </w:r>
    </w:p>
    <w:p w14:paraId="2ACE36E8" w14:textId="77777777" w:rsidR="00A17716" w:rsidRPr="00034C3A" w:rsidRDefault="00A17716" w:rsidP="00037C8C">
      <w:pPr>
        <w:numPr>
          <w:ilvl w:val="1"/>
          <w:numId w:val="39"/>
        </w:numPr>
      </w:pPr>
      <w:r w:rsidRPr="00034C3A">
        <w:t>errorCode</w:t>
      </w:r>
    </w:p>
    <w:p w14:paraId="441D208C" w14:textId="77777777" w:rsidR="00A17716" w:rsidRPr="00034C3A" w:rsidRDefault="00A17716" w:rsidP="00037C8C">
      <w:pPr>
        <w:numPr>
          <w:ilvl w:val="1"/>
          <w:numId w:val="39"/>
        </w:numPr>
      </w:pPr>
      <w:r w:rsidRPr="00034C3A">
        <w:t>errorMessageUser</w:t>
      </w:r>
    </w:p>
    <w:p w14:paraId="2C767287" w14:textId="77777777" w:rsidR="00A17716" w:rsidRPr="00034C3A" w:rsidRDefault="00A17716" w:rsidP="00037C8C">
      <w:pPr>
        <w:numPr>
          <w:ilvl w:val="1"/>
          <w:numId w:val="39"/>
        </w:numPr>
      </w:pPr>
      <w:r w:rsidRPr="00034C3A">
        <w:t>errorMessageTechnical</w:t>
      </w:r>
    </w:p>
    <w:p w14:paraId="57146C73" w14:textId="77777777" w:rsidR="00A17716" w:rsidRPr="00034C3A" w:rsidRDefault="00A17716" w:rsidP="00037C8C">
      <w:pPr>
        <w:numPr>
          <w:ilvl w:val="0"/>
          <w:numId w:val="39"/>
        </w:numPr>
      </w:pPr>
      <w:r w:rsidRPr="00034C3A">
        <w:t>contacts[]</w:t>
      </w:r>
    </w:p>
    <w:p w14:paraId="45915596" w14:textId="77777777" w:rsidR="00A17716" w:rsidRPr="00034C3A" w:rsidRDefault="00A17716" w:rsidP="00037C8C">
      <w:pPr>
        <w:numPr>
          <w:ilvl w:val="1"/>
          <w:numId w:val="39"/>
        </w:numPr>
      </w:pPr>
      <w:r w:rsidRPr="00034C3A">
        <w:t>application</w:t>
      </w:r>
    </w:p>
    <w:p w14:paraId="738D4537" w14:textId="77777777" w:rsidR="00A17716" w:rsidRPr="00034C3A" w:rsidRDefault="00A17716" w:rsidP="00037C8C">
      <w:pPr>
        <w:numPr>
          <w:ilvl w:val="1"/>
          <w:numId w:val="39"/>
        </w:numPr>
      </w:pPr>
      <w:r w:rsidRPr="00034C3A">
        <w:lastRenderedPageBreak/>
        <w:t>contact</w:t>
      </w:r>
    </w:p>
    <w:p w14:paraId="0DA53423" w14:textId="77777777" w:rsidR="00A17716" w:rsidRPr="00034C3A" w:rsidRDefault="00A17716" w:rsidP="00037C8C">
      <w:pPr>
        <w:numPr>
          <w:ilvl w:val="2"/>
          <w:numId w:val="39"/>
        </w:numPr>
      </w:pPr>
      <w:r w:rsidRPr="00034C3A">
        <w:t>name</w:t>
      </w:r>
    </w:p>
    <w:p w14:paraId="15CDDE96" w14:textId="77777777" w:rsidR="00A17716" w:rsidRPr="00034C3A" w:rsidRDefault="00A17716" w:rsidP="00037C8C">
      <w:pPr>
        <w:numPr>
          <w:ilvl w:val="2"/>
          <w:numId w:val="39"/>
        </w:numPr>
      </w:pPr>
      <w:r w:rsidRPr="00034C3A">
        <w:t>email</w:t>
      </w:r>
    </w:p>
    <w:p w14:paraId="15E0D8FE" w14:textId="77777777" w:rsidR="00A17716" w:rsidRPr="00034C3A" w:rsidRDefault="00A17716" w:rsidP="00A17716">
      <w:r w:rsidRPr="00034C3A">
        <w:t xml:space="preserve">The name of the configuration file will be </w:t>
      </w:r>
      <w:r w:rsidRPr="00034C3A">
        <w:rPr>
          <w:b/>
          <w:i/>
        </w:rPr>
        <w:t>errorConfig.json</w:t>
      </w:r>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"errorCode": "HTTP 500",</w:t>
      </w:r>
    </w:p>
    <w:p w14:paraId="714785CF" w14:textId="77777777" w:rsidR="00A17716" w:rsidRPr="00034C3A" w:rsidRDefault="00A17716" w:rsidP="00A17716">
      <w:pPr>
        <w:rPr>
          <w:b/>
          <w:i/>
        </w:rPr>
      </w:pPr>
      <w:r w:rsidRPr="00034C3A">
        <w:rPr>
          <w:b/>
          <w:i/>
        </w:rPr>
        <w:t xml:space="preserve">      "errorMessageUser": "good error message that denotes what is occurring",</w:t>
      </w:r>
    </w:p>
    <w:p w14:paraId="5FE55A99" w14:textId="77777777" w:rsidR="00A17716" w:rsidRPr="00034C3A" w:rsidRDefault="00A17716" w:rsidP="00A17716">
      <w:pPr>
        <w:rPr>
          <w:b/>
          <w:i/>
        </w:rPr>
      </w:pPr>
      <w:r w:rsidRPr="00034C3A">
        <w:rPr>
          <w:b/>
          <w:i/>
        </w:rPr>
        <w:t xml:space="preserve">      "errorMessageTechnical":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"errorCode": "HTTP 501",</w:t>
      </w:r>
    </w:p>
    <w:p w14:paraId="4F347665" w14:textId="77777777" w:rsidR="00A17716" w:rsidRPr="00034C3A" w:rsidRDefault="00A17716" w:rsidP="00A17716">
      <w:pPr>
        <w:rPr>
          <w:b/>
          <w:i/>
        </w:rPr>
      </w:pPr>
      <w:r w:rsidRPr="00034C3A">
        <w:rPr>
          <w:b/>
          <w:i/>
        </w:rPr>
        <w:t xml:space="preserve">      "errorMessageUser": "good error message that denotes what is occurring",</w:t>
      </w:r>
    </w:p>
    <w:p w14:paraId="2AAEE446" w14:textId="77777777" w:rsidR="00A17716" w:rsidRPr="00034C3A" w:rsidRDefault="00A17716" w:rsidP="00A17716">
      <w:pPr>
        <w:rPr>
          <w:b/>
          <w:i/>
        </w:rPr>
      </w:pPr>
      <w:r w:rsidRPr="00034C3A">
        <w:rPr>
          <w:b/>
          <w:i/>
        </w:rPr>
        <w:t xml:space="preserve">      "errorMessageTechnical":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"errorCode": "timeoutVistA",</w:t>
      </w:r>
    </w:p>
    <w:p w14:paraId="05AECDB4" w14:textId="77777777" w:rsidR="00A17716" w:rsidRPr="00034C3A" w:rsidRDefault="00A17716" w:rsidP="00A17716">
      <w:pPr>
        <w:rPr>
          <w:b/>
          <w:i/>
        </w:rPr>
      </w:pPr>
      <w:r w:rsidRPr="00034C3A">
        <w:rPr>
          <w:b/>
          <w:i/>
        </w:rPr>
        <w:t xml:space="preserve">      "errorMessageUser": "A timeout occured while accessing VistA. Please try again later.",</w:t>
      </w:r>
    </w:p>
    <w:p w14:paraId="1E161ED3" w14:textId="77777777" w:rsidR="00A17716" w:rsidRPr="00034C3A" w:rsidRDefault="00A17716" w:rsidP="00A17716">
      <w:pPr>
        <w:rPr>
          <w:b/>
          <w:i/>
        </w:rPr>
      </w:pPr>
      <w:r w:rsidRPr="00034C3A">
        <w:rPr>
          <w:b/>
          <w:i/>
        </w:rPr>
        <w:t xml:space="preserve">      "errorMessageTechnical":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"errorCode": "default",</w:t>
      </w:r>
    </w:p>
    <w:p w14:paraId="25567642" w14:textId="77777777" w:rsidR="00A17716" w:rsidRPr="00034C3A" w:rsidRDefault="00A17716" w:rsidP="00A17716">
      <w:pPr>
        <w:rPr>
          <w:b/>
          <w:i/>
        </w:rPr>
      </w:pPr>
      <w:r w:rsidRPr="00034C3A">
        <w:rPr>
          <w:b/>
          <w:i/>
        </w:rPr>
        <w:t xml:space="preserve">      "errorMessageUser":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"errorMessageTechnical":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LastName",</w:t>
      </w:r>
    </w:p>
    <w:p w14:paraId="1AC01AD5" w14:textId="77777777" w:rsidR="00A17716" w:rsidRPr="00034C3A" w:rsidRDefault="00A17716" w:rsidP="00A17716">
      <w:pPr>
        <w:rPr>
          <w:b/>
          <w:i/>
        </w:rPr>
      </w:pPr>
      <w:r w:rsidRPr="00034C3A">
        <w:rPr>
          <w:b/>
          <w:i/>
        </w:rPr>
        <w:lastRenderedPageBreak/>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LastName",</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If an application wants to use the shared component, a system admin (yet to be defined) must be notified, so he/she can add the contact information to the errorConfig.json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12CD0A7F" w:rsidR="00A17716" w:rsidRPr="00034C3A" w:rsidRDefault="00A17716" w:rsidP="00A17716">
      <w:r w:rsidRPr="00034C3A">
        <w:t xml:space="preserve">If a UI error occurs the application must catch that error and pass it to its instance of the shared component. The shared component will create a </w:t>
      </w:r>
      <w:r w:rsidR="000F7862" w:rsidRPr="00034C3A">
        <w:t>pop-up</w:t>
      </w:r>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1071" w:name="_Toc53600285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1071"/>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5F185BAA" w:rsidR="00A17716" w:rsidRPr="00034C3A" w:rsidRDefault="00A17716" w:rsidP="00A17716">
      <w:r w:rsidRPr="00034C3A">
        <w:t>When clicking the ‘Notify Contact’ button on the pop up,</w:t>
      </w:r>
      <w:r w:rsidR="009C3A87">
        <w:t xml:space="preserve"> </w:t>
      </w:r>
      <w:r w:rsidRPr="00034C3A">
        <w:t>the shared component will send an email to the contact (errorConfig.json - errorConfig.contact.email). Email messaging will use the SMTP server implemented in the TAS Platform. When clicking the ‘Close’ button, the pop up will close.</w:t>
      </w:r>
    </w:p>
    <w:p w14:paraId="49A31FFD" w14:textId="77777777" w:rsidR="00A17716" w:rsidRPr="00034C3A" w:rsidRDefault="00A17716" w:rsidP="00A17716">
      <w:r w:rsidRPr="00034C3A">
        <w:t>The email that will be sent to the contact (errorConfig.json - contacts.contact.email)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r w:rsidRPr="00034C3A">
        <w:t xml:space="preserve">ErrorDescription: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540B77">
        <w:trPr>
          <w:cantSplit/>
          <w:tblHeader/>
        </w:trPr>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7F645873" w14:textId="77777777" w:rsidR="00A17716" w:rsidRPr="00540B77" w:rsidRDefault="00A17716" w:rsidP="00540B77">
            <w:pPr>
              <w:pStyle w:val="TableHeading"/>
            </w:pPr>
            <w:r w:rsidRPr="00540B77">
              <w:t>Email content</w:t>
            </w:r>
          </w:p>
        </w:tc>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47A21F00" w14:textId="77777777" w:rsidR="00A17716" w:rsidRPr="00540B77" w:rsidRDefault="00A17716" w:rsidP="00540B77">
            <w:pPr>
              <w:pStyle w:val="TableHeading"/>
            </w:pPr>
            <w:r w:rsidRPr="00540B77">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3E6A4B">
            <w:pPr>
              <w:pStyle w:val="TableText"/>
            </w:pPr>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3E6A4B">
            <w:pPr>
              <w:pStyle w:val="TableText"/>
            </w:pPr>
            <w:r w:rsidRPr="00034C3A">
              <w:t>errorConfig.json – contacts.application</w:t>
            </w:r>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3E6A4B">
            <w:pPr>
              <w:pStyle w:val="TableText"/>
            </w:pPr>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3E6A4B">
            <w:pPr>
              <w:pStyle w:val="TableText"/>
            </w:pPr>
            <w:r w:rsidRPr="00034C3A">
              <w:t>errorConfig.json – errors.errorCode</w:t>
            </w:r>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3E6A4B">
            <w:pPr>
              <w:pStyle w:val="TableText"/>
              <w:rPr>
                <w:i/>
              </w:rPr>
            </w:pPr>
            <w:r w:rsidRPr="00034C3A">
              <w:t>ErrorDescription</w:t>
            </w:r>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3E6A4B">
            <w:pPr>
              <w:pStyle w:val="TableText"/>
              <w:rPr>
                <w:i/>
              </w:rPr>
            </w:pPr>
            <w:r w:rsidRPr="00034C3A">
              <w:t>errorConfig.json – errors.errorMesssageTechnical</w:t>
            </w:r>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3E6A4B">
            <w:pPr>
              <w:pStyle w:val="TableText"/>
            </w:pPr>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3E6A4B">
            <w:pPr>
              <w:pStyle w:val="TableText"/>
            </w:pPr>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3E6A4B">
            <w:pPr>
              <w:pStyle w:val="TableText"/>
            </w:pPr>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3E6A4B">
            <w:pPr>
              <w:pStyle w:val="TableText"/>
            </w:pPr>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3E6A4B">
            <w:pPr>
              <w:pStyle w:val="TableText"/>
            </w:pPr>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3E6A4B">
            <w:pPr>
              <w:pStyle w:val="TableText"/>
            </w:pPr>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1072" w:name="_Toc53600285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1072"/>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If an error prevents the email from being sent successfully, the pop up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83"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1073" w:name="_Toc53600285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1073"/>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visual message notifying users that they are leaving the TAS website. See Angular 2 Router service. </w:t>
      </w:r>
      <w:hyperlink r:id="rId85"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1074" w:name="_Toc53600285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1074"/>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FC7D2B" w:rsidRDefault="00FC7D2B"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6D3E0E" id="_x0000_t202" coordsize="21600,21600" o:spt="202" path="m,l,21600r21600,l21600,xe">
                <v:stroke joinstyle="miter"/>
                <v:path gradientshapeok="t" o:connecttype="rect"/>
              </v:shapetype>
              <v:shape id="Text Box 407" o:spid="_x0000_s1026"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" strokecolor="white [3212]">
                <v:textbox style="mso-fit-shape-to-text:t">
                  <w:txbxContent>
                    <w:p w14:paraId="657B017A" w14:textId="77777777" w:rsidR="00FC7D2B" w:rsidRDefault="00FC7D2B"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FC7D2B" w:rsidRDefault="00FC7D2B"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7"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WKw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" strokecolor="white [3212]">
                <v:textbox style="mso-fit-shape-to-text:t">
                  <w:txbxContent>
                    <w:p w14:paraId="5598E1B2" w14:textId="77777777" w:rsidR="00FC7D2B" w:rsidRDefault="00FC7D2B"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FC7D2B" w:rsidRDefault="00FC7D2B"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8"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CAV/I8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FC7D2B" w:rsidRDefault="00FC7D2B"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FC7D2B" w:rsidRDefault="00FC7D2B"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29"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" fillcolor="white [3201]" strokecolor="black [3213]" strokeweight="2pt">
                <v:textbox style="mso-fit-shape-to-text:t">
                  <w:txbxContent>
                    <w:p w14:paraId="0286B18C" w14:textId="77777777" w:rsidR="00FC7D2B" w:rsidRDefault="00FC7D2B"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037C8C">
      <w:pPr>
        <w:pStyle w:val="BodyText"/>
        <w:numPr>
          <w:ilvl w:val="0"/>
          <w:numId w:val="38"/>
        </w:numPr>
        <w:spacing w:before="120"/>
      </w:pPr>
      <w:r>
        <w:lastRenderedPageBreak/>
        <w:t>Date from (date/time picker)</w:t>
      </w:r>
    </w:p>
    <w:p w14:paraId="241B61C2" w14:textId="77777777" w:rsidR="00A17716" w:rsidRDefault="00A17716" w:rsidP="00037C8C">
      <w:pPr>
        <w:pStyle w:val="BodyText"/>
        <w:numPr>
          <w:ilvl w:val="0"/>
          <w:numId w:val="38"/>
        </w:numPr>
        <w:spacing w:before="120"/>
      </w:pPr>
      <w:r>
        <w:t>Date to (date/time picker)</w:t>
      </w:r>
    </w:p>
    <w:p w14:paraId="49820DF7" w14:textId="77777777" w:rsidR="00A17716" w:rsidRDefault="00A17716" w:rsidP="00037C8C">
      <w:pPr>
        <w:pStyle w:val="BodyText"/>
        <w:numPr>
          <w:ilvl w:val="0"/>
          <w:numId w:val="38"/>
        </w:numPr>
        <w:spacing w:before="120"/>
      </w:pPr>
      <w:r>
        <w:t>Log level (drop down menu, multiple selections possible)</w:t>
      </w:r>
    </w:p>
    <w:p w14:paraId="1D5EA94E" w14:textId="77777777" w:rsidR="00A17716" w:rsidRDefault="00A17716" w:rsidP="00037C8C">
      <w:pPr>
        <w:pStyle w:val="BodyText"/>
        <w:numPr>
          <w:ilvl w:val="0"/>
          <w:numId w:val="38"/>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44816512" w:rsidR="00A17716" w:rsidRDefault="00A17716" w:rsidP="00A17716">
      <w:pPr>
        <w:pStyle w:val="BodyText"/>
      </w:pPr>
      <w:r>
        <w:t xml:space="preserve">There will be a reset button that clears the search criteria. When no search criteria </w:t>
      </w:r>
      <w:r w:rsidR="000F7862">
        <w:t>are</w:t>
      </w:r>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037C8C">
      <w:pPr>
        <w:pStyle w:val="BodyText"/>
        <w:numPr>
          <w:ilvl w:val="0"/>
          <w:numId w:val="38"/>
        </w:numPr>
        <w:spacing w:before="120"/>
      </w:pPr>
      <w:r>
        <w:t>Timestamp</w:t>
      </w:r>
    </w:p>
    <w:p w14:paraId="59C1BDEB" w14:textId="77777777" w:rsidR="00A17716" w:rsidRDefault="00A17716" w:rsidP="00037C8C">
      <w:pPr>
        <w:pStyle w:val="BodyText"/>
        <w:numPr>
          <w:ilvl w:val="0"/>
          <w:numId w:val="38"/>
        </w:numPr>
        <w:spacing w:before="120"/>
      </w:pPr>
      <w:r>
        <w:t xml:space="preserve">Log level </w:t>
      </w:r>
    </w:p>
    <w:p w14:paraId="789FC9CB" w14:textId="77777777" w:rsidR="00A17716" w:rsidRDefault="00A17716" w:rsidP="00037C8C">
      <w:pPr>
        <w:pStyle w:val="BodyText"/>
        <w:numPr>
          <w:ilvl w:val="0"/>
          <w:numId w:val="38"/>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1075" w:name="_Toc535565135"/>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5</w:t>
      </w:r>
      <w:r w:rsidR="00222307">
        <w:rPr>
          <w:noProof/>
        </w:rPr>
        <w:fldChar w:fldCharType="end"/>
      </w:r>
      <w:r>
        <w:t xml:space="preserve"> </w:t>
      </w:r>
      <w:r w:rsidR="00182923">
        <w:t>–</w:t>
      </w:r>
      <w:r>
        <w:t xml:space="preserve"> </w:t>
      </w:r>
      <w:r w:rsidR="00182923">
        <w:t xml:space="preserve">Event </w:t>
      </w:r>
      <w:r>
        <w:t>Logfile to Table Row Mapping</w:t>
      </w:r>
      <w:bookmarkEnd w:id="1075"/>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0D37A8AF" w14:textId="77777777" w:rsidR="00A17716" w:rsidRPr="00540B77" w:rsidRDefault="00A17716" w:rsidP="00540B77">
            <w:pPr>
              <w:pStyle w:val="TableHeading"/>
            </w:pPr>
            <w:r w:rsidRPr="00540B77">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B4EF893" w14:textId="77777777" w:rsidR="00A17716" w:rsidRPr="00540B77" w:rsidRDefault="00A17716" w:rsidP="00540B77">
            <w:pPr>
              <w:pStyle w:val="TableHeading"/>
            </w:pPr>
            <w:r w:rsidRPr="00540B77">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5626AF">
            <w:pPr>
              <w:pStyle w:val="Table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5626AF">
            <w:pPr>
              <w:pStyle w:val="Table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5626AF">
            <w:pPr>
              <w:pStyle w:val="Table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5626AF">
            <w:pPr>
              <w:pStyle w:val="Table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5626AF">
            <w:pPr>
              <w:pStyle w:val="Table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5626AF">
            <w:pPr>
              <w:pStyle w:val="Table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1076" w:name="_Toc535565136"/>
      <w:r>
        <w:lastRenderedPageBreak/>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6</w:t>
      </w:r>
      <w:r w:rsidR="00222307">
        <w:rPr>
          <w:noProof/>
        </w:rPr>
        <w:fldChar w:fldCharType="end"/>
      </w:r>
      <w:r>
        <w:t xml:space="preserve"> - Exception </w:t>
      </w:r>
      <w:r w:rsidRPr="002635E5">
        <w:t>Logfile to Table Row Mapping</w:t>
      </w:r>
      <w:bookmarkEnd w:id="1076"/>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5C043031" w14:textId="77777777" w:rsidR="00A17716" w:rsidRPr="00540B77" w:rsidRDefault="00A17716" w:rsidP="00540B77">
            <w:pPr>
              <w:pStyle w:val="TableHeading"/>
            </w:pPr>
            <w:r w:rsidRPr="00540B77">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7B9A1B7" w14:textId="77777777" w:rsidR="00A17716" w:rsidRPr="00540B77" w:rsidRDefault="00A17716" w:rsidP="00540B77">
            <w:pPr>
              <w:pStyle w:val="TableHeading"/>
            </w:pPr>
            <w:r w:rsidRPr="00540B77">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process + os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1077" w:name="_Toc53600285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1077"/>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1078" w:name="_Toc535565076"/>
      <w:r w:rsidRPr="00F458A0">
        <w:t>Communications Interfaces</w:t>
      </w:r>
      <w:bookmarkEnd w:id="1078"/>
    </w:p>
    <w:p w14:paraId="77078EF2" w14:textId="55265307" w:rsidR="00A17716"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These communication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30819424" w14:textId="77777777" w:rsidR="00055F1E" w:rsidRDefault="00055F1E" w:rsidP="00055F1E">
      <w:pPr>
        <w:pStyle w:val="Heading5"/>
      </w:pPr>
      <w:bookmarkStart w:id="1079" w:name="_Toc535565077"/>
      <w:r>
        <w:lastRenderedPageBreak/>
        <w:t>Orchestration Design</w:t>
      </w:r>
      <w:bookmarkEnd w:id="1079"/>
    </w:p>
    <w:p w14:paraId="761D01DD" w14:textId="54B0F86D" w:rsidR="00055F1E" w:rsidRPr="00332747" w:rsidRDefault="009B42C9" w:rsidP="00055F1E">
      <w:ins w:id="1080" w:author="Author">
        <w:r>
          <w:t xml:space="preserve">TAS API instances </w:t>
        </w:r>
        <w:r w:rsidRPr="00332747">
          <w:t>are run with Docker in a private orchestration cloud. Each underlying system is given a set of labels, which the orchestrat</w:t>
        </w:r>
        <w:r>
          <w:t xml:space="preserve">ion manager will use to spin-up </w:t>
        </w:r>
        <w:r w:rsidRPr="00332747">
          <w:t>instances</w:t>
        </w:r>
        <w:r>
          <w:t xml:space="preserve"> of components</w:t>
        </w:r>
        <w:r w:rsidRPr="00332747">
          <w:t>. Ingress traffic will go to the gateway, which will route traffic to the proper instance. The orchestration cloud handles failover, transport encryption, and load-bala</w:t>
        </w:r>
        <w:r>
          <w:t>n</w:t>
        </w:r>
        <w:r w:rsidRPr="00332747">
          <w:t>cing automatically.</w:t>
        </w:r>
      </w:ins>
      <w:del w:id="1081" w:author="Author">
        <w:r w:rsidR="00055F1E" w:rsidDel="009B42C9">
          <w:delText xml:space="preserve">TAS API instances </w:delText>
        </w:r>
        <w:r w:rsidR="00055F1E" w:rsidRPr="00332747" w:rsidDel="009B42C9">
          <w:delText>are run with Docker in a private orchestration cloud. Each underlying system is given a set of labels, which the orchestrat</w:delText>
        </w:r>
        <w:r w:rsidR="00055F1E" w:rsidDel="009B42C9">
          <w:delText xml:space="preserve">ion manager will use to spin-up </w:delText>
        </w:r>
        <w:r w:rsidR="00055F1E" w:rsidRPr="00332747" w:rsidDel="009B42C9">
          <w:delText>instances</w:delText>
        </w:r>
        <w:r w:rsidR="00055F1E" w:rsidDel="009B42C9">
          <w:delText xml:space="preserve"> of components</w:delText>
        </w:r>
        <w:r w:rsidR="00055F1E" w:rsidRPr="00332747" w:rsidDel="009B42C9">
          <w:delText>. Ingress traffic will go to the gateway, which will route traffic to the proper instance. The orchestration cloud handles failover, transport encryption, and load-bala</w:delText>
        </w:r>
        <w:r w:rsidR="009C3A87" w:rsidDel="009B42C9">
          <w:delText>n</w:delText>
        </w:r>
        <w:r w:rsidR="00055F1E" w:rsidRPr="00332747" w:rsidDel="009B42C9">
          <w:delText>cing automatically.</w:delText>
        </w:r>
      </w:del>
      <w:moveFromRangeStart w:id="1082" w:author="Author" w:name="move529357020"/>
      <w:moveFrom w:id="1083" w:author="Author">
        <w:r w:rsidR="00055F1E" w:rsidDel="000D373B">
          <w:rPr>
            <w:noProof/>
          </w:rPr>
          <w:drawing>
            <wp:inline distT="0" distB="0" distL="0" distR="0" wp14:anchorId="0C8A7F5B" wp14:editId="243741E5">
              <wp:extent cx="5943600" cy="3893820"/>
              <wp:effectExtent l="0" t="0" r="0" b="0"/>
              <wp:docPr id="2048" name="Picture 2048"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From>
      <w:moveFromRangeEnd w:id="1082"/>
    </w:p>
    <w:p w14:paraId="51DD84DA" w14:textId="5AC35334" w:rsidR="00055F1E" w:rsidRPr="00F458A0" w:rsidRDefault="000D373B" w:rsidP="00055F1E">
      <w:pPr>
        <w:pStyle w:val="BodyText"/>
      </w:pPr>
      <w:moveToRangeStart w:id="1084" w:author="Author" w:name="move529357020"/>
      <w:moveTo w:id="1085" w:author="Author">
        <w:r>
          <w:rPr>
            <w:noProof/>
          </w:rPr>
          <w:drawing>
            <wp:inline distT="0" distB="0" distL="0" distR="0" wp14:anchorId="125BDC84" wp14:editId="35DA5206">
              <wp:extent cx="5943600" cy="3893820"/>
              <wp:effectExtent l="0" t="0" r="0" b="0"/>
              <wp:docPr id="5" name="Picture 5"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moveTo>
      <w:moveToRangeEnd w:id="1084"/>
    </w:p>
    <w:p w14:paraId="3A3E8BEB" w14:textId="180FC422" w:rsidR="00055F1E" w:rsidDel="00323E41" w:rsidRDefault="00055F1E" w:rsidP="00055F1E">
      <w:pPr>
        <w:pStyle w:val="Heading4"/>
        <w:rPr>
          <w:del w:id="1086" w:author="Author"/>
        </w:rPr>
      </w:pPr>
      <w:bookmarkStart w:id="1087" w:name="_Toc514663721"/>
      <w:bookmarkStart w:id="1088" w:name="_Toc530058900"/>
      <w:del w:id="1089" w:author="Author">
        <w:r w:rsidDel="00323E41">
          <w:delText>Data Access Services Design</w:delText>
        </w:r>
        <w:bookmarkEnd w:id="1087"/>
        <w:bookmarkEnd w:id="1088"/>
      </w:del>
    </w:p>
    <w:p w14:paraId="4DD47BCD" w14:textId="6B9E3C70" w:rsidR="00055F1E" w:rsidRPr="00F458A0" w:rsidRDefault="00055F1E" w:rsidP="00A17716">
      <w:pPr>
        <w:pStyle w:val="BodyText"/>
      </w:pPr>
    </w:p>
    <w:p w14:paraId="7803D9D0" w14:textId="77777777" w:rsidR="00A17716" w:rsidRDefault="00A17716" w:rsidP="00A17716">
      <w:pPr>
        <w:pStyle w:val="Heading4"/>
      </w:pPr>
      <w:bookmarkStart w:id="1090" w:name="_Toc535565078"/>
      <w:r>
        <w:t>Data Access Services Design</w:t>
      </w:r>
      <w:bookmarkEnd w:id="1090"/>
    </w:p>
    <w:p w14:paraId="46C8032A" w14:textId="4408F374" w:rsidR="00A17716" w:rsidRPr="00D71188" w:rsidRDefault="00A17716" w:rsidP="00A17716">
      <w:r>
        <w:t xml:space="preserve">MCCF EDI TAS includes VistA Data Access (VDA) Services that implement access to </w:t>
      </w:r>
      <w:ins w:id="1091" w:author="Author">
        <w:r w:rsidR="00D8184C">
          <w:t xml:space="preserve">TAS required </w:t>
        </w:r>
      </w:ins>
      <w:commentRangeStart w:id="1092"/>
      <w:commentRangeStart w:id="1093"/>
      <w:r>
        <w:t xml:space="preserve">data </w:t>
      </w:r>
      <w:commentRangeEnd w:id="1092"/>
      <w:r w:rsidR="00323E41">
        <w:rPr>
          <w:rStyle w:val="CommentReference"/>
        </w:rPr>
        <w:commentReference w:id="1092"/>
      </w:r>
      <w:commentRangeEnd w:id="1093"/>
      <w:r w:rsidR="007215DF">
        <w:rPr>
          <w:rStyle w:val="CommentReference"/>
        </w:rPr>
        <w:commentReference w:id="1093"/>
      </w:r>
      <w:r>
        <w:t>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094" w:name="_Toc53600286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bookmarkEnd w:id="1094"/>
    </w:p>
    <w:p w14:paraId="4079F723" w14:textId="76D0511B" w:rsidR="00A17716" w:rsidRDefault="00967378" w:rsidP="00A17716">
      <w:r>
        <w:rPr>
          <w:noProof/>
        </w:rPr>
        <w:drawing>
          <wp:inline distT="0" distB="0" distL="0" distR="0" wp14:anchorId="67F27707" wp14:editId="57340BBE">
            <wp:extent cx="5943600"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 VDA Flow.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commentRangeStart w:id="1095"/>
      <w:r w:rsidR="00417E0A">
        <w:rPr>
          <w:rStyle w:val="CommentReference"/>
        </w:rPr>
        <w:commentReference w:id="1096"/>
      </w:r>
      <w:commentRangeEnd w:id="1095"/>
      <w:r>
        <w:rPr>
          <w:rStyle w:val="CommentReference"/>
        </w:rPr>
        <w:commentReference w:id="1095"/>
      </w:r>
    </w:p>
    <w:p w14:paraId="220ACFD0" w14:textId="77777777" w:rsidR="00A17716" w:rsidRPr="002569FB" w:rsidRDefault="00A17716" w:rsidP="00A17716"/>
    <w:p w14:paraId="13D31DBB" w14:textId="77777777" w:rsidR="00A17716" w:rsidRDefault="00A17716" w:rsidP="00A17716">
      <w:pPr>
        <w:pStyle w:val="Heading5"/>
      </w:pPr>
      <w:bookmarkStart w:id="1097" w:name="_Toc535565079"/>
      <w:r>
        <w:t>NGINX</w:t>
      </w:r>
      <w:bookmarkEnd w:id="1097"/>
    </w:p>
    <w:p w14:paraId="25284722" w14:textId="30C45E7D" w:rsidR="00A17716" w:rsidRDefault="00A17716" w:rsidP="00A17716">
      <w:r>
        <w:t xml:space="preserve">NGINX is software that features general purpose web proxy and load balancing capability. It will be </w:t>
      </w:r>
      <w:r w:rsidR="00967378">
        <w:t xml:space="preserve">implemented on the Gateway Routing Server and will be </w:t>
      </w:r>
      <w:r>
        <w:t>used for routing, proxying, and load balancing in the VDA design and will provide HTTP</w:t>
      </w:r>
      <w:r w:rsidR="00416F91">
        <w:t>S</w:t>
      </w:r>
      <w:r>
        <w:t xml:space="preserve"> endpoints for CREATE, READ, UPDATE, DELETE, and SEARCH operations for FHIR resources. It will pass through the requests to the </w:t>
      </w:r>
      <w:r w:rsidR="00967378">
        <w:t>FHIR Server</w:t>
      </w:r>
      <w:r>
        <w:t>.</w:t>
      </w:r>
    </w:p>
    <w:p w14:paraId="153D9FAC" w14:textId="77777777" w:rsidR="00A17716" w:rsidRPr="006D6768" w:rsidRDefault="00A17716" w:rsidP="00A17716"/>
    <w:p w14:paraId="71F1E343" w14:textId="77777777" w:rsidR="00A17716" w:rsidRDefault="00A17716" w:rsidP="00A17716">
      <w:pPr>
        <w:pStyle w:val="Heading5"/>
      </w:pPr>
      <w:bookmarkStart w:id="1098" w:name="_Toc522104503"/>
      <w:bookmarkStart w:id="1099" w:name="_Toc523135062"/>
      <w:bookmarkStart w:id="1100" w:name="_Toc523209389"/>
      <w:bookmarkStart w:id="1101" w:name="_Toc522104504"/>
      <w:bookmarkStart w:id="1102" w:name="_Toc523135063"/>
      <w:bookmarkStart w:id="1103" w:name="_Toc523209390"/>
      <w:bookmarkStart w:id="1104" w:name="_Toc522104505"/>
      <w:bookmarkStart w:id="1105" w:name="_Toc523135064"/>
      <w:bookmarkStart w:id="1106" w:name="_Toc523209391"/>
      <w:bookmarkStart w:id="1107" w:name="_Toc535565080"/>
      <w:bookmarkEnd w:id="1098"/>
      <w:bookmarkEnd w:id="1099"/>
      <w:bookmarkEnd w:id="1100"/>
      <w:bookmarkEnd w:id="1101"/>
      <w:bookmarkEnd w:id="1102"/>
      <w:bookmarkEnd w:id="1103"/>
      <w:bookmarkEnd w:id="1104"/>
      <w:bookmarkEnd w:id="1105"/>
      <w:bookmarkEnd w:id="1106"/>
      <w:r>
        <w:t>HAPI FHIR Server</w:t>
      </w:r>
      <w:bookmarkEnd w:id="1107"/>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3496E22D" w:rsidR="00A17716" w:rsidRDefault="00A17716" w:rsidP="00A17716">
      <w:pPr>
        <w:pStyle w:val="Heading5"/>
      </w:pPr>
      <w:bookmarkStart w:id="1108" w:name="_Toc535565081"/>
      <w:r>
        <w:t>VistA Access and Routing Message Flows</w:t>
      </w:r>
      <w:bookmarkEnd w:id="1108"/>
    </w:p>
    <w:p w14:paraId="08028655" w14:textId="750D7607" w:rsidR="00A17716" w:rsidRDefault="00A17716" w:rsidP="00A17716">
      <w:r>
        <w:t xml:space="preserve">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w:t>
      </w:r>
      <w:r w:rsidR="00967378">
        <w:t>be based on the VistA location</w:t>
      </w:r>
      <w:r>
        <w:t>. It also provides VistA monitoring and logging of VistA requests/responses by utilizing the logging service.</w:t>
      </w:r>
    </w:p>
    <w:p w14:paraId="0AC10F6D" w14:textId="136D0C90" w:rsidR="005F62A6" w:rsidRPr="005F62A6" w:rsidRDefault="005F62A6" w:rsidP="005F62A6">
      <w:pPr>
        <w:pStyle w:val="Caption"/>
        <w:rPr>
          <w:rFonts w:ascii="Arial" w:hAnsi="Arial" w:cs="Arial"/>
        </w:rPr>
      </w:pPr>
      <w:bookmarkStart w:id="1109" w:name="_Toc53600286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Pr>
          <w:rFonts w:ascii="Arial" w:hAnsi="Arial" w:cs="Arial"/>
        </w:rPr>
        <w:t xml:space="preserve"> – VistA Data Access Routing Architecture</w:t>
      </w:r>
      <w:bookmarkEnd w:id="1109"/>
    </w:p>
    <w:p w14:paraId="2441D486" w14:textId="3E207E84" w:rsidR="005F62A6" w:rsidRDefault="005F62A6" w:rsidP="00A17716">
      <w:r>
        <w:rPr>
          <w:noProof/>
        </w:rPr>
        <w:drawing>
          <wp:inline distT="0" distB="0" distL="0" distR="0" wp14:anchorId="3B420838" wp14:editId="7369D515">
            <wp:extent cx="5928360" cy="368046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8360" cy="3680460"/>
                    </a:xfrm>
                    <a:prstGeom prst="rect">
                      <a:avLst/>
                    </a:prstGeom>
                    <a:noFill/>
                    <a:ln>
                      <a:noFill/>
                    </a:ln>
                  </pic:spPr>
                </pic:pic>
              </a:graphicData>
            </a:graphic>
          </wp:inline>
        </w:drawing>
      </w:r>
    </w:p>
    <w:p w14:paraId="63E82FF6" w14:textId="77777777" w:rsidR="00A17716" w:rsidRDefault="00A17716" w:rsidP="00A17716"/>
    <w:p w14:paraId="5D84DC56" w14:textId="77777777" w:rsidR="00A17716" w:rsidRDefault="00A17716" w:rsidP="00A17716">
      <w:pPr>
        <w:pStyle w:val="Heading5"/>
      </w:pPr>
      <w:bookmarkStart w:id="1110" w:name="_Toc535565082"/>
      <w:r>
        <w:t>VistA Instances</w:t>
      </w:r>
      <w:bookmarkEnd w:id="1110"/>
    </w:p>
    <w:p w14:paraId="4D05C5A1" w14:textId="682FF391" w:rsidR="00A17716" w:rsidRDefault="00A17716" w:rsidP="00A17716">
      <w:r>
        <w:t xml:space="preserve">Each VistA instance will have a </w:t>
      </w:r>
      <w:r w:rsidR="00967378">
        <w:t xml:space="preserve">TCP </w:t>
      </w:r>
      <w:r>
        <w:t xml:space="preserve">Listener/REST API that will be called by the VistA Access and Routing Message Flow in the </w:t>
      </w:r>
      <w:r w:rsidR="00967378">
        <w:t>Gateway Routing Server</w:t>
      </w:r>
      <w:r>
        <w:t>. It calls Fileman and Fileman accesses the required file.</w:t>
      </w:r>
    </w:p>
    <w:p w14:paraId="717B8B06" w14:textId="12A001BB" w:rsidR="00A17716" w:rsidRDefault="00A17716" w:rsidP="00A17716">
      <w:r>
        <w:t xml:space="preserve">More information regarding the </w:t>
      </w:r>
      <w:r w:rsidR="00967378">
        <w:t xml:space="preserve">TCP </w:t>
      </w:r>
      <w:r>
        <w:t>Listener/REST API can be found in the following documents:</w:t>
      </w:r>
    </w:p>
    <w:p w14:paraId="2B9167B5" w14:textId="77777777" w:rsidR="00A17716" w:rsidRDefault="00A17716" w:rsidP="00A17716">
      <w:r>
        <w:object w:dxaOrig="1540" w:dyaOrig="997" w14:anchorId="7C0B63F5">
          <v:shape id="_x0000_i1032" type="#_x0000_t75" style="width:79.45pt;height:50.1pt" o:ole="">
            <v:imagedata r:id="rId91" o:title=""/>
          </v:shape>
          <o:OLEObject Type="Embed" ProgID="Word.Document.12" ShapeID="_x0000_i1032" DrawAspect="Icon" ObjectID="_1612070645" r:id="rId92">
            <o:FieldCodes>\s</o:FieldCodes>
          </o:OLEObject>
        </w:object>
      </w:r>
      <w:r>
        <w:object w:dxaOrig="1540" w:dyaOrig="997" w14:anchorId="5C06AE6E">
          <v:shape id="_x0000_i1033" type="#_x0000_t75" style="width:79.45pt;height:50.1pt" o:ole="">
            <v:imagedata r:id="rId93" o:title=""/>
          </v:shape>
          <o:OLEObject Type="Embed" ProgID="Word.Document.12" ShapeID="_x0000_i1033" DrawAspect="Icon" ObjectID="_1612070646" r:id="rId94">
            <o:FieldCodes>\s</o:FieldCodes>
          </o:OLEObject>
        </w:object>
      </w:r>
      <w:bookmarkStart w:id="1111" w:name="_MON_1595682587"/>
      <w:bookmarkEnd w:id="1111"/>
      <w:r>
        <w:object w:dxaOrig="1540" w:dyaOrig="997" w14:anchorId="075E98B1">
          <v:shape id="_x0000_i1034" type="#_x0000_t75" style="width:79.45pt;height:50.1pt" o:ole="">
            <v:imagedata r:id="rId95" o:title=""/>
          </v:shape>
          <o:OLEObject Type="Embed" ProgID="Word.Document.12" ShapeID="_x0000_i1034" DrawAspect="Icon" ObjectID="_1612070647" r:id="rId96">
            <o:FieldCodes>\s</o:FieldCodes>
          </o:OLEObject>
        </w:object>
      </w:r>
    </w:p>
    <w:p w14:paraId="04444E6B" w14:textId="52EDCCEA" w:rsidR="00A17716" w:rsidRDefault="00CF7DB5" w:rsidP="00CF7DB5">
      <w:pPr>
        <w:pStyle w:val="Heading4"/>
        <w:rPr>
          <w:ins w:id="1112" w:author="Author"/>
        </w:rPr>
      </w:pPr>
      <w:bookmarkStart w:id="1113" w:name="_Toc535565083"/>
      <w:ins w:id="1114" w:author="Author">
        <w:r>
          <w:lastRenderedPageBreak/>
          <w:t>Data Dictionary</w:t>
        </w:r>
        <w:bookmarkEnd w:id="1113"/>
      </w:ins>
    </w:p>
    <w:p w14:paraId="07DB08A6" w14:textId="037423DA" w:rsidR="00CF7DB5" w:rsidRPr="00CF7DB5" w:rsidRDefault="00CF7DB5" w:rsidP="00CF7DB5">
      <w:pPr>
        <w:pStyle w:val="BodyText"/>
      </w:pPr>
      <w:ins w:id="1115" w:author="Author">
        <w:r>
          <w:rPr>
            <w:noProof/>
          </w:rPr>
          <w:drawing>
            <wp:inline distT="0" distB="0" distL="0" distR="0" wp14:anchorId="3AD06AC8" wp14:editId="5384CF4C">
              <wp:extent cx="5943600" cy="584089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840899"/>
                      </a:xfrm>
                      <a:prstGeom prst="rect">
                        <a:avLst/>
                      </a:prstGeom>
                      <a:noFill/>
                      <a:ln>
                        <a:noFill/>
                      </a:ln>
                    </pic:spPr>
                  </pic:pic>
                </a:graphicData>
              </a:graphic>
            </wp:inline>
          </w:drawing>
        </w:r>
      </w:ins>
    </w:p>
    <w:p w14:paraId="4B81132C" w14:textId="77777777" w:rsidR="00A17716" w:rsidRDefault="00A17716" w:rsidP="00A17716">
      <w:pPr>
        <w:pStyle w:val="Heading4"/>
      </w:pPr>
      <w:bookmarkStart w:id="1116" w:name="_Toc535565084"/>
      <w:r>
        <w:t>Data Storage Design</w:t>
      </w:r>
      <w:bookmarkEnd w:id="1116"/>
    </w:p>
    <w:p w14:paraId="31C95095" w14:textId="77777777" w:rsidR="00A17716" w:rsidRDefault="00A17716" w:rsidP="00A17716">
      <w:pPr>
        <w:pStyle w:val="Heading5"/>
      </w:pPr>
      <w:bookmarkStart w:id="1117" w:name="_Toc535565085"/>
      <w:commentRangeStart w:id="1118"/>
      <w:commentRangeStart w:id="1119"/>
      <w:r>
        <w:t>Azure Storage Mechanics</w:t>
      </w:r>
      <w:commentRangeEnd w:id="1118"/>
      <w:r w:rsidR="007941EF">
        <w:rPr>
          <w:rStyle w:val="CommentReference"/>
          <w:rFonts w:eastAsia="Calibri"/>
          <w:b w:val="0"/>
          <w:bCs w:val="0"/>
          <w:iCs w:val="0"/>
        </w:rPr>
        <w:commentReference w:id="1118"/>
      </w:r>
      <w:commentRangeEnd w:id="1119"/>
      <w:r w:rsidR="0089237A">
        <w:rPr>
          <w:rStyle w:val="CommentReference"/>
          <w:rFonts w:eastAsia="Calibri"/>
          <w:b w:val="0"/>
          <w:bCs w:val="0"/>
          <w:iCs w:val="0"/>
        </w:rPr>
        <w:commentReference w:id="1119"/>
      </w:r>
      <w:bookmarkEnd w:id="1117"/>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1F6F26AC" w:rsidR="00A17716" w:rsidRDefault="00A17716" w:rsidP="00A17716">
      <w:pPr>
        <w:pStyle w:val="BodyText"/>
      </w:pPr>
      <w:r>
        <w:t>AS is redundant and highly available with encryption-at-rest built-it. AS data always replicated to another physical storage rack (LRS</w:t>
      </w:r>
      <w:r w:rsidR="000F7862">
        <w:t>) but</w:t>
      </w:r>
      <w:r>
        <w:t xml:space="preserve"> can also be replicated to a remote site for high availability by using ZRS, GRS, or redundancy RA-GRS modes.</w:t>
      </w:r>
    </w:p>
    <w:p w14:paraId="4B9F596B" w14:textId="77777777" w:rsidR="00A17716" w:rsidRDefault="00A17716" w:rsidP="00A17716">
      <w:pPr>
        <w:pStyle w:val="BodyText"/>
      </w:pPr>
      <w:r>
        <w:lastRenderedPageBreak/>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1120" w:name="_Toc535565137"/>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7</w:t>
      </w:r>
      <w:r w:rsidR="00222307">
        <w:rPr>
          <w:noProof/>
        </w:rPr>
        <w:fldChar w:fldCharType="end"/>
      </w:r>
      <w:r>
        <w:t xml:space="preserve"> - Azure Storage Shared Access Signature</w:t>
      </w:r>
      <w:bookmarkEnd w:id="1120"/>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lastRenderedPageBreak/>
        <w:t>Table storage is for flat data with a flexible table schema. All records have a PartitionKey, RowKey, and Timestamp. Each record can include up to another 252 fields. Because there is no schema these fields do not need to be the same in each record. Therefore, table storage is inherently sparse.</w:t>
      </w:r>
    </w:p>
    <w:p w14:paraId="05A1462D" w14:textId="062B4FC2" w:rsidR="00A17716" w:rsidRDefault="00A17716" w:rsidP="00A17716">
      <w:pPr>
        <w:pStyle w:val="BodyText"/>
      </w:pPr>
      <w:r>
        <w:t>Field</w:t>
      </w:r>
      <w:r w:rsidR="000D4737">
        <w:t>s</w:t>
      </w:r>
      <w:r>
        <w:t xml:space="preserve"> have the common data types: Binary, Boolean, DateTime, Double, Int32, Int64, and String. There is also a Guide data type. Each field has a size limit of 64KB. For data that is </w:t>
      </w:r>
      <w:r w:rsidR="000F7862">
        <w:t>defined</w:t>
      </w:r>
      <w:r>
        <w:t xml:space="preserve"> to be larger, either a FatEntity pattern (splitting data across multiple columns) can be used or table storage can reference blob storage.</w:t>
      </w:r>
    </w:p>
    <w:p w14:paraId="170DEB5D" w14:textId="77777777" w:rsidR="00A17716" w:rsidRDefault="00A17716" w:rsidP="00A17716">
      <w:pPr>
        <w:pStyle w:val="BodyText"/>
      </w:pPr>
      <w:r>
        <w:t>The PartitionKey field gives scope to the data. This scope is user defined. For example, if log records are stores, the PartitionKey could indicate a year, year/month, or year/month/day combination.</w:t>
      </w:r>
    </w:p>
    <w:p w14:paraId="0C0B1F69" w14:textId="77777777" w:rsidR="00A17716" w:rsidRDefault="00A17716" w:rsidP="00A17716">
      <w:pPr>
        <w:pStyle w:val="BodyText"/>
      </w:pPr>
      <w:r>
        <w:t>A record can be accessed directly via a PartitionKey/RowKey combination. Entire partitions of records can be loaded at a time with the PartitionKey. Rows can also be queries using basic filtering mechanisms.</w:t>
      </w:r>
    </w:p>
    <w:p w14:paraId="2926CB83" w14:textId="77777777" w:rsidR="00A17716" w:rsidRDefault="00A17716" w:rsidP="00A17716">
      <w:pPr>
        <w:pStyle w:val="Heading5"/>
      </w:pPr>
      <w:bookmarkStart w:id="1121" w:name="_Toc522104511"/>
      <w:bookmarkStart w:id="1122" w:name="_Toc523135070"/>
      <w:bookmarkStart w:id="1123" w:name="_Toc523209397"/>
      <w:bookmarkStart w:id="1124" w:name="_Toc522104512"/>
      <w:bookmarkStart w:id="1125" w:name="_Toc523135071"/>
      <w:bookmarkStart w:id="1126" w:name="_Toc523209398"/>
      <w:bookmarkStart w:id="1127" w:name="_Toc522104513"/>
      <w:bookmarkStart w:id="1128" w:name="_Toc523135072"/>
      <w:bookmarkStart w:id="1129" w:name="_Toc523209399"/>
      <w:bookmarkStart w:id="1130" w:name="_Toc535565086"/>
      <w:bookmarkEnd w:id="1121"/>
      <w:bookmarkEnd w:id="1122"/>
      <w:bookmarkEnd w:id="1123"/>
      <w:bookmarkEnd w:id="1124"/>
      <w:bookmarkEnd w:id="1125"/>
      <w:bookmarkEnd w:id="1126"/>
      <w:bookmarkEnd w:id="1127"/>
      <w:bookmarkEnd w:id="1128"/>
      <w:bookmarkEnd w:id="1129"/>
      <w:r>
        <w:t>Summary</w:t>
      </w:r>
      <w:bookmarkEnd w:id="1130"/>
    </w:p>
    <w:p w14:paraId="3CF4BF49" w14:textId="4EF623A6" w:rsidR="00A17716" w:rsidRDefault="002458A4" w:rsidP="00A17716">
      <w:pPr>
        <w:pStyle w:val="BodyText"/>
      </w:pPr>
      <w:r>
        <w:t>C</w:t>
      </w:r>
      <w:r w:rsidR="00A17716">
        <w:t xml:space="preserve">ore data storage such as site configuration, logging/auditing data, and content management data can be stored safely and securely in </w:t>
      </w:r>
      <w:commentRangeStart w:id="1131"/>
      <w:r w:rsidR="00A17716">
        <w:t>Azure Storage</w:t>
      </w:r>
      <w:commentRangeEnd w:id="1131"/>
      <w:r w:rsidR="007941EF">
        <w:rPr>
          <w:rStyle w:val="CommentReference"/>
        </w:rPr>
        <w:commentReference w:id="1131"/>
      </w:r>
      <w:r w:rsidR="00A17716">
        <w:t>.</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1132" w:name="_Toc535565087"/>
      <w:r>
        <w:t>TAS Architecture Capabilities</w:t>
      </w:r>
      <w:bookmarkEnd w:id="1132"/>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28121CA3" w:rsidR="00A17716" w:rsidRDefault="00A17716" w:rsidP="00A17716">
      <w:pPr>
        <w:pStyle w:val="Heading5"/>
      </w:pPr>
      <w:bookmarkStart w:id="1133" w:name="_Toc535565088"/>
      <w:r>
        <w:t>TAS Reporting</w:t>
      </w:r>
      <w:r w:rsidR="00AD7DA3">
        <w:t xml:space="preserve"> Capability</w:t>
      </w:r>
      <w:bookmarkEnd w:id="1133"/>
    </w:p>
    <w:p w14:paraId="6D990BD6" w14:textId="60C721C3" w:rsidR="00A17716" w:rsidRDefault="00A17716" w:rsidP="00A17716">
      <w:r>
        <w:t xml:space="preserve">Reporting will be needed for all product lines. One of the </w:t>
      </w:r>
      <w:r w:rsidR="00766BC8">
        <w:t xml:space="preserve">Capabilities </w:t>
      </w:r>
      <w:r>
        <w:t>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1134" w:name="_Toc536002862"/>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1134"/>
    </w:p>
    <w:p w14:paraId="66F22D2E" w14:textId="52671201" w:rsidR="00A17716" w:rsidRDefault="002458A4" w:rsidP="00A17716">
      <w:pPr>
        <w:jc w:val="center"/>
        <w:rPr>
          <w:rFonts w:eastAsia="Times New Roman"/>
          <w:b/>
          <w:bCs/>
          <w:kern w:val="36"/>
          <w:sz w:val="48"/>
          <w:szCs w:val="48"/>
        </w:rPr>
      </w:pPr>
      <w:r>
        <w:rPr>
          <w:noProof/>
        </w:rPr>
        <w:drawing>
          <wp:inline distT="0" distB="0" distL="0" distR="0" wp14:anchorId="44F62BC9" wp14:editId="505A44CB">
            <wp:extent cx="5943600" cy="2190115"/>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AS Reporting Flow.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commentRangeStart w:id="1135"/>
      <w:r w:rsidR="00BB0791">
        <w:rPr>
          <w:rStyle w:val="CommentReference"/>
        </w:rPr>
        <w:commentReference w:id="1136"/>
      </w:r>
      <w:commentRangeEnd w:id="1135"/>
      <w:r>
        <w:rPr>
          <w:rStyle w:val="CommentReference"/>
        </w:rPr>
        <w:commentReference w:id="1135"/>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lastRenderedPageBreak/>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037C8C">
      <w:pPr>
        <w:pStyle w:val="ListParagraph"/>
        <w:numPr>
          <w:ilvl w:val="0"/>
          <w:numId w:val="44"/>
        </w:numPr>
        <w:spacing w:before="0" w:after="160" w:line="256" w:lineRule="auto"/>
      </w:pPr>
      <w:r>
        <w:t>View Reports in Reporting Frontend</w:t>
      </w:r>
    </w:p>
    <w:p w14:paraId="2FD55079" w14:textId="77777777" w:rsidR="00A17716" w:rsidRDefault="00A17716" w:rsidP="00037C8C">
      <w:pPr>
        <w:pStyle w:val="ListParagraph"/>
        <w:numPr>
          <w:ilvl w:val="0"/>
          <w:numId w:val="44"/>
        </w:numPr>
        <w:spacing w:before="0" w:after="160" w:line="256" w:lineRule="auto"/>
      </w:pPr>
      <w:r>
        <w:t>Nightly loading of VistA data into MCCF Reporting Database</w:t>
      </w:r>
    </w:p>
    <w:p w14:paraId="257D0A39" w14:textId="77777777" w:rsidR="00A17716" w:rsidRDefault="00A17716" w:rsidP="00037C8C">
      <w:pPr>
        <w:pStyle w:val="ListParagraph"/>
        <w:numPr>
          <w:ilvl w:val="0"/>
          <w:numId w:val="44"/>
        </w:numPr>
        <w:spacing w:before="0" w:after="160" w:line="256" w:lineRule="auto"/>
      </w:pPr>
      <w:r>
        <w:t>Editing configuration for loading VistA data into MCCF Reporting Database script</w:t>
      </w:r>
    </w:p>
    <w:p w14:paraId="434D0BE1" w14:textId="2784DFEB" w:rsidR="002458A4" w:rsidRDefault="002458A4" w:rsidP="00A17716">
      <w:r w:rsidRPr="002458A4">
        <w:rPr>
          <w:noProof/>
        </w:rPr>
        <w:drawing>
          <wp:inline distT="0" distB="0" distL="0" distR="0" wp14:anchorId="63037516" wp14:editId="663AE4CD">
            <wp:extent cx="5943600" cy="317255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172553"/>
                    </a:xfrm>
                    <a:prstGeom prst="rect">
                      <a:avLst/>
                    </a:prstGeom>
                    <a:noFill/>
                    <a:ln>
                      <a:noFill/>
                    </a:ln>
                  </pic:spPr>
                </pic:pic>
              </a:graphicData>
            </a:graphic>
          </wp:inline>
        </w:drawing>
      </w:r>
    </w:p>
    <w:p w14:paraId="48FE057F" w14:textId="1463F151" w:rsidR="00A17716" w:rsidRDefault="00A17716" w:rsidP="00A17716">
      <w:r>
        <w:t xml:space="preserve">For </w:t>
      </w:r>
      <w:r w:rsidR="001C16DF">
        <w:t xml:space="preserve">the </w:t>
      </w:r>
      <w:r>
        <w:t>use case</w:t>
      </w:r>
      <w:r w:rsidR="001C16DF">
        <w:t>s</w:t>
      </w:r>
      <w:r>
        <w:t xml:space="preserve">, a sequence diagram </w:t>
      </w:r>
      <w:r w:rsidR="001C16DF">
        <w:t xml:space="preserve">is included </w:t>
      </w:r>
      <w:r>
        <w:t>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1137" w:name="_Toc53600286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1137"/>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409D2137" w:rsidR="00A17716" w:rsidRDefault="00BB0791" w:rsidP="00A17716">
      <w:pPr>
        <w:jc w:val="center"/>
      </w:pPr>
      <w:commentRangeStart w:id="1138"/>
      <w:r>
        <w:rPr>
          <w:rStyle w:val="CommentReference"/>
        </w:rPr>
        <w:commentReference w:id="1139"/>
      </w:r>
      <w:commentRangeEnd w:id="1138"/>
      <w:r w:rsidR="002458A4">
        <w:rPr>
          <w:rStyle w:val="CommentReference"/>
        </w:rPr>
        <w:commentReference w:id="1138"/>
      </w:r>
    </w:p>
    <w:p w14:paraId="4036DFDC" w14:textId="2FDD6672" w:rsidR="00A17716" w:rsidRDefault="00A17716" w:rsidP="00A17716">
      <w:r>
        <w:t xml:space="preserve">Assuming the user has been authenticated and authorized to view the report, the Reporting Frontend will provide the user with a link to the report. After selecting the link, the reporting frontend calls a Node.js script in the business layer (URL for report as parameter) that will call a method in the </w:t>
      </w:r>
      <w:r w:rsidR="002458A4">
        <w:t>Business Service</w:t>
      </w:r>
      <w:r>
        <w:t xml:space="preserve">. The </w:t>
      </w:r>
      <w:r w:rsidR="002458A4">
        <w:t xml:space="preserve">Business Service </w:t>
      </w:r>
      <w:r>
        <w:t xml:space="preserve">will call </w:t>
      </w:r>
      <w:r w:rsidR="002458A4">
        <w:t>the Tableau Reporting</w:t>
      </w:r>
      <w:r>
        <w:t xml:space="preserv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050FEC47" w:rsidR="00A17716" w:rsidRDefault="00A17716" w:rsidP="00A17716">
      <w:r>
        <w:t xml:space="preserve">There will be a </w:t>
      </w:r>
      <w:r w:rsidR="00E628C3">
        <w:t xml:space="preserve">scheduled job </w:t>
      </w:r>
      <w:r>
        <w:t xml:space="preserve">that runs on a nightly basis that will access the HAPI FHIR server via the </w:t>
      </w:r>
      <w:r w:rsidR="002458A4">
        <w:t xml:space="preserve">Business Service </w:t>
      </w:r>
      <w:r>
        <w:t>to load the data required for the reporting purposes from VistA into the MCCF Reporting database.</w:t>
      </w:r>
    </w:p>
    <w:p w14:paraId="34624FD1" w14:textId="0BCE003F" w:rsidR="00060955" w:rsidRDefault="00060955" w:rsidP="00060955">
      <w:pPr>
        <w:pStyle w:val="Caption"/>
      </w:pPr>
      <w:bookmarkStart w:id="1140" w:name="_Toc535565138"/>
      <w:r>
        <w:lastRenderedPageBreak/>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8</w:t>
      </w:r>
      <w:r w:rsidR="00222307">
        <w:rPr>
          <w:noProof/>
        </w:rPr>
        <w:fldChar w:fldCharType="end"/>
      </w:r>
      <w:r>
        <w:t xml:space="preserve"> - MCCF EDI TAS Reporting </w:t>
      </w:r>
      <w:r w:rsidR="002458A4">
        <w:t xml:space="preserve">Nightly Loading </w:t>
      </w:r>
      <w:r>
        <w:t>Sequence Flow Diagram</w:t>
      </w:r>
      <w:bookmarkEnd w:id="1140"/>
    </w:p>
    <w:p w14:paraId="7608ACF7" w14:textId="209AB920" w:rsidR="00A17716" w:rsidRDefault="0046609B" w:rsidP="00A17716">
      <w:pPr>
        <w:jc w:val="center"/>
      </w:pPr>
      <w:ins w:id="1141" w:author="Author">
        <w:r>
          <w:rPr>
            <w:noProof/>
          </w:rPr>
          <w:drawing>
            <wp:inline distT="0" distB="0" distL="0" distR="0" wp14:anchorId="2BA04C91" wp14:editId="5192F357">
              <wp:extent cx="5943600" cy="4561513"/>
              <wp:effectExtent l="0" t="0" r="0" b="0"/>
              <wp:docPr id="7079" name="Picture 7079"/>
              <wp:cNvGraphicFramePr/>
              <a:graphic xmlns:a="http://schemas.openxmlformats.org/drawingml/2006/main">
                <a:graphicData uri="http://schemas.openxmlformats.org/drawingml/2006/picture">
                  <pic:pic xmlns:pic="http://schemas.openxmlformats.org/drawingml/2006/picture">
                    <pic:nvPicPr>
                      <pic:cNvPr id="7079" name="Picture 7079"/>
                      <pic:cNvPicPr/>
                    </pic:nvPicPr>
                    <pic:blipFill>
                      <a:blip r:embed="rId101"/>
                      <a:stretch>
                        <a:fillRect/>
                      </a:stretch>
                    </pic:blipFill>
                    <pic:spPr>
                      <a:xfrm>
                        <a:off x="0" y="0"/>
                        <a:ext cx="5943600" cy="4561513"/>
                      </a:xfrm>
                      <a:prstGeom prst="rect">
                        <a:avLst/>
                      </a:prstGeom>
                    </pic:spPr>
                  </pic:pic>
                </a:graphicData>
              </a:graphic>
            </wp:inline>
          </w:drawing>
        </w:r>
      </w:ins>
      <w:commentRangeStart w:id="1142"/>
      <w:r w:rsidR="00323E41">
        <w:rPr>
          <w:rStyle w:val="CommentReference"/>
        </w:rPr>
        <w:commentReference w:id="1143"/>
      </w:r>
      <w:commentRangeEnd w:id="1142"/>
      <w:r w:rsidR="0089237A">
        <w:rPr>
          <w:rStyle w:val="CommentReference"/>
        </w:rPr>
        <w:commentReference w:id="1142"/>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35F6D581" w:rsidR="00A17716" w:rsidRDefault="00A17716" w:rsidP="00A17716">
      <w:r>
        <w:t xml:space="preserve">The script then accesses the HAPI FHIR server (using the </w:t>
      </w:r>
      <w:r w:rsidR="001378E7">
        <w:t xml:space="preserve">service </w:t>
      </w:r>
      <w:r>
        <w:t xml:space="preserve">in the </w:t>
      </w:r>
      <w:r w:rsidR="001378E7">
        <w:t xml:space="preserve">business </w:t>
      </w:r>
      <w:r>
        <w:t>layer and NGINX as a proxy). The HAPI FHIR server calls VistA to retrieve the files that are needed to set up the requested FHIR resource(s). VistA returns the required files and HAPI FHIR returns the FHIR resource(s) to the script in the business layer.</w:t>
      </w:r>
    </w:p>
    <w:p w14:paraId="11A5397C" w14:textId="5C15E830" w:rsidR="00A17716" w:rsidRDefault="00A17716" w:rsidP="00A17716">
      <w:r>
        <w:t xml:space="preserve">The </w:t>
      </w:r>
      <w:r w:rsidR="00F81271">
        <w:t xml:space="preserve">business service </w:t>
      </w:r>
      <w:r>
        <w:t>then stores the data from the FHIR resource(s) to the MCCF Reporting Database.</w:t>
      </w:r>
    </w:p>
    <w:p w14:paraId="0A9B17C0" w14:textId="71D98460" w:rsidR="00A17716" w:rsidRPr="009C1A65" w:rsidRDefault="00A17716" w:rsidP="00A17716">
      <w:pPr>
        <w:pStyle w:val="Caption"/>
        <w:rPr>
          <w:rFonts w:ascii="Arial" w:hAnsi="Arial" w:cs="Arial"/>
        </w:rPr>
      </w:pPr>
      <w:bookmarkStart w:id="1144" w:name="_Toc53600286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bookmarkEnd w:id="1144"/>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3AC2640F" w14:textId="4F79693B" w:rsidR="00916323" w:rsidRDefault="00916323" w:rsidP="00916323">
      <w:pPr>
        <w:pStyle w:val="Heading5"/>
      </w:pPr>
      <w:bookmarkStart w:id="1145" w:name="_Toc535565089"/>
      <w:r>
        <w:t>TAS FSC Interface Capability</w:t>
      </w:r>
      <w:bookmarkEnd w:id="1145"/>
    </w:p>
    <w:p w14:paraId="099DE662" w14:textId="1D5F1B86" w:rsidR="00916323" w:rsidRDefault="00E628C3" w:rsidP="00916323">
      <w:r>
        <w:t>The interface to FSC</w:t>
      </w:r>
      <w:r w:rsidR="00916323">
        <w:t xml:space="preserve"> will be needed for all product lines</w:t>
      </w:r>
      <w:r>
        <w:t xml:space="preserve"> and will be used to transfer HIPAA EDI Transactions</w:t>
      </w:r>
      <w:r w:rsidR="00916323">
        <w:t xml:space="preserve">. One of the </w:t>
      </w:r>
      <w:r>
        <w:t>Capabilities</w:t>
      </w:r>
      <w:r w:rsidR="00916323">
        <w:t xml:space="preserve"> in the TAS backlog is for porting </w:t>
      </w:r>
      <w:r>
        <w:t>EDI Transaction processing</w:t>
      </w:r>
      <w:r w:rsidR="00916323">
        <w:t xml:space="preserve"> from VistA to TAS. This section describes the design for </w:t>
      </w:r>
      <w:r>
        <w:t>the FSC interface</w:t>
      </w:r>
      <w:r w:rsidR="00916323">
        <w:t xml:space="preserve"> within TAS.</w:t>
      </w:r>
    </w:p>
    <w:p w14:paraId="099C0383" w14:textId="64AF991A" w:rsidR="00916323" w:rsidRPr="009C1A65" w:rsidRDefault="00916323" w:rsidP="00916323">
      <w:pPr>
        <w:pStyle w:val="Caption"/>
        <w:rPr>
          <w:rFonts w:ascii="Arial" w:hAnsi="Arial" w:cs="Arial"/>
        </w:rPr>
      </w:pPr>
      <w:bookmarkStart w:id="1146" w:name="_Toc53600286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sidRPr="009C1A65">
        <w:rPr>
          <w:rFonts w:ascii="Arial" w:hAnsi="Arial" w:cs="Arial"/>
        </w:rPr>
        <w:t xml:space="preserve"> - TAS </w:t>
      </w:r>
      <w:r w:rsidR="00B06B84">
        <w:rPr>
          <w:rFonts w:ascii="Arial" w:hAnsi="Arial" w:cs="Arial"/>
        </w:rPr>
        <w:t>FSC Interface</w:t>
      </w:r>
      <w:r w:rsidRPr="009C1A65">
        <w:rPr>
          <w:rFonts w:ascii="Arial" w:hAnsi="Arial" w:cs="Arial"/>
        </w:rPr>
        <w:t xml:space="preserve"> Design</w:t>
      </w:r>
      <w:bookmarkEnd w:id="1146"/>
    </w:p>
    <w:p w14:paraId="49AF7FA0" w14:textId="3F9167D7" w:rsidR="00916323" w:rsidRDefault="00B06B84" w:rsidP="00916323">
      <w:r>
        <w:rPr>
          <w:noProof/>
        </w:rPr>
        <w:drawing>
          <wp:inline distT="0" distB="0" distL="0" distR="0" wp14:anchorId="04401153" wp14:editId="203EAED5">
            <wp:extent cx="5943600" cy="2190115"/>
            <wp:effectExtent l="0" t="0" r="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TAS FSC Interface Flow.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4081B940" w14:textId="77777777" w:rsidR="002C0DEC" w:rsidRDefault="002C0DEC" w:rsidP="002C0DEC">
      <w:pPr>
        <w:pStyle w:val="Heading6"/>
      </w:pPr>
      <w:r>
        <w:t>Use Cases</w:t>
      </w:r>
    </w:p>
    <w:p w14:paraId="4BAC9ADA" w14:textId="48498470" w:rsidR="002C0DEC" w:rsidRDefault="002C0DEC" w:rsidP="002C0DEC">
      <w:r>
        <w:t xml:space="preserve">There have been three use cases identified for the </w:t>
      </w:r>
      <w:r w:rsidR="008D0218">
        <w:t>FSC interface</w:t>
      </w:r>
      <w:r>
        <w:t xml:space="preserve"> capability</w:t>
      </w:r>
    </w:p>
    <w:p w14:paraId="7B5B5CA0" w14:textId="467F109A" w:rsidR="002C0DEC" w:rsidRDefault="00632EB8" w:rsidP="00037C8C">
      <w:pPr>
        <w:pStyle w:val="ListParagraph"/>
        <w:numPr>
          <w:ilvl w:val="0"/>
          <w:numId w:val="52"/>
        </w:numPr>
        <w:spacing w:before="0" w:after="160" w:line="256" w:lineRule="auto"/>
      </w:pPr>
      <w:r>
        <w:t xml:space="preserve">Monitor </w:t>
      </w:r>
      <w:r w:rsidR="00063626">
        <w:t>transaction processing logs</w:t>
      </w:r>
    </w:p>
    <w:p w14:paraId="7AFD7011" w14:textId="67947BB0" w:rsidR="002C0DEC" w:rsidRDefault="002C0DEC" w:rsidP="00037C8C">
      <w:pPr>
        <w:pStyle w:val="ListParagraph"/>
        <w:numPr>
          <w:ilvl w:val="0"/>
          <w:numId w:val="52"/>
        </w:numPr>
        <w:spacing w:before="0" w:after="160" w:line="256" w:lineRule="auto"/>
      </w:pPr>
      <w:r>
        <w:t xml:space="preserve">Editing configuration for </w:t>
      </w:r>
      <w:r w:rsidR="00063626">
        <w:t>FSC interface service</w:t>
      </w:r>
    </w:p>
    <w:p w14:paraId="67C12573" w14:textId="4659EB53" w:rsidR="002C0DEC" w:rsidRDefault="001C16DF" w:rsidP="002C0DEC">
      <w:r w:rsidRPr="001C16DF">
        <w:t xml:space="preserve"> </w:t>
      </w:r>
      <w:r w:rsidRPr="001C16DF">
        <w:rPr>
          <w:noProof/>
        </w:rPr>
        <w:drawing>
          <wp:inline distT="0" distB="0" distL="0" distR="0" wp14:anchorId="5A1F625C" wp14:editId="7B138F2D">
            <wp:extent cx="5082540" cy="2880360"/>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2540" cy="2880360"/>
                    </a:xfrm>
                    <a:prstGeom prst="rect">
                      <a:avLst/>
                    </a:prstGeom>
                    <a:noFill/>
                    <a:ln>
                      <a:noFill/>
                    </a:ln>
                  </pic:spPr>
                </pic:pic>
              </a:graphicData>
            </a:graphic>
          </wp:inline>
        </w:drawing>
      </w:r>
    </w:p>
    <w:p w14:paraId="77C68E8E" w14:textId="281A4C67" w:rsidR="002C0DEC" w:rsidRDefault="002C0DEC" w:rsidP="002C0DEC">
      <w:r>
        <w:t xml:space="preserve">For </w:t>
      </w:r>
      <w:r w:rsidR="00AF1E02">
        <w:t xml:space="preserve">the </w:t>
      </w:r>
      <w:r>
        <w:t>use case</w:t>
      </w:r>
      <w:r w:rsidR="00AF1E02">
        <w:t>s</w:t>
      </w:r>
      <w:r>
        <w:t xml:space="preserve">, a sequence diagram </w:t>
      </w:r>
      <w:r w:rsidR="00AF1E02">
        <w:t xml:space="preserve">is included </w:t>
      </w:r>
      <w:r>
        <w:t>in the following section</w:t>
      </w:r>
    </w:p>
    <w:p w14:paraId="1757DF5D" w14:textId="77777777" w:rsidR="002C0DEC" w:rsidRDefault="002C0DEC" w:rsidP="002C0DEC">
      <w:pPr>
        <w:pStyle w:val="Heading6"/>
      </w:pPr>
      <w:r>
        <w:t>Sequence Diagrams</w:t>
      </w:r>
    </w:p>
    <w:p w14:paraId="2120BD57" w14:textId="77777777" w:rsidR="002C0DEC" w:rsidRDefault="002C0DEC" w:rsidP="002C0DEC"/>
    <w:p w14:paraId="000C822F" w14:textId="13F1E663" w:rsidR="002C0DEC" w:rsidRPr="009C1A65" w:rsidRDefault="002C0DEC" w:rsidP="002C0DEC">
      <w:pPr>
        <w:pStyle w:val="Caption"/>
        <w:rPr>
          <w:rFonts w:ascii="Arial" w:hAnsi="Arial" w:cs="Arial"/>
        </w:rPr>
      </w:pPr>
      <w:bookmarkStart w:id="1147" w:name="_Toc53600286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 </w:t>
      </w:r>
      <w:r w:rsidR="00B06B84">
        <w:rPr>
          <w:rFonts w:ascii="Arial" w:hAnsi="Arial" w:cs="Arial"/>
        </w:rPr>
        <w:t>Processing EDI Transactions through FSC Interface</w:t>
      </w:r>
      <w:bookmarkEnd w:id="1147"/>
    </w:p>
    <w:p w14:paraId="7AEAF4CD" w14:textId="42201BB6" w:rsidR="002C0DEC" w:rsidRDefault="00CE3D7A" w:rsidP="002C0DEC">
      <w:r>
        <w:t xml:space="preserve">For each </w:t>
      </w:r>
      <w:r w:rsidR="003C5BB5">
        <w:t>transaction</w:t>
      </w:r>
      <w:r>
        <w:t xml:space="preserve">, once the </w:t>
      </w:r>
      <w:r w:rsidR="003C5BB5">
        <w:t>transaction data is ready</w:t>
      </w:r>
      <w:r>
        <w:t xml:space="preserve"> for processing, the Transaction processing service retrieves the configuration</w:t>
      </w:r>
      <w:r w:rsidR="003C5BB5">
        <w:t xml:space="preserve"> and</w:t>
      </w:r>
      <w:r>
        <w:t xml:space="preserve"> sends a request to read the </w:t>
      </w:r>
      <w:r w:rsidR="003C5BB5">
        <w:t>transaction</w:t>
      </w:r>
      <w:r>
        <w:t xml:space="preserve"> data from </w:t>
      </w:r>
      <w:r w:rsidR="003C5BB5">
        <w:t xml:space="preserve">VistA. Once the data that is needed for the transaction is read from VistA, it is placed on the Queue for processing. </w:t>
      </w:r>
    </w:p>
    <w:p w14:paraId="22BE515D" w14:textId="77777777" w:rsidR="002C0DEC" w:rsidRDefault="002C0DEC" w:rsidP="002C0DEC">
      <w:pPr>
        <w:rPr>
          <w:noProof/>
        </w:rPr>
      </w:pPr>
    </w:p>
    <w:p w14:paraId="6B37D59F" w14:textId="58897195" w:rsidR="002C0DEC" w:rsidRDefault="000127DA" w:rsidP="002C0DEC">
      <w:commentRangeStart w:id="1148"/>
      <w:commentRangeStart w:id="1149"/>
      <w:ins w:id="1150" w:author="Author">
        <w:r>
          <w:rPr>
            <w:noProof/>
          </w:rPr>
          <w:drawing>
            <wp:inline distT="0" distB="0" distL="0" distR="0" wp14:anchorId="23F8247E" wp14:editId="222D7ACC">
              <wp:extent cx="5943600" cy="434276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342761"/>
                      </a:xfrm>
                      <a:prstGeom prst="rect">
                        <a:avLst/>
                      </a:prstGeom>
                      <a:noFill/>
                      <a:ln>
                        <a:noFill/>
                      </a:ln>
                    </pic:spPr>
                  </pic:pic>
                </a:graphicData>
              </a:graphic>
            </wp:inline>
          </w:drawing>
        </w:r>
      </w:ins>
      <w:del w:id="1151" w:author="Author">
        <w:r w:rsidR="00CE3663" w:rsidDel="000127DA">
          <w:rPr>
            <w:noProof/>
          </w:rPr>
          <w:drawing>
            <wp:inline distT="0" distB="0" distL="0" distR="0" wp14:anchorId="19147E1E" wp14:editId="70C2304A">
              <wp:extent cx="5943600" cy="402336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del>
      <w:commentRangeEnd w:id="1148"/>
      <w:r w:rsidR="007525AF">
        <w:rPr>
          <w:rStyle w:val="CommentReference"/>
        </w:rPr>
        <w:commentReference w:id="1148"/>
      </w:r>
      <w:commentRangeEnd w:id="1149"/>
      <w:r w:rsidR="0089237A">
        <w:rPr>
          <w:rStyle w:val="CommentReference"/>
        </w:rPr>
        <w:commentReference w:id="1149"/>
      </w:r>
      <w:r w:rsidR="002C0DEC">
        <w:t xml:space="preserve">Assuming the user has been authenticated and authorized to view the </w:t>
      </w:r>
      <w:r w:rsidR="003C5BB5">
        <w:t>transaction log entries</w:t>
      </w:r>
      <w:r w:rsidR="002C0DEC">
        <w:t xml:space="preserve">, the </w:t>
      </w:r>
      <w:r w:rsidR="003C5BB5">
        <w:t>TAS UI</w:t>
      </w:r>
      <w:r w:rsidR="002C0DEC">
        <w:t xml:space="preserve"> will provide the user with a link to the report. After selecting the link, the </w:t>
      </w:r>
      <w:r w:rsidR="003C5BB5">
        <w:t>logging dashboard</w:t>
      </w:r>
      <w:r w:rsidR="002C0DEC">
        <w:t xml:space="preserve"> frontend calls a Node.js script in the business layer that will call a method in the Business Service</w:t>
      </w:r>
      <w:r w:rsidR="003C5BB5">
        <w:t xml:space="preserve"> to retrieve and display the log entries shown in the diagram below</w:t>
      </w:r>
      <w:r w:rsidR="002C0DEC">
        <w:t>.</w:t>
      </w:r>
    </w:p>
    <w:p w14:paraId="321DCC4E" w14:textId="3055D5DC" w:rsidR="00CE3D7A" w:rsidRPr="009C1A65" w:rsidRDefault="00CE3D7A" w:rsidP="00CE3D7A">
      <w:pPr>
        <w:pStyle w:val="Caption"/>
        <w:rPr>
          <w:rFonts w:ascii="Arial" w:hAnsi="Arial" w:cs="Arial"/>
        </w:rPr>
      </w:pPr>
      <w:bookmarkStart w:id="1152" w:name="_Toc53600286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w:t>
      </w:r>
      <w:r>
        <w:rPr>
          <w:rFonts w:ascii="Arial" w:hAnsi="Arial" w:cs="Arial"/>
        </w:rPr>
        <w:t>–</w:t>
      </w:r>
      <w:r w:rsidRPr="009C1A65">
        <w:rPr>
          <w:rFonts w:ascii="Arial" w:hAnsi="Arial" w:cs="Arial"/>
        </w:rPr>
        <w:t xml:space="preserve"> </w:t>
      </w:r>
      <w:r>
        <w:rPr>
          <w:rFonts w:ascii="Arial" w:hAnsi="Arial" w:cs="Arial"/>
        </w:rPr>
        <w:t>FSC Interface EDI Transaction Log Entries</w:t>
      </w:r>
      <w:bookmarkEnd w:id="1152"/>
    </w:p>
    <w:p w14:paraId="55B9E702" w14:textId="2DB5BDF5" w:rsidR="00D7485D" w:rsidRPr="00916323" w:rsidRDefault="00D7485D" w:rsidP="002C0DEC">
      <w:r>
        <w:rPr>
          <w:noProof/>
        </w:rPr>
        <w:drawing>
          <wp:inline distT="0" distB="0" distL="0" distR="0" wp14:anchorId="6F285B8C" wp14:editId="7D22737F">
            <wp:extent cx="5935980" cy="1455420"/>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6B3BB098" w14:textId="77777777" w:rsidR="00A17716" w:rsidRDefault="00A17716" w:rsidP="00A17716">
      <w:pPr>
        <w:pStyle w:val="Heading5"/>
      </w:pPr>
      <w:bookmarkStart w:id="1153" w:name="_Toc535565090"/>
      <w:r>
        <w:t>TAS Proxying</w:t>
      </w:r>
      <w:bookmarkEnd w:id="1153"/>
    </w:p>
    <w:p w14:paraId="6BF295DA" w14:textId="1F9793F4"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r w:rsidR="000F7862">
        <w:t>all</w:t>
      </w:r>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7568210A" w:rsidR="00DE7119" w:rsidRPr="007B158E" w:rsidRDefault="00DE7119" w:rsidP="00DE7119">
      <w:pPr>
        <w:pStyle w:val="Caption"/>
        <w:rPr>
          <w:rFonts w:ascii="Arial" w:hAnsi="Arial" w:cs="Arial"/>
          <w:sz w:val="24"/>
          <w:szCs w:val="24"/>
        </w:rPr>
      </w:pPr>
      <w:bookmarkStart w:id="1154" w:name="_Toc535565139"/>
      <w:r w:rsidRPr="007B158E">
        <w:rPr>
          <w:rFonts w:ascii="Arial" w:hAnsi="Arial" w:cs="Arial"/>
          <w:sz w:val="24"/>
          <w:szCs w:val="24"/>
        </w:rPr>
        <w:t xml:space="preserve">Table </w:t>
      </w:r>
      <w:r w:rsidR="009C3A87" w:rsidRPr="007B158E">
        <w:rPr>
          <w:rFonts w:ascii="Arial" w:hAnsi="Arial" w:cs="Arial"/>
          <w:sz w:val="24"/>
          <w:szCs w:val="24"/>
        </w:rPr>
        <w:fldChar w:fldCharType="begin"/>
      </w:r>
      <w:r w:rsidR="009C3A87" w:rsidRPr="007B158E">
        <w:rPr>
          <w:rFonts w:ascii="Arial" w:hAnsi="Arial" w:cs="Arial"/>
          <w:sz w:val="24"/>
          <w:szCs w:val="24"/>
        </w:rPr>
        <w:instrText xml:space="preserve"> SEQ Table \* ARABIC </w:instrText>
      </w:r>
      <w:r w:rsidR="009C3A87" w:rsidRPr="007B158E">
        <w:rPr>
          <w:rFonts w:ascii="Arial" w:hAnsi="Arial" w:cs="Arial"/>
          <w:sz w:val="24"/>
          <w:szCs w:val="24"/>
        </w:rPr>
        <w:fldChar w:fldCharType="separate"/>
      </w:r>
      <w:r w:rsidR="006B661F" w:rsidRPr="007B158E">
        <w:rPr>
          <w:rFonts w:ascii="Arial" w:hAnsi="Arial" w:cs="Arial"/>
          <w:noProof/>
          <w:sz w:val="24"/>
          <w:szCs w:val="24"/>
        </w:rPr>
        <w:t>9</w:t>
      </w:r>
      <w:r w:rsidR="009C3A87" w:rsidRPr="007B158E">
        <w:rPr>
          <w:rFonts w:ascii="Arial" w:hAnsi="Arial" w:cs="Arial"/>
          <w:noProof/>
          <w:sz w:val="24"/>
          <w:szCs w:val="24"/>
        </w:rPr>
        <w:fldChar w:fldCharType="end"/>
      </w:r>
      <w:r w:rsidRPr="007B158E">
        <w:rPr>
          <w:rFonts w:ascii="Arial" w:hAnsi="Arial" w:cs="Arial"/>
          <w:sz w:val="24"/>
          <w:szCs w:val="24"/>
        </w:rPr>
        <w:t xml:space="preserve"> - MCCF EDI TAS Business Service Proxying</w:t>
      </w:r>
      <w:bookmarkEnd w:id="1154"/>
    </w:p>
    <w:p w14:paraId="432EDD99" w14:textId="77777777" w:rsidR="00A17716" w:rsidRPr="000B2748" w:rsidRDefault="00A17716" w:rsidP="00A17716">
      <w:commentRangeStart w:id="1155"/>
      <w:commentRangeStart w:id="1156"/>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commentRangeEnd w:id="1155"/>
      <w:r w:rsidR="00B55B8E">
        <w:rPr>
          <w:rStyle w:val="CommentReference"/>
        </w:rPr>
        <w:commentReference w:id="1155"/>
      </w:r>
      <w:commentRangeEnd w:id="1156"/>
      <w:r w:rsidR="0089237A">
        <w:rPr>
          <w:rStyle w:val="CommentReference"/>
        </w:rPr>
        <w:commentReference w:id="1156"/>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2EA6CEED"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r w:rsidR="000F7862">
        <w:t>all</w:t>
      </w:r>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r w:rsidR="009C3A87">
        <w:t>proxying,</w:t>
      </w:r>
      <w:r>
        <w:t xml:space="preserve"> and load balancing services</w:t>
      </w:r>
      <w:r w:rsidR="00C55B55">
        <w:t xml:space="preserve"> may also be used in the future</w:t>
      </w:r>
      <w:r>
        <w:t>.</w:t>
      </w:r>
    </w:p>
    <w:p w14:paraId="7E9B155E" w14:textId="761230A5" w:rsidR="008A5B98" w:rsidRPr="008A5B98" w:rsidRDefault="008A5B98" w:rsidP="008A5B98"/>
    <w:p w14:paraId="21C0053E" w14:textId="77777777" w:rsidR="00A17716" w:rsidRDefault="00A17716" w:rsidP="00A17716">
      <w:pPr>
        <w:pStyle w:val="Heading5"/>
      </w:pPr>
      <w:bookmarkStart w:id="1157" w:name="_Toc535565091"/>
      <w:commentRangeStart w:id="1158"/>
      <w:commentRangeStart w:id="1159"/>
      <w:r>
        <w:t>TAS CORE Caching Strategy</w:t>
      </w:r>
      <w:commentRangeEnd w:id="1158"/>
      <w:r w:rsidR="00B55B8E">
        <w:rPr>
          <w:rStyle w:val="CommentReference"/>
          <w:rFonts w:eastAsia="Calibri"/>
          <w:b w:val="0"/>
          <w:bCs w:val="0"/>
          <w:iCs w:val="0"/>
        </w:rPr>
        <w:commentReference w:id="1158"/>
      </w:r>
      <w:commentRangeEnd w:id="1159"/>
      <w:r w:rsidR="0089237A">
        <w:rPr>
          <w:rStyle w:val="CommentReference"/>
          <w:rFonts w:eastAsia="Calibri"/>
          <w:b w:val="0"/>
          <w:bCs w:val="0"/>
          <w:iCs w:val="0"/>
        </w:rPr>
        <w:commentReference w:id="1159"/>
      </w:r>
      <w:bookmarkEnd w:id="1157"/>
    </w:p>
    <w:p w14:paraId="5E95EB3F" w14:textId="77777777" w:rsidR="00A17716" w:rsidRDefault="00A17716" w:rsidP="00A17716"/>
    <w:p w14:paraId="386EB3EB" w14:textId="77777777" w:rsidR="00A17716" w:rsidRDefault="00A17716" w:rsidP="00A17716">
      <w:pPr>
        <w:pStyle w:val="Heading6"/>
      </w:pPr>
      <w:r>
        <w:t>Introduction</w:t>
      </w:r>
    </w:p>
    <w:p w14:paraId="09F904A8" w14:textId="4B73D11D"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r w:rsidR="000F7862">
        <w:t>to</w:t>
      </w:r>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VistA – InterSystems Cache product. These components include caching at all layers – Presentation, Business, Messaging – Enterprise Service Bus – ESB, Services, Data Access and Data Storage.</w:t>
      </w:r>
    </w:p>
    <w:p w14:paraId="3134630B" w14:textId="77777777" w:rsidR="00A17716" w:rsidRDefault="00A17716" w:rsidP="00A17716">
      <w:r>
        <w:t xml:space="preserve">Caching will not address delivery of content when the origin server is down, this will need to be addressed by failover or other high availability architectural design strategy. Caching will not </w:t>
      </w:r>
      <w:r>
        <w:lastRenderedPageBreak/>
        <w:t>support the web application in an offline mode. Hardware load balancing will be addressed in a different section.</w:t>
      </w:r>
    </w:p>
    <w:p w14:paraId="41C877CF" w14:textId="352A1E53" w:rsidR="00A17716" w:rsidRDefault="00A17716" w:rsidP="00A17716">
      <w:r>
        <w:t>The caching strategy shall adopt the Just in Time (JIT) or lean approach. A common pitfall is to over-cach</w:t>
      </w:r>
      <w:r w:rsidR="000D4737">
        <w:t>e</w:t>
      </w:r>
      <w:r>
        <w:t xml:space="preserve">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(aot)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lastRenderedPageBreak/>
        <w:t>Caching with RxJs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.publishReplay(1).refCount</w:t>
      </w:r>
      <w:r w:rsidRPr="00F36E6C">
        <w:t xml:space="preserve">() pair of operators which re-use previously retrieved $http.get()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(jwt)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Per the express.js documentation, the best option to cache the results of requests is using a caching server like nginx.</w:t>
      </w:r>
    </w:p>
    <w:p w14:paraId="37CB601D" w14:textId="77777777" w:rsidR="00A17716" w:rsidRDefault="00AB1753" w:rsidP="00A17716">
      <w:hyperlink r:id="rId109"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In memory cache utilizing memory-cache or memcached is another option.</w:t>
      </w:r>
    </w:p>
    <w:p w14:paraId="053397E6" w14:textId="77777777" w:rsidR="00A17716" w:rsidRDefault="00A17716" w:rsidP="00A17716">
      <w:r>
        <w:t xml:space="preserve">Approved: </w:t>
      </w:r>
      <w:hyperlink r:id="rId110" w:history="1">
        <w:r w:rsidRPr="00B52D0F">
          <w:rPr>
            <w:rStyle w:val="Hyperlink"/>
          </w:rPr>
          <w:t>https://www.va.gov/TRM/ToolPage.aspx?tid=9511</w:t>
        </w:r>
      </w:hyperlink>
    </w:p>
    <w:p w14:paraId="2756FE64" w14:textId="77777777" w:rsidR="00A17716" w:rsidRDefault="00A17716" w:rsidP="00A17716">
      <w:r>
        <w:t>Potential technique: memcached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r>
        <w:t>Mulesoft Enterprise, Cloudhub supports the “Cache Scope”. This is caching built into specific message flows. Business analysts, strakeholders and subject matter experts would need to be consulted prior to implementing a per workflow based caching strategy. A performance caching optimization at the ESB layer is not recommended at this time.</w:t>
      </w:r>
    </w:p>
    <w:p w14:paraId="7A0BC1F3" w14:textId="77777777" w:rsidR="00A17716" w:rsidRDefault="00AB1753" w:rsidP="00A17716">
      <w:hyperlink r:id="rId111"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t>Services</w:t>
      </w:r>
    </w:p>
    <w:p w14:paraId="74A39FF2" w14:textId="77777777" w:rsidR="00A17716" w:rsidRDefault="00A17716" w:rsidP="00A17716">
      <w:pPr>
        <w:pStyle w:val="Heading7"/>
      </w:pPr>
      <w:r>
        <w:t>HAPI FIHR</w:t>
      </w:r>
    </w:p>
    <w:p w14:paraId="443BF7FB" w14:textId="77777777" w:rsidR="00A17716" w:rsidRDefault="00A17716" w:rsidP="00A17716">
      <w:r>
        <w:t>HAPI FHIR 2.5 supports default 1 minute caching of search results. It will need to be determined by stakeholders and business analysts if this caching is desired or a hindrance to the source of truth.</w:t>
      </w:r>
    </w:p>
    <w:p w14:paraId="4BA535C5" w14:textId="77777777" w:rsidR="00A17716" w:rsidRDefault="00AB1753" w:rsidP="00A17716">
      <w:hyperlink r:id="rId112"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2BDA395C" w:rsidR="00A17716" w:rsidRDefault="00A17716" w:rsidP="00A17716">
      <w:r>
        <w:t xml:space="preserve">Since VistA is the source of truth, VistA policy, stakeholders and business analysts will need to determine the need for caching. Performance concerns at the Cache level will be addressed by load balancing and other scaling </w:t>
      </w:r>
      <w:r w:rsidR="009C3A87">
        <w:t>techniques</w:t>
      </w:r>
      <w:r>
        <w:t>.</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commentRangeStart w:id="1160"/>
      <w:commentRangeStart w:id="1161"/>
      <w:r>
        <w:t xml:space="preserve">Azure storage </w:t>
      </w:r>
      <w:commentRangeEnd w:id="1160"/>
      <w:r w:rsidR="00B55B8E">
        <w:rPr>
          <w:rStyle w:val="CommentReference"/>
          <w:rFonts w:eastAsia="Calibri"/>
          <w:b w:val="0"/>
          <w:bCs w:val="0"/>
          <w:iCs w:val="0"/>
        </w:rPr>
        <w:commentReference w:id="1160"/>
      </w:r>
      <w:commentRangeEnd w:id="1161"/>
      <w:r w:rsidR="00612373">
        <w:rPr>
          <w:rStyle w:val="CommentReference"/>
          <w:rFonts w:eastAsia="Calibri"/>
          <w:b w:val="0"/>
          <w:bCs w:val="0"/>
          <w:iCs w:val="0"/>
        </w:rPr>
        <w:commentReference w:id="1161"/>
      </w:r>
      <w:r>
        <w:t>– block blobs</w:t>
      </w:r>
    </w:p>
    <w:p w14:paraId="435F2C17" w14:textId="77777777" w:rsidR="00A17716" w:rsidRDefault="00AB1753" w:rsidP="00A17716">
      <w:hyperlink r:id="rId113"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037C8C">
      <w:pPr>
        <w:pStyle w:val="ListParagraph"/>
        <w:numPr>
          <w:ilvl w:val="0"/>
          <w:numId w:val="43"/>
        </w:numPr>
        <w:spacing w:before="0" w:after="160" w:line="259" w:lineRule="auto"/>
        <w:rPr>
          <w:rStyle w:val="Hyperlink"/>
          <w:color w:val="auto"/>
        </w:rPr>
      </w:pPr>
      <w:r>
        <w:t xml:space="preserve">Node query cache - queries being used in a filter context </w:t>
      </w:r>
      <w:hyperlink r:id="rId114" w:history="1">
        <w:r w:rsidRPr="00B52D0F">
          <w:rPr>
            <w:rStyle w:val="Hyperlink"/>
          </w:rPr>
          <w:t>https://www.elastic.co/guide/en/elasticsearch/guide/current/filter-caching.html</w:t>
        </w:r>
      </w:hyperlink>
    </w:p>
    <w:p w14:paraId="5D823220" w14:textId="77777777" w:rsidR="00A17716" w:rsidRDefault="00A17716" w:rsidP="00037C8C">
      <w:pPr>
        <w:pStyle w:val="ListParagraph"/>
        <w:numPr>
          <w:ilvl w:val="0"/>
          <w:numId w:val="43"/>
        </w:numPr>
        <w:spacing w:before="0" w:after="160" w:line="259" w:lineRule="auto"/>
      </w:pPr>
      <w:r>
        <w:t>Shard request caches – caches query results independently for each shard</w:t>
      </w:r>
    </w:p>
    <w:p w14:paraId="66C9CEF0" w14:textId="77777777" w:rsidR="00A17716" w:rsidRDefault="00AB1753" w:rsidP="00A17716">
      <w:pPr>
        <w:pStyle w:val="ListParagraph"/>
      </w:pPr>
      <w:hyperlink r:id="rId115"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037C8C">
      <w:pPr>
        <w:pStyle w:val="ListParagraph"/>
        <w:numPr>
          <w:ilvl w:val="0"/>
          <w:numId w:val="43"/>
        </w:numPr>
        <w:spacing w:before="0" w:after="160" w:line="259" w:lineRule="auto"/>
      </w:pPr>
      <w:r>
        <w:t xml:space="preserve">Field data cache – aggregation field values are loaded in to memory </w:t>
      </w:r>
      <w:hyperlink r:id="rId116" w:history="1">
        <w:r w:rsidRPr="00B52D0F">
          <w:rPr>
            <w:rStyle w:val="Hyperlink"/>
          </w:rPr>
          <w:t>https://www.elastic.co/guide/en/elasticsearch/reference/current/caching-heavy-aggregations.html</w:t>
        </w:r>
      </w:hyperlink>
    </w:p>
    <w:p w14:paraId="7E320F80" w14:textId="6DD744C7" w:rsidR="00A17716" w:rsidRDefault="00A17716" w:rsidP="00A17716">
      <w:r>
        <w:t xml:space="preserve">More research is required </w:t>
      </w:r>
      <w:r w:rsidR="000F7862">
        <w:t>to</w:t>
      </w:r>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AB1753" w:rsidP="00A17716">
      <w:hyperlink r:id="rId117"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67675A2"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r w:rsidR="000F7862">
        <w:t>The</w:t>
      </w:r>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r>
        <w:t>nginx caching</w:t>
      </w:r>
    </w:p>
    <w:p w14:paraId="276305B2" w14:textId="77777777" w:rsidR="00A17716" w:rsidRDefault="00A17716" w:rsidP="00A17716">
      <w:r>
        <w:t>nginx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AB1753" w:rsidP="00A17716">
      <w:hyperlink r:id="rId118"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037C8C">
      <w:pPr>
        <w:pStyle w:val="ListParagraph"/>
        <w:numPr>
          <w:ilvl w:val="0"/>
          <w:numId w:val="42"/>
        </w:numPr>
        <w:spacing w:before="0" w:after="160" w:line="259" w:lineRule="auto"/>
      </w:pPr>
      <w:r>
        <w:t>Cache media and static web content</w:t>
      </w:r>
    </w:p>
    <w:p w14:paraId="3E4922B1" w14:textId="77777777" w:rsidR="00A17716" w:rsidRDefault="00A17716" w:rsidP="00037C8C">
      <w:pPr>
        <w:pStyle w:val="ListParagraph"/>
        <w:numPr>
          <w:ilvl w:val="0"/>
          <w:numId w:val="42"/>
        </w:numPr>
        <w:spacing w:before="0" w:after="160" w:line="259" w:lineRule="auto"/>
      </w:pPr>
      <w:r>
        <w:t>Use memory where possible</w:t>
      </w:r>
    </w:p>
    <w:p w14:paraId="16C4BA25" w14:textId="77777777" w:rsidR="00A17716" w:rsidRDefault="00A17716" w:rsidP="00037C8C">
      <w:pPr>
        <w:pStyle w:val="ListParagraph"/>
        <w:numPr>
          <w:ilvl w:val="0"/>
          <w:numId w:val="42"/>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1162" w:name="_Toc535565140"/>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10</w:t>
      </w:r>
      <w:r w:rsidR="00222307">
        <w:rPr>
          <w:noProof/>
        </w:rPr>
        <w:fldChar w:fldCharType="end"/>
      </w:r>
      <w:r>
        <w:t xml:space="preserve"> - MCCF EDI TAS Caching by Layer</w:t>
      </w:r>
      <w:bookmarkEnd w:id="1162"/>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Web browser; javascipt: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Use localstorage and best practice javascript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Use mem</w:t>
            </w:r>
            <w:r>
              <w:t>c</w:t>
            </w:r>
            <w:r w:rsidRPr="00FC4C8E">
              <w:t>ached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r>
              <w:t>Inter</w:t>
            </w:r>
            <w:r w:rsidRPr="00FC4C8E">
              <w:t>Systems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Web Cache: nginx</w:t>
            </w:r>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1163" w:name="_Toc535565092"/>
      <w:r w:rsidRPr="00F458A0">
        <w:t>Dependencies and Constraints</w:t>
      </w:r>
      <w:bookmarkEnd w:id="1163"/>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commentRangeStart w:id="1164"/>
      <w:commentRangeStart w:id="1165"/>
      <w:r w:rsidRPr="00F458A0">
        <w:rPr>
          <w:rStyle w:val="Strong"/>
        </w:rPr>
        <w:t>VA Standard Data Models</w:t>
      </w:r>
      <w:commentRangeEnd w:id="1164"/>
      <w:r w:rsidR="00B55B8E">
        <w:rPr>
          <w:rStyle w:val="CommentReference"/>
        </w:rPr>
        <w:commentReference w:id="1164"/>
      </w:r>
      <w:commentRangeEnd w:id="1165"/>
      <w:r w:rsidR="00612373">
        <w:rPr>
          <w:rStyle w:val="CommentReference"/>
        </w:rPr>
        <w:commentReference w:id="1165"/>
      </w:r>
    </w:p>
    <w:p w14:paraId="2D77B2EC" w14:textId="42F3C619"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r w:rsidR="000F7862" w:rsidRPr="00F458A0">
        <w:t>implementations,</w:t>
      </w:r>
      <w:r w:rsidRPr="00F458A0">
        <w:t xml:space="preserve"> so these can be incorporated into the design of the MCCF services. </w:t>
      </w:r>
      <w:ins w:id="1166" w:author="Author">
        <w:r w:rsidR="000C2915">
          <w:t xml:space="preserve">All currently planned data models are included in section 5.3 Data View. </w:t>
        </w:r>
      </w:ins>
      <w:r w:rsidRPr="00F458A0">
        <w:t>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1167" w:name="_Toc535565093"/>
      <w:r w:rsidRPr="00F458A0">
        <w:t>Specific Requirements</w:t>
      </w:r>
      <w:bookmarkEnd w:id="1167"/>
    </w:p>
    <w:p w14:paraId="438BDED3" w14:textId="77777777" w:rsidR="00A17716" w:rsidRPr="00F458A0" w:rsidRDefault="00A17716" w:rsidP="00A17716">
      <w:pPr>
        <w:pStyle w:val="Heading4"/>
      </w:pPr>
      <w:bookmarkStart w:id="1168" w:name="_Toc535565094"/>
      <w:r w:rsidRPr="00F458A0">
        <w:t>Database Repository</w:t>
      </w:r>
      <w:bookmarkEnd w:id="1168"/>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1169" w:name="_Toc535565095"/>
      <w:r w:rsidRPr="00F458A0">
        <w:t>System Features</w:t>
      </w:r>
      <w:bookmarkEnd w:id="1169"/>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1170" w:name="_Toc535565096"/>
      <w:r w:rsidRPr="00F458A0">
        <w:t>Network Detailed Design</w:t>
      </w:r>
      <w:bookmarkEnd w:id="1170"/>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037C8C">
      <w:pPr>
        <w:pStyle w:val="InstructionalBullet1"/>
        <w:numPr>
          <w:ilvl w:val="0"/>
          <w:numId w:val="48"/>
        </w:numPr>
        <w:rPr>
          <w:i w:val="0"/>
        </w:rPr>
      </w:pPr>
      <w:r>
        <w:rPr>
          <w:i w:val="0"/>
        </w:rPr>
        <w:t>The Development Team AWS development environment.</w:t>
      </w:r>
    </w:p>
    <w:p w14:paraId="14D9F46C" w14:textId="32B1AFA9" w:rsidR="00BC5835" w:rsidRDefault="00BC5835" w:rsidP="00037C8C">
      <w:pPr>
        <w:pStyle w:val="InstructionalBullet1"/>
        <w:numPr>
          <w:ilvl w:val="0"/>
          <w:numId w:val="48"/>
        </w:numPr>
        <w:rPr>
          <w:i w:val="0"/>
        </w:rPr>
      </w:pPr>
      <w:r>
        <w:rPr>
          <w:i w:val="0"/>
        </w:rPr>
        <w:t xml:space="preserve">The VA MAG environments. </w:t>
      </w:r>
    </w:p>
    <w:p w14:paraId="62F28BAA" w14:textId="7D443C04" w:rsidR="00BC5835" w:rsidRDefault="00BC5835" w:rsidP="00037C8C">
      <w:pPr>
        <w:pStyle w:val="InstructionalBullet1"/>
        <w:numPr>
          <w:ilvl w:val="0"/>
          <w:numId w:val="48"/>
        </w:numPr>
        <w:rPr>
          <w:i w:val="0"/>
        </w:rPr>
      </w:pPr>
      <w:r>
        <w:rPr>
          <w:i w:val="0"/>
        </w:rPr>
        <w:t>The VA VistA environments.</w:t>
      </w:r>
    </w:p>
    <w:p w14:paraId="3DBF61E9" w14:textId="09075631" w:rsidR="00BC5835" w:rsidRDefault="00BC5835" w:rsidP="00037C8C">
      <w:pPr>
        <w:pStyle w:val="InstructionalBullet1"/>
        <w:numPr>
          <w:ilvl w:val="0"/>
          <w:numId w:val="48"/>
        </w:numPr>
        <w:rPr>
          <w:i w:val="0"/>
        </w:rPr>
      </w:pPr>
      <w:r>
        <w:rPr>
          <w:i w:val="0"/>
        </w:rPr>
        <w:t>Connections external to the TAS application, including IAM and the production VistA instances.</w:t>
      </w:r>
    </w:p>
    <w:p w14:paraId="2103B699" w14:textId="2680C25B" w:rsidR="00BC5835" w:rsidRDefault="00BC5835" w:rsidP="00037C8C">
      <w:pPr>
        <w:pStyle w:val="InstructionalBullet1"/>
        <w:numPr>
          <w:ilvl w:val="0"/>
          <w:numId w:val="48"/>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1171" w:name="_Toc536002868"/>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33</w:t>
      </w:r>
      <w:r w:rsidR="00222307">
        <w:rPr>
          <w:noProof/>
        </w:rPr>
        <w:fldChar w:fldCharType="end"/>
      </w:r>
      <w:r>
        <w:t xml:space="preserve"> - MCCF EDI TAS Physical Architecture Overview</w:t>
      </w:r>
      <w:bookmarkEnd w:id="1171"/>
    </w:p>
    <w:p w14:paraId="4FA29393" w14:textId="2277BC32" w:rsidR="00763F2C" w:rsidRDefault="0074126A" w:rsidP="00A17716">
      <w:ins w:id="1172" w:author="Author">
        <w:r>
          <w:rPr>
            <w:noProof/>
          </w:rPr>
          <w:drawing>
            <wp:inline distT="0" distB="0" distL="0" distR="0" wp14:anchorId="55B6C6D3" wp14:editId="5DC43F9D">
              <wp:extent cx="5943600" cy="3962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ins>
      <w:del w:id="1173" w:author="Author">
        <w:r w:rsidR="00763F2C" w:rsidDel="0074126A">
          <w:rPr>
            <w:noProof/>
          </w:rPr>
          <w:drawing>
            <wp:inline distT="0" distB="0" distL="0" distR="0" wp14:anchorId="0C998DD1" wp14:editId="611E9C7B">
              <wp:extent cx="5943600" cy="396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hysical Architecture.05.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del>
    </w:p>
    <w:p w14:paraId="3DC9D79E" w14:textId="332D9605" w:rsidR="00675D75" w:rsidRDefault="00675D75" w:rsidP="00A17716"/>
    <w:p w14:paraId="76E11208" w14:textId="6B62C427" w:rsidR="00675D75" w:rsidRDefault="00675D75" w:rsidP="00A17716">
      <w:r w:rsidRPr="00675D75">
        <w:rPr>
          <w:noProof/>
        </w:rPr>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6E55467A" w14:textId="77777777" w:rsidR="00A17716" w:rsidRPr="00F458A0" w:rsidRDefault="00A17716" w:rsidP="00A17716"/>
    <w:p w14:paraId="587DBADE" w14:textId="77777777" w:rsidR="00A17716" w:rsidRPr="00F458A0" w:rsidRDefault="00A17716" w:rsidP="00A17716">
      <w:pPr>
        <w:pStyle w:val="Heading2"/>
      </w:pPr>
      <w:bookmarkStart w:id="1174" w:name="_Toc535565097"/>
      <w:r w:rsidRPr="00F458A0">
        <w:t>Security and Privacy</w:t>
      </w:r>
      <w:bookmarkEnd w:id="1174"/>
    </w:p>
    <w:p w14:paraId="6A76BCEC" w14:textId="77777777" w:rsidR="00A17716" w:rsidRPr="00F458A0" w:rsidRDefault="00A17716" w:rsidP="00A17716">
      <w:pPr>
        <w:pStyle w:val="Heading3"/>
      </w:pPr>
      <w:bookmarkStart w:id="1175" w:name="_Toc535565098"/>
      <w:r w:rsidRPr="00F458A0">
        <w:t>Security</w:t>
      </w:r>
      <w:bookmarkEnd w:id="1175"/>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r w:rsidRPr="00F458A0">
        <w:t>A majority of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1176" w:name="_Toc535565099"/>
      <w:r w:rsidRPr="00F458A0">
        <w:t>Privacy</w:t>
      </w:r>
      <w:bookmarkEnd w:id="1176"/>
    </w:p>
    <w:p w14:paraId="1D356E18" w14:textId="77777777" w:rsidR="00A17716" w:rsidRPr="00F458A0" w:rsidRDefault="00A17716" w:rsidP="00A17716">
      <w:pPr>
        <w:pStyle w:val="BodyText"/>
      </w:pPr>
      <w:r w:rsidRPr="00F458A0">
        <w:t>Connections to and from VistA via REST Resources will all be bound by Hypertext Transfer Protocol Secure (HTTPS) connections. Access to PHI and PII is only allowed in production environments. VistA REST Resources can only be deployed to those environments after Authorization To Operate (ATO) compliant testing has been completed. No PHI or PII is allowed in development environments.</w:t>
      </w:r>
    </w:p>
    <w:p w14:paraId="25CD5BE6" w14:textId="77777777" w:rsidR="00A17716" w:rsidRPr="00F458A0" w:rsidRDefault="00A17716" w:rsidP="00A17716">
      <w:pPr>
        <w:pStyle w:val="BodyText"/>
      </w:pPr>
      <w:r w:rsidRPr="00F458A0">
        <w:t>Since MCCF EDI TAS will use VistA as the data store for PHI and PII, privacy considerations are very dependent on VistA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bookmarkStart w:id="1177" w:name="_Toc535565100"/>
      <w:r>
        <w:t>Security</w:t>
      </w:r>
      <w:bookmarkEnd w:id="1177"/>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including SSO</w:t>
      </w:r>
      <w:r>
        <w:t>i (Single Sign-on Internal), STS (Secure Token Service, and Provisioning</w:t>
      </w:r>
      <w:r w:rsidRPr="00F458A0">
        <w:t xml:space="preserve">. The components that run on VistA servers will leverage </w:t>
      </w:r>
      <w:r>
        <w:t>IAM-</w:t>
      </w:r>
      <w:r w:rsidRPr="00F458A0">
        <w:t xml:space="preserve">VistA </w:t>
      </w:r>
      <w:r>
        <w:t xml:space="preserve">integration for </w:t>
      </w:r>
      <w:r w:rsidRPr="00F458A0">
        <w:t>access management controls.</w:t>
      </w:r>
    </w:p>
    <w:p w14:paraId="43E468D7" w14:textId="2C96D90C" w:rsidR="0029406C" w:rsidRDefault="0029406C" w:rsidP="0029406C">
      <w:pPr>
        <w:pStyle w:val="BodyText"/>
      </w:pPr>
      <w:r w:rsidRPr="00F458A0">
        <w:t xml:space="preserve">A majority of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bookmarkStart w:id="1178" w:name="_Toc535565101"/>
      <w:r>
        <w:t>Authentication and Authorization with IAM</w:t>
      </w:r>
      <w:bookmarkEnd w:id="1178"/>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0F733CB3" w:rsidR="007A4E80" w:rsidRDefault="007A4E80" w:rsidP="00037C8C">
      <w:pPr>
        <w:pStyle w:val="BodyText"/>
        <w:numPr>
          <w:ilvl w:val="0"/>
          <w:numId w:val="49"/>
        </w:numPr>
        <w:spacing w:before="120"/>
      </w:pPr>
      <w:r>
        <w:t xml:space="preserve">The User has already successfully logged in (User Authentication) and has been using </w:t>
      </w:r>
      <w:r w:rsidR="00C25AA3">
        <w:t>his</w:t>
      </w:r>
      <w:r>
        <w:t xml:space="preserve"> SSO token to access the application ((App/API Proxy Protection).  The User's actions in the application requires access to other backend services or applications.</w:t>
      </w:r>
    </w:p>
    <w:p w14:paraId="2CECF6BA" w14:textId="77777777" w:rsidR="007A4E80" w:rsidRDefault="007A4E80" w:rsidP="00037C8C">
      <w:pPr>
        <w:pStyle w:val="BodyText"/>
        <w:numPr>
          <w:ilvl w:val="0"/>
          <w:numId w:val="49"/>
        </w:numPr>
        <w:spacing w:before="120"/>
      </w:pPr>
      <w:r>
        <w:t>The Application, using the User's SSO cookie, makes a WS-Trust request to the SSOi STS service.</w:t>
      </w:r>
    </w:p>
    <w:p w14:paraId="19C218C3" w14:textId="77777777" w:rsidR="007A4E80" w:rsidRDefault="007A4E80" w:rsidP="00037C8C">
      <w:pPr>
        <w:pStyle w:val="BodyText"/>
        <w:numPr>
          <w:ilvl w:val="0"/>
          <w:numId w:val="49"/>
        </w:numPr>
        <w:spacing w:before="120"/>
      </w:pPr>
      <w:r>
        <w:t>The SSOi STS service authenticates and authorizes the Application to act on behalf of user, validates the SSO token and retrieves the required data and finally generates, signs and returns the SAML token.</w:t>
      </w:r>
    </w:p>
    <w:p w14:paraId="463CBD7E" w14:textId="52EC62D6" w:rsidR="007A4E80" w:rsidRDefault="007A4E80" w:rsidP="007A4E80">
      <w:pPr>
        <w:pStyle w:val="BodyText"/>
      </w:pPr>
      <w:r>
        <w:t>To restate: When a user accesses the entry point for the application (e.g. that which loads Angular), an Apache module called “Web Agent” which is part of the SSOi service, will intercept the call and check for an access token. If there</w:t>
      </w:r>
      <w:r w:rsidR="000D4737">
        <w:t xml:space="preserve"> is no access token</w:t>
      </w:r>
      <w:r>
        <w:t>, there’s a redirect to a PIV login screen. Upon login, there’s a redirect back and this time Apache will see the access token and let the TAS app load. Upon receipt of the proprietary token from the Web Agent, there’s a call to a STS server which swaps this out for a SAML token. This is the token to be passed throughout the entire system.</w:t>
      </w:r>
    </w:p>
    <w:p w14:paraId="233E5DA5" w14:textId="1FA0CD29" w:rsidR="007A4E80" w:rsidRDefault="007A4E80" w:rsidP="007A4E80">
      <w:pPr>
        <w:pStyle w:val="BodyText"/>
      </w:pPr>
      <w:r>
        <w:t>Because Angular is a purely static application run entirely in the web browser, there is no concept of cookies or session</w:t>
      </w:r>
      <w:r w:rsidR="0002483E">
        <w:t>s</w:t>
      </w:r>
      <w:r>
        <w:t xml:space="preserve"> without an additional server-side component. Therefore, an additional layer must handle </w:t>
      </w:r>
      <w:r w:rsidR="0002483E">
        <w:t xml:space="preserve">the </w:t>
      </w:r>
      <w:r>
        <w:t>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When the intermediate layer calls an API, it will pass security headers (e.g. ACCESSROLES) in addition to passing the SAML token. These security headers, plus the SAML header information 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bookmarkStart w:id="1179" w:name="_Toc535565102"/>
      <w:r>
        <w:t>Authorization</w:t>
      </w:r>
      <w:bookmarkEnd w:id="1179"/>
    </w:p>
    <w:p w14:paraId="79FC5E2D" w14:textId="34B4E2F4" w:rsidR="007A4E80" w:rsidRDefault="007A4E80" w:rsidP="007A4E80">
      <w:pPr>
        <w:pStyle w:val="BodyText"/>
      </w:pPr>
      <w:r>
        <w:t>IAM handles authentication, but authorization is custom</w:t>
      </w:r>
      <w:r w:rsidR="00F81271">
        <w:t xml:space="preserve"> based on the roles assigned to each user during IAM Provisioning</w:t>
      </w:r>
      <w:r>
        <w:t>. Requests contain the HTTP_ACCESSROLES header with the format "ROLE1^ROLE2^ROLE3". The TAS API handles the internal mechanics of parsing these roles.</w:t>
      </w:r>
      <w:r w:rsidR="00F81271">
        <w:t xml:space="preserve"> Once the roles are parsed, they are available through a shared service in the TAS API and can be used to control access to any component or element at any layer of the TAS architecture.</w:t>
      </w:r>
    </w:p>
    <w:p w14:paraId="61B5D9C2" w14:textId="77777777" w:rsidR="007A4E80" w:rsidRDefault="007A4E80" w:rsidP="007A4E80">
      <w:pPr>
        <w:pStyle w:val="BodyText"/>
      </w:pPr>
      <w:r>
        <w:t>Operations can be locked down to group by passing the required group to req.authorize.</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r>
        <w:t>module.exports.delete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req.authorize('SBTEST_ADMIN')</w:t>
      </w:r>
    </w:p>
    <w:p w14:paraId="1D29CB13" w14:textId="77777777" w:rsidR="007A4E80" w:rsidRDefault="007A4E80" w:rsidP="007A4E80">
      <w:pPr>
        <w:pStyle w:val="BodyText"/>
      </w:pPr>
      <w:r>
        <w:t xml:space="preserve">    const user_id = req.user._id</w:t>
      </w:r>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sbtest.delete(user_id, id)</w:t>
      </w:r>
    </w:p>
    <w:p w14:paraId="348272A1" w14:textId="77777777" w:rsidR="007A4E80" w:rsidRDefault="007A4E80" w:rsidP="007A4E80">
      <w:pPr>
        <w:pStyle w:val="BodyText"/>
      </w:pPr>
      <w:r>
        <w:t xml:space="preserve">    return response.sendJson(res,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r>
        <w:t>req.authorize(['SBTEST_WRITER',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API calls check this header against requires roles in a manner similar to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IF required_group in users_iam_group_list: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t>This is checked per API call. Each TAS API endpoint operation (e.g. GET, POST) will check the roles with a check following a model similar to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FUNCTION abc:</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"abc"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1180" w:name="_Toc535565103"/>
      <w:r w:rsidRPr="00F458A0">
        <w:t>Service Oriented Architecture / ESS Detailed Design</w:t>
      </w:r>
      <w:bookmarkEnd w:id="1180"/>
    </w:p>
    <w:p w14:paraId="1D41A93F" w14:textId="31F8020D" w:rsidR="002A00B4" w:rsidRPr="002A00B4" w:rsidRDefault="002A00B4" w:rsidP="002A00B4">
      <w:pPr>
        <w:pStyle w:val="BodyText"/>
      </w:pPr>
      <w:r>
        <w:t>Enterprise Design Patterns (EDPs), which include a Microservices architecture. The details regarding which EDPs are included in section 4.5 Enterprise Architecture, and the details of 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1181" w:name="_Toc535565104"/>
      <w:r w:rsidRPr="00F458A0">
        <w:t>Service Integration Flow</w:t>
      </w:r>
      <w:bookmarkEnd w:id="1181"/>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1182" w:name="_Toc536002869"/>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1182"/>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FC7D2B" w:rsidRPr="006E361B" w:rsidRDefault="00FC7D2B"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0"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D58x2C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FC7D2B" w:rsidRPr="006E361B" w:rsidRDefault="00FC7D2B"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FC7D2B" w:rsidRPr="009D12EA" w:rsidRDefault="00FC7D2B"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1"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" fillcolor="#365f91 [2404]" strokeweight=".5pt">
                <v:textbox>
                  <w:txbxContent>
                    <w:p w14:paraId="1FDEED83" w14:textId="77777777" w:rsidR="00FC7D2B" w:rsidRPr="009D12EA" w:rsidRDefault="00FC7D2B"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FC7D2B" w:rsidRPr="009D12EA" w:rsidRDefault="00FC7D2B"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2"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4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n9p+G8CAADrBAAADgAAAAAAAAAA&#10;AAAAAAAuAgAAZHJzL2Uyb0RvYy54bWxQSwECLQAUAAYACAAAACEA9NvUf+AAAAAKAQAADwAAAAAA&#10;AAAAAAAAAADJBAAAZHJzL2Rvd25yZXYueG1sUEsFBgAAAAAEAAQA8wAAANYFAAAAAA==&#10;" fillcolor="#95b3d7 [1940]" strokeweight=".5pt">
                <v:textbox>
                  <w:txbxContent>
                    <w:p w14:paraId="3002F8A2" w14:textId="77777777" w:rsidR="00FC7D2B" w:rsidRPr="009D12EA" w:rsidRDefault="00FC7D2B"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FC7D2B" w:rsidRDefault="00FC7D2B"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3"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g8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2mmDxvAgAA6wQAAA4AAAAAAAAA&#10;AAAAAAAALgIAAGRycy9lMm9Eb2MueG1sUEsBAi0AFAAGAAgAAAAhADwUsIjhAAAACQEAAA8AAAAA&#10;AAAAAAAAAAAAyQQAAGRycy9kb3ducmV2LnhtbFBLBQYAAAAABAAEAPMAAADXBQAAAAA=&#10;" fillcolor="#b8cce4 [1300]" strokeweight=".5pt">
                <v:textbox>
                  <w:txbxContent>
                    <w:p w14:paraId="659A126E" w14:textId="77777777" w:rsidR="00FC7D2B" w:rsidRDefault="00FC7D2B"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FC7D2B" w:rsidRPr="009D12EA" w:rsidRDefault="00FC7D2B"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4"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" fillcolor="#dbe5f1 [660]" strokeweight=".5pt">
                <v:textbox>
                  <w:txbxContent>
                    <w:p w14:paraId="42E18B13" w14:textId="77777777" w:rsidR="00FC7D2B" w:rsidRPr="009D12EA" w:rsidRDefault="00FC7D2B"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FC7D2B" w:rsidRPr="006B7422" w:rsidRDefault="00FC7D2B"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FC7D2B" w:rsidRPr="006B7422" w:rsidRDefault="00FC7D2B"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5"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BoQl6&#10;RwIAAIQEAAAOAAAAAAAAAAAAAAAAAC4CAABkcnMvZTJvRG9jLnhtbFBLAQItABQABgAIAAAAIQBr&#10;SACe4AAAAAkBAAAPAAAAAAAAAAAAAAAAAKEEAABkcnMvZG93bnJldi54bWxQSwUGAAAAAAQABADz&#10;AAAArgUAAAAA&#10;" fillcolor="white [3201]" stroked="f" strokeweight=".5pt">
                <v:textbox>
                  <w:txbxContent>
                    <w:p w14:paraId="018AC5DA" w14:textId="77777777" w:rsidR="00FC7D2B" w:rsidRPr="006B7422" w:rsidRDefault="00FC7D2B"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FC7D2B" w:rsidRPr="006B7422" w:rsidRDefault="00FC7D2B"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FC7D2B" w:rsidRPr="007D4732" w:rsidRDefault="00FC7D2B" w:rsidP="00A17716">
                            <w:pPr>
                              <w:rPr>
                                <w:sz w:val="10"/>
                                <w:szCs w:val="10"/>
                              </w:rPr>
                            </w:pPr>
                            <w:r>
                              <w:rPr>
                                <w:sz w:val="10"/>
                                <w:szCs w:val="10"/>
                              </w:rPr>
                              <w:t>HTTPS REST API</w:t>
                            </w:r>
                          </w:p>
                          <w:p w14:paraId="361A6735" w14:textId="77777777" w:rsidR="00FC7D2B" w:rsidRPr="007D4732" w:rsidRDefault="00FC7D2B"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6"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" filled="f" stroked="f" strokeweight=".5pt">
                <v:textbox>
                  <w:txbxContent>
                    <w:p w14:paraId="29658134" w14:textId="77777777" w:rsidR="00FC7D2B" w:rsidRPr="007D4732" w:rsidRDefault="00FC7D2B" w:rsidP="00A17716">
                      <w:pPr>
                        <w:rPr>
                          <w:sz w:val="10"/>
                          <w:szCs w:val="10"/>
                        </w:rPr>
                      </w:pPr>
                      <w:r>
                        <w:rPr>
                          <w:sz w:val="10"/>
                          <w:szCs w:val="10"/>
                        </w:rPr>
                        <w:t>HTTPS REST API</w:t>
                      </w:r>
                    </w:p>
                    <w:p w14:paraId="361A6735" w14:textId="77777777" w:rsidR="00FC7D2B" w:rsidRPr="007D4732" w:rsidRDefault="00FC7D2B"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FC7D2B" w:rsidRPr="006E361B" w:rsidRDefault="00FC7D2B"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7"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" fillcolor="white [3201]" stroked="f" strokeweight=".5pt">
                <v:textbox>
                  <w:txbxContent>
                    <w:p w14:paraId="56920A67" w14:textId="77777777" w:rsidR="00FC7D2B" w:rsidRPr="006E361B" w:rsidRDefault="00FC7D2B"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FC7D2B" w:rsidRPr="007D4732" w:rsidRDefault="00FC7D2B"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8"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NOzlLgzAgAAXAQAAA4AAAAAAAAAAAAA&#10;AAAALgIAAGRycy9lMm9Eb2MueG1sUEsBAi0AFAAGAAgAAAAhALc/g9fhAAAACQEAAA8AAAAAAAAA&#10;AAAAAAAAjQQAAGRycy9kb3ducmV2LnhtbFBLBQYAAAAABAAEAPMAAACbBQAAAAA=&#10;" filled="f" stroked="f" strokeweight=".5pt">
                <v:textbox>
                  <w:txbxContent>
                    <w:p w14:paraId="68A0A4BD" w14:textId="77777777" w:rsidR="00FC7D2B" w:rsidRPr="007D4732" w:rsidRDefault="00FC7D2B"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FC7D2B" w:rsidRPr="007D4732" w:rsidRDefault="00FC7D2B" w:rsidP="00A17716">
                            <w:pPr>
                              <w:rPr>
                                <w:sz w:val="10"/>
                                <w:szCs w:val="10"/>
                              </w:rPr>
                            </w:pPr>
                            <w:r>
                              <w:rPr>
                                <w:sz w:val="10"/>
                                <w:szCs w:val="10"/>
                              </w:rPr>
                              <w:t>HTTPS REST API / MFT / FTP?</w:t>
                            </w:r>
                          </w:p>
                          <w:p w14:paraId="7CF8680A" w14:textId="77777777" w:rsidR="00FC7D2B" w:rsidRPr="007D4732" w:rsidRDefault="00FC7D2B"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39"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AcMg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dfbwHDICAABcBAAADgAAAAAAAAAAAAAA&#10;AAAuAgAAZHJzL2Uyb0RvYy54bWxQSwECLQAUAAYACAAAACEAGtETn+EAAAAJAQAADwAAAAAAAAAA&#10;AAAAAACMBAAAZHJzL2Rvd25yZXYueG1sUEsFBgAAAAAEAAQA8wAAAJoFAAAAAA==&#10;" filled="f" stroked="f" strokeweight=".5pt">
                <v:textbox>
                  <w:txbxContent>
                    <w:p w14:paraId="3546ECD5" w14:textId="77777777" w:rsidR="00FC7D2B" w:rsidRPr="007D4732" w:rsidRDefault="00FC7D2B" w:rsidP="00A17716">
                      <w:pPr>
                        <w:rPr>
                          <w:sz w:val="10"/>
                          <w:szCs w:val="10"/>
                        </w:rPr>
                      </w:pPr>
                      <w:r>
                        <w:rPr>
                          <w:sz w:val="10"/>
                          <w:szCs w:val="10"/>
                        </w:rPr>
                        <w:t>HTTPS REST API / MFT / FTP?</w:t>
                      </w:r>
                    </w:p>
                    <w:p w14:paraId="7CF8680A" w14:textId="77777777" w:rsidR="00FC7D2B" w:rsidRPr="007D4732" w:rsidRDefault="00FC7D2B"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FC7D2B" w:rsidRPr="007D4732" w:rsidRDefault="00FC7D2B"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0"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" filled="f" stroked="f" strokeweight=".5pt">
                <v:textbox>
                  <w:txbxContent>
                    <w:p w14:paraId="30B55EBB" w14:textId="77777777" w:rsidR="00FC7D2B" w:rsidRPr="007D4732" w:rsidRDefault="00FC7D2B"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FC7D2B" w:rsidRPr="006E361B" w:rsidRDefault="00FC7D2B"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1"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CUcvDN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FC7D2B" w:rsidRPr="006E361B" w:rsidRDefault="00FC7D2B"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FC7D2B" w:rsidRPr="008C64C2" w:rsidRDefault="00FC7D2B"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2"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cNrzuqbiBXQ76kbWW3lbAf9O+PAoHGYUDGPvwgOOUhOSor3E2Ybcr7/poz9GB1bOGsx8&#10;zv3PrXCKM/3VYKguhpNJXJJ0mZyejXBxx5b1scVs62sC0UNsuJVJjP5B92LpqH7Cei5iVJiEkYid&#10;89CL16HbRKy3VItFcsJaWBHuzNLKCB0bG3ldtU/C2f1YBAzUPfXbIWbvpqPzjS8NLbaByiqNTiS6&#10;Y3XPP1YqNXi//nFnj+/J6/UjNf8N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FKElfm4CAADsBAAADgAAAAAAAAAA&#10;AAAAAAAuAgAAZHJzL2Uyb0RvYy54bWxQSwECLQAUAAYACAAAACEAqDGnUOEAAAAJAQAADwAAAAAA&#10;AAAAAAAAAADIBAAAZHJzL2Rvd25yZXYueG1sUEsFBgAAAAAEAAQA8wAAANYFAAAAAA==&#10;" fillcolor="#fbd4b4 [1305]" strokeweight=".5pt">
                <v:textbox>
                  <w:txbxContent>
                    <w:p w14:paraId="0D32A18F" w14:textId="77777777" w:rsidR="00FC7D2B" w:rsidRPr="008C64C2" w:rsidRDefault="00FC7D2B"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FC7D2B" w:rsidRPr="009D12EA" w:rsidRDefault="00FC7D2B"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3"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9L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O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jHz0tuAgAA7AQAAA4AAAAAAAAAAAAA&#10;AAAALgIAAGRycy9lMm9Eb2MueG1sUEsBAi0AFAAGAAgAAAAhAL8SEIPfAAAACAEAAA8AAAAAAAAA&#10;AAAAAAAAyAQAAGRycy9kb3ducmV2LnhtbFBLBQYAAAAABAAEAPMAAADUBQAAAAA=&#10;" fillcolor="#eaf1dd [662]" strokeweight=".5pt">
                <v:textbox>
                  <w:txbxContent>
                    <w:p w14:paraId="640F2CE1" w14:textId="77777777" w:rsidR="00FC7D2B" w:rsidRPr="009D12EA" w:rsidRDefault="00FC7D2B"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FC7D2B" w:rsidRPr="006B7422" w:rsidRDefault="00FC7D2B"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FC7D2B" w:rsidRPr="006B7422" w:rsidRDefault="00FC7D2B"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4"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" fillcolor="white [3201]" stroked="f" strokeweight=".5pt">
                <v:textbox>
                  <w:txbxContent>
                    <w:p w14:paraId="7FCD6C55" w14:textId="77777777" w:rsidR="00FC7D2B" w:rsidRPr="006B7422" w:rsidRDefault="00FC7D2B"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FC7D2B" w:rsidRPr="006B7422" w:rsidRDefault="00FC7D2B"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FC7D2B" w:rsidRPr="006E361B" w:rsidRDefault="00FC7D2B"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5"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" fillcolor="white [3201]" stroked="f" strokeweight=".5pt">
                <v:textbox>
                  <w:txbxContent>
                    <w:p w14:paraId="6D0C1118" w14:textId="77777777" w:rsidR="00FC7D2B" w:rsidRPr="006E361B" w:rsidRDefault="00FC7D2B"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FC7D2B" w:rsidRPr="00F255F0" w:rsidRDefault="00FC7D2B"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6"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Gwod8F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FC7D2B" w:rsidRPr="00F255F0" w:rsidRDefault="00FC7D2B"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FC7D2B" w:rsidRPr="009D12EA" w:rsidRDefault="00FC7D2B"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7"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" fillcolor="#c2d69b [1942]" strokeweight=".5pt">
                <v:textbox>
                  <w:txbxContent>
                    <w:p w14:paraId="0DF6CE46" w14:textId="77777777" w:rsidR="00FC7D2B" w:rsidRPr="009D12EA" w:rsidRDefault="00FC7D2B"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25F49669" w14:textId="77777777" w:rsidR="00D728A0" w:rsidRPr="00F458A0" w:rsidRDefault="00D728A0" w:rsidP="00D728A0">
      <w:pPr>
        <w:pStyle w:val="Heading2"/>
      </w:pPr>
      <w:bookmarkStart w:id="1183" w:name="_Toc535565105"/>
      <w:r w:rsidRPr="00F458A0">
        <w:t>Interface Design Rules</w:t>
      </w:r>
      <w:bookmarkEnd w:id="1183"/>
    </w:p>
    <w:p w14:paraId="333B0FCA" w14:textId="77777777" w:rsidR="00D728A0" w:rsidRPr="00F458A0" w:rsidRDefault="00D728A0" w:rsidP="00D728A0">
      <w:r w:rsidRPr="00F458A0">
        <w:t xml:space="preserve">U.S. Web Design Standards will be followed for the design, layout and styling of the MCCF EDI TAS user interface. More information is available at </w:t>
      </w:r>
      <w:hyperlink r:id="rId123" w:history="1">
        <w:r w:rsidRPr="00F458A0">
          <w:rPr>
            <w:rStyle w:val="Hyperlink"/>
          </w:rPr>
          <w:t>https://standards.usa.gov/</w:t>
        </w:r>
      </w:hyperlink>
      <w:r w:rsidRPr="00F458A0">
        <w:t>.</w:t>
      </w:r>
    </w:p>
    <w:p w14:paraId="56E691F5" w14:textId="77777777" w:rsidR="00A17716" w:rsidRPr="00F458A0" w:rsidRDefault="00A17716" w:rsidP="00A17716">
      <w:pPr>
        <w:pStyle w:val="Heading1"/>
      </w:pPr>
      <w:r w:rsidRPr="00F458A0">
        <w:t xml:space="preserve"> </w:t>
      </w:r>
      <w:bookmarkStart w:id="1184" w:name="_Toc535565106"/>
      <w:r w:rsidRPr="00F458A0">
        <w:t>External System Interface Design</w:t>
      </w:r>
      <w:bookmarkEnd w:id="1184"/>
    </w:p>
    <w:p w14:paraId="667A3D04" w14:textId="77777777" w:rsidR="00A17716" w:rsidRPr="00F458A0" w:rsidRDefault="00A17716" w:rsidP="00A17716">
      <w:pPr>
        <w:pStyle w:val="Heading2"/>
      </w:pPr>
      <w:bookmarkStart w:id="1185" w:name="_Toc535565107"/>
      <w:r w:rsidRPr="00F458A0">
        <w:t>Interface Architecture</w:t>
      </w:r>
      <w:bookmarkEnd w:id="1185"/>
    </w:p>
    <w:p w14:paraId="22E9C9C9" w14:textId="657FBD52"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r w:rsidR="00CA6ACA" w:rsidRPr="00F458A0">
        <w:t>layer.</w:t>
      </w:r>
      <w:r>
        <w:t xml:space="preserve"> HealthShare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1186" w:name="_Toc536002870"/>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1186"/>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1187" w:name="_Toc536002871"/>
      <w:r w:rsidRPr="00F458A0">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41</w:t>
      </w:r>
      <w:r w:rsidR="00222307">
        <w:rPr>
          <w:noProof/>
        </w:rPr>
        <w:fldChar w:fldCharType="end"/>
      </w:r>
      <w:r w:rsidRPr="00F458A0">
        <w:t>: MCCF EDI TAS Interface Architecture</w:t>
      </w:r>
      <w:bookmarkEnd w:id="1187"/>
    </w:p>
    <w:p w14:paraId="62EBA119" w14:textId="77777777" w:rsidR="00A17716" w:rsidRPr="00946B62" w:rsidRDefault="00A17716" w:rsidP="00A17716"/>
    <w:p w14:paraId="049028E2" w14:textId="77777777" w:rsidR="00A17716" w:rsidRPr="00946B62" w:rsidRDefault="00A17716" w:rsidP="00A17716">
      <w:pPr>
        <w:pStyle w:val="Heading3"/>
      </w:pPr>
      <w:bookmarkStart w:id="1188" w:name="_Toc535565108"/>
      <w:r>
        <w:t>TAS Web Development Ports</w:t>
      </w:r>
      <w:bookmarkEnd w:id="1188"/>
    </w:p>
    <w:p w14:paraId="297D0FB0" w14:textId="44B7D14B" w:rsidR="00A17716" w:rsidRPr="00A236D6" w:rsidRDefault="00A17716" w:rsidP="00A17716">
      <w:pPr>
        <w:pStyle w:val="Caption"/>
        <w:rPr>
          <w:rFonts w:ascii="Arial" w:hAnsi="Arial" w:cs="Arial"/>
        </w:rPr>
      </w:pPr>
      <w:bookmarkStart w:id="1189" w:name="_Toc53556514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1189"/>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3E6A4B">
            <w:pPr>
              <w:pStyle w:val="TableHeading"/>
            </w:pPr>
            <w:r w:rsidRPr="00946B62">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3E6A4B">
            <w:pPr>
              <w:pStyle w:val="TableHeading"/>
            </w:pPr>
            <w:r w:rsidRPr="00946B62">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3E6A4B">
            <w:pPr>
              <w:pStyle w:val="TableHeading"/>
            </w:pPr>
            <w:r w:rsidRPr="00946B62">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3E6A4B">
            <w:pPr>
              <w:pStyle w:val="TableHeading"/>
            </w:pPr>
            <w:r w:rsidRPr="00946B62">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3E6A4B">
            <w:pPr>
              <w:pStyle w:val="TableHeading"/>
            </w:pPr>
            <w:r w:rsidRPr="00946B62">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3E6A4B">
            <w:pPr>
              <w:pStyle w:val="TableHeading"/>
            </w:pPr>
            <w:r w:rsidRPr="00946B62">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3E6A4B">
            <w:pPr>
              <w:pStyle w:val="TableHeading"/>
            </w:pPr>
            <w:r w:rsidRPr="00946B62">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3E6A4B">
            <w:pPr>
              <w:pStyle w:val="TableHeading"/>
            </w:pPr>
            <w:r w:rsidRPr="00946B62">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3E6A4B">
            <w:pPr>
              <w:pStyle w:val="TableHeading"/>
            </w:pPr>
            <w:r w:rsidRPr="00946B62">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3E6A4B">
            <w:pPr>
              <w:pStyle w:val="TableHeading"/>
            </w:pPr>
            <w:r w:rsidRPr="00946B62">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3E6A4B">
            <w:pPr>
              <w:pStyle w:val="TableText"/>
            </w:pPr>
            <w:r w:rsidRPr="00946B62">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3E6A4B">
            <w:pPr>
              <w:pStyle w:val="TableText"/>
            </w:pPr>
            <w:r w:rsidRPr="00946B62">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3E6A4B">
            <w:pPr>
              <w:pStyle w:val="TableText"/>
            </w:pPr>
            <w:r w:rsidRPr="00946B62">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3E6A4B">
            <w:pPr>
              <w:pStyle w:val="TableText"/>
            </w:pPr>
            <w:r w:rsidRPr="00946B62">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3E6A4B">
            <w:pPr>
              <w:pStyle w:val="TableText"/>
            </w:pPr>
            <w:r w:rsidRPr="00946B62">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3E6A4B">
            <w:pPr>
              <w:pStyle w:val="TableText"/>
            </w:pPr>
            <w:r w:rsidRPr="00946B62">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3E6A4B">
            <w:pPr>
              <w:pStyle w:val="TableText"/>
            </w:pPr>
            <w:r w:rsidRPr="00946B62">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3E6A4B">
            <w:pPr>
              <w:pStyle w:val="TableText"/>
            </w:pPr>
            <w:r w:rsidRPr="00946B62">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3E6A4B">
            <w:pPr>
              <w:pStyle w:val="TableText"/>
            </w:pPr>
            <w:r w:rsidRPr="00946B62">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3E6A4B">
            <w:pPr>
              <w:pStyle w:val="TableText"/>
            </w:pPr>
            <w:r w:rsidRPr="00946B62">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3E6A4B">
            <w:pPr>
              <w:pStyle w:val="TableText"/>
            </w:pPr>
            <w:r w:rsidRPr="00946B62">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3E6A4B">
            <w:pPr>
              <w:pStyle w:val="TableText"/>
            </w:pPr>
            <w:r w:rsidRPr="00946B62">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3E6A4B">
            <w:pPr>
              <w:pStyle w:val="TableText"/>
            </w:pPr>
            <w:r w:rsidRPr="00946B62">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3E6A4B">
            <w:pPr>
              <w:pStyle w:val="TableText"/>
            </w:pPr>
            <w:r w:rsidRPr="00946B62">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3E6A4B">
            <w:pPr>
              <w:pStyle w:val="TableText"/>
            </w:pPr>
            <w:r>
              <w:t>xxx.xxx.xxx</w:t>
            </w:r>
            <w:r w:rsidRPr="00946B62">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3E6A4B">
            <w:pPr>
              <w:pStyle w:val="TableText"/>
            </w:pPr>
            <w:r w:rsidRPr="00946B62">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3E6A4B">
            <w:pPr>
              <w:pStyle w:val="TableText"/>
            </w:pPr>
            <w:r w:rsidRPr="00946B62">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3E6A4B">
            <w:pPr>
              <w:pStyle w:val="TableText"/>
            </w:pPr>
            <w:r w:rsidRPr="00946B62">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3E6A4B">
            <w:pPr>
              <w:pStyle w:val="TableText"/>
            </w:pPr>
            <w:r w:rsidRPr="00946B62">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1190" w:name="_Toc535565142"/>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1190"/>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5"/>
        <w:gridCol w:w="787"/>
        <w:gridCol w:w="1122"/>
        <w:gridCol w:w="917"/>
        <w:gridCol w:w="1951"/>
        <w:gridCol w:w="2622"/>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40B77" w:rsidRDefault="00A17716" w:rsidP="00540B77">
            <w:pPr>
              <w:pStyle w:val="TableHeading"/>
            </w:pPr>
            <w:r w:rsidRPr="00540B77">
              <w:rPr>
                <w:rStyle w:val="Strong"/>
                <w:b/>
                <w:bCs w:val="0"/>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40B77" w:rsidRDefault="00A17716" w:rsidP="00540B77">
            <w:pPr>
              <w:pStyle w:val="TableHeading"/>
            </w:pPr>
            <w:r w:rsidRPr="00540B77">
              <w:rPr>
                <w:rStyle w:val="Strong"/>
                <w:b/>
                <w:bCs w:val="0"/>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40B77" w:rsidRDefault="00A17716" w:rsidP="00540B77">
            <w:pPr>
              <w:pStyle w:val="TableHeading"/>
            </w:pPr>
            <w:r w:rsidRPr="00540B77">
              <w:rPr>
                <w:rStyle w:val="Strong"/>
                <w:b/>
                <w:bCs w:val="0"/>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40B77" w:rsidRDefault="00A17716" w:rsidP="00540B77">
            <w:pPr>
              <w:pStyle w:val="TableHeading"/>
            </w:pPr>
            <w:r w:rsidRPr="00540B77">
              <w:rPr>
                <w:rStyle w:val="Strong"/>
                <w:b/>
                <w:bCs w:val="0"/>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3E6A4B">
            <w:pPr>
              <w:pStyle w:val="TableText"/>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3E6A4B">
            <w:pPr>
              <w:pStyle w:val="TableText"/>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3E6A4B">
            <w:pPr>
              <w:pStyle w:val="TableText"/>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3E6A4B">
            <w:pPr>
              <w:pStyle w:val="TableText"/>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3E6A4B">
            <w:pPr>
              <w:pStyle w:val="TableText"/>
            </w:pPr>
            <w:r w:rsidRPr="005F01D3">
              <w:rPr>
                <w:rStyle w:val="Strong"/>
                <w:color w:val="000000" w:themeColor="text1"/>
              </w:rPr>
              <w:t xml:space="preserve">Populate TAS Bit Repository from Hosting at </w:t>
            </w:r>
            <w:hyperlink r:id="rId125"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3E6A4B">
            <w:pPr>
              <w:pStyle w:val="TableText"/>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1191" w:name="_Toc535565143"/>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1191"/>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3E6A4B">
            <w:pPr>
              <w:pStyle w:val="TableHeading"/>
            </w:pPr>
            <w:r w:rsidRPr="005F01D3">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3E6A4B">
            <w:pPr>
              <w:pStyle w:val="TableText"/>
            </w:pPr>
            <w:r w:rsidRPr="005F01D3">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3E6A4B">
            <w:pPr>
              <w:pStyle w:val="TableText"/>
            </w:pPr>
            <w:r w:rsidRPr="005F01D3">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3E6A4B">
            <w:pPr>
              <w:pStyle w:val="TableText"/>
            </w:pPr>
            <w:r w:rsidRPr="005F01D3">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3E6A4B">
            <w:pPr>
              <w:pStyle w:val="TableText"/>
            </w:pPr>
            <w:r w:rsidRPr="005F01D3">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3E6A4B">
            <w:pPr>
              <w:pStyle w:val="TableText"/>
            </w:pPr>
            <w:r w:rsidRPr="005F01D3">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3E6A4B">
            <w:pPr>
              <w:pStyle w:val="TableText"/>
            </w:pPr>
            <w:r w:rsidRPr="005F01D3">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DC6C93">
      <w:pPr>
        <w:pStyle w:val="Heading3"/>
        <w:rPr>
          <w:rStyle w:val="s1"/>
        </w:rPr>
      </w:pPr>
      <w:bookmarkStart w:id="1192" w:name="_Toc535565109"/>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1192"/>
    </w:p>
    <w:p w14:paraId="1E6B3E62" w14:textId="3944F258" w:rsidR="00A17716" w:rsidRPr="00184EB2" w:rsidRDefault="00A17716" w:rsidP="00184EB2">
      <w:pPr>
        <w:pStyle w:val="Caption"/>
        <w:rPr>
          <w:rFonts w:ascii="Arial" w:hAnsi="Arial" w:cs="Arial"/>
        </w:rPr>
      </w:pPr>
      <w:bookmarkStart w:id="1193" w:name="_Toc535565144"/>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119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540B77">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540B77">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540B77">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540B77">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540B77">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540B77">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540B77">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540B77">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540B77">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540B77">
            <w:pPr>
              <w:pStyle w:val="TableHeading"/>
            </w:pPr>
            <w:r w:rsidRPr="005F01D3">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08462272"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507A0307"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1916CE8A"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1194" w:name="_Toc535565110"/>
      <w:r>
        <w:t xml:space="preserve">SQA </w:t>
      </w:r>
      <w:r w:rsidR="00F411AA">
        <w:t xml:space="preserve">MAG </w:t>
      </w:r>
      <w:r>
        <w:t>Servers</w:t>
      </w:r>
      <w:bookmarkEnd w:id="1194"/>
    </w:p>
    <w:p w14:paraId="6015EAB7" w14:textId="61FE82F8" w:rsidR="00A17716" w:rsidRPr="00184EB2" w:rsidRDefault="00A17716" w:rsidP="00184EB2">
      <w:pPr>
        <w:pStyle w:val="Caption"/>
        <w:rPr>
          <w:rFonts w:ascii="Arial" w:hAnsi="Arial" w:cs="Arial"/>
        </w:rPr>
      </w:pPr>
      <w:bookmarkStart w:id="1195" w:name="_Toc535565145"/>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195"/>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3E6A4B">
            <w:pPr>
              <w:pStyle w:val="TableHeading"/>
            </w:pPr>
            <w:r w:rsidRPr="005F01D3">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3E6A4B">
            <w:pPr>
              <w:pStyle w:val="TableText"/>
            </w:pPr>
            <w:r w:rsidRPr="005F01D3">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3E6A4B">
            <w:pPr>
              <w:pStyle w:val="TableText"/>
            </w:pPr>
            <w:r w:rsidRPr="005F01D3">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3E6A4B">
            <w:pPr>
              <w:pStyle w:val="TableText"/>
            </w:pPr>
            <w:r w:rsidRPr="005F01D3">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3E6A4B">
            <w:pPr>
              <w:pStyle w:val="TableText"/>
            </w:pPr>
            <w:r w:rsidRPr="005F01D3">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3E6A4B">
            <w:pPr>
              <w:pStyle w:val="TableText"/>
            </w:pPr>
            <w:r w:rsidRPr="005F01D3">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3E6A4B">
            <w:pPr>
              <w:pStyle w:val="TableText"/>
            </w:pPr>
            <w:r w:rsidRPr="005F01D3">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1196" w:name="_Toc535565111"/>
      <w:r>
        <w:t xml:space="preserve">UAT </w:t>
      </w:r>
      <w:r w:rsidR="00F411AA">
        <w:t xml:space="preserve">MAG </w:t>
      </w:r>
      <w:r>
        <w:t>Servers</w:t>
      </w:r>
      <w:bookmarkEnd w:id="1196"/>
    </w:p>
    <w:p w14:paraId="1CC4B3BF" w14:textId="49DEA5BE" w:rsidR="00A17716" w:rsidRPr="00184EB2" w:rsidRDefault="00A17716" w:rsidP="00184EB2">
      <w:pPr>
        <w:pStyle w:val="Caption"/>
        <w:rPr>
          <w:rFonts w:ascii="Arial" w:hAnsi="Arial" w:cs="Arial"/>
        </w:rPr>
      </w:pPr>
      <w:bookmarkStart w:id="1197" w:name="_Toc535565146"/>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197"/>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3E6A4B">
            <w:pPr>
              <w:pStyle w:val="TableHeading"/>
            </w:pPr>
            <w:r w:rsidRPr="005F01D3">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3E6A4B">
            <w:pPr>
              <w:pStyle w:val="TableText"/>
            </w:pPr>
            <w:r w:rsidRPr="005F01D3">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3E6A4B">
            <w:pPr>
              <w:pStyle w:val="TableText"/>
            </w:pPr>
            <w:r w:rsidRPr="005F01D3">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3E6A4B">
            <w:pPr>
              <w:pStyle w:val="TableText"/>
            </w:pPr>
            <w:r w:rsidRPr="005F01D3">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3E6A4B">
            <w:pPr>
              <w:pStyle w:val="TableText"/>
            </w:pPr>
            <w:r w:rsidRPr="005F01D3">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3E6A4B">
            <w:pPr>
              <w:pStyle w:val="TableText"/>
            </w:pPr>
            <w:r w:rsidRPr="005F01D3">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3E6A4B">
            <w:pPr>
              <w:pStyle w:val="TableText"/>
            </w:pPr>
            <w:r w:rsidRPr="005F01D3">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1198" w:name="_Toc535565112"/>
      <w:r w:rsidRPr="00F458A0">
        <w:t>Interface Detailed Design</w:t>
      </w:r>
      <w:bookmarkEnd w:id="1198"/>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bookmarkStart w:id="1199" w:name="_Toc535565113"/>
      <w:r>
        <w:t>eBilling ICD</w:t>
      </w:r>
      <w:bookmarkEnd w:id="1199"/>
    </w:p>
    <w:p w14:paraId="6B48C979" w14:textId="77777777" w:rsidR="00591DC2" w:rsidRPr="00591DC2" w:rsidRDefault="00591DC2" w:rsidP="00591DC2">
      <w:pPr>
        <w:pStyle w:val="BodyTextBullet1"/>
        <w:numPr>
          <w:ilvl w:val="0"/>
          <w:numId w:val="0"/>
        </w:numPr>
      </w:pPr>
      <w:r>
        <w:t xml:space="preserve">The eBilling ICD will reside at the </w:t>
      </w:r>
      <w:r w:rsidRPr="00591DC2">
        <w:t>VA Sharepoint Design Document section on the eBillingpagelocatedat</w:t>
      </w:r>
      <w:r w:rsidRPr="00591DC2">
        <w:rPr>
          <w:szCs w:val="24"/>
        </w:rPr>
        <w:t>:.</w:t>
      </w:r>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1200" w:name="_Toc535565147"/>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1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3E6A4B">
            <w:pPr>
              <w:pStyle w:val="TableHeading"/>
            </w:pPr>
            <w:r w:rsidRPr="00F458A0">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3E6A4B">
            <w:pPr>
              <w:pStyle w:val="TableText"/>
              <w:rPr>
                <w:rFonts w:ascii="Calibri" w:hAnsi="Calibri"/>
                <w:color w:val="1F497D"/>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1201" w:name="_Toc535565148"/>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1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3E6A4B">
            <w:pPr>
              <w:pStyle w:val="TableHeading"/>
            </w:pPr>
            <w:r w:rsidRPr="00F458A0">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3E6A4B">
            <w:pPr>
              <w:pStyle w:val="TableText"/>
              <w:rPr>
                <w:rFonts w:ascii="Calibri" w:hAnsi="Calibri"/>
                <w:color w:val="1F497D"/>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1202" w:name="_Toc535565149"/>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12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7"/>
        <w:gridCol w:w="5713"/>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3E6A4B">
            <w:pPr>
              <w:pStyle w:val="TableHeading"/>
            </w:pPr>
            <w:r w:rsidRPr="00F458A0">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207F08C" w14:textId="2BEB631B" w:rsidR="00A17716" w:rsidRDefault="00DC492A" w:rsidP="003E6A4B">
            <w:pPr>
              <w:pStyle w:val="TableText"/>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3E6A4B">
            <w:pPr>
              <w:pStyle w:val="TableText"/>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3E6A4B">
            <w:pPr>
              <w:pStyle w:val="TableText"/>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1203" w:name="_Toc535565114"/>
      <w:r w:rsidRPr="00F458A0">
        <w:t>Human-Machine Interface</w:t>
      </w:r>
      <w:bookmarkEnd w:id="1203"/>
    </w:p>
    <w:p w14:paraId="6EC6588B" w14:textId="77777777" w:rsidR="00A17716" w:rsidRPr="00F458A0" w:rsidRDefault="00A17716" w:rsidP="00A17716">
      <w:pPr>
        <w:pStyle w:val="Heading2"/>
      </w:pPr>
      <w:bookmarkStart w:id="1204" w:name="_Toc535565115"/>
      <w:r w:rsidRPr="00F458A0">
        <w:t>Inputs</w:t>
      </w:r>
      <w:bookmarkEnd w:id="1204"/>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1205" w:name="_Toc535565116"/>
      <w:r w:rsidRPr="00F458A0">
        <w:t>Outputs</w:t>
      </w:r>
      <w:bookmarkEnd w:id="1205"/>
    </w:p>
    <w:p w14:paraId="455F907F" w14:textId="0EAE1660" w:rsidR="00A17716" w:rsidRPr="00F458A0" w:rsidRDefault="00A17716" w:rsidP="00C5501A">
      <w:pPr>
        <w:spacing w:before="0" w:after="0"/>
      </w:pPr>
      <w:r w:rsidRPr="00F458A0">
        <w:t xml:space="preserve">Initially the MCCF EDI TAS will provide the same reports that are available currently in the existing applications used for EDI transaction processing. </w:t>
      </w:r>
      <w:del w:id="1206" w:author="Author">
        <w:r w:rsidRPr="00F458A0" w:rsidDel="001F0F60">
          <w:delText>These are described below</w:delText>
        </w:r>
      </w:del>
      <w:ins w:id="1207" w:author="Author">
        <w:r w:rsidR="001F0F60">
          <w:t>The MCCF reports that will be ported over to TAS are defined in the Product Team features, s</w:t>
        </w:r>
      </w:ins>
      <w:del w:id="1208" w:author="Author">
        <w:r w:rsidRPr="00F458A0" w:rsidDel="001F0F60">
          <w:delText>.</w:delText>
        </w:r>
      </w:del>
      <w:ins w:id="1209" w:author="Author">
        <w:r w:rsidR="001F0F60">
          <w:t>pecifially F7 ECME OPECC reports. The details describing the data elements included in these reports is contained in sections 5.3 Data View.</w:t>
        </w:r>
      </w:ins>
    </w:p>
    <w:p w14:paraId="7E371F3D" w14:textId="5BB26B31" w:rsidR="00A17716" w:rsidRPr="00F458A0" w:rsidDel="00C5501A" w:rsidRDefault="00A17716" w:rsidP="00C5501A">
      <w:pPr>
        <w:pStyle w:val="StepIntro"/>
        <w:spacing w:before="0"/>
        <w:rPr>
          <w:del w:id="1210" w:author="Author"/>
        </w:rPr>
      </w:pPr>
      <w:commentRangeStart w:id="1211"/>
      <w:commentRangeStart w:id="1212"/>
      <w:del w:id="1213" w:author="Author">
        <w:r w:rsidRPr="00F458A0" w:rsidDel="00C5501A">
          <w:delText>eIV REPORTS</w:delText>
        </w:r>
        <w:commentRangeEnd w:id="1211"/>
        <w:r w:rsidR="00560C29" w:rsidDel="00C5501A">
          <w:rPr>
            <w:rStyle w:val="CommentReference"/>
            <w:b w:val="0"/>
          </w:rPr>
          <w:commentReference w:id="1211"/>
        </w:r>
        <w:commentRangeEnd w:id="1212"/>
        <w:r w:rsidR="00612373" w:rsidDel="00C5501A">
          <w:rPr>
            <w:rStyle w:val="CommentReference"/>
            <w:b w:val="0"/>
          </w:rPr>
          <w:commentReference w:id="1212"/>
        </w:r>
      </w:del>
    </w:p>
    <w:p w14:paraId="23B675D3" w14:textId="66C7198E" w:rsidR="00A17716" w:rsidRPr="00F458A0" w:rsidDel="00C5501A" w:rsidRDefault="00A17716" w:rsidP="00C5501A">
      <w:pPr>
        <w:pStyle w:val="StepIntro"/>
        <w:spacing w:before="0"/>
        <w:rPr>
          <w:del w:id="1214" w:author="Author"/>
        </w:rPr>
      </w:pPr>
      <w:del w:id="1215" w:author="Author">
        <w:r w:rsidRPr="00F458A0" w:rsidDel="00C5501A">
          <w:delText>HL7 Response Report</w:delText>
        </w:r>
      </w:del>
    </w:p>
    <w:p w14:paraId="29D2F380" w14:textId="3D5E49AA" w:rsidR="00A17716" w:rsidRPr="00F458A0" w:rsidDel="00C5501A" w:rsidRDefault="00A17716" w:rsidP="00C5501A">
      <w:pPr>
        <w:pStyle w:val="NormalWeb"/>
        <w:spacing w:before="0" w:after="0"/>
        <w:rPr>
          <w:del w:id="1216" w:author="Author"/>
          <w:rFonts w:eastAsiaTheme="minorEastAsia"/>
        </w:rPr>
      </w:pPr>
      <w:del w:id="1217" w:author="Author">
        <w:r w:rsidRPr="00F458A0" w:rsidDel="00C5501A">
          <w:rPr>
            <w:color w:val="000000"/>
          </w:rPr>
          <w:delText>This report (</w:delText>
        </w:r>
        <w:r w:rsidRPr="00F458A0" w:rsidDel="00C5501A">
          <w:rPr>
            <w:color w:val="000000"/>
          </w:rPr>
          <w:fldChar w:fldCharType="begin"/>
        </w:r>
        <w:r w:rsidRPr="00F458A0" w:rsidDel="00C5501A">
          <w:rPr>
            <w:color w:val="000000"/>
          </w:rPr>
          <w:delInstrText xml:space="preserve"> REF _Ref474454520 \h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_Ref474454681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is used to capture incoming and outgoing HL7 messages transmitted from a VistA database to the FSC.</w:delText>
        </w:r>
      </w:del>
    </w:p>
    <w:p w14:paraId="1CD432CB" w14:textId="7D35BB46" w:rsidR="00A17716" w:rsidRPr="00A236D6" w:rsidDel="00C5501A" w:rsidRDefault="00A17716" w:rsidP="00C5501A">
      <w:pPr>
        <w:pStyle w:val="Caption"/>
        <w:spacing w:before="0" w:after="0"/>
        <w:rPr>
          <w:del w:id="1218" w:author="Author"/>
          <w:rFonts w:ascii="Arial" w:hAnsi="Arial" w:cs="Arial"/>
        </w:rPr>
      </w:pPr>
      <w:del w:id="1219"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20</w:delText>
        </w:r>
        <w:r w:rsidRPr="00A236D6" w:rsidDel="00C5501A">
          <w:rPr>
            <w:rFonts w:ascii="Arial" w:hAnsi="Arial" w:cs="Arial"/>
            <w:noProof/>
          </w:rPr>
          <w:fldChar w:fldCharType="end"/>
        </w:r>
        <w:r w:rsidRPr="00A236D6" w:rsidDel="00C5501A">
          <w:rPr>
            <w:rFonts w:ascii="Arial" w:hAnsi="Arial" w:cs="Arial"/>
          </w:rPr>
          <w:delText>: HL7 Messages Capture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6"/>
        <w:gridCol w:w="1342"/>
        <w:gridCol w:w="1757"/>
        <w:gridCol w:w="1350"/>
      </w:tblGrid>
      <w:tr w:rsidR="00A17716" w:rsidRPr="00F458A0" w:rsidDel="00C5501A" w14:paraId="3C209911" w14:textId="6AD469D7" w:rsidTr="00A17716">
        <w:trPr>
          <w:cantSplit/>
          <w:tblHeader/>
          <w:del w:id="1220"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3AD5F8E" w14:textId="115E5CD3" w:rsidR="00A17716" w:rsidRPr="00F458A0" w:rsidDel="00C5501A" w:rsidRDefault="00A17716" w:rsidP="00C5501A">
            <w:pPr>
              <w:pStyle w:val="TableHeading"/>
              <w:spacing w:before="0" w:after="0"/>
              <w:rPr>
                <w:del w:id="1221" w:author="Author"/>
              </w:rPr>
            </w:pPr>
            <w:del w:id="1222"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D377AD6" w14:textId="6C1BCFCF" w:rsidR="00A17716" w:rsidRPr="00F458A0" w:rsidDel="00C5501A" w:rsidRDefault="00A17716" w:rsidP="00C5501A">
            <w:pPr>
              <w:pStyle w:val="TableHeading"/>
              <w:spacing w:before="0" w:after="0"/>
              <w:rPr>
                <w:del w:id="1223" w:author="Author"/>
              </w:rPr>
            </w:pPr>
            <w:del w:id="1224"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470630B" w14:textId="02002B25" w:rsidR="00A17716" w:rsidRPr="00F458A0" w:rsidDel="00C5501A" w:rsidRDefault="00A17716" w:rsidP="00C5501A">
            <w:pPr>
              <w:pStyle w:val="TableHeading"/>
              <w:spacing w:before="0" w:after="0"/>
              <w:rPr>
                <w:del w:id="1225" w:author="Author"/>
              </w:rPr>
            </w:pPr>
            <w:del w:id="1226"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6948E36" w14:textId="5B83D021" w:rsidR="00A17716" w:rsidRPr="00F458A0" w:rsidDel="00C5501A" w:rsidRDefault="00A17716" w:rsidP="00C5501A">
            <w:pPr>
              <w:pStyle w:val="TableHeading"/>
              <w:spacing w:before="0" w:after="0"/>
              <w:rPr>
                <w:del w:id="1227" w:author="Author"/>
              </w:rPr>
            </w:pPr>
            <w:del w:id="1228" w:author="Author">
              <w:r w:rsidRPr="00F458A0" w:rsidDel="00C5501A">
                <w:delText>Read/Write</w:delText>
              </w:r>
            </w:del>
          </w:p>
        </w:tc>
      </w:tr>
      <w:tr w:rsidR="00A17716" w:rsidRPr="00F458A0" w:rsidDel="00C5501A" w14:paraId="349A6213" w14:textId="395837F3" w:rsidTr="00A17716">
        <w:trPr>
          <w:cantSplit/>
          <w:del w:id="12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CE6EF" w14:textId="71ED4481" w:rsidR="00A17716" w:rsidRPr="00F458A0" w:rsidDel="00C5501A" w:rsidRDefault="00A17716" w:rsidP="00C5501A">
            <w:pPr>
              <w:pStyle w:val="TableText"/>
              <w:spacing w:before="0" w:after="0"/>
              <w:rPr>
                <w:del w:id="1230" w:author="Author"/>
              </w:rPr>
            </w:pPr>
            <w:del w:id="1231"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43CC9" w14:textId="3669FC2E" w:rsidR="00A17716" w:rsidRPr="00F458A0" w:rsidDel="00C5501A" w:rsidRDefault="00A17716" w:rsidP="00C5501A">
            <w:pPr>
              <w:pStyle w:val="TableText"/>
              <w:spacing w:before="0" w:after="0"/>
              <w:rPr>
                <w:del w:id="1232" w:author="Author"/>
              </w:rPr>
            </w:pPr>
            <w:del w:id="1233"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ACBC50" w14:textId="1AFC392B" w:rsidR="00A17716" w:rsidRPr="00F458A0" w:rsidDel="00C5501A" w:rsidRDefault="00A17716" w:rsidP="00C5501A">
            <w:pPr>
              <w:pStyle w:val="TableText"/>
              <w:spacing w:before="0" w:after="0"/>
              <w:rPr>
                <w:del w:id="1234" w:author="Author"/>
              </w:rPr>
            </w:pPr>
            <w:del w:id="123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14C57" w14:textId="5929F2E6" w:rsidR="00A17716" w:rsidRPr="00F458A0" w:rsidDel="00C5501A" w:rsidRDefault="00A17716" w:rsidP="00C5501A">
            <w:pPr>
              <w:pStyle w:val="TableText"/>
              <w:spacing w:before="0" w:after="0"/>
              <w:rPr>
                <w:del w:id="1236" w:author="Author"/>
              </w:rPr>
            </w:pPr>
            <w:del w:id="1237" w:author="Author">
              <w:r w:rsidRPr="00F458A0" w:rsidDel="00C5501A">
                <w:delText>R</w:delText>
              </w:r>
            </w:del>
          </w:p>
        </w:tc>
      </w:tr>
      <w:tr w:rsidR="00A17716" w:rsidRPr="00F458A0" w:rsidDel="00C5501A" w14:paraId="3AE13638" w14:textId="40F4D7A1" w:rsidTr="00A17716">
        <w:trPr>
          <w:cantSplit/>
          <w:del w:id="12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13CC9" w14:textId="08672951" w:rsidR="00A17716" w:rsidRPr="00F458A0" w:rsidDel="00C5501A" w:rsidRDefault="00A17716" w:rsidP="00C5501A">
            <w:pPr>
              <w:pStyle w:val="TableText"/>
              <w:spacing w:before="0" w:after="0"/>
              <w:rPr>
                <w:del w:id="1239" w:author="Author"/>
              </w:rPr>
            </w:pPr>
            <w:del w:id="1240"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5A23E" w14:textId="78A8B933" w:rsidR="00A17716" w:rsidRPr="00F458A0" w:rsidDel="00C5501A" w:rsidRDefault="00A17716" w:rsidP="00C5501A">
            <w:pPr>
              <w:pStyle w:val="TableText"/>
              <w:spacing w:before="0" w:after="0"/>
              <w:rPr>
                <w:del w:id="1241" w:author="Author"/>
              </w:rPr>
            </w:pPr>
            <w:del w:id="1242"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DDF957" w14:textId="7BD5E33E" w:rsidR="00A17716" w:rsidRPr="00F458A0" w:rsidDel="00C5501A" w:rsidRDefault="00A17716" w:rsidP="00C5501A">
            <w:pPr>
              <w:pStyle w:val="TableText"/>
              <w:spacing w:before="0" w:after="0"/>
              <w:rPr>
                <w:del w:id="1243" w:author="Author"/>
              </w:rPr>
            </w:pPr>
            <w:del w:id="1244"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B3701F" w14:textId="577BBC54" w:rsidR="00A17716" w:rsidRPr="00F458A0" w:rsidDel="00C5501A" w:rsidRDefault="00A17716" w:rsidP="00C5501A">
            <w:pPr>
              <w:pStyle w:val="TableText"/>
              <w:spacing w:before="0" w:after="0"/>
              <w:rPr>
                <w:del w:id="1245" w:author="Author"/>
              </w:rPr>
            </w:pPr>
            <w:del w:id="1246" w:author="Author">
              <w:r w:rsidRPr="00F458A0" w:rsidDel="00C5501A">
                <w:delText>R</w:delText>
              </w:r>
            </w:del>
          </w:p>
        </w:tc>
      </w:tr>
      <w:tr w:rsidR="00A17716" w:rsidRPr="00F458A0" w:rsidDel="00C5501A" w14:paraId="23D8FEB5" w14:textId="4C824B32" w:rsidTr="00A17716">
        <w:trPr>
          <w:cantSplit/>
          <w:del w:id="12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9DDFB" w14:textId="0C0111A9" w:rsidR="00A17716" w:rsidRPr="00F458A0" w:rsidDel="00C5501A" w:rsidRDefault="00A17716" w:rsidP="00C5501A">
            <w:pPr>
              <w:pStyle w:val="TableText"/>
              <w:spacing w:before="0" w:after="0"/>
              <w:rPr>
                <w:del w:id="1248" w:author="Author"/>
              </w:rPr>
            </w:pPr>
            <w:del w:id="1249"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5C5A4" w14:textId="200F2F87" w:rsidR="00A17716" w:rsidRPr="00F458A0" w:rsidDel="00C5501A" w:rsidRDefault="00A17716" w:rsidP="00C5501A">
            <w:pPr>
              <w:pStyle w:val="TableText"/>
              <w:spacing w:before="0" w:after="0"/>
              <w:rPr>
                <w:del w:id="1250" w:author="Author"/>
              </w:rPr>
            </w:pPr>
            <w:del w:id="1251"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0E4E" w14:textId="019F0B30" w:rsidR="00A17716" w:rsidRPr="00F458A0" w:rsidDel="00C5501A" w:rsidRDefault="00A17716" w:rsidP="00C5501A">
            <w:pPr>
              <w:pStyle w:val="TableText"/>
              <w:spacing w:before="0" w:after="0"/>
              <w:rPr>
                <w:del w:id="1252" w:author="Author"/>
              </w:rPr>
            </w:pPr>
            <w:del w:id="1253"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D8521" w14:textId="4D7CEC4E" w:rsidR="00A17716" w:rsidRPr="00F458A0" w:rsidDel="00C5501A" w:rsidRDefault="00A17716" w:rsidP="00C5501A">
            <w:pPr>
              <w:pStyle w:val="TableText"/>
              <w:spacing w:before="0" w:after="0"/>
              <w:rPr>
                <w:del w:id="1254" w:author="Author"/>
              </w:rPr>
            </w:pPr>
            <w:del w:id="1255" w:author="Author">
              <w:r w:rsidRPr="00F458A0" w:rsidDel="00C5501A">
                <w:delText>R</w:delText>
              </w:r>
            </w:del>
          </w:p>
        </w:tc>
      </w:tr>
      <w:tr w:rsidR="00A17716" w:rsidRPr="00F458A0" w:rsidDel="00C5501A" w14:paraId="3A0A44E2" w14:textId="65FA32DA" w:rsidTr="00A17716">
        <w:trPr>
          <w:cantSplit/>
          <w:del w:id="12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B036AD" w14:textId="3D8BA0D2" w:rsidR="00A17716" w:rsidRPr="00F458A0" w:rsidDel="00C5501A" w:rsidRDefault="00A17716" w:rsidP="00C5501A">
            <w:pPr>
              <w:pStyle w:val="TableText"/>
              <w:spacing w:before="0" w:after="0"/>
              <w:rPr>
                <w:del w:id="1257" w:author="Author"/>
              </w:rPr>
            </w:pPr>
            <w:del w:id="1258"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E6B48" w14:textId="30A56218" w:rsidR="00A17716" w:rsidRPr="00F458A0" w:rsidDel="00C5501A" w:rsidRDefault="00A17716" w:rsidP="00C5501A">
            <w:pPr>
              <w:pStyle w:val="TableText"/>
              <w:spacing w:before="0" w:after="0"/>
              <w:rPr>
                <w:del w:id="1259" w:author="Author"/>
              </w:rPr>
            </w:pPr>
            <w:del w:id="1260" w:author="Author">
              <w:r w:rsidRPr="00F458A0" w:rsidDel="00C5501A">
                <w:delText>Dt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67A3B" w14:textId="53B10956" w:rsidR="00A17716" w:rsidRPr="00F458A0" w:rsidDel="00C5501A" w:rsidRDefault="00A17716" w:rsidP="00C5501A">
            <w:pPr>
              <w:pStyle w:val="TableText"/>
              <w:spacing w:before="0" w:after="0"/>
              <w:rPr>
                <w:del w:id="12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BF171" w14:textId="49C0012F" w:rsidR="00A17716" w:rsidRPr="00F458A0" w:rsidDel="00C5501A" w:rsidRDefault="00A17716" w:rsidP="00C5501A">
            <w:pPr>
              <w:pStyle w:val="TableText"/>
              <w:spacing w:before="0" w:after="0"/>
              <w:rPr>
                <w:del w:id="1262" w:author="Author"/>
              </w:rPr>
            </w:pPr>
            <w:del w:id="1263" w:author="Author">
              <w:r w:rsidRPr="00F458A0" w:rsidDel="00C5501A">
                <w:delText>R</w:delText>
              </w:r>
            </w:del>
          </w:p>
        </w:tc>
      </w:tr>
      <w:tr w:rsidR="00A17716" w:rsidRPr="00F458A0" w:rsidDel="00C5501A" w14:paraId="424B9552" w14:textId="6D344A71" w:rsidTr="00A17716">
        <w:trPr>
          <w:cantSplit/>
          <w:del w:id="12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15ADC" w14:textId="4A7DB9AD" w:rsidR="00A17716" w:rsidRPr="00F458A0" w:rsidDel="00C5501A" w:rsidRDefault="00A17716" w:rsidP="00C5501A">
            <w:pPr>
              <w:pStyle w:val="TableText"/>
              <w:spacing w:before="0" w:after="0"/>
              <w:rPr>
                <w:del w:id="1265" w:author="Author"/>
              </w:rPr>
            </w:pPr>
            <w:del w:id="1266"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76BB5" w14:textId="5448EB94" w:rsidR="00A17716" w:rsidRPr="00F458A0" w:rsidDel="00C5501A" w:rsidRDefault="00A17716" w:rsidP="00C5501A">
            <w:pPr>
              <w:pStyle w:val="TableText"/>
              <w:spacing w:before="0" w:after="0"/>
              <w:rPr>
                <w:del w:id="1267" w:author="Author"/>
              </w:rPr>
            </w:pPr>
            <w:del w:id="1268" w:author="Author">
              <w:r w:rsidRPr="00F458A0" w:rsidDel="00C5501A">
                <w:delText>Dt Rec'd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BEB07" w14:textId="0C825C6B" w:rsidR="00A17716" w:rsidRPr="00F458A0" w:rsidDel="00C5501A" w:rsidRDefault="00A17716" w:rsidP="00C5501A">
            <w:pPr>
              <w:pStyle w:val="TableText"/>
              <w:spacing w:before="0" w:after="0"/>
              <w:rPr>
                <w:del w:id="12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43113" w14:textId="00202B93" w:rsidR="00A17716" w:rsidRPr="00F458A0" w:rsidDel="00C5501A" w:rsidRDefault="00A17716" w:rsidP="00C5501A">
            <w:pPr>
              <w:pStyle w:val="TableText"/>
              <w:spacing w:before="0" w:after="0"/>
              <w:rPr>
                <w:del w:id="1270" w:author="Author"/>
              </w:rPr>
            </w:pPr>
            <w:del w:id="1271" w:author="Author">
              <w:r w:rsidRPr="00F458A0" w:rsidDel="00C5501A">
                <w:delText>R</w:delText>
              </w:r>
            </w:del>
          </w:p>
        </w:tc>
      </w:tr>
      <w:tr w:rsidR="00A17716" w:rsidRPr="00F458A0" w:rsidDel="00C5501A" w14:paraId="334004F6" w14:textId="27575A2E" w:rsidTr="00A17716">
        <w:trPr>
          <w:cantSplit/>
          <w:del w:id="12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AC4873" w14:textId="71801471" w:rsidR="00A17716" w:rsidRPr="00F458A0" w:rsidDel="00C5501A" w:rsidRDefault="00A17716" w:rsidP="00C5501A">
            <w:pPr>
              <w:pStyle w:val="TableText"/>
              <w:spacing w:before="0" w:after="0"/>
              <w:rPr>
                <w:del w:id="1273" w:author="Author"/>
              </w:rPr>
            </w:pPr>
            <w:del w:id="1274"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43F91" w14:textId="599D2265" w:rsidR="00A17716" w:rsidRPr="00F458A0" w:rsidDel="00C5501A" w:rsidRDefault="00A17716" w:rsidP="00C5501A">
            <w:pPr>
              <w:pStyle w:val="TableText"/>
              <w:spacing w:before="0" w:after="0"/>
              <w:rPr>
                <w:del w:id="1275" w:author="Author"/>
              </w:rPr>
            </w:pPr>
            <w:del w:id="1276"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764B6" w14:textId="7C3D5388" w:rsidR="00A17716" w:rsidRPr="00F458A0" w:rsidDel="00C5501A" w:rsidRDefault="00A17716" w:rsidP="00C5501A">
            <w:pPr>
              <w:pStyle w:val="TableText"/>
              <w:spacing w:before="0" w:after="0"/>
              <w:rPr>
                <w:del w:id="12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F5516" w14:textId="57BA7640" w:rsidR="00A17716" w:rsidRPr="00F458A0" w:rsidDel="00C5501A" w:rsidRDefault="00A17716" w:rsidP="00C5501A">
            <w:pPr>
              <w:pStyle w:val="TableText"/>
              <w:spacing w:before="0" w:after="0"/>
              <w:rPr>
                <w:del w:id="1278" w:author="Author"/>
              </w:rPr>
            </w:pPr>
            <w:del w:id="1279" w:author="Author">
              <w:r w:rsidRPr="00F458A0" w:rsidDel="00C5501A">
                <w:delText>R</w:delText>
              </w:r>
            </w:del>
          </w:p>
        </w:tc>
      </w:tr>
      <w:tr w:rsidR="00A17716" w:rsidRPr="00F458A0" w:rsidDel="00C5501A" w14:paraId="7C702B88" w14:textId="5B05BF86" w:rsidTr="00A17716">
        <w:trPr>
          <w:cantSplit/>
          <w:del w:id="12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B0E49" w14:textId="5D2B63E3" w:rsidR="00A17716" w:rsidRPr="00F458A0" w:rsidDel="00C5501A" w:rsidRDefault="00A17716" w:rsidP="00C5501A">
            <w:pPr>
              <w:pStyle w:val="TableText"/>
              <w:spacing w:before="0" w:after="0"/>
              <w:rPr>
                <w:del w:id="1281" w:author="Author"/>
              </w:rPr>
            </w:pPr>
            <w:del w:id="1282" w:author="Author">
              <w:r w:rsidRPr="00F458A0" w:rsidDel="00C5501A">
                <w:delText>HL7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FD3D8" w14:textId="64A3D8C0" w:rsidR="00A17716" w:rsidRPr="00F458A0" w:rsidDel="00C5501A" w:rsidRDefault="00A17716" w:rsidP="00C5501A">
            <w:pPr>
              <w:pStyle w:val="TableText"/>
              <w:spacing w:before="0" w:after="0"/>
              <w:rPr>
                <w:del w:id="1283" w:author="Author"/>
              </w:rPr>
            </w:pPr>
            <w:del w:id="1284" w:author="Author">
              <w:r w:rsidRPr="00F458A0" w:rsidDel="00C5501A">
                <w:delText>Buffer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EF0B1" w14:textId="7CBF1D0E" w:rsidR="00A17716" w:rsidRPr="00F458A0" w:rsidDel="00C5501A" w:rsidRDefault="00A17716" w:rsidP="00C5501A">
            <w:pPr>
              <w:pStyle w:val="TableText"/>
              <w:spacing w:before="0" w:after="0"/>
              <w:rPr>
                <w:del w:id="128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48D5E" w14:textId="4ACAA416" w:rsidR="00A17716" w:rsidRPr="00F458A0" w:rsidDel="00C5501A" w:rsidRDefault="00A17716" w:rsidP="00C5501A">
            <w:pPr>
              <w:pStyle w:val="TableText"/>
              <w:spacing w:before="0" w:after="0"/>
              <w:rPr>
                <w:del w:id="1286" w:author="Author"/>
              </w:rPr>
            </w:pPr>
            <w:del w:id="1287" w:author="Author">
              <w:r w:rsidRPr="00F458A0" w:rsidDel="00C5501A">
                <w:delText>R</w:delText>
              </w:r>
            </w:del>
          </w:p>
        </w:tc>
      </w:tr>
    </w:tbl>
    <w:p w14:paraId="790D5782" w14:textId="0691683A" w:rsidR="00A17716" w:rsidRPr="00F458A0" w:rsidDel="00C5501A" w:rsidRDefault="00A17716" w:rsidP="00C5501A">
      <w:pPr>
        <w:pStyle w:val="StepIntro"/>
        <w:spacing w:before="0"/>
        <w:rPr>
          <w:del w:id="1288" w:author="Author"/>
        </w:rPr>
      </w:pPr>
      <w:del w:id="1289" w:author="Author">
        <w:r w:rsidRPr="00F458A0" w:rsidDel="00C5501A">
          <w:delText>eIV Auto Update Report</w:delText>
        </w:r>
      </w:del>
    </w:p>
    <w:p w14:paraId="0FE30AAC" w14:textId="15F15991" w:rsidR="00A17716" w:rsidRPr="00F458A0" w:rsidDel="00C5501A" w:rsidRDefault="00A17716" w:rsidP="00C5501A">
      <w:pPr>
        <w:pStyle w:val="NormalWeb"/>
        <w:spacing w:before="0" w:after="0"/>
        <w:rPr>
          <w:del w:id="1290" w:author="Author"/>
          <w:rFonts w:eastAsiaTheme="minorEastAsia"/>
        </w:rPr>
      </w:pPr>
      <w:del w:id="1291" w:author="Author">
        <w:r w:rsidRPr="00F458A0" w:rsidDel="00C5501A">
          <w:delText>This report is used to view the list of patients whose Patient Insurance Information (</w:delText>
        </w:r>
        <w:r w:rsidRPr="00F458A0" w:rsidDel="00C5501A">
          <w:fldChar w:fldCharType="begin"/>
        </w:r>
        <w:r w:rsidRPr="00F458A0" w:rsidDel="00C5501A">
          <w:delInstrText xml:space="preserve"> REF _Ref474454738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has been updated automatically based on a 271 Response message (</w:delText>
        </w:r>
        <w:r w:rsidRPr="00F458A0" w:rsidDel="00C5501A">
          <w:fldChar w:fldCharType="begin"/>
        </w:r>
        <w:r w:rsidRPr="00F458A0" w:rsidDel="00C5501A">
          <w:delInstrText xml:space="preserve"> REF _Ref474454835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141D1705" w14:textId="464A78B3" w:rsidR="00A17716" w:rsidRPr="00A236D6" w:rsidDel="00C5501A" w:rsidRDefault="00A17716" w:rsidP="00C5501A">
      <w:pPr>
        <w:pStyle w:val="Caption"/>
        <w:spacing w:before="0" w:after="0"/>
        <w:rPr>
          <w:del w:id="1292" w:author="Author"/>
          <w:rFonts w:ascii="Arial" w:hAnsi="Arial" w:cs="Arial"/>
        </w:rPr>
      </w:pPr>
      <w:del w:id="1293"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21</w:delText>
        </w:r>
        <w:r w:rsidRPr="00A236D6" w:rsidDel="00C5501A">
          <w:rPr>
            <w:rFonts w:ascii="Arial" w:hAnsi="Arial" w:cs="Arial"/>
            <w:noProof/>
          </w:rPr>
          <w:fldChar w:fldCharType="end"/>
        </w:r>
        <w:r w:rsidRPr="00A236D6" w:rsidDel="00C5501A">
          <w:rPr>
            <w:rFonts w:ascii="Arial" w:hAnsi="Arial" w:cs="Arial"/>
          </w:rPr>
          <w:delText>: Updated Patient Insurance Information</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19"/>
        <w:gridCol w:w="1867"/>
        <w:gridCol w:w="1757"/>
        <w:gridCol w:w="1350"/>
      </w:tblGrid>
      <w:tr w:rsidR="00A17716" w:rsidRPr="00F458A0" w:rsidDel="00C5501A" w14:paraId="29AE3FEC" w14:textId="214A634C" w:rsidTr="00A17716">
        <w:trPr>
          <w:cantSplit/>
          <w:tblHeader/>
          <w:del w:id="1294"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08C693" w14:textId="32053582" w:rsidR="00A17716" w:rsidRPr="00F458A0" w:rsidDel="00C5501A" w:rsidRDefault="00A17716" w:rsidP="00C5501A">
            <w:pPr>
              <w:pStyle w:val="TableHeading"/>
              <w:spacing w:before="0" w:after="0"/>
              <w:rPr>
                <w:del w:id="1295" w:author="Author"/>
              </w:rPr>
            </w:pPr>
            <w:del w:id="1296"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AB6D23D" w14:textId="0CE284D6" w:rsidR="00A17716" w:rsidRPr="00F458A0" w:rsidDel="00C5501A" w:rsidRDefault="00A17716" w:rsidP="00C5501A">
            <w:pPr>
              <w:pStyle w:val="TableHeading"/>
              <w:spacing w:before="0" w:after="0"/>
              <w:rPr>
                <w:del w:id="1297" w:author="Author"/>
              </w:rPr>
            </w:pPr>
            <w:del w:id="1298"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2AC4A06" w14:textId="690EB997" w:rsidR="00A17716" w:rsidRPr="00F458A0" w:rsidDel="00C5501A" w:rsidRDefault="00A17716" w:rsidP="00C5501A">
            <w:pPr>
              <w:pStyle w:val="TableHeading"/>
              <w:spacing w:before="0" w:after="0"/>
              <w:rPr>
                <w:del w:id="1299" w:author="Author"/>
              </w:rPr>
            </w:pPr>
            <w:del w:id="1300"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A0962F" w14:textId="74F2CA5E" w:rsidR="00A17716" w:rsidRPr="00F458A0" w:rsidDel="00C5501A" w:rsidRDefault="00A17716" w:rsidP="00C5501A">
            <w:pPr>
              <w:pStyle w:val="TableHeading"/>
              <w:spacing w:before="0" w:after="0"/>
              <w:rPr>
                <w:del w:id="1301" w:author="Author"/>
              </w:rPr>
            </w:pPr>
            <w:del w:id="1302" w:author="Author">
              <w:r w:rsidRPr="00F458A0" w:rsidDel="00C5501A">
                <w:delText>Read/Write</w:delText>
              </w:r>
            </w:del>
          </w:p>
        </w:tc>
      </w:tr>
      <w:tr w:rsidR="00A17716" w:rsidRPr="00F458A0" w:rsidDel="00C5501A" w14:paraId="16F16956" w14:textId="11EFED57" w:rsidTr="00A17716">
        <w:trPr>
          <w:cantSplit/>
          <w:del w:id="13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D71914" w14:textId="76090200" w:rsidR="00A17716" w:rsidRPr="00F458A0" w:rsidDel="00C5501A" w:rsidRDefault="00A17716" w:rsidP="00C5501A">
            <w:pPr>
              <w:pStyle w:val="TableText"/>
              <w:spacing w:before="0" w:after="0"/>
              <w:rPr>
                <w:del w:id="1304" w:author="Author"/>
              </w:rPr>
            </w:pPr>
            <w:del w:id="1305"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9CDAA" w14:textId="529EB029" w:rsidR="00A17716" w:rsidRPr="00F458A0" w:rsidDel="00C5501A" w:rsidRDefault="00A17716" w:rsidP="00C5501A">
            <w:pPr>
              <w:pStyle w:val="TableText"/>
              <w:spacing w:before="0" w:after="0"/>
              <w:rPr>
                <w:del w:id="1306" w:author="Author"/>
              </w:rPr>
            </w:pPr>
            <w:del w:id="1307" w:author="Author">
              <w:r w:rsidRPr="00F458A0" w:rsidDel="00C5501A">
                <w:delText>Response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3AB7A" w14:textId="2CD8FFF8" w:rsidR="00A17716" w:rsidRPr="00F458A0" w:rsidDel="00C5501A" w:rsidRDefault="00A17716" w:rsidP="00C5501A">
            <w:pPr>
              <w:pStyle w:val="TableText"/>
              <w:spacing w:before="0" w:after="0"/>
              <w:rPr>
                <w:del w:id="130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546A" w14:textId="1BE0963A" w:rsidR="00A17716" w:rsidRPr="00F458A0" w:rsidDel="00C5501A" w:rsidRDefault="00A17716" w:rsidP="00C5501A">
            <w:pPr>
              <w:pStyle w:val="TableText"/>
              <w:spacing w:before="0" w:after="0"/>
              <w:rPr>
                <w:del w:id="1309" w:author="Author"/>
              </w:rPr>
            </w:pPr>
            <w:del w:id="1310" w:author="Author">
              <w:r w:rsidRPr="00F458A0" w:rsidDel="00C5501A">
                <w:delText>R</w:delText>
              </w:r>
            </w:del>
          </w:p>
        </w:tc>
      </w:tr>
      <w:tr w:rsidR="00A17716" w:rsidRPr="00F458A0" w:rsidDel="00C5501A" w14:paraId="5B3687F5" w14:textId="637D2324" w:rsidTr="00A17716">
        <w:trPr>
          <w:cantSplit/>
          <w:del w:id="13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2C16A" w14:textId="3C70D3E9" w:rsidR="00A17716" w:rsidRPr="00F458A0" w:rsidDel="00C5501A" w:rsidRDefault="00A17716" w:rsidP="00C5501A">
            <w:pPr>
              <w:pStyle w:val="TableText"/>
              <w:spacing w:before="0" w:after="0"/>
              <w:rPr>
                <w:del w:id="1312" w:author="Author"/>
              </w:rPr>
            </w:pPr>
            <w:del w:id="1313"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A2C9B0" w14:textId="4F7E590D" w:rsidR="00A17716" w:rsidRPr="00F458A0" w:rsidDel="00C5501A" w:rsidRDefault="00A17716" w:rsidP="00C5501A">
            <w:pPr>
              <w:pStyle w:val="TableText"/>
              <w:spacing w:before="0" w:after="0"/>
              <w:rPr>
                <w:del w:id="1314" w:author="Author"/>
              </w:rPr>
            </w:pPr>
            <w:del w:id="1315"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203808" w14:textId="3D2B2589" w:rsidR="00A17716" w:rsidRPr="00F458A0" w:rsidDel="00C5501A" w:rsidRDefault="00A17716" w:rsidP="00C5501A">
            <w:pPr>
              <w:pStyle w:val="TableText"/>
              <w:spacing w:before="0" w:after="0"/>
              <w:rPr>
                <w:del w:id="1316" w:author="Author"/>
              </w:rPr>
            </w:pPr>
            <w:del w:id="131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2759B" w14:textId="3B4BBC21" w:rsidR="00A17716" w:rsidRPr="00F458A0" w:rsidDel="00C5501A" w:rsidRDefault="00A17716" w:rsidP="00C5501A">
            <w:pPr>
              <w:pStyle w:val="TableText"/>
              <w:spacing w:before="0" w:after="0"/>
              <w:rPr>
                <w:del w:id="1318" w:author="Author"/>
              </w:rPr>
            </w:pPr>
            <w:del w:id="1319" w:author="Author">
              <w:r w:rsidRPr="00F458A0" w:rsidDel="00C5501A">
                <w:delText>R</w:delText>
              </w:r>
            </w:del>
          </w:p>
        </w:tc>
      </w:tr>
      <w:tr w:rsidR="00A17716" w:rsidRPr="00F458A0" w:rsidDel="00C5501A" w14:paraId="23F1F1A7" w14:textId="10142B25" w:rsidTr="00A17716">
        <w:trPr>
          <w:cantSplit/>
          <w:del w:id="13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ABB3D" w14:textId="52B9FE29" w:rsidR="00A17716" w:rsidRPr="00F458A0" w:rsidDel="00C5501A" w:rsidRDefault="00A17716" w:rsidP="00C5501A">
            <w:pPr>
              <w:pStyle w:val="TableText"/>
              <w:spacing w:before="0" w:after="0"/>
              <w:rPr>
                <w:del w:id="1321" w:author="Author"/>
              </w:rPr>
            </w:pPr>
            <w:del w:id="1322"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DE8F3" w14:textId="44583BD1" w:rsidR="00A17716" w:rsidRPr="00F458A0" w:rsidDel="00C5501A" w:rsidRDefault="00A17716" w:rsidP="00C5501A">
            <w:pPr>
              <w:pStyle w:val="TableText"/>
              <w:spacing w:before="0" w:after="0"/>
              <w:rPr>
                <w:del w:id="1323" w:author="Author"/>
              </w:rPr>
            </w:pPr>
            <w:del w:id="1324" w:author="Author">
              <w:r w:rsidRPr="00F458A0" w:rsidDel="00C5501A">
                <w:delText>Insurance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EB1A8" w14:textId="07FBA15D" w:rsidR="00A17716" w:rsidRPr="00F458A0" w:rsidDel="00C5501A" w:rsidRDefault="00A17716" w:rsidP="00C5501A">
            <w:pPr>
              <w:pStyle w:val="TableText"/>
              <w:spacing w:before="0" w:after="0"/>
              <w:rPr>
                <w:del w:id="1325" w:author="Author"/>
              </w:rPr>
            </w:pPr>
            <w:del w:id="132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24BC7" w14:textId="5B6A177E" w:rsidR="00A17716" w:rsidRPr="00F458A0" w:rsidDel="00C5501A" w:rsidRDefault="00A17716" w:rsidP="00C5501A">
            <w:pPr>
              <w:pStyle w:val="TableText"/>
              <w:spacing w:before="0" w:after="0"/>
              <w:rPr>
                <w:del w:id="1327" w:author="Author"/>
              </w:rPr>
            </w:pPr>
            <w:del w:id="1328" w:author="Author">
              <w:r w:rsidRPr="00F458A0" w:rsidDel="00C5501A">
                <w:delText>R</w:delText>
              </w:r>
            </w:del>
          </w:p>
        </w:tc>
      </w:tr>
      <w:tr w:rsidR="00A17716" w:rsidRPr="00F458A0" w:rsidDel="00C5501A" w14:paraId="5ADC5857" w14:textId="2800369C" w:rsidTr="00A17716">
        <w:trPr>
          <w:cantSplit/>
          <w:del w:id="132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05DC6" w14:textId="70C7F345" w:rsidR="00A17716" w:rsidRPr="00F458A0" w:rsidDel="00C5501A" w:rsidRDefault="00A17716" w:rsidP="00C5501A">
            <w:pPr>
              <w:pStyle w:val="TableText"/>
              <w:spacing w:before="0" w:after="0"/>
              <w:rPr>
                <w:del w:id="1330" w:author="Author"/>
              </w:rPr>
            </w:pPr>
            <w:del w:id="1331"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A410F" w14:textId="41CC8D2F" w:rsidR="00A17716" w:rsidRPr="00F458A0" w:rsidDel="00C5501A" w:rsidRDefault="00A17716" w:rsidP="00C5501A">
            <w:pPr>
              <w:pStyle w:val="TableText"/>
              <w:spacing w:before="0" w:after="0"/>
              <w:rPr>
                <w:del w:id="1332" w:author="Author"/>
              </w:rPr>
            </w:pPr>
            <w:del w:id="1333"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8EA4E9" w14:textId="5F512C4C" w:rsidR="00A17716" w:rsidRPr="00F458A0" w:rsidDel="00C5501A" w:rsidRDefault="00A17716" w:rsidP="00C5501A">
            <w:pPr>
              <w:pStyle w:val="TableText"/>
              <w:spacing w:before="0" w:after="0"/>
              <w:rPr>
                <w:del w:id="1334" w:author="Author"/>
              </w:rPr>
            </w:pPr>
            <w:del w:id="1335"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9248F" w14:textId="481D52D9" w:rsidR="00A17716" w:rsidRPr="00F458A0" w:rsidDel="00C5501A" w:rsidRDefault="00A17716" w:rsidP="00C5501A">
            <w:pPr>
              <w:pStyle w:val="TableText"/>
              <w:spacing w:before="0" w:after="0"/>
              <w:rPr>
                <w:del w:id="1336" w:author="Author"/>
              </w:rPr>
            </w:pPr>
            <w:del w:id="1337" w:author="Author">
              <w:r w:rsidRPr="00F458A0" w:rsidDel="00C5501A">
                <w:delText>R</w:delText>
              </w:r>
            </w:del>
          </w:p>
        </w:tc>
      </w:tr>
      <w:tr w:rsidR="00A17716" w:rsidRPr="00F458A0" w:rsidDel="00C5501A" w14:paraId="79B7010E" w14:textId="6E9488D6" w:rsidTr="00A17716">
        <w:trPr>
          <w:cantSplit/>
          <w:del w:id="133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35EC01" w14:textId="2B3BC81A" w:rsidR="00A17716" w:rsidRPr="00F458A0" w:rsidDel="00C5501A" w:rsidRDefault="00A17716" w:rsidP="00C5501A">
            <w:pPr>
              <w:pStyle w:val="TableText"/>
              <w:spacing w:before="0" w:after="0"/>
              <w:rPr>
                <w:del w:id="1339" w:author="Author"/>
              </w:rPr>
            </w:pPr>
            <w:del w:id="1340"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BB980" w14:textId="2F786796" w:rsidR="00A17716" w:rsidRPr="00F458A0" w:rsidDel="00C5501A" w:rsidRDefault="00A17716" w:rsidP="00C5501A">
            <w:pPr>
              <w:pStyle w:val="TableText"/>
              <w:spacing w:before="0" w:after="0"/>
              <w:rPr>
                <w:del w:id="1341" w:author="Author"/>
              </w:rPr>
            </w:pPr>
            <w:del w:id="1342" w:author="Author">
              <w:r w:rsidRPr="00F458A0" w:rsidDel="00C5501A">
                <w:delText xml:space="preserve">SSN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F86D38" w14:textId="392AACAD" w:rsidR="00A17716" w:rsidRPr="00F458A0" w:rsidDel="00C5501A" w:rsidRDefault="00A17716" w:rsidP="00C5501A">
            <w:pPr>
              <w:pStyle w:val="TableText"/>
              <w:spacing w:before="0" w:after="0"/>
              <w:rPr>
                <w:del w:id="1343" w:author="Author"/>
              </w:rPr>
            </w:pPr>
            <w:del w:id="1344" w:author="Author">
              <w:r w:rsidRPr="00F458A0" w:rsidDel="00C5501A">
                <w:delText xml:space="preserve">Patient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2D1CA" w14:textId="352F31C1" w:rsidR="00A17716" w:rsidRPr="00F458A0" w:rsidDel="00C5501A" w:rsidRDefault="00A17716" w:rsidP="00C5501A">
            <w:pPr>
              <w:pStyle w:val="TableText"/>
              <w:spacing w:before="0" w:after="0"/>
              <w:rPr>
                <w:del w:id="1345" w:author="Author"/>
              </w:rPr>
            </w:pPr>
            <w:del w:id="1346" w:author="Author">
              <w:r w:rsidRPr="00F458A0" w:rsidDel="00C5501A">
                <w:delText>R</w:delText>
              </w:r>
            </w:del>
          </w:p>
        </w:tc>
      </w:tr>
      <w:tr w:rsidR="00A17716" w:rsidRPr="00F458A0" w:rsidDel="00C5501A" w14:paraId="0E97EAD0" w14:textId="040A38BC" w:rsidTr="00A17716">
        <w:trPr>
          <w:cantSplit/>
          <w:del w:id="13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06BA5" w14:textId="53525DC5" w:rsidR="00A17716" w:rsidRPr="00F458A0" w:rsidDel="00C5501A" w:rsidRDefault="00A17716" w:rsidP="00C5501A">
            <w:pPr>
              <w:pStyle w:val="TableText"/>
              <w:spacing w:before="0" w:after="0"/>
              <w:rPr>
                <w:del w:id="1348" w:author="Author"/>
              </w:rPr>
            </w:pPr>
            <w:del w:id="1349"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1E98FF" w14:textId="19E43B4A" w:rsidR="00A17716" w:rsidRPr="00F458A0" w:rsidDel="00C5501A" w:rsidRDefault="00A17716" w:rsidP="00C5501A">
            <w:pPr>
              <w:pStyle w:val="TableText"/>
              <w:spacing w:before="0" w:after="0"/>
              <w:rPr>
                <w:del w:id="1350" w:author="Author"/>
              </w:rPr>
            </w:pPr>
            <w:del w:id="1351" w:author="Author">
              <w:r w:rsidRPr="00F458A0" w:rsidDel="00C5501A">
                <w:delText xml:space="preserve">Dt Sent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E03273" w14:textId="63C34EDC" w:rsidR="00A17716" w:rsidRPr="00F458A0" w:rsidDel="00C5501A" w:rsidRDefault="00A17716" w:rsidP="00C5501A">
            <w:pPr>
              <w:pStyle w:val="TableText"/>
              <w:spacing w:before="0" w:after="0"/>
              <w:rPr>
                <w:del w:id="135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C2804" w14:textId="56B54AFA" w:rsidR="00A17716" w:rsidRPr="00F458A0" w:rsidDel="00C5501A" w:rsidRDefault="00A17716" w:rsidP="00C5501A">
            <w:pPr>
              <w:pStyle w:val="TableText"/>
              <w:spacing w:before="0" w:after="0"/>
              <w:rPr>
                <w:del w:id="1353" w:author="Author"/>
              </w:rPr>
            </w:pPr>
            <w:del w:id="1354" w:author="Author">
              <w:r w:rsidRPr="00F458A0" w:rsidDel="00C5501A">
                <w:delText>R</w:delText>
              </w:r>
            </w:del>
          </w:p>
        </w:tc>
      </w:tr>
      <w:tr w:rsidR="00A17716" w:rsidRPr="00F458A0" w:rsidDel="00C5501A" w14:paraId="0AF997EA" w14:textId="583A22E2" w:rsidTr="00A17716">
        <w:trPr>
          <w:cantSplit/>
          <w:del w:id="135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7DA5E" w14:textId="172F2498" w:rsidR="00A17716" w:rsidRPr="00F458A0" w:rsidDel="00C5501A" w:rsidRDefault="00A17716" w:rsidP="00C5501A">
            <w:pPr>
              <w:pStyle w:val="TableText"/>
              <w:spacing w:before="0" w:after="0"/>
              <w:rPr>
                <w:del w:id="1356" w:author="Author"/>
              </w:rPr>
            </w:pPr>
            <w:del w:id="1357"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139D1" w14:textId="069B99B6" w:rsidR="00A17716" w:rsidRPr="00F458A0" w:rsidDel="00C5501A" w:rsidRDefault="00A17716" w:rsidP="00C5501A">
            <w:pPr>
              <w:pStyle w:val="TableText"/>
              <w:spacing w:before="0" w:after="0"/>
              <w:rPr>
                <w:del w:id="1358" w:author="Author"/>
              </w:rPr>
            </w:pPr>
            <w:del w:id="1359" w:author="Author">
              <w:r w:rsidRPr="00F458A0" w:rsidDel="00C5501A">
                <w:delText xml:space="preserve">Auto Dt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3CF88" w14:textId="1A64A154" w:rsidR="00A17716" w:rsidRPr="00F458A0" w:rsidDel="00C5501A" w:rsidRDefault="00A17716" w:rsidP="00C5501A">
            <w:pPr>
              <w:pStyle w:val="TableText"/>
              <w:spacing w:before="0" w:after="0"/>
              <w:rPr>
                <w:del w:id="136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D6E9F" w14:textId="218DCE90" w:rsidR="00A17716" w:rsidRPr="00F458A0" w:rsidDel="00C5501A" w:rsidRDefault="00A17716" w:rsidP="00C5501A">
            <w:pPr>
              <w:pStyle w:val="TableText"/>
              <w:spacing w:before="0" w:after="0"/>
              <w:rPr>
                <w:del w:id="1361" w:author="Author"/>
              </w:rPr>
            </w:pPr>
            <w:del w:id="1362" w:author="Author">
              <w:r w:rsidRPr="00F458A0" w:rsidDel="00C5501A">
                <w:delText>R</w:delText>
              </w:r>
            </w:del>
          </w:p>
        </w:tc>
      </w:tr>
      <w:tr w:rsidR="00A17716" w:rsidRPr="00F458A0" w:rsidDel="00C5501A" w14:paraId="08F8BD2D" w14:textId="7D7FA6A6" w:rsidTr="00A17716">
        <w:trPr>
          <w:cantSplit/>
          <w:del w:id="136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B0CB" w14:textId="49591743" w:rsidR="00A17716" w:rsidRPr="00F458A0" w:rsidDel="00C5501A" w:rsidRDefault="00A17716" w:rsidP="00C5501A">
            <w:pPr>
              <w:pStyle w:val="TableText"/>
              <w:spacing w:before="0" w:after="0"/>
              <w:rPr>
                <w:del w:id="1364" w:author="Author"/>
              </w:rPr>
            </w:pPr>
            <w:del w:id="1365"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9C2BD9" w14:textId="79DE330A" w:rsidR="00A17716" w:rsidRPr="00F458A0" w:rsidDel="00C5501A" w:rsidRDefault="00A17716" w:rsidP="00C5501A">
            <w:pPr>
              <w:pStyle w:val="TableText"/>
              <w:spacing w:before="0" w:after="0"/>
              <w:rPr>
                <w:del w:id="1366" w:author="Author"/>
              </w:rPr>
            </w:pPr>
            <w:del w:id="1367"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ADDFB" w14:textId="5C58EE55" w:rsidR="00A17716" w:rsidRPr="00F458A0" w:rsidDel="00C5501A" w:rsidRDefault="00A17716" w:rsidP="00C5501A">
            <w:pPr>
              <w:pStyle w:val="TableText"/>
              <w:spacing w:before="0" w:after="0"/>
              <w:rPr>
                <w:del w:id="136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97DD" w14:textId="5ABC1BB4" w:rsidR="00A17716" w:rsidRPr="00F458A0" w:rsidDel="00C5501A" w:rsidRDefault="00A17716" w:rsidP="00C5501A">
            <w:pPr>
              <w:pStyle w:val="TableText"/>
              <w:spacing w:before="0" w:after="0"/>
              <w:rPr>
                <w:del w:id="1369" w:author="Author"/>
              </w:rPr>
            </w:pPr>
            <w:del w:id="1370" w:author="Author">
              <w:r w:rsidRPr="00F458A0" w:rsidDel="00C5501A">
                <w:delText>R</w:delText>
              </w:r>
            </w:del>
          </w:p>
        </w:tc>
      </w:tr>
      <w:tr w:rsidR="00A17716" w:rsidRPr="00F458A0" w:rsidDel="00C5501A" w14:paraId="2978560B" w14:textId="39A0354F" w:rsidTr="00A17716">
        <w:trPr>
          <w:cantSplit/>
          <w:del w:id="13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E0A30" w14:textId="25291B7A" w:rsidR="00A17716" w:rsidRPr="00F458A0" w:rsidDel="00C5501A" w:rsidRDefault="00A17716" w:rsidP="00C5501A">
            <w:pPr>
              <w:pStyle w:val="TableText"/>
              <w:spacing w:before="0" w:after="0"/>
              <w:rPr>
                <w:del w:id="1372" w:author="Author"/>
              </w:rPr>
            </w:pPr>
            <w:del w:id="1373" w:author="Author">
              <w:r w:rsidRPr="00F458A0" w:rsidDel="00C5501A">
                <w:delText>eIV Auto Update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59BF0A" w14:textId="350FE3D3" w:rsidR="00A17716" w:rsidRPr="00F458A0" w:rsidDel="00C5501A" w:rsidRDefault="00A17716" w:rsidP="00C5501A">
            <w:pPr>
              <w:pStyle w:val="TableText"/>
              <w:spacing w:before="0" w:after="0"/>
              <w:rPr>
                <w:del w:id="1374" w:author="Author"/>
              </w:rPr>
            </w:pPr>
            <w:del w:id="1375" w:author="Author">
              <w:r w:rsidRPr="00F458A0" w:rsidDel="00C5501A">
                <w:delText>eIV Trace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28FD1" w14:textId="3DA3DA96" w:rsidR="00A17716" w:rsidRPr="00F458A0" w:rsidDel="00C5501A" w:rsidRDefault="00A17716" w:rsidP="00C5501A">
            <w:pPr>
              <w:pStyle w:val="TableText"/>
              <w:spacing w:before="0" w:after="0"/>
              <w:rPr>
                <w:del w:id="137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40CB4" w14:textId="52058A87" w:rsidR="00A17716" w:rsidRPr="00F458A0" w:rsidDel="00C5501A" w:rsidRDefault="00A17716" w:rsidP="00C5501A">
            <w:pPr>
              <w:pStyle w:val="TableText"/>
              <w:spacing w:before="0" w:after="0"/>
              <w:rPr>
                <w:del w:id="1377" w:author="Author"/>
              </w:rPr>
            </w:pPr>
            <w:del w:id="1378" w:author="Author">
              <w:r w:rsidRPr="00F458A0" w:rsidDel="00C5501A">
                <w:delText>R</w:delText>
              </w:r>
            </w:del>
          </w:p>
        </w:tc>
      </w:tr>
    </w:tbl>
    <w:p w14:paraId="56BDF2AD" w14:textId="1EF98053" w:rsidR="00A17716" w:rsidRPr="00F458A0" w:rsidDel="00C5501A" w:rsidRDefault="00A17716" w:rsidP="00C5501A">
      <w:pPr>
        <w:pStyle w:val="NormalWeb"/>
        <w:spacing w:before="0" w:after="0"/>
        <w:rPr>
          <w:del w:id="1379" w:author="Author"/>
          <w:rFonts w:eastAsiaTheme="minorEastAsia"/>
        </w:rPr>
      </w:pPr>
      <w:del w:id="1380" w:author="Author">
        <w:r w:rsidRPr="00F458A0" w:rsidDel="00C5501A">
          <w:rPr>
            <w:color w:val="000000"/>
          </w:rPr>
          <w:delText>This report is used to view the data that was received through the eIV process (</w:delText>
        </w:r>
        <w:r w:rsidRPr="00F458A0" w:rsidDel="00C5501A">
          <w:rPr>
            <w:color w:val="000000"/>
          </w:rPr>
          <w:fldChar w:fldCharType="begin"/>
        </w:r>
        <w:r w:rsidRPr="00F458A0" w:rsidDel="00C5501A">
          <w:rPr>
            <w:color w:val="000000"/>
          </w:rPr>
          <w:delInstrText xml:space="preserve"> REF _Ref474455014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 receipt of 271 Health Care Eligibility Benefits (</w:delText>
        </w:r>
        <w:r w:rsidRPr="00F458A0" w:rsidDel="00C5501A">
          <w:rPr>
            <w:color w:val="000000"/>
          </w:rPr>
          <w:fldChar w:fldCharType="begin"/>
        </w:r>
        <w:r w:rsidRPr="00F458A0" w:rsidDel="00C5501A">
          <w:rPr>
            <w:color w:val="000000"/>
          </w:rPr>
          <w:delInstrText xml:space="preserve"> REF _Ref474454912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Response messages.</w:delText>
        </w:r>
      </w:del>
    </w:p>
    <w:p w14:paraId="5013B435" w14:textId="389B6DE0" w:rsidR="00A17716" w:rsidRPr="00A236D6" w:rsidDel="00C5501A" w:rsidRDefault="00A17716" w:rsidP="00C5501A">
      <w:pPr>
        <w:pStyle w:val="Caption"/>
        <w:spacing w:before="0" w:after="0"/>
        <w:rPr>
          <w:del w:id="1381" w:author="Author"/>
          <w:rFonts w:ascii="Arial" w:hAnsi="Arial" w:cs="Arial"/>
        </w:rPr>
      </w:pPr>
      <w:del w:id="138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22</w:delText>
        </w:r>
        <w:r w:rsidRPr="00A236D6" w:rsidDel="00C5501A">
          <w:rPr>
            <w:rFonts w:ascii="Arial" w:hAnsi="Arial" w:cs="Arial"/>
            <w:noProof/>
          </w:rPr>
          <w:fldChar w:fldCharType="end"/>
        </w:r>
        <w:r w:rsidRPr="00A236D6" w:rsidDel="00C5501A">
          <w:rPr>
            <w:rFonts w:ascii="Arial" w:hAnsi="Arial" w:cs="Arial"/>
          </w:rPr>
          <w:delText>: 271 Health Care Eligibility Benefits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2"/>
        <w:gridCol w:w="3511"/>
        <w:gridCol w:w="1757"/>
        <w:gridCol w:w="1350"/>
      </w:tblGrid>
      <w:tr w:rsidR="00A17716" w:rsidRPr="00F458A0" w:rsidDel="00C5501A" w14:paraId="07BE108C" w14:textId="79BA2C37" w:rsidTr="00A17716">
        <w:trPr>
          <w:cantSplit/>
          <w:tblHeader/>
          <w:del w:id="138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EF53B89" w14:textId="3DD2F18F" w:rsidR="00A17716" w:rsidRPr="00F458A0" w:rsidDel="00C5501A" w:rsidRDefault="00A17716" w:rsidP="00C5501A">
            <w:pPr>
              <w:pStyle w:val="TableHeading"/>
              <w:spacing w:before="0" w:after="0"/>
              <w:rPr>
                <w:del w:id="1384" w:author="Author"/>
              </w:rPr>
            </w:pPr>
            <w:del w:id="138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0F9A7EC" w14:textId="6089C3DA" w:rsidR="00A17716" w:rsidRPr="00F458A0" w:rsidDel="00C5501A" w:rsidRDefault="00A17716" w:rsidP="00C5501A">
            <w:pPr>
              <w:pStyle w:val="TableHeading"/>
              <w:spacing w:before="0" w:after="0"/>
              <w:rPr>
                <w:del w:id="1386" w:author="Author"/>
              </w:rPr>
            </w:pPr>
            <w:del w:id="138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ABE891" w14:textId="3EB24630" w:rsidR="00A17716" w:rsidRPr="00F458A0" w:rsidDel="00C5501A" w:rsidRDefault="00A17716" w:rsidP="00C5501A">
            <w:pPr>
              <w:pStyle w:val="TableHeading"/>
              <w:spacing w:before="0" w:after="0"/>
              <w:rPr>
                <w:del w:id="1388" w:author="Author"/>
              </w:rPr>
            </w:pPr>
            <w:del w:id="138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05E8BB" w14:textId="583B65B8" w:rsidR="00A17716" w:rsidRPr="00F458A0" w:rsidDel="00C5501A" w:rsidRDefault="00A17716" w:rsidP="00C5501A">
            <w:pPr>
              <w:pStyle w:val="TableHeading"/>
              <w:spacing w:before="0" w:after="0"/>
              <w:rPr>
                <w:del w:id="1390" w:author="Author"/>
              </w:rPr>
            </w:pPr>
            <w:del w:id="1391" w:author="Author">
              <w:r w:rsidRPr="00F458A0" w:rsidDel="00C5501A">
                <w:delText>Read/Write</w:delText>
              </w:r>
            </w:del>
          </w:p>
        </w:tc>
      </w:tr>
      <w:tr w:rsidR="00A17716" w:rsidRPr="00F458A0" w:rsidDel="00C5501A" w14:paraId="505B2A50" w14:textId="242FF1A1" w:rsidTr="00A17716">
        <w:trPr>
          <w:cantSplit/>
          <w:del w:id="13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D90B2" w14:textId="763F3B27" w:rsidR="00A17716" w:rsidRPr="00F458A0" w:rsidDel="00C5501A" w:rsidRDefault="00A17716" w:rsidP="00C5501A">
            <w:pPr>
              <w:pStyle w:val="TableText"/>
              <w:spacing w:before="0" w:after="0"/>
              <w:rPr>
                <w:del w:id="1393" w:author="Author"/>
              </w:rPr>
            </w:pPr>
            <w:del w:id="139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4BB3B" w14:textId="72CD4D10" w:rsidR="00A17716" w:rsidRPr="00F458A0" w:rsidDel="00C5501A" w:rsidRDefault="00A17716" w:rsidP="00C5501A">
            <w:pPr>
              <w:pStyle w:val="TableText"/>
              <w:spacing w:before="0" w:after="0"/>
              <w:rPr>
                <w:del w:id="1395" w:author="Author"/>
              </w:rPr>
            </w:pPr>
            <w:del w:id="1396"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F939D" w14:textId="49124F6E" w:rsidR="00A17716" w:rsidRPr="00F458A0" w:rsidDel="00C5501A" w:rsidRDefault="00A17716" w:rsidP="00C5501A">
            <w:pPr>
              <w:pStyle w:val="TableText"/>
              <w:spacing w:before="0" w:after="0"/>
              <w:rPr>
                <w:del w:id="13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EA4F5" w14:textId="5E7E0919" w:rsidR="00A17716" w:rsidRPr="00F458A0" w:rsidDel="00C5501A" w:rsidRDefault="00A17716" w:rsidP="00C5501A">
            <w:pPr>
              <w:pStyle w:val="TableText"/>
              <w:spacing w:before="0" w:after="0"/>
              <w:rPr>
                <w:del w:id="1398" w:author="Author"/>
              </w:rPr>
            </w:pPr>
            <w:del w:id="1399" w:author="Author">
              <w:r w:rsidRPr="00F458A0" w:rsidDel="00C5501A">
                <w:delText>W</w:delText>
              </w:r>
            </w:del>
          </w:p>
        </w:tc>
      </w:tr>
      <w:tr w:rsidR="00A17716" w:rsidRPr="00F458A0" w:rsidDel="00C5501A" w14:paraId="38C4C525" w14:textId="281C74E2" w:rsidTr="00A17716">
        <w:trPr>
          <w:cantSplit/>
          <w:del w:id="14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31AB3" w14:textId="5E557664" w:rsidR="00A17716" w:rsidRPr="00F458A0" w:rsidDel="00C5501A" w:rsidRDefault="00A17716" w:rsidP="00C5501A">
            <w:pPr>
              <w:pStyle w:val="TableText"/>
              <w:spacing w:before="0" w:after="0"/>
              <w:rPr>
                <w:del w:id="1401" w:author="Author"/>
              </w:rPr>
            </w:pPr>
            <w:del w:id="140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D4247C" w14:textId="0FABD06B" w:rsidR="00A17716" w:rsidRPr="00F458A0" w:rsidDel="00C5501A" w:rsidRDefault="00A17716" w:rsidP="00C5501A">
            <w:pPr>
              <w:pStyle w:val="TableText"/>
              <w:spacing w:before="0" w:after="0"/>
              <w:rPr>
                <w:del w:id="1403" w:author="Author"/>
              </w:rPr>
            </w:pPr>
            <w:del w:id="1404"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892A0" w14:textId="4D675689" w:rsidR="00A17716" w:rsidRPr="00F458A0" w:rsidDel="00C5501A" w:rsidRDefault="00A17716" w:rsidP="00C5501A">
            <w:pPr>
              <w:pStyle w:val="TableText"/>
              <w:spacing w:before="0" w:after="0"/>
              <w:rPr>
                <w:del w:id="14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DB4FB" w14:textId="106FB26B" w:rsidR="00A17716" w:rsidRPr="00F458A0" w:rsidDel="00C5501A" w:rsidRDefault="00A17716" w:rsidP="00C5501A">
            <w:pPr>
              <w:pStyle w:val="TableText"/>
              <w:spacing w:before="0" w:after="0"/>
              <w:rPr>
                <w:del w:id="1406" w:author="Author"/>
              </w:rPr>
            </w:pPr>
            <w:del w:id="1407" w:author="Author">
              <w:r w:rsidRPr="00F458A0" w:rsidDel="00C5501A">
                <w:delText>W</w:delText>
              </w:r>
            </w:del>
          </w:p>
        </w:tc>
      </w:tr>
      <w:tr w:rsidR="00A17716" w:rsidRPr="00F458A0" w:rsidDel="00C5501A" w14:paraId="3A2C1AA4" w14:textId="61D284FD" w:rsidTr="00A17716">
        <w:trPr>
          <w:cantSplit/>
          <w:del w:id="14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BEC9D" w14:textId="66BCDCEA" w:rsidR="00A17716" w:rsidRPr="00F458A0" w:rsidDel="00C5501A" w:rsidRDefault="00A17716" w:rsidP="00C5501A">
            <w:pPr>
              <w:pStyle w:val="TableText"/>
              <w:spacing w:before="0" w:after="0"/>
              <w:rPr>
                <w:del w:id="1409" w:author="Author"/>
              </w:rPr>
            </w:pPr>
            <w:del w:id="141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2A82" w14:textId="7673DC8A" w:rsidR="00A17716" w:rsidRPr="00F458A0" w:rsidDel="00C5501A" w:rsidRDefault="00A17716" w:rsidP="00C5501A">
            <w:pPr>
              <w:pStyle w:val="TableText"/>
              <w:spacing w:before="0" w:after="0"/>
              <w:rPr>
                <w:del w:id="1411" w:author="Author"/>
              </w:rPr>
            </w:pPr>
            <w:del w:id="1412"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08B796" w14:textId="55E08AAD" w:rsidR="00A17716" w:rsidRPr="00F458A0" w:rsidDel="00C5501A" w:rsidRDefault="00A17716" w:rsidP="00C5501A">
            <w:pPr>
              <w:pStyle w:val="TableText"/>
              <w:spacing w:before="0" w:after="0"/>
              <w:rPr>
                <w:del w:id="1413" w:author="Author"/>
              </w:rPr>
            </w:pPr>
            <w:del w:id="141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7C0CC" w14:textId="2234E218" w:rsidR="00A17716" w:rsidRPr="00F458A0" w:rsidDel="00C5501A" w:rsidRDefault="00A17716" w:rsidP="00C5501A">
            <w:pPr>
              <w:pStyle w:val="TableText"/>
              <w:spacing w:before="0" w:after="0"/>
              <w:rPr>
                <w:del w:id="1415" w:author="Author"/>
              </w:rPr>
            </w:pPr>
            <w:del w:id="1416" w:author="Author">
              <w:r w:rsidRPr="00F458A0" w:rsidDel="00C5501A">
                <w:delText>W</w:delText>
              </w:r>
            </w:del>
          </w:p>
        </w:tc>
      </w:tr>
      <w:tr w:rsidR="00A17716" w:rsidRPr="00F458A0" w:rsidDel="00C5501A" w14:paraId="666AB994" w14:textId="545AB3FD" w:rsidTr="00A17716">
        <w:trPr>
          <w:cantSplit/>
          <w:del w:id="14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6D8D3" w14:textId="6444C8AE" w:rsidR="00A17716" w:rsidRPr="00F458A0" w:rsidDel="00C5501A" w:rsidRDefault="00A17716" w:rsidP="00C5501A">
            <w:pPr>
              <w:pStyle w:val="TableText"/>
              <w:spacing w:before="0" w:after="0"/>
              <w:rPr>
                <w:del w:id="1418" w:author="Author"/>
              </w:rPr>
            </w:pPr>
            <w:del w:id="141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8E8ED" w14:textId="3DD3B532" w:rsidR="00A17716" w:rsidRPr="00F458A0" w:rsidDel="00C5501A" w:rsidRDefault="00A17716" w:rsidP="00C5501A">
            <w:pPr>
              <w:pStyle w:val="TableText"/>
              <w:spacing w:before="0" w:after="0"/>
              <w:rPr>
                <w:del w:id="1420" w:author="Author"/>
              </w:rPr>
            </w:pPr>
            <w:del w:id="142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C9082" w14:textId="7DDB0DE9" w:rsidR="00A17716" w:rsidRPr="00F458A0" w:rsidDel="00C5501A" w:rsidRDefault="00A17716" w:rsidP="00C5501A">
            <w:pPr>
              <w:pStyle w:val="TableText"/>
              <w:spacing w:before="0" w:after="0"/>
              <w:rPr>
                <w:del w:id="1422" w:author="Author"/>
              </w:rPr>
            </w:pPr>
            <w:del w:id="142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09ED9" w14:textId="57B1A02D" w:rsidR="00A17716" w:rsidRPr="00F458A0" w:rsidDel="00C5501A" w:rsidRDefault="00A17716" w:rsidP="00C5501A">
            <w:pPr>
              <w:pStyle w:val="TableText"/>
              <w:spacing w:before="0" w:after="0"/>
              <w:rPr>
                <w:del w:id="1424" w:author="Author"/>
              </w:rPr>
            </w:pPr>
            <w:del w:id="1425" w:author="Author">
              <w:r w:rsidRPr="00F458A0" w:rsidDel="00C5501A">
                <w:delText>W</w:delText>
              </w:r>
            </w:del>
          </w:p>
        </w:tc>
      </w:tr>
      <w:tr w:rsidR="00A17716" w:rsidRPr="00F458A0" w:rsidDel="00C5501A" w14:paraId="146BAA17" w14:textId="1EDD16AF" w:rsidTr="00A17716">
        <w:trPr>
          <w:cantSplit/>
          <w:del w:id="14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5E5F4C" w14:textId="36B7E25A" w:rsidR="00A17716" w:rsidRPr="00F458A0" w:rsidDel="00C5501A" w:rsidRDefault="00A17716" w:rsidP="00C5501A">
            <w:pPr>
              <w:pStyle w:val="TableText"/>
              <w:spacing w:before="0" w:after="0"/>
              <w:rPr>
                <w:del w:id="1427" w:author="Author"/>
              </w:rPr>
            </w:pPr>
            <w:del w:id="142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ABC1A" w14:textId="477370AF" w:rsidR="00A17716" w:rsidRPr="00F458A0" w:rsidDel="00C5501A" w:rsidRDefault="00A17716" w:rsidP="00C5501A">
            <w:pPr>
              <w:pStyle w:val="TableText"/>
              <w:spacing w:before="0" w:after="0"/>
              <w:rPr>
                <w:del w:id="1429" w:author="Author"/>
              </w:rPr>
            </w:pPr>
            <w:del w:id="1430"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F14F4" w14:textId="32B6C92F" w:rsidR="00A17716" w:rsidRPr="00F458A0" w:rsidDel="00C5501A" w:rsidRDefault="00A17716" w:rsidP="00C5501A">
            <w:pPr>
              <w:pStyle w:val="TableText"/>
              <w:spacing w:before="0" w:after="0"/>
              <w:rPr>
                <w:del w:id="143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39082" w14:textId="2950E139" w:rsidR="00A17716" w:rsidRPr="00F458A0" w:rsidDel="00C5501A" w:rsidRDefault="00A17716" w:rsidP="00C5501A">
            <w:pPr>
              <w:pStyle w:val="TableText"/>
              <w:spacing w:before="0" w:after="0"/>
              <w:rPr>
                <w:del w:id="1432" w:author="Author"/>
              </w:rPr>
            </w:pPr>
            <w:del w:id="1433" w:author="Author">
              <w:r w:rsidRPr="00F458A0" w:rsidDel="00C5501A">
                <w:delText>W</w:delText>
              </w:r>
            </w:del>
          </w:p>
        </w:tc>
      </w:tr>
      <w:tr w:rsidR="00A17716" w:rsidRPr="00F458A0" w:rsidDel="00C5501A" w14:paraId="3F67B831" w14:textId="21A83886" w:rsidTr="00A17716">
        <w:trPr>
          <w:cantSplit/>
          <w:del w:id="143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8F1A7" w14:textId="22BBFC49" w:rsidR="00A17716" w:rsidRPr="00F458A0" w:rsidDel="00C5501A" w:rsidRDefault="00A17716" w:rsidP="00C5501A">
            <w:pPr>
              <w:pStyle w:val="TableText"/>
              <w:spacing w:before="0" w:after="0"/>
              <w:rPr>
                <w:del w:id="1435" w:author="Author"/>
              </w:rPr>
            </w:pPr>
            <w:del w:id="143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B371C" w14:textId="0ADED5F0" w:rsidR="00A17716" w:rsidRPr="00F458A0" w:rsidDel="00C5501A" w:rsidRDefault="00A17716" w:rsidP="00C5501A">
            <w:pPr>
              <w:pStyle w:val="TableText"/>
              <w:spacing w:before="0" w:after="0"/>
              <w:rPr>
                <w:del w:id="1437" w:author="Author"/>
              </w:rPr>
            </w:pPr>
            <w:del w:id="1438"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4E03CA" w14:textId="21C2097E" w:rsidR="00A17716" w:rsidRPr="00F458A0" w:rsidDel="00C5501A" w:rsidRDefault="00A17716" w:rsidP="00C5501A">
            <w:pPr>
              <w:pStyle w:val="TableText"/>
              <w:spacing w:before="0" w:after="0"/>
              <w:rPr>
                <w:del w:id="143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440D4" w14:textId="2BF2EE2F" w:rsidR="00A17716" w:rsidRPr="00F458A0" w:rsidDel="00C5501A" w:rsidRDefault="00A17716" w:rsidP="00C5501A">
            <w:pPr>
              <w:pStyle w:val="TableText"/>
              <w:spacing w:before="0" w:after="0"/>
              <w:rPr>
                <w:del w:id="1440" w:author="Author"/>
              </w:rPr>
            </w:pPr>
            <w:del w:id="1441" w:author="Author">
              <w:r w:rsidRPr="00F458A0" w:rsidDel="00C5501A">
                <w:delText>W</w:delText>
              </w:r>
            </w:del>
          </w:p>
        </w:tc>
      </w:tr>
      <w:tr w:rsidR="00A17716" w:rsidRPr="00F458A0" w:rsidDel="00C5501A" w14:paraId="7DE93E06" w14:textId="0EAE0196" w:rsidTr="00A17716">
        <w:trPr>
          <w:cantSplit/>
          <w:del w:id="14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20BF7" w14:textId="4D8D300A" w:rsidR="00A17716" w:rsidRPr="00F458A0" w:rsidDel="00C5501A" w:rsidRDefault="00A17716" w:rsidP="00C5501A">
            <w:pPr>
              <w:pStyle w:val="TableText"/>
              <w:spacing w:before="0" w:after="0"/>
              <w:rPr>
                <w:del w:id="1443" w:author="Author"/>
              </w:rPr>
            </w:pPr>
            <w:del w:id="144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1C63E" w14:textId="3C78D4C9" w:rsidR="00A17716" w:rsidRPr="00F458A0" w:rsidDel="00C5501A" w:rsidRDefault="00A17716" w:rsidP="00C5501A">
            <w:pPr>
              <w:pStyle w:val="TableText"/>
              <w:spacing w:before="0" w:after="0"/>
              <w:rPr>
                <w:del w:id="1445" w:author="Author"/>
              </w:rPr>
            </w:pPr>
            <w:del w:id="1446"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F0541" w14:textId="0288051B" w:rsidR="00A17716" w:rsidRPr="00F458A0" w:rsidDel="00C5501A" w:rsidRDefault="00A17716" w:rsidP="00C5501A">
            <w:pPr>
              <w:pStyle w:val="TableText"/>
              <w:spacing w:before="0" w:after="0"/>
              <w:rPr>
                <w:del w:id="144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4217" w14:textId="3738875E" w:rsidR="00A17716" w:rsidRPr="00F458A0" w:rsidDel="00C5501A" w:rsidRDefault="00A17716" w:rsidP="00C5501A">
            <w:pPr>
              <w:pStyle w:val="TableText"/>
              <w:spacing w:before="0" w:after="0"/>
              <w:rPr>
                <w:del w:id="1448" w:author="Author"/>
              </w:rPr>
            </w:pPr>
            <w:del w:id="1449" w:author="Author">
              <w:r w:rsidRPr="00F458A0" w:rsidDel="00C5501A">
                <w:delText>W</w:delText>
              </w:r>
            </w:del>
          </w:p>
        </w:tc>
      </w:tr>
      <w:tr w:rsidR="00A17716" w:rsidRPr="00F458A0" w:rsidDel="00C5501A" w14:paraId="43E2E696" w14:textId="63C14325" w:rsidTr="00A17716">
        <w:trPr>
          <w:cantSplit/>
          <w:del w:id="14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D6BEE" w14:textId="447F9934" w:rsidR="00A17716" w:rsidRPr="00F458A0" w:rsidDel="00C5501A" w:rsidRDefault="00A17716" w:rsidP="00C5501A">
            <w:pPr>
              <w:pStyle w:val="TableText"/>
              <w:spacing w:before="0" w:after="0"/>
              <w:rPr>
                <w:del w:id="1451" w:author="Author"/>
              </w:rPr>
            </w:pPr>
            <w:del w:id="145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27E20" w14:textId="6E254531" w:rsidR="00A17716" w:rsidRPr="00F458A0" w:rsidDel="00C5501A" w:rsidRDefault="00A17716" w:rsidP="00C5501A">
            <w:pPr>
              <w:pStyle w:val="TableText"/>
              <w:spacing w:before="0" w:after="0"/>
              <w:rPr>
                <w:del w:id="1453" w:author="Author"/>
              </w:rPr>
            </w:pPr>
            <w:del w:id="1454"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D646B" w14:textId="26DC58D2" w:rsidR="00A17716" w:rsidRPr="00F458A0" w:rsidDel="00C5501A" w:rsidRDefault="00A17716" w:rsidP="00C5501A">
            <w:pPr>
              <w:pStyle w:val="TableText"/>
              <w:spacing w:before="0" w:after="0"/>
              <w:rPr>
                <w:del w:id="1455" w:author="Author"/>
              </w:rPr>
            </w:pPr>
            <w:del w:id="145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12520E" w14:textId="6E48390B" w:rsidR="00A17716" w:rsidRPr="00F458A0" w:rsidDel="00C5501A" w:rsidRDefault="00A17716" w:rsidP="00C5501A">
            <w:pPr>
              <w:pStyle w:val="TableText"/>
              <w:spacing w:before="0" w:after="0"/>
              <w:rPr>
                <w:del w:id="1457" w:author="Author"/>
              </w:rPr>
            </w:pPr>
            <w:del w:id="1458" w:author="Author">
              <w:r w:rsidRPr="00F458A0" w:rsidDel="00C5501A">
                <w:delText>R</w:delText>
              </w:r>
            </w:del>
          </w:p>
        </w:tc>
      </w:tr>
      <w:tr w:rsidR="00A17716" w:rsidRPr="00F458A0" w:rsidDel="00C5501A" w14:paraId="705FE38B" w14:textId="6B08A0FD" w:rsidTr="00A17716">
        <w:trPr>
          <w:cantSplit/>
          <w:del w:id="145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B4D9F0" w14:textId="0839CEDE" w:rsidR="00A17716" w:rsidRPr="00F458A0" w:rsidDel="00C5501A" w:rsidRDefault="00A17716" w:rsidP="00C5501A">
            <w:pPr>
              <w:pStyle w:val="TableText"/>
              <w:spacing w:before="0" w:after="0"/>
              <w:rPr>
                <w:del w:id="1460" w:author="Author"/>
              </w:rPr>
            </w:pPr>
            <w:del w:id="146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9B70A" w14:textId="2CC1C7C2" w:rsidR="00A17716" w:rsidRPr="00F458A0" w:rsidDel="00C5501A" w:rsidRDefault="00A17716" w:rsidP="00C5501A">
            <w:pPr>
              <w:pStyle w:val="TableText"/>
              <w:spacing w:before="0" w:after="0"/>
              <w:rPr>
                <w:del w:id="1462" w:author="Author"/>
              </w:rPr>
            </w:pPr>
            <w:del w:id="1463"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8FAF02" w14:textId="21191E4B" w:rsidR="00A17716" w:rsidRPr="00F458A0" w:rsidDel="00C5501A" w:rsidRDefault="00A17716" w:rsidP="00C5501A">
            <w:pPr>
              <w:pStyle w:val="TableText"/>
              <w:spacing w:before="0" w:after="0"/>
              <w:rPr>
                <w:del w:id="1464" w:author="Author"/>
              </w:rPr>
            </w:pPr>
            <w:del w:id="146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9B84A" w14:textId="5BABDB4B" w:rsidR="00A17716" w:rsidRPr="00F458A0" w:rsidDel="00C5501A" w:rsidRDefault="00A17716" w:rsidP="00C5501A">
            <w:pPr>
              <w:pStyle w:val="TableText"/>
              <w:spacing w:before="0" w:after="0"/>
              <w:rPr>
                <w:del w:id="1466" w:author="Author"/>
              </w:rPr>
            </w:pPr>
            <w:del w:id="1467" w:author="Author">
              <w:r w:rsidRPr="00F458A0" w:rsidDel="00C5501A">
                <w:delText>R</w:delText>
              </w:r>
            </w:del>
          </w:p>
        </w:tc>
      </w:tr>
      <w:tr w:rsidR="00A17716" w:rsidRPr="00F458A0" w:rsidDel="00C5501A" w14:paraId="6D1D5C59" w14:textId="12B8BA24" w:rsidTr="00A17716">
        <w:trPr>
          <w:cantSplit/>
          <w:del w:id="14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A944A8" w14:textId="4514F475" w:rsidR="00A17716" w:rsidRPr="00F458A0" w:rsidDel="00C5501A" w:rsidRDefault="00A17716" w:rsidP="00C5501A">
            <w:pPr>
              <w:pStyle w:val="TableText"/>
              <w:spacing w:before="0" w:after="0"/>
              <w:rPr>
                <w:del w:id="1469" w:author="Author"/>
              </w:rPr>
            </w:pPr>
            <w:del w:id="1470"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BAFEE" w14:textId="4FF311BB" w:rsidR="00A17716" w:rsidRPr="00F458A0" w:rsidDel="00C5501A" w:rsidRDefault="00A17716" w:rsidP="00C5501A">
            <w:pPr>
              <w:pStyle w:val="TableText"/>
              <w:spacing w:before="0" w:after="0"/>
              <w:rPr>
                <w:del w:id="1471" w:author="Author"/>
              </w:rPr>
            </w:pPr>
            <w:del w:id="1472"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92192" w14:textId="3AFC1BFC" w:rsidR="00A17716" w:rsidRPr="00F458A0" w:rsidDel="00C5501A" w:rsidRDefault="00A17716" w:rsidP="00C5501A">
            <w:pPr>
              <w:pStyle w:val="TableText"/>
              <w:spacing w:before="0" w:after="0"/>
              <w:rPr>
                <w:del w:id="1473" w:author="Author"/>
              </w:rPr>
            </w:pPr>
            <w:del w:id="147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984ED" w14:textId="74CA5F58" w:rsidR="00A17716" w:rsidRPr="00F458A0" w:rsidDel="00C5501A" w:rsidRDefault="00A17716" w:rsidP="00C5501A">
            <w:pPr>
              <w:pStyle w:val="TableText"/>
              <w:spacing w:before="0" w:after="0"/>
              <w:rPr>
                <w:del w:id="1475" w:author="Author"/>
              </w:rPr>
            </w:pPr>
            <w:del w:id="1476" w:author="Author">
              <w:r w:rsidRPr="00F458A0" w:rsidDel="00C5501A">
                <w:delText>R</w:delText>
              </w:r>
            </w:del>
          </w:p>
        </w:tc>
      </w:tr>
      <w:tr w:rsidR="00A17716" w:rsidRPr="00F458A0" w:rsidDel="00C5501A" w14:paraId="5D9FB477" w14:textId="16FF52FD" w:rsidTr="00A17716">
        <w:trPr>
          <w:cantSplit/>
          <w:del w:id="14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3E3" w14:textId="53C9C4A1" w:rsidR="00A17716" w:rsidRPr="00F458A0" w:rsidDel="00C5501A" w:rsidRDefault="00A17716" w:rsidP="00C5501A">
            <w:pPr>
              <w:pStyle w:val="TableText"/>
              <w:spacing w:before="0" w:after="0"/>
              <w:rPr>
                <w:del w:id="1478" w:author="Author"/>
              </w:rPr>
            </w:pPr>
            <w:del w:id="147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39130" w14:textId="7E892E40" w:rsidR="00A17716" w:rsidRPr="00F458A0" w:rsidDel="00C5501A" w:rsidRDefault="00A17716" w:rsidP="00C5501A">
            <w:pPr>
              <w:pStyle w:val="TableText"/>
              <w:spacing w:before="0" w:after="0"/>
              <w:rPr>
                <w:del w:id="1480" w:author="Author"/>
              </w:rPr>
            </w:pPr>
            <w:del w:id="1481"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5C157" w14:textId="6FC03E50" w:rsidR="00A17716" w:rsidRPr="00F458A0" w:rsidDel="00C5501A" w:rsidRDefault="00A17716" w:rsidP="00C5501A">
            <w:pPr>
              <w:pStyle w:val="TableText"/>
              <w:spacing w:before="0" w:after="0"/>
              <w:rPr>
                <w:del w:id="1482" w:author="Author"/>
              </w:rPr>
            </w:pPr>
            <w:del w:id="148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1DD1" w14:textId="3D238703" w:rsidR="00A17716" w:rsidRPr="00F458A0" w:rsidDel="00C5501A" w:rsidRDefault="00A17716" w:rsidP="00C5501A">
            <w:pPr>
              <w:pStyle w:val="TableText"/>
              <w:spacing w:before="0" w:after="0"/>
              <w:rPr>
                <w:del w:id="1484" w:author="Author"/>
              </w:rPr>
            </w:pPr>
            <w:del w:id="1485" w:author="Author">
              <w:r w:rsidRPr="00F458A0" w:rsidDel="00C5501A">
                <w:delText>R</w:delText>
              </w:r>
            </w:del>
          </w:p>
        </w:tc>
      </w:tr>
      <w:tr w:rsidR="00A17716" w:rsidRPr="00F458A0" w:rsidDel="00C5501A" w14:paraId="529532D5" w14:textId="7D80744A" w:rsidTr="00A17716">
        <w:trPr>
          <w:cantSplit/>
          <w:del w:id="14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B1564" w14:textId="5C1F5FAB" w:rsidR="00A17716" w:rsidRPr="00F458A0" w:rsidDel="00C5501A" w:rsidRDefault="00A17716" w:rsidP="00C5501A">
            <w:pPr>
              <w:pStyle w:val="TableText"/>
              <w:spacing w:before="0" w:after="0"/>
              <w:rPr>
                <w:del w:id="1487" w:author="Author"/>
              </w:rPr>
            </w:pPr>
            <w:del w:id="148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08734" w14:textId="3AA5FFF5" w:rsidR="00A17716" w:rsidRPr="00F458A0" w:rsidDel="00C5501A" w:rsidRDefault="00A17716" w:rsidP="00C5501A">
            <w:pPr>
              <w:pStyle w:val="TableText"/>
              <w:spacing w:before="0" w:after="0"/>
              <w:rPr>
                <w:del w:id="1489" w:author="Author"/>
              </w:rPr>
            </w:pPr>
            <w:del w:id="1490"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DFA29F" w14:textId="327453A6" w:rsidR="00A17716" w:rsidRPr="00F458A0" w:rsidDel="00C5501A" w:rsidRDefault="00A17716" w:rsidP="00C5501A">
            <w:pPr>
              <w:pStyle w:val="TableText"/>
              <w:spacing w:before="0" w:after="0"/>
              <w:rPr>
                <w:del w:id="1491" w:author="Author"/>
              </w:rPr>
            </w:pPr>
            <w:del w:id="149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E613E" w14:textId="33B9E484" w:rsidR="00A17716" w:rsidRPr="00F458A0" w:rsidDel="00C5501A" w:rsidRDefault="00A17716" w:rsidP="00C5501A">
            <w:pPr>
              <w:pStyle w:val="TableText"/>
              <w:spacing w:before="0" w:after="0"/>
              <w:rPr>
                <w:del w:id="1493" w:author="Author"/>
              </w:rPr>
            </w:pPr>
            <w:del w:id="1494" w:author="Author">
              <w:r w:rsidRPr="00F458A0" w:rsidDel="00C5501A">
                <w:delText>R</w:delText>
              </w:r>
            </w:del>
          </w:p>
        </w:tc>
      </w:tr>
      <w:tr w:rsidR="00A17716" w:rsidRPr="00F458A0" w:rsidDel="00C5501A" w14:paraId="2F4D1734" w14:textId="5D653C08" w:rsidTr="00A17716">
        <w:trPr>
          <w:cantSplit/>
          <w:del w:id="14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BEEC5" w14:textId="43FA4101" w:rsidR="00A17716" w:rsidRPr="00F458A0" w:rsidDel="00C5501A" w:rsidRDefault="00A17716" w:rsidP="00C5501A">
            <w:pPr>
              <w:pStyle w:val="TableText"/>
              <w:spacing w:before="0" w:after="0"/>
              <w:rPr>
                <w:del w:id="1496" w:author="Author"/>
              </w:rPr>
            </w:pPr>
            <w:del w:id="149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93C9CA" w14:textId="729CA298" w:rsidR="00A17716" w:rsidRPr="00F458A0" w:rsidDel="00C5501A" w:rsidRDefault="00A17716" w:rsidP="00C5501A">
            <w:pPr>
              <w:pStyle w:val="TableText"/>
              <w:spacing w:before="0" w:after="0"/>
              <w:rPr>
                <w:del w:id="1498" w:author="Author"/>
              </w:rPr>
            </w:pPr>
            <w:del w:id="1499"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B13C80" w14:textId="7E169C3F" w:rsidR="00A17716" w:rsidRPr="00F458A0" w:rsidDel="00C5501A" w:rsidRDefault="00A17716" w:rsidP="00C5501A">
            <w:pPr>
              <w:pStyle w:val="TableText"/>
              <w:spacing w:before="0" w:after="0"/>
              <w:rPr>
                <w:del w:id="1500" w:author="Author"/>
              </w:rPr>
            </w:pPr>
            <w:del w:id="150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6AC67B" w14:textId="447526FB" w:rsidR="00A17716" w:rsidRPr="00F458A0" w:rsidDel="00C5501A" w:rsidRDefault="00A17716" w:rsidP="00C5501A">
            <w:pPr>
              <w:pStyle w:val="TableText"/>
              <w:spacing w:before="0" w:after="0"/>
              <w:rPr>
                <w:del w:id="1502" w:author="Author"/>
              </w:rPr>
            </w:pPr>
            <w:del w:id="1503" w:author="Author">
              <w:r w:rsidRPr="00F458A0" w:rsidDel="00C5501A">
                <w:delText>R</w:delText>
              </w:r>
            </w:del>
          </w:p>
        </w:tc>
      </w:tr>
      <w:tr w:rsidR="00A17716" w:rsidRPr="00F458A0" w:rsidDel="00C5501A" w14:paraId="39FC983E" w14:textId="32F1E6CA" w:rsidTr="00A17716">
        <w:trPr>
          <w:cantSplit/>
          <w:del w:id="15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FFA69" w14:textId="0FBCD860" w:rsidR="00A17716" w:rsidRPr="00F458A0" w:rsidDel="00C5501A" w:rsidRDefault="00A17716" w:rsidP="00C5501A">
            <w:pPr>
              <w:pStyle w:val="TableText"/>
              <w:spacing w:before="0" w:after="0"/>
              <w:rPr>
                <w:del w:id="1505" w:author="Author"/>
              </w:rPr>
            </w:pPr>
            <w:del w:id="150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663CA" w14:textId="5AC589B4" w:rsidR="00A17716" w:rsidRPr="00F458A0" w:rsidDel="00C5501A" w:rsidRDefault="00A17716" w:rsidP="00C5501A">
            <w:pPr>
              <w:pStyle w:val="TableText"/>
              <w:spacing w:before="0" w:after="0"/>
              <w:rPr>
                <w:del w:id="1507" w:author="Author"/>
              </w:rPr>
            </w:pPr>
            <w:del w:id="1508"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1F0775" w14:textId="6740AC62" w:rsidR="00A17716" w:rsidRPr="00F458A0" w:rsidDel="00C5501A" w:rsidRDefault="00A17716" w:rsidP="00C5501A">
            <w:pPr>
              <w:pStyle w:val="TableText"/>
              <w:spacing w:before="0" w:after="0"/>
              <w:rPr>
                <w:del w:id="1509" w:author="Author"/>
              </w:rPr>
            </w:pPr>
            <w:del w:id="151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E13DC" w14:textId="37221E51" w:rsidR="00A17716" w:rsidRPr="00F458A0" w:rsidDel="00C5501A" w:rsidRDefault="00A17716" w:rsidP="00C5501A">
            <w:pPr>
              <w:pStyle w:val="TableText"/>
              <w:spacing w:before="0" w:after="0"/>
              <w:rPr>
                <w:del w:id="1511" w:author="Author"/>
              </w:rPr>
            </w:pPr>
            <w:del w:id="1512" w:author="Author">
              <w:r w:rsidRPr="00F458A0" w:rsidDel="00C5501A">
                <w:delText>R</w:delText>
              </w:r>
            </w:del>
          </w:p>
        </w:tc>
      </w:tr>
      <w:tr w:rsidR="00A17716" w:rsidRPr="00F458A0" w:rsidDel="00C5501A" w14:paraId="7E2EC822" w14:textId="312F9390" w:rsidTr="00A17716">
        <w:trPr>
          <w:cantSplit/>
          <w:del w:id="15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95AA4" w14:textId="052F934D" w:rsidR="00A17716" w:rsidRPr="00F458A0" w:rsidDel="00C5501A" w:rsidRDefault="00A17716" w:rsidP="00C5501A">
            <w:pPr>
              <w:pStyle w:val="TableText"/>
              <w:spacing w:before="0" w:after="0"/>
              <w:rPr>
                <w:del w:id="1514" w:author="Author"/>
              </w:rPr>
            </w:pPr>
            <w:del w:id="151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7106F" w14:textId="0D32A221" w:rsidR="00A17716" w:rsidRPr="00F458A0" w:rsidDel="00C5501A" w:rsidRDefault="00A17716" w:rsidP="00C5501A">
            <w:pPr>
              <w:pStyle w:val="TableText"/>
              <w:spacing w:before="0" w:after="0"/>
              <w:rPr>
                <w:del w:id="1516" w:author="Author"/>
              </w:rPr>
            </w:pPr>
            <w:del w:id="1517"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E3769" w14:textId="6A828575" w:rsidR="00A17716" w:rsidRPr="00F458A0" w:rsidDel="00C5501A" w:rsidRDefault="00A17716" w:rsidP="00C5501A">
            <w:pPr>
              <w:pStyle w:val="TableText"/>
              <w:spacing w:before="0" w:after="0"/>
              <w:rPr>
                <w:del w:id="1518" w:author="Author"/>
              </w:rPr>
            </w:pPr>
            <w:del w:id="151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07CC1" w14:textId="2C46BF8F" w:rsidR="00A17716" w:rsidRPr="00F458A0" w:rsidDel="00C5501A" w:rsidRDefault="00A17716" w:rsidP="00C5501A">
            <w:pPr>
              <w:pStyle w:val="TableText"/>
              <w:spacing w:before="0" w:after="0"/>
              <w:rPr>
                <w:del w:id="1520" w:author="Author"/>
              </w:rPr>
            </w:pPr>
            <w:del w:id="1521" w:author="Author">
              <w:r w:rsidRPr="00F458A0" w:rsidDel="00C5501A">
                <w:delText>R</w:delText>
              </w:r>
            </w:del>
          </w:p>
        </w:tc>
      </w:tr>
      <w:tr w:rsidR="00A17716" w:rsidRPr="00F458A0" w:rsidDel="00C5501A" w14:paraId="2FB95719" w14:textId="1B6624C2" w:rsidTr="00A17716">
        <w:trPr>
          <w:cantSplit/>
          <w:del w:id="15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0C041" w14:textId="093CC126" w:rsidR="00A17716" w:rsidRPr="00F458A0" w:rsidDel="00C5501A" w:rsidRDefault="00A17716" w:rsidP="00C5501A">
            <w:pPr>
              <w:pStyle w:val="TableText"/>
              <w:spacing w:before="0" w:after="0"/>
              <w:rPr>
                <w:del w:id="1523" w:author="Author"/>
              </w:rPr>
            </w:pPr>
            <w:del w:id="152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C59D9" w14:textId="7ACA8D5E" w:rsidR="00A17716" w:rsidRPr="00F458A0" w:rsidDel="00C5501A" w:rsidRDefault="00A17716" w:rsidP="00C5501A">
            <w:pPr>
              <w:pStyle w:val="TableText"/>
              <w:spacing w:before="0" w:after="0"/>
              <w:rPr>
                <w:del w:id="1525" w:author="Author"/>
              </w:rPr>
            </w:pPr>
            <w:del w:id="1526"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FCAAD" w14:textId="479E42B0" w:rsidR="00A17716" w:rsidRPr="00F458A0" w:rsidDel="00C5501A" w:rsidRDefault="00A17716" w:rsidP="00C5501A">
            <w:pPr>
              <w:pStyle w:val="TableText"/>
              <w:spacing w:before="0" w:after="0"/>
              <w:rPr>
                <w:del w:id="152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7F179B" w14:textId="1D713760" w:rsidR="00A17716" w:rsidRPr="00F458A0" w:rsidDel="00C5501A" w:rsidRDefault="00A17716" w:rsidP="00C5501A">
            <w:pPr>
              <w:pStyle w:val="TableText"/>
              <w:spacing w:before="0" w:after="0"/>
              <w:rPr>
                <w:del w:id="1528" w:author="Author"/>
              </w:rPr>
            </w:pPr>
            <w:del w:id="1529" w:author="Author">
              <w:r w:rsidRPr="00F458A0" w:rsidDel="00C5501A">
                <w:delText>R</w:delText>
              </w:r>
            </w:del>
          </w:p>
        </w:tc>
      </w:tr>
      <w:tr w:rsidR="00A17716" w:rsidRPr="00F458A0" w:rsidDel="00C5501A" w14:paraId="2341DE38" w14:textId="143CAE0B" w:rsidTr="00A17716">
        <w:trPr>
          <w:cantSplit/>
          <w:del w:id="153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4F1FFD" w14:textId="389CF9DF" w:rsidR="00A17716" w:rsidRPr="00F458A0" w:rsidDel="00C5501A" w:rsidRDefault="00A17716" w:rsidP="00C5501A">
            <w:pPr>
              <w:pStyle w:val="TableText"/>
              <w:spacing w:before="0" w:after="0"/>
              <w:rPr>
                <w:del w:id="1531" w:author="Author"/>
              </w:rPr>
            </w:pPr>
            <w:del w:id="153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B18CF" w14:textId="792AC037" w:rsidR="00A17716" w:rsidRPr="00F458A0" w:rsidDel="00C5501A" w:rsidRDefault="00A17716" w:rsidP="00C5501A">
            <w:pPr>
              <w:pStyle w:val="TableText"/>
              <w:spacing w:before="0" w:after="0"/>
              <w:rPr>
                <w:del w:id="1533" w:author="Author"/>
              </w:rPr>
            </w:pPr>
            <w:del w:id="1534"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38641" w14:textId="781D06DF" w:rsidR="00A17716" w:rsidRPr="00F458A0" w:rsidDel="00C5501A" w:rsidRDefault="00A17716" w:rsidP="00C5501A">
            <w:pPr>
              <w:pStyle w:val="TableText"/>
              <w:spacing w:before="0" w:after="0"/>
              <w:rPr>
                <w:del w:id="1535" w:author="Author"/>
              </w:rPr>
            </w:pPr>
            <w:del w:id="1536"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824945" w14:textId="0C9D93D3" w:rsidR="00A17716" w:rsidRPr="00F458A0" w:rsidDel="00C5501A" w:rsidRDefault="00A17716" w:rsidP="00C5501A">
            <w:pPr>
              <w:pStyle w:val="TableText"/>
              <w:spacing w:before="0" w:after="0"/>
              <w:rPr>
                <w:del w:id="1537" w:author="Author"/>
              </w:rPr>
            </w:pPr>
            <w:del w:id="1538" w:author="Author">
              <w:r w:rsidRPr="00F458A0" w:rsidDel="00C5501A">
                <w:delText>R</w:delText>
              </w:r>
            </w:del>
          </w:p>
        </w:tc>
      </w:tr>
      <w:tr w:rsidR="00A17716" w:rsidRPr="00F458A0" w:rsidDel="00C5501A" w14:paraId="75605873" w14:textId="7A1D504A" w:rsidTr="00A17716">
        <w:trPr>
          <w:cantSplit/>
          <w:del w:id="15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6D161" w14:textId="76ED8BCC" w:rsidR="00A17716" w:rsidRPr="00F458A0" w:rsidDel="00C5501A" w:rsidRDefault="00A17716" w:rsidP="00C5501A">
            <w:pPr>
              <w:pStyle w:val="TableText"/>
              <w:spacing w:before="0" w:after="0"/>
              <w:rPr>
                <w:del w:id="1540" w:author="Author"/>
              </w:rPr>
            </w:pPr>
            <w:del w:id="154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B3136" w14:textId="12190CF8" w:rsidR="00A17716" w:rsidRPr="00F458A0" w:rsidDel="00C5501A" w:rsidRDefault="00A17716" w:rsidP="00C5501A">
            <w:pPr>
              <w:pStyle w:val="TableText"/>
              <w:spacing w:before="0" w:after="0"/>
              <w:rPr>
                <w:del w:id="1542" w:author="Author"/>
              </w:rPr>
            </w:pPr>
            <w:del w:id="1543"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B9639" w14:textId="6613434F" w:rsidR="00A17716" w:rsidRPr="00F458A0" w:rsidDel="00C5501A" w:rsidRDefault="00A17716" w:rsidP="00C5501A">
            <w:pPr>
              <w:pStyle w:val="TableText"/>
              <w:spacing w:before="0" w:after="0"/>
              <w:rPr>
                <w:del w:id="154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C5A0" w14:textId="0C0A16E7" w:rsidR="00A17716" w:rsidRPr="00F458A0" w:rsidDel="00C5501A" w:rsidRDefault="00A17716" w:rsidP="00C5501A">
            <w:pPr>
              <w:pStyle w:val="TableText"/>
              <w:spacing w:before="0" w:after="0"/>
              <w:rPr>
                <w:del w:id="1545" w:author="Author"/>
              </w:rPr>
            </w:pPr>
            <w:del w:id="1546" w:author="Author">
              <w:r w:rsidRPr="00F458A0" w:rsidDel="00C5501A">
                <w:delText>R</w:delText>
              </w:r>
            </w:del>
          </w:p>
        </w:tc>
      </w:tr>
      <w:tr w:rsidR="00A17716" w:rsidRPr="00F458A0" w:rsidDel="00C5501A" w14:paraId="71377C7F" w14:textId="76E86991" w:rsidTr="00A17716">
        <w:trPr>
          <w:cantSplit/>
          <w:del w:id="15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2E1F01" w14:textId="3B1D6B03" w:rsidR="00A17716" w:rsidRPr="00F458A0" w:rsidDel="00C5501A" w:rsidRDefault="00A17716" w:rsidP="00C5501A">
            <w:pPr>
              <w:pStyle w:val="TableText"/>
              <w:spacing w:before="0" w:after="0"/>
              <w:rPr>
                <w:del w:id="1548" w:author="Author"/>
              </w:rPr>
            </w:pPr>
            <w:del w:id="154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81A24" w14:textId="729F32BF" w:rsidR="00A17716" w:rsidRPr="00F458A0" w:rsidDel="00C5501A" w:rsidRDefault="00A17716" w:rsidP="00C5501A">
            <w:pPr>
              <w:pStyle w:val="TableText"/>
              <w:spacing w:before="0" w:after="0"/>
              <w:rPr>
                <w:del w:id="1550" w:author="Author"/>
              </w:rPr>
            </w:pPr>
            <w:del w:id="1551"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FBA70" w14:textId="606AAF5D" w:rsidR="00A17716" w:rsidRPr="00F458A0" w:rsidDel="00C5501A" w:rsidRDefault="00A17716" w:rsidP="00C5501A">
            <w:pPr>
              <w:pStyle w:val="TableText"/>
              <w:spacing w:before="0" w:after="0"/>
              <w:rPr>
                <w:del w:id="1552" w:author="Author"/>
              </w:rPr>
            </w:pPr>
            <w:del w:id="155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0089F" w14:textId="77D664DD" w:rsidR="00A17716" w:rsidRPr="00F458A0" w:rsidDel="00C5501A" w:rsidRDefault="00A17716" w:rsidP="00C5501A">
            <w:pPr>
              <w:pStyle w:val="TableText"/>
              <w:spacing w:before="0" w:after="0"/>
              <w:rPr>
                <w:del w:id="1554" w:author="Author"/>
              </w:rPr>
            </w:pPr>
            <w:del w:id="1555" w:author="Author">
              <w:r w:rsidRPr="00F458A0" w:rsidDel="00C5501A">
                <w:delText>R</w:delText>
              </w:r>
            </w:del>
          </w:p>
        </w:tc>
      </w:tr>
      <w:tr w:rsidR="00A17716" w:rsidRPr="00F458A0" w:rsidDel="00C5501A" w14:paraId="7C1BB902" w14:textId="105AF524" w:rsidTr="00A17716">
        <w:trPr>
          <w:cantSplit/>
          <w:del w:id="15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011F0" w14:textId="4D26E679" w:rsidR="00A17716" w:rsidRPr="00F458A0" w:rsidDel="00C5501A" w:rsidRDefault="00A17716" w:rsidP="00C5501A">
            <w:pPr>
              <w:pStyle w:val="TableText"/>
              <w:spacing w:before="0" w:after="0"/>
              <w:rPr>
                <w:del w:id="1557" w:author="Author"/>
              </w:rPr>
            </w:pPr>
            <w:del w:id="1558"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D237E" w14:textId="6864811A" w:rsidR="00A17716" w:rsidRPr="00F458A0" w:rsidDel="00C5501A" w:rsidRDefault="00A17716" w:rsidP="00C5501A">
            <w:pPr>
              <w:pStyle w:val="TableText"/>
              <w:spacing w:before="0" w:after="0"/>
              <w:rPr>
                <w:del w:id="1559" w:author="Author"/>
              </w:rPr>
            </w:pPr>
            <w:del w:id="1560"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763A1" w14:textId="72B9B7C8" w:rsidR="00A17716" w:rsidRPr="00F458A0" w:rsidDel="00C5501A" w:rsidRDefault="00A17716" w:rsidP="00C5501A">
            <w:pPr>
              <w:pStyle w:val="TableText"/>
              <w:spacing w:before="0" w:after="0"/>
              <w:rPr>
                <w:del w:id="1561" w:author="Author"/>
              </w:rPr>
            </w:pPr>
            <w:del w:id="156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5DC93" w14:textId="59CC5EBA" w:rsidR="00A17716" w:rsidRPr="00F458A0" w:rsidDel="00C5501A" w:rsidRDefault="00A17716" w:rsidP="00C5501A">
            <w:pPr>
              <w:pStyle w:val="TableText"/>
              <w:spacing w:before="0" w:after="0"/>
              <w:rPr>
                <w:del w:id="1563" w:author="Author"/>
              </w:rPr>
            </w:pPr>
            <w:del w:id="1564" w:author="Author">
              <w:r w:rsidRPr="00F458A0" w:rsidDel="00C5501A">
                <w:delText>R</w:delText>
              </w:r>
            </w:del>
          </w:p>
        </w:tc>
      </w:tr>
      <w:tr w:rsidR="00A17716" w:rsidRPr="00F458A0" w:rsidDel="00C5501A" w14:paraId="101BEEAB" w14:textId="43C96FE5" w:rsidTr="00A17716">
        <w:trPr>
          <w:cantSplit/>
          <w:del w:id="15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5781D" w14:textId="0C7B2B51" w:rsidR="00A17716" w:rsidRPr="00F458A0" w:rsidDel="00C5501A" w:rsidRDefault="00A17716" w:rsidP="00C5501A">
            <w:pPr>
              <w:pStyle w:val="TableText"/>
              <w:spacing w:before="0" w:after="0"/>
              <w:rPr>
                <w:del w:id="1566" w:author="Author"/>
              </w:rPr>
            </w:pPr>
            <w:del w:id="156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DCA13" w14:textId="6C396F9B" w:rsidR="00A17716" w:rsidRPr="00F458A0" w:rsidDel="00C5501A" w:rsidRDefault="00A17716" w:rsidP="00C5501A">
            <w:pPr>
              <w:pStyle w:val="TableText"/>
              <w:spacing w:before="0" w:after="0"/>
              <w:rPr>
                <w:del w:id="1568" w:author="Author"/>
              </w:rPr>
            </w:pPr>
            <w:del w:id="1569"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AE1711" w14:textId="727B7B73" w:rsidR="00A17716" w:rsidRPr="00F458A0" w:rsidDel="00C5501A" w:rsidRDefault="00A17716" w:rsidP="00C5501A">
            <w:pPr>
              <w:pStyle w:val="TableText"/>
              <w:spacing w:before="0" w:after="0"/>
              <w:rPr>
                <w:del w:id="1570" w:author="Author"/>
              </w:rPr>
            </w:pPr>
            <w:del w:id="157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7AAB0" w14:textId="063BEB95" w:rsidR="00A17716" w:rsidRPr="00F458A0" w:rsidDel="00C5501A" w:rsidRDefault="00A17716" w:rsidP="00C5501A">
            <w:pPr>
              <w:pStyle w:val="TableText"/>
              <w:spacing w:before="0" w:after="0"/>
              <w:rPr>
                <w:del w:id="1572" w:author="Author"/>
              </w:rPr>
            </w:pPr>
            <w:del w:id="1573" w:author="Author">
              <w:r w:rsidRPr="00F458A0" w:rsidDel="00C5501A">
                <w:delText>R</w:delText>
              </w:r>
            </w:del>
          </w:p>
        </w:tc>
      </w:tr>
      <w:tr w:rsidR="00A17716" w:rsidRPr="00F458A0" w:rsidDel="00C5501A" w14:paraId="7E87537A" w14:textId="300C2EFA" w:rsidTr="00A17716">
        <w:trPr>
          <w:cantSplit/>
          <w:del w:id="15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C999" w14:textId="21D689F2" w:rsidR="00A17716" w:rsidRPr="00F458A0" w:rsidDel="00C5501A" w:rsidRDefault="00A17716" w:rsidP="00C5501A">
            <w:pPr>
              <w:pStyle w:val="TableText"/>
              <w:spacing w:before="0" w:after="0"/>
              <w:rPr>
                <w:del w:id="1575" w:author="Author"/>
              </w:rPr>
            </w:pPr>
            <w:del w:id="157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5C440" w14:textId="3E76D604" w:rsidR="00A17716" w:rsidRPr="00F458A0" w:rsidDel="00C5501A" w:rsidRDefault="00A17716" w:rsidP="00C5501A">
            <w:pPr>
              <w:pStyle w:val="TableText"/>
              <w:spacing w:before="0" w:after="0"/>
              <w:rPr>
                <w:del w:id="1577" w:author="Author"/>
              </w:rPr>
            </w:pPr>
            <w:del w:id="1578"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6CB01" w14:textId="6FFD2DC5" w:rsidR="00A17716" w:rsidRPr="00F458A0" w:rsidDel="00C5501A" w:rsidRDefault="00A17716" w:rsidP="00C5501A">
            <w:pPr>
              <w:pStyle w:val="TableText"/>
              <w:spacing w:before="0" w:after="0"/>
              <w:rPr>
                <w:del w:id="1579" w:author="Author"/>
              </w:rPr>
            </w:pPr>
            <w:del w:id="158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E6B3AB" w14:textId="5ED1C1FF" w:rsidR="00A17716" w:rsidRPr="00F458A0" w:rsidDel="00C5501A" w:rsidRDefault="00A17716" w:rsidP="00C5501A">
            <w:pPr>
              <w:pStyle w:val="TableText"/>
              <w:spacing w:before="0" w:after="0"/>
              <w:rPr>
                <w:del w:id="1581" w:author="Author"/>
              </w:rPr>
            </w:pPr>
            <w:del w:id="1582" w:author="Author">
              <w:r w:rsidRPr="00F458A0" w:rsidDel="00C5501A">
                <w:delText>R</w:delText>
              </w:r>
            </w:del>
          </w:p>
        </w:tc>
      </w:tr>
      <w:tr w:rsidR="00A17716" w:rsidRPr="00F458A0" w:rsidDel="00C5501A" w14:paraId="798AACBD" w14:textId="54F0E114" w:rsidTr="00A17716">
        <w:trPr>
          <w:cantSplit/>
          <w:del w:id="158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A5D8B" w14:textId="5E72F067" w:rsidR="00A17716" w:rsidRPr="00F458A0" w:rsidDel="00C5501A" w:rsidRDefault="00A17716" w:rsidP="00C5501A">
            <w:pPr>
              <w:pStyle w:val="TableText"/>
              <w:spacing w:before="0" w:after="0"/>
              <w:rPr>
                <w:del w:id="1584" w:author="Author"/>
              </w:rPr>
            </w:pPr>
            <w:del w:id="158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5877" w14:textId="7A7D9979" w:rsidR="00A17716" w:rsidRPr="00F458A0" w:rsidDel="00C5501A" w:rsidRDefault="00A17716" w:rsidP="00C5501A">
            <w:pPr>
              <w:pStyle w:val="TableText"/>
              <w:spacing w:before="0" w:after="0"/>
              <w:rPr>
                <w:del w:id="1586" w:author="Author"/>
              </w:rPr>
            </w:pPr>
            <w:del w:id="1587"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5A533" w14:textId="3F75B30A" w:rsidR="00A17716" w:rsidRPr="00F458A0" w:rsidDel="00C5501A" w:rsidRDefault="00A17716" w:rsidP="00C5501A">
            <w:pPr>
              <w:pStyle w:val="TableText"/>
              <w:spacing w:before="0" w:after="0"/>
              <w:rPr>
                <w:del w:id="158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F5271" w14:textId="216258AE" w:rsidR="00A17716" w:rsidRPr="00F458A0" w:rsidDel="00C5501A" w:rsidRDefault="00A17716" w:rsidP="00C5501A">
            <w:pPr>
              <w:pStyle w:val="TableText"/>
              <w:spacing w:before="0" w:after="0"/>
              <w:rPr>
                <w:del w:id="1589" w:author="Author"/>
              </w:rPr>
            </w:pPr>
            <w:del w:id="1590" w:author="Author">
              <w:r w:rsidRPr="00F458A0" w:rsidDel="00C5501A">
                <w:delText>R</w:delText>
              </w:r>
            </w:del>
          </w:p>
        </w:tc>
      </w:tr>
      <w:tr w:rsidR="00A17716" w:rsidRPr="00F458A0" w:rsidDel="00C5501A" w14:paraId="7699DD01" w14:textId="11E92E55" w:rsidTr="00A17716">
        <w:trPr>
          <w:cantSplit/>
          <w:del w:id="159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1B9E2" w14:textId="37F79C40" w:rsidR="00A17716" w:rsidRPr="00F458A0" w:rsidDel="00C5501A" w:rsidRDefault="00A17716" w:rsidP="00C5501A">
            <w:pPr>
              <w:pStyle w:val="TableText"/>
              <w:spacing w:before="0" w:after="0"/>
              <w:rPr>
                <w:del w:id="1592" w:author="Author"/>
              </w:rPr>
            </w:pPr>
            <w:del w:id="159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4EA3E" w14:textId="68BE421B" w:rsidR="00A17716" w:rsidRPr="00F458A0" w:rsidDel="00C5501A" w:rsidRDefault="00A17716" w:rsidP="00C5501A">
            <w:pPr>
              <w:pStyle w:val="TableText"/>
              <w:spacing w:before="0" w:after="0"/>
              <w:rPr>
                <w:del w:id="1594" w:author="Author"/>
              </w:rPr>
            </w:pPr>
            <w:del w:id="1595"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B2FE1" w14:textId="65FAF2C1" w:rsidR="00A17716" w:rsidRPr="00F458A0" w:rsidDel="00C5501A" w:rsidRDefault="00A17716" w:rsidP="00C5501A">
            <w:pPr>
              <w:pStyle w:val="TableText"/>
              <w:spacing w:before="0" w:after="0"/>
              <w:rPr>
                <w:del w:id="159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89F09" w14:textId="673FB3FF" w:rsidR="00A17716" w:rsidRPr="00F458A0" w:rsidDel="00C5501A" w:rsidRDefault="00A17716" w:rsidP="00C5501A">
            <w:pPr>
              <w:pStyle w:val="TableText"/>
              <w:spacing w:before="0" w:after="0"/>
              <w:rPr>
                <w:del w:id="1597" w:author="Author"/>
              </w:rPr>
            </w:pPr>
            <w:del w:id="1598" w:author="Author">
              <w:r w:rsidRPr="00F458A0" w:rsidDel="00C5501A">
                <w:delText>R</w:delText>
              </w:r>
            </w:del>
          </w:p>
        </w:tc>
      </w:tr>
      <w:tr w:rsidR="00A17716" w:rsidRPr="00F458A0" w:rsidDel="00C5501A" w14:paraId="6329DF36" w14:textId="5025FF6A" w:rsidTr="00A17716">
        <w:trPr>
          <w:cantSplit/>
          <w:del w:id="159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06D2C" w14:textId="39A32D8C" w:rsidR="00A17716" w:rsidRPr="00F458A0" w:rsidDel="00C5501A" w:rsidRDefault="00A17716" w:rsidP="00C5501A">
            <w:pPr>
              <w:pStyle w:val="TableText"/>
              <w:spacing w:before="0" w:after="0"/>
              <w:rPr>
                <w:del w:id="1600" w:author="Author"/>
              </w:rPr>
            </w:pPr>
            <w:del w:id="160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28E38F" w14:textId="44173651" w:rsidR="00A17716" w:rsidRPr="00F458A0" w:rsidDel="00C5501A" w:rsidRDefault="00A17716" w:rsidP="00C5501A">
            <w:pPr>
              <w:pStyle w:val="TableText"/>
              <w:spacing w:before="0" w:after="0"/>
              <w:rPr>
                <w:del w:id="1602" w:author="Author"/>
              </w:rPr>
            </w:pPr>
            <w:del w:id="1603"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ED617" w14:textId="498B8ED4" w:rsidR="00A17716" w:rsidRPr="00F458A0" w:rsidDel="00C5501A" w:rsidRDefault="00A17716" w:rsidP="00C5501A">
            <w:pPr>
              <w:pStyle w:val="TableText"/>
              <w:spacing w:before="0" w:after="0"/>
              <w:rPr>
                <w:del w:id="160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814FD" w14:textId="09F326D9" w:rsidR="00A17716" w:rsidRPr="00F458A0" w:rsidDel="00C5501A" w:rsidRDefault="00A17716" w:rsidP="00C5501A">
            <w:pPr>
              <w:pStyle w:val="TableText"/>
              <w:spacing w:before="0" w:after="0"/>
              <w:rPr>
                <w:del w:id="1605" w:author="Author"/>
              </w:rPr>
            </w:pPr>
            <w:del w:id="1606" w:author="Author">
              <w:r w:rsidRPr="00F458A0" w:rsidDel="00C5501A">
                <w:delText>R</w:delText>
              </w:r>
            </w:del>
          </w:p>
        </w:tc>
      </w:tr>
      <w:tr w:rsidR="00A17716" w:rsidRPr="00F458A0" w:rsidDel="00C5501A" w14:paraId="0D5ABD60" w14:textId="5123C4C0" w:rsidTr="00A17716">
        <w:trPr>
          <w:cantSplit/>
          <w:del w:id="16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650863" w14:textId="5CC46245" w:rsidR="00A17716" w:rsidRPr="00F458A0" w:rsidDel="00C5501A" w:rsidRDefault="00A17716" w:rsidP="00C5501A">
            <w:pPr>
              <w:pStyle w:val="TableText"/>
              <w:spacing w:before="0" w:after="0"/>
              <w:rPr>
                <w:del w:id="1608" w:author="Author"/>
              </w:rPr>
            </w:pPr>
            <w:del w:id="160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F9BC7" w14:textId="74FAC5F5" w:rsidR="00A17716" w:rsidRPr="00F458A0" w:rsidDel="00C5501A" w:rsidRDefault="00A17716" w:rsidP="00C5501A">
            <w:pPr>
              <w:pStyle w:val="TableText"/>
              <w:spacing w:before="0" w:after="0"/>
              <w:rPr>
                <w:del w:id="1610" w:author="Author"/>
              </w:rPr>
            </w:pPr>
            <w:del w:id="1611"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7E4A8" w14:textId="5389407D" w:rsidR="00A17716" w:rsidRPr="00F458A0" w:rsidDel="00C5501A" w:rsidRDefault="00A17716" w:rsidP="00C5501A">
            <w:pPr>
              <w:pStyle w:val="TableText"/>
              <w:spacing w:before="0" w:after="0"/>
              <w:rPr>
                <w:del w:id="161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BBFD2" w14:textId="537BD83F" w:rsidR="00A17716" w:rsidRPr="00F458A0" w:rsidDel="00C5501A" w:rsidRDefault="00A17716" w:rsidP="00C5501A">
            <w:pPr>
              <w:pStyle w:val="TableText"/>
              <w:spacing w:before="0" w:after="0"/>
              <w:rPr>
                <w:del w:id="1613" w:author="Author"/>
              </w:rPr>
            </w:pPr>
            <w:del w:id="1614" w:author="Author">
              <w:r w:rsidRPr="00F458A0" w:rsidDel="00C5501A">
                <w:delText>R</w:delText>
              </w:r>
            </w:del>
          </w:p>
        </w:tc>
      </w:tr>
      <w:tr w:rsidR="00A17716" w:rsidRPr="00F458A0" w:rsidDel="00C5501A" w14:paraId="5F01EA06" w14:textId="75AFC19E" w:rsidTr="00A17716">
        <w:trPr>
          <w:cantSplit/>
          <w:del w:id="161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FB66F" w14:textId="643FC7C0" w:rsidR="00A17716" w:rsidRPr="00F458A0" w:rsidDel="00C5501A" w:rsidRDefault="00A17716" w:rsidP="00C5501A">
            <w:pPr>
              <w:pStyle w:val="TableText"/>
              <w:spacing w:before="0" w:after="0"/>
              <w:rPr>
                <w:del w:id="1616" w:author="Author"/>
              </w:rPr>
            </w:pPr>
            <w:del w:id="161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6A0C1" w14:textId="7DDEEDF5" w:rsidR="00A17716" w:rsidRPr="00F458A0" w:rsidDel="00C5501A" w:rsidRDefault="00A17716" w:rsidP="00C5501A">
            <w:pPr>
              <w:pStyle w:val="TableText"/>
              <w:spacing w:before="0" w:after="0"/>
              <w:rPr>
                <w:del w:id="1618" w:author="Author"/>
              </w:rPr>
            </w:pPr>
            <w:del w:id="1619" w:author="Author">
              <w:r w:rsidRPr="00F458A0" w:rsidDel="00C5501A">
                <w:delText>Policy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203A0" w14:textId="6C5BCEB5" w:rsidR="00A17716" w:rsidRPr="00F458A0" w:rsidDel="00C5501A" w:rsidRDefault="00A17716" w:rsidP="00C5501A">
            <w:pPr>
              <w:pStyle w:val="TableText"/>
              <w:spacing w:before="0" w:after="0"/>
              <w:rPr>
                <w:del w:id="162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1E02D" w14:textId="1915D597" w:rsidR="00A17716" w:rsidRPr="00F458A0" w:rsidDel="00C5501A" w:rsidRDefault="00A17716" w:rsidP="00C5501A">
            <w:pPr>
              <w:pStyle w:val="TableText"/>
              <w:spacing w:before="0" w:after="0"/>
              <w:rPr>
                <w:del w:id="1621" w:author="Author"/>
              </w:rPr>
            </w:pPr>
            <w:del w:id="1622" w:author="Author">
              <w:r w:rsidRPr="00F458A0" w:rsidDel="00C5501A">
                <w:delText>R</w:delText>
              </w:r>
            </w:del>
          </w:p>
        </w:tc>
      </w:tr>
      <w:tr w:rsidR="00A17716" w:rsidRPr="00F458A0" w:rsidDel="00C5501A" w14:paraId="31929420" w14:textId="055927CD" w:rsidTr="00A17716">
        <w:trPr>
          <w:cantSplit/>
          <w:del w:id="16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BD38D" w14:textId="72A3BA57" w:rsidR="00A17716" w:rsidRPr="00F458A0" w:rsidDel="00C5501A" w:rsidRDefault="00A17716" w:rsidP="00C5501A">
            <w:pPr>
              <w:pStyle w:val="TableText"/>
              <w:spacing w:before="0" w:after="0"/>
              <w:rPr>
                <w:del w:id="1624" w:author="Author"/>
              </w:rPr>
            </w:pPr>
            <w:del w:id="1625"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FAD3B" w14:textId="0E3083D6" w:rsidR="00A17716" w:rsidRPr="00F458A0" w:rsidDel="00C5501A" w:rsidRDefault="00A17716" w:rsidP="00C5501A">
            <w:pPr>
              <w:pStyle w:val="TableText"/>
              <w:spacing w:before="0" w:after="0"/>
              <w:rPr>
                <w:del w:id="1626" w:author="Author"/>
              </w:rPr>
            </w:pPr>
            <w:del w:id="1627" w:author="Author">
              <w:r w:rsidRPr="00F458A0" w:rsidDel="00C5501A">
                <w:delText>Discharge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55E38" w14:textId="763E4F54" w:rsidR="00A17716" w:rsidRPr="00F458A0" w:rsidDel="00C5501A" w:rsidRDefault="00A17716" w:rsidP="00C5501A">
            <w:pPr>
              <w:pStyle w:val="TableText"/>
              <w:spacing w:before="0" w:after="0"/>
              <w:rPr>
                <w:del w:id="162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0C3D25" w14:textId="4F763842" w:rsidR="00A17716" w:rsidRPr="00F458A0" w:rsidDel="00C5501A" w:rsidRDefault="00A17716" w:rsidP="00C5501A">
            <w:pPr>
              <w:pStyle w:val="TableText"/>
              <w:spacing w:before="0" w:after="0"/>
              <w:rPr>
                <w:del w:id="1629" w:author="Author"/>
              </w:rPr>
            </w:pPr>
            <w:del w:id="1630" w:author="Author">
              <w:r w:rsidRPr="00F458A0" w:rsidDel="00C5501A">
                <w:delText>R</w:delText>
              </w:r>
            </w:del>
          </w:p>
        </w:tc>
      </w:tr>
      <w:tr w:rsidR="00A17716" w:rsidRPr="00F458A0" w:rsidDel="00C5501A" w14:paraId="6E9EF070" w14:textId="01C75D0B" w:rsidTr="00A17716">
        <w:trPr>
          <w:cantSplit/>
          <w:del w:id="16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967BD" w14:textId="4858A58F" w:rsidR="00A17716" w:rsidRPr="00F458A0" w:rsidDel="00C5501A" w:rsidRDefault="00A17716" w:rsidP="00C5501A">
            <w:pPr>
              <w:pStyle w:val="TableText"/>
              <w:spacing w:before="0" w:after="0"/>
              <w:rPr>
                <w:del w:id="1632" w:author="Author"/>
              </w:rPr>
            </w:pPr>
            <w:del w:id="1633"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DAEE1" w14:textId="0BD440BC" w:rsidR="00A17716" w:rsidRPr="00F458A0" w:rsidDel="00C5501A" w:rsidRDefault="00A17716" w:rsidP="00C5501A">
            <w:pPr>
              <w:pStyle w:val="TableText"/>
              <w:spacing w:before="0" w:after="0"/>
              <w:rPr>
                <w:del w:id="1634" w:author="Author"/>
              </w:rPr>
            </w:pPr>
            <w:del w:id="1635" w:author="Author">
              <w:r w:rsidRPr="00F458A0" w:rsidDel="00C5501A">
                <w:delText>Issue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AB2D2" w14:textId="68C42158" w:rsidR="00A17716" w:rsidRPr="00F458A0" w:rsidDel="00C5501A" w:rsidRDefault="00A17716" w:rsidP="00C5501A">
            <w:pPr>
              <w:pStyle w:val="TableText"/>
              <w:spacing w:before="0" w:after="0"/>
              <w:rPr>
                <w:del w:id="163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B0E43" w14:textId="47401DE3" w:rsidR="00A17716" w:rsidRPr="00F458A0" w:rsidDel="00C5501A" w:rsidRDefault="00A17716" w:rsidP="00C5501A">
            <w:pPr>
              <w:pStyle w:val="TableText"/>
              <w:spacing w:before="0" w:after="0"/>
              <w:rPr>
                <w:del w:id="1637" w:author="Author"/>
              </w:rPr>
            </w:pPr>
            <w:del w:id="1638" w:author="Author">
              <w:r w:rsidRPr="00F458A0" w:rsidDel="00C5501A">
                <w:delText>R</w:delText>
              </w:r>
            </w:del>
          </w:p>
        </w:tc>
      </w:tr>
      <w:tr w:rsidR="00A17716" w:rsidRPr="00F458A0" w:rsidDel="00C5501A" w14:paraId="7B995FC0" w14:textId="778F0E77" w:rsidTr="00A17716">
        <w:trPr>
          <w:cantSplit/>
          <w:del w:id="16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D932" w14:textId="58491EB9" w:rsidR="00A17716" w:rsidRPr="00F458A0" w:rsidDel="00C5501A" w:rsidRDefault="00A17716" w:rsidP="00C5501A">
            <w:pPr>
              <w:pStyle w:val="TableText"/>
              <w:spacing w:before="0" w:after="0"/>
              <w:rPr>
                <w:del w:id="1640" w:author="Author"/>
              </w:rPr>
            </w:pPr>
            <w:del w:id="164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B2B35" w14:textId="082C941A" w:rsidR="00A17716" w:rsidRPr="00F458A0" w:rsidDel="00C5501A" w:rsidRDefault="00A17716" w:rsidP="00C5501A">
            <w:pPr>
              <w:pStyle w:val="TableText"/>
              <w:spacing w:before="0" w:after="0"/>
              <w:rPr>
                <w:del w:id="1642" w:author="Author"/>
              </w:rPr>
            </w:pPr>
            <w:del w:id="1643" w:author="Author">
              <w:r w:rsidRPr="00F458A0" w:rsidDel="00C5501A">
                <w:delText>COBRA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55423" w14:textId="313A5B59" w:rsidR="00A17716" w:rsidRPr="00F458A0" w:rsidDel="00C5501A" w:rsidRDefault="00A17716" w:rsidP="00C5501A">
            <w:pPr>
              <w:pStyle w:val="TableText"/>
              <w:spacing w:before="0" w:after="0"/>
              <w:rPr>
                <w:del w:id="164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9B249" w14:textId="26CF3E20" w:rsidR="00A17716" w:rsidRPr="00F458A0" w:rsidDel="00C5501A" w:rsidRDefault="00A17716" w:rsidP="00C5501A">
            <w:pPr>
              <w:pStyle w:val="TableText"/>
              <w:spacing w:before="0" w:after="0"/>
              <w:rPr>
                <w:del w:id="1645" w:author="Author"/>
              </w:rPr>
            </w:pPr>
            <w:del w:id="1646" w:author="Author">
              <w:r w:rsidRPr="00F458A0" w:rsidDel="00C5501A">
                <w:delText>R</w:delText>
              </w:r>
            </w:del>
          </w:p>
        </w:tc>
      </w:tr>
      <w:tr w:rsidR="00A17716" w:rsidRPr="00F458A0" w:rsidDel="00C5501A" w14:paraId="2BDAAF1C" w14:textId="036F8167" w:rsidTr="00A17716">
        <w:trPr>
          <w:cantSplit/>
          <w:del w:id="16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B42A9" w14:textId="462AD7F4" w:rsidR="00A17716" w:rsidRPr="00F458A0" w:rsidDel="00C5501A" w:rsidRDefault="00A17716" w:rsidP="00C5501A">
            <w:pPr>
              <w:pStyle w:val="TableText"/>
              <w:spacing w:before="0" w:after="0"/>
              <w:rPr>
                <w:del w:id="1648" w:author="Author"/>
              </w:rPr>
            </w:pPr>
            <w:del w:id="164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391540" w14:textId="74AB74B1" w:rsidR="00A17716" w:rsidRPr="00F458A0" w:rsidDel="00C5501A" w:rsidRDefault="00A17716" w:rsidP="00C5501A">
            <w:pPr>
              <w:pStyle w:val="TableText"/>
              <w:spacing w:before="0" w:after="0"/>
              <w:rPr>
                <w:del w:id="1650" w:author="Author"/>
              </w:rPr>
            </w:pPr>
            <w:del w:id="1651" w:author="Author">
              <w:r w:rsidRPr="00F458A0" w:rsidDel="00C5501A">
                <w:delText>COBRA End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11982" w14:textId="70A8AE52" w:rsidR="00A17716" w:rsidRPr="00F458A0" w:rsidDel="00C5501A" w:rsidRDefault="00A17716" w:rsidP="00C5501A">
            <w:pPr>
              <w:pStyle w:val="TableText"/>
              <w:spacing w:before="0" w:after="0"/>
              <w:rPr>
                <w:del w:id="165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6139" w14:textId="12348218" w:rsidR="00A17716" w:rsidRPr="00F458A0" w:rsidDel="00C5501A" w:rsidRDefault="00A17716" w:rsidP="00C5501A">
            <w:pPr>
              <w:pStyle w:val="TableText"/>
              <w:spacing w:before="0" w:after="0"/>
              <w:rPr>
                <w:del w:id="1653" w:author="Author"/>
              </w:rPr>
            </w:pPr>
            <w:del w:id="1654" w:author="Author">
              <w:r w:rsidRPr="00F458A0" w:rsidDel="00C5501A">
                <w:delText>R</w:delText>
              </w:r>
            </w:del>
          </w:p>
        </w:tc>
      </w:tr>
      <w:tr w:rsidR="00A17716" w:rsidRPr="00F458A0" w:rsidDel="00C5501A" w14:paraId="6B687575" w14:textId="6989B93E" w:rsidTr="00A17716">
        <w:trPr>
          <w:cantSplit/>
          <w:del w:id="165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7C921F" w14:textId="662B5B21" w:rsidR="00A17716" w:rsidRPr="00F458A0" w:rsidDel="00C5501A" w:rsidRDefault="00A17716" w:rsidP="00C5501A">
            <w:pPr>
              <w:pStyle w:val="TableText"/>
              <w:spacing w:before="0" w:after="0"/>
              <w:rPr>
                <w:del w:id="1656" w:author="Author"/>
              </w:rPr>
            </w:pPr>
            <w:del w:id="165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E01" w14:textId="2853DD9A" w:rsidR="00A17716" w:rsidRPr="00F458A0" w:rsidDel="00C5501A" w:rsidRDefault="00A17716" w:rsidP="00C5501A">
            <w:pPr>
              <w:pStyle w:val="TableText"/>
              <w:spacing w:before="0" w:after="0"/>
              <w:rPr>
                <w:del w:id="1658" w:author="Author"/>
              </w:rPr>
            </w:pPr>
            <w:del w:id="1659" w:author="Author">
              <w:r w:rsidRPr="00F458A0" w:rsidDel="00C5501A">
                <w:delText>Plan Begin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07830" w14:textId="346923E7" w:rsidR="00A17716" w:rsidRPr="00F458A0" w:rsidDel="00C5501A" w:rsidRDefault="00A17716" w:rsidP="00C5501A">
            <w:pPr>
              <w:pStyle w:val="TableText"/>
              <w:spacing w:before="0" w:after="0"/>
              <w:rPr>
                <w:del w:id="1660" w:author="Author"/>
              </w:rPr>
            </w:pPr>
            <w:del w:id="166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8B87" w14:textId="40932F48" w:rsidR="00A17716" w:rsidRPr="00F458A0" w:rsidDel="00C5501A" w:rsidRDefault="00A17716" w:rsidP="00C5501A">
            <w:pPr>
              <w:pStyle w:val="TableText"/>
              <w:spacing w:before="0" w:after="0"/>
              <w:rPr>
                <w:del w:id="1662" w:author="Author"/>
              </w:rPr>
            </w:pPr>
            <w:del w:id="1663" w:author="Author">
              <w:r w:rsidRPr="00F458A0" w:rsidDel="00C5501A">
                <w:delText>R</w:delText>
              </w:r>
            </w:del>
          </w:p>
        </w:tc>
      </w:tr>
      <w:tr w:rsidR="00A17716" w:rsidRPr="00F458A0" w:rsidDel="00C5501A" w14:paraId="2D34B938" w14:textId="508B7A45" w:rsidTr="00A17716">
        <w:trPr>
          <w:cantSplit/>
          <w:del w:id="16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F0B48" w14:textId="6394626D" w:rsidR="00A17716" w:rsidRPr="00F458A0" w:rsidDel="00C5501A" w:rsidRDefault="00A17716" w:rsidP="00C5501A">
            <w:pPr>
              <w:pStyle w:val="TableText"/>
              <w:spacing w:before="0" w:after="0"/>
              <w:rPr>
                <w:del w:id="1665" w:author="Author"/>
              </w:rPr>
            </w:pPr>
            <w:del w:id="1666"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093B6" w14:textId="4E90E6CF" w:rsidR="00A17716" w:rsidRPr="00F458A0" w:rsidDel="00C5501A" w:rsidRDefault="00A17716" w:rsidP="00C5501A">
            <w:pPr>
              <w:pStyle w:val="TableText"/>
              <w:spacing w:before="0" w:after="0"/>
              <w:rPr>
                <w:del w:id="1667" w:author="Author"/>
              </w:rPr>
            </w:pPr>
            <w:del w:id="1668" w:author="Author">
              <w:r w:rsidRPr="00F458A0" w:rsidDel="00C5501A">
                <w:delText>Reject Reason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F7CB0" w14:textId="27F36CAA" w:rsidR="00A17716" w:rsidRPr="00F458A0" w:rsidDel="00C5501A" w:rsidRDefault="00A17716" w:rsidP="00C5501A">
            <w:pPr>
              <w:pStyle w:val="TableText"/>
              <w:spacing w:before="0" w:after="0"/>
              <w:rPr>
                <w:del w:id="16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F6864" w14:textId="409C8AF4" w:rsidR="00A17716" w:rsidRPr="00F458A0" w:rsidDel="00C5501A" w:rsidRDefault="00A17716" w:rsidP="00C5501A">
            <w:pPr>
              <w:pStyle w:val="TableText"/>
              <w:spacing w:before="0" w:after="0"/>
              <w:rPr>
                <w:del w:id="1670" w:author="Author"/>
              </w:rPr>
            </w:pPr>
            <w:del w:id="1671" w:author="Author">
              <w:r w:rsidRPr="00F458A0" w:rsidDel="00C5501A">
                <w:delText>R</w:delText>
              </w:r>
            </w:del>
          </w:p>
        </w:tc>
      </w:tr>
      <w:tr w:rsidR="00A17716" w:rsidRPr="00F458A0" w:rsidDel="00C5501A" w14:paraId="5FA85009" w14:textId="673FD49C" w:rsidTr="00A17716">
        <w:trPr>
          <w:cantSplit/>
          <w:del w:id="16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25A9B" w14:textId="11DE9BC9" w:rsidR="00A17716" w:rsidRPr="00F458A0" w:rsidDel="00C5501A" w:rsidRDefault="00A17716" w:rsidP="00C5501A">
            <w:pPr>
              <w:pStyle w:val="TableText"/>
              <w:spacing w:before="0" w:after="0"/>
              <w:rPr>
                <w:del w:id="1673" w:author="Author"/>
              </w:rPr>
            </w:pPr>
            <w:del w:id="1674"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ACE2B" w14:textId="240B2505" w:rsidR="00A17716" w:rsidRPr="00F458A0" w:rsidDel="00C5501A" w:rsidRDefault="00A17716" w:rsidP="00C5501A">
            <w:pPr>
              <w:pStyle w:val="TableText"/>
              <w:spacing w:before="0" w:after="0"/>
              <w:rPr>
                <w:del w:id="1675" w:author="Author"/>
              </w:rPr>
            </w:pPr>
            <w:del w:id="1676" w:author="Author">
              <w:r w:rsidRPr="00F458A0" w:rsidDel="00C5501A">
                <w:delText>Reject Reason Text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D403A3" w14:textId="5A97F0BB" w:rsidR="00A17716" w:rsidRPr="00F458A0" w:rsidDel="00C5501A" w:rsidRDefault="00A17716" w:rsidP="00C5501A">
            <w:pPr>
              <w:pStyle w:val="TableText"/>
              <w:spacing w:before="0" w:after="0"/>
              <w:rPr>
                <w:del w:id="16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C7102" w14:textId="11FB0D74" w:rsidR="00A17716" w:rsidRPr="00F458A0" w:rsidDel="00C5501A" w:rsidRDefault="00A17716" w:rsidP="00C5501A">
            <w:pPr>
              <w:pStyle w:val="TableText"/>
              <w:spacing w:before="0" w:after="0"/>
              <w:rPr>
                <w:del w:id="1678" w:author="Author"/>
              </w:rPr>
            </w:pPr>
            <w:del w:id="1679" w:author="Author">
              <w:r w:rsidRPr="00F458A0" w:rsidDel="00C5501A">
                <w:delText>R</w:delText>
              </w:r>
            </w:del>
          </w:p>
        </w:tc>
      </w:tr>
      <w:tr w:rsidR="00A17716" w:rsidRPr="00F458A0" w:rsidDel="00C5501A" w14:paraId="4DEC560F" w14:textId="7C832DDD" w:rsidTr="00A17716">
        <w:trPr>
          <w:cantSplit/>
          <w:del w:id="16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6247" w14:textId="16CC4ABA" w:rsidR="00A17716" w:rsidRPr="00F458A0" w:rsidDel="00C5501A" w:rsidRDefault="00A17716" w:rsidP="00C5501A">
            <w:pPr>
              <w:pStyle w:val="TableText"/>
              <w:spacing w:before="0" w:after="0"/>
              <w:rPr>
                <w:del w:id="1681" w:author="Author"/>
              </w:rPr>
            </w:pPr>
            <w:del w:id="1682"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E250C" w14:textId="365B842F" w:rsidR="00A17716" w:rsidRPr="00F458A0" w:rsidDel="00C5501A" w:rsidRDefault="00A17716" w:rsidP="00C5501A">
            <w:pPr>
              <w:pStyle w:val="TableText"/>
              <w:spacing w:before="0" w:after="0"/>
              <w:rPr>
                <w:del w:id="1683" w:author="Author"/>
              </w:rPr>
            </w:pPr>
            <w:del w:id="1684" w:author="Author">
              <w:r w:rsidRPr="00F458A0" w:rsidDel="00C5501A">
                <w:delText>Action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FFC60" w14:textId="6FEAC4E8" w:rsidR="00A17716" w:rsidRPr="00F458A0" w:rsidDel="00C5501A" w:rsidRDefault="00A17716" w:rsidP="00C5501A">
            <w:pPr>
              <w:pStyle w:val="TableText"/>
              <w:spacing w:before="0" w:after="0"/>
              <w:rPr>
                <w:del w:id="1685" w:author="Author"/>
              </w:rPr>
            </w:pPr>
            <w:del w:id="1686" w:author="Author">
              <w:r w:rsidRPr="00F458A0" w:rsidDel="00C5501A">
                <w:delText>MessageHeader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11BF80" w14:textId="1C90DD36" w:rsidR="00A17716" w:rsidRPr="00F458A0" w:rsidDel="00C5501A" w:rsidRDefault="00A17716" w:rsidP="00C5501A">
            <w:pPr>
              <w:pStyle w:val="TableText"/>
              <w:spacing w:before="0" w:after="0"/>
              <w:rPr>
                <w:del w:id="1687" w:author="Author"/>
              </w:rPr>
            </w:pPr>
            <w:del w:id="1688" w:author="Author">
              <w:r w:rsidRPr="00F458A0" w:rsidDel="00C5501A">
                <w:delText>R</w:delText>
              </w:r>
            </w:del>
          </w:p>
        </w:tc>
      </w:tr>
      <w:tr w:rsidR="00A17716" w:rsidRPr="00F458A0" w:rsidDel="00C5501A" w14:paraId="49058016" w14:textId="75C9CE72" w:rsidTr="00A17716">
        <w:trPr>
          <w:cantSplit/>
          <w:del w:id="16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E5F01" w14:textId="4F8381E7" w:rsidR="00A17716" w:rsidRPr="00F458A0" w:rsidDel="00C5501A" w:rsidRDefault="00A17716" w:rsidP="00C5501A">
            <w:pPr>
              <w:pStyle w:val="TableText"/>
              <w:spacing w:before="0" w:after="0"/>
              <w:rPr>
                <w:del w:id="1690" w:author="Author"/>
              </w:rPr>
            </w:pPr>
            <w:del w:id="1691"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F963D" w14:textId="031B5642" w:rsidR="00A17716" w:rsidRPr="00F458A0" w:rsidDel="00C5501A" w:rsidRDefault="00A17716" w:rsidP="00C5501A">
            <w:pPr>
              <w:pStyle w:val="TableText"/>
              <w:spacing w:before="0" w:after="0"/>
              <w:rPr>
                <w:del w:id="1692" w:author="Author"/>
              </w:rPr>
            </w:pPr>
            <w:del w:id="1693" w:author="Author">
              <w:r w:rsidRPr="00F458A0" w:rsidDel="00C5501A">
                <w:delText>HIPAA Loop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352C9" w14:textId="4AC8E590" w:rsidR="00A17716" w:rsidRPr="00F458A0" w:rsidDel="00C5501A" w:rsidRDefault="00A17716" w:rsidP="00C5501A">
            <w:pPr>
              <w:pStyle w:val="TableText"/>
              <w:spacing w:before="0" w:after="0"/>
              <w:rPr>
                <w:del w:id="169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7BE4CE" w14:textId="181B9903" w:rsidR="00A17716" w:rsidRPr="00F458A0" w:rsidDel="00C5501A" w:rsidRDefault="00A17716" w:rsidP="00C5501A">
            <w:pPr>
              <w:pStyle w:val="TableText"/>
              <w:spacing w:before="0" w:after="0"/>
              <w:rPr>
                <w:del w:id="1695" w:author="Author"/>
              </w:rPr>
            </w:pPr>
            <w:del w:id="1696" w:author="Author">
              <w:r w:rsidRPr="00F458A0" w:rsidDel="00C5501A">
                <w:delText>R</w:delText>
              </w:r>
            </w:del>
          </w:p>
        </w:tc>
      </w:tr>
      <w:tr w:rsidR="00A17716" w:rsidRPr="00F458A0" w:rsidDel="00C5501A" w14:paraId="008EBEC7" w14:textId="27AD9313" w:rsidTr="00A17716">
        <w:trPr>
          <w:cantSplit/>
          <w:del w:id="169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FB03E" w14:textId="5A01DAC2" w:rsidR="00A17716" w:rsidRPr="00F458A0" w:rsidDel="00C5501A" w:rsidRDefault="00A17716" w:rsidP="00C5501A">
            <w:pPr>
              <w:pStyle w:val="TableText"/>
              <w:spacing w:before="0" w:after="0"/>
              <w:rPr>
                <w:del w:id="1698" w:author="Author"/>
              </w:rPr>
            </w:pPr>
            <w:del w:id="1699"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93C13" w14:textId="14321B52" w:rsidR="00A17716" w:rsidRPr="00F458A0" w:rsidDel="00C5501A" w:rsidRDefault="00A17716" w:rsidP="00C5501A">
            <w:pPr>
              <w:pStyle w:val="TableText"/>
              <w:spacing w:before="0" w:after="0"/>
              <w:rPr>
                <w:del w:id="1700" w:author="Author"/>
              </w:rPr>
            </w:pPr>
            <w:del w:id="1701" w:author="Author">
              <w:r w:rsidRPr="00F458A0" w:rsidDel="00C5501A">
                <w:delText>HL7 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B280FC" w14:textId="614EE045" w:rsidR="00A17716" w:rsidRPr="00F458A0" w:rsidDel="00C5501A" w:rsidRDefault="00A17716" w:rsidP="00C5501A">
            <w:pPr>
              <w:pStyle w:val="TableText"/>
              <w:spacing w:before="0" w:after="0"/>
              <w:rPr>
                <w:del w:id="170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0B4CD1" w14:textId="29FE9BD9" w:rsidR="00A17716" w:rsidRPr="00F458A0" w:rsidDel="00C5501A" w:rsidRDefault="00A17716" w:rsidP="00C5501A">
            <w:pPr>
              <w:pStyle w:val="TableText"/>
              <w:spacing w:before="0" w:after="0"/>
              <w:rPr>
                <w:del w:id="1703" w:author="Author"/>
              </w:rPr>
            </w:pPr>
            <w:del w:id="1704" w:author="Author">
              <w:r w:rsidRPr="00F458A0" w:rsidDel="00C5501A">
                <w:delText>R</w:delText>
              </w:r>
            </w:del>
          </w:p>
        </w:tc>
      </w:tr>
      <w:tr w:rsidR="00A17716" w:rsidRPr="00F458A0" w:rsidDel="00C5501A" w14:paraId="1C2995BD" w14:textId="457A4736" w:rsidTr="00A17716">
        <w:trPr>
          <w:cantSplit/>
          <w:del w:id="170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98B64" w14:textId="3A190DBC" w:rsidR="00A17716" w:rsidRPr="00F458A0" w:rsidDel="00C5501A" w:rsidRDefault="00A17716" w:rsidP="00C5501A">
            <w:pPr>
              <w:pStyle w:val="TableText"/>
              <w:spacing w:before="0" w:after="0"/>
              <w:rPr>
                <w:del w:id="1706" w:author="Author"/>
              </w:rPr>
            </w:pPr>
            <w:del w:id="1707" w:author="Author">
              <w:r w:rsidRPr="00F458A0" w:rsidDel="00C5501A">
                <w:delText>eIV Response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576E2" w14:textId="6E30C7FA" w:rsidR="00A17716" w:rsidRPr="00F458A0" w:rsidDel="00C5501A" w:rsidRDefault="00A17716" w:rsidP="00C5501A">
            <w:pPr>
              <w:pStyle w:val="TableText"/>
              <w:spacing w:before="0" w:after="0"/>
              <w:rPr>
                <w:del w:id="1708" w:author="Author"/>
              </w:rPr>
            </w:pPr>
            <w:del w:id="1709" w:author="Author">
              <w:r w:rsidRPr="00F458A0" w:rsidDel="00C5501A">
                <w:delText>Error 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CEB5B6" w14:textId="6074A420" w:rsidR="00A17716" w:rsidRPr="00F458A0" w:rsidDel="00C5501A" w:rsidRDefault="00A17716" w:rsidP="00C5501A">
            <w:pPr>
              <w:pStyle w:val="TableText"/>
              <w:spacing w:before="0" w:after="0"/>
              <w:rPr>
                <w:del w:id="171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1DD964" w14:textId="75C94573" w:rsidR="00A17716" w:rsidRPr="00F458A0" w:rsidDel="00C5501A" w:rsidRDefault="00A17716" w:rsidP="00C5501A">
            <w:pPr>
              <w:pStyle w:val="TableText"/>
              <w:spacing w:before="0" w:after="0"/>
              <w:rPr>
                <w:del w:id="1711" w:author="Author"/>
              </w:rPr>
            </w:pPr>
            <w:del w:id="1712" w:author="Author">
              <w:r w:rsidRPr="00F458A0" w:rsidDel="00C5501A">
                <w:delText>R</w:delText>
              </w:r>
            </w:del>
          </w:p>
        </w:tc>
      </w:tr>
    </w:tbl>
    <w:p w14:paraId="59E69173" w14:textId="7F0AB4F6" w:rsidR="00A17716" w:rsidRPr="00F458A0" w:rsidDel="00C5501A" w:rsidRDefault="00A17716" w:rsidP="00C5501A">
      <w:pPr>
        <w:pStyle w:val="StepIntro"/>
        <w:spacing w:before="0"/>
        <w:rPr>
          <w:del w:id="1713" w:author="Author"/>
        </w:rPr>
      </w:pPr>
      <w:del w:id="1714" w:author="Author">
        <w:r w:rsidRPr="00F458A0" w:rsidDel="00C5501A">
          <w:delText>eIV Payer Report</w:delText>
        </w:r>
      </w:del>
    </w:p>
    <w:p w14:paraId="195387FE" w14:textId="6AEE1EF6" w:rsidR="00CB0719" w:rsidRPr="00CB0719" w:rsidDel="00C5501A" w:rsidRDefault="00A17716" w:rsidP="00C5501A">
      <w:pPr>
        <w:pStyle w:val="BodyText"/>
        <w:spacing w:before="0" w:after="0"/>
        <w:rPr>
          <w:del w:id="1715" w:author="Author"/>
        </w:rPr>
      </w:pPr>
      <w:del w:id="1716" w:author="Author">
        <w:r w:rsidRPr="00F458A0" w:rsidDel="00C5501A">
          <w:rPr>
            <w:color w:val="000000"/>
          </w:rPr>
          <w:delText>Th</w:delText>
        </w:r>
        <w:r w:rsidR="00756B15" w:rsidDel="00C5501A">
          <w:rPr>
            <w:color w:val="000000"/>
          </w:rPr>
          <w:delText>e</w:delText>
        </w:r>
        <w:r w:rsidRPr="00F458A0" w:rsidDel="00C5501A">
          <w:rPr>
            <w:color w:val="000000"/>
          </w:rPr>
          <w:delText xml:space="preserve"> report</w:delText>
        </w:r>
        <w:r w:rsidR="00756B15" w:rsidDel="00C5501A">
          <w:rPr>
            <w:color w:val="000000"/>
          </w:rPr>
          <w:delText xml:space="preserve"> that follows</w:delText>
        </w:r>
        <w:r w:rsidRPr="00F458A0" w:rsidDel="00C5501A">
          <w:rPr>
            <w:color w:val="000000"/>
          </w:rPr>
          <w:delText xml:space="preserve"> is used to monitor the communication between VistA and the payers, including the types of error and warning messages that are received by VistA from the different payers.</w:delText>
        </w:r>
      </w:del>
    </w:p>
    <w:p w14:paraId="6D10B8DE" w14:textId="6857D117" w:rsidR="00A17716" w:rsidRPr="00A236D6" w:rsidDel="00C5501A" w:rsidRDefault="00A17716" w:rsidP="00C5501A">
      <w:pPr>
        <w:pStyle w:val="Caption"/>
        <w:spacing w:before="0" w:after="0"/>
        <w:rPr>
          <w:del w:id="1717" w:author="Author"/>
          <w:rFonts w:ascii="Arial" w:hAnsi="Arial" w:cs="Arial"/>
        </w:rPr>
      </w:pPr>
      <w:del w:id="1718"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23</w:delText>
        </w:r>
        <w:r w:rsidRPr="00A236D6" w:rsidDel="00C5501A">
          <w:rPr>
            <w:rFonts w:ascii="Arial" w:hAnsi="Arial" w:cs="Arial"/>
            <w:noProof/>
          </w:rPr>
          <w:fldChar w:fldCharType="end"/>
        </w:r>
        <w:r w:rsidRPr="00A236D6" w:rsidDel="00C5501A">
          <w:rPr>
            <w:rFonts w:ascii="Arial" w:hAnsi="Arial" w:cs="Arial"/>
          </w:rPr>
          <w:delText>: Different Types of Payers in Vista</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90"/>
        <w:gridCol w:w="2032"/>
        <w:gridCol w:w="1757"/>
        <w:gridCol w:w="1350"/>
      </w:tblGrid>
      <w:tr w:rsidR="00A17716" w:rsidRPr="00F458A0" w:rsidDel="00C5501A" w14:paraId="2E2E77B5" w14:textId="3DFBE9DB" w:rsidTr="00A17716">
        <w:trPr>
          <w:cantSplit/>
          <w:tblHeader/>
          <w:del w:id="1719"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590FFC8" w14:textId="0BFD5AF3" w:rsidR="00A17716" w:rsidRPr="00F458A0" w:rsidDel="00C5501A" w:rsidRDefault="00A17716" w:rsidP="00C5501A">
            <w:pPr>
              <w:pStyle w:val="TableHeading"/>
              <w:spacing w:before="0" w:after="0"/>
              <w:rPr>
                <w:del w:id="1720" w:author="Author"/>
              </w:rPr>
            </w:pPr>
            <w:del w:id="1721"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B15B20" w14:textId="1196CC9C" w:rsidR="00A17716" w:rsidRPr="00F458A0" w:rsidDel="00C5501A" w:rsidRDefault="00A17716" w:rsidP="00C5501A">
            <w:pPr>
              <w:pStyle w:val="TableHeading"/>
              <w:spacing w:before="0" w:after="0"/>
              <w:rPr>
                <w:del w:id="1722" w:author="Author"/>
              </w:rPr>
            </w:pPr>
            <w:del w:id="1723"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D018855" w14:textId="61343637" w:rsidR="00A17716" w:rsidRPr="00F458A0" w:rsidDel="00C5501A" w:rsidRDefault="00A17716" w:rsidP="00C5501A">
            <w:pPr>
              <w:pStyle w:val="TableHeading"/>
              <w:spacing w:before="0" w:after="0"/>
              <w:rPr>
                <w:del w:id="1724" w:author="Author"/>
              </w:rPr>
            </w:pPr>
            <w:del w:id="1725"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ED7F714" w14:textId="2B10C901" w:rsidR="00A17716" w:rsidRPr="00F458A0" w:rsidDel="00C5501A" w:rsidRDefault="00A17716" w:rsidP="00C5501A">
            <w:pPr>
              <w:pStyle w:val="TableHeading"/>
              <w:spacing w:before="0" w:after="0"/>
              <w:rPr>
                <w:del w:id="1726" w:author="Author"/>
              </w:rPr>
            </w:pPr>
            <w:del w:id="1727" w:author="Author">
              <w:r w:rsidRPr="00F458A0" w:rsidDel="00C5501A">
                <w:delText>Read/Write</w:delText>
              </w:r>
            </w:del>
          </w:p>
        </w:tc>
      </w:tr>
      <w:tr w:rsidR="00A17716" w:rsidRPr="00F458A0" w:rsidDel="00C5501A" w14:paraId="2933D876" w14:textId="57099171" w:rsidTr="00A17716">
        <w:trPr>
          <w:cantSplit/>
          <w:del w:id="17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3327F" w14:textId="04473CC5" w:rsidR="00A17716" w:rsidRPr="00F458A0" w:rsidDel="00C5501A" w:rsidRDefault="00A17716" w:rsidP="00C5501A">
            <w:pPr>
              <w:pStyle w:val="TableText"/>
              <w:spacing w:before="0" w:after="0"/>
              <w:rPr>
                <w:del w:id="1729" w:author="Author"/>
              </w:rPr>
            </w:pPr>
            <w:del w:id="1730"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0083" w14:textId="3BF30C9C" w:rsidR="00A17716" w:rsidRPr="00F458A0" w:rsidDel="00C5501A" w:rsidRDefault="00A17716" w:rsidP="00C5501A">
            <w:pPr>
              <w:pStyle w:val="TableText"/>
              <w:spacing w:before="0" w:after="0"/>
              <w:rPr>
                <w:del w:id="1731" w:author="Author"/>
              </w:rPr>
            </w:pPr>
            <w:del w:id="1732" w:author="Author">
              <w:r w:rsidRPr="00F458A0" w:rsidDel="00C5501A">
                <w:delText>Payer [Inactive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7B48" w14:textId="76379B9A" w:rsidR="00A17716" w:rsidRPr="00F458A0" w:rsidDel="00C5501A" w:rsidRDefault="00A17716" w:rsidP="00C5501A">
            <w:pPr>
              <w:pStyle w:val="TableText"/>
              <w:spacing w:before="0" w:after="0"/>
              <w:rPr>
                <w:del w:id="1733" w:author="Author"/>
              </w:rPr>
            </w:pPr>
            <w:del w:id="173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3CE4" w14:textId="4E596878" w:rsidR="00A17716" w:rsidRPr="00F458A0" w:rsidDel="00C5501A" w:rsidRDefault="00A17716" w:rsidP="00C5501A">
            <w:pPr>
              <w:pStyle w:val="TableText"/>
              <w:spacing w:before="0" w:after="0"/>
              <w:rPr>
                <w:del w:id="1735" w:author="Author"/>
              </w:rPr>
            </w:pPr>
            <w:del w:id="1736" w:author="Author">
              <w:r w:rsidRPr="00F458A0" w:rsidDel="00C5501A">
                <w:delText>R</w:delText>
              </w:r>
            </w:del>
          </w:p>
        </w:tc>
      </w:tr>
      <w:tr w:rsidR="00A17716" w:rsidRPr="00F458A0" w:rsidDel="00C5501A" w14:paraId="3856E5A9" w14:textId="716867CF" w:rsidTr="00A17716">
        <w:trPr>
          <w:cantSplit/>
          <w:del w:id="17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F458" w14:textId="251D91B1" w:rsidR="00A17716" w:rsidRPr="00F458A0" w:rsidDel="00C5501A" w:rsidRDefault="00A17716" w:rsidP="00C5501A">
            <w:pPr>
              <w:pStyle w:val="TableText"/>
              <w:spacing w:before="0" w:after="0"/>
              <w:rPr>
                <w:del w:id="1738" w:author="Author"/>
              </w:rPr>
            </w:pPr>
            <w:del w:id="1739"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1A6C4" w14:textId="7A6AED84" w:rsidR="00A17716" w:rsidRPr="00F458A0" w:rsidDel="00C5501A" w:rsidRDefault="00A17716" w:rsidP="00C5501A">
            <w:pPr>
              <w:pStyle w:val="TableText"/>
              <w:spacing w:before="0" w:after="0"/>
              <w:rPr>
                <w:del w:id="1740" w:author="Author"/>
              </w:rPr>
            </w:pPr>
            <w:del w:id="1741" w:author="Author">
              <w:r w:rsidRPr="00F458A0" w:rsidDel="00C5501A">
                <w:delText>Created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277C06" w14:textId="7326E653" w:rsidR="00A17716" w:rsidRPr="00F458A0" w:rsidDel="00C5501A" w:rsidRDefault="00A17716" w:rsidP="00C5501A">
            <w:pPr>
              <w:pStyle w:val="TableText"/>
              <w:spacing w:before="0" w:after="0"/>
              <w:rPr>
                <w:del w:id="174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DF5AE" w14:textId="365EE448" w:rsidR="00A17716" w:rsidRPr="00F458A0" w:rsidDel="00C5501A" w:rsidRDefault="00A17716" w:rsidP="00C5501A">
            <w:pPr>
              <w:pStyle w:val="TableText"/>
              <w:spacing w:before="0" w:after="0"/>
              <w:rPr>
                <w:del w:id="1743" w:author="Author"/>
              </w:rPr>
            </w:pPr>
            <w:del w:id="1744" w:author="Author">
              <w:r w:rsidRPr="00F458A0" w:rsidDel="00C5501A">
                <w:delText>R</w:delText>
              </w:r>
            </w:del>
          </w:p>
        </w:tc>
      </w:tr>
      <w:tr w:rsidR="00A17716" w:rsidRPr="00F458A0" w:rsidDel="00C5501A" w14:paraId="38070769" w14:textId="51DA3C6F" w:rsidTr="00A17716">
        <w:trPr>
          <w:cantSplit/>
          <w:del w:id="17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548E0" w14:textId="4D635F3E" w:rsidR="00A17716" w:rsidRPr="00F458A0" w:rsidDel="00C5501A" w:rsidRDefault="00A17716" w:rsidP="00C5501A">
            <w:pPr>
              <w:pStyle w:val="TableText"/>
              <w:spacing w:before="0" w:after="0"/>
              <w:rPr>
                <w:del w:id="1746" w:author="Author"/>
              </w:rPr>
            </w:pPr>
            <w:del w:id="1747"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9BA53" w14:textId="7849AEDA" w:rsidR="00A17716" w:rsidRPr="00F458A0" w:rsidDel="00C5501A" w:rsidRDefault="00A17716" w:rsidP="00C5501A">
            <w:pPr>
              <w:pStyle w:val="TableText"/>
              <w:spacing w:before="0" w:after="0"/>
              <w:rPr>
                <w:del w:id="1748" w:author="Author"/>
              </w:rPr>
            </w:pPr>
            <w:del w:id="1749" w:author="Author">
              <w:r w:rsidRPr="00F458A0" w:rsidDel="00C5501A">
                <w:delText xml:space="preserve">Cancel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DF338" w14:textId="3DC5DF86" w:rsidR="00A17716" w:rsidRPr="00F458A0" w:rsidDel="00C5501A" w:rsidRDefault="00A17716" w:rsidP="00C5501A">
            <w:pPr>
              <w:pStyle w:val="TableText"/>
              <w:spacing w:before="0" w:after="0"/>
              <w:rPr>
                <w:del w:id="175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888DB" w14:textId="6B1CFB1B" w:rsidR="00A17716" w:rsidRPr="00F458A0" w:rsidDel="00C5501A" w:rsidRDefault="00A17716" w:rsidP="00C5501A">
            <w:pPr>
              <w:pStyle w:val="TableText"/>
              <w:spacing w:before="0" w:after="0"/>
              <w:rPr>
                <w:del w:id="1751" w:author="Author"/>
              </w:rPr>
            </w:pPr>
            <w:del w:id="1752" w:author="Author">
              <w:r w:rsidRPr="00F458A0" w:rsidDel="00C5501A">
                <w:delText>R</w:delText>
              </w:r>
            </w:del>
          </w:p>
        </w:tc>
      </w:tr>
      <w:tr w:rsidR="00A17716" w:rsidRPr="00F458A0" w:rsidDel="00C5501A" w14:paraId="454B3D8D" w14:textId="33A0509D" w:rsidTr="00A17716">
        <w:trPr>
          <w:cantSplit/>
          <w:del w:id="17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4166C" w14:textId="3C4D5174" w:rsidR="00A17716" w:rsidRPr="00F458A0" w:rsidDel="00C5501A" w:rsidRDefault="00A17716" w:rsidP="00C5501A">
            <w:pPr>
              <w:pStyle w:val="TableText"/>
              <w:spacing w:before="0" w:after="0"/>
              <w:rPr>
                <w:del w:id="1754" w:author="Author"/>
              </w:rPr>
            </w:pPr>
            <w:del w:id="1755"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CE775" w14:textId="7D3AB4E4" w:rsidR="00A17716" w:rsidRPr="00F458A0" w:rsidDel="00C5501A" w:rsidRDefault="00A17716" w:rsidP="00C5501A">
            <w:pPr>
              <w:pStyle w:val="TableText"/>
              <w:spacing w:before="0" w:after="0"/>
              <w:rPr>
                <w:del w:id="1756" w:author="Author"/>
              </w:rPr>
            </w:pPr>
            <w:del w:id="1757" w:author="Author">
              <w:r w:rsidRPr="00F458A0" w:rsidDel="00C5501A">
                <w:delText xml:space="preserve">Queued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D82C27" w14:textId="503A824B" w:rsidR="00A17716" w:rsidRPr="00F458A0" w:rsidDel="00C5501A" w:rsidRDefault="00A17716" w:rsidP="00C5501A">
            <w:pPr>
              <w:pStyle w:val="TableText"/>
              <w:spacing w:before="0" w:after="0"/>
              <w:rPr>
                <w:del w:id="175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229F6F" w14:textId="6FA54DA3" w:rsidR="00A17716" w:rsidRPr="00F458A0" w:rsidDel="00C5501A" w:rsidRDefault="00A17716" w:rsidP="00C5501A">
            <w:pPr>
              <w:pStyle w:val="TableText"/>
              <w:spacing w:before="0" w:after="0"/>
              <w:rPr>
                <w:del w:id="1759" w:author="Author"/>
              </w:rPr>
            </w:pPr>
            <w:del w:id="1760" w:author="Author">
              <w:r w:rsidRPr="00F458A0" w:rsidDel="00C5501A">
                <w:delText>R</w:delText>
              </w:r>
            </w:del>
          </w:p>
        </w:tc>
      </w:tr>
      <w:tr w:rsidR="00A17716" w:rsidRPr="00F458A0" w:rsidDel="00C5501A" w14:paraId="3556867A" w14:textId="08FAF5A4" w:rsidTr="00A17716">
        <w:trPr>
          <w:cantSplit/>
          <w:del w:id="176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532AC" w14:textId="28416E2E" w:rsidR="00A17716" w:rsidRPr="00F458A0" w:rsidDel="00C5501A" w:rsidRDefault="00A17716" w:rsidP="00C5501A">
            <w:pPr>
              <w:pStyle w:val="TableText"/>
              <w:spacing w:before="0" w:after="0"/>
              <w:rPr>
                <w:del w:id="1762" w:author="Author"/>
              </w:rPr>
            </w:pPr>
            <w:del w:id="1763"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5D243" w14:textId="56C4A8AF" w:rsidR="00A17716" w:rsidRPr="00F458A0" w:rsidDel="00C5501A" w:rsidRDefault="00A17716" w:rsidP="00C5501A">
            <w:pPr>
              <w:pStyle w:val="TableText"/>
              <w:spacing w:before="0" w:after="0"/>
              <w:rPr>
                <w:del w:id="1764" w:author="Author"/>
              </w:rPr>
            </w:pPr>
            <w:del w:id="1765" w:author="Author">
              <w:r w:rsidRPr="00F458A0" w:rsidDel="00C5501A">
                <w:delText>1st Att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05631" w14:textId="518828C0" w:rsidR="00A17716" w:rsidRPr="00F458A0" w:rsidDel="00C5501A" w:rsidRDefault="00A17716" w:rsidP="00C5501A">
            <w:pPr>
              <w:pStyle w:val="TableText"/>
              <w:spacing w:before="0" w:after="0"/>
              <w:rPr>
                <w:del w:id="176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76767" w14:textId="6F902C28" w:rsidR="00A17716" w:rsidRPr="00F458A0" w:rsidDel="00C5501A" w:rsidRDefault="00A17716" w:rsidP="00C5501A">
            <w:pPr>
              <w:pStyle w:val="TableText"/>
              <w:spacing w:before="0" w:after="0"/>
              <w:rPr>
                <w:del w:id="1767" w:author="Author"/>
              </w:rPr>
            </w:pPr>
            <w:del w:id="1768" w:author="Author">
              <w:r w:rsidRPr="00F458A0" w:rsidDel="00C5501A">
                <w:delText>R</w:delText>
              </w:r>
            </w:del>
          </w:p>
        </w:tc>
      </w:tr>
      <w:tr w:rsidR="00A17716" w:rsidRPr="00F458A0" w:rsidDel="00C5501A" w14:paraId="65CB9E45" w14:textId="711736C8" w:rsidTr="00A17716">
        <w:trPr>
          <w:cantSplit/>
          <w:del w:id="17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71C8AA" w14:textId="1EAE58D7" w:rsidR="00A17716" w:rsidRPr="00F458A0" w:rsidDel="00C5501A" w:rsidRDefault="00A17716" w:rsidP="00C5501A">
            <w:pPr>
              <w:pStyle w:val="TableText"/>
              <w:spacing w:before="0" w:after="0"/>
              <w:rPr>
                <w:del w:id="1770" w:author="Author"/>
              </w:rPr>
            </w:pPr>
            <w:del w:id="1771"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C1380" w14:textId="2192F5CA" w:rsidR="00A17716" w:rsidRPr="00F458A0" w:rsidDel="00C5501A" w:rsidRDefault="00A17716" w:rsidP="00C5501A">
            <w:pPr>
              <w:pStyle w:val="TableText"/>
              <w:spacing w:before="0" w:after="0"/>
              <w:rPr>
                <w:del w:id="1772" w:author="Author"/>
              </w:rPr>
            </w:pPr>
            <w:del w:id="1773" w:author="Author">
              <w:r w:rsidRPr="00F458A0" w:rsidDel="00C5501A">
                <w:delText xml:space="preserve">Retry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E4FF" w14:textId="1DEC1D61" w:rsidR="00A17716" w:rsidRPr="00F458A0" w:rsidDel="00C5501A" w:rsidRDefault="00A17716" w:rsidP="00C5501A">
            <w:pPr>
              <w:pStyle w:val="TableText"/>
              <w:spacing w:before="0" w:after="0"/>
              <w:rPr>
                <w:del w:id="177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020021" w14:textId="062FC14C" w:rsidR="00A17716" w:rsidRPr="00F458A0" w:rsidDel="00C5501A" w:rsidRDefault="00A17716" w:rsidP="00C5501A">
            <w:pPr>
              <w:pStyle w:val="TableText"/>
              <w:spacing w:before="0" w:after="0"/>
              <w:rPr>
                <w:del w:id="1775" w:author="Author"/>
              </w:rPr>
            </w:pPr>
            <w:del w:id="1776" w:author="Author">
              <w:r w:rsidRPr="00F458A0" w:rsidDel="00C5501A">
                <w:delText>R</w:delText>
              </w:r>
            </w:del>
          </w:p>
        </w:tc>
      </w:tr>
      <w:tr w:rsidR="00A17716" w:rsidRPr="00F458A0" w:rsidDel="00C5501A" w14:paraId="2FF07128" w14:textId="4C055E69" w:rsidTr="00A17716">
        <w:trPr>
          <w:cantSplit/>
          <w:del w:id="17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3A451" w14:textId="229D7D03" w:rsidR="00A17716" w:rsidRPr="00F458A0" w:rsidDel="00C5501A" w:rsidRDefault="00A17716" w:rsidP="00C5501A">
            <w:pPr>
              <w:pStyle w:val="TableText"/>
              <w:spacing w:before="0" w:after="0"/>
              <w:rPr>
                <w:del w:id="1778" w:author="Author"/>
              </w:rPr>
            </w:pPr>
            <w:del w:id="1779"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39CCF" w14:textId="0ED1945D" w:rsidR="00A17716" w:rsidRPr="00F458A0" w:rsidDel="00C5501A" w:rsidRDefault="00A17716" w:rsidP="00C5501A">
            <w:pPr>
              <w:pStyle w:val="TableText"/>
              <w:spacing w:before="0" w:after="0"/>
              <w:rPr>
                <w:del w:id="1780" w:author="Author"/>
              </w:rPr>
            </w:pPr>
            <w:del w:id="1781" w:author="Author">
              <w:r w:rsidRPr="00F458A0" w:rsidDel="00C5501A">
                <w:delText xml:space="preserve">Good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35B76" w14:textId="19357713" w:rsidR="00A17716" w:rsidRPr="00F458A0" w:rsidDel="00C5501A" w:rsidRDefault="00A17716" w:rsidP="00C5501A">
            <w:pPr>
              <w:pStyle w:val="TableText"/>
              <w:spacing w:before="0" w:after="0"/>
              <w:rPr>
                <w:del w:id="178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8826D" w14:textId="3325CBBA" w:rsidR="00A17716" w:rsidRPr="00F458A0" w:rsidDel="00C5501A" w:rsidRDefault="00A17716" w:rsidP="00C5501A">
            <w:pPr>
              <w:pStyle w:val="TableText"/>
              <w:spacing w:before="0" w:after="0"/>
              <w:rPr>
                <w:del w:id="1783" w:author="Author"/>
              </w:rPr>
            </w:pPr>
            <w:del w:id="1784" w:author="Author">
              <w:r w:rsidRPr="00F458A0" w:rsidDel="00C5501A">
                <w:delText>R</w:delText>
              </w:r>
            </w:del>
          </w:p>
        </w:tc>
      </w:tr>
      <w:tr w:rsidR="00A17716" w:rsidRPr="00F458A0" w:rsidDel="00C5501A" w14:paraId="07A0BD0F" w14:textId="209DB98D" w:rsidTr="00A17716">
        <w:trPr>
          <w:cantSplit/>
          <w:del w:id="17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1D20A" w14:textId="0503B2B2" w:rsidR="00A17716" w:rsidRPr="00F458A0" w:rsidDel="00C5501A" w:rsidRDefault="00A17716" w:rsidP="00C5501A">
            <w:pPr>
              <w:pStyle w:val="TableText"/>
              <w:spacing w:before="0" w:after="0"/>
              <w:rPr>
                <w:del w:id="1786" w:author="Author"/>
              </w:rPr>
            </w:pPr>
            <w:del w:id="1787"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3A08D" w14:textId="79EB1440" w:rsidR="00A17716" w:rsidRPr="00F458A0" w:rsidDel="00C5501A" w:rsidRDefault="00A17716" w:rsidP="00C5501A">
            <w:pPr>
              <w:pStyle w:val="TableText"/>
              <w:spacing w:before="0" w:after="0"/>
              <w:rPr>
                <w:del w:id="1788" w:author="Author"/>
              </w:rPr>
            </w:pPr>
            <w:del w:id="1789" w:author="Author">
              <w:r w:rsidRPr="00F458A0" w:rsidDel="00C5501A">
                <w:delText xml:space="preserve">Error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30FAD" w14:textId="4A74E74A" w:rsidR="00A17716" w:rsidRPr="00F458A0" w:rsidDel="00C5501A" w:rsidRDefault="00A17716" w:rsidP="00C5501A">
            <w:pPr>
              <w:pStyle w:val="TableText"/>
              <w:spacing w:before="0" w:after="0"/>
              <w:rPr>
                <w:del w:id="179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D1A25" w14:textId="01D9EE75" w:rsidR="00A17716" w:rsidRPr="00F458A0" w:rsidDel="00C5501A" w:rsidRDefault="00A17716" w:rsidP="00C5501A">
            <w:pPr>
              <w:pStyle w:val="TableText"/>
              <w:spacing w:before="0" w:after="0"/>
              <w:rPr>
                <w:del w:id="1791" w:author="Author"/>
              </w:rPr>
            </w:pPr>
            <w:del w:id="1792" w:author="Author">
              <w:r w:rsidRPr="00F458A0" w:rsidDel="00C5501A">
                <w:delText>R</w:delText>
              </w:r>
            </w:del>
          </w:p>
        </w:tc>
      </w:tr>
      <w:tr w:rsidR="00A17716" w:rsidRPr="00F458A0" w:rsidDel="00C5501A" w14:paraId="2A7CA97C" w14:textId="1684A241" w:rsidTr="00A17716">
        <w:trPr>
          <w:cantSplit/>
          <w:del w:id="179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1A418" w14:textId="5DE40ECB" w:rsidR="00A17716" w:rsidRPr="00F458A0" w:rsidDel="00C5501A" w:rsidRDefault="00A17716" w:rsidP="00C5501A">
            <w:pPr>
              <w:pStyle w:val="TableText"/>
              <w:spacing w:before="0" w:after="0"/>
              <w:rPr>
                <w:del w:id="1794" w:author="Author"/>
              </w:rPr>
            </w:pPr>
            <w:del w:id="1795"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80F6AC" w14:textId="111877E9" w:rsidR="00A17716" w:rsidRPr="00F458A0" w:rsidDel="00C5501A" w:rsidRDefault="00A17716" w:rsidP="00C5501A">
            <w:pPr>
              <w:pStyle w:val="TableText"/>
              <w:spacing w:before="0" w:after="0"/>
              <w:rPr>
                <w:del w:id="1796" w:author="Author"/>
              </w:rPr>
            </w:pPr>
            <w:del w:id="1797" w:author="Author">
              <w:r w:rsidRPr="00F458A0" w:rsidDel="00C5501A">
                <w:delText>(Days)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40909" w14:textId="72BCEA47" w:rsidR="00A17716" w:rsidRPr="00F458A0" w:rsidDel="00C5501A" w:rsidRDefault="00A17716" w:rsidP="00C5501A">
            <w:pPr>
              <w:pStyle w:val="TableText"/>
              <w:spacing w:before="0" w:after="0"/>
              <w:rPr>
                <w:del w:id="179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B9554" w14:textId="54748E51" w:rsidR="00A17716" w:rsidRPr="00F458A0" w:rsidDel="00C5501A" w:rsidRDefault="00A17716" w:rsidP="00C5501A">
            <w:pPr>
              <w:pStyle w:val="TableText"/>
              <w:spacing w:before="0" w:after="0"/>
              <w:rPr>
                <w:del w:id="1799" w:author="Author"/>
              </w:rPr>
            </w:pPr>
            <w:del w:id="1800" w:author="Author">
              <w:r w:rsidRPr="00F458A0" w:rsidDel="00C5501A">
                <w:delText>R</w:delText>
              </w:r>
            </w:del>
          </w:p>
        </w:tc>
      </w:tr>
      <w:tr w:rsidR="00A17716" w:rsidRPr="00F458A0" w:rsidDel="00C5501A" w14:paraId="24E78220" w14:textId="6CA0EA22" w:rsidTr="00A17716">
        <w:trPr>
          <w:cantSplit/>
          <w:del w:id="18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EB817" w14:textId="79514F82" w:rsidR="00A17716" w:rsidRPr="00F458A0" w:rsidDel="00C5501A" w:rsidRDefault="00A17716" w:rsidP="00C5501A">
            <w:pPr>
              <w:pStyle w:val="TableText"/>
              <w:spacing w:before="0" w:after="0"/>
              <w:rPr>
                <w:del w:id="1802" w:author="Author"/>
              </w:rPr>
            </w:pPr>
            <w:del w:id="1803"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90D1F" w14:textId="3F641B66" w:rsidR="00A17716" w:rsidRPr="00F458A0" w:rsidDel="00C5501A" w:rsidRDefault="00A17716" w:rsidP="00C5501A">
            <w:pPr>
              <w:pStyle w:val="TableText"/>
              <w:spacing w:before="0" w:after="0"/>
              <w:rPr>
                <w:del w:id="1804" w:author="Author"/>
              </w:rPr>
            </w:pPr>
            <w:del w:id="1805" w:author="Author">
              <w:r w:rsidRPr="00F458A0" w:rsidDel="00C5501A">
                <w:delText xml:space="preserve">Timeout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90BAB" w14:textId="7E7BE48E" w:rsidR="00A17716" w:rsidRPr="00F458A0" w:rsidDel="00C5501A" w:rsidRDefault="00A17716" w:rsidP="00C5501A">
            <w:pPr>
              <w:pStyle w:val="TableText"/>
              <w:spacing w:before="0" w:after="0"/>
              <w:rPr>
                <w:del w:id="180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B17BCF" w14:textId="71FC06E1" w:rsidR="00A17716" w:rsidRPr="00F458A0" w:rsidDel="00C5501A" w:rsidRDefault="00A17716" w:rsidP="00C5501A">
            <w:pPr>
              <w:pStyle w:val="TableText"/>
              <w:spacing w:before="0" w:after="0"/>
              <w:rPr>
                <w:del w:id="1807" w:author="Author"/>
              </w:rPr>
            </w:pPr>
            <w:del w:id="1808" w:author="Author">
              <w:r w:rsidRPr="00F458A0" w:rsidDel="00C5501A">
                <w:delText>R</w:delText>
              </w:r>
            </w:del>
          </w:p>
        </w:tc>
      </w:tr>
      <w:tr w:rsidR="00A17716" w:rsidRPr="00F458A0" w:rsidDel="00C5501A" w14:paraId="31551E16" w14:textId="608E0557" w:rsidTr="00A17716">
        <w:trPr>
          <w:cantSplit/>
          <w:del w:id="180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77DBDE" w14:textId="7443190D" w:rsidR="00A17716" w:rsidRPr="00F458A0" w:rsidDel="00C5501A" w:rsidRDefault="00A17716" w:rsidP="00C5501A">
            <w:pPr>
              <w:pStyle w:val="TableText"/>
              <w:spacing w:before="0" w:after="0"/>
              <w:rPr>
                <w:del w:id="1810" w:author="Author"/>
              </w:rPr>
            </w:pPr>
            <w:del w:id="1811" w:author="Author">
              <w:r w:rsidRPr="00F458A0" w:rsidDel="00C5501A">
                <w:delText>eIV Payer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AB01B" w14:textId="4D250DEB" w:rsidR="00A17716" w:rsidRPr="00F458A0" w:rsidDel="00C5501A" w:rsidRDefault="00A17716" w:rsidP="00C5501A">
            <w:pPr>
              <w:pStyle w:val="TableText"/>
              <w:spacing w:before="0" w:after="0"/>
              <w:rPr>
                <w:del w:id="1812" w:author="Author"/>
              </w:rPr>
            </w:pPr>
            <w:del w:id="1813" w:author="Author">
              <w:r w:rsidRPr="00F458A0" w:rsidDel="00C5501A">
                <w:delText>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3018E" w14:textId="2193D680" w:rsidR="00A17716" w:rsidRPr="00F458A0" w:rsidDel="00C5501A" w:rsidRDefault="00A17716" w:rsidP="00C5501A">
            <w:pPr>
              <w:pStyle w:val="TableText"/>
              <w:spacing w:before="0" w:after="0"/>
              <w:rPr>
                <w:del w:id="181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F8745" w14:textId="3F98B614" w:rsidR="00A17716" w:rsidRPr="00F458A0" w:rsidDel="00C5501A" w:rsidRDefault="00A17716" w:rsidP="00C5501A">
            <w:pPr>
              <w:pStyle w:val="TableText"/>
              <w:spacing w:before="0" w:after="0"/>
              <w:rPr>
                <w:del w:id="1815" w:author="Author"/>
              </w:rPr>
            </w:pPr>
            <w:del w:id="1816" w:author="Author">
              <w:r w:rsidRPr="00F458A0" w:rsidDel="00C5501A">
                <w:delText>R</w:delText>
              </w:r>
            </w:del>
          </w:p>
        </w:tc>
      </w:tr>
    </w:tbl>
    <w:p w14:paraId="5A0E6A26" w14:textId="3122174D" w:rsidR="00CB0719" w:rsidDel="00C5501A" w:rsidRDefault="00A17716" w:rsidP="00C5501A">
      <w:pPr>
        <w:pStyle w:val="TableHeading"/>
        <w:spacing w:before="0" w:after="0"/>
        <w:rPr>
          <w:del w:id="1817" w:author="Author"/>
        </w:rPr>
      </w:pPr>
      <w:del w:id="1818" w:author="Author">
        <w:r w:rsidRPr="00F458A0" w:rsidDel="00C5501A">
          <w:delText>Medicare Potential Insurance Worklist - Potential COB Worklist/Re</w:delText>
        </w:r>
      </w:del>
    </w:p>
    <w:p w14:paraId="21790038" w14:textId="55905514" w:rsidR="00CB0719" w:rsidRPr="00CB0719" w:rsidDel="00C5501A" w:rsidRDefault="00CB0719" w:rsidP="00C5501A">
      <w:pPr>
        <w:pStyle w:val="BodyText"/>
        <w:spacing w:before="0" w:after="0"/>
        <w:rPr>
          <w:del w:id="1819" w:author="Author"/>
        </w:rPr>
      </w:pPr>
      <w:bookmarkStart w:id="1820" w:name="_Toc522105350"/>
      <w:bookmarkStart w:id="1821" w:name="_Hlk522106261"/>
      <w:del w:id="1822" w:author="Author">
        <w:r w:rsidRPr="00CB0719" w:rsidDel="00C5501A">
          <w:delText xml:space="preserve">This report is used to create a list of those patients whom Medicare has identified in a 271 HL7 response message as having insurance subsequent to their Medicare (Table </w:delText>
        </w:r>
        <w:r w:rsidR="00D54707" w:rsidDel="00C5501A">
          <w:fldChar w:fldCharType="begin"/>
        </w:r>
        <w:r w:rsidR="00D54707" w:rsidDel="00C5501A">
          <w:delInstrText xml:space="preserve"> SEQ Table \* ARABIC </w:delInstrText>
        </w:r>
        <w:r w:rsidR="00D54707" w:rsidDel="00C5501A">
          <w:fldChar w:fldCharType="separate"/>
        </w:r>
        <w:r w:rsidRPr="00CB0719" w:rsidDel="00C5501A">
          <w:delText>24</w:delText>
        </w:r>
        <w:r w:rsidR="00D54707" w:rsidDel="00C5501A">
          <w:fldChar w:fldCharType="end"/>
        </w:r>
        <w:r w:rsidRPr="00CB0719" w:rsidDel="00C5501A">
          <w:delText>: Patients with Secondary Insurance to Medicare)</w:delText>
        </w:r>
        <w:bookmarkEnd w:id="1820"/>
      </w:del>
    </w:p>
    <w:bookmarkEnd w:id="1821"/>
    <w:p w14:paraId="0337F66F" w14:textId="3835CA3C" w:rsidR="00A17716" w:rsidRPr="00F458A0" w:rsidDel="00C5501A" w:rsidRDefault="00A17716" w:rsidP="00C5501A">
      <w:pPr>
        <w:pStyle w:val="TableHeading"/>
        <w:spacing w:before="0" w:after="0"/>
        <w:rPr>
          <w:del w:id="1823" w:author="Author"/>
        </w:rPr>
      </w:pPr>
      <w:del w:id="1824" w:author="Author">
        <w:r w:rsidRPr="00F458A0" w:rsidDel="00C5501A">
          <w:delText>port </w:delText>
        </w:r>
      </w:del>
    </w:p>
    <w:p w14:paraId="31F6C607" w14:textId="38ADB116" w:rsidR="00A17716" w:rsidRPr="00A236D6" w:rsidDel="00C5501A" w:rsidRDefault="00A17716" w:rsidP="00C5501A">
      <w:pPr>
        <w:pStyle w:val="Caption"/>
        <w:spacing w:before="0" w:after="0"/>
        <w:rPr>
          <w:del w:id="1825" w:author="Author"/>
          <w:rFonts w:ascii="Arial" w:hAnsi="Arial" w:cs="Arial"/>
        </w:rPr>
      </w:pPr>
      <w:del w:id="1826"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24</w:delText>
        </w:r>
        <w:r w:rsidRPr="00A236D6" w:rsidDel="00C5501A">
          <w:rPr>
            <w:rFonts w:ascii="Arial" w:hAnsi="Arial" w:cs="Arial"/>
            <w:noProof/>
          </w:rPr>
          <w:fldChar w:fldCharType="end"/>
        </w:r>
        <w:r w:rsidRPr="00A236D6" w:rsidDel="00C5501A">
          <w:rPr>
            <w:rFonts w:ascii="Arial" w:hAnsi="Arial" w:cs="Arial"/>
          </w:rPr>
          <w:delText>: Patients with Secondary Insurance to Medicare</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36"/>
        <w:gridCol w:w="3297"/>
        <w:gridCol w:w="1757"/>
        <w:gridCol w:w="1350"/>
      </w:tblGrid>
      <w:tr w:rsidR="00A17716" w:rsidRPr="00F458A0" w:rsidDel="00C5501A" w14:paraId="6B43FAD4" w14:textId="281E7504" w:rsidTr="00A17716">
        <w:trPr>
          <w:cantSplit/>
          <w:tblHeader/>
          <w:del w:id="1827"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317BB6E" w14:textId="7A6F7A3F" w:rsidR="00A17716" w:rsidRPr="00F458A0" w:rsidDel="00C5501A" w:rsidRDefault="00A17716" w:rsidP="00C5501A">
            <w:pPr>
              <w:pStyle w:val="TableHeading"/>
              <w:spacing w:before="0" w:after="0"/>
              <w:rPr>
                <w:del w:id="1828" w:author="Author"/>
              </w:rPr>
            </w:pPr>
            <w:del w:id="1829"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07E5057" w14:textId="21B1BA40" w:rsidR="00A17716" w:rsidRPr="00F458A0" w:rsidDel="00C5501A" w:rsidRDefault="00A17716" w:rsidP="00C5501A">
            <w:pPr>
              <w:pStyle w:val="TableHeading"/>
              <w:spacing w:before="0" w:after="0"/>
              <w:rPr>
                <w:del w:id="1830" w:author="Author"/>
              </w:rPr>
            </w:pPr>
            <w:del w:id="1831"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DCEA3B" w14:textId="3A42EA5D" w:rsidR="00A17716" w:rsidRPr="00F458A0" w:rsidDel="00C5501A" w:rsidRDefault="00A17716" w:rsidP="00C5501A">
            <w:pPr>
              <w:pStyle w:val="TableHeading"/>
              <w:spacing w:before="0" w:after="0"/>
              <w:rPr>
                <w:del w:id="1832" w:author="Author"/>
              </w:rPr>
            </w:pPr>
            <w:del w:id="1833"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E129DFE" w14:textId="3425C5B5" w:rsidR="00A17716" w:rsidRPr="00F458A0" w:rsidDel="00C5501A" w:rsidRDefault="00A17716" w:rsidP="00C5501A">
            <w:pPr>
              <w:pStyle w:val="TableHeading"/>
              <w:spacing w:before="0" w:after="0"/>
              <w:rPr>
                <w:del w:id="1834" w:author="Author"/>
              </w:rPr>
            </w:pPr>
            <w:del w:id="1835" w:author="Author">
              <w:r w:rsidRPr="00F458A0" w:rsidDel="00C5501A">
                <w:delText>Read/Write</w:delText>
              </w:r>
            </w:del>
          </w:p>
        </w:tc>
      </w:tr>
      <w:tr w:rsidR="00A17716" w:rsidRPr="00F458A0" w:rsidDel="00C5501A" w14:paraId="50F48E6B" w14:textId="47AE9EAB" w:rsidTr="00A17716">
        <w:trPr>
          <w:cantSplit/>
          <w:del w:id="18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FA83E3" w14:textId="337BE023" w:rsidR="00A17716" w:rsidRPr="00F458A0" w:rsidDel="00C5501A" w:rsidRDefault="00A17716" w:rsidP="00C5501A">
            <w:pPr>
              <w:pStyle w:val="TableText"/>
              <w:spacing w:before="0" w:after="0"/>
              <w:rPr>
                <w:del w:id="1837" w:author="Author"/>
              </w:rPr>
            </w:pPr>
            <w:del w:id="1838"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27276" w14:textId="325275B5" w:rsidR="00A17716" w:rsidRPr="00F458A0" w:rsidDel="00C5501A" w:rsidRDefault="00A17716" w:rsidP="00C5501A">
            <w:pPr>
              <w:pStyle w:val="TableText"/>
              <w:spacing w:before="0" w:after="0"/>
              <w:rPr>
                <w:del w:id="1839" w:author="Author"/>
              </w:rPr>
            </w:pPr>
            <w:del w:id="1840" w:author="Author">
              <w:r w:rsidRPr="00F458A0" w:rsidDel="00C5501A">
                <w:delText>Patient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DC7ED" w14:textId="207A762D" w:rsidR="00A17716" w:rsidRPr="00F458A0" w:rsidDel="00C5501A" w:rsidRDefault="00A17716" w:rsidP="00C5501A">
            <w:pPr>
              <w:pStyle w:val="TableText"/>
              <w:spacing w:before="0" w:after="0"/>
              <w:rPr>
                <w:del w:id="1841" w:author="Author"/>
              </w:rPr>
            </w:pPr>
            <w:del w:id="184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BB8545" w14:textId="15145286" w:rsidR="00A17716" w:rsidRPr="00F458A0" w:rsidDel="00C5501A" w:rsidRDefault="00A17716" w:rsidP="00C5501A">
            <w:pPr>
              <w:pStyle w:val="TableText"/>
              <w:spacing w:before="0" w:after="0"/>
              <w:rPr>
                <w:del w:id="1843" w:author="Author"/>
              </w:rPr>
            </w:pPr>
            <w:del w:id="1844" w:author="Author">
              <w:r w:rsidRPr="00F458A0" w:rsidDel="00C5501A">
                <w:delText>R</w:delText>
              </w:r>
            </w:del>
          </w:p>
        </w:tc>
      </w:tr>
      <w:tr w:rsidR="00A17716" w:rsidRPr="00F458A0" w:rsidDel="00C5501A" w14:paraId="4D843E29" w14:textId="2734496A" w:rsidTr="00A17716">
        <w:trPr>
          <w:cantSplit/>
          <w:del w:id="184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87D5B" w14:textId="1109E49C" w:rsidR="00A17716" w:rsidRPr="00F458A0" w:rsidDel="00C5501A" w:rsidRDefault="00A17716" w:rsidP="00C5501A">
            <w:pPr>
              <w:pStyle w:val="TableText"/>
              <w:spacing w:before="0" w:after="0"/>
              <w:rPr>
                <w:del w:id="1846" w:author="Author"/>
              </w:rPr>
            </w:pPr>
            <w:del w:id="1847"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DE7C5" w14:textId="4393EA05" w:rsidR="00A17716" w:rsidRPr="00F458A0" w:rsidDel="00C5501A" w:rsidRDefault="00A17716" w:rsidP="00C5501A">
            <w:pPr>
              <w:pStyle w:val="TableText"/>
              <w:spacing w:before="0" w:after="0"/>
              <w:rPr>
                <w:del w:id="1848" w:author="Author"/>
              </w:rPr>
            </w:pPr>
            <w:del w:id="1849"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156FF" w14:textId="1C85A83F" w:rsidR="00A17716" w:rsidRPr="00F458A0" w:rsidDel="00C5501A" w:rsidRDefault="00A17716" w:rsidP="00C5501A">
            <w:pPr>
              <w:pStyle w:val="TableText"/>
              <w:spacing w:before="0" w:after="0"/>
              <w:rPr>
                <w:del w:id="1850" w:author="Author"/>
              </w:rPr>
            </w:pPr>
            <w:del w:id="185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33BA" w14:textId="4E9437FA" w:rsidR="00A17716" w:rsidRPr="00F458A0" w:rsidDel="00C5501A" w:rsidRDefault="00A17716" w:rsidP="00C5501A">
            <w:pPr>
              <w:pStyle w:val="TableText"/>
              <w:spacing w:before="0" w:after="0"/>
              <w:rPr>
                <w:del w:id="1852" w:author="Author"/>
              </w:rPr>
            </w:pPr>
            <w:del w:id="1853" w:author="Author">
              <w:r w:rsidRPr="00F458A0" w:rsidDel="00C5501A">
                <w:delText>R</w:delText>
              </w:r>
            </w:del>
          </w:p>
        </w:tc>
      </w:tr>
      <w:tr w:rsidR="00A17716" w:rsidRPr="00F458A0" w:rsidDel="00C5501A" w14:paraId="347ADB05" w14:textId="6A384544" w:rsidTr="00A17716">
        <w:trPr>
          <w:cantSplit/>
          <w:del w:id="18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191B2" w14:textId="1BF127F3" w:rsidR="00A17716" w:rsidRPr="00F458A0" w:rsidDel="00C5501A" w:rsidRDefault="00A17716" w:rsidP="00C5501A">
            <w:pPr>
              <w:pStyle w:val="TableText"/>
              <w:spacing w:before="0" w:after="0"/>
              <w:rPr>
                <w:del w:id="1855" w:author="Author"/>
              </w:rPr>
            </w:pPr>
            <w:del w:id="1856"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F3B99" w14:textId="0D9650D9" w:rsidR="00A17716" w:rsidRPr="00F458A0" w:rsidDel="00C5501A" w:rsidRDefault="00A17716" w:rsidP="00C5501A">
            <w:pPr>
              <w:pStyle w:val="TableText"/>
              <w:spacing w:before="0" w:after="0"/>
              <w:rPr>
                <w:del w:id="1857" w:author="Author"/>
              </w:rPr>
            </w:pPr>
            <w:del w:id="1858" w:author="Author">
              <w:r w:rsidRPr="00F458A0" w:rsidDel="00C5501A">
                <w:delText>Payer Code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E1F91" w14:textId="5AA857D1" w:rsidR="00A17716" w:rsidRPr="00F458A0" w:rsidDel="00C5501A" w:rsidRDefault="00A17716" w:rsidP="00C5501A">
            <w:pPr>
              <w:pStyle w:val="TableText"/>
              <w:spacing w:before="0" w:after="0"/>
              <w:rPr>
                <w:del w:id="185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DE659" w14:textId="073DD59B" w:rsidR="00A17716" w:rsidRPr="00F458A0" w:rsidDel="00C5501A" w:rsidRDefault="00A17716" w:rsidP="00C5501A">
            <w:pPr>
              <w:pStyle w:val="TableText"/>
              <w:spacing w:before="0" w:after="0"/>
              <w:rPr>
                <w:del w:id="1860" w:author="Author"/>
              </w:rPr>
            </w:pPr>
            <w:del w:id="1861" w:author="Author">
              <w:r w:rsidRPr="00F458A0" w:rsidDel="00C5501A">
                <w:delText>R</w:delText>
              </w:r>
            </w:del>
          </w:p>
        </w:tc>
      </w:tr>
      <w:tr w:rsidR="00A17716" w:rsidRPr="00F458A0" w:rsidDel="00C5501A" w14:paraId="6658F2B7" w14:textId="5677B642" w:rsidTr="00A17716">
        <w:trPr>
          <w:cantSplit/>
          <w:del w:id="18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11DDD" w14:textId="4E3D4593" w:rsidR="00A17716" w:rsidRPr="00F458A0" w:rsidDel="00C5501A" w:rsidRDefault="00A17716" w:rsidP="00C5501A">
            <w:pPr>
              <w:pStyle w:val="TableText"/>
              <w:spacing w:before="0" w:after="0"/>
              <w:rPr>
                <w:del w:id="1863" w:author="Author"/>
              </w:rPr>
            </w:pPr>
            <w:del w:id="1864"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39954" w14:textId="1FA303C7" w:rsidR="00A17716" w:rsidRPr="00F458A0" w:rsidDel="00C5501A" w:rsidRDefault="00A17716" w:rsidP="00C5501A">
            <w:pPr>
              <w:pStyle w:val="TableText"/>
              <w:spacing w:before="0" w:after="0"/>
              <w:rPr>
                <w:del w:id="1865" w:author="Author"/>
              </w:rPr>
            </w:pPr>
            <w:del w:id="1866" w:author="Author">
              <w:r w:rsidRPr="00F458A0" w:rsidDel="00C5501A">
                <w:delText>Name of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2DF087" w14:textId="4BD4A7EF" w:rsidR="00A17716" w:rsidRPr="00F458A0" w:rsidDel="00C5501A" w:rsidRDefault="00A17716" w:rsidP="00C5501A">
            <w:pPr>
              <w:pStyle w:val="TableText"/>
              <w:spacing w:before="0" w:after="0"/>
              <w:rPr>
                <w:del w:id="1867" w:author="Author"/>
              </w:rPr>
            </w:pPr>
            <w:del w:id="186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7129AF" w14:textId="383B4FF8" w:rsidR="00A17716" w:rsidRPr="00F458A0" w:rsidDel="00C5501A" w:rsidRDefault="00A17716" w:rsidP="00C5501A">
            <w:pPr>
              <w:pStyle w:val="TableText"/>
              <w:spacing w:before="0" w:after="0"/>
              <w:rPr>
                <w:del w:id="1869" w:author="Author"/>
              </w:rPr>
            </w:pPr>
            <w:del w:id="1870" w:author="Author">
              <w:r w:rsidRPr="00F458A0" w:rsidDel="00C5501A">
                <w:delText>R</w:delText>
              </w:r>
            </w:del>
          </w:p>
        </w:tc>
      </w:tr>
      <w:tr w:rsidR="00A17716" w:rsidRPr="00F458A0" w:rsidDel="00C5501A" w14:paraId="261E5424" w14:textId="4E617A1C" w:rsidTr="00A17716">
        <w:trPr>
          <w:cantSplit/>
          <w:del w:id="18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45601" w14:textId="4997E1A9" w:rsidR="00A17716" w:rsidRPr="00F458A0" w:rsidDel="00C5501A" w:rsidRDefault="00A17716" w:rsidP="00C5501A">
            <w:pPr>
              <w:pStyle w:val="TableText"/>
              <w:spacing w:before="0" w:after="0"/>
              <w:rPr>
                <w:del w:id="1872" w:author="Author"/>
              </w:rPr>
            </w:pPr>
            <w:del w:id="1873"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46A6A" w14:textId="62B8E882" w:rsidR="00A17716" w:rsidRPr="00F458A0" w:rsidDel="00C5501A" w:rsidRDefault="00A17716" w:rsidP="00C5501A">
            <w:pPr>
              <w:pStyle w:val="TableText"/>
              <w:spacing w:before="0" w:after="0"/>
              <w:rPr>
                <w:del w:id="1874" w:author="Author"/>
              </w:rPr>
            </w:pPr>
            <w:del w:id="1875" w:author="Author">
              <w:r w:rsidRPr="00F458A0" w:rsidDel="00C5501A">
                <w:delText>Insurance Company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31657" w14:textId="6ABCB471" w:rsidR="00A17716" w:rsidRPr="00F458A0" w:rsidDel="00C5501A" w:rsidRDefault="00A17716" w:rsidP="00C5501A">
            <w:pPr>
              <w:pStyle w:val="TableText"/>
              <w:spacing w:before="0" w:after="0"/>
              <w:rPr>
                <w:del w:id="1876" w:author="Author"/>
              </w:rPr>
            </w:pPr>
            <w:del w:id="187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CB311" w14:textId="64633E7F" w:rsidR="00A17716" w:rsidRPr="00F458A0" w:rsidDel="00C5501A" w:rsidRDefault="00A17716" w:rsidP="00C5501A">
            <w:pPr>
              <w:pStyle w:val="TableText"/>
              <w:spacing w:before="0" w:after="0"/>
              <w:rPr>
                <w:del w:id="1878" w:author="Author"/>
              </w:rPr>
            </w:pPr>
            <w:del w:id="1879" w:author="Author">
              <w:r w:rsidRPr="00F458A0" w:rsidDel="00C5501A">
                <w:delText>R</w:delText>
              </w:r>
            </w:del>
          </w:p>
        </w:tc>
      </w:tr>
      <w:tr w:rsidR="00A17716" w:rsidRPr="00F458A0" w:rsidDel="00C5501A" w14:paraId="25F576A9" w14:textId="0C81CE8E" w:rsidTr="00A17716">
        <w:trPr>
          <w:cantSplit/>
          <w:del w:id="18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EAF0F" w14:textId="0C965433" w:rsidR="00A17716" w:rsidRPr="00F458A0" w:rsidDel="00C5501A" w:rsidRDefault="00A17716" w:rsidP="00C5501A">
            <w:pPr>
              <w:pStyle w:val="TableText"/>
              <w:spacing w:before="0" w:after="0"/>
              <w:rPr>
                <w:del w:id="1881" w:author="Author"/>
              </w:rPr>
            </w:pPr>
            <w:del w:id="1882"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EC551" w14:textId="7E28DBB3" w:rsidR="00A17716" w:rsidRPr="00F458A0" w:rsidDel="00C5501A" w:rsidRDefault="00A17716" w:rsidP="00C5501A">
            <w:pPr>
              <w:pStyle w:val="TableText"/>
              <w:spacing w:before="0" w:after="0"/>
              <w:rPr>
                <w:del w:id="1883" w:author="Author"/>
              </w:rPr>
            </w:pPr>
            <w:del w:id="1884" w:author="Author">
              <w:r w:rsidRPr="00F458A0" w:rsidDel="00C5501A">
                <w:delText>Review Status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447970" w14:textId="0081648E" w:rsidR="00A17716" w:rsidRPr="00F458A0" w:rsidDel="00C5501A" w:rsidRDefault="00A17716" w:rsidP="00C5501A">
            <w:pPr>
              <w:pStyle w:val="TableText"/>
              <w:spacing w:before="0" w:after="0"/>
              <w:rPr>
                <w:del w:id="188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F37C53" w14:textId="7EFB5F3E" w:rsidR="00A17716" w:rsidRPr="00F458A0" w:rsidDel="00C5501A" w:rsidRDefault="00A17716" w:rsidP="00C5501A">
            <w:pPr>
              <w:pStyle w:val="TableText"/>
              <w:spacing w:before="0" w:after="0"/>
              <w:rPr>
                <w:del w:id="1886" w:author="Author"/>
              </w:rPr>
            </w:pPr>
            <w:del w:id="1887" w:author="Author">
              <w:r w:rsidRPr="00F458A0" w:rsidDel="00C5501A">
                <w:delText>R</w:delText>
              </w:r>
            </w:del>
          </w:p>
        </w:tc>
      </w:tr>
      <w:tr w:rsidR="00A17716" w:rsidRPr="00F458A0" w:rsidDel="00C5501A" w14:paraId="6B710C5C" w14:textId="534A611B" w:rsidTr="00A17716">
        <w:trPr>
          <w:cantSplit/>
          <w:del w:id="18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60A8F" w14:textId="6ADDD45B" w:rsidR="00A17716" w:rsidRPr="00F458A0" w:rsidDel="00C5501A" w:rsidRDefault="00A17716" w:rsidP="00C5501A">
            <w:pPr>
              <w:pStyle w:val="TableText"/>
              <w:spacing w:before="0" w:after="0"/>
              <w:rPr>
                <w:del w:id="1889" w:author="Author"/>
              </w:rPr>
            </w:pPr>
            <w:del w:id="1890"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FEFA2" w14:textId="5B289ECB" w:rsidR="00A17716" w:rsidRPr="00F458A0" w:rsidDel="00C5501A" w:rsidRDefault="00A17716" w:rsidP="00C5501A">
            <w:pPr>
              <w:pStyle w:val="TableText"/>
              <w:spacing w:before="0" w:after="0"/>
              <w:rPr>
                <w:del w:id="1891" w:author="Author"/>
              </w:rPr>
            </w:pPr>
            <w:del w:id="1892"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8F1F8" w14:textId="592A5993" w:rsidR="00A17716" w:rsidRPr="00F458A0" w:rsidDel="00C5501A" w:rsidRDefault="00A17716" w:rsidP="00C5501A">
            <w:pPr>
              <w:pStyle w:val="TableText"/>
              <w:spacing w:before="0" w:after="0"/>
              <w:rPr>
                <w:del w:id="1893" w:author="Author"/>
              </w:rPr>
            </w:pPr>
            <w:del w:id="189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781F3" w14:textId="48BB44C7" w:rsidR="00A17716" w:rsidRPr="00F458A0" w:rsidDel="00C5501A" w:rsidRDefault="00A17716" w:rsidP="00C5501A">
            <w:pPr>
              <w:pStyle w:val="TableText"/>
              <w:spacing w:before="0" w:after="0"/>
              <w:rPr>
                <w:del w:id="1895" w:author="Author"/>
              </w:rPr>
            </w:pPr>
            <w:del w:id="1896" w:author="Author">
              <w:r w:rsidRPr="00F458A0" w:rsidDel="00C5501A">
                <w:delText>R</w:delText>
              </w:r>
            </w:del>
          </w:p>
        </w:tc>
      </w:tr>
      <w:tr w:rsidR="00A17716" w:rsidRPr="00F458A0" w:rsidDel="00C5501A" w14:paraId="24B9FACA" w14:textId="3E1D5244" w:rsidTr="00A17716">
        <w:trPr>
          <w:cantSplit/>
          <w:del w:id="189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41164" w14:textId="677C2857" w:rsidR="00A17716" w:rsidRPr="00F458A0" w:rsidDel="00C5501A" w:rsidRDefault="00A17716" w:rsidP="00C5501A">
            <w:pPr>
              <w:pStyle w:val="TableText"/>
              <w:spacing w:before="0" w:after="0"/>
              <w:rPr>
                <w:del w:id="1898" w:author="Author"/>
              </w:rPr>
            </w:pPr>
            <w:del w:id="1899"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C1FCB" w14:textId="21248226" w:rsidR="00A17716" w:rsidRPr="00F458A0" w:rsidDel="00C5501A" w:rsidRDefault="00A17716" w:rsidP="00C5501A">
            <w:pPr>
              <w:pStyle w:val="TableText"/>
              <w:spacing w:before="0" w:after="0"/>
              <w:rPr>
                <w:del w:id="1900" w:author="Author"/>
              </w:rPr>
            </w:pPr>
            <w:del w:id="1901" w:author="Author">
              <w:r w:rsidRPr="00F458A0" w:rsidDel="00C5501A">
                <w:delText>Insurance Company Phone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6C68F6" w14:textId="10A1BEE7" w:rsidR="00A17716" w:rsidRPr="00F458A0" w:rsidDel="00C5501A" w:rsidRDefault="00A17716" w:rsidP="00C5501A">
            <w:pPr>
              <w:pStyle w:val="TableText"/>
              <w:spacing w:before="0" w:after="0"/>
              <w:rPr>
                <w:del w:id="1902" w:author="Author"/>
              </w:rPr>
            </w:pPr>
            <w:del w:id="190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3AABE" w14:textId="28256841" w:rsidR="00A17716" w:rsidRPr="00F458A0" w:rsidDel="00C5501A" w:rsidRDefault="00A17716" w:rsidP="00C5501A">
            <w:pPr>
              <w:pStyle w:val="TableText"/>
              <w:spacing w:before="0" w:after="0"/>
              <w:rPr>
                <w:del w:id="1904" w:author="Author"/>
              </w:rPr>
            </w:pPr>
            <w:del w:id="1905" w:author="Author">
              <w:r w:rsidRPr="00F458A0" w:rsidDel="00C5501A">
                <w:delText>R</w:delText>
              </w:r>
            </w:del>
          </w:p>
        </w:tc>
      </w:tr>
      <w:tr w:rsidR="00A17716" w:rsidRPr="00F458A0" w:rsidDel="00C5501A" w14:paraId="65269E29" w14:textId="7F3083DC" w:rsidTr="00A17716">
        <w:trPr>
          <w:cantSplit/>
          <w:del w:id="190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6E0F7" w14:textId="05E9CD94" w:rsidR="00A17716" w:rsidRPr="00F458A0" w:rsidDel="00C5501A" w:rsidRDefault="00A17716" w:rsidP="00C5501A">
            <w:pPr>
              <w:pStyle w:val="TableText"/>
              <w:spacing w:before="0" w:after="0"/>
              <w:rPr>
                <w:del w:id="1907" w:author="Author"/>
              </w:rPr>
            </w:pPr>
            <w:del w:id="1908" w:author="Author">
              <w:r w:rsidRPr="00F458A0" w:rsidDel="00C5501A">
                <w:delText>Pt. Secondary Insurance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12572" w14:textId="75805631" w:rsidR="00A17716" w:rsidRPr="00F458A0" w:rsidDel="00C5501A" w:rsidRDefault="00A17716" w:rsidP="00C5501A">
            <w:pPr>
              <w:pStyle w:val="TableText"/>
              <w:spacing w:before="0" w:after="0"/>
              <w:rPr>
                <w:del w:id="1909" w:author="Author"/>
              </w:rPr>
            </w:pPr>
            <w:del w:id="1910" w:author="Author">
              <w:r w:rsidRPr="00F458A0" w:rsidDel="00C5501A">
                <w:delText>Insurance Company Web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6455C" w14:textId="5777952E" w:rsidR="00A17716" w:rsidRPr="00F458A0" w:rsidDel="00C5501A" w:rsidRDefault="00A17716" w:rsidP="00C5501A">
            <w:pPr>
              <w:pStyle w:val="TableText"/>
              <w:spacing w:before="0" w:after="0"/>
              <w:rPr>
                <w:del w:id="1911" w:author="Author"/>
              </w:rPr>
            </w:pPr>
            <w:del w:id="1912"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1F7DB7" w14:textId="21A2D776" w:rsidR="00A17716" w:rsidRPr="00F458A0" w:rsidDel="00C5501A" w:rsidRDefault="00A17716" w:rsidP="00C5501A">
            <w:pPr>
              <w:pStyle w:val="TableText"/>
              <w:spacing w:before="0" w:after="0"/>
              <w:rPr>
                <w:del w:id="1913" w:author="Author"/>
              </w:rPr>
            </w:pPr>
            <w:del w:id="1914" w:author="Author">
              <w:r w:rsidRPr="00F458A0" w:rsidDel="00C5501A">
                <w:delText>R</w:delText>
              </w:r>
            </w:del>
          </w:p>
        </w:tc>
      </w:tr>
    </w:tbl>
    <w:p w14:paraId="158CD183" w14:textId="3606EB88" w:rsidR="00A17716" w:rsidRPr="00F458A0" w:rsidDel="00C5501A" w:rsidRDefault="00A17716" w:rsidP="00C5501A">
      <w:pPr>
        <w:pStyle w:val="Caption"/>
        <w:spacing w:before="0" w:after="0"/>
        <w:rPr>
          <w:del w:id="1915" w:author="Author"/>
          <w:rFonts w:eastAsiaTheme="minorEastAsia"/>
        </w:rPr>
      </w:pPr>
      <w:del w:id="1916" w:author="Author">
        <w:r w:rsidRPr="00F458A0" w:rsidDel="00C5501A">
          <w:br/>
        </w:r>
      </w:del>
    </w:p>
    <w:p w14:paraId="564E430A" w14:textId="42868FD5" w:rsidR="00A17716" w:rsidRPr="00F458A0" w:rsidDel="00C5501A" w:rsidRDefault="00A17716" w:rsidP="00C5501A">
      <w:pPr>
        <w:pStyle w:val="StepIntro"/>
        <w:spacing w:before="0"/>
        <w:rPr>
          <w:del w:id="1917" w:author="Author"/>
        </w:rPr>
      </w:pPr>
      <w:del w:id="1918" w:author="Author">
        <w:r w:rsidRPr="00F458A0" w:rsidDel="00C5501A">
          <w:delText>eIV Statistical Report</w:delText>
        </w:r>
      </w:del>
    </w:p>
    <w:p w14:paraId="136EB62B" w14:textId="6452FC71" w:rsidR="00A17716" w:rsidRPr="00F458A0" w:rsidDel="00C5501A" w:rsidRDefault="00A17716" w:rsidP="00C5501A">
      <w:pPr>
        <w:pStyle w:val="NormalWeb"/>
        <w:spacing w:before="0" w:after="0"/>
        <w:rPr>
          <w:del w:id="1919" w:author="Author"/>
          <w:color w:val="000000"/>
        </w:rPr>
      </w:pPr>
      <w:del w:id="1920" w:author="Author">
        <w:r w:rsidRPr="00F458A0" w:rsidDel="00C5501A">
          <w:rPr>
            <w:color w:val="000000"/>
          </w:rPr>
          <w:delText>This report is used to monitor the eIV process including statistics (</w:delText>
        </w:r>
        <w:r w:rsidRPr="00F458A0" w:rsidDel="00C5501A">
          <w:rPr>
            <w:color w:val="000000"/>
          </w:rPr>
          <w:fldChar w:fldCharType="begin"/>
        </w:r>
        <w:r w:rsidRPr="00F458A0" w:rsidDel="00C5501A">
          <w:rPr>
            <w:color w:val="000000"/>
          </w:rPr>
          <w:delInstrText xml:space="preserve"> REF _Ref474455714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xml:space="preserve"> and </w:delText>
        </w:r>
        <w:r w:rsidRPr="00F458A0" w:rsidDel="00C5501A">
          <w:rPr>
            <w:color w:val="000000"/>
          </w:rPr>
          <w:fldChar w:fldCharType="begin"/>
        </w:r>
        <w:r w:rsidRPr="00F458A0" w:rsidDel="00C5501A">
          <w:rPr>
            <w:color w:val="000000"/>
          </w:rPr>
          <w:delInstrText xml:space="preserve"> REF _Ref474455735 \h </w:delInstrText>
        </w:r>
        <w:r w:rsidDel="00C5501A">
          <w:rPr>
            <w:color w:val="000000"/>
          </w:rPr>
          <w:delInstrText xml:space="preserve"> \* MERGEFORMAT </w:delInstrText>
        </w:r>
        <w:r w:rsidRPr="00F458A0" w:rsidDel="00C5501A">
          <w:rPr>
            <w:color w:val="000000"/>
          </w:rPr>
        </w:r>
        <w:r w:rsidRPr="00F458A0" w:rsidDel="00C5501A">
          <w:rPr>
            <w:color w:val="000000"/>
          </w:rPr>
          <w:fldChar w:fldCharType="separate"/>
        </w:r>
        <w:r w:rsidR="006B661F" w:rsidDel="00C5501A">
          <w:rPr>
            <w:b/>
            <w:bCs/>
            <w:color w:val="000000"/>
          </w:rPr>
          <w:delText>Error! Reference source not found.</w:delText>
        </w:r>
        <w:r w:rsidRPr="00F458A0" w:rsidDel="00C5501A">
          <w:rPr>
            <w:color w:val="000000"/>
          </w:rPr>
          <w:fldChar w:fldCharType="end"/>
        </w:r>
        <w:r w:rsidRPr="00F458A0" w:rsidDel="00C5501A">
          <w:rPr>
            <w:color w:val="000000"/>
          </w:rPr>
          <w:delText>) based on outgoing inquiries, incoming responses, pending responses and queued inquiries, etc.</w:delText>
        </w:r>
      </w:del>
    </w:p>
    <w:p w14:paraId="194F59CE" w14:textId="4FB49E5C" w:rsidR="00A17716" w:rsidRPr="00A236D6" w:rsidDel="00C5501A" w:rsidRDefault="00A17716" w:rsidP="00C5501A">
      <w:pPr>
        <w:pStyle w:val="Caption"/>
        <w:spacing w:before="0" w:after="0"/>
        <w:rPr>
          <w:del w:id="1921" w:author="Author"/>
          <w:rFonts w:ascii="Arial" w:eastAsiaTheme="minorEastAsia" w:hAnsi="Arial" w:cs="Arial"/>
        </w:rPr>
      </w:pPr>
      <w:del w:id="192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25</w:delText>
        </w:r>
        <w:r w:rsidRPr="00A236D6" w:rsidDel="00C5501A">
          <w:rPr>
            <w:rFonts w:ascii="Arial" w:hAnsi="Arial" w:cs="Arial"/>
            <w:noProof/>
          </w:rPr>
          <w:fldChar w:fldCharType="end"/>
        </w:r>
        <w:r w:rsidRPr="00A236D6" w:rsidDel="00C5501A">
          <w:rPr>
            <w:rFonts w:ascii="Arial" w:hAnsi="Arial" w:cs="Arial"/>
          </w:rPr>
          <w:delText>: Statistics based on inquiries and queried responses</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58"/>
        <w:gridCol w:w="4323"/>
        <w:gridCol w:w="1713"/>
        <w:gridCol w:w="1350"/>
      </w:tblGrid>
      <w:tr w:rsidR="00A17716" w:rsidRPr="00F458A0" w:rsidDel="00C5501A" w14:paraId="260A9FCD" w14:textId="3E060851" w:rsidTr="00A17716">
        <w:trPr>
          <w:cantSplit/>
          <w:tblHeader/>
          <w:del w:id="192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434E092" w14:textId="5F2C09A2" w:rsidR="00A17716" w:rsidRPr="00F458A0" w:rsidDel="00C5501A" w:rsidRDefault="00A17716" w:rsidP="00C5501A">
            <w:pPr>
              <w:pStyle w:val="TableHeading"/>
              <w:spacing w:before="0" w:after="0"/>
              <w:rPr>
                <w:del w:id="1924" w:author="Author"/>
              </w:rPr>
            </w:pPr>
            <w:del w:id="192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B980560" w14:textId="377A805E" w:rsidR="00A17716" w:rsidRPr="00F458A0" w:rsidDel="00C5501A" w:rsidRDefault="00A17716" w:rsidP="00C5501A">
            <w:pPr>
              <w:pStyle w:val="TableHeading"/>
              <w:spacing w:before="0" w:after="0"/>
              <w:rPr>
                <w:del w:id="1926" w:author="Author"/>
              </w:rPr>
            </w:pPr>
            <w:del w:id="192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2130087" w14:textId="719B5AEE" w:rsidR="00A17716" w:rsidRPr="00F458A0" w:rsidDel="00C5501A" w:rsidRDefault="00A17716" w:rsidP="00C5501A">
            <w:pPr>
              <w:pStyle w:val="TableHeading"/>
              <w:spacing w:before="0" w:after="0"/>
              <w:rPr>
                <w:del w:id="1928" w:author="Author"/>
              </w:rPr>
            </w:pPr>
            <w:del w:id="192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E080DEA" w14:textId="6FFC52EC" w:rsidR="00A17716" w:rsidRPr="00F458A0" w:rsidDel="00C5501A" w:rsidRDefault="00A17716" w:rsidP="00C5501A">
            <w:pPr>
              <w:pStyle w:val="TableHeading"/>
              <w:spacing w:before="0" w:after="0"/>
              <w:rPr>
                <w:del w:id="1930" w:author="Author"/>
              </w:rPr>
            </w:pPr>
            <w:del w:id="1931" w:author="Author">
              <w:r w:rsidRPr="00F458A0" w:rsidDel="00C5501A">
                <w:delText>Read/Write</w:delText>
              </w:r>
            </w:del>
          </w:p>
        </w:tc>
      </w:tr>
      <w:tr w:rsidR="00A17716" w:rsidRPr="00F458A0" w:rsidDel="00C5501A" w14:paraId="182CB02B" w14:textId="1191BB0C" w:rsidTr="00A17716">
        <w:trPr>
          <w:cantSplit/>
          <w:del w:id="19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A1547E" w14:textId="0879EA83" w:rsidR="00A17716" w:rsidRPr="00F458A0" w:rsidDel="00C5501A" w:rsidRDefault="00A17716" w:rsidP="00C5501A">
            <w:pPr>
              <w:pStyle w:val="TableText"/>
              <w:spacing w:before="0" w:after="0"/>
              <w:rPr>
                <w:del w:id="1933" w:author="Author"/>
              </w:rPr>
            </w:pPr>
            <w:del w:id="193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331128" w14:textId="48266A52" w:rsidR="00A17716" w:rsidRPr="00F458A0" w:rsidDel="00C5501A" w:rsidRDefault="00A17716" w:rsidP="00C5501A">
            <w:pPr>
              <w:pStyle w:val="TableText"/>
              <w:spacing w:before="0" w:after="0"/>
              <w:rPr>
                <w:del w:id="1935" w:author="Author"/>
              </w:rPr>
            </w:pPr>
            <w:del w:id="1936" w:author="Author">
              <w:r w:rsidRPr="00F458A0" w:rsidDel="00C5501A">
                <w:delText>Inquiries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60BE3" w14:textId="04C9B79D" w:rsidR="00A17716" w:rsidRPr="00F458A0" w:rsidDel="00C5501A" w:rsidRDefault="00A17716" w:rsidP="00C5501A">
            <w:pPr>
              <w:pStyle w:val="TableText"/>
              <w:spacing w:before="0" w:after="0"/>
              <w:rPr>
                <w:del w:id="193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2FF65" w14:textId="4995C41F" w:rsidR="00A17716" w:rsidRPr="00F458A0" w:rsidDel="00C5501A" w:rsidRDefault="00A17716" w:rsidP="00C5501A">
            <w:pPr>
              <w:pStyle w:val="TableText"/>
              <w:spacing w:before="0" w:after="0"/>
              <w:rPr>
                <w:del w:id="1938" w:author="Author"/>
              </w:rPr>
            </w:pPr>
            <w:del w:id="1939" w:author="Author">
              <w:r w:rsidRPr="00F458A0" w:rsidDel="00C5501A">
                <w:delText>R</w:delText>
              </w:r>
            </w:del>
          </w:p>
        </w:tc>
      </w:tr>
      <w:tr w:rsidR="00A17716" w:rsidRPr="00F458A0" w:rsidDel="00C5501A" w14:paraId="42F18B24" w14:textId="70CF4FE5" w:rsidTr="00A17716">
        <w:trPr>
          <w:cantSplit/>
          <w:del w:id="19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F195F" w14:textId="1EC17069" w:rsidR="00A17716" w:rsidRPr="00F458A0" w:rsidDel="00C5501A" w:rsidRDefault="00A17716" w:rsidP="00C5501A">
            <w:pPr>
              <w:pStyle w:val="TableText"/>
              <w:spacing w:before="0" w:after="0"/>
              <w:rPr>
                <w:del w:id="1941" w:author="Author"/>
              </w:rPr>
            </w:pPr>
            <w:del w:id="194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D0A63" w14:textId="7E0236B2" w:rsidR="00A17716" w:rsidRPr="00F458A0" w:rsidDel="00C5501A" w:rsidRDefault="00A17716" w:rsidP="00C5501A">
            <w:pPr>
              <w:pStyle w:val="TableText"/>
              <w:spacing w:before="0" w:after="0"/>
              <w:rPr>
                <w:del w:id="1943" w:author="Author"/>
              </w:rPr>
            </w:pPr>
            <w:del w:id="1944" w:author="Author">
              <w:r w:rsidRPr="00F458A0" w:rsidDel="00C5501A">
                <w:delText>Insurance Buffer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42645" w14:textId="35F9409A" w:rsidR="00A17716" w:rsidRPr="00F458A0" w:rsidDel="00C5501A" w:rsidRDefault="00A17716" w:rsidP="00C5501A">
            <w:pPr>
              <w:pStyle w:val="TableText"/>
              <w:spacing w:before="0" w:after="0"/>
              <w:rPr>
                <w:del w:id="194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D08A6" w14:textId="36302A30" w:rsidR="00A17716" w:rsidRPr="00F458A0" w:rsidDel="00C5501A" w:rsidRDefault="00A17716" w:rsidP="00C5501A">
            <w:pPr>
              <w:pStyle w:val="TableText"/>
              <w:spacing w:before="0" w:after="0"/>
              <w:rPr>
                <w:del w:id="1946" w:author="Author"/>
              </w:rPr>
            </w:pPr>
            <w:del w:id="1947" w:author="Author">
              <w:r w:rsidRPr="00F458A0" w:rsidDel="00C5501A">
                <w:delText>R</w:delText>
              </w:r>
            </w:del>
          </w:p>
        </w:tc>
      </w:tr>
      <w:tr w:rsidR="00A17716" w:rsidRPr="00F458A0" w:rsidDel="00C5501A" w14:paraId="11A600FC" w14:textId="009019BE" w:rsidTr="00A17716">
        <w:trPr>
          <w:cantSplit/>
          <w:del w:id="19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73BED1" w14:textId="5C3909F0" w:rsidR="00A17716" w:rsidRPr="00F458A0" w:rsidDel="00C5501A" w:rsidRDefault="00A17716" w:rsidP="00C5501A">
            <w:pPr>
              <w:pStyle w:val="TableText"/>
              <w:spacing w:before="0" w:after="0"/>
              <w:rPr>
                <w:del w:id="1949" w:author="Author"/>
              </w:rPr>
            </w:pPr>
            <w:del w:id="195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6C307E" w14:textId="133F1EDF" w:rsidR="00A17716" w:rsidRPr="00F458A0" w:rsidDel="00C5501A" w:rsidRDefault="00A17716" w:rsidP="00C5501A">
            <w:pPr>
              <w:pStyle w:val="TableText"/>
              <w:spacing w:before="0" w:after="0"/>
              <w:rPr>
                <w:del w:id="1951" w:author="Author"/>
              </w:rPr>
            </w:pPr>
            <w:del w:id="1952" w:author="Author">
              <w:r w:rsidRPr="00F458A0" w:rsidDel="00C5501A">
                <w:delText xml:space="preserve">Appointment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D2013" w14:textId="77900CF4" w:rsidR="00A17716" w:rsidRPr="00F458A0" w:rsidDel="00C5501A" w:rsidRDefault="00A17716" w:rsidP="00C5501A">
            <w:pPr>
              <w:pStyle w:val="TableText"/>
              <w:spacing w:before="0" w:after="0"/>
              <w:rPr>
                <w:del w:id="195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4B9F" w14:textId="6C4DD277" w:rsidR="00A17716" w:rsidRPr="00F458A0" w:rsidDel="00C5501A" w:rsidRDefault="00A17716" w:rsidP="00C5501A">
            <w:pPr>
              <w:pStyle w:val="TableText"/>
              <w:spacing w:before="0" w:after="0"/>
              <w:rPr>
                <w:del w:id="1954" w:author="Author"/>
              </w:rPr>
            </w:pPr>
            <w:del w:id="1955" w:author="Author">
              <w:r w:rsidRPr="00F458A0" w:rsidDel="00C5501A">
                <w:delText>R</w:delText>
              </w:r>
            </w:del>
          </w:p>
        </w:tc>
      </w:tr>
      <w:tr w:rsidR="00A17716" w:rsidRPr="00F458A0" w:rsidDel="00C5501A" w14:paraId="650C2E20" w14:textId="149AA3E2" w:rsidTr="00A17716">
        <w:trPr>
          <w:cantSplit/>
          <w:del w:id="19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807E71" w14:textId="101E9E36" w:rsidR="00A17716" w:rsidRPr="00F458A0" w:rsidDel="00C5501A" w:rsidRDefault="00A17716" w:rsidP="00C5501A">
            <w:pPr>
              <w:pStyle w:val="TableText"/>
              <w:spacing w:before="0" w:after="0"/>
              <w:rPr>
                <w:del w:id="1957" w:author="Author"/>
              </w:rPr>
            </w:pPr>
            <w:del w:id="195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F860C" w14:textId="01A836C1" w:rsidR="00A17716" w:rsidRPr="00F458A0" w:rsidDel="00C5501A" w:rsidRDefault="00A17716" w:rsidP="00C5501A">
            <w:pPr>
              <w:pStyle w:val="TableText"/>
              <w:spacing w:before="0" w:after="0"/>
              <w:rPr>
                <w:del w:id="1959" w:author="Author"/>
              </w:rPr>
            </w:pPr>
            <w:del w:id="1960" w:author="Author">
              <w:r w:rsidRPr="00F458A0" w:rsidDel="00C5501A">
                <w:delText>Non-verified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61C4" w14:textId="2D493DA1" w:rsidR="00A17716" w:rsidRPr="00F458A0" w:rsidDel="00C5501A" w:rsidRDefault="00A17716" w:rsidP="00C5501A">
            <w:pPr>
              <w:pStyle w:val="TableText"/>
              <w:spacing w:before="0" w:after="0"/>
              <w:rPr>
                <w:del w:id="19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142CB" w14:textId="6DCE0B76" w:rsidR="00A17716" w:rsidRPr="00F458A0" w:rsidDel="00C5501A" w:rsidRDefault="00A17716" w:rsidP="00C5501A">
            <w:pPr>
              <w:pStyle w:val="TableText"/>
              <w:spacing w:before="0" w:after="0"/>
              <w:rPr>
                <w:del w:id="1962" w:author="Author"/>
              </w:rPr>
            </w:pPr>
            <w:del w:id="1963" w:author="Author">
              <w:r w:rsidRPr="00F458A0" w:rsidDel="00C5501A">
                <w:delText>R</w:delText>
              </w:r>
            </w:del>
          </w:p>
        </w:tc>
      </w:tr>
      <w:tr w:rsidR="00A17716" w:rsidRPr="00F458A0" w:rsidDel="00C5501A" w14:paraId="514615AC" w14:textId="7AED9FC2" w:rsidTr="00A17716">
        <w:trPr>
          <w:cantSplit/>
          <w:del w:id="19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26D4D" w14:textId="0B8DCBE1" w:rsidR="00A17716" w:rsidRPr="00F458A0" w:rsidDel="00C5501A" w:rsidRDefault="00A17716" w:rsidP="00C5501A">
            <w:pPr>
              <w:pStyle w:val="TableText"/>
              <w:spacing w:before="0" w:after="0"/>
              <w:rPr>
                <w:del w:id="1965" w:author="Author"/>
              </w:rPr>
            </w:pPr>
            <w:del w:id="196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D720" w14:textId="59D321BF" w:rsidR="00A17716" w:rsidRPr="00F458A0" w:rsidDel="00C5501A" w:rsidRDefault="00A17716" w:rsidP="00C5501A">
            <w:pPr>
              <w:pStyle w:val="TableText"/>
              <w:spacing w:before="0" w:after="0"/>
              <w:rPr>
                <w:del w:id="1967" w:author="Author"/>
              </w:rPr>
            </w:pPr>
            <w:del w:id="1968" w:author="Author">
              <w:r w:rsidRPr="00F458A0" w:rsidDel="00C5501A">
                <w:delText>Responses Received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4AA49" w14:textId="13C28045" w:rsidR="00A17716" w:rsidRPr="00F458A0" w:rsidDel="00C5501A" w:rsidRDefault="00A17716" w:rsidP="00C5501A">
            <w:pPr>
              <w:pStyle w:val="TableText"/>
              <w:spacing w:before="0" w:after="0"/>
              <w:rPr>
                <w:del w:id="19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58D2F" w14:textId="27BF8F6A" w:rsidR="00A17716" w:rsidRPr="00F458A0" w:rsidDel="00C5501A" w:rsidRDefault="00A17716" w:rsidP="00C5501A">
            <w:pPr>
              <w:pStyle w:val="TableText"/>
              <w:spacing w:before="0" w:after="0"/>
              <w:rPr>
                <w:del w:id="1970" w:author="Author"/>
              </w:rPr>
            </w:pPr>
            <w:del w:id="1971" w:author="Author">
              <w:r w:rsidRPr="00F458A0" w:rsidDel="00C5501A">
                <w:delText>R</w:delText>
              </w:r>
            </w:del>
          </w:p>
        </w:tc>
      </w:tr>
      <w:tr w:rsidR="00A17716" w:rsidRPr="00F458A0" w:rsidDel="00C5501A" w14:paraId="3C5E7EAC" w14:textId="5D26E66B" w:rsidTr="00A17716">
        <w:trPr>
          <w:cantSplit/>
          <w:del w:id="19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A39E9" w14:textId="4C18E5A5" w:rsidR="00A17716" w:rsidRPr="00F458A0" w:rsidDel="00C5501A" w:rsidRDefault="00A17716" w:rsidP="00C5501A">
            <w:pPr>
              <w:pStyle w:val="TableText"/>
              <w:spacing w:before="0" w:after="0"/>
              <w:rPr>
                <w:del w:id="1973" w:author="Author"/>
                <w:rFonts w:eastAsiaTheme="minorEastAsia"/>
              </w:rPr>
            </w:pPr>
            <w:del w:id="197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C4BA0" w14:textId="722EC5E7" w:rsidR="00A17716" w:rsidRPr="00F458A0" w:rsidDel="00C5501A" w:rsidRDefault="00A17716" w:rsidP="00C5501A">
            <w:pPr>
              <w:pStyle w:val="TableText"/>
              <w:spacing w:before="0" w:after="0"/>
              <w:rPr>
                <w:del w:id="1975" w:author="Author"/>
              </w:rPr>
            </w:pPr>
            <w:del w:id="1976" w:author="Author">
              <w:r w:rsidRPr="00F458A0" w:rsidDel="00C5501A">
                <w:delText>Responses Pending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2ADD" w14:textId="076B1C64" w:rsidR="00A17716" w:rsidRPr="00F458A0" w:rsidDel="00C5501A" w:rsidRDefault="00A17716" w:rsidP="00C5501A">
            <w:pPr>
              <w:pStyle w:val="TableText"/>
              <w:spacing w:before="0" w:after="0"/>
              <w:rPr>
                <w:del w:id="19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F564B" w14:textId="332CEA57" w:rsidR="00A17716" w:rsidRPr="00F458A0" w:rsidDel="00C5501A" w:rsidRDefault="00A17716" w:rsidP="00C5501A">
            <w:pPr>
              <w:pStyle w:val="TableText"/>
              <w:spacing w:before="0" w:after="0"/>
              <w:rPr>
                <w:del w:id="1978" w:author="Author"/>
              </w:rPr>
            </w:pPr>
            <w:del w:id="1979" w:author="Author">
              <w:r w:rsidRPr="00F458A0" w:rsidDel="00C5501A">
                <w:delText>R</w:delText>
              </w:r>
            </w:del>
          </w:p>
        </w:tc>
      </w:tr>
      <w:tr w:rsidR="00A17716" w:rsidRPr="00F458A0" w:rsidDel="00C5501A" w14:paraId="75159E2E" w14:textId="3D8B7D54" w:rsidTr="00A17716">
        <w:trPr>
          <w:cantSplit/>
          <w:del w:id="19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E570B" w14:textId="38627668" w:rsidR="00A17716" w:rsidRPr="00F458A0" w:rsidDel="00C5501A" w:rsidRDefault="00A17716" w:rsidP="00C5501A">
            <w:pPr>
              <w:pStyle w:val="TableText"/>
              <w:spacing w:before="0" w:after="0"/>
              <w:rPr>
                <w:del w:id="1981" w:author="Author"/>
              </w:rPr>
            </w:pPr>
            <w:del w:id="198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CDEA35" w14:textId="34653DF6" w:rsidR="00A17716" w:rsidRPr="00F458A0" w:rsidDel="00C5501A" w:rsidRDefault="00A17716" w:rsidP="00C5501A">
            <w:pPr>
              <w:pStyle w:val="TableText"/>
              <w:spacing w:before="0" w:after="0"/>
              <w:rPr>
                <w:del w:id="1983" w:author="Author"/>
              </w:rPr>
            </w:pPr>
            <w:del w:id="1984" w:author="Author">
              <w:r w:rsidRPr="00F458A0" w:rsidDel="00C5501A">
                <w:delText>Queued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EC958" w14:textId="2B06D977" w:rsidR="00A17716" w:rsidRPr="00F458A0" w:rsidDel="00C5501A" w:rsidRDefault="00A17716" w:rsidP="00C5501A">
            <w:pPr>
              <w:pStyle w:val="TableText"/>
              <w:spacing w:before="0" w:after="0"/>
              <w:rPr>
                <w:del w:id="198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9F29DC" w14:textId="40D16E91" w:rsidR="00A17716" w:rsidRPr="00F458A0" w:rsidDel="00C5501A" w:rsidRDefault="00A17716" w:rsidP="00C5501A">
            <w:pPr>
              <w:pStyle w:val="TableText"/>
              <w:spacing w:before="0" w:after="0"/>
              <w:rPr>
                <w:del w:id="1986" w:author="Author"/>
              </w:rPr>
            </w:pPr>
            <w:del w:id="1987" w:author="Author">
              <w:r w:rsidRPr="00F458A0" w:rsidDel="00C5501A">
                <w:delText>R</w:delText>
              </w:r>
            </w:del>
          </w:p>
        </w:tc>
      </w:tr>
      <w:tr w:rsidR="00A17716" w:rsidRPr="00F458A0" w:rsidDel="00C5501A" w14:paraId="2919E172" w14:textId="34AE21AD" w:rsidTr="00A17716">
        <w:trPr>
          <w:cantSplit/>
          <w:del w:id="19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52EE" w14:textId="2B53D263" w:rsidR="00A17716" w:rsidRPr="00F458A0" w:rsidDel="00C5501A" w:rsidRDefault="00A17716" w:rsidP="00C5501A">
            <w:pPr>
              <w:pStyle w:val="TableText"/>
              <w:spacing w:before="0" w:after="0"/>
              <w:rPr>
                <w:del w:id="1989" w:author="Author"/>
              </w:rPr>
            </w:pPr>
            <w:del w:id="199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46262" w14:textId="49BAF5C2" w:rsidR="00A17716" w:rsidRPr="00F458A0" w:rsidDel="00C5501A" w:rsidRDefault="00A17716" w:rsidP="00C5501A">
            <w:pPr>
              <w:pStyle w:val="TableText"/>
              <w:spacing w:before="0" w:after="0"/>
              <w:rPr>
                <w:del w:id="1991" w:author="Author"/>
              </w:rPr>
            </w:pPr>
            <w:del w:id="1992" w:author="Author">
              <w:r w:rsidRPr="00F458A0" w:rsidDel="00C5501A">
                <w:delText>Deferred Inquiries: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F0EFD" w14:textId="2472EC7E" w:rsidR="00A17716" w:rsidRPr="00F458A0" w:rsidDel="00C5501A" w:rsidRDefault="00A17716" w:rsidP="00C5501A">
            <w:pPr>
              <w:pStyle w:val="TableText"/>
              <w:spacing w:before="0" w:after="0"/>
              <w:rPr>
                <w:del w:id="19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EBB07" w14:textId="67E76F85" w:rsidR="00A17716" w:rsidRPr="00F458A0" w:rsidDel="00C5501A" w:rsidRDefault="00A17716" w:rsidP="00C5501A">
            <w:pPr>
              <w:pStyle w:val="TableText"/>
              <w:spacing w:before="0" w:after="0"/>
              <w:rPr>
                <w:del w:id="1994" w:author="Author"/>
              </w:rPr>
            </w:pPr>
            <w:del w:id="1995" w:author="Author">
              <w:r w:rsidRPr="00F458A0" w:rsidDel="00C5501A">
                <w:delText>R</w:delText>
              </w:r>
            </w:del>
          </w:p>
        </w:tc>
      </w:tr>
      <w:tr w:rsidR="00A17716" w:rsidRPr="00F458A0" w:rsidDel="00C5501A" w14:paraId="55E68CAB" w14:textId="16B97C98" w:rsidTr="00A17716">
        <w:trPr>
          <w:cantSplit/>
          <w:del w:id="199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EAAD73" w14:textId="174EB3F4" w:rsidR="00A17716" w:rsidRPr="00F458A0" w:rsidDel="00C5501A" w:rsidRDefault="00A17716" w:rsidP="00C5501A">
            <w:pPr>
              <w:pStyle w:val="TableText"/>
              <w:spacing w:before="0" w:after="0"/>
              <w:rPr>
                <w:del w:id="1997" w:author="Author"/>
              </w:rPr>
            </w:pPr>
            <w:del w:id="199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D0938" w14:textId="43B24506" w:rsidR="00A17716" w:rsidRPr="00F458A0" w:rsidDel="00C5501A" w:rsidRDefault="00A17716" w:rsidP="00C5501A">
            <w:pPr>
              <w:pStyle w:val="TableText"/>
              <w:spacing w:before="0" w:after="0"/>
              <w:rPr>
                <w:del w:id="1999" w:author="Author"/>
              </w:rPr>
            </w:pPr>
            <w:del w:id="2000" w:author="Author">
              <w:r w:rsidRPr="00F458A0" w:rsidDel="00C5501A">
                <w:delText>Insurance Companies w/o National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276728" w14:textId="290EC375" w:rsidR="00A17716" w:rsidRPr="00F458A0" w:rsidDel="00C5501A" w:rsidRDefault="00A17716" w:rsidP="00C5501A">
            <w:pPr>
              <w:pStyle w:val="TableText"/>
              <w:spacing w:before="0" w:after="0"/>
              <w:rPr>
                <w:del w:id="200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D641D" w14:textId="366D35E6" w:rsidR="00A17716" w:rsidRPr="00F458A0" w:rsidDel="00C5501A" w:rsidRDefault="00A17716" w:rsidP="00C5501A">
            <w:pPr>
              <w:pStyle w:val="TableText"/>
              <w:spacing w:before="0" w:after="0"/>
              <w:rPr>
                <w:del w:id="2002" w:author="Author"/>
              </w:rPr>
            </w:pPr>
            <w:del w:id="2003" w:author="Author">
              <w:r w:rsidRPr="00F458A0" w:rsidDel="00C5501A">
                <w:delText>R</w:delText>
              </w:r>
            </w:del>
          </w:p>
        </w:tc>
      </w:tr>
      <w:tr w:rsidR="00A17716" w:rsidRPr="00F458A0" w:rsidDel="00C5501A" w14:paraId="2542D019" w14:textId="08129ABD" w:rsidTr="00A17716">
        <w:trPr>
          <w:cantSplit/>
          <w:del w:id="20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F57B0" w14:textId="64ED83FF" w:rsidR="00A17716" w:rsidRPr="00F458A0" w:rsidDel="00C5501A" w:rsidRDefault="00A17716" w:rsidP="00C5501A">
            <w:pPr>
              <w:pStyle w:val="TableText"/>
              <w:spacing w:before="0" w:after="0"/>
              <w:rPr>
                <w:del w:id="2005" w:author="Author"/>
              </w:rPr>
            </w:pPr>
            <w:del w:id="200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C3AD10" w14:textId="06EDB0FF" w:rsidR="00A17716" w:rsidRPr="00F458A0" w:rsidDel="00C5501A" w:rsidRDefault="00A17716" w:rsidP="00C5501A">
            <w:pPr>
              <w:pStyle w:val="TableText"/>
              <w:spacing w:before="0" w:after="0"/>
              <w:rPr>
                <w:del w:id="2007" w:author="Author"/>
              </w:rPr>
            </w:pPr>
            <w:del w:id="2008" w:author="Author">
              <w:r w:rsidRPr="00F458A0" w:rsidDel="00C5501A">
                <w:delText>eIV Payers Disabled Locally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32C81" w14:textId="67ABD491" w:rsidR="00A17716" w:rsidRPr="00F458A0" w:rsidDel="00C5501A" w:rsidRDefault="00A17716" w:rsidP="00C5501A">
            <w:pPr>
              <w:pStyle w:val="TableText"/>
              <w:spacing w:before="0" w:after="0"/>
              <w:rPr>
                <w:del w:id="200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F4E12" w14:textId="4606A5C7" w:rsidR="00A17716" w:rsidRPr="00F458A0" w:rsidDel="00C5501A" w:rsidRDefault="00A17716" w:rsidP="00C5501A">
            <w:pPr>
              <w:pStyle w:val="TableText"/>
              <w:spacing w:before="0" w:after="0"/>
              <w:rPr>
                <w:del w:id="2010" w:author="Author"/>
              </w:rPr>
            </w:pPr>
            <w:del w:id="2011" w:author="Author">
              <w:r w:rsidRPr="00F458A0" w:rsidDel="00C5501A">
                <w:delText>R</w:delText>
              </w:r>
            </w:del>
          </w:p>
        </w:tc>
      </w:tr>
      <w:tr w:rsidR="00A17716" w:rsidRPr="00F458A0" w:rsidDel="00C5501A" w14:paraId="77FCFFA1" w14:textId="64500879" w:rsidTr="00A17716">
        <w:trPr>
          <w:cantSplit/>
          <w:del w:id="201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361478" w14:textId="4CC6F729" w:rsidR="00A17716" w:rsidRPr="00F458A0" w:rsidDel="00C5501A" w:rsidRDefault="00A17716" w:rsidP="00C5501A">
            <w:pPr>
              <w:pStyle w:val="TableText"/>
              <w:spacing w:before="0" w:after="0"/>
              <w:rPr>
                <w:del w:id="2013" w:author="Author"/>
              </w:rPr>
            </w:pPr>
            <w:del w:id="201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BFAB7" w14:textId="0804CA12" w:rsidR="00A17716" w:rsidRPr="00F458A0" w:rsidDel="00C5501A" w:rsidRDefault="00A17716" w:rsidP="00C5501A">
            <w:pPr>
              <w:pStyle w:val="TableText"/>
              <w:spacing w:before="0" w:after="0"/>
              <w:rPr>
                <w:del w:id="2015" w:author="Author"/>
              </w:rPr>
            </w:pPr>
            <w:del w:id="2016" w:author="Author">
              <w:r w:rsidRPr="00F458A0" w:rsidDel="00C5501A">
                <w:delText>Insurance Buffer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DFE05" w14:textId="3AC8D6C7" w:rsidR="00A17716" w:rsidRPr="00F458A0" w:rsidDel="00C5501A" w:rsidRDefault="00A17716" w:rsidP="00C5501A">
            <w:pPr>
              <w:pStyle w:val="TableText"/>
              <w:spacing w:before="0" w:after="0"/>
              <w:rPr>
                <w:del w:id="201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56E0DB" w14:textId="45E459A6" w:rsidR="00A17716" w:rsidRPr="00F458A0" w:rsidDel="00C5501A" w:rsidRDefault="00A17716" w:rsidP="00C5501A">
            <w:pPr>
              <w:pStyle w:val="TableText"/>
              <w:spacing w:before="0" w:after="0"/>
              <w:rPr>
                <w:del w:id="2018" w:author="Author"/>
              </w:rPr>
            </w:pPr>
            <w:del w:id="2019" w:author="Author">
              <w:r w:rsidRPr="00F458A0" w:rsidDel="00C5501A">
                <w:delText>R</w:delText>
              </w:r>
            </w:del>
          </w:p>
        </w:tc>
      </w:tr>
      <w:tr w:rsidR="00A17716" w:rsidRPr="00F458A0" w:rsidDel="00C5501A" w14:paraId="08E7B254" w14:textId="0B31E397" w:rsidTr="00A17716">
        <w:trPr>
          <w:cantSplit/>
          <w:del w:id="202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7CE08" w14:textId="6D61FB9F" w:rsidR="00A17716" w:rsidRPr="00F458A0" w:rsidDel="00C5501A" w:rsidRDefault="00A17716" w:rsidP="00C5501A">
            <w:pPr>
              <w:pStyle w:val="TableText"/>
              <w:spacing w:before="0" w:after="0"/>
              <w:rPr>
                <w:del w:id="2021" w:author="Author"/>
              </w:rPr>
            </w:pPr>
            <w:del w:id="202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7DD34" w14:textId="62FEF1A7" w:rsidR="00A17716" w:rsidRPr="00F458A0" w:rsidDel="00C5501A" w:rsidRDefault="00A17716" w:rsidP="00C5501A">
            <w:pPr>
              <w:pStyle w:val="TableText"/>
              <w:spacing w:before="0" w:after="0"/>
              <w:rPr>
                <w:del w:id="2023" w:author="Author"/>
              </w:rPr>
            </w:pPr>
            <w:del w:id="2024" w:author="Author">
              <w:r w:rsidRPr="00F458A0" w:rsidDel="00C5501A">
                <w:delText>User Action Required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DD4A2" w14:textId="69898D46" w:rsidR="00A17716" w:rsidRPr="00F458A0" w:rsidDel="00C5501A" w:rsidRDefault="00A17716" w:rsidP="00C5501A">
            <w:pPr>
              <w:pStyle w:val="TableText"/>
              <w:spacing w:before="0" w:after="0"/>
              <w:rPr>
                <w:del w:id="202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E2FBED" w14:textId="5CFDAF10" w:rsidR="00A17716" w:rsidRPr="00F458A0" w:rsidDel="00C5501A" w:rsidRDefault="00A17716" w:rsidP="00C5501A">
            <w:pPr>
              <w:pStyle w:val="TableText"/>
              <w:spacing w:before="0" w:after="0"/>
              <w:rPr>
                <w:del w:id="2026" w:author="Author"/>
              </w:rPr>
            </w:pPr>
            <w:del w:id="2027" w:author="Author">
              <w:r w:rsidRPr="00F458A0" w:rsidDel="00C5501A">
                <w:delText>R</w:delText>
              </w:r>
            </w:del>
          </w:p>
        </w:tc>
      </w:tr>
      <w:tr w:rsidR="00A17716" w:rsidRPr="00F458A0" w:rsidDel="00C5501A" w14:paraId="0EEFC83F" w14:textId="4FF7AE77" w:rsidTr="00A17716">
        <w:trPr>
          <w:cantSplit/>
          <w:del w:id="20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1047A" w14:textId="13F4C51D" w:rsidR="00A17716" w:rsidRPr="00F458A0" w:rsidDel="00C5501A" w:rsidRDefault="00A17716" w:rsidP="00C5501A">
            <w:pPr>
              <w:pStyle w:val="TableText"/>
              <w:spacing w:before="0" w:after="0"/>
              <w:rPr>
                <w:del w:id="2029" w:author="Author"/>
              </w:rPr>
            </w:pPr>
            <w:del w:id="203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058C7F" w14:textId="303AB849" w:rsidR="00A17716" w:rsidRPr="00F458A0" w:rsidDel="00C5501A" w:rsidRDefault="00A17716" w:rsidP="00C5501A">
            <w:pPr>
              <w:pStyle w:val="TableText"/>
              <w:spacing w:before="0" w:after="0"/>
              <w:rPr>
                <w:del w:id="2031" w:author="Author"/>
              </w:rPr>
            </w:pPr>
            <w:del w:id="2032" w:author="Author">
              <w:r w:rsidRPr="00F458A0" w:rsidDel="00C5501A">
                <w:delText># of * entries (User Verified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EBA540" w14:textId="57BC9EB0" w:rsidR="00A17716" w:rsidRPr="00F458A0" w:rsidDel="00C5501A" w:rsidRDefault="00A17716" w:rsidP="00C5501A">
            <w:pPr>
              <w:pStyle w:val="TableText"/>
              <w:spacing w:before="0" w:after="0"/>
              <w:rPr>
                <w:del w:id="203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F5C2C" w14:textId="7A209B6D" w:rsidR="00A17716" w:rsidRPr="00F458A0" w:rsidDel="00C5501A" w:rsidRDefault="00A17716" w:rsidP="00C5501A">
            <w:pPr>
              <w:pStyle w:val="TableText"/>
              <w:spacing w:before="0" w:after="0"/>
              <w:rPr>
                <w:del w:id="2034" w:author="Author"/>
              </w:rPr>
            </w:pPr>
            <w:del w:id="2035" w:author="Author">
              <w:r w:rsidRPr="00F458A0" w:rsidDel="00C5501A">
                <w:delText>R</w:delText>
              </w:r>
            </w:del>
          </w:p>
        </w:tc>
      </w:tr>
      <w:tr w:rsidR="00A17716" w:rsidRPr="00F458A0" w:rsidDel="00C5501A" w14:paraId="3DB2004A" w14:textId="2B137D73" w:rsidTr="00A17716">
        <w:trPr>
          <w:cantSplit/>
          <w:del w:id="203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1DE93" w14:textId="6BECED76" w:rsidR="00A17716" w:rsidRPr="00F458A0" w:rsidDel="00C5501A" w:rsidRDefault="00A17716" w:rsidP="00C5501A">
            <w:pPr>
              <w:pStyle w:val="TableText"/>
              <w:spacing w:before="0" w:after="0"/>
              <w:rPr>
                <w:del w:id="2037" w:author="Author"/>
              </w:rPr>
            </w:pPr>
            <w:del w:id="203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45E08" w14:textId="7B5EA6B9" w:rsidR="00A17716" w:rsidRPr="00F458A0" w:rsidDel="00C5501A" w:rsidRDefault="00A17716" w:rsidP="00C5501A">
            <w:pPr>
              <w:pStyle w:val="TableText"/>
              <w:spacing w:before="0" w:after="0"/>
              <w:rPr>
                <w:del w:id="2039" w:author="Author"/>
              </w:rPr>
            </w:pPr>
            <w:del w:id="2040" w:author="Author">
              <w:r w:rsidRPr="00F458A0" w:rsidDel="00C5501A">
                <w:delText># of + entries (Payer indicated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382E54" w14:textId="792F05E8" w:rsidR="00A17716" w:rsidRPr="00F458A0" w:rsidDel="00C5501A" w:rsidRDefault="00A17716" w:rsidP="00C5501A">
            <w:pPr>
              <w:pStyle w:val="TableText"/>
              <w:spacing w:before="0" w:after="0"/>
              <w:rPr>
                <w:del w:id="204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602B0" w14:textId="1C029B7B" w:rsidR="00A17716" w:rsidRPr="00F458A0" w:rsidDel="00C5501A" w:rsidRDefault="00A17716" w:rsidP="00C5501A">
            <w:pPr>
              <w:pStyle w:val="TableText"/>
              <w:spacing w:before="0" w:after="0"/>
              <w:rPr>
                <w:del w:id="2042" w:author="Author"/>
              </w:rPr>
            </w:pPr>
            <w:del w:id="2043" w:author="Author">
              <w:r w:rsidRPr="00F458A0" w:rsidDel="00C5501A">
                <w:delText>R</w:delText>
              </w:r>
            </w:del>
          </w:p>
        </w:tc>
      </w:tr>
      <w:tr w:rsidR="00A17716" w:rsidRPr="00F458A0" w:rsidDel="00C5501A" w14:paraId="1D186DC3" w14:textId="39D6B09E" w:rsidTr="00A17716">
        <w:trPr>
          <w:cantSplit/>
          <w:del w:id="20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1F55D" w14:textId="25C06E5C" w:rsidR="00A17716" w:rsidRPr="00F458A0" w:rsidDel="00C5501A" w:rsidRDefault="00A17716" w:rsidP="00C5501A">
            <w:pPr>
              <w:pStyle w:val="TableText"/>
              <w:spacing w:before="0" w:after="0"/>
              <w:rPr>
                <w:del w:id="2045" w:author="Author"/>
              </w:rPr>
            </w:pPr>
            <w:del w:id="204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EF2DC" w14:textId="62568122" w:rsidR="00A17716" w:rsidRPr="00F458A0" w:rsidDel="00C5501A" w:rsidRDefault="00A17716" w:rsidP="00C5501A">
            <w:pPr>
              <w:pStyle w:val="TableText"/>
              <w:spacing w:before="0" w:after="0"/>
              <w:rPr>
                <w:del w:id="2047" w:author="Author"/>
              </w:rPr>
            </w:pPr>
            <w:del w:id="2048" w:author="Author">
              <w:r w:rsidRPr="00F458A0" w:rsidDel="00C5501A">
                <w:delText># of $ entries (Escalated, 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7C858" w14:textId="2BA4DAA8" w:rsidR="00A17716" w:rsidRPr="00F458A0" w:rsidDel="00C5501A" w:rsidRDefault="00A17716" w:rsidP="00C5501A">
            <w:pPr>
              <w:pStyle w:val="TableText"/>
              <w:spacing w:before="0" w:after="0"/>
              <w:rPr>
                <w:del w:id="204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DE3C8" w14:textId="6E6528AF" w:rsidR="00A17716" w:rsidRPr="00F458A0" w:rsidDel="00C5501A" w:rsidRDefault="00A17716" w:rsidP="00C5501A">
            <w:pPr>
              <w:pStyle w:val="TableText"/>
              <w:spacing w:before="0" w:after="0"/>
              <w:rPr>
                <w:del w:id="2050" w:author="Author"/>
              </w:rPr>
            </w:pPr>
            <w:del w:id="2051" w:author="Author">
              <w:r w:rsidRPr="00F458A0" w:rsidDel="00C5501A">
                <w:delText>R</w:delText>
              </w:r>
            </w:del>
          </w:p>
        </w:tc>
      </w:tr>
      <w:tr w:rsidR="00A17716" w:rsidRPr="00F458A0" w:rsidDel="00C5501A" w14:paraId="3E1A99AA" w14:textId="0212272F" w:rsidTr="00A17716">
        <w:trPr>
          <w:cantSplit/>
          <w:del w:id="205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7A04A" w14:textId="7C427EBA" w:rsidR="00A17716" w:rsidRPr="00F458A0" w:rsidDel="00C5501A" w:rsidRDefault="00A17716" w:rsidP="00C5501A">
            <w:pPr>
              <w:pStyle w:val="TableText"/>
              <w:spacing w:before="0" w:after="0"/>
              <w:rPr>
                <w:del w:id="2053" w:author="Author"/>
              </w:rPr>
            </w:pPr>
            <w:del w:id="205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D178A" w14:textId="1E04A3E7" w:rsidR="00A17716" w:rsidRPr="00F458A0" w:rsidDel="00C5501A" w:rsidRDefault="00A17716" w:rsidP="00C5501A">
            <w:pPr>
              <w:pStyle w:val="TableText"/>
              <w:spacing w:before="0" w:after="0"/>
              <w:rPr>
                <w:del w:id="2055" w:author="Author"/>
              </w:rPr>
            </w:pPr>
            <w:del w:id="2056" w:author="Author">
              <w:r w:rsidRPr="00F458A0" w:rsidDel="00C5501A">
                <w:delText># of - entries (Payer indicated Inactive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CEF1D" w14:textId="331091FC" w:rsidR="00A17716" w:rsidRPr="00F458A0" w:rsidDel="00C5501A" w:rsidRDefault="00A17716" w:rsidP="00C5501A">
            <w:pPr>
              <w:pStyle w:val="TableText"/>
              <w:spacing w:before="0" w:after="0"/>
              <w:rPr>
                <w:del w:id="205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DE72F" w14:textId="1DBD4BD0" w:rsidR="00A17716" w:rsidRPr="00F458A0" w:rsidDel="00C5501A" w:rsidRDefault="00A17716" w:rsidP="00C5501A">
            <w:pPr>
              <w:pStyle w:val="TableText"/>
              <w:spacing w:before="0" w:after="0"/>
              <w:rPr>
                <w:del w:id="2058" w:author="Author"/>
              </w:rPr>
            </w:pPr>
            <w:del w:id="2059" w:author="Author">
              <w:r w:rsidRPr="00F458A0" w:rsidDel="00C5501A">
                <w:delText>R</w:delText>
              </w:r>
            </w:del>
          </w:p>
        </w:tc>
      </w:tr>
      <w:tr w:rsidR="00A17716" w:rsidRPr="00F458A0" w:rsidDel="00C5501A" w14:paraId="06B51061" w14:textId="35E04235" w:rsidTr="00A17716">
        <w:trPr>
          <w:cantSplit/>
          <w:del w:id="20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5F350" w14:textId="0D75E788" w:rsidR="00A17716" w:rsidRPr="00F458A0" w:rsidDel="00C5501A" w:rsidRDefault="00A17716" w:rsidP="00C5501A">
            <w:pPr>
              <w:pStyle w:val="TableText"/>
              <w:spacing w:before="0" w:after="0"/>
              <w:rPr>
                <w:del w:id="2061" w:author="Author"/>
              </w:rPr>
            </w:pPr>
            <w:del w:id="206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414C3" w14:textId="549BF189" w:rsidR="00A17716" w:rsidRPr="00F458A0" w:rsidDel="00C5501A" w:rsidRDefault="00A17716" w:rsidP="00C5501A">
            <w:pPr>
              <w:pStyle w:val="TableText"/>
              <w:spacing w:before="0" w:after="0"/>
              <w:rPr>
                <w:del w:id="2063" w:author="Author"/>
              </w:rPr>
            </w:pPr>
            <w:del w:id="2064" w:author="Author">
              <w:r w:rsidRPr="00F458A0" w:rsidDel="00C5501A">
                <w:delText># of # entries (Policy status undetermined)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2D485F" w14:textId="7D8DF63F" w:rsidR="00A17716" w:rsidRPr="00F458A0" w:rsidDel="00C5501A" w:rsidRDefault="00A17716" w:rsidP="00C5501A">
            <w:pPr>
              <w:pStyle w:val="TableText"/>
              <w:spacing w:before="0" w:after="0"/>
              <w:rPr>
                <w:del w:id="206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E1B96" w14:textId="4A2CDB27" w:rsidR="00A17716" w:rsidRPr="00F458A0" w:rsidDel="00C5501A" w:rsidRDefault="00A17716" w:rsidP="00C5501A">
            <w:pPr>
              <w:pStyle w:val="TableText"/>
              <w:spacing w:before="0" w:after="0"/>
              <w:rPr>
                <w:del w:id="2066" w:author="Author"/>
              </w:rPr>
            </w:pPr>
            <w:del w:id="2067" w:author="Author">
              <w:r w:rsidRPr="00F458A0" w:rsidDel="00C5501A">
                <w:delText>R</w:delText>
              </w:r>
            </w:del>
          </w:p>
        </w:tc>
      </w:tr>
      <w:tr w:rsidR="00A17716" w:rsidRPr="00F458A0" w:rsidDel="00C5501A" w14:paraId="091D18B8" w14:textId="13BC3441" w:rsidTr="00A17716">
        <w:trPr>
          <w:cantSplit/>
          <w:del w:id="20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211BB" w14:textId="7758B953" w:rsidR="00A17716" w:rsidRPr="00F458A0" w:rsidDel="00C5501A" w:rsidRDefault="00A17716" w:rsidP="00C5501A">
            <w:pPr>
              <w:pStyle w:val="TableText"/>
              <w:spacing w:before="0" w:after="0"/>
              <w:rPr>
                <w:del w:id="2069" w:author="Author"/>
              </w:rPr>
            </w:pPr>
            <w:del w:id="207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AF317C" w14:textId="21CAAFB2" w:rsidR="00A17716" w:rsidRPr="00F458A0" w:rsidDel="00C5501A" w:rsidRDefault="00A17716" w:rsidP="00C5501A">
            <w:pPr>
              <w:pStyle w:val="TableText"/>
              <w:spacing w:before="0" w:after="0"/>
              <w:rPr>
                <w:del w:id="2071" w:author="Author"/>
              </w:rPr>
            </w:pPr>
            <w:del w:id="2072" w:author="Author">
              <w:r w:rsidRPr="00F458A0" w:rsidDel="00C5501A">
                <w:delText># of ! entries (eIV needs user assistance for entry)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A5A4F" w14:textId="77C313F5" w:rsidR="00A17716" w:rsidRPr="00F458A0" w:rsidDel="00C5501A" w:rsidRDefault="00A17716" w:rsidP="00C5501A">
            <w:pPr>
              <w:pStyle w:val="TableText"/>
              <w:spacing w:before="0" w:after="0"/>
              <w:rPr>
                <w:del w:id="207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750A1" w14:textId="11E1851C" w:rsidR="00A17716" w:rsidRPr="00F458A0" w:rsidDel="00C5501A" w:rsidRDefault="00A17716" w:rsidP="00C5501A">
            <w:pPr>
              <w:pStyle w:val="TableText"/>
              <w:spacing w:before="0" w:after="0"/>
              <w:rPr>
                <w:del w:id="2074" w:author="Author"/>
              </w:rPr>
            </w:pPr>
            <w:del w:id="2075" w:author="Author">
              <w:r w:rsidRPr="00F458A0" w:rsidDel="00C5501A">
                <w:delText>R</w:delText>
              </w:r>
            </w:del>
          </w:p>
        </w:tc>
      </w:tr>
      <w:tr w:rsidR="00A17716" w:rsidRPr="00F458A0" w:rsidDel="00C5501A" w14:paraId="4D421A0C" w14:textId="18C817AE" w:rsidTr="00A17716">
        <w:trPr>
          <w:cantSplit/>
          <w:del w:id="20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9F16F" w14:textId="362D541E" w:rsidR="00A17716" w:rsidRPr="00F458A0" w:rsidDel="00C5501A" w:rsidRDefault="00A17716" w:rsidP="00C5501A">
            <w:pPr>
              <w:pStyle w:val="TableText"/>
              <w:spacing w:before="0" w:after="0"/>
              <w:rPr>
                <w:del w:id="2077" w:author="Author"/>
              </w:rPr>
            </w:pPr>
            <w:del w:id="2078"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FF7B4" w14:textId="0400C6B6" w:rsidR="00A17716" w:rsidRPr="00F458A0" w:rsidDel="00C5501A" w:rsidRDefault="00A17716" w:rsidP="00C5501A">
            <w:pPr>
              <w:pStyle w:val="TableText"/>
              <w:spacing w:before="0" w:after="0"/>
              <w:rPr>
                <w:del w:id="2079" w:author="Author"/>
              </w:rPr>
            </w:pPr>
            <w:del w:id="2080" w:author="Author">
              <w:r w:rsidRPr="00F458A0" w:rsidDel="00C5501A">
                <w:delText>Entries Awaiting Processing</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EA011" w14:textId="2CD3F65B" w:rsidR="00A17716" w:rsidRPr="00F458A0" w:rsidDel="00C5501A" w:rsidRDefault="00A17716" w:rsidP="00C5501A">
            <w:pPr>
              <w:pStyle w:val="TableText"/>
              <w:spacing w:before="0" w:after="0"/>
              <w:rPr>
                <w:del w:id="208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F6067" w14:textId="5A9ECA69" w:rsidR="00A17716" w:rsidRPr="00F458A0" w:rsidDel="00C5501A" w:rsidRDefault="00A17716" w:rsidP="00C5501A">
            <w:pPr>
              <w:pStyle w:val="TableText"/>
              <w:spacing w:before="0" w:after="0"/>
              <w:rPr>
                <w:del w:id="2082" w:author="Author"/>
              </w:rPr>
            </w:pPr>
            <w:del w:id="2083" w:author="Author">
              <w:r w:rsidRPr="00F458A0" w:rsidDel="00C5501A">
                <w:delText>R</w:delText>
              </w:r>
            </w:del>
          </w:p>
        </w:tc>
      </w:tr>
      <w:tr w:rsidR="00A17716" w:rsidRPr="00F458A0" w:rsidDel="00C5501A" w14:paraId="3A3D44C0" w14:textId="52DA26BA" w:rsidTr="00A17716">
        <w:trPr>
          <w:cantSplit/>
          <w:del w:id="20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EE14E6" w14:textId="4F413983" w:rsidR="00A17716" w:rsidRPr="00F458A0" w:rsidDel="00C5501A" w:rsidRDefault="00A17716" w:rsidP="00C5501A">
            <w:pPr>
              <w:pStyle w:val="TableText"/>
              <w:spacing w:before="0" w:after="0"/>
              <w:rPr>
                <w:del w:id="2085" w:author="Author"/>
              </w:rPr>
            </w:pPr>
            <w:del w:id="2086"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B3E3" w14:textId="1448457D" w:rsidR="00A17716" w:rsidRPr="00F458A0" w:rsidDel="00C5501A" w:rsidRDefault="00A17716" w:rsidP="00C5501A">
            <w:pPr>
              <w:pStyle w:val="TableText"/>
              <w:spacing w:before="0" w:after="0"/>
              <w:rPr>
                <w:del w:id="2087" w:author="Author"/>
              </w:rPr>
            </w:pPr>
            <w:del w:id="2088" w:author="Author">
              <w:r w:rsidRPr="00F458A0" w:rsidDel="00C5501A">
                <w:delText># of ? entries (IIV is waiting for a response)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600E2" w14:textId="339E794B" w:rsidR="00A17716" w:rsidRPr="00F458A0" w:rsidDel="00C5501A" w:rsidRDefault="00A17716" w:rsidP="00C5501A">
            <w:pPr>
              <w:pStyle w:val="TableText"/>
              <w:spacing w:before="0" w:after="0"/>
              <w:rPr>
                <w:del w:id="208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837F" w14:textId="61A00484" w:rsidR="00A17716" w:rsidRPr="00F458A0" w:rsidDel="00C5501A" w:rsidRDefault="00A17716" w:rsidP="00C5501A">
            <w:pPr>
              <w:pStyle w:val="TableText"/>
              <w:spacing w:before="0" w:after="0"/>
              <w:rPr>
                <w:del w:id="2090" w:author="Author"/>
              </w:rPr>
            </w:pPr>
            <w:del w:id="2091" w:author="Author">
              <w:r w:rsidRPr="00F458A0" w:rsidDel="00C5501A">
                <w:delText>R</w:delText>
              </w:r>
            </w:del>
          </w:p>
        </w:tc>
      </w:tr>
      <w:tr w:rsidR="00A17716" w:rsidRPr="00F458A0" w:rsidDel="00C5501A" w14:paraId="029C62D1" w14:textId="10298FC3" w:rsidTr="00A17716">
        <w:trPr>
          <w:cantSplit/>
          <w:del w:id="20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35AA2" w14:textId="78C5038C" w:rsidR="00A17716" w:rsidRPr="00F458A0" w:rsidDel="00C5501A" w:rsidRDefault="00A17716" w:rsidP="00C5501A">
            <w:pPr>
              <w:pStyle w:val="TableText"/>
              <w:spacing w:before="0" w:after="0"/>
              <w:rPr>
                <w:del w:id="2093" w:author="Author"/>
              </w:rPr>
            </w:pPr>
            <w:del w:id="2094"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8CD5F" w14:textId="39260E64" w:rsidR="00A17716" w:rsidRPr="00F458A0" w:rsidDel="00C5501A" w:rsidRDefault="00A17716" w:rsidP="00C5501A">
            <w:pPr>
              <w:pStyle w:val="TableText"/>
              <w:spacing w:before="0" w:after="0"/>
              <w:rPr>
                <w:del w:id="2095" w:author="Author"/>
              </w:rPr>
            </w:pPr>
            <w:del w:id="2096" w:author="Author">
              <w:r w:rsidRPr="00F458A0" w:rsidDel="00C5501A">
                <w:delText># of blank entries (yet to be processed or accepted)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2B8B27" w14:textId="0402E7FA" w:rsidR="00A17716" w:rsidRPr="00F458A0" w:rsidDel="00C5501A" w:rsidRDefault="00A17716" w:rsidP="00C5501A">
            <w:pPr>
              <w:pStyle w:val="TableText"/>
              <w:spacing w:before="0" w:after="0"/>
              <w:rPr>
                <w:del w:id="20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6489B" w14:textId="7E8A0688" w:rsidR="00A17716" w:rsidRPr="00F458A0" w:rsidDel="00C5501A" w:rsidRDefault="00A17716" w:rsidP="00C5501A">
            <w:pPr>
              <w:pStyle w:val="TableText"/>
              <w:spacing w:before="0" w:after="0"/>
              <w:rPr>
                <w:del w:id="2098" w:author="Author"/>
              </w:rPr>
            </w:pPr>
            <w:del w:id="2099" w:author="Author">
              <w:r w:rsidRPr="00F458A0" w:rsidDel="00C5501A">
                <w:delText>R</w:delText>
              </w:r>
            </w:del>
          </w:p>
        </w:tc>
      </w:tr>
      <w:tr w:rsidR="00A17716" w:rsidRPr="00F458A0" w:rsidDel="00C5501A" w14:paraId="388F647E" w14:textId="28C1D59C" w:rsidTr="00A17716">
        <w:trPr>
          <w:cantSplit/>
          <w:del w:id="21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8CBF" w14:textId="257CE529" w:rsidR="00A17716" w:rsidRPr="00F458A0" w:rsidDel="00C5501A" w:rsidRDefault="00A17716" w:rsidP="00C5501A">
            <w:pPr>
              <w:pStyle w:val="TableText"/>
              <w:spacing w:before="0" w:after="0"/>
              <w:rPr>
                <w:del w:id="2101" w:author="Author"/>
              </w:rPr>
            </w:pPr>
            <w:del w:id="2102"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F444C" w14:textId="43702E03" w:rsidR="00A17716" w:rsidRPr="00F458A0" w:rsidDel="00C5501A" w:rsidRDefault="00A17716" w:rsidP="00C5501A">
            <w:pPr>
              <w:pStyle w:val="TableText"/>
              <w:spacing w:before="0" w:after="0"/>
              <w:rPr>
                <w:del w:id="2103" w:author="Author"/>
              </w:rPr>
            </w:pPr>
            <w:del w:id="2104" w:author="Author">
              <w:r w:rsidRPr="00F458A0" w:rsidDel="00C5501A">
                <w:delText>New eIV Payers received during report date range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5BD7F8" w14:textId="41A1F3F2" w:rsidR="00A17716" w:rsidRPr="00F458A0" w:rsidDel="00C5501A" w:rsidRDefault="00A17716" w:rsidP="00C5501A">
            <w:pPr>
              <w:pStyle w:val="TableText"/>
              <w:spacing w:before="0" w:after="0"/>
              <w:rPr>
                <w:del w:id="21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9466C" w14:textId="7D184FFF" w:rsidR="00A17716" w:rsidRPr="00F458A0" w:rsidDel="00C5501A" w:rsidRDefault="00A17716" w:rsidP="00C5501A">
            <w:pPr>
              <w:pStyle w:val="TableText"/>
              <w:spacing w:before="0" w:after="0"/>
              <w:rPr>
                <w:del w:id="2106" w:author="Author"/>
              </w:rPr>
            </w:pPr>
            <w:del w:id="2107" w:author="Author">
              <w:r w:rsidRPr="00F458A0" w:rsidDel="00C5501A">
                <w:delText>R</w:delText>
              </w:r>
            </w:del>
          </w:p>
        </w:tc>
      </w:tr>
      <w:tr w:rsidR="00A17716" w:rsidRPr="00F458A0" w:rsidDel="00C5501A" w14:paraId="22BEBEB1" w14:textId="32839BAE" w:rsidTr="00A17716">
        <w:trPr>
          <w:cantSplit/>
          <w:del w:id="21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F05A5" w14:textId="2F2C91C6" w:rsidR="00A17716" w:rsidRPr="00F458A0" w:rsidDel="00C5501A" w:rsidRDefault="00A17716" w:rsidP="00C5501A">
            <w:pPr>
              <w:pStyle w:val="TableText"/>
              <w:spacing w:before="0" w:after="0"/>
              <w:rPr>
                <w:del w:id="2109" w:author="Author"/>
              </w:rPr>
            </w:pPr>
            <w:del w:id="2110"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87CE9" w14:textId="5BE11313" w:rsidR="00A17716" w:rsidRPr="00F458A0" w:rsidDel="00C5501A" w:rsidRDefault="00A17716" w:rsidP="00C5501A">
            <w:pPr>
              <w:pStyle w:val="TableText"/>
              <w:spacing w:before="0" w:after="0"/>
              <w:rPr>
                <w:del w:id="2111" w:author="Author"/>
              </w:rPr>
            </w:pPr>
            <w:del w:id="2112"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BCB4C2" w14:textId="64A597F1" w:rsidR="00A17716" w:rsidRPr="00F458A0" w:rsidDel="00C5501A" w:rsidRDefault="00A17716" w:rsidP="00C5501A">
            <w:pPr>
              <w:pStyle w:val="TableText"/>
              <w:spacing w:before="0" w:after="0"/>
              <w:rPr>
                <w:del w:id="2113" w:author="Author"/>
              </w:rPr>
            </w:pPr>
            <w:del w:id="211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F6692" w14:textId="3FC2E2CD" w:rsidR="00A17716" w:rsidRPr="00F458A0" w:rsidDel="00C5501A" w:rsidRDefault="00A17716" w:rsidP="00C5501A">
            <w:pPr>
              <w:pStyle w:val="TableText"/>
              <w:spacing w:before="0" w:after="0"/>
              <w:rPr>
                <w:del w:id="2115" w:author="Author"/>
              </w:rPr>
            </w:pPr>
            <w:del w:id="2116" w:author="Author">
              <w:r w:rsidRPr="00F458A0" w:rsidDel="00C5501A">
                <w:delText>R</w:delText>
              </w:r>
            </w:del>
          </w:p>
        </w:tc>
      </w:tr>
      <w:tr w:rsidR="00A17716" w:rsidRPr="00F458A0" w:rsidDel="00C5501A" w14:paraId="571B9E1A" w14:textId="67C59FBA" w:rsidTr="00A17716">
        <w:trPr>
          <w:cantSplit/>
          <w:del w:id="21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64301" w14:textId="7DF82771" w:rsidR="00A17716" w:rsidRPr="00F458A0" w:rsidDel="00C5501A" w:rsidRDefault="00A17716" w:rsidP="00C5501A">
            <w:pPr>
              <w:pStyle w:val="TableText"/>
              <w:spacing w:before="0" w:after="0"/>
              <w:rPr>
                <w:del w:id="2118" w:author="Author"/>
              </w:rPr>
            </w:pPr>
            <w:del w:id="2119"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652168" w14:textId="340E13F6" w:rsidR="00A17716" w:rsidRPr="00F458A0" w:rsidDel="00C5501A" w:rsidRDefault="00A17716" w:rsidP="00C5501A">
            <w:pPr>
              <w:pStyle w:val="TableText"/>
              <w:spacing w:before="0" w:after="0"/>
              <w:rPr>
                <w:del w:id="2120" w:author="Author"/>
              </w:rPr>
            </w:pPr>
            <w:del w:id="2121" w:author="Author">
              <w:r w:rsidRPr="00F458A0" w:rsidDel="00C5501A">
                <w:delText>Message Dt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F546A" w14:textId="1B208C3A" w:rsidR="00A17716" w:rsidRPr="00F458A0" w:rsidDel="00C5501A" w:rsidRDefault="00A17716" w:rsidP="00C5501A">
            <w:pPr>
              <w:pStyle w:val="TableText"/>
              <w:spacing w:before="0" w:after="0"/>
              <w:rPr>
                <w:del w:id="212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166B34" w14:textId="4AB047F7" w:rsidR="00A17716" w:rsidRPr="00F458A0" w:rsidDel="00C5501A" w:rsidRDefault="00A17716" w:rsidP="00C5501A">
            <w:pPr>
              <w:pStyle w:val="TableText"/>
              <w:spacing w:before="0" w:after="0"/>
              <w:rPr>
                <w:del w:id="2123" w:author="Author"/>
              </w:rPr>
            </w:pPr>
            <w:del w:id="2124" w:author="Author">
              <w:r w:rsidRPr="00F458A0" w:rsidDel="00C5501A">
                <w:delText>R</w:delText>
              </w:r>
            </w:del>
          </w:p>
        </w:tc>
      </w:tr>
      <w:tr w:rsidR="00A17716" w:rsidRPr="00F458A0" w:rsidDel="00C5501A" w14:paraId="47483C31" w14:textId="17608C48" w:rsidTr="00A17716">
        <w:trPr>
          <w:cantSplit/>
          <w:del w:id="21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4115" w14:textId="238D89F9" w:rsidR="00A17716" w:rsidRPr="00F458A0" w:rsidDel="00C5501A" w:rsidRDefault="00A17716" w:rsidP="00C5501A">
            <w:pPr>
              <w:pStyle w:val="TableText"/>
              <w:spacing w:before="0" w:after="0"/>
              <w:rPr>
                <w:del w:id="2126" w:author="Author"/>
              </w:rPr>
            </w:pPr>
            <w:del w:id="2127" w:author="Author">
              <w:r w:rsidRPr="00F458A0" w:rsidDel="00C5501A">
                <w:delText>eIV Statistical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6A337" w14:textId="0BE49E87" w:rsidR="00A17716" w:rsidRPr="00F458A0" w:rsidDel="00C5501A" w:rsidRDefault="00A17716" w:rsidP="00C5501A">
            <w:pPr>
              <w:pStyle w:val="TableText"/>
              <w:spacing w:before="0" w:after="0"/>
              <w:rPr>
                <w:del w:id="2128" w:author="Author"/>
              </w:rPr>
            </w:pPr>
            <w:del w:id="2129" w:author="Author">
              <w:r w:rsidRPr="00F458A0" w:rsidDel="00C5501A">
                <w:delText>Set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02DA0" w14:textId="5CA2665A" w:rsidR="00A17716" w:rsidRPr="00F458A0" w:rsidDel="00C5501A" w:rsidRDefault="00A17716" w:rsidP="00C5501A">
            <w:pPr>
              <w:pStyle w:val="TableText"/>
              <w:spacing w:before="0" w:after="0"/>
              <w:rPr>
                <w:del w:id="213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D33941" w14:textId="5D3D6535" w:rsidR="00A17716" w:rsidRPr="00F458A0" w:rsidDel="00C5501A" w:rsidRDefault="00A17716" w:rsidP="00C5501A">
            <w:pPr>
              <w:pStyle w:val="TableText"/>
              <w:spacing w:before="0" w:after="0"/>
              <w:rPr>
                <w:del w:id="2131" w:author="Author"/>
              </w:rPr>
            </w:pPr>
            <w:del w:id="2132" w:author="Author">
              <w:r w:rsidRPr="00F458A0" w:rsidDel="00C5501A">
                <w:delText>R</w:delText>
              </w:r>
            </w:del>
          </w:p>
        </w:tc>
      </w:tr>
    </w:tbl>
    <w:p w14:paraId="5E3D5DDD" w14:textId="6DF25A74" w:rsidR="00A17716" w:rsidRPr="00F458A0" w:rsidDel="00C5501A" w:rsidRDefault="00A17716" w:rsidP="00C5501A">
      <w:pPr>
        <w:pStyle w:val="StepIntro"/>
        <w:spacing w:before="0"/>
        <w:rPr>
          <w:del w:id="2133" w:author="Author"/>
        </w:rPr>
      </w:pPr>
      <w:del w:id="2134" w:author="Author">
        <w:r w:rsidRPr="00F458A0" w:rsidDel="00C5501A">
          <w:delText>eIV Payer Link Report</w:delText>
        </w:r>
      </w:del>
    </w:p>
    <w:p w14:paraId="7346D654" w14:textId="51D17881" w:rsidR="00A17716" w:rsidRPr="00F458A0" w:rsidDel="00C5501A" w:rsidRDefault="00A17716" w:rsidP="00C5501A">
      <w:pPr>
        <w:pStyle w:val="NormalWeb"/>
        <w:spacing w:before="0" w:after="0"/>
        <w:rPr>
          <w:del w:id="2135" w:author="Author"/>
          <w:rFonts w:eastAsiaTheme="minorEastAsia"/>
        </w:rPr>
      </w:pPr>
      <w:del w:id="2136" w:author="Author">
        <w:r w:rsidRPr="00F458A0" w:rsidDel="00C5501A">
          <w:delText>This report provides information based on the relationship that the users set up in VistA between the insurance companies and the payers. This report can assist with finding insurance companies that are linked to the wrong payer (</w:delText>
        </w:r>
        <w:r w:rsidRPr="00F458A0" w:rsidDel="00C5501A">
          <w:fldChar w:fldCharType="begin"/>
        </w:r>
        <w:r w:rsidRPr="00F458A0" w:rsidDel="00C5501A">
          <w:delInstrText xml:space="preserve"> REF _Ref474455999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Also, the report can assist with identifying unlinked insurance companies or payers (</w:delText>
        </w:r>
        <w:r w:rsidRPr="00F458A0" w:rsidDel="00C5501A">
          <w:fldChar w:fldCharType="begin"/>
        </w:r>
        <w:r w:rsidRPr="00F458A0" w:rsidDel="00C5501A">
          <w:delInstrText xml:space="preserve"> REF _Ref474456037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Additionally, this report will indicate the payer locally active status.</w:delText>
        </w:r>
      </w:del>
    </w:p>
    <w:p w14:paraId="7F994CB2" w14:textId="73762A41" w:rsidR="00A17716" w:rsidRPr="00A236D6" w:rsidDel="00C5501A" w:rsidRDefault="00A17716" w:rsidP="00C5501A">
      <w:pPr>
        <w:pStyle w:val="Caption"/>
        <w:spacing w:before="0" w:after="0"/>
        <w:rPr>
          <w:del w:id="2137" w:author="Author"/>
          <w:rFonts w:ascii="Arial" w:hAnsi="Arial" w:cs="Arial"/>
        </w:rPr>
      </w:pPr>
      <w:del w:id="2138"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26</w:delText>
        </w:r>
        <w:r w:rsidRPr="00A236D6" w:rsidDel="00C5501A">
          <w:rPr>
            <w:rFonts w:ascii="Arial" w:hAnsi="Arial" w:cs="Arial"/>
            <w:noProof/>
          </w:rPr>
          <w:fldChar w:fldCharType="end"/>
        </w:r>
        <w:r w:rsidRPr="00A236D6" w:rsidDel="00C5501A">
          <w:rPr>
            <w:rFonts w:ascii="Arial" w:hAnsi="Arial" w:cs="Arial"/>
          </w:rPr>
          <w:delText>: Locate Incorrect Payer Linked to Wrong Insurer</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11"/>
        <w:gridCol w:w="4143"/>
        <w:gridCol w:w="1740"/>
        <w:gridCol w:w="1350"/>
      </w:tblGrid>
      <w:tr w:rsidR="00A17716" w:rsidRPr="00F458A0" w:rsidDel="00C5501A" w14:paraId="262A9C4E" w14:textId="479B0D69" w:rsidTr="00A17716">
        <w:trPr>
          <w:cantSplit/>
          <w:tblHeader/>
          <w:del w:id="2139"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20565B" w14:textId="173FFE2C" w:rsidR="00A17716" w:rsidRPr="00F458A0" w:rsidDel="00C5501A" w:rsidRDefault="00A17716" w:rsidP="00C5501A">
            <w:pPr>
              <w:pStyle w:val="TableHeading"/>
              <w:spacing w:before="0" w:after="0"/>
              <w:rPr>
                <w:del w:id="2140" w:author="Author"/>
              </w:rPr>
            </w:pPr>
            <w:del w:id="2141"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9DA71D" w14:textId="0D068985" w:rsidR="00A17716" w:rsidRPr="00F458A0" w:rsidDel="00C5501A" w:rsidRDefault="00A17716" w:rsidP="00C5501A">
            <w:pPr>
              <w:pStyle w:val="TableHeading"/>
              <w:spacing w:before="0" w:after="0"/>
              <w:rPr>
                <w:del w:id="2142" w:author="Author"/>
              </w:rPr>
            </w:pPr>
            <w:del w:id="2143"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120FD5F" w14:textId="4ED67B3F" w:rsidR="00A17716" w:rsidRPr="00F458A0" w:rsidDel="00C5501A" w:rsidRDefault="00A17716" w:rsidP="00C5501A">
            <w:pPr>
              <w:pStyle w:val="TableHeading"/>
              <w:spacing w:before="0" w:after="0"/>
              <w:rPr>
                <w:del w:id="2144" w:author="Author"/>
              </w:rPr>
            </w:pPr>
            <w:del w:id="2145"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9A4E679" w14:textId="1543081D" w:rsidR="00A17716" w:rsidRPr="00F458A0" w:rsidDel="00C5501A" w:rsidRDefault="00A17716" w:rsidP="00C5501A">
            <w:pPr>
              <w:pStyle w:val="TableHeading"/>
              <w:spacing w:before="0" w:after="0"/>
              <w:rPr>
                <w:del w:id="2146" w:author="Author"/>
              </w:rPr>
            </w:pPr>
            <w:del w:id="2147" w:author="Author">
              <w:r w:rsidRPr="00F458A0" w:rsidDel="00C5501A">
                <w:delText>Read/Write</w:delText>
              </w:r>
            </w:del>
          </w:p>
        </w:tc>
      </w:tr>
      <w:tr w:rsidR="00A17716" w:rsidRPr="00F458A0" w:rsidDel="00C5501A" w14:paraId="3F41E4C1" w14:textId="6F76A936" w:rsidTr="00A17716">
        <w:trPr>
          <w:cantSplit/>
          <w:del w:id="21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BB28D6" w14:textId="225E5CEC" w:rsidR="00A17716" w:rsidRPr="00F458A0" w:rsidDel="00C5501A" w:rsidRDefault="00A17716" w:rsidP="00C5501A">
            <w:pPr>
              <w:pStyle w:val="TableText"/>
              <w:spacing w:before="0" w:after="0"/>
              <w:rPr>
                <w:del w:id="2149" w:author="Author"/>
              </w:rPr>
            </w:pPr>
            <w:del w:id="2150"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A850A" w14:textId="191F932B" w:rsidR="00A17716" w:rsidRPr="00F458A0" w:rsidDel="00C5501A" w:rsidRDefault="00A17716" w:rsidP="00C5501A">
            <w:pPr>
              <w:pStyle w:val="TableText"/>
              <w:spacing w:before="0" w:after="0"/>
              <w:rPr>
                <w:del w:id="2151" w:author="Author"/>
              </w:rPr>
            </w:pPr>
            <w:del w:id="2152" w:author="Author">
              <w:r w:rsidRPr="00F458A0" w:rsidDel="00C5501A">
                <w:delText>Payer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6EAEAC" w14:textId="6B5D8C65" w:rsidR="00A17716" w:rsidRPr="00F458A0" w:rsidDel="00C5501A" w:rsidRDefault="00A17716" w:rsidP="00C5501A">
            <w:pPr>
              <w:pStyle w:val="TableText"/>
              <w:spacing w:before="0" w:after="0"/>
              <w:rPr>
                <w:del w:id="2153" w:author="Author"/>
              </w:rPr>
            </w:pPr>
            <w:del w:id="215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FAE64" w14:textId="7EDFEC3C" w:rsidR="00A17716" w:rsidRPr="00F458A0" w:rsidDel="00C5501A" w:rsidRDefault="00A17716" w:rsidP="00C5501A">
            <w:pPr>
              <w:pStyle w:val="TableText"/>
              <w:spacing w:before="0" w:after="0"/>
              <w:rPr>
                <w:del w:id="2155" w:author="Author"/>
              </w:rPr>
            </w:pPr>
            <w:del w:id="2156" w:author="Author">
              <w:r w:rsidRPr="00F458A0" w:rsidDel="00C5501A">
                <w:delText>R</w:delText>
              </w:r>
            </w:del>
          </w:p>
        </w:tc>
      </w:tr>
      <w:tr w:rsidR="00A17716" w:rsidRPr="00F458A0" w:rsidDel="00C5501A" w14:paraId="5C8D5419" w14:textId="446A29EC" w:rsidTr="00A17716">
        <w:trPr>
          <w:cantSplit/>
          <w:del w:id="21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1A351" w14:textId="49C4CF50" w:rsidR="00A17716" w:rsidRPr="00F458A0" w:rsidDel="00C5501A" w:rsidRDefault="00A17716" w:rsidP="00C5501A">
            <w:pPr>
              <w:pStyle w:val="TableText"/>
              <w:spacing w:before="0" w:after="0"/>
              <w:rPr>
                <w:del w:id="2158" w:author="Author"/>
              </w:rPr>
            </w:pPr>
            <w:del w:id="2159"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34726" w14:textId="1E51F9F2" w:rsidR="00A17716" w:rsidRPr="00F458A0" w:rsidDel="00C5501A" w:rsidRDefault="00A17716" w:rsidP="00C5501A">
            <w:pPr>
              <w:pStyle w:val="TableText"/>
              <w:spacing w:before="0" w:after="0"/>
              <w:rPr>
                <w:del w:id="2160" w:author="Author"/>
              </w:rPr>
            </w:pPr>
            <w:del w:id="2161" w:author="Author">
              <w:r w:rsidRPr="00F458A0" w:rsidDel="00C5501A">
                <w:delText>National Payer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D45C8" w14:textId="49EE7023" w:rsidR="00A17716" w:rsidRPr="00F458A0" w:rsidDel="00C5501A" w:rsidRDefault="00A17716" w:rsidP="00C5501A">
            <w:pPr>
              <w:pStyle w:val="TableText"/>
              <w:spacing w:before="0" w:after="0"/>
              <w:rPr>
                <w:del w:id="2162" w:author="Author"/>
              </w:rPr>
            </w:pPr>
            <w:del w:id="216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B06B6" w14:textId="5B50C388" w:rsidR="00A17716" w:rsidRPr="00F458A0" w:rsidDel="00C5501A" w:rsidRDefault="00A17716" w:rsidP="00C5501A">
            <w:pPr>
              <w:pStyle w:val="TableText"/>
              <w:spacing w:before="0" w:after="0"/>
              <w:rPr>
                <w:del w:id="2164" w:author="Author"/>
              </w:rPr>
            </w:pPr>
            <w:del w:id="2165" w:author="Author">
              <w:r w:rsidRPr="00F458A0" w:rsidDel="00C5501A">
                <w:delText>R</w:delText>
              </w:r>
            </w:del>
          </w:p>
        </w:tc>
      </w:tr>
      <w:tr w:rsidR="00A17716" w:rsidRPr="00F458A0" w:rsidDel="00C5501A" w14:paraId="33B47B26" w14:textId="5D01B3C3" w:rsidTr="00A17716">
        <w:trPr>
          <w:cantSplit/>
          <w:del w:id="21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03712" w14:textId="37D723B1" w:rsidR="00A17716" w:rsidRPr="00F458A0" w:rsidDel="00C5501A" w:rsidRDefault="00A17716" w:rsidP="00C5501A">
            <w:pPr>
              <w:pStyle w:val="TableText"/>
              <w:spacing w:before="0" w:after="0"/>
              <w:rPr>
                <w:del w:id="2167" w:author="Author"/>
              </w:rPr>
            </w:pPr>
            <w:del w:id="2168"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D8E46" w14:textId="538118CA" w:rsidR="00A17716" w:rsidRPr="00F458A0" w:rsidDel="00C5501A" w:rsidRDefault="00A17716" w:rsidP="00C5501A">
            <w:pPr>
              <w:pStyle w:val="TableText"/>
              <w:spacing w:before="0" w:after="0"/>
              <w:rPr>
                <w:del w:id="2169" w:author="Author"/>
              </w:rPr>
            </w:pPr>
            <w:del w:id="2170" w:author="Author">
              <w:r w:rsidRPr="00F458A0" w:rsidDel="00C5501A">
                <w:delText># Linked Ins. Co</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7DA03" w14:textId="1AA0CEE8" w:rsidR="00A17716" w:rsidRPr="00F458A0" w:rsidDel="00C5501A" w:rsidRDefault="00A17716" w:rsidP="00C5501A">
            <w:pPr>
              <w:pStyle w:val="TableText"/>
              <w:spacing w:before="0" w:after="0"/>
              <w:rPr>
                <w:del w:id="217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82F9" w14:textId="262E65BC" w:rsidR="00A17716" w:rsidRPr="00F458A0" w:rsidDel="00C5501A" w:rsidRDefault="00A17716" w:rsidP="00C5501A">
            <w:pPr>
              <w:pStyle w:val="TableText"/>
              <w:spacing w:before="0" w:after="0"/>
              <w:rPr>
                <w:del w:id="2172" w:author="Author"/>
              </w:rPr>
            </w:pPr>
            <w:del w:id="2173" w:author="Author">
              <w:r w:rsidRPr="00F458A0" w:rsidDel="00C5501A">
                <w:delText>R</w:delText>
              </w:r>
            </w:del>
          </w:p>
        </w:tc>
      </w:tr>
      <w:tr w:rsidR="00A17716" w:rsidRPr="00F458A0" w:rsidDel="00C5501A" w14:paraId="6E8255D3" w14:textId="5D4071C4" w:rsidTr="00A17716">
        <w:trPr>
          <w:cantSplit/>
          <w:del w:id="21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E541D7" w14:textId="255A3135" w:rsidR="00A17716" w:rsidRPr="00F458A0" w:rsidDel="00C5501A" w:rsidRDefault="00A17716" w:rsidP="00C5501A">
            <w:pPr>
              <w:pStyle w:val="TableText"/>
              <w:spacing w:before="0" w:after="0"/>
              <w:rPr>
                <w:del w:id="2175" w:author="Author"/>
              </w:rPr>
            </w:pPr>
            <w:del w:id="2176"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B9133" w14:textId="101E9147" w:rsidR="00A17716" w:rsidRPr="00F458A0" w:rsidDel="00C5501A" w:rsidRDefault="00A17716" w:rsidP="00C5501A">
            <w:pPr>
              <w:pStyle w:val="TableText"/>
              <w:spacing w:before="0" w:after="0"/>
              <w:rPr>
                <w:del w:id="2177" w:author="Author"/>
              </w:rPr>
            </w:pPr>
            <w:del w:id="2178" w:author="Author">
              <w:r w:rsidRPr="00F458A0" w:rsidDel="00C5501A">
                <w:delText>Nationally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E1EED" w14:textId="7FB80E28" w:rsidR="00A17716" w:rsidRPr="00F458A0" w:rsidDel="00C5501A" w:rsidRDefault="00A17716" w:rsidP="00C5501A">
            <w:pPr>
              <w:pStyle w:val="TableText"/>
              <w:spacing w:before="0" w:after="0"/>
              <w:rPr>
                <w:del w:id="217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55C4A" w14:textId="53040BAB" w:rsidR="00A17716" w:rsidRPr="00F458A0" w:rsidDel="00C5501A" w:rsidRDefault="00A17716" w:rsidP="00C5501A">
            <w:pPr>
              <w:pStyle w:val="TableText"/>
              <w:spacing w:before="0" w:after="0"/>
              <w:rPr>
                <w:del w:id="2180" w:author="Author"/>
              </w:rPr>
            </w:pPr>
            <w:del w:id="2181" w:author="Author">
              <w:r w:rsidRPr="00F458A0" w:rsidDel="00C5501A">
                <w:delText>R</w:delText>
              </w:r>
            </w:del>
          </w:p>
        </w:tc>
      </w:tr>
      <w:tr w:rsidR="00A17716" w:rsidRPr="00F458A0" w:rsidDel="00C5501A" w14:paraId="68BA544A" w14:textId="11BB81BB" w:rsidTr="00A17716">
        <w:trPr>
          <w:cantSplit/>
          <w:del w:id="218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382C8" w14:textId="0C595375" w:rsidR="00A17716" w:rsidRPr="00F458A0" w:rsidDel="00C5501A" w:rsidRDefault="00A17716" w:rsidP="00C5501A">
            <w:pPr>
              <w:pStyle w:val="TableText"/>
              <w:spacing w:before="0" w:after="0"/>
              <w:rPr>
                <w:del w:id="2183" w:author="Author"/>
              </w:rPr>
            </w:pPr>
            <w:del w:id="2184"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5CE157" w14:textId="59E36E84" w:rsidR="00A17716" w:rsidRPr="00F458A0" w:rsidDel="00C5501A" w:rsidRDefault="00A17716" w:rsidP="00C5501A">
            <w:pPr>
              <w:pStyle w:val="TableText"/>
              <w:spacing w:before="0" w:after="0"/>
              <w:rPr>
                <w:del w:id="2185" w:author="Author"/>
              </w:rPr>
            </w:pPr>
            <w:del w:id="2186" w:author="Author">
              <w:r w:rsidRPr="00F458A0" w:rsidDel="00C5501A">
                <w:delText>Locally 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D804D" w14:textId="0513B4F1" w:rsidR="00A17716" w:rsidRPr="00F458A0" w:rsidDel="00C5501A" w:rsidRDefault="00A17716" w:rsidP="00C5501A">
            <w:pPr>
              <w:pStyle w:val="TableText"/>
              <w:spacing w:before="0" w:after="0"/>
              <w:rPr>
                <w:del w:id="218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FDE92" w14:textId="6011461C" w:rsidR="00A17716" w:rsidRPr="00F458A0" w:rsidDel="00C5501A" w:rsidRDefault="00A17716" w:rsidP="00C5501A">
            <w:pPr>
              <w:pStyle w:val="TableText"/>
              <w:spacing w:before="0" w:after="0"/>
              <w:rPr>
                <w:del w:id="2188" w:author="Author"/>
              </w:rPr>
            </w:pPr>
            <w:del w:id="2189" w:author="Author">
              <w:r w:rsidRPr="00F458A0" w:rsidDel="00C5501A">
                <w:delText>R</w:delText>
              </w:r>
            </w:del>
          </w:p>
        </w:tc>
      </w:tr>
      <w:tr w:rsidR="00A17716" w:rsidRPr="00F458A0" w:rsidDel="00C5501A" w14:paraId="27DEF906" w14:textId="47B50925" w:rsidTr="00A17716">
        <w:trPr>
          <w:cantSplit/>
          <w:del w:id="219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07F23" w14:textId="616CA970" w:rsidR="00A17716" w:rsidRPr="00F458A0" w:rsidDel="00C5501A" w:rsidRDefault="00A17716" w:rsidP="00C5501A">
            <w:pPr>
              <w:pStyle w:val="TableText"/>
              <w:spacing w:before="0" w:after="0"/>
              <w:rPr>
                <w:del w:id="2191" w:author="Author"/>
              </w:rPr>
            </w:pPr>
            <w:del w:id="2192"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3CE6" w14:textId="20AD2AF8" w:rsidR="00A17716" w:rsidRPr="00F458A0" w:rsidDel="00C5501A" w:rsidRDefault="00A17716" w:rsidP="00C5501A">
            <w:pPr>
              <w:pStyle w:val="TableText"/>
              <w:spacing w:before="0" w:after="0"/>
              <w:rPr>
                <w:del w:id="2193" w:author="Author"/>
              </w:rPr>
            </w:pPr>
            <w:del w:id="2194" w:author="Author">
              <w:r w:rsidRPr="00F458A0" w:rsidDel="00C5501A">
                <w:delText>FSC trusted?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F45EE" w14:textId="2E563A8C" w:rsidR="00A17716" w:rsidRPr="00F458A0" w:rsidDel="00C5501A" w:rsidRDefault="00A17716" w:rsidP="00C5501A">
            <w:pPr>
              <w:pStyle w:val="TableText"/>
              <w:spacing w:before="0" w:after="0"/>
              <w:rPr>
                <w:del w:id="219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A9765" w14:textId="3D10C727" w:rsidR="00A17716" w:rsidRPr="00F458A0" w:rsidDel="00C5501A" w:rsidRDefault="00A17716" w:rsidP="00C5501A">
            <w:pPr>
              <w:pStyle w:val="TableText"/>
              <w:spacing w:before="0" w:after="0"/>
              <w:rPr>
                <w:del w:id="2196" w:author="Author"/>
              </w:rPr>
            </w:pPr>
            <w:del w:id="2197" w:author="Author">
              <w:r w:rsidRPr="00F458A0" w:rsidDel="00C5501A">
                <w:delText>R</w:delText>
              </w:r>
            </w:del>
          </w:p>
        </w:tc>
      </w:tr>
      <w:tr w:rsidR="00A17716" w:rsidRPr="00F458A0" w:rsidDel="00C5501A" w14:paraId="5DF0313D" w14:textId="73C9FEB2" w:rsidTr="00A17716">
        <w:trPr>
          <w:cantSplit/>
          <w:del w:id="21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445" w14:textId="072CB274" w:rsidR="00A17716" w:rsidRPr="00F458A0" w:rsidDel="00C5501A" w:rsidRDefault="00A17716" w:rsidP="00C5501A">
            <w:pPr>
              <w:pStyle w:val="TableText"/>
              <w:spacing w:before="0" w:after="0"/>
              <w:rPr>
                <w:del w:id="2199" w:author="Author"/>
              </w:rPr>
            </w:pPr>
            <w:del w:id="2200"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613C8" w14:textId="58C6AFBB" w:rsidR="00A17716" w:rsidRPr="00F458A0" w:rsidDel="00C5501A" w:rsidRDefault="00A17716" w:rsidP="00C5501A">
            <w:pPr>
              <w:pStyle w:val="TableText"/>
              <w:spacing w:before="0" w:after="0"/>
              <w:rPr>
                <w:del w:id="2201" w:author="Author"/>
              </w:rPr>
            </w:pPr>
            <w:del w:id="2202" w:author="Author">
              <w:r w:rsidRPr="00F458A0" w:rsidDel="00C5501A">
                <w:delText>Prof.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BBE4" w14:textId="59507D7C" w:rsidR="00A17716" w:rsidRPr="00F458A0" w:rsidDel="00C5501A" w:rsidRDefault="00A17716" w:rsidP="00C5501A">
            <w:pPr>
              <w:pStyle w:val="TableText"/>
              <w:spacing w:before="0" w:after="0"/>
              <w:rPr>
                <w:del w:id="2203" w:author="Author"/>
              </w:rPr>
            </w:pPr>
            <w:del w:id="220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20AAB" w14:textId="7FEAF51B" w:rsidR="00A17716" w:rsidRPr="00F458A0" w:rsidDel="00C5501A" w:rsidRDefault="00A17716" w:rsidP="00C5501A">
            <w:pPr>
              <w:pStyle w:val="TableText"/>
              <w:spacing w:before="0" w:after="0"/>
              <w:rPr>
                <w:del w:id="2205" w:author="Author"/>
              </w:rPr>
            </w:pPr>
            <w:del w:id="2206" w:author="Author">
              <w:r w:rsidRPr="00F458A0" w:rsidDel="00C5501A">
                <w:delText>R</w:delText>
              </w:r>
            </w:del>
          </w:p>
        </w:tc>
      </w:tr>
      <w:tr w:rsidR="00A17716" w:rsidRPr="00F458A0" w:rsidDel="00C5501A" w14:paraId="71D4B940" w14:textId="0B0299DC" w:rsidTr="00A17716">
        <w:trPr>
          <w:cantSplit/>
          <w:del w:id="22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DD94F" w14:textId="273CF677" w:rsidR="00A17716" w:rsidRPr="00F458A0" w:rsidDel="00C5501A" w:rsidRDefault="00A17716" w:rsidP="00C5501A">
            <w:pPr>
              <w:pStyle w:val="TableText"/>
              <w:spacing w:before="0" w:after="0"/>
              <w:rPr>
                <w:del w:id="2208" w:author="Author"/>
              </w:rPr>
            </w:pPr>
            <w:del w:id="2209"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697F8" w14:textId="68C7FA2F" w:rsidR="00A17716" w:rsidRPr="00F458A0" w:rsidDel="00C5501A" w:rsidRDefault="00A17716" w:rsidP="00C5501A">
            <w:pPr>
              <w:pStyle w:val="TableText"/>
              <w:spacing w:before="0" w:after="0"/>
              <w:rPr>
                <w:del w:id="2210" w:author="Author"/>
              </w:rPr>
            </w:pPr>
            <w:del w:id="2211" w:author="Author">
              <w:r w:rsidRPr="00F458A0" w:rsidDel="00C5501A">
                <w:delText>Inst. EDI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0F0FD" w14:textId="5AD5DDCD" w:rsidR="00A17716" w:rsidRPr="00F458A0" w:rsidDel="00C5501A" w:rsidRDefault="00A17716" w:rsidP="00C5501A">
            <w:pPr>
              <w:pStyle w:val="TableText"/>
              <w:spacing w:before="0" w:after="0"/>
              <w:rPr>
                <w:del w:id="2212" w:author="Author"/>
              </w:rPr>
            </w:pPr>
            <w:del w:id="2213"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A0954" w14:textId="59AADD8F" w:rsidR="00A17716" w:rsidRPr="00F458A0" w:rsidDel="00C5501A" w:rsidRDefault="00A17716" w:rsidP="00C5501A">
            <w:pPr>
              <w:pStyle w:val="TableText"/>
              <w:spacing w:before="0" w:after="0"/>
              <w:rPr>
                <w:del w:id="2214" w:author="Author"/>
              </w:rPr>
            </w:pPr>
            <w:del w:id="2215" w:author="Author">
              <w:r w:rsidRPr="00F458A0" w:rsidDel="00C5501A">
                <w:delText>R</w:delText>
              </w:r>
            </w:del>
          </w:p>
        </w:tc>
      </w:tr>
      <w:tr w:rsidR="00A17716" w:rsidRPr="00F458A0" w:rsidDel="00C5501A" w14:paraId="0EAEE5CB" w14:textId="3941AB6B" w:rsidTr="00A17716">
        <w:trPr>
          <w:cantSplit/>
          <w:del w:id="22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3AF02" w14:textId="7DD53767" w:rsidR="00A17716" w:rsidRPr="00F458A0" w:rsidDel="00C5501A" w:rsidRDefault="00A17716" w:rsidP="00C5501A">
            <w:pPr>
              <w:pStyle w:val="TableText"/>
              <w:spacing w:before="0" w:after="0"/>
              <w:rPr>
                <w:del w:id="2217" w:author="Author"/>
              </w:rPr>
            </w:pPr>
            <w:del w:id="2218"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DA2CA" w14:textId="77BB6A3E" w:rsidR="00A17716" w:rsidRPr="00F458A0" w:rsidDel="00C5501A" w:rsidRDefault="00A17716" w:rsidP="00C5501A">
            <w:pPr>
              <w:pStyle w:val="TableText"/>
              <w:spacing w:before="0" w:after="0"/>
              <w:rPr>
                <w:del w:id="2219" w:author="Author"/>
              </w:rPr>
            </w:pPr>
            <w:del w:id="2220" w:author="Author">
              <w:r w:rsidRPr="00F458A0" w:rsidDel="00C5501A">
                <w:delText>HPID/OEID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AE8AA" w14:textId="6BE7C83A" w:rsidR="00A17716" w:rsidRPr="00F458A0" w:rsidDel="00C5501A" w:rsidRDefault="00A17716" w:rsidP="00C5501A">
            <w:pPr>
              <w:pStyle w:val="TableText"/>
              <w:spacing w:before="0" w:after="0"/>
              <w:rPr>
                <w:del w:id="222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8DF6" w14:textId="35F95514" w:rsidR="00A17716" w:rsidRPr="00F458A0" w:rsidDel="00C5501A" w:rsidRDefault="00A17716" w:rsidP="00C5501A">
            <w:pPr>
              <w:pStyle w:val="TableText"/>
              <w:spacing w:before="0" w:after="0"/>
              <w:rPr>
                <w:del w:id="2222" w:author="Author"/>
              </w:rPr>
            </w:pPr>
            <w:del w:id="2223" w:author="Author">
              <w:r w:rsidRPr="00F458A0" w:rsidDel="00C5501A">
                <w:delText>R</w:delText>
              </w:r>
            </w:del>
          </w:p>
        </w:tc>
      </w:tr>
      <w:tr w:rsidR="00A17716" w:rsidRPr="00F458A0" w:rsidDel="00C5501A" w14:paraId="5736EE13" w14:textId="0EEFDA6B" w:rsidTr="00A17716">
        <w:trPr>
          <w:cantSplit/>
          <w:del w:id="22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264E6" w14:textId="275A08D5" w:rsidR="00A17716" w:rsidRPr="00F458A0" w:rsidDel="00C5501A" w:rsidRDefault="00A17716" w:rsidP="00C5501A">
            <w:pPr>
              <w:pStyle w:val="TableText"/>
              <w:spacing w:before="0" w:after="0"/>
              <w:rPr>
                <w:del w:id="2225" w:author="Author"/>
              </w:rPr>
            </w:pPr>
            <w:del w:id="2226"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5C8AF" w14:textId="44118881" w:rsidR="00A17716" w:rsidRPr="00F458A0" w:rsidDel="00C5501A" w:rsidRDefault="00A17716" w:rsidP="00C5501A">
            <w:pPr>
              <w:pStyle w:val="TableText"/>
              <w:spacing w:before="0" w:after="0"/>
              <w:rPr>
                <w:del w:id="2227" w:author="Author"/>
              </w:rPr>
            </w:pPr>
            <w:del w:id="2228" w:author="Author">
              <w:r w:rsidRPr="00F458A0" w:rsidDel="00C5501A">
                <w:delText>Linked Insurance Companies: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80C873" w14:textId="6FAE8E62" w:rsidR="00A17716" w:rsidRPr="00F458A0" w:rsidDel="00C5501A" w:rsidRDefault="00A17716" w:rsidP="00C5501A">
            <w:pPr>
              <w:pStyle w:val="TableText"/>
              <w:spacing w:before="0" w:after="0"/>
              <w:rPr>
                <w:del w:id="2229" w:author="Author"/>
              </w:rPr>
            </w:pPr>
            <w:del w:id="223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96CCAC" w14:textId="1699376C" w:rsidR="00A17716" w:rsidRPr="00F458A0" w:rsidDel="00C5501A" w:rsidRDefault="00A17716" w:rsidP="00C5501A">
            <w:pPr>
              <w:pStyle w:val="TableText"/>
              <w:spacing w:before="0" w:after="0"/>
              <w:rPr>
                <w:del w:id="2231" w:author="Author"/>
              </w:rPr>
            </w:pPr>
            <w:del w:id="2232" w:author="Author">
              <w:r w:rsidRPr="00F458A0" w:rsidDel="00C5501A">
                <w:delText>R</w:delText>
              </w:r>
            </w:del>
          </w:p>
        </w:tc>
      </w:tr>
      <w:tr w:rsidR="00A17716" w:rsidRPr="00F458A0" w:rsidDel="00C5501A" w14:paraId="0D2A76E0" w14:textId="4E5E5E9D" w:rsidTr="00A17716">
        <w:trPr>
          <w:cantSplit/>
          <w:del w:id="22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583806" w14:textId="229AE67B" w:rsidR="00A17716" w:rsidRPr="00F458A0" w:rsidDel="00C5501A" w:rsidRDefault="00A17716" w:rsidP="00C5501A">
            <w:pPr>
              <w:pStyle w:val="TableText"/>
              <w:spacing w:before="0" w:after="0"/>
              <w:rPr>
                <w:del w:id="2234" w:author="Author"/>
              </w:rPr>
            </w:pPr>
            <w:del w:id="2235"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A3850" w14:textId="2B88CB96" w:rsidR="00A17716" w:rsidRPr="00F458A0" w:rsidDel="00C5501A" w:rsidRDefault="00A17716" w:rsidP="00C5501A">
            <w:pPr>
              <w:pStyle w:val="TableText"/>
              <w:spacing w:before="0" w:after="0"/>
              <w:rPr>
                <w:del w:id="2236" w:author="Author"/>
              </w:rPr>
            </w:pPr>
            <w:del w:id="2237" w:author="Author">
              <w:r w:rsidRPr="00F458A0" w:rsidDel="00C5501A">
                <w:delText>Linked Insurance Companies: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F31E6" w14:textId="39F6F73C" w:rsidR="00A17716" w:rsidRPr="00F458A0" w:rsidDel="00C5501A" w:rsidRDefault="00A17716" w:rsidP="00C5501A">
            <w:pPr>
              <w:pStyle w:val="TableText"/>
              <w:spacing w:before="0" w:after="0"/>
              <w:rPr>
                <w:del w:id="2238" w:author="Author"/>
              </w:rPr>
            </w:pPr>
            <w:del w:id="223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A206C" w14:textId="5277860C" w:rsidR="00A17716" w:rsidRPr="00F458A0" w:rsidDel="00C5501A" w:rsidRDefault="00A17716" w:rsidP="00C5501A">
            <w:pPr>
              <w:pStyle w:val="TableText"/>
              <w:spacing w:before="0" w:after="0"/>
              <w:rPr>
                <w:del w:id="2240" w:author="Author"/>
              </w:rPr>
            </w:pPr>
            <w:del w:id="2241" w:author="Author">
              <w:r w:rsidRPr="00F458A0" w:rsidDel="00C5501A">
                <w:delText>R</w:delText>
              </w:r>
            </w:del>
          </w:p>
        </w:tc>
      </w:tr>
      <w:tr w:rsidR="00A17716" w:rsidRPr="00F458A0" w:rsidDel="00C5501A" w14:paraId="244B5448" w14:textId="2E3606B2" w:rsidTr="00A17716">
        <w:trPr>
          <w:cantSplit/>
          <w:del w:id="22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F2639" w14:textId="1560883A" w:rsidR="00A17716" w:rsidRPr="00F458A0" w:rsidDel="00C5501A" w:rsidRDefault="00A17716" w:rsidP="00C5501A">
            <w:pPr>
              <w:pStyle w:val="TableText"/>
              <w:spacing w:before="0" w:after="0"/>
              <w:rPr>
                <w:del w:id="2243" w:author="Author"/>
              </w:rPr>
            </w:pPr>
            <w:del w:id="2244" w:author="Author">
              <w:r w:rsidRPr="00F458A0" w:rsidDel="00C5501A">
                <w:delText>eIV Payer Link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A310D" w14:textId="244544C8" w:rsidR="00A17716" w:rsidRPr="00F458A0" w:rsidDel="00C5501A" w:rsidRDefault="00A17716" w:rsidP="00C5501A">
            <w:pPr>
              <w:pStyle w:val="TableText"/>
              <w:spacing w:before="0" w:after="0"/>
              <w:rPr>
                <w:del w:id="2245" w:author="Author"/>
              </w:rPr>
            </w:pPr>
            <w:del w:id="2246" w:author="Author">
              <w:r w:rsidRPr="00F458A0" w:rsidDel="00C5501A">
                <w:delText>Linked Insurance Companies: Phone Numbers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8791F" w14:textId="106C81A1" w:rsidR="00A17716" w:rsidRPr="00F458A0" w:rsidDel="00C5501A" w:rsidRDefault="00A17716" w:rsidP="00C5501A">
            <w:pPr>
              <w:pStyle w:val="TableText"/>
              <w:spacing w:before="0" w:after="0"/>
              <w:rPr>
                <w:del w:id="2247" w:author="Author"/>
              </w:rPr>
            </w:pPr>
            <w:del w:id="224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B52FC" w14:textId="2DB5B037" w:rsidR="00A17716" w:rsidRPr="00F458A0" w:rsidDel="00C5501A" w:rsidRDefault="00A17716" w:rsidP="00C5501A">
            <w:pPr>
              <w:pStyle w:val="TableText"/>
              <w:spacing w:before="0" w:after="0"/>
              <w:rPr>
                <w:del w:id="2249" w:author="Author"/>
              </w:rPr>
            </w:pPr>
            <w:del w:id="2250" w:author="Author">
              <w:r w:rsidRPr="00F458A0" w:rsidDel="00C5501A">
                <w:delText>R</w:delText>
              </w:r>
            </w:del>
          </w:p>
        </w:tc>
      </w:tr>
    </w:tbl>
    <w:p w14:paraId="0600B4FB" w14:textId="69ABB6E6" w:rsidR="00A17716" w:rsidRPr="00F458A0" w:rsidDel="00C5501A" w:rsidRDefault="00A17716" w:rsidP="00C5501A">
      <w:pPr>
        <w:pStyle w:val="StepIntro"/>
        <w:spacing w:before="0"/>
        <w:rPr>
          <w:del w:id="2251" w:author="Author"/>
        </w:rPr>
      </w:pPr>
      <w:del w:id="2252" w:author="Author">
        <w:r w:rsidRPr="00F458A0" w:rsidDel="00C5501A">
          <w:delText>eIV Ambiguous Policy Report</w:delText>
        </w:r>
      </w:del>
    </w:p>
    <w:p w14:paraId="642BC42B" w14:textId="2E5719D2" w:rsidR="00A17716" w:rsidRPr="00F458A0" w:rsidDel="00C5501A" w:rsidRDefault="00A17716" w:rsidP="00C5501A">
      <w:pPr>
        <w:pStyle w:val="NormalWeb"/>
        <w:spacing w:before="0" w:after="0"/>
        <w:rPr>
          <w:del w:id="2253" w:author="Author"/>
          <w:rFonts w:eastAsiaTheme="minorEastAsia"/>
        </w:rPr>
      </w:pPr>
      <w:del w:id="2254" w:author="Author">
        <w:r w:rsidRPr="00F458A0" w:rsidDel="00C5501A">
          <w:delText>This report allows users to view ambiguous payer 270 Health Care Eligibility Benefits Responses (</w:delText>
        </w:r>
        <w:r w:rsidRPr="00F458A0" w:rsidDel="00C5501A">
          <w:fldChar w:fldCharType="begin"/>
        </w:r>
        <w:r w:rsidRPr="00F458A0" w:rsidDel="00C5501A">
          <w:delInstrText xml:space="preserve"> REF _Ref474456137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Ambiguous payer responses (</w:delText>
        </w:r>
        <w:r w:rsidRPr="00F458A0" w:rsidDel="00C5501A">
          <w:fldChar w:fldCharType="begin"/>
        </w:r>
        <w:r w:rsidRPr="00F458A0" w:rsidDel="00C5501A">
          <w:delInstrText xml:space="preserve"> REF _Ref474456238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are those responses that do not have enough information for eIV to safely determine if the policy is active or not active.</w:delText>
        </w:r>
      </w:del>
    </w:p>
    <w:p w14:paraId="7E118E4B" w14:textId="223B0117" w:rsidR="00A17716" w:rsidRPr="00A236D6" w:rsidDel="00C5501A" w:rsidRDefault="00A17716" w:rsidP="00C5501A">
      <w:pPr>
        <w:pStyle w:val="Caption"/>
        <w:spacing w:before="0" w:after="0"/>
        <w:rPr>
          <w:del w:id="2255" w:author="Author"/>
          <w:rFonts w:ascii="Arial" w:hAnsi="Arial" w:cs="Arial"/>
        </w:rPr>
      </w:pPr>
      <w:del w:id="2256"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27</w:delText>
        </w:r>
        <w:r w:rsidRPr="00A236D6" w:rsidDel="00C5501A">
          <w:rPr>
            <w:rFonts w:ascii="Arial" w:hAnsi="Arial" w:cs="Arial"/>
            <w:noProof/>
          </w:rPr>
          <w:fldChar w:fldCharType="end"/>
        </w:r>
        <w:r w:rsidRPr="00A236D6" w:rsidDel="00C5501A">
          <w:rPr>
            <w:rFonts w:ascii="Arial" w:hAnsi="Arial" w:cs="Arial"/>
          </w:rPr>
          <w:delText>: Ambiguous Payer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2"/>
        <w:gridCol w:w="3456"/>
        <w:gridCol w:w="1746"/>
        <w:gridCol w:w="1350"/>
      </w:tblGrid>
      <w:tr w:rsidR="00A17716" w:rsidRPr="00F458A0" w:rsidDel="00C5501A" w14:paraId="07EAB4E5" w14:textId="29F0C6DC" w:rsidTr="00A17716">
        <w:trPr>
          <w:cantSplit/>
          <w:tblHeader/>
          <w:del w:id="2257"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28CC9F0" w14:textId="4CA59EB4" w:rsidR="00A17716" w:rsidRPr="00F458A0" w:rsidDel="00C5501A" w:rsidRDefault="00A17716" w:rsidP="00C5501A">
            <w:pPr>
              <w:pStyle w:val="TableHeading"/>
              <w:spacing w:before="0" w:after="0"/>
              <w:rPr>
                <w:del w:id="2258" w:author="Author"/>
              </w:rPr>
            </w:pPr>
            <w:del w:id="2259"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A4DF" w14:textId="08C646F2" w:rsidR="00A17716" w:rsidRPr="00F458A0" w:rsidDel="00C5501A" w:rsidRDefault="00A17716" w:rsidP="00C5501A">
            <w:pPr>
              <w:pStyle w:val="TableHeading"/>
              <w:spacing w:before="0" w:after="0"/>
              <w:rPr>
                <w:del w:id="2260" w:author="Author"/>
              </w:rPr>
            </w:pPr>
            <w:del w:id="2261"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B60F10F" w14:textId="399C6671" w:rsidR="00A17716" w:rsidRPr="00F458A0" w:rsidDel="00C5501A" w:rsidRDefault="00A17716" w:rsidP="00C5501A">
            <w:pPr>
              <w:pStyle w:val="TableHeading"/>
              <w:spacing w:before="0" w:after="0"/>
              <w:rPr>
                <w:del w:id="2262" w:author="Author"/>
              </w:rPr>
            </w:pPr>
            <w:del w:id="2263"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10C822C" w14:textId="4012BD31" w:rsidR="00A17716" w:rsidRPr="00F458A0" w:rsidDel="00C5501A" w:rsidRDefault="00A17716" w:rsidP="00C5501A">
            <w:pPr>
              <w:pStyle w:val="TableHeading"/>
              <w:spacing w:before="0" w:after="0"/>
              <w:rPr>
                <w:del w:id="2264" w:author="Author"/>
              </w:rPr>
            </w:pPr>
            <w:del w:id="2265" w:author="Author">
              <w:r w:rsidRPr="00F458A0" w:rsidDel="00C5501A">
                <w:delText>Read/Write</w:delText>
              </w:r>
            </w:del>
          </w:p>
        </w:tc>
      </w:tr>
      <w:tr w:rsidR="00A17716" w:rsidRPr="00F458A0" w:rsidDel="00C5501A" w14:paraId="1C8B9B07" w14:textId="27E9CF89" w:rsidTr="00A17716">
        <w:trPr>
          <w:cantSplit/>
          <w:del w:id="226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2A5FAD" w14:textId="1509B965" w:rsidR="00A17716" w:rsidRPr="00F458A0" w:rsidDel="00C5501A" w:rsidRDefault="00A17716" w:rsidP="00C5501A">
            <w:pPr>
              <w:pStyle w:val="TableText"/>
              <w:spacing w:before="0" w:after="0"/>
              <w:rPr>
                <w:del w:id="2267" w:author="Author"/>
              </w:rPr>
            </w:pPr>
            <w:del w:id="226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54950" w14:textId="311A1881" w:rsidR="00A17716" w:rsidRPr="00F458A0" w:rsidDel="00C5501A" w:rsidRDefault="00A17716" w:rsidP="00C5501A">
            <w:pPr>
              <w:pStyle w:val="TableText"/>
              <w:spacing w:before="0" w:after="0"/>
              <w:rPr>
                <w:del w:id="2269" w:author="Author"/>
              </w:rPr>
            </w:pPr>
            <w:del w:id="2270"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A5741" w14:textId="512AEB46" w:rsidR="00A17716" w:rsidRPr="00F458A0" w:rsidDel="00C5501A" w:rsidRDefault="00A17716" w:rsidP="00C5501A">
            <w:pPr>
              <w:pStyle w:val="TableText"/>
              <w:spacing w:before="0" w:after="0"/>
              <w:rPr>
                <w:del w:id="227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2469B" w14:textId="7690B12C" w:rsidR="00A17716" w:rsidRPr="00F458A0" w:rsidDel="00C5501A" w:rsidRDefault="00A17716" w:rsidP="00C5501A">
            <w:pPr>
              <w:pStyle w:val="TableText"/>
              <w:spacing w:before="0" w:after="0"/>
              <w:rPr>
                <w:del w:id="2272" w:author="Author"/>
              </w:rPr>
            </w:pPr>
            <w:del w:id="2273" w:author="Author">
              <w:r w:rsidRPr="00F458A0" w:rsidDel="00C5501A">
                <w:delText>R</w:delText>
              </w:r>
            </w:del>
          </w:p>
        </w:tc>
      </w:tr>
      <w:tr w:rsidR="00A17716" w:rsidRPr="00F458A0" w:rsidDel="00C5501A" w14:paraId="3E8A1F20" w14:textId="5DA48938" w:rsidTr="00A17716">
        <w:trPr>
          <w:cantSplit/>
          <w:del w:id="227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7128B" w14:textId="4FCB79A2" w:rsidR="00A17716" w:rsidRPr="00F458A0" w:rsidDel="00C5501A" w:rsidRDefault="00A17716" w:rsidP="00C5501A">
            <w:pPr>
              <w:pStyle w:val="TableText"/>
              <w:spacing w:before="0" w:after="0"/>
              <w:rPr>
                <w:del w:id="2275" w:author="Author"/>
              </w:rPr>
            </w:pPr>
            <w:del w:id="227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F1E6A" w14:textId="4C0624E7" w:rsidR="00A17716" w:rsidRPr="00F458A0" w:rsidDel="00C5501A" w:rsidRDefault="00A17716" w:rsidP="00C5501A">
            <w:pPr>
              <w:pStyle w:val="TableText"/>
              <w:spacing w:before="0" w:after="0"/>
              <w:rPr>
                <w:del w:id="2277" w:author="Author"/>
              </w:rPr>
            </w:pPr>
            <w:del w:id="2278"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E79A9" w14:textId="22C27EB9" w:rsidR="00A17716" w:rsidRPr="00F458A0" w:rsidDel="00C5501A" w:rsidRDefault="00A17716" w:rsidP="00C5501A">
            <w:pPr>
              <w:pStyle w:val="TableText"/>
              <w:spacing w:before="0" w:after="0"/>
              <w:rPr>
                <w:del w:id="227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EE283B" w14:textId="1A8439A7" w:rsidR="00A17716" w:rsidRPr="00F458A0" w:rsidDel="00C5501A" w:rsidRDefault="00A17716" w:rsidP="00C5501A">
            <w:pPr>
              <w:pStyle w:val="TableText"/>
              <w:spacing w:before="0" w:after="0"/>
              <w:rPr>
                <w:del w:id="2280" w:author="Author"/>
              </w:rPr>
            </w:pPr>
            <w:del w:id="2281" w:author="Author">
              <w:r w:rsidRPr="00F458A0" w:rsidDel="00C5501A">
                <w:delText>R</w:delText>
              </w:r>
            </w:del>
          </w:p>
        </w:tc>
      </w:tr>
      <w:tr w:rsidR="00A17716" w:rsidRPr="00F458A0" w:rsidDel="00C5501A" w14:paraId="458D2C76" w14:textId="2B5EF9C7" w:rsidTr="00A17716">
        <w:trPr>
          <w:cantSplit/>
          <w:del w:id="228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D8D13C" w14:textId="0C31031D" w:rsidR="00A17716" w:rsidRPr="00F458A0" w:rsidDel="00C5501A" w:rsidRDefault="00A17716" w:rsidP="00C5501A">
            <w:pPr>
              <w:pStyle w:val="TableText"/>
              <w:spacing w:before="0" w:after="0"/>
              <w:rPr>
                <w:del w:id="2283" w:author="Author"/>
              </w:rPr>
            </w:pPr>
            <w:del w:id="228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DFD6FE" w14:textId="4F5113E0" w:rsidR="00A17716" w:rsidRPr="00F458A0" w:rsidDel="00C5501A" w:rsidRDefault="00A17716" w:rsidP="00C5501A">
            <w:pPr>
              <w:pStyle w:val="TableText"/>
              <w:spacing w:before="0" w:after="0"/>
              <w:rPr>
                <w:del w:id="2285" w:author="Author"/>
              </w:rPr>
            </w:pPr>
            <w:del w:id="2286"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7B335" w14:textId="747455E2" w:rsidR="00A17716" w:rsidRPr="00F458A0" w:rsidDel="00C5501A" w:rsidRDefault="00A17716" w:rsidP="00C5501A">
            <w:pPr>
              <w:pStyle w:val="TableText"/>
              <w:spacing w:before="0" w:after="0"/>
              <w:rPr>
                <w:del w:id="2287" w:author="Author"/>
              </w:rPr>
            </w:pPr>
            <w:del w:id="228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B29F12" w14:textId="2E0FB351" w:rsidR="00A17716" w:rsidRPr="00F458A0" w:rsidDel="00C5501A" w:rsidRDefault="00A17716" w:rsidP="00C5501A">
            <w:pPr>
              <w:pStyle w:val="TableText"/>
              <w:spacing w:before="0" w:after="0"/>
              <w:rPr>
                <w:del w:id="2289" w:author="Author"/>
              </w:rPr>
            </w:pPr>
            <w:del w:id="2290" w:author="Author">
              <w:r w:rsidRPr="00F458A0" w:rsidDel="00C5501A">
                <w:delText>R</w:delText>
              </w:r>
            </w:del>
          </w:p>
        </w:tc>
      </w:tr>
      <w:tr w:rsidR="00A17716" w:rsidRPr="00F458A0" w:rsidDel="00C5501A" w14:paraId="5241E367" w14:textId="4C06AAF2" w:rsidTr="00A17716">
        <w:trPr>
          <w:cantSplit/>
          <w:del w:id="229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F8A2D" w14:textId="75A1087A" w:rsidR="00A17716" w:rsidRPr="00F458A0" w:rsidDel="00C5501A" w:rsidRDefault="00A17716" w:rsidP="00C5501A">
            <w:pPr>
              <w:pStyle w:val="TableText"/>
              <w:spacing w:before="0" w:after="0"/>
              <w:rPr>
                <w:del w:id="2292" w:author="Author"/>
              </w:rPr>
            </w:pPr>
            <w:del w:id="229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4BBFD" w14:textId="3DCF3192" w:rsidR="00A17716" w:rsidRPr="00F458A0" w:rsidDel="00C5501A" w:rsidRDefault="00A17716" w:rsidP="00C5501A">
            <w:pPr>
              <w:pStyle w:val="TableText"/>
              <w:spacing w:before="0" w:after="0"/>
              <w:rPr>
                <w:del w:id="2294" w:author="Author"/>
              </w:rPr>
            </w:pPr>
            <w:del w:id="229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FC9202" w14:textId="50AD949D" w:rsidR="00A17716" w:rsidRPr="00F458A0" w:rsidDel="00C5501A" w:rsidRDefault="00A17716" w:rsidP="00C5501A">
            <w:pPr>
              <w:pStyle w:val="TableText"/>
              <w:spacing w:before="0" w:after="0"/>
              <w:rPr>
                <w:del w:id="229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A19EF" w14:textId="2E2B3E6D" w:rsidR="00A17716" w:rsidRPr="00F458A0" w:rsidDel="00C5501A" w:rsidRDefault="00A17716" w:rsidP="00C5501A">
            <w:pPr>
              <w:pStyle w:val="TableText"/>
              <w:spacing w:before="0" w:after="0"/>
              <w:rPr>
                <w:del w:id="2297" w:author="Author"/>
              </w:rPr>
            </w:pPr>
            <w:del w:id="2298" w:author="Author">
              <w:r w:rsidRPr="00F458A0" w:rsidDel="00C5501A">
                <w:delText>R</w:delText>
              </w:r>
            </w:del>
          </w:p>
        </w:tc>
      </w:tr>
      <w:tr w:rsidR="00A17716" w:rsidRPr="00F458A0" w:rsidDel="00C5501A" w14:paraId="2311E7C3" w14:textId="3FBCAA8F" w:rsidTr="00A17716">
        <w:trPr>
          <w:cantSplit/>
          <w:del w:id="229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DD0BE" w14:textId="3B1AC91E" w:rsidR="00A17716" w:rsidRPr="00F458A0" w:rsidDel="00C5501A" w:rsidRDefault="00A17716" w:rsidP="00C5501A">
            <w:pPr>
              <w:pStyle w:val="TableText"/>
              <w:spacing w:before="0" w:after="0"/>
              <w:rPr>
                <w:del w:id="2300" w:author="Author"/>
              </w:rPr>
            </w:pPr>
            <w:del w:id="230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DD932" w14:textId="0DA26A67" w:rsidR="00A17716" w:rsidRPr="00F458A0" w:rsidDel="00C5501A" w:rsidRDefault="00A17716" w:rsidP="00C5501A">
            <w:pPr>
              <w:pStyle w:val="TableText"/>
              <w:spacing w:before="0" w:after="0"/>
              <w:rPr>
                <w:del w:id="2302" w:author="Author"/>
              </w:rPr>
            </w:pPr>
            <w:del w:id="2303"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23AA3" w14:textId="2AD8B77A" w:rsidR="00A17716" w:rsidRPr="00F458A0" w:rsidDel="00C5501A" w:rsidRDefault="00A17716" w:rsidP="00C5501A">
            <w:pPr>
              <w:pStyle w:val="TableText"/>
              <w:spacing w:before="0" w:after="0"/>
              <w:rPr>
                <w:del w:id="230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10797F" w14:textId="570396CA" w:rsidR="00A17716" w:rsidRPr="00F458A0" w:rsidDel="00C5501A" w:rsidRDefault="00A17716" w:rsidP="00C5501A">
            <w:pPr>
              <w:pStyle w:val="TableText"/>
              <w:spacing w:before="0" w:after="0"/>
              <w:rPr>
                <w:del w:id="2305" w:author="Author"/>
              </w:rPr>
            </w:pPr>
            <w:del w:id="2306" w:author="Author">
              <w:r w:rsidRPr="00F458A0" w:rsidDel="00C5501A">
                <w:delText>R</w:delText>
              </w:r>
            </w:del>
          </w:p>
        </w:tc>
      </w:tr>
      <w:tr w:rsidR="00A17716" w:rsidRPr="00F458A0" w:rsidDel="00C5501A" w14:paraId="61DDE9B4" w14:textId="0F47E433" w:rsidTr="00A17716">
        <w:trPr>
          <w:cantSplit/>
          <w:del w:id="23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F4E987" w14:textId="43E80E5C" w:rsidR="00A17716" w:rsidRPr="00F458A0" w:rsidDel="00C5501A" w:rsidRDefault="00A17716" w:rsidP="00C5501A">
            <w:pPr>
              <w:pStyle w:val="TableText"/>
              <w:spacing w:before="0" w:after="0"/>
              <w:rPr>
                <w:del w:id="2308" w:author="Author"/>
              </w:rPr>
            </w:pPr>
            <w:del w:id="230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F90AC" w14:textId="387BB42B" w:rsidR="00A17716" w:rsidRPr="00F458A0" w:rsidDel="00C5501A" w:rsidRDefault="00A17716" w:rsidP="00C5501A">
            <w:pPr>
              <w:pStyle w:val="TableText"/>
              <w:spacing w:before="0" w:after="0"/>
              <w:rPr>
                <w:del w:id="2310" w:author="Author"/>
              </w:rPr>
            </w:pPr>
            <w:del w:id="2311"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4DEBE7" w14:textId="7CBB99CD" w:rsidR="00A17716" w:rsidRPr="00F458A0" w:rsidDel="00C5501A" w:rsidRDefault="00A17716" w:rsidP="00C5501A">
            <w:pPr>
              <w:pStyle w:val="TableText"/>
              <w:spacing w:before="0" w:after="0"/>
              <w:rPr>
                <w:del w:id="231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5FE4EC" w14:textId="440858EA" w:rsidR="00A17716" w:rsidRPr="00F458A0" w:rsidDel="00C5501A" w:rsidRDefault="00A17716" w:rsidP="00C5501A">
            <w:pPr>
              <w:pStyle w:val="TableText"/>
              <w:spacing w:before="0" w:after="0"/>
              <w:rPr>
                <w:del w:id="2313" w:author="Author"/>
              </w:rPr>
            </w:pPr>
            <w:del w:id="2314" w:author="Author">
              <w:r w:rsidRPr="00F458A0" w:rsidDel="00C5501A">
                <w:delText>R</w:delText>
              </w:r>
            </w:del>
          </w:p>
        </w:tc>
      </w:tr>
      <w:tr w:rsidR="00A17716" w:rsidRPr="00F458A0" w:rsidDel="00C5501A" w14:paraId="64C87E62" w14:textId="2D2F0837" w:rsidTr="00A17716">
        <w:trPr>
          <w:cantSplit/>
          <w:del w:id="231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B9288" w14:textId="540A2E2D" w:rsidR="00A17716" w:rsidRPr="00F458A0" w:rsidDel="00C5501A" w:rsidRDefault="00A17716" w:rsidP="00C5501A">
            <w:pPr>
              <w:pStyle w:val="TableText"/>
              <w:spacing w:before="0" w:after="0"/>
              <w:rPr>
                <w:del w:id="2316" w:author="Author"/>
              </w:rPr>
            </w:pPr>
            <w:del w:id="231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33B6" w14:textId="259A5049" w:rsidR="00A17716" w:rsidRPr="00F458A0" w:rsidDel="00C5501A" w:rsidRDefault="00A17716" w:rsidP="00C5501A">
            <w:pPr>
              <w:pStyle w:val="TableText"/>
              <w:spacing w:before="0" w:after="0"/>
              <w:rPr>
                <w:del w:id="2318" w:author="Author"/>
              </w:rPr>
            </w:pPr>
            <w:del w:id="2319"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F9B1D2" w14:textId="2C06D57D" w:rsidR="00A17716" w:rsidRPr="00F458A0" w:rsidDel="00C5501A" w:rsidRDefault="00A17716" w:rsidP="00C5501A">
            <w:pPr>
              <w:pStyle w:val="TableText"/>
              <w:spacing w:before="0" w:after="0"/>
              <w:rPr>
                <w:del w:id="232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7A3ED" w14:textId="1D38F581" w:rsidR="00A17716" w:rsidRPr="00F458A0" w:rsidDel="00C5501A" w:rsidRDefault="00A17716" w:rsidP="00C5501A">
            <w:pPr>
              <w:pStyle w:val="TableText"/>
              <w:spacing w:before="0" w:after="0"/>
              <w:rPr>
                <w:del w:id="2321" w:author="Author"/>
              </w:rPr>
            </w:pPr>
            <w:del w:id="2322" w:author="Author">
              <w:r w:rsidRPr="00F458A0" w:rsidDel="00C5501A">
                <w:delText>R</w:delText>
              </w:r>
            </w:del>
          </w:p>
        </w:tc>
      </w:tr>
      <w:tr w:rsidR="00A17716" w:rsidRPr="00F458A0" w:rsidDel="00C5501A" w14:paraId="03516C5C" w14:textId="710F7A1E" w:rsidTr="00A17716">
        <w:trPr>
          <w:cantSplit/>
          <w:del w:id="23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553C8" w14:textId="005B0239" w:rsidR="00A17716" w:rsidRPr="00F458A0" w:rsidDel="00C5501A" w:rsidRDefault="00A17716" w:rsidP="00C5501A">
            <w:pPr>
              <w:pStyle w:val="TableText"/>
              <w:spacing w:before="0" w:after="0"/>
              <w:rPr>
                <w:del w:id="2324" w:author="Author"/>
              </w:rPr>
            </w:pPr>
            <w:del w:id="232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C2C39" w14:textId="3E70E8D3" w:rsidR="00A17716" w:rsidRPr="00F458A0" w:rsidDel="00C5501A" w:rsidRDefault="00A17716" w:rsidP="00C5501A">
            <w:pPr>
              <w:pStyle w:val="TableText"/>
              <w:spacing w:before="0" w:after="0"/>
              <w:rPr>
                <w:del w:id="2326" w:author="Author"/>
              </w:rPr>
            </w:pPr>
            <w:del w:id="2327"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95742" w14:textId="0CA0AF43" w:rsidR="00A17716" w:rsidRPr="00F458A0" w:rsidDel="00C5501A" w:rsidRDefault="00A17716" w:rsidP="00C5501A">
            <w:pPr>
              <w:pStyle w:val="TableText"/>
              <w:spacing w:before="0" w:after="0"/>
              <w:rPr>
                <w:del w:id="2328" w:author="Author"/>
              </w:rPr>
            </w:pPr>
            <w:del w:id="232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E53C91" w14:textId="0B705F94" w:rsidR="00A17716" w:rsidRPr="00F458A0" w:rsidDel="00C5501A" w:rsidRDefault="00A17716" w:rsidP="00C5501A">
            <w:pPr>
              <w:pStyle w:val="TableText"/>
              <w:spacing w:before="0" w:after="0"/>
              <w:rPr>
                <w:del w:id="2330" w:author="Author"/>
              </w:rPr>
            </w:pPr>
            <w:del w:id="2331" w:author="Author">
              <w:r w:rsidRPr="00F458A0" w:rsidDel="00C5501A">
                <w:delText>R</w:delText>
              </w:r>
            </w:del>
          </w:p>
        </w:tc>
      </w:tr>
      <w:tr w:rsidR="00A17716" w:rsidRPr="00F458A0" w:rsidDel="00C5501A" w14:paraId="3DD986DC" w14:textId="28355E59" w:rsidTr="00A17716">
        <w:trPr>
          <w:cantSplit/>
          <w:del w:id="23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B6A531" w14:textId="79CCCA6E" w:rsidR="00A17716" w:rsidRPr="00F458A0" w:rsidDel="00C5501A" w:rsidRDefault="00A17716" w:rsidP="00C5501A">
            <w:pPr>
              <w:pStyle w:val="TableText"/>
              <w:spacing w:before="0" w:after="0"/>
              <w:rPr>
                <w:del w:id="2333" w:author="Author"/>
              </w:rPr>
            </w:pPr>
            <w:del w:id="233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C233E" w14:textId="407ECFC7" w:rsidR="00A17716" w:rsidRPr="00F458A0" w:rsidDel="00C5501A" w:rsidRDefault="00A17716" w:rsidP="00C5501A">
            <w:pPr>
              <w:pStyle w:val="TableText"/>
              <w:spacing w:before="0" w:after="0"/>
              <w:rPr>
                <w:del w:id="2335" w:author="Author"/>
              </w:rPr>
            </w:pPr>
            <w:del w:id="233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0D538" w14:textId="01FF72B8" w:rsidR="00A17716" w:rsidRPr="00F458A0" w:rsidDel="00C5501A" w:rsidRDefault="00A17716" w:rsidP="00C5501A">
            <w:pPr>
              <w:pStyle w:val="TableText"/>
              <w:spacing w:before="0" w:after="0"/>
              <w:rPr>
                <w:del w:id="2337" w:author="Author"/>
              </w:rPr>
            </w:pPr>
            <w:del w:id="233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09B0F" w14:textId="3FE0A561" w:rsidR="00A17716" w:rsidRPr="00F458A0" w:rsidDel="00C5501A" w:rsidRDefault="00A17716" w:rsidP="00C5501A">
            <w:pPr>
              <w:pStyle w:val="TableText"/>
              <w:spacing w:before="0" w:after="0"/>
              <w:rPr>
                <w:del w:id="2339" w:author="Author"/>
              </w:rPr>
            </w:pPr>
            <w:del w:id="2340" w:author="Author">
              <w:r w:rsidRPr="00F458A0" w:rsidDel="00C5501A">
                <w:delText>R</w:delText>
              </w:r>
            </w:del>
          </w:p>
        </w:tc>
      </w:tr>
      <w:tr w:rsidR="00A17716" w:rsidRPr="00F458A0" w:rsidDel="00C5501A" w14:paraId="577E7B57" w14:textId="2BAD8FFC" w:rsidTr="00A17716">
        <w:trPr>
          <w:cantSplit/>
          <w:del w:id="23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77BCA" w14:textId="22713A3A" w:rsidR="00A17716" w:rsidRPr="00F458A0" w:rsidDel="00C5501A" w:rsidRDefault="00A17716" w:rsidP="00C5501A">
            <w:pPr>
              <w:pStyle w:val="TableText"/>
              <w:spacing w:before="0" w:after="0"/>
              <w:rPr>
                <w:del w:id="2342" w:author="Author"/>
              </w:rPr>
            </w:pPr>
            <w:del w:id="234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D45D" w14:textId="6CD377E4" w:rsidR="00A17716" w:rsidRPr="00F458A0" w:rsidDel="00C5501A" w:rsidRDefault="00A17716" w:rsidP="00C5501A">
            <w:pPr>
              <w:pStyle w:val="TableText"/>
              <w:spacing w:before="0" w:after="0"/>
              <w:rPr>
                <w:del w:id="2344" w:author="Author"/>
              </w:rPr>
            </w:pPr>
            <w:del w:id="2345"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3E7C7" w14:textId="07AB6835" w:rsidR="00A17716" w:rsidRPr="00F458A0" w:rsidDel="00C5501A" w:rsidRDefault="00A17716" w:rsidP="00C5501A">
            <w:pPr>
              <w:pStyle w:val="TableText"/>
              <w:spacing w:before="0" w:after="0"/>
              <w:rPr>
                <w:del w:id="2346" w:author="Author"/>
              </w:rPr>
            </w:pPr>
            <w:del w:id="234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F77A9" w14:textId="55C96ED4" w:rsidR="00A17716" w:rsidRPr="00F458A0" w:rsidDel="00C5501A" w:rsidRDefault="00A17716" w:rsidP="00C5501A">
            <w:pPr>
              <w:pStyle w:val="TableText"/>
              <w:spacing w:before="0" w:after="0"/>
              <w:rPr>
                <w:del w:id="2348" w:author="Author"/>
              </w:rPr>
            </w:pPr>
            <w:del w:id="2349" w:author="Author">
              <w:r w:rsidRPr="00F458A0" w:rsidDel="00C5501A">
                <w:delText>R</w:delText>
              </w:r>
            </w:del>
          </w:p>
        </w:tc>
      </w:tr>
      <w:tr w:rsidR="00A17716" w:rsidRPr="00F458A0" w:rsidDel="00C5501A" w14:paraId="649329B1" w14:textId="2C429AFC" w:rsidTr="00A17716">
        <w:trPr>
          <w:cantSplit/>
          <w:del w:id="23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E967E" w14:textId="3C798FA3" w:rsidR="00A17716" w:rsidRPr="00F458A0" w:rsidDel="00C5501A" w:rsidRDefault="00A17716" w:rsidP="00C5501A">
            <w:pPr>
              <w:pStyle w:val="TableText"/>
              <w:spacing w:before="0" w:after="0"/>
              <w:rPr>
                <w:del w:id="2351" w:author="Author"/>
              </w:rPr>
            </w:pPr>
            <w:del w:id="235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F02A1B" w14:textId="1E8838EF" w:rsidR="00A17716" w:rsidRPr="00F458A0" w:rsidDel="00C5501A" w:rsidRDefault="00A17716" w:rsidP="00C5501A">
            <w:pPr>
              <w:pStyle w:val="TableText"/>
              <w:spacing w:before="0" w:after="0"/>
              <w:rPr>
                <w:del w:id="2353" w:author="Author"/>
              </w:rPr>
            </w:pPr>
            <w:del w:id="2354" w:author="Author">
              <w:r w:rsidRPr="00F458A0" w:rsidDel="00C5501A">
                <w:delText>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C087A" w14:textId="6AFCDEB2" w:rsidR="00A17716" w:rsidRPr="00F458A0" w:rsidDel="00C5501A" w:rsidRDefault="00A17716" w:rsidP="00C5501A">
            <w:pPr>
              <w:pStyle w:val="TableText"/>
              <w:spacing w:before="0" w:after="0"/>
              <w:rPr>
                <w:del w:id="2355" w:author="Author"/>
              </w:rPr>
            </w:pPr>
            <w:del w:id="235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E12C7" w14:textId="01F84383" w:rsidR="00A17716" w:rsidRPr="00F458A0" w:rsidDel="00C5501A" w:rsidRDefault="00A17716" w:rsidP="00C5501A">
            <w:pPr>
              <w:pStyle w:val="TableText"/>
              <w:spacing w:before="0" w:after="0"/>
              <w:rPr>
                <w:del w:id="2357" w:author="Author"/>
              </w:rPr>
            </w:pPr>
            <w:del w:id="2358" w:author="Author">
              <w:r w:rsidRPr="00F458A0" w:rsidDel="00C5501A">
                <w:delText>R</w:delText>
              </w:r>
            </w:del>
          </w:p>
        </w:tc>
      </w:tr>
      <w:tr w:rsidR="00A17716" w:rsidRPr="00F458A0" w:rsidDel="00C5501A" w14:paraId="7E7911E6" w14:textId="6F6588B6" w:rsidTr="00A17716">
        <w:trPr>
          <w:cantSplit/>
          <w:del w:id="235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35D7D" w14:textId="4E2EFB27" w:rsidR="00A17716" w:rsidRPr="00F458A0" w:rsidDel="00C5501A" w:rsidRDefault="00A17716" w:rsidP="00C5501A">
            <w:pPr>
              <w:pStyle w:val="TableText"/>
              <w:spacing w:before="0" w:after="0"/>
              <w:rPr>
                <w:del w:id="2360" w:author="Author"/>
                <w:rFonts w:eastAsiaTheme="minorEastAsia"/>
              </w:rPr>
            </w:pPr>
            <w:del w:id="236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67DB9" w14:textId="7B65E9FF" w:rsidR="00A17716" w:rsidRPr="00F458A0" w:rsidDel="00C5501A" w:rsidRDefault="00A17716" w:rsidP="00C5501A">
            <w:pPr>
              <w:pStyle w:val="TableText"/>
              <w:spacing w:before="0" w:after="0"/>
              <w:rPr>
                <w:del w:id="2362" w:author="Author"/>
              </w:rPr>
            </w:pPr>
            <w:del w:id="2363"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1D8AE" w14:textId="0FCECBE2" w:rsidR="00A17716" w:rsidRPr="00F458A0" w:rsidDel="00C5501A" w:rsidRDefault="00A17716" w:rsidP="00C5501A">
            <w:pPr>
              <w:pStyle w:val="TableText"/>
              <w:spacing w:before="0" w:after="0"/>
              <w:rPr>
                <w:del w:id="2364" w:author="Author"/>
              </w:rPr>
            </w:pPr>
            <w:del w:id="236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26713" w14:textId="0B70547A" w:rsidR="00A17716" w:rsidRPr="00F458A0" w:rsidDel="00C5501A" w:rsidRDefault="00A17716" w:rsidP="00C5501A">
            <w:pPr>
              <w:pStyle w:val="TableText"/>
              <w:spacing w:before="0" w:after="0"/>
              <w:rPr>
                <w:del w:id="2366" w:author="Author"/>
              </w:rPr>
            </w:pPr>
            <w:del w:id="2367" w:author="Author">
              <w:r w:rsidRPr="00F458A0" w:rsidDel="00C5501A">
                <w:delText>R</w:delText>
              </w:r>
            </w:del>
          </w:p>
        </w:tc>
      </w:tr>
      <w:tr w:rsidR="00A17716" w:rsidRPr="00F458A0" w:rsidDel="00C5501A" w14:paraId="2B5ABAB0" w14:textId="5BAA7EEF" w:rsidTr="00A17716">
        <w:trPr>
          <w:cantSplit/>
          <w:del w:id="23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0A822" w14:textId="253A9765" w:rsidR="00A17716" w:rsidRPr="00F458A0" w:rsidDel="00C5501A" w:rsidRDefault="00A17716" w:rsidP="00C5501A">
            <w:pPr>
              <w:pStyle w:val="TableText"/>
              <w:spacing w:before="0" w:after="0"/>
              <w:rPr>
                <w:del w:id="2369" w:author="Author"/>
              </w:rPr>
            </w:pPr>
            <w:del w:id="237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ED254" w14:textId="53CEB91C" w:rsidR="00A17716" w:rsidRPr="00F458A0" w:rsidDel="00C5501A" w:rsidRDefault="00A17716" w:rsidP="00C5501A">
            <w:pPr>
              <w:pStyle w:val="TableText"/>
              <w:spacing w:before="0" w:after="0"/>
              <w:rPr>
                <w:del w:id="2371" w:author="Author"/>
              </w:rPr>
            </w:pPr>
            <w:del w:id="2372"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7C046" w14:textId="3CA04296" w:rsidR="00A17716" w:rsidRPr="00F458A0" w:rsidDel="00C5501A" w:rsidRDefault="00A17716" w:rsidP="00C5501A">
            <w:pPr>
              <w:pStyle w:val="TableText"/>
              <w:spacing w:before="0" w:after="0"/>
              <w:rPr>
                <w:del w:id="2373" w:author="Author"/>
              </w:rPr>
            </w:pPr>
            <w:del w:id="237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A81C83" w14:textId="6B273F0B" w:rsidR="00A17716" w:rsidRPr="00F458A0" w:rsidDel="00C5501A" w:rsidRDefault="00A17716" w:rsidP="00C5501A">
            <w:pPr>
              <w:pStyle w:val="TableText"/>
              <w:spacing w:before="0" w:after="0"/>
              <w:rPr>
                <w:del w:id="2375" w:author="Author"/>
              </w:rPr>
            </w:pPr>
            <w:del w:id="2376" w:author="Author">
              <w:r w:rsidRPr="00F458A0" w:rsidDel="00C5501A">
                <w:delText>R</w:delText>
              </w:r>
            </w:del>
          </w:p>
        </w:tc>
      </w:tr>
      <w:tr w:rsidR="00A17716" w:rsidRPr="00F458A0" w:rsidDel="00C5501A" w14:paraId="7CAAE8CB" w14:textId="79304DC6" w:rsidTr="00A17716">
        <w:trPr>
          <w:cantSplit/>
          <w:del w:id="23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B8B765" w14:textId="36D46D11" w:rsidR="00A17716" w:rsidRPr="00F458A0" w:rsidDel="00C5501A" w:rsidRDefault="00A17716" w:rsidP="00C5501A">
            <w:pPr>
              <w:pStyle w:val="TableText"/>
              <w:spacing w:before="0" w:after="0"/>
              <w:rPr>
                <w:del w:id="2378" w:author="Author"/>
              </w:rPr>
            </w:pPr>
            <w:del w:id="237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608625" w14:textId="0E6901A4" w:rsidR="00A17716" w:rsidRPr="00F458A0" w:rsidDel="00C5501A" w:rsidRDefault="00A17716" w:rsidP="00C5501A">
            <w:pPr>
              <w:pStyle w:val="TableText"/>
              <w:spacing w:before="0" w:after="0"/>
              <w:rPr>
                <w:del w:id="2380" w:author="Author"/>
              </w:rPr>
            </w:pPr>
            <w:del w:id="2381"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6F4DB" w14:textId="6D70A999" w:rsidR="00A17716" w:rsidRPr="00F458A0" w:rsidDel="00C5501A" w:rsidRDefault="00A17716" w:rsidP="00C5501A">
            <w:pPr>
              <w:pStyle w:val="TableText"/>
              <w:spacing w:before="0" w:after="0"/>
              <w:rPr>
                <w:del w:id="2382" w:author="Author"/>
              </w:rPr>
            </w:pPr>
            <w:del w:id="238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C7756" w14:textId="16273531" w:rsidR="00A17716" w:rsidRPr="00F458A0" w:rsidDel="00C5501A" w:rsidRDefault="00A17716" w:rsidP="00C5501A">
            <w:pPr>
              <w:pStyle w:val="TableText"/>
              <w:spacing w:before="0" w:after="0"/>
              <w:rPr>
                <w:del w:id="2384" w:author="Author"/>
              </w:rPr>
            </w:pPr>
            <w:del w:id="2385" w:author="Author">
              <w:r w:rsidRPr="00F458A0" w:rsidDel="00C5501A">
                <w:delText>R</w:delText>
              </w:r>
            </w:del>
          </w:p>
        </w:tc>
      </w:tr>
      <w:tr w:rsidR="00A17716" w:rsidRPr="00F458A0" w:rsidDel="00C5501A" w14:paraId="1E345BF1" w14:textId="1F47DD02" w:rsidTr="00A17716">
        <w:trPr>
          <w:cantSplit/>
          <w:del w:id="23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1A9AF" w14:textId="0E8A2196" w:rsidR="00A17716" w:rsidRPr="00F458A0" w:rsidDel="00C5501A" w:rsidRDefault="00A17716" w:rsidP="00C5501A">
            <w:pPr>
              <w:pStyle w:val="TableText"/>
              <w:spacing w:before="0" w:after="0"/>
              <w:rPr>
                <w:del w:id="2387" w:author="Author"/>
              </w:rPr>
            </w:pPr>
            <w:del w:id="238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774D2" w14:textId="643734C8" w:rsidR="00A17716" w:rsidRPr="00F458A0" w:rsidDel="00C5501A" w:rsidRDefault="00A17716" w:rsidP="00C5501A">
            <w:pPr>
              <w:pStyle w:val="TableText"/>
              <w:spacing w:before="0" w:after="0"/>
              <w:rPr>
                <w:del w:id="2389" w:author="Author"/>
              </w:rPr>
            </w:pPr>
            <w:del w:id="2390"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D95264" w14:textId="34F0CCD3" w:rsidR="00A17716" w:rsidRPr="00F458A0" w:rsidDel="00C5501A" w:rsidRDefault="00A17716" w:rsidP="00C5501A">
            <w:pPr>
              <w:pStyle w:val="TableText"/>
              <w:spacing w:before="0" w:after="0"/>
              <w:rPr>
                <w:del w:id="2391" w:author="Author"/>
              </w:rPr>
            </w:pPr>
            <w:del w:id="239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3A7F59" w14:textId="14EE9146" w:rsidR="00A17716" w:rsidRPr="00F458A0" w:rsidDel="00C5501A" w:rsidRDefault="00A17716" w:rsidP="00C5501A">
            <w:pPr>
              <w:pStyle w:val="TableText"/>
              <w:spacing w:before="0" w:after="0"/>
              <w:rPr>
                <w:del w:id="2393" w:author="Author"/>
              </w:rPr>
            </w:pPr>
            <w:del w:id="2394" w:author="Author">
              <w:r w:rsidRPr="00F458A0" w:rsidDel="00C5501A">
                <w:delText>R</w:delText>
              </w:r>
            </w:del>
          </w:p>
        </w:tc>
      </w:tr>
      <w:tr w:rsidR="00A17716" w:rsidRPr="00F458A0" w:rsidDel="00C5501A" w14:paraId="0B88B8BE" w14:textId="70BFA1E8" w:rsidTr="00A17716">
        <w:trPr>
          <w:cantSplit/>
          <w:del w:id="23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7E186" w14:textId="22F66082" w:rsidR="00A17716" w:rsidRPr="00F458A0" w:rsidDel="00C5501A" w:rsidRDefault="00A17716" w:rsidP="00C5501A">
            <w:pPr>
              <w:pStyle w:val="TableText"/>
              <w:spacing w:before="0" w:after="0"/>
              <w:rPr>
                <w:del w:id="2396" w:author="Author"/>
              </w:rPr>
            </w:pPr>
            <w:del w:id="239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3BBA0" w14:textId="60E11957" w:rsidR="00A17716" w:rsidRPr="00F458A0" w:rsidDel="00C5501A" w:rsidRDefault="00A17716" w:rsidP="00C5501A">
            <w:pPr>
              <w:pStyle w:val="TableText"/>
              <w:spacing w:before="0" w:after="0"/>
              <w:rPr>
                <w:del w:id="2398" w:author="Author"/>
              </w:rPr>
            </w:pPr>
            <w:del w:id="2399"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51E32E" w14:textId="36960EB3" w:rsidR="00A17716" w:rsidRPr="00F458A0" w:rsidDel="00C5501A" w:rsidRDefault="00A17716" w:rsidP="00C5501A">
            <w:pPr>
              <w:pStyle w:val="TableText"/>
              <w:spacing w:before="0" w:after="0"/>
              <w:rPr>
                <w:del w:id="2400" w:author="Author"/>
              </w:rPr>
            </w:pPr>
            <w:del w:id="240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557DD" w14:textId="35BEB8AD" w:rsidR="00A17716" w:rsidRPr="00F458A0" w:rsidDel="00C5501A" w:rsidRDefault="00A17716" w:rsidP="00C5501A">
            <w:pPr>
              <w:pStyle w:val="TableText"/>
              <w:spacing w:before="0" w:after="0"/>
              <w:rPr>
                <w:del w:id="2402" w:author="Author"/>
              </w:rPr>
            </w:pPr>
            <w:del w:id="2403" w:author="Author">
              <w:r w:rsidRPr="00F458A0" w:rsidDel="00C5501A">
                <w:delText>R</w:delText>
              </w:r>
            </w:del>
          </w:p>
        </w:tc>
      </w:tr>
      <w:tr w:rsidR="00A17716" w:rsidRPr="00F458A0" w:rsidDel="00C5501A" w14:paraId="75BFB42E" w14:textId="32D7236C" w:rsidTr="00A17716">
        <w:trPr>
          <w:cantSplit/>
          <w:del w:id="24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40374" w14:textId="02B3320D" w:rsidR="00A17716" w:rsidRPr="00F458A0" w:rsidDel="00C5501A" w:rsidRDefault="00A17716" w:rsidP="00C5501A">
            <w:pPr>
              <w:pStyle w:val="TableText"/>
              <w:spacing w:before="0" w:after="0"/>
              <w:rPr>
                <w:del w:id="2405" w:author="Author"/>
              </w:rPr>
            </w:pPr>
            <w:del w:id="240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535FB" w14:textId="2F93DE70" w:rsidR="00A17716" w:rsidRPr="00F458A0" w:rsidDel="00C5501A" w:rsidRDefault="00A17716" w:rsidP="00C5501A">
            <w:pPr>
              <w:pStyle w:val="TableText"/>
              <w:spacing w:before="0" w:after="0"/>
              <w:rPr>
                <w:del w:id="2407" w:author="Author"/>
              </w:rPr>
            </w:pPr>
            <w:del w:id="2408"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4CAE7" w14:textId="56C92DA1" w:rsidR="00A17716" w:rsidRPr="00F458A0" w:rsidDel="00C5501A" w:rsidRDefault="00A17716" w:rsidP="00C5501A">
            <w:pPr>
              <w:pStyle w:val="TableText"/>
              <w:spacing w:before="0" w:after="0"/>
              <w:rPr>
                <w:del w:id="2409" w:author="Author"/>
              </w:rPr>
            </w:pPr>
            <w:del w:id="241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8EF42" w14:textId="7EE85A24" w:rsidR="00A17716" w:rsidRPr="00F458A0" w:rsidDel="00C5501A" w:rsidRDefault="00A17716" w:rsidP="00C5501A">
            <w:pPr>
              <w:pStyle w:val="TableText"/>
              <w:spacing w:before="0" w:after="0"/>
              <w:rPr>
                <w:del w:id="2411" w:author="Author"/>
              </w:rPr>
            </w:pPr>
            <w:del w:id="2412" w:author="Author">
              <w:r w:rsidRPr="00F458A0" w:rsidDel="00C5501A">
                <w:delText>R</w:delText>
              </w:r>
            </w:del>
          </w:p>
        </w:tc>
      </w:tr>
      <w:tr w:rsidR="00A17716" w:rsidRPr="00F458A0" w:rsidDel="00C5501A" w14:paraId="139505FC" w14:textId="594F093E" w:rsidTr="00A17716">
        <w:trPr>
          <w:cantSplit/>
          <w:del w:id="24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036A1" w14:textId="0276A1F5" w:rsidR="00A17716" w:rsidRPr="00F458A0" w:rsidDel="00C5501A" w:rsidRDefault="00A17716" w:rsidP="00C5501A">
            <w:pPr>
              <w:pStyle w:val="TableText"/>
              <w:spacing w:before="0" w:after="0"/>
              <w:rPr>
                <w:del w:id="2414" w:author="Author"/>
              </w:rPr>
            </w:pPr>
            <w:del w:id="241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CAA50" w14:textId="1C2FDE91" w:rsidR="00A17716" w:rsidRPr="00F458A0" w:rsidDel="00C5501A" w:rsidRDefault="00A17716" w:rsidP="00C5501A">
            <w:pPr>
              <w:pStyle w:val="TableText"/>
              <w:spacing w:before="0" w:after="0"/>
              <w:rPr>
                <w:del w:id="2416" w:author="Author"/>
              </w:rPr>
            </w:pPr>
            <w:del w:id="2417"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4E8125" w14:textId="737A1ABF" w:rsidR="00A17716" w:rsidRPr="00F458A0" w:rsidDel="00C5501A" w:rsidRDefault="00A17716" w:rsidP="00C5501A">
            <w:pPr>
              <w:pStyle w:val="TableText"/>
              <w:spacing w:before="0" w:after="0"/>
              <w:rPr>
                <w:del w:id="2418" w:author="Author"/>
              </w:rPr>
            </w:pPr>
            <w:del w:id="241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D7097" w14:textId="2E60F977" w:rsidR="00A17716" w:rsidRPr="00F458A0" w:rsidDel="00C5501A" w:rsidRDefault="00A17716" w:rsidP="00C5501A">
            <w:pPr>
              <w:pStyle w:val="TableText"/>
              <w:spacing w:before="0" w:after="0"/>
              <w:rPr>
                <w:del w:id="2420" w:author="Author"/>
              </w:rPr>
            </w:pPr>
            <w:del w:id="2421" w:author="Author">
              <w:r w:rsidRPr="00F458A0" w:rsidDel="00C5501A">
                <w:delText>R</w:delText>
              </w:r>
            </w:del>
          </w:p>
        </w:tc>
      </w:tr>
      <w:tr w:rsidR="00A17716" w:rsidRPr="00F458A0" w:rsidDel="00C5501A" w14:paraId="2D0F23B7" w14:textId="015DC0E9" w:rsidTr="00A17716">
        <w:trPr>
          <w:cantSplit/>
          <w:del w:id="24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3FB4" w14:textId="48228682" w:rsidR="00A17716" w:rsidRPr="00F458A0" w:rsidDel="00C5501A" w:rsidRDefault="00A17716" w:rsidP="00C5501A">
            <w:pPr>
              <w:pStyle w:val="TableText"/>
              <w:spacing w:before="0" w:after="0"/>
              <w:rPr>
                <w:del w:id="2423" w:author="Author"/>
              </w:rPr>
            </w:pPr>
            <w:del w:id="2424"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7FCE36" w14:textId="6F8F1426" w:rsidR="00A17716" w:rsidRPr="00F458A0" w:rsidDel="00C5501A" w:rsidRDefault="00A17716" w:rsidP="00C5501A">
            <w:pPr>
              <w:pStyle w:val="TableText"/>
              <w:spacing w:before="0" w:after="0"/>
              <w:rPr>
                <w:del w:id="2425" w:author="Author"/>
              </w:rPr>
            </w:pPr>
            <w:del w:id="2426"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69DB8" w14:textId="5F04D75C" w:rsidR="00A17716" w:rsidRPr="00F458A0" w:rsidDel="00C5501A" w:rsidRDefault="00A17716" w:rsidP="00C5501A">
            <w:pPr>
              <w:pStyle w:val="TableText"/>
              <w:spacing w:before="0" w:after="0"/>
              <w:rPr>
                <w:del w:id="2427" w:author="Author"/>
              </w:rPr>
            </w:pPr>
            <w:del w:id="242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D8D36" w14:textId="57C6D171" w:rsidR="00A17716" w:rsidRPr="00F458A0" w:rsidDel="00C5501A" w:rsidRDefault="00A17716" w:rsidP="00C5501A">
            <w:pPr>
              <w:pStyle w:val="TableText"/>
              <w:spacing w:before="0" w:after="0"/>
              <w:rPr>
                <w:del w:id="2429" w:author="Author"/>
              </w:rPr>
            </w:pPr>
            <w:del w:id="2430" w:author="Author">
              <w:r w:rsidRPr="00F458A0" w:rsidDel="00C5501A">
                <w:delText>R</w:delText>
              </w:r>
            </w:del>
          </w:p>
        </w:tc>
      </w:tr>
      <w:tr w:rsidR="00A17716" w:rsidRPr="00F458A0" w:rsidDel="00C5501A" w14:paraId="5426A9BE" w14:textId="27131AF8" w:rsidTr="00A17716">
        <w:trPr>
          <w:cantSplit/>
          <w:del w:id="24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9E7D1" w14:textId="133C7ED2" w:rsidR="00A17716" w:rsidRPr="00F458A0" w:rsidDel="00C5501A" w:rsidRDefault="00A17716" w:rsidP="00C5501A">
            <w:pPr>
              <w:pStyle w:val="TableText"/>
              <w:spacing w:before="0" w:after="0"/>
              <w:rPr>
                <w:del w:id="2432" w:author="Author"/>
              </w:rPr>
            </w:pPr>
            <w:del w:id="243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0994" w14:textId="12DA025C" w:rsidR="00A17716" w:rsidRPr="00F458A0" w:rsidDel="00C5501A" w:rsidRDefault="00A17716" w:rsidP="00C5501A">
            <w:pPr>
              <w:pStyle w:val="TableText"/>
              <w:spacing w:before="0" w:after="0"/>
              <w:rPr>
                <w:del w:id="2434" w:author="Author"/>
              </w:rPr>
            </w:pPr>
            <w:del w:id="2435"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F45A2" w14:textId="5099433E" w:rsidR="00A17716" w:rsidRPr="00F458A0" w:rsidDel="00C5501A" w:rsidRDefault="00A17716" w:rsidP="00C5501A">
            <w:pPr>
              <w:pStyle w:val="TableText"/>
              <w:spacing w:before="0" w:after="0"/>
              <w:rPr>
                <w:del w:id="2436" w:author="Author"/>
              </w:rPr>
            </w:pPr>
            <w:del w:id="243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F5402" w14:textId="22B579EC" w:rsidR="00A17716" w:rsidRPr="00F458A0" w:rsidDel="00C5501A" w:rsidRDefault="00A17716" w:rsidP="00C5501A">
            <w:pPr>
              <w:pStyle w:val="TableText"/>
              <w:spacing w:before="0" w:after="0"/>
              <w:rPr>
                <w:del w:id="2438" w:author="Author"/>
              </w:rPr>
            </w:pPr>
            <w:del w:id="2439" w:author="Author">
              <w:r w:rsidRPr="00F458A0" w:rsidDel="00C5501A">
                <w:delText>R</w:delText>
              </w:r>
            </w:del>
          </w:p>
        </w:tc>
      </w:tr>
      <w:tr w:rsidR="00A17716" w:rsidRPr="00F458A0" w:rsidDel="00C5501A" w14:paraId="4D937946" w14:textId="47E2C215" w:rsidTr="00A17716">
        <w:trPr>
          <w:cantSplit/>
          <w:del w:id="24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AAFC5" w14:textId="22FE5378" w:rsidR="00A17716" w:rsidRPr="00F458A0" w:rsidDel="00C5501A" w:rsidRDefault="00A17716" w:rsidP="00C5501A">
            <w:pPr>
              <w:pStyle w:val="TableText"/>
              <w:spacing w:before="0" w:after="0"/>
              <w:rPr>
                <w:del w:id="2441" w:author="Author"/>
              </w:rPr>
            </w:pPr>
            <w:del w:id="2442"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5F8EC" w14:textId="11D4DEFD" w:rsidR="00A17716" w:rsidRPr="00F458A0" w:rsidDel="00C5501A" w:rsidRDefault="00A17716" w:rsidP="00C5501A">
            <w:pPr>
              <w:pStyle w:val="TableText"/>
              <w:spacing w:before="0" w:after="0"/>
              <w:rPr>
                <w:del w:id="2443" w:author="Author"/>
              </w:rPr>
            </w:pPr>
            <w:del w:id="2444" w:author="Author">
              <w:r w:rsidRPr="00F458A0" w:rsidDel="00C5501A">
                <w:delText>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6B6633" w14:textId="2E7B52D3" w:rsidR="00A17716" w:rsidRPr="00F458A0" w:rsidDel="00C5501A" w:rsidRDefault="00A17716" w:rsidP="00C5501A">
            <w:pPr>
              <w:pStyle w:val="TableText"/>
              <w:spacing w:before="0" w:after="0"/>
              <w:rPr>
                <w:del w:id="2445" w:author="Author"/>
              </w:rPr>
            </w:pPr>
            <w:del w:id="244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3CA504" w14:textId="4C2523FF" w:rsidR="00A17716" w:rsidRPr="00F458A0" w:rsidDel="00C5501A" w:rsidRDefault="00A17716" w:rsidP="00C5501A">
            <w:pPr>
              <w:pStyle w:val="TableText"/>
              <w:spacing w:before="0" w:after="0"/>
              <w:rPr>
                <w:del w:id="2447" w:author="Author"/>
              </w:rPr>
            </w:pPr>
            <w:del w:id="2448" w:author="Author">
              <w:r w:rsidRPr="00F458A0" w:rsidDel="00C5501A">
                <w:delText>R</w:delText>
              </w:r>
            </w:del>
          </w:p>
        </w:tc>
      </w:tr>
      <w:tr w:rsidR="00A17716" w:rsidRPr="00F458A0" w:rsidDel="00C5501A" w14:paraId="524A103E" w14:textId="26F567B0" w:rsidTr="00A17716">
        <w:trPr>
          <w:cantSplit/>
          <w:del w:id="244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03EB5" w14:textId="613C6E4D" w:rsidR="00A17716" w:rsidRPr="00F458A0" w:rsidDel="00C5501A" w:rsidRDefault="00A17716" w:rsidP="00C5501A">
            <w:pPr>
              <w:pStyle w:val="TableText"/>
              <w:spacing w:before="0" w:after="0"/>
              <w:rPr>
                <w:del w:id="2450" w:author="Author"/>
              </w:rPr>
            </w:pPr>
            <w:del w:id="245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27C25" w14:textId="66607588" w:rsidR="00A17716" w:rsidRPr="00F458A0" w:rsidDel="00C5501A" w:rsidRDefault="00A17716" w:rsidP="00C5501A">
            <w:pPr>
              <w:pStyle w:val="TableText"/>
              <w:spacing w:before="0" w:after="0"/>
              <w:rPr>
                <w:del w:id="2452" w:author="Author"/>
              </w:rPr>
            </w:pPr>
            <w:del w:id="2453"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181D7" w14:textId="1D89E263" w:rsidR="00A17716" w:rsidRPr="00F458A0" w:rsidDel="00C5501A" w:rsidRDefault="00A17716" w:rsidP="00C5501A">
            <w:pPr>
              <w:pStyle w:val="TableText"/>
              <w:spacing w:before="0" w:after="0"/>
              <w:rPr>
                <w:del w:id="2454" w:author="Author"/>
              </w:rPr>
            </w:pPr>
            <w:del w:id="2455"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CEEC3F" w14:textId="4DBEACBB" w:rsidR="00A17716" w:rsidRPr="00F458A0" w:rsidDel="00C5501A" w:rsidRDefault="00A17716" w:rsidP="00C5501A">
            <w:pPr>
              <w:pStyle w:val="TableText"/>
              <w:spacing w:before="0" w:after="0"/>
              <w:rPr>
                <w:del w:id="2456" w:author="Author"/>
              </w:rPr>
            </w:pPr>
            <w:del w:id="2457" w:author="Author">
              <w:r w:rsidRPr="00F458A0" w:rsidDel="00C5501A">
                <w:delText>R</w:delText>
              </w:r>
            </w:del>
          </w:p>
        </w:tc>
      </w:tr>
      <w:tr w:rsidR="00A17716" w:rsidRPr="00F458A0" w:rsidDel="00C5501A" w14:paraId="1FFED831" w14:textId="3BFEE16F" w:rsidTr="00A17716">
        <w:trPr>
          <w:cantSplit/>
          <w:del w:id="24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DEED0" w14:textId="2F97980A" w:rsidR="00A17716" w:rsidRPr="00F458A0" w:rsidDel="00C5501A" w:rsidRDefault="00A17716" w:rsidP="00C5501A">
            <w:pPr>
              <w:pStyle w:val="TableText"/>
              <w:spacing w:before="0" w:after="0"/>
              <w:rPr>
                <w:del w:id="2459" w:author="Author"/>
              </w:rPr>
            </w:pPr>
            <w:del w:id="2460"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FAF06" w14:textId="65B08DF3" w:rsidR="00A17716" w:rsidRPr="00F458A0" w:rsidDel="00C5501A" w:rsidRDefault="00A17716" w:rsidP="00C5501A">
            <w:pPr>
              <w:pStyle w:val="TableText"/>
              <w:spacing w:before="0" w:after="0"/>
              <w:rPr>
                <w:del w:id="2461" w:author="Author"/>
              </w:rPr>
            </w:pPr>
            <w:del w:id="2462"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0A76FC" w14:textId="414286B5" w:rsidR="00A17716" w:rsidRPr="00F458A0" w:rsidDel="00C5501A" w:rsidRDefault="00A17716" w:rsidP="00C5501A">
            <w:pPr>
              <w:pStyle w:val="TableText"/>
              <w:spacing w:before="0" w:after="0"/>
              <w:rPr>
                <w:del w:id="2463" w:author="Author"/>
              </w:rPr>
            </w:pPr>
            <w:del w:id="246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37A7E" w14:textId="3036A905" w:rsidR="00A17716" w:rsidRPr="00F458A0" w:rsidDel="00C5501A" w:rsidRDefault="00A17716" w:rsidP="00C5501A">
            <w:pPr>
              <w:pStyle w:val="TableText"/>
              <w:spacing w:before="0" w:after="0"/>
              <w:rPr>
                <w:del w:id="2465" w:author="Author"/>
              </w:rPr>
            </w:pPr>
            <w:del w:id="2466" w:author="Author">
              <w:r w:rsidRPr="00F458A0" w:rsidDel="00C5501A">
                <w:delText>R</w:delText>
              </w:r>
            </w:del>
          </w:p>
        </w:tc>
      </w:tr>
      <w:tr w:rsidR="00A17716" w:rsidRPr="00F458A0" w:rsidDel="00C5501A" w14:paraId="4360830F" w14:textId="1DDCE8D8" w:rsidTr="00A17716">
        <w:trPr>
          <w:cantSplit/>
          <w:del w:id="24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88DEB" w14:textId="3C1B3724" w:rsidR="00A17716" w:rsidRPr="00F458A0" w:rsidDel="00C5501A" w:rsidRDefault="00A17716" w:rsidP="00C5501A">
            <w:pPr>
              <w:pStyle w:val="TableText"/>
              <w:spacing w:before="0" w:after="0"/>
              <w:rPr>
                <w:del w:id="2468" w:author="Author"/>
              </w:rPr>
            </w:pPr>
            <w:del w:id="2469"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93A19" w14:textId="7B1F356B" w:rsidR="00A17716" w:rsidRPr="00F458A0" w:rsidDel="00C5501A" w:rsidRDefault="00A17716" w:rsidP="00C5501A">
            <w:pPr>
              <w:pStyle w:val="TableText"/>
              <w:spacing w:before="0" w:after="0"/>
              <w:rPr>
                <w:del w:id="2470" w:author="Author"/>
              </w:rPr>
            </w:pPr>
            <w:del w:id="2471"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6C719" w14:textId="775145CD" w:rsidR="00A17716" w:rsidRPr="00F458A0" w:rsidDel="00C5501A" w:rsidRDefault="00A17716" w:rsidP="00C5501A">
            <w:pPr>
              <w:pStyle w:val="TableText"/>
              <w:spacing w:before="0" w:after="0"/>
              <w:rPr>
                <w:del w:id="2472" w:author="Author"/>
              </w:rPr>
            </w:pPr>
            <w:del w:id="247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30C0C8" w14:textId="03EFB41A" w:rsidR="00A17716" w:rsidRPr="00F458A0" w:rsidDel="00C5501A" w:rsidRDefault="00A17716" w:rsidP="00C5501A">
            <w:pPr>
              <w:pStyle w:val="TableText"/>
              <w:spacing w:before="0" w:after="0"/>
              <w:rPr>
                <w:del w:id="2474" w:author="Author"/>
              </w:rPr>
            </w:pPr>
            <w:del w:id="2475" w:author="Author">
              <w:r w:rsidRPr="00F458A0" w:rsidDel="00C5501A">
                <w:delText>R</w:delText>
              </w:r>
            </w:del>
          </w:p>
        </w:tc>
      </w:tr>
      <w:tr w:rsidR="00A17716" w:rsidRPr="00F458A0" w:rsidDel="00C5501A" w14:paraId="386101DA" w14:textId="40CA51E6" w:rsidTr="00A17716">
        <w:trPr>
          <w:cantSplit/>
          <w:del w:id="24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90BE73" w14:textId="4D6E8379" w:rsidR="00A17716" w:rsidRPr="00F458A0" w:rsidDel="00C5501A" w:rsidRDefault="00A17716" w:rsidP="00C5501A">
            <w:pPr>
              <w:pStyle w:val="TableText"/>
              <w:spacing w:before="0" w:after="0"/>
              <w:rPr>
                <w:del w:id="2477" w:author="Author"/>
              </w:rPr>
            </w:pPr>
            <w:del w:id="2478"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7201D" w14:textId="23B695DF" w:rsidR="00A17716" w:rsidRPr="00F458A0" w:rsidDel="00C5501A" w:rsidRDefault="00A17716" w:rsidP="00C5501A">
            <w:pPr>
              <w:pStyle w:val="TableText"/>
              <w:spacing w:before="0" w:after="0"/>
              <w:rPr>
                <w:del w:id="2479" w:author="Author"/>
              </w:rPr>
            </w:pPr>
            <w:del w:id="2480"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7C650" w14:textId="2EA0487B" w:rsidR="00A17716" w:rsidRPr="00F458A0" w:rsidDel="00C5501A" w:rsidRDefault="00A17716" w:rsidP="00C5501A">
            <w:pPr>
              <w:pStyle w:val="TableText"/>
              <w:spacing w:before="0" w:after="0"/>
              <w:rPr>
                <w:del w:id="2481" w:author="Author"/>
              </w:rPr>
            </w:pPr>
            <w:del w:id="248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FB35F" w14:textId="56096090" w:rsidR="00A17716" w:rsidRPr="00F458A0" w:rsidDel="00C5501A" w:rsidRDefault="00A17716" w:rsidP="00C5501A">
            <w:pPr>
              <w:pStyle w:val="TableText"/>
              <w:spacing w:before="0" w:after="0"/>
              <w:rPr>
                <w:del w:id="2483" w:author="Author"/>
              </w:rPr>
            </w:pPr>
            <w:del w:id="2484" w:author="Author">
              <w:r w:rsidRPr="00F458A0" w:rsidDel="00C5501A">
                <w:delText>R</w:delText>
              </w:r>
            </w:del>
          </w:p>
        </w:tc>
      </w:tr>
      <w:tr w:rsidR="00A17716" w:rsidRPr="00F458A0" w:rsidDel="00C5501A" w14:paraId="3FF12298" w14:textId="1386046F" w:rsidTr="00A17716">
        <w:trPr>
          <w:cantSplit/>
          <w:del w:id="248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90E6D4" w14:textId="2CB4B960" w:rsidR="00A17716" w:rsidRPr="00F458A0" w:rsidDel="00C5501A" w:rsidRDefault="00A17716" w:rsidP="00C5501A">
            <w:pPr>
              <w:pStyle w:val="TableText"/>
              <w:spacing w:before="0" w:after="0"/>
              <w:rPr>
                <w:del w:id="2486" w:author="Author"/>
              </w:rPr>
            </w:pPr>
            <w:del w:id="2487"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43CAA" w14:textId="2C386308" w:rsidR="00A17716" w:rsidRPr="00F458A0" w:rsidDel="00C5501A" w:rsidRDefault="00A17716" w:rsidP="00C5501A">
            <w:pPr>
              <w:pStyle w:val="TableText"/>
              <w:spacing w:before="0" w:after="0"/>
              <w:rPr>
                <w:del w:id="2488" w:author="Author"/>
              </w:rPr>
            </w:pPr>
            <w:del w:id="2489"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82417" w14:textId="0A3BE481" w:rsidR="00A17716" w:rsidRPr="00F458A0" w:rsidDel="00C5501A" w:rsidRDefault="00A17716" w:rsidP="00C5501A">
            <w:pPr>
              <w:pStyle w:val="TableText"/>
              <w:spacing w:before="0" w:after="0"/>
              <w:rPr>
                <w:del w:id="2490" w:author="Author"/>
              </w:rPr>
            </w:pPr>
            <w:del w:id="249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7A80" w14:textId="36B9DDFD" w:rsidR="00A17716" w:rsidRPr="00F458A0" w:rsidDel="00C5501A" w:rsidRDefault="00A17716" w:rsidP="00C5501A">
            <w:pPr>
              <w:pStyle w:val="TableText"/>
              <w:spacing w:before="0" w:after="0"/>
              <w:rPr>
                <w:del w:id="2492" w:author="Author"/>
              </w:rPr>
            </w:pPr>
            <w:del w:id="2493" w:author="Author">
              <w:r w:rsidRPr="00F458A0" w:rsidDel="00C5501A">
                <w:delText>R</w:delText>
              </w:r>
            </w:del>
          </w:p>
        </w:tc>
      </w:tr>
      <w:tr w:rsidR="00A17716" w:rsidRPr="00F458A0" w:rsidDel="00C5501A" w14:paraId="57983767" w14:textId="67FBC023" w:rsidTr="00A17716">
        <w:trPr>
          <w:cantSplit/>
          <w:del w:id="24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C8ED80" w14:textId="1764E1C8" w:rsidR="00A17716" w:rsidRPr="00F458A0" w:rsidDel="00C5501A" w:rsidRDefault="00A17716" w:rsidP="00C5501A">
            <w:pPr>
              <w:pStyle w:val="TableText"/>
              <w:spacing w:before="0" w:after="0"/>
              <w:rPr>
                <w:del w:id="2495" w:author="Author"/>
              </w:rPr>
            </w:pPr>
            <w:del w:id="2496"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4C0E88" w14:textId="143665C3" w:rsidR="00A17716" w:rsidRPr="00F458A0" w:rsidDel="00C5501A" w:rsidRDefault="00A17716" w:rsidP="00C5501A">
            <w:pPr>
              <w:pStyle w:val="TableText"/>
              <w:spacing w:before="0" w:after="0"/>
              <w:rPr>
                <w:del w:id="2497" w:author="Author"/>
              </w:rPr>
            </w:pPr>
            <w:del w:id="2498"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658BE" w14:textId="05EAB4D9" w:rsidR="00A17716" w:rsidRPr="00F458A0" w:rsidDel="00C5501A" w:rsidRDefault="00A17716" w:rsidP="00C5501A">
            <w:pPr>
              <w:pStyle w:val="TableText"/>
              <w:spacing w:before="0" w:after="0"/>
              <w:rPr>
                <w:del w:id="2499" w:author="Author"/>
              </w:rPr>
            </w:pPr>
            <w:del w:id="2500"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722A1" w14:textId="1828957E" w:rsidR="00A17716" w:rsidRPr="00F458A0" w:rsidDel="00C5501A" w:rsidRDefault="00A17716" w:rsidP="00C5501A">
            <w:pPr>
              <w:pStyle w:val="TableText"/>
              <w:spacing w:before="0" w:after="0"/>
              <w:rPr>
                <w:del w:id="2501" w:author="Author"/>
              </w:rPr>
            </w:pPr>
            <w:del w:id="2502" w:author="Author">
              <w:r w:rsidRPr="00F458A0" w:rsidDel="00C5501A">
                <w:delText>R</w:delText>
              </w:r>
            </w:del>
          </w:p>
        </w:tc>
      </w:tr>
      <w:tr w:rsidR="00A17716" w:rsidRPr="00F458A0" w:rsidDel="00C5501A" w14:paraId="4E36D4E2" w14:textId="6F752DFA" w:rsidTr="00A17716">
        <w:trPr>
          <w:cantSplit/>
          <w:del w:id="25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25E1C" w14:textId="4006F5DA" w:rsidR="00A17716" w:rsidRPr="00F458A0" w:rsidDel="00C5501A" w:rsidRDefault="00A17716" w:rsidP="00C5501A">
            <w:pPr>
              <w:pStyle w:val="TableText"/>
              <w:spacing w:before="0" w:after="0"/>
              <w:rPr>
                <w:del w:id="2504" w:author="Author"/>
              </w:rPr>
            </w:pPr>
            <w:del w:id="2505"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11D08" w14:textId="66127EB0" w:rsidR="00A17716" w:rsidRPr="00F458A0" w:rsidDel="00C5501A" w:rsidRDefault="00A17716" w:rsidP="00C5501A">
            <w:pPr>
              <w:pStyle w:val="TableText"/>
              <w:spacing w:before="0" w:after="0"/>
              <w:rPr>
                <w:del w:id="2506" w:author="Author"/>
              </w:rPr>
            </w:pPr>
            <w:del w:id="2507"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3392FA" w14:textId="6E93259D" w:rsidR="00A17716" w:rsidRPr="00F458A0" w:rsidDel="00C5501A" w:rsidRDefault="00A17716" w:rsidP="00C5501A">
            <w:pPr>
              <w:pStyle w:val="TableText"/>
              <w:spacing w:before="0" w:after="0"/>
              <w:rPr>
                <w:del w:id="250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A36D9" w14:textId="1E16E5A8" w:rsidR="00A17716" w:rsidRPr="00F458A0" w:rsidDel="00C5501A" w:rsidRDefault="00A17716" w:rsidP="00C5501A">
            <w:pPr>
              <w:pStyle w:val="TableText"/>
              <w:spacing w:before="0" w:after="0"/>
              <w:rPr>
                <w:del w:id="2509" w:author="Author"/>
              </w:rPr>
            </w:pPr>
            <w:del w:id="2510" w:author="Author">
              <w:r w:rsidRPr="00F458A0" w:rsidDel="00C5501A">
                <w:delText>R</w:delText>
              </w:r>
            </w:del>
          </w:p>
        </w:tc>
      </w:tr>
      <w:tr w:rsidR="00A17716" w:rsidRPr="00F458A0" w:rsidDel="00C5501A" w14:paraId="64A048CA" w14:textId="20609794" w:rsidTr="00A17716">
        <w:trPr>
          <w:cantSplit/>
          <w:del w:id="25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1C8D4" w14:textId="7D71C8C0" w:rsidR="00A17716" w:rsidRPr="00F458A0" w:rsidDel="00C5501A" w:rsidRDefault="00A17716" w:rsidP="00C5501A">
            <w:pPr>
              <w:pStyle w:val="TableText"/>
              <w:spacing w:before="0" w:after="0"/>
              <w:rPr>
                <w:del w:id="2512" w:author="Author"/>
              </w:rPr>
            </w:pPr>
            <w:del w:id="2513"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247FA" w14:textId="6496F001" w:rsidR="00A17716" w:rsidRPr="00F458A0" w:rsidDel="00C5501A" w:rsidRDefault="00A17716" w:rsidP="00C5501A">
            <w:pPr>
              <w:pStyle w:val="TableText"/>
              <w:spacing w:before="0" w:after="0"/>
              <w:rPr>
                <w:del w:id="2514" w:author="Author"/>
                <w:rFonts w:eastAsiaTheme="minorEastAsia"/>
              </w:rPr>
            </w:pPr>
            <w:del w:id="2515"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02F4A" w14:textId="0D824BB4" w:rsidR="00A17716" w:rsidRPr="00F458A0" w:rsidDel="00C5501A" w:rsidRDefault="00A17716" w:rsidP="00C5501A">
            <w:pPr>
              <w:pStyle w:val="TableText"/>
              <w:spacing w:before="0" w:after="0"/>
              <w:rPr>
                <w:del w:id="251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31242" w14:textId="5A9EFD19" w:rsidR="00A17716" w:rsidRPr="00F458A0" w:rsidDel="00C5501A" w:rsidRDefault="00A17716" w:rsidP="00C5501A">
            <w:pPr>
              <w:pStyle w:val="TableText"/>
              <w:spacing w:before="0" w:after="0"/>
              <w:rPr>
                <w:del w:id="2517" w:author="Author"/>
              </w:rPr>
            </w:pPr>
            <w:del w:id="2518" w:author="Author">
              <w:r w:rsidRPr="00F458A0" w:rsidDel="00C5501A">
                <w:delText>R</w:delText>
              </w:r>
            </w:del>
          </w:p>
        </w:tc>
      </w:tr>
      <w:tr w:rsidR="00A17716" w:rsidRPr="00F458A0" w:rsidDel="00C5501A" w14:paraId="254B06EE" w14:textId="40D864EE" w:rsidTr="00A17716">
        <w:trPr>
          <w:cantSplit/>
          <w:del w:id="25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54CEA" w14:textId="0A175593" w:rsidR="00A17716" w:rsidRPr="00F458A0" w:rsidDel="00C5501A" w:rsidRDefault="00A17716" w:rsidP="00C5501A">
            <w:pPr>
              <w:pStyle w:val="TableText"/>
              <w:spacing w:before="0" w:after="0"/>
              <w:rPr>
                <w:del w:id="2520" w:author="Author"/>
              </w:rPr>
            </w:pPr>
            <w:del w:id="2521" w:author="Author">
              <w:r w:rsidRPr="00F458A0" w:rsidDel="00C5501A">
                <w:delText>eIV Ambiguous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49D8C" w14:textId="3C3AAFCF" w:rsidR="00A17716" w:rsidRPr="00F458A0" w:rsidDel="00C5501A" w:rsidRDefault="00A17716" w:rsidP="00C5501A">
            <w:pPr>
              <w:pStyle w:val="TableText"/>
              <w:spacing w:before="0" w:after="0"/>
              <w:rPr>
                <w:del w:id="2522" w:author="Author"/>
              </w:rPr>
            </w:pPr>
            <w:del w:id="2523"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8CFD78" w14:textId="32777603" w:rsidR="00A17716" w:rsidRPr="00F458A0" w:rsidDel="00C5501A" w:rsidRDefault="00A17716" w:rsidP="00C5501A">
            <w:pPr>
              <w:pStyle w:val="TableText"/>
              <w:spacing w:before="0" w:after="0"/>
              <w:rPr>
                <w:del w:id="252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E4B6F1" w14:textId="2BF71474" w:rsidR="00A17716" w:rsidRPr="00F458A0" w:rsidDel="00C5501A" w:rsidRDefault="00A17716" w:rsidP="00C5501A">
            <w:pPr>
              <w:pStyle w:val="TableText"/>
              <w:spacing w:before="0" w:after="0"/>
              <w:rPr>
                <w:del w:id="2525" w:author="Author"/>
              </w:rPr>
            </w:pPr>
            <w:del w:id="2526" w:author="Author">
              <w:r w:rsidRPr="00F458A0" w:rsidDel="00C5501A">
                <w:delText>R</w:delText>
              </w:r>
            </w:del>
          </w:p>
        </w:tc>
      </w:tr>
    </w:tbl>
    <w:p w14:paraId="0E3E4F6C" w14:textId="48A4E08B" w:rsidR="00A17716" w:rsidRPr="00F458A0" w:rsidDel="00C5501A" w:rsidRDefault="00A17716" w:rsidP="00C5501A">
      <w:pPr>
        <w:pStyle w:val="StepIntro"/>
        <w:spacing w:before="0"/>
        <w:rPr>
          <w:del w:id="2527" w:author="Author"/>
        </w:rPr>
      </w:pPr>
      <w:del w:id="2528" w:author="Author">
        <w:r w:rsidRPr="00F458A0" w:rsidDel="00C5501A">
          <w:delText>eIV Inactive Policy Report</w:delText>
        </w:r>
      </w:del>
    </w:p>
    <w:p w14:paraId="0779A320" w14:textId="2E188C44" w:rsidR="00A17716" w:rsidRPr="00F458A0" w:rsidDel="00C5501A" w:rsidRDefault="00A17716" w:rsidP="00C5501A">
      <w:pPr>
        <w:pStyle w:val="NormalWeb"/>
        <w:spacing w:before="0" w:after="0"/>
        <w:rPr>
          <w:del w:id="2529" w:author="Author"/>
          <w:rFonts w:eastAsiaTheme="minorEastAsia"/>
        </w:rPr>
      </w:pPr>
      <w:del w:id="2530" w:author="Author">
        <w:r w:rsidRPr="00F458A0" w:rsidDel="00C5501A">
          <w:delText>This report (</w:delText>
        </w:r>
        <w:r w:rsidRPr="00F458A0" w:rsidDel="00C5501A">
          <w:fldChar w:fldCharType="begin"/>
        </w:r>
        <w:r w:rsidRPr="00F458A0" w:rsidDel="00C5501A">
          <w:delInstrText xml:space="preserve"> REF _Ref474456335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displays any inactive insurance policies that the eIV software identified while making 270 Health Care Eligibility Benefits Inquiries (</w:delText>
        </w:r>
        <w:r w:rsidRPr="00F458A0" w:rsidDel="00C5501A">
          <w:fldChar w:fldCharType="begin"/>
        </w:r>
        <w:r w:rsidRPr="00F458A0" w:rsidDel="00C5501A">
          <w:delInstrText xml:space="preserve"> REF _Ref474456367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w:delText>
        </w:r>
      </w:del>
    </w:p>
    <w:p w14:paraId="6073C1A3" w14:textId="6CC4E465" w:rsidR="00A17716" w:rsidRPr="00A236D6" w:rsidDel="00C5501A" w:rsidRDefault="00A17716" w:rsidP="00C5501A">
      <w:pPr>
        <w:pStyle w:val="Caption"/>
        <w:spacing w:before="0" w:after="0"/>
        <w:rPr>
          <w:del w:id="2531" w:author="Author"/>
          <w:rFonts w:ascii="Arial" w:hAnsi="Arial" w:cs="Arial"/>
        </w:rPr>
      </w:pPr>
      <w:del w:id="253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28</w:delText>
        </w:r>
        <w:r w:rsidRPr="00A236D6" w:rsidDel="00C5501A">
          <w:rPr>
            <w:rFonts w:ascii="Arial" w:hAnsi="Arial" w:cs="Arial"/>
            <w:noProof/>
          </w:rPr>
          <w:fldChar w:fldCharType="end"/>
        </w:r>
        <w:r w:rsidRPr="00A236D6" w:rsidDel="00C5501A">
          <w:rPr>
            <w:rFonts w:ascii="Arial" w:hAnsi="Arial" w:cs="Arial"/>
          </w:rPr>
          <w:delText>: Inactive Insurance Policy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45"/>
        <w:gridCol w:w="3939"/>
        <w:gridCol w:w="1710"/>
        <w:gridCol w:w="1350"/>
      </w:tblGrid>
      <w:tr w:rsidR="00A17716" w:rsidRPr="00F458A0" w:rsidDel="00C5501A" w14:paraId="0F66E2AC" w14:textId="522C921B" w:rsidTr="00A17716">
        <w:trPr>
          <w:cantSplit/>
          <w:tblHeader/>
          <w:del w:id="253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3D88133" w14:textId="587AF76B" w:rsidR="00A17716" w:rsidRPr="00F458A0" w:rsidDel="00C5501A" w:rsidRDefault="00A17716" w:rsidP="00C5501A">
            <w:pPr>
              <w:pStyle w:val="TableHeading"/>
              <w:spacing w:before="0" w:after="0"/>
              <w:rPr>
                <w:del w:id="2534" w:author="Author"/>
              </w:rPr>
            </w:pPr>
            <w:del w:id="253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E16C73" w14:textId="0072A01D" w:rsidR="00A17716" w:rsidRPr="00F458A0" w:rsidDel="00C5501A" w:rsidRDefault="00A17716" w:rsidP="00C5501A">
            <w:pPr>
              <w:pStyle w:val="TableHeading"/>
              <w:spacing w:before="0" w:after="0"/>
              <w:rPr>
                <w:del w:id="2536" w:author="Author"/>
              </w:rPr>
            </w:pPr>
            <w:del w:id="253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A0A5955" w14:textId="48751CA7" w:rsidR="00A17716" w:rsidRPr="00F458A0" w:rsidDel="00C5501A" w:rsidRDefault="00A17716" w:rsidP="00C5501A">
            <w:pPr>
              <w:pStyle w:val="TableHeading"/>
              <w:spacing w:before="0" w:after="0"/>
              <w:rPr>
                <w:del w:id="2538" w:author="Author"/>
              </w:rPr>
            </w:pPr>
            <w:del w:id="253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A11FEC0" w14:textId="4FD8FB46" w:rsidR="00A17716" w:rsidRPr="00F458A0" w:rsidDel="00C5501A" w:rsidRDefault="00A17716" w:rsidP="00C5501A">
            <w:pPr>
              <w:pStyle w:val="TableHeading"/>
              <w:spacing w:before="0" w:after="0"/>
              <w:rPr>
                <w:del w:id="2540" w:author="Author"/>
              </w:rPr>
            </w:pPr>
            <w:del w:id="2541" w:author="Author">
              <w:r w:rsidRPr="00F458A0" w:rsidDel="00C5501A">
                <w:delText>Read/Write</w:delText>
              </w:r>
            </w:del>
          </w:p>
        </w:tc>
      </w:tr>
      <w:tr w:rsidR="00A17716" w:rsidRPr="00F458A0" w:rsidDel="00C5501A" w14:paraId="68D4083A" w14:textId="583335EA" w:rsidTr="00A17716">
        <w:trPr>
          <w:cantSplit/>
          <w:del w:id="25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28891" w14:textId="4FDB44C6" w:rsidR="00A17716" w:rsidRPr="00F458A0" w:rsidDel="00C5501A" w:rsidRDefault="00A17716" w:rsidP="00C5501A">
            <w:pPr>
              <w:pStyle w:val="TableText"/>
              <w:spacing w:before="0" w:after="0"/>
              <w:rPr>
                <w:del w:id="2543" w:author="Author"/>
                <w:rFonts w:eastAsiaTheme="minorEastAsia"/>
              </w:rPr>
            </w:pPr>
            <w:del w:id="254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E29B2" w14:textId="1B189C55" w:rsidR="00A17716" w:rsidRPr="00F458A0" w:rsidDel="00C5501A" w:rsidRDefault="00A17716" w:rsidP="00C5501A">
            <w:pPr>
              <w:pStyle w:val="TableText"/>
              <w:spacing w:before="0" w:after="0"/>
              <w:rPr>
                <w:del w:id="2545" w:author="Author"/>
              </w:rPr>
            </w:pPr>
            <w:del w:id="2546"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277CA" w14:textId="1A323A1B" w:rsidR="00A17716" w:rsidRPr="00F458A0" w:rsidDel="00C5501A" w:rsidRDefault="00A17716" w:rsidP="00C5501A">
            <w:pPr>
              <w:pStyle w:val="TableText"/>
              <w:spacing w:before="0" w:after="0"/>
              <w:rPr>
                <w:del w:id="254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A7053" w14:textId="13EBCD64" w:rsidR="00A17716" w:rsidRPr="00F458A0" w:rsidDel="00C5501A" w:rsidRDefault="00A17716" w:rsidP="00C5501A">
            <w:pPr>
              <w:pStyle w:val="TableText"/>
              <w:spacing w:before="0" w:after="0"/>
              <w:rPr>
                <w:del w:id="2548" w:author="Author"/>
              </w:rPr>
            </w:pPr>
            <w:del w:id="2549" w:author="Author">
              <w:r w:rsidRPr="00F458A0" w:rsidDel="00C5501A">
                <w:delText>R</w:delText>
              </w:r>
            </w:del>
          </w:p>
        </w:tc>
      </w:tr>
      <w:tr w:rsidR="00A17716" w:rsidRPr="00F458A0" w:rsidDel="00C5501A" w14:paraId="39C0551E" w14:textId="1E9BC058" w:rsidTr="00A17716">
        <w:trPr>
          <w:cantSplit/>
          <w:del w:id="25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C7E60" w14:textId="3FA841E0" w:rsidR="00A17716" w:rsidRPr="00F458A0" w:rsidDel="00C5501A" w:rsidRDefault="00A17716" w:rsidP="00C5501A">
            <w:pPr>
              <w:pStyle w:val="TableText"/>
              <w:spacing w:before="0" w:after="0"/>
              <w:rPr>
                <w:del w:id="2551" w:author="Author"/>
              </w:rPr>
            </w:pPr>
            <w:del w:id="255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8F287" w14:textId="34F40F7C" w:rsidR="00A17716" w:rsidRPr="00F458A0" w:rsidDel="00C5501A" w:rsidRDefault="00A17716" w:rsidP="00C5501A">
            <w:pPr>
              <w:pStyle w:val="TableText"/>
              <w:spacing w:before="0" w:after="0"/>
              <w:rPr>
                <w:del w:id="2553" w:author="Author"/>
              </w:rPr>
            </w:pPr>
            <w:del w:id="2554"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9D1416" w14:textId="1202CB1C" w:rsidR="00A17716" w:rsidRPr="00F458A0" w:rsidDel="00C5501A" w:rsidRDefault="00A17716" w:rsidP="00C5501A">
            <w:pPr>
              <w:pStyle w:val="TableText"/>
              <w:spacing w:before="0" w:after="0"/>
              <w:rPr>
                <w:del w:id="255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87152" w14:textId="1036BA74" w:rsidR="00A17716" w:rsidRPr="00F458A0" w:rsidDel="00C5501A" w:rsidRDefault="00A17716" w:rsidP="00C5501A">
            <w:pPr>
              <w:pStyle w:val="TableText"/>
              <w:spacing w:before="0" w:after="0"/>
              <w:rPr>
                <w:del w:id="2556" w:author="Author"/>
              </w:rPr>
            </w:pPr>
            <w:del w:id="2557" w:author="Author">
              <w:r w:rsidRPr="00F458A0" w:rsidDel="00C5501A">
                <w:delText>R</w:delText>
              </w:r>
            </w:del>
          </w:p>
        </w:tc>
      </w:tr>
      <w:tr w:rsidR="00A17716" w:rsidRPr="00F458A0" w:rsidDel="00C5501A" w14:paraId="2E382C3B" w14:textId="61C46967" w:rsidTr="00A17716">
        <w:trPr>
          <w:cantSplit/>
          <w:del w:id="25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8E4355" w14:textId="582EBF64" w:rsidR="00A17716" w:rsidRPr="00F458A0" w:rsidDel="00C5501A" w:rsidRDefault="00A17716" w:rsidP="00C5501A">
            <w:pPr>
              <w:pStyle w:val="TableText"/>
              <w:spacing w:before="0" w:after="0"/>
              <w:rPr>
                <w:del w:id="2559" w:author="Author"/>
              </w:rPr>
            </w:pPr>
            <w:del w:id="256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9C8C7" w14:textId="14714DDA" w:rsidR="00A17716" w:rsidRPr="00F458A0" w:rsidDel="00C5501A" w:rsidRDefault="00A17716" w:rsidP="00C5501A">
            <w:pPr>
              <w:pStyle w:val="TableText"/>
              <w:spacing w:before="0" w:after="0"/>
              <w:rPr>
                <w:del w:id="2561" w:author="Author"/>
              </w:rPr>
            </w:pPr>
            <w:del w:id="2562"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85D46" w14:textId="59C45499" w:rsidR="00A17716" w:rsidRPr="00F458A0" w:rsidDel="00C5501A" w:rsidRDefault="00A17716" w:rsidP="00C5501A">
            <w:pPr>
              <w:pStyle w:val="TableText"/>
              <w:spacing w:before="0" w:after="0"/>
              <w:rPr>
                <w:del w:id="2563" w:author="Author"/>
              </w:rPr>
            </w:pPr>
            <w:del w:id="256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F1E3F" w14:textId="5BEE5875" w:rsidR="00A17716" w:rsidRPr="00F458A0" w:rsidDel="00C5501A" w:rsidRDefault="00A17716" w:rsidP="00C5501A">
            <w:pPr>
              <w:pStyle w:val="TableText"/>
              <w:spacing w:before="0" w:after="0"/>
              <w:rPr>
                <w:del w:id="2565" w:author="Author"/>
              </w:rPr>
            </w:pPr>
            <w:del w:id="2566" w:author="Author">
              <w:r w:rsidRPr="00F458A0" w:rsidDel="00C5501A">
                <w:delText>R</w:delText>
              </w:r>
            </w:del>
          </w:p>
        </w:tc>
      </w:tr>
      <w:tr w:rsidR="00A17716" w:rsidRPr="00F458A0" w:rsidDel="00C5501A" w14:paraId="4B9DFAD0" w14:textId="2A96C0AB" w:rsidTr="00A17716">
        <w:trPr>
          <w:cantSplit/>
          <w:del w:id="25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5A901" w14:textId="470C79A5" w:rsidR="00A17716" w:rsidRPr="00F458A0" w:rsidDel="00C5501A" w:rsidRDefault="00A17716" w:rsidP="00C5501A">
            <w:pPr>
              <w:pStyle w:val="TableText"/>
              <w:spacing w:before="0" w:after="0"/>
              <w:rPr>
                <w:del w:id="2568" w:author="Author"/>
              </w:rPr>
            </w:pPr>
            <w:del w:id="256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14F79" w14:textId="44A397FE" w:rsidR="00A17716" w:rsidRPr="00F458A0" w:rsidDel="00C5501A" w:rsidRDefault="00A17716" w:rsidP="00C5501A">
            <w:pPr>
              <w:pStyle w:val="TableText"/>
              <w:spacing w:before="0" w:after="0"/>
              <w:rPr>
                <w:del w:id="2570" w:author="Author"/>
              </w:rPr>
            </w:pPr>
            <w:del w:id="257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2B311" w14:textId="530AB813" w:rsidR="00A17716" w:rsidRPr="00F458A0" w:rsidDel="00C5501A" w:rsidRDefault="00A17716" w:rsidP="00C5501A">
            <w:pPr>
              <w:pStyle w:val="TableText"/>
              <w:spacing w:before="0" w:after="0"/>
              <w:rPr>
                <w:del w:id="2572" w:author="Author"/>
              </w:rPr>
            </w:pPr>
            <w:del w:id="257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C7269" w14:textId="5D4491B5" w:rsidR="00A17716" w:rsidRPr="00F458A0" w:rsidDel="00C5501A" w:rsidRDefault="00A17716" w:rsidP="00C5501A">
            <w:pPr>
              <w:pStyle w:val="TableText"/>
              <w:spacing w:before="0" w:after="0"/>
              <w:rPr>
                <w:del w:id="2574" w:author="Author"/>
              </w:rPr>
            </w:pPr>
            <w:del w:id="2575" w:author="Author">
              <w:r w:rsidRPr="00F458A0" w:rsidDel="00C5501A">
                <w:delText>R</w:delText>
              </w:r>
            </w:del>
          </w:p>
        </w:tc>
      </w:tr>
      <w:tr w:rsidR="00A17716" w:rsidRPr="00F458A0" w:rsidDel="00C5501A" w14:paraId="5C56F8C1" w14:textId="19C52D0F" w:rsidTr="00A17716">
        <w:trPr>
          <w:cantSplit/>
          <w:del w:id="25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ABE125" w14:textId="746A39E2" w:rsidR="00A17716" w:rsidRPr="00F458A0" w:rsidDel="00C5501A" w:rsidRDefault="00A17716" w:rsidP="00C5501A">
            <w:pPr>
              <w:pStyle w:val="TableText"/>
              <w:spacing w:before="0" w:after="0"/>
              <w:rPr>
                <w:del w:id="2577" w:author="Author"/>
              </w:rPr>
            </w:pPr>
            <w:del w:id="257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E90B48" w14:textId="2A3B842C" w:rsidR="00A17716" w:rsidRPr="00F458A0" w:rsidDel="00C5501A" w:rsidRDefault="00A17716" w:rsidP="00C5501A">
            <w:pPr>
              <w:pStyle w:val="TableText"/>
              <w:spacing w:before="0" w:after="0"/>
              <w:rPr>
                <w:del w:id="2579" w:author="Author"/>
              </w:rPr>
            </w:pPr>
            <w:del w:id="2580" w:author="Author">
              <w:r w:rsidRPr="00F458A0" w:rsidDel="00C5501A">
                <w:delText>Select the type of responses to display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27D88" w14:textId="484A4335" w:rsidR="00A17716" w:rsidRPr="00F458A0" w:rsidDel="00C5501A" w:rsidRDefault="00A17716" w:rsidP="00C5501A">
            <w:pPr>
              <w:pStyle w:val="TableText"/>
              <w:spacing w:before="0" w:after="0"/>
              <w:rPr>
                <w:del w:id="258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6A2F9" w14:textId="64011D12" w:rsidR="00A17716" w:rsidRPr="00F458A0" w:rsidDel="00C5501A" w:rsidRDefault="00A17716" w:rsidP="00C5501A">
            <w:pPr>
              <w:pStyle w:val="TableText"/>
              <w:spacing w:before="0" w:after="0"/>
              <w:rPr>
                <w:del w:id="2582" w:author="Author"/>
              </w:rPr>
            </w:pPr>
            <w:del w:id="2583" w:author="Author">
              <w:r w:rsidRPr="00F458A0" w:rsidDel="00C5501A">
                <w:delText>R</w:delText>
              </w:r>
            </w:del>
          </w:p>
        </w:tc>
      </w:tr>
      <w:tr w:rsidR="00A17716" w:rsidRPr="00F458A0" w:rsidDel="00C5501A" w14:paraId="6B3C3F83" w14:textId="26731F87" w:rsidTr="00A17716">
        <w:trPr>
          <w:cantSplit/>
          <w:del w:id="25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1FD33" w14:textId="3C5E530B" w:rsidR="00A17716" w:rsidRPr="00F458A0" w:rsidDel="00C5501A" w:rsidRDefault="00A17716" w:rsidP="00C5501A">
            <w:pPr>
              <w:pStyle w:val="TableText"/>
              <w:spacing w:before="0" w:after="0"/>
              <w:rPr>
                <w:del w:id="2585" w:author="Author"/>
              </w:rPr>
            </w:pPr>
            <w:del w:id="258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B5562" w14:textId="0CE06E93" w:rsidR="00A17716" w:rsidRPr="00F458A0" w:rsidDel="00C5501A" w:rsidRDefault="00A17716" w:rsidP="00C5501A">
            <w:pPr>
              <w:pStyle w:val="TableText"/>
              <w:spacing w:before="0" w:after="0"/>
              <w:rPr>
                <w:del w:id="2587" w:author="Author"/>
              </w:rPr>
            </w:pPr>
            <w:del w:id="2588" w:author="Author">
              <w:r w:rsidRPr="00F458A0" w:rsidDel="00C5501A">
                <w:delText>Earliest Policy Expiration Date to Select From</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771DC" w14:textId="18FEA27F" w:rsidR="00A17716" w:rsidRPr="00F458A0" w:rsidDel="00C5501A" w:rsidRDefault="00A17716" w:rsidP="00C5501A">
            <w:pPr>
              <w:pStyle w:val="TableText"/>
              <w:spacing w:before="0" w:after="0"/>
              <w:rPr>
                <w:del w:id="258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7D611" w14:textId="7BAC923D" w:rsidR="00A17716" w:rsidRPr="00F458A0" w:rsidDel="00C5501A" w:rsidRDefault="00A17716" w:rsidP="00C5501A">
            <w:pPr>
              <w:pStyle w:val="TableText"/>
              <w:spacing w:before="0" w:after="0"/>
              <w:rPr>
                <w:del w:id="2590" w:author="Author"/>
              </w:rPr>
            </w:pPr>
            <w:del w:id="2591" w:author="Author">
              <w:r w:rsidRPr="00F458A0" w:rsidDel="00C5501A">
                <w:delText>R</w:delText>
              </w:r>
            </w:del>
          </w:p>
        </w:tc>
      </w:tr>
      <w:tr w:rsidR="00A17716" w:rsidRPr="00F458A0" w:rsidDel="00C5501A" w14:paraId="1CD523A9" w14:textId="33C944FF" w:rsidTr="00A17716">
        <w:trPr>
          <w:cantSplit/>
          <w:del w:id="25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D6FAB" w14:textId="298D5124" w:rsidR="00A17716" w:rsidRPr="00F458A0" w:rsidDel="00C5501A" w:rsidRDefault="00A17716" w:rsidP="00C5501A">
            <w:pPr>
              <w:pStyle w:val="TableText"/>
              <w:spacing w:before="0" w:after="0"/>
              <w:rPr>
                <w:del w:id="2593" w:author="Author"/>
              </w:rPr>
            </w:pPr>
            <w:del w:id="259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9195F6" w14:textId="2D6E966A" w:rsidR="00A17716" w:rsidRPr="00F458A0" w:rsidDel="00C5501A" w:rsidRDefault="00A17716" w:rsidP="00C5501A">
            <w:pPr>
              <w:pStyle w:val="TableText"/>
              <w:spacing w:before="0" w:after="0"/>
              <w:rPr>
                <w:del w:id="2595" w:author="Author"/>
              </w:rPr>
            </w:pPr>
            <w:del w:id="2596" w:author="Author">
              <w:r w:rsidRPr="00F458A0" w:rsidDel="00C5501A">
                <w:delText>Select the primary sort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32E9F8" w14:textId="068D2D2A" w:rsidR="00A17716" w:rsidRPr="00F458A0" w:rsidDel="00C5501A" w:rsidRDefault="00A17716" w:rsidP="00C5501A">
            <w:pPr>
              <w:pStyle w:val="TableText"/>
              <w:spacing w:before="0" w:after="0"/>
              <w:rPr>
                <w:del w:id="25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687D1" w14:textId="710A50C3" w:rsidR="00A17716" w:rsidRPr="00F458A0" w:rsidDel="00C5501A" w:rsidRDefault="00A17716" w:rsidP="00C5501A">
            <w:pPr>
              <w:pStyle w:val="TableText"/>
              <w:spacing w:before="0" w:after="0"/>
              <w:rPr>
                <w:del w:id="2598" w:author="Author"/>
              </w:rPr>
            </w:pPr>
            <w:del w:id="2599" w:author="Author">
              <w:r w:rsidRPr="00F458A0" w:rsidDel="00C5501A">
                <w:delText>R</w:delText>
              </w:r>
            </w:del>
          </w:p>
        </w:tc>
      </w:tr>
      <w:tr w:rsidR="00A17716" w:rsidRPr="00F458A0" w:rsidDel="00C5501A" w14:paraId="0252F352" w14:textId="51E1629C" w:rsidTr="00A17716">
        <w:trPr>
          <w:cantSplit/>
          <w:del w:id="26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5CFDB" w14:textId="4B68C3BA" w:rsidR="00A17716" w:rsidRPr="00F458A0" w:rsidDel="00C5501A" w:rsidRDefault="00A17716" w:rsidP="00C5501A">
            <w:pPr>
              <w:pStyle w:val="TableText"/>
              <w:spacing w:before="0" w:after="0"/>
              <w:rPr>
                <w:del w:id="2601" w:author="Author"/>
              </w:rPr>
            </w:pPr>
            <w:del w:id="260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C3C6A5" w14:textId="0D298F4A" w:rsidR="00A17716" w:rsidRPr="00F458A0" w:rsidDel="00C5501A" w:rsidRDefault="00A17716" w:rsidP="00C5501A">
            <w:pPr>
              <w:pStyle w:val="TableText"/>
              <w:spacing w:before="0" w:after="0"/>
              <w:rPr>
                <w:del w:id="2603" w:author="Author"/>
              </w:rPr>
            </w:pPr>
            <w:del w:id="2604"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889BA" w14:textId="0E6ABFC2" w:rsidR="00A17716" w:rsidRPr="00F458A0" w:rsidDel="00C5501A" w:rsidRDefault="00A17716" w:rsidP="00C5501A">
            <w:pPr>
              <w:pStyle w:val="TableText"/>
              <w:spacing w:before="0" w:after="0"/>
              <w:rPr>
                <w:del w:id="26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8599E" w14:textId="304B3FF5" w:rsidR="00A17716" w:rsidRPr="00F458A0" w:rsidDel="00C5501A" w:rsidRDefault="00A17716" w:rsidP="00C5501A">
            <w:pPr>
              <w:pStyle w:val="TableText"/>
              <w:spacing w:before="0" w:after="0"/>
              <w:rPr>
                <w:del w:id="2606" w:author="Author"/>
              </w:rPr>
            </w:pPr>
            <w:del w:id="2607" w:author="Author">
              <w:r w:rsidRPr="00F458A0" w:rsidDel="00C5501A">
                <w:delText>R</w:delText>
              </w:r>
            </w:del>
          </w:p>
        </w:tc>
      </w:tr>
      <w:tr w:rsidR="00A17716" w:rsidRPr="00F458A0" w:rsidDel="00C5501A" w14:paraId="6C5EF876" w14:textId="4516B77E" w:rsidTr="00A17716">
        <w:trPr>
          <w:cantSplit/>
          <w:del w:id="26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D3A13" w14:textId="4E90D4E3" w:rsidR="00A17716" w:rsidRPr="00F458A0" w:rsidDel="00C5501A" w:rsidRDefault="00A17716" w:rsidP="00C5501A">
            <w:pPr>
              <w:pStyle w:val="TableText"/>
              <w:spacing w:before="0" w:after="0"/>
              <w:rPr>
                <w:del w:id="2609" w:author="Author"/>
              </w:rPr>
            </w:pPr>
            <w:del w:id="261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9C7F8" w14:textId="2543D69E" w:rsidR="00A17716" w:rsidRPr="00F458A0" w:rsidDel="00C5501A" w:rsidRDefault="00A17716" w:rsidP="00C5501A">
            <w:pPr>
              <w:pStyle w:val="TableText"/>
              <w:spacing w:before="0" w:after="0"/>
              <w:rPr>
                <w:del w:id="2611" w:author="Author"/>
              </w:rPr>
            </w:pPr>
            <w:del w:id="2612"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93023" w14:textId="368D302F" w:rsidR="00A17716" w:rsidRPr="00F458A0" w:rsidDel="00C5501A" w:rsidRDefault="00A17716" w:rsidP="00C5501A">
            <w:pPr>
              <w:pStyle w:val="TableText"/>
              <w:spacing w:before="0" w:after="0"/>
              <w:rPr>
                <w:del w:id="2613" w:author="Author"/>
              </w:rPr>
            </w:pPr>
            <w:del w:id="2614"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88DA6" w14:textId="617E4B2C" w:rsidR="00A17716" w:rsidRPr="00F458A0" w:rsidDel="00C5501A" w:rsidRDefault="00A17716" w:rsidP="00C5501A">
            <w:pPr>
              <w:pStyle w:val="TableText"/>
              <w:spacing w:before="0" w:after="0"/>
              <w:rPr>
                <w:del w:id="2615" w:author="Author"/>
              </w:rPr>
            </w:pPr>
            <w:del w:id="2616" w:author="Author">
              <w:r w:rsidRPr="00F458A0" w:rsidDel="00C5501A">
                <w:delText>R</w:delText>
              </w:r>
            </w:del>
          </w:p>
        </w:tc>
      </w:tr>
      <w:tr w:rsidR="00A17716" w:rsidRPr="00F458A0" w:rsidDel="00C5501A" w14:paraId="2BA118D2" w14:textId="6B2FDF04" w:rsidTr="00A17716">
        <w:trPr>
          <w:cantSplit/>
          <w:del w:id="261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EBAEF" w14:textId="138A34D1" w:rsidR="00A17716" w:rsidRPr="00F458A0" w:rsidDel="00C5501A" w:rsidRDefault="00A17716" w:rsidP="00C5501A">
            <w:pPr>
              <w:pStyle w:val="TableText"/>
              <w:spacing w:before="0" w:after="0"/>
              <w:rPr>
                <w:del w:id="2618" w:author="Author"/>
              </w:rPr>
            </w:pPr>
            <w:del w:id="261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06243D" w14:textId="3818F9D0" w:rsidR="00A17716" w:rsidRPr="00F458A0" w:rsidDel="00C5501A" w:rsidRDefault="00A17716" w:rsidP="00C5501A">
            <w:pPr>
              <w:pStyle w:val="TableText"/>
              <w:spacing w:before="0" w:after="0"/>
              <w:rPr>
                <w:del w:id="2620" w:author="Author"/>
              </w:rPr>
            </w:pPr>
            <w:del w:id="262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90197" w14:textId="313469C5" w:rsidR="00A17716" w:rsidRPr="00F458A0" w:rsidDel="00C5501A" w:rsidRDefault="00A17716" w:rsidP="00C5501A">
            <w:pPr>
              <w:pStyle w:val="TableText"/>
              <w:spacing w:before="0" w:after="0"/>
              <w:rPr>
                <w:del w:id="2622" w:author="Author"/>
              </w:rPr>
            </w:pPr>
            <w:del w:id="262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ED800" w14:textId="42CA6FCD" w:rsidR="00A17716" w:rsidRPr="00F458A0" w:rsidDel="00C5501A" w:rsidRDefault="00A17716" w:rsidP="00C5501A">
            <w:pPr>
              <w:pStyle w:val="TableText"/>
              <w:spacing w:before="0" w:after="0"/>
              <w:rPr>
                <w:del w:id="2624" w:author="Author"/>
              </w:rPr>
            </w:pPr>
            <w:del w:id="2625" w:author="Author">
              <w:r w:rsidRPr="00F458A0" w:rsidDel="00C5501A">
                <w:delText>R</w:delText>
              </w:r>
            </w:del>
          </w:p>
        </w:tc>
      </w:tr>
      <w:tr w:rsidR="00A17716" w:rsidRPr="00F458A0" w:rsidDel="00C5501A" w14:paraId="2D77E792" w14:textId="1AD40ED3" w:rsidTr="00A17716">
        <w:trPr>
          <w:cantSplit/>
          <w:del w:id="262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F932" w14:textId="5250EA05" w:rsidR="00A17716" w:rsidRPr="00F458A0" w:rsidDel="00C5501A" w:rsidRDefault="00A17716" w:rsidP="00C5501A">
            <w:pPr>
              <w:pStyle w:val="TableText"/>
              <w:spacing w:before="0" w:after="0"/>
              <w:rPr>
                <w:del w:id="2627" w:author="Author"/>
              </w:rPr>
            </w:pPr>
            <w:del w:id="262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1D9E5" w14:textId="052EA4E0" w:rsidR="00A17716" w:rsidRPr="00F458A0" w:rsidDel="00C5501A" w:rsidRDefault="00A17716" w:rsidP="00C5501A">
            <w:pPr>
              <w:pStyle w:val="TableText"/>
              <w:spacing w:before="0" w:after="0"/>
              <w:rPr>
                <w:del w:id="2629" w:author="Author"/>
              </w:rPr>
            </w:pPr>
            <w:del w:id="2630" w:author="Author">
              <w:r w:rsidRPr="00F458A0" w:rsidDel="00C5501A">
                <w:delText>Patient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0DACA" w14:textId="6977DDCB" w:rsidR="00A17716" w:rsidRPr="00F458A0" w:rsidDel="00C5501A" w:rsidRDefault="00A17716" w:rsidP="00C5501A">
            <w:pPr>
              <w:pStyle w:val="TableText"/>
              <w:spacing w:before="0" w:after="0"/>
              <w:rPr>
                <w:del w:id="2631" w:author="Author"/>
              </w:rPr>
            </w:pPr>
            <w:del w:id="263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664D9" w14:textId="3684AC55" w:rsidR="00A17716" w:rsidRPr="00F458A0" w:rsidDel="00C5501A" w:rsidRDefault="00A17716" w:rsidP="00C5501A">
            <w:pPr>
              <w:pStyle w:val="TableText"/>
              <w:spacing w:before="0" w:after="0"/>
              <w:rPr>
                <w:del w:id="2633" w:author="Author"/>
              </w:rPr>
            </w:pPr>
            <w:del w:id="2634" w:author="Author">
              <w:r w:rsidRPr="00F458A0" w:rsidDel="00C5501A">
                <w:delText>R</w:delText>
              </w:r>
            </w:del>
          </w:p>
        </w:tc>
      </w:tr>
      <w:tr w:rsidR="00A17716" w:rsidRPr="00F458A0" w:rsidDel="00C5501A" w14:paraId="29F0098F" w14:textId="73223420" w:rsidTr="00A17716">
        <w:trPr>
          <w:cantSplit/>
          <w:del w:id="263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FBA6ED" w14:textId="21239508" w:rsidR="00A17716" w:rsidRPr="00F458A0" w:rsidDel="00C5501A" w:rsidRDefault="00A17716" w:rsidP="00C5501A">
            <w:pPr>
              <w:pStyle w:val="TableText"/>
              <w:spacing w:before="0" w:after="0"/>
              <w:rPr>
                <w:del w:id="2636" w:author="Author"/>
                <w:rFonts w:eastAsiaTheme="minorEastAsia"/>
              </w:rPr>
            </w:pPr>
            <w:del w:id="263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FB89A" w14:textId="6D190EA6" w:rsidR="00A17716" w:rsidRPr="00F458A0" w:rsidDel="00C5501A" w:rsidRDefault="00A17716" w:rsidP="00C5501A">
            <w:pPr>
              <w:pStyle w:val="TableText"/>
              <w:spacing w:before="0" w:after="0"/>
              <w:rPr>
                <w:del w:id="2638" w:author="Author"/>
              </w:rPr>
            </w:pPr>
            <w:del w:id="2639" w:author="Author">
              <w:r w:rsidRPr="00F458A0" w:rsidDel="00C5501A">
                <w:delText>Patient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9B202" w14:textId="7553DFBA" w:rsidR="00A17716" w:rsidRPr="00F458A0" w:rsidDel="00C5501A" w:rsidRDefault="00A17716" w:rsidP="00C5501A">
            <w:pPr>
              <w:pStyle w:val="TableText"/>
              <w:spacing w:before="0" w:after="0"/>
              <w:rPr>
                <w:del w:id="2640" w:author="Author"/>
              </w:rPr>
            </w:pPr>
            <w:del w:id="264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EA3D4" w14:textId="2DBAD24A" w:rsidR="00A17716" w:rsidRPr="00F458A0" w:rsidDel="00C5501A" w:rsidRDefault="00A17716" w:rsidP="00C5501A">
            <w:pPr>
              <w:pStyle w:val="TableText"/>
              <w:spacing w:before="0" w:after="0"/>
              <w:rPr>
                <w:del w:id="2642" w:author="Author"/>
              </w:rPr>
            </w:pPr>
            <w:del w:id="2643" w:author="Author">
              <w:r w:rsidRPr="00F458A0" w:rsidDel="00C5501A">
                <w:delText>R</w:delText>
              </w:r>
            </w:del>
          </w:p>
        </w:tc>
      </w:tr>
      <w:tr w:rsidR="00A17716" w:rsidRPr="00F458A0" w:rsidDel="00C5501A" w14:paraId="718CF190" w14:textId="20CDEB33" w:rsidTr="00A17716">
        <w:trPr>
          <w:cantSplit/>
          <w:del w:id="264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B6B11" w14:textId="0236A843" w:rsidR="00A17716" w:rsidRPr="00F458A0" w:rsidDel="00C5501A" w:rsidRDefault="00A17716" w:rsidP="00C5501A">
            <w:pPr>
              <w:pStyle w:val="TableText"/>
              <w:spacing w:before="0" w:after="0"/>
              <w:rPr>
                <w:del w:id="2645" w:author="Author"/>
              </w:rPr>
            </w:pPr>
            <w:del w:id="264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6D40" w14:textId="05E1D6E7" w:rsidR="00A17716" w:rsidRPr="00F458A0" w:rsidDel="00C5501A" w:rsidRDefault="00A17716" w:rsidP="00C5501A">
            <w:pPr>
              <w:pStyle w:val="TableText"/>
              <w:spacing w:before="0" w:after="0"/>
              <w:rPr>
                <w:del w:id="2647" w:author="Author"/>
              </w:rPr>
            </w:pPr>
            <w:del w:id="2648" w:author="Author">
              <w:r w:rsidRPr="00F458A0" w:rsidDel="00C5501A">
                <w:delText>Subscriber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716AD" w14:textId="43FE171D" w:rsidR="00A17716" w:rsidRPr="00F458A0" w:rsidDel="00C5501A" w:rsidRDefault="00A17716" w:rsidP="00C5501A">
            <w:pPr>
              <w:pStyle w:val="TableText"/>
              <w:spacing w:before="0" w:after="0"/>
              <w:rPr>
                <w:del w:id="2649" w:author="Author"/>
              </w:rPr>
            </w:pPr>
            <w:del w:id="265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DD04C" w14:textId="05C9910A" w:rsidR="00A17716" w:rsidRPr="00F458A0" w:rsidDel="00C5501A" w:rsidRDefault="00A17716" w:rsidP="00C5501A">
            <w:pPr>
              <w:pStyle w:val="TableText"/>
              <w:spacing w:before="0" w:after="0"/>
              <w:rPr>
                <w:del w:id="2651" w:author="Author"/>
              </w:rPr>
            </w:pPr>
            <w:del w:id="2652" w:author="Author">
              <w:r w:rsidRPr="00F458A0" w:rsidDel="00C5501A">
                <w:delText>R</w:delText>
              </w:r>
            </w:del>
          </w:p>
        </w:tc>
      </w:tr>
      <w:tr w:rsidR="00A17716" w:rsidRPr="00F458A0" w:rsidDel="00C5501A" w14:paraId="1537BD06" w14:textId="36AFAD15" w:rsidTr="00A17716">
        <w:trPr>
          <w:cantSplit/>
          <w:del w:id="265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C0830" w14:textId="16C4D0B5" w:rsidR="00A17716" w:rsidRPr="00F458A0" w:rsidDel="00C5501A" w:rsidRDefault="00A17716" w:rsidP="00C5501A">
            <w:pPr>
              <w:pStyle w:val="TableText"/>
              <w:spacing w:before="0" w:after="0"/>
              <w:rPr>
                <w:del w:id="2654" w:author="Author"/>
              </w:rPr>
            </w:pPr>
            <w:del w:id="265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3026A" w14:textId="178766AE" w:rsidR="00A17716" w:rsidRPr="00F458A0" w:rsidDel="00C5501A" w:rsidRDefault="00A17716" w:rsidP="00C5501A">
            <w:pPr>
              <w:pStyle w:val="TableText"/>
              <w:spacing w:before="0" w:after="0"/>
              <w:rPr>
                <w:del w:id="2656" w:author="Author"/>
              </w:rPr>
            </w:pPr>
            <w:del w:id="2657" w:author="Author">
              <w:r w:rsidRPr="00F458A0" w:rsidDel="00C5501A">
                <w:delText>Subscriber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06257" w14:textId="407ADA28" w:rsidR="00A17716" w:rsidRPr="00F458A0" w:rsidDel="00C5501A" w:rsidRDefault="00A17716" w:rsidP="00C5501A">
            <w:pPr>
              <w:pStyle w:val="TableText"/>
              <w:spacing w:before="0" w:after="0"/>
              <w:rPr>
                <w:del w:id="2658" w:author="Author"/>
              </w:rPr>
            </w:pPr>
            <w:del w:id="2659"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98889" w14:textId="44100C2B" w:rsidR="00A17716" w:rsidRPr="00F458A0" w:rsidDel="00C5501A" w:rsidRDefault="00A17716" w:rsidP="00C5501A">
            <w:pPr>
              <w:pStyle w:val="TableText"/>
              <w:spacing w:before="0" w:after="0"/>
              <w:rPr>
                <w:del w:id="2660" w:author="Author"/>
              </w:rPr>
            </w:pPr>
            <w:del w:id="2661" w:author="Author">
              <w:r w:rsidRPr="00F458A0" w:rsidDel="00C5501A">
                <w:delText>R</w:delText>
              </w:r>
            </w:del>
          </w:p>
        </w:tc>
      </w:tr>
      <w:tr w:rsidR="00A17716" w:rsidRPr="00F458A0" w:rsidDel="00C5501A" w14:paraId="1AFC4226" w14:textId="7B1E563B" w:rsidTr="00A17716">
        <w:trPr>
          <w:cantSplit/>
          <w:del w:id="26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B4D13" w14:textId="0C8FC1D8" w:rsidR="00A17716" w:rsidRPr="00F458A0" w:rsidDel="00C5501A" w:rsidRDefault="00A17716" w:rsidP="00C5501A">
            <w:pPr>
              <w:pStyle w:val="TableText"/>
              <w:spacing w:before="0" w:after="0"/>
              <w:rPr>
                <w:del w:id="2663" w:author="Author"/>
              </w:rPr>
            </w:pPr>
            <w:del w:id="266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886BA" w14:textId="020C2C53" w:rsidR="00A17716" w:rsidRPr="00F458A0" w:rsidDel="00C5501A" w:rsidRDefault="00A17716" w:rsidP="00C5501A">
            <w:pPr>
              <w:pStyle w:val="TableText"/>
              <w:spacing w:before="0" w:after="0"/>
              <w:rPr>
                <w:del w:id="2665" w:author="Author"/>
              </w:rPr>
            </w:pPr>
            <w:del w:id="2666" w:author="Author">
              <w:r w:rsidRPr="00F458A0" w:rsidDel="00C5501A">
                <w:delText>Subscriber DOB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456996" w14:textId="280D301D" w:rsidR="00A17716" w:rsidRPr="00F458A0" w:rsidDel="00C5501A" w:rsidRDefault="00A17716" w:rsidP="00C5501A">
            <w:pPr>
              <w:pStyle w:val="TableText"/>
              <w:spacing w:before="0" w:after="0"/>
              <w:rPr>
                <w:del w:id="2667" w:author="Author"/>
              </w:rPr>
            </w:pPr>
            <w:del w:id="266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05511" w14:textId="1CFB98B7" w:rsidR="00A17716" w:rsidRPr="00F458A0" w:rsidDel="00C5501A" w:rsidRDefault="00A17716" w:rsidP="00C5501A">
            <w:pPr>
              <w:pStyle w:val="TableText"/>
              <w:spacing w:before="0" w:after="0"/>
              <w:rPr>
                <w:del w:id="2669" w:author="Author"/>
              </w:rPr>
            </w:pPr>
            <w:del w:id="2670" w:author="Author">
              <w:r w:rsidRPr="00F458A0" w:rsidDel="00C5501A">
                <w:delText>R</w:delText>
              </w:r>
            </w:del>
          </w:p>
        </w:tc>
      </w:tr>
      <w:tr w:rsidR="00A17716" w:rsidRPr="00F458A0" w:rsidDel="00C5501A" w14:paraId="03D1A6CB" w14:textId="3F4D42FD" w:rsidTr="00A17716">
        <w:trPr>
          <w:cantSplit/>
          <w:del w:id="26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25E88" w14:textId="680EF9D3" w:rsidR="00A17716" w:rsidRPr="00F458A0" w:rsidDel="00C5501A" w:rsidRDefault="00A17716" w:rsidP="00C5501A">
            <w:pPr>
              <w:pStyle w:val="TableText"/>
              <w:spacing w:before="0" w:after="0"/>
              <w:rPr>
                <w:del w:id="2672" w:author="Author"/>
              </w:rPr>
            </w:pPr>
            <w:del w:id="267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1601F" w14:textId="21930698" w:rsidR="00A17716" w:rsidRPr="00F458A0" w:rsidDel="00C5501A" w:rsidRDefault="00A17716" w:rsidP="00C5501A">
            <w:pPr>
              <w:pStyle w:val="TableText"/>
              <w:spacing w:before="0" w:after="0"/>
              <w:rPr>
                <w:del w:id="2674" w:author="Author"/>
              </w:rPr>
            </w:pPr>
            <w:del w:id="2675" w:author="Author">
              <w:r w:rsidRPr="00F458A0" w:rsidDel="00C5501A">
                <w:delText>Subscriber SSN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81617F" w14:textId="2070C120" w:rsidR="00A17716" w:rsidRPr="00F458A0" w:rsidDel="00C5501A" w:rsidRDefault="00A17716" w:rsidP="00C5501A">
            <w:pPr>
              <w:pStyle w:val="TableText"/>
              <w:spacing w:before="0" w:after="0"/>
              <w:rPr>
                <w:del w:id="2676" w:author="Author"/>
              </w:rPr>
            </w:pPr>
            <w:del w:id="267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635FB" w14:textId="20AD9C2E" w:rsidR="00A17716" w:rsidRPr="00F458A0" w:rsidDel="00C5501A" w:rsidRDefault="00A17716" w:rsidP="00C5501A">
            <w:pPr>
              <w:pStyle w:val="TableText"/>
              <w:spacing w:before="0" w:after="0"/>
              <w:rPr>
                <w:del w:id="2678" w:author="Author"/>
              </w:rPr>
            </w:pPr>
            <w:del w:id="2679" w:author="Author">
              <w:r w:rsidRPr="00F458A0" w:rsidDel="00C5501A">
                <w:delText>R</w:delText>
              </w:r>
            </w:del>
          </w:p>
        </w:tc>
      </w:tr>
      <w:tr w:rsidR="00A17716" w:rsidRPr="00F458A0" w:rsidDel="00C5501A" w14:paraId="77DBA98A" w14:textId="38333553" w:rsidTr="00A17716">
        <w:trPr>
          <w:cantSplit/>
          <w:del w:id="268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F86D99" w14:textId="120FB92F" w:rsidR="00A17716" w:rsidRPr="00F458A0" w:rsidDel="00C5501A" w:rsidRDefault="00A17716" w:rsidP="00C5501A">
            <w:pPr>
              <w:pStyle w:val="TableText"/>
              <w:spacing w:before="0" w:after="0"/>
              <w:rPr>
                <w:del w:id="2681" w:author="Author"/>
              </w:rPr>
            </w:pPr>
            <w:del w:id="268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154BD" w14:textId="003FE851" w:rsidR="00A17716" w:rsidRPr="00F458A0" w:rsidDel="00C5501A" w:rsidRDefault="00A17716" w:rsidP="00C5501A">
            <w:pPr>
              <w:pStyle w:val="TableText"/>
              <w:spacing w:before="0" w:after="0"/>
              <w:rPr>
                <w:del w:id="2683" w:author="Author"/>
              </w:rPr>
            </w:pPr>
            <w:del w:id="2684" w:author="Author">
              <w:r w:rsidRPr="00F458A0" w:rsidDel="00C5501A">
                <w:delText>Subscriber Sex</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C7515" w14:textId="2EC00D4B" w:rsidR="00A17716" w:rsidRPr="00F458A0" w:rsidDel="00C5501A" w:rsidRDefault="00A17716" w:rsidP="00C5501A">
            <w:pPr>
              <w:pStyle w:val="TableText"/>
              <w:spacing w:before="0" w:after="0"/>
              <w:rPr>
                <w:del w:id="2685" w:author="Author"/>
              </w:rPr>
            </w:pPr>
            <w:del w:id="268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476BB" w14:textId="18CAD3FC" w:rsidR="00A17716" w:rsidRPr="00F458A0" w:rsidDel="00C5501A" w:rsidRDefault="00A17716" w:rsidP="00C5501A">
            <w:pPr>
              <w:pStyle w:val="TableText"/>
              <w:spacing w:before="0" w:after="0"/>
              <w:rPr>
                <w:del w:id="2687" w:author="Author"/>
              </w:rPr>
            </w:pPr>
            <w:del w:id="2688" w:author="Author">
              <w:r w:rsidRPr="00F458A0" w:rsidDel="00C5501A">
                <w:delText>R</w:delText>
              </w:r>
            </w:del>
          </w:p>
        </w:tc>
      </w:tr>
      <w:tr w:rsidR="00A17716" w:rsidRPr="00F458A0" w:rsidDel="00C5501A" w14:paraId="19E17C93" w14:textId="510A7076" w:rsidTr="00A17716">
        <w:trPr>
          <w:cantSplit/>
          <w:del w:id="268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40985" w14:textId="1F9195A2" w:rsidR="00A17716" w:rsidRPr="00F458A0" w:rsidDel="00C5501A" w:rsidRDefault="00A17716" w:rsidP="00C5501A">
            <w:pPr>
              <w:pStyle w:val="TableText"/>
              <w:spacing w:before="0" w:after="0"/>
              <w:rPr>
                <w:del w:id="2690" w:author="Author"/>
              </w:rPr>
            </w:pPr>
            <w:del w:id="2691"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E0CDB" w14:textId="2F263195" w:rsidR="00A17716" w:rsidRPr="00F458A0" w:rsidDel="00C5501A" w:rsidRDefault="00A17716" w:rsidP="00C5501A">
            <w:pPr>
              <w:pStyle w:val="TableText"/>
              <w:spacing w:before="0" w:after="0"/>
              <w:rPr>
                <w:del w:id="2692" w:author="Author"/>
              </w:rPr>
            </w:pPr>
            <w:del w:id="2693"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009B9" w14:textId="6748F0C7" w:rsidR="00A17716" w:rsidRPr="00F458A0" w:rsidDel="00C5501A" w:rsidRDefault="00A17716" w:rsidP="00C5501A">
            <w:pPr>
              <w:pStyle w:val="TableText"/>
              <w:spacing w:before="0" w:after="0"/>
              <w:rPr>
                <w:del w:id="2694" w:author="Author"/>
              </w:rPr>
            </w:pPr>
            <w:del w:id="269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1C1B8" w14:textId="7449DF5A" w:rsidR="00A17716" w:rsidRPr="00F458A0" w:rsidDel="00C5501A" w:rsidRDefault="00A17716" w:rsidP="00C5501A">
            <w:pPr>
              <w:pStyle w:val="TableText"/>
              <w:spacing w:before="0" w:after="0"/>
              <w:rPr>
                <w:del w:id="2696" w:author="Author"/>
              </w:rPr>
            </w:pPr>
            <w:del w:id="2697" w:author="Author">
              <w:r w:rsidRPr="00F458A0" w:rsidDel="00C5501A">
                <w:delText>R</w:delText>
              </w:r>
            </w:del>
          </w:p>
        </w:tc>
      </w:tr>
      <w:tr w:rsidR="00A17716" w:rsidRPr="00F458A0" w:rsidDel="00C5501A" w14:paraId="56DEE71D" w14:textId="32AC4594" w:rsidTr="00A17716">
        <w:trPr>
          <w:cantSplit/>
          <w:del w:id="269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4C6E0" w14:textId="188946F2" w:rsidR="00A17716" w:rsidRPr="00F458A0" w:rsidDel="00C5501A" w:rsidRDefault="00A17716" w:rsidP="00C5501A">
            <w:pPr>
              <w:pStyle w:val="TableText"/>
              <w:spacing w:before="0" w:after="0"/>
              <w:rPr>
                <w:del w:id="2699" w:author="Author"/>
              </w:rPr>
            </w:pPr>
            <w:del w:id="270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FE7768" w14:textId="657370DA" w:rsidR="00A17716" w:rsidRPr="00F458A0" w:rsidDel="00C5501A" w:rsidRDefault="00A17716" w:rsidP="00C5501A">
            <w:pPr>
              <w:pStyle w:val="TableText"/>
              <w:spacing w:before="0" w:after="0"/>
              <w:rPr>
                <w:del w:id="2701" w:author="Author"/>
              </w:rPr>
            </w:pPr>
            <w:del w:id="2702" w:author="Author">
              <w:r w:rsidRPr="00F458A0" w:rsidDel="00C5501A">
                <w:delText>Group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37D0AE" w14:textId="18BD4B37" w:rsidR="00A17716" w:rsidRPr="00F458A0" w:rsidDel="00C5501A" w:rsidRDefault="00A17716" w:rsidP="00C5501A">
            <w:pPr>
              <w:pStyle w:val="TableText"/>
              <w:spacing w:before="0" w:after="0"/>
              <w:rPr>
                <w:del w:id="2703" w:author="Author"/>
              </w:rPr>
            </w:pPr>
            <w:del w:id="270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DA5CF" w14:textId="30FB45AA" w:rsidR="00A17716" w:rsidRPr="00F458A0" w:rsidDel="00C5501A" w:rsidRDefault="00A17716" w:rsidP="00C5501A">
            <w:pPr>
              <w:pStyle w:val="TableText"/>
              <w:spacing w:before="0" w:after="0"/>
              <w:rPr>
                <w:del w:id="2705" w:author="Author"/>
              </w:rPr>
            </w:pPr>
            <w:del w:id="2706" w:author="Author">
              <w:r w:rsidRPr="00F458A0" w:rsidDel="00C5501A">
                <w:delText>R</w:delText>
              </w:r>
            </w:del>
          </w:p>
        </w:tc>
      </w:tr>
      <w:tr w:rsidR="00A17716" w:rsidRPr="00F458A0" w:rsidDel="00C5501A" w14:paraId="7CDF3CD0" w14:textId="04733F63" w:rsidTr="00A17716">
        <w:trPr>
          <w:cantSplit/>
          <w:del w:id="27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55398C" w14:textId="15F608CC" w:rsidR="00A17716" w:rsidRPr="00F458A0" w:rsidDel="00C5501A" w:rsidRDefault="00A17716" w:rsidP="00C5501A">
            <w:pPr>
              <w:pStyle w:val="TableText"/>
              <w:spacing w:before="0" w:after="0"/>
              <w:rPr>
                <w:del w:id="2708" w:author="Author"/>
              </w:rPr>
            </w:pPr>
            <w:del w:id="270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D8CEC" w14:textId="1ABC3F45" w:rsidR="00A17716" w:rsidRPr="00F458A0" w:rsidDel="00C5501A" w:rsidRDefault="00A17716" w:rsidP="00C5501A">
            <w:pPr>
              <w:pStyle w:val="TableText"/>
              <w:spacing w:before="0" w:after="0"/>
              <w:rPr>
                <w:del w:id="2710" w:author="Author"/>
              </w:rPr>
            </w:pPr>
            <w:del w:id="2711" w:author="Author">
              <w:r w:rsidRPr="00F458A0" w:rsidDel="00C5501A">
                <w:delText>Whose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40423" w14:textId="42D406A5" w:rsidR="00A17716" w:rsidRPr="00F458A0" w:rsidDel="00C5501A" w:rsidRDefault="00A17716" w:rsidP="00C5501A">
            <w:pPr>
              <w:pStyle w:val="TableText"/>
              <w:spacing w:before="0" w:after="0"/>
              <w:rPr>
                <w:del w:id="271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FF9AB8" w14:textId="5B0FB3D8" w:rsidR="00A17716" w:rsidRPr="00F458A0" w:rsidDel="00C5501A" w:rsidRDefault="00A17716" w:rsidP="00C5501A">
            <w:pPr>
              <w:pStyle w:val="TableText"/>
              <w:spacing w:before="0" w:after="0"/>
              <w:rPr>
                <w:del w:id="2713" w:author="Author"/>
              </w:rPr>
            </w:pPr>
            <w:del w:id="2714" w:author="Author">
              <w:r w:rsidRPr="00F458A0" w:rsidDel="00C5501A">
                <w:delText>R</w:delText>
              </w:r>
            </w:del>
          </w:p>
        </w:tc>
      </w:tr>
      <w:tr w:rsidR="00A17716" w:rsidRPr="00F458A0" w:rsidDel="00C5501A" w14:paraId="7DAB9FB5" w14:textId="11A4271E" w:rsidTr="00A17716">
        <w:trPr>
          <w:cantSplit/>
          <w:del w:id="271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2CEBB4" w14:textId="54536B3E" w:rsidR="00A17716" w:rsidRPr="00F458A0" w:rsidDel="00C5501A" w:rsidRDefault="00A17716" w:rsidP="00C5501A">
            <w:pPr>
              <w:pStyle w:val="TableText"/>
              <w:spacing w:before="0" w:after="0"/>
              <w:rPr>
                <w:del w:id="2716" w:author="Author"/>
              </w:rPr>
            </w:pPr>
            <w:del w:id="2717"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5B20D9" w14:textId="5B4C8058" w:rsidR="00A17716" w:rsidRPr="00F458A0" w:rsidDel="00C5501A" w:rsidRDefault="00A17716" w:rsidP="00C5501A">
            <w:pPr>
              <w:pStyle w:val="TableText"/>
              <w:spacing w:before="0" w:after="0"/>
              <w:rPr>
                <w:del w:id="2718" w:author="Author"/>
              </w:rPr>
            </w:pPr>
            <w:del w:id="2719" w:author="Author">
              <w:r w:rsidRPr="00F458A0" w:rsidDel="00C5501A">
                <w:delText>Member 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7F11C" w14:textId="20E49E91" w:rsidR="00A17716" w:rsidRPr="00F458A0" w:rsidDel="00C5501A" w:rsidRDefault="00A17716" w:rsidP="00C5501A">
            <w:pPr>
              <w:pStyle w:val="TableText"/>
              <w:spacing w:before="0" w:after="0"/>
              <w:rPr>
                <w:del w:id="2720" w:author="Author"/>
              </w:rPr>
            </w:pPr>
            <w:del w:id="2721"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99591" w14:textId="7DA3D80B" w:rsidR="00A17716" w:rsidRPr="00F458A0" w:rsidDel="00C5501A" w:rsidRDefault="00A17716" w:rsidP="00C5501A">
            <w:pPr>
              <w:pStyle w:val="TableText"/>
              <w:spacing w:before="0" w:after="0"/>
              <w:rPr>
                <w:del w:id="2722" w:author="Author"/>
              </w:rPr>
            </w:pPr>
            <w:del w:id="2723" w:author="Author">
              <w:r w:rsidRPr="00F458A0" w:rsidDel="00C5501A">
                <w:delText>R</w:delText>
              </w:r>
            </w:del>
          </w:p>
        </w:tc>
      </w:tr>
      <w:tr w:rsidR="00A17716" w:rsidRPr="00F458A0" w:rsidDel="00C5501A" w14:paraId="696BF273" w14:textId="66EE26D2" w:rsidTr="00A17716">
        <w:trPr>
          <w:cantSplit/>
          <w:del w:id="27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AE042" w14:textId="617D6CF5" w:rsidR="00A17716" w:rsidRPr="00F458A0" w:rsidDel="00C5501A" w:rsidRDefault="00A17716" w:rsidP="00C5501A">
            <w:pPr>
              <w:pStyle w:val="TableText"/>
              <w:spacing w:before="0" w:after="0"/>
              <w:rPr>
                <w:del w:id="2725" w:author="Author"/>
              </w:rPr>
            </w:pPr>
            <w:del w:id="272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A2767" w14:textId="23C9E2A6" w:rsidR="00A17716" w:rsidRPr="00F458A0" w:rsidDel="00C5501A" w:rsidRDefault="00A17716" w:rsidP="00C5501A">
            <w:pPr>
              <w:pStyle w:val="TableText"/>
              <w:spacing w:before="0" w:after="0"/>
              <w:rPr>
                <w:del w:id="2727" w:author="Author"/>
              </w:rPr>
            </w:pPr>
            <w:del w:id="2728"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669C0A" w14:textId="1308C683" w:rsidR="00A17716" w:rsidRPr="00F458A0" w:rsidDel="00C5501A" w:rsidRDefault="00A17716" w:rsidP="00C5501A">
            <w:pPr>
              <w:pStyle w:val="TableText"/>
              <w:spacing w:before="0" w:after="0"/>
              <w:rPr>
                <w:del w:id="2729" w:author="Author"/>
              </w:rPr>
            </w:pPr>
            <w:del w:id="2730"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D3521" w14:textId="52B438A6" w:rsidR="00A17716" w:rsidRPr="00F458A0" w:rsidDel="00C5501A" w:rsidRDefault="00A17716" w:rsidP="00C5501A">
            <w:pPr>
              <w:pStyle w:val="TableText"/>
              <w:spacing w:before="0" w:after="0"/>
              <w:rPr>
                <w:del w:id="2731" w:author="Author"/>
              </w:rPr>
            </w:pPr>
            <w:del w:id="2732" w:author="Author">
              <w:r w:rsidRPr="00F458A0" w:rsidDel="00C5501A">
                <w:delText>R</w:delText>
              </w:r>
            </w:del>
          </w:p>
        </w:tc>
      </w:tr>
      <w:tr w:rsidR="00A17716" w:rsidRPr="00F458A0" w:rsidDel="00C5501A" w14:paraId="3D94CFF7" w14:textId="457C0F70" w:rsidTr="00A17716">
        <w:trPr>
          <w:cantSplit/>
          <w:del w:id="27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12035" w14:textId="5954436B" w:rsidR="00A17716" w:rsidRPr="00F458A0" w:rsidDel="00C5501A" w:rsidRDefault="00A17716" w:rsidP="00C5501A">
            <w:pPr>
              <w:pStyle w:val="TableText"/>
              <w:spacing w:before="0" w:after="0"/>
              <w:rPr>
                <w:del w:id="2734" w:author="Author"/>
              </w:rPr>
            </w:pPr>
            <w:del w:id="2735"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7D89CF" w14:textId="10AB46C0" w:rsidR="00A17716" w:rsidRPr="00F458A0" w:rsidDel="00C5501A" w:rsidRDefault="00A17716" w:rsidP="00C5501A">
            <w:pPr>
              <w:pStyle w:val="TableText"/>
              <w:spacing w:before="0" w:after="0"/>
              <w:rPr>
                <w:del w:id="2736" w:author="Author"/>
              </w:rPr>
            </w:pPr>
            <w:del w:id="2737" w:author="Author">
              <w:r w:rsidRPr="00F458A0" w:rsidDel="00C5501A">
                <w:delText>Service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CD471" w14:textId="15C5F64A" w:rsidR="00A17716" w:rsidRPr="00F458A0" w:rsidDel="00C5501A" w:rsidRDefault="00A17716" w:rsidP="00C5501A">
            <w:pPr>
              <w:pStyle w:val="TableText"/>
              <w:spacing w:before="0" w:after="0"/>
              <w:rPr>
                <w:del w:id="273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ED1D5" w14:textId="668633BF" w:rsidR="00A17716" w:rsidRPr="00F458A0" w:rsidDel="00C5501A" w:rsidRDefault="00A17716" w:rsidP="00C5501A">
            <w:pPr>
              <w:pStyle w:val="TableText"/>
              <w:spacing w:before="0" w:after="0"/>
              <w:rPr>
                <w:del w:id="2739" w:author="Author"/>
              </w:rPr>
            </w:pPr>
            <w:del w:id="2740" w:author="Author">
              <w:r w:rsidRPr="00F458A0" w:rsidDel="00C5501A">
                <w:delText>R</w:delText>
              </w:r>
            </w:del>
          </w:p>
        </w:tc>
      </w:tr>
      <w:tr w:rsidR="00A17716" w:rsidRPr="00F458A0" w:rsidDel="00C5501A" w14:paraId="338BD4B5" w14:textId="0BD5D0B6" w:rsidTr="00A17716">
        <w:trPr>
          <w:cantSplit/>
          <w:del w:id="274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B0CAD" w14:textId="4369087D" w:rsidR="00A17716" w:rsidRPr="00F458A0" w:rsidDel="00C5501A" w:rsidRDefault="00A17716" w:rsidP="00C5501A">
            <w:pPr>
              <w:pStyle w:val="TableText"/>
              <w:spacing w:before="0" w:after="0"/>
              <w:rPr>
                <w:del w:id="2742" w:author="Author"/>
              </w:rPr>
            </w:pPr>
            <w:del w:id="2743"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20971" w14:textId="2F778438" w:rsidR="00A17716" w:rsidRPr="00F458A0" w:rsidDel="00C5501A" w:rsidRDefault="00A17716" w:rsidP="00C5501A">
            <w:pPr>
              <w:pStyle w:val="TableText"/>
              <w:spacing w:before="0" w:after="0"/>
              <w:rPr>
                <w:del w:id="2744" w:author="Author"/>
              </w:rPr>
            </w:pPr>
            <w:del w:id="2745" w:author="Author">
              <w:r w:rsidRPr="00F458A0" w:rsidDel="00C5501A">
                <w:delText>Date of Death</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D0D731" w14:textId="171825E6" w:rsidR="00A17716" w:rsidRPr="00F458A0" w:rsidDel="00C5501A" w:rsidRDefault="00A17716" w:rsidP="00C5501A">
            <w:pPr>
              <w:pStyle w:val="TableText"/>
              <w:spacing w:before="0" w:after="0"/>
              <w:rPr>
                <w:del w:id="2746" w:author="Author"/>
              </w:rPr>
            </w:pPr>
            <w:del w:id="274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DC53E9" w14:textId="14729BF5" w:rsidR="00A17716" w:rsidRPr="00F458A0" w:rsidDel="00C5501A" w:rsidRDefault="00A17716" w:rsidP="00C5501A">
            <w:pPr>
              <w:pStyle w:val="TableText"/>
              <w:spacing w:before="0" w:after="0"/>
              <w:rPr>
                <w:del w:id="2748" w:author="Author"/>
              </w:rPr>
            </w:pPr>
            <w:del w:id="2749" w:author="Author">
              <w:r w:rsidRPr="00F458A0" w:rsidDel="00C5501A">
                <w:delText>R</w:delText>
              </w:r>
            </w:del>
          </w:p>
        </w:tc>
      </w:tr>
      <w:tr w:rsidR="00A17716" w:rsidRPr="00F458A0" w:rsidDel="00C5501A" w14:paraId="67AC933E" w14:textId="3EDE04DF" w:rsidTr="00A17716">
        <w:trPr>
          <w:cantSplit/>
          <w:del w:id="275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6BED09" w14:textId="24B48D44" w:rsidR="00A17716" w:rsidRPr="00F458A0" w:rsidDel="00C5501A" w:rsidRDefault="00A17716" w:rsidP="00C5501A">
            <w:pPr>
              <w:pStyle w:val="TableText"/>
              <w:spacing w:before="0" w:after="0"/>
              <w:rPr>
                <w:del w:id="2751" w:author="Author"/>
              </w:rPr>
            </w:pPr>
            <w:del w:id="275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13E79" w14:textId="3D9C378E" w:rsidR="00A17716" w:rsidRPr="00F458A0" w:rsidDel="00C5501A" w:rsidRDefault="00A17716" w:rsidP="00C5501A">
            <w:pPr>
              <w:pStyle w:val="TableText"/>
              <w:spacing w:before="0" w:after="0"/>
              <w:rPr>
                <w:del w:id="2753" w:author="Author"/>
              </w:rPr>
            </w:pPr>
            <w:del w:id="2754" w:author="Author">
              <w:r w:rsidRPr="00F458A0" w:rsidDel="00C5501A">
                <w:delText>Effective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67762" w14:textId="2D0C11DD" w:rsidR="00A17716" w:rsidRPr="00F458A0" w:rsidDel="00C5501A" w:rsidRDefault="00A17716" w:rsidP="00C5501A">
            <w:pPr>
              <w:pStyle w:val="TableText"/>
              <w:spacing w:before="0" w:after="0"/>
              <w:rPr>
                <w:del w:id="275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EB2C1" w14:textId="43160581" w:rsidR="00A17716" w:rsidRPr="00F458A0" w:rsidDel="00C5501A" w:rsidRDefault="00A17716" w:rsidP="00C5501A">
            <w:pPr>
              <w:pStyle w:val="TableText"/>
              <w:spacing w:before="0" w:after="0"/>
              <w:rPr>
                <w:del w:id="2756" w:author="Author"/>
              </w:rPr>
            </w:pPr>
            <w:del w:id="2757" w:author="Author">
              <w:r w:rsidRPr="00F458A0" w:rsidDel="00C5501A">
                <w:delText>R</w:delText>
              </w:r>
            </w:del>
          </w:p>
        </w:tc>
      </w:tr>
      <w:tr w:rsidR="00A17716" w:rsidRPr="00F458A0" w:rsidDel="00C5501A" w14:paraId="47759191" w14:textId="245F0B7C" w:rsidTr="00A17716">
        <w:trPr>
          <w:cantSplit/>
          <w:del w:id="275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9988C" w14:textId="666DC523" w:rsidR="00A17716" w:rsidRPr="00F458A0" w:rsidDel="00C5501A" w:rsidRDefault="00A17716" w:rsidP="00C5501A">
            <w:pPr>
              <w:pStyle w:val="TableText"/>
              <w:spacing w:before="0" w:after="0"/>
              <w:rPr>
                <w:del w:id="2759" w:author="Author"/>
              </w:rPr>
            </w:pPr>
            <w:del w:id="2760"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7E29B2" w14:textId="1C30BFA9" w:rsidR="00A17716" w:rsidRPr="00F458A0" w:rsidDel="00C5501A" w:rsidRDefault="00A17716" w:rsidP="00C5501A">
            <w:pPr>
              <w:pStyle w:val="TableText"/>
              <w:spacing w:before="0" w:after="0"/>
              <w:rPr>
                <w:del w:id="2761" w:author="Author"/>
              </w:rPr>
            </w:pPr>
            <w:del w:id="2762" w:author="Author">
              <w:r w:rsidRPr="00F458A0" w:rsidDel="00C5501A">
                <w:delText>Certification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26EA7" w14:textId="3F4D891D" w:rsidR="00A17716" w:rsidRPr="00F458A0" w:rsidDel="00C5501A" w:rsidRDefault="00A17716" w:rsidP="00C5501A">
            <w:pPr>
              <w:pStyle w:val="TableText"/>
              <w:spacing w:before="0" w:after="0"/>
              <w:rPr>
                <w:del w:id="2763" w:author="Author"/>
              </w:rPr>
            </w:pPr>
            <w:del w:id="276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BC01B" w14:textId="1C91E731" w:rsidR="00A17716" w:rsidRPr="00F458A0" w:rsidDel="00C5501A" w:rsidRDefault="00A17716" w:rsidP="00C5501A">
            <w:pPr>
              <w:pStyle w:val="TableText"/>
              <w:spacing w:before="0" w:after="0"/>
              <w:rPr>
                <w:del w:id="2765" w:author="Author"/>
              </w:rPr>
            </w:pPr>
            <w:del w:id="2766" w:author="Author">
              <w:r w:rsidRPr="00F458A0" w:rsidDel="00C5501A">
                <w:delText>R</w:delText>
              </w:r>
            </w:del>
          </w:p>
        </w:tc>
      </w:tr>
      <w:tr w:rsidR="00A17716" w:rsidRPr="00F458A0" w:rsidDel="00C5501A" w14:paraId="5CB22CC2" w14:textId="3A700F42" w:rsidTr="00A17716">
        <w:trPr>
          <w:cantSplit/>
          <w:del w:id="276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45A4" w14:textId="6D484EDD" w:rsidR="00A17716" w:rsidRPr="00F458A0" w:rsidDel="00C5501A" w:rsidRDefault="00A17716" w:rsidP="00C5501A">
            <w:pPr>
              <w:pStyle w:val="TableText"/>
              <w:spacing w:before="0" w:after="0"/>
              <w:rPr>
                <w:del w:id="2768" w:author="Author"/>
              </w:rPr>
            </w:pPr>
            <w:del w:id="2769"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24F83" w14:textId="0A0664AE" w:rsidR="00A17716" w:rsidRPr="00F458A0" w:rsidDel="00C5501A" w:rsidRDefault="00A17716" w:rsidP="00C5501A">
            <w:pPr>
              <w:pStyle w:val="TableText"/>
              <w:spacing w:before="0" w:after="0"/>
              <w:rPr>
                <w:del w:id="2770" w:author="Author"/>
              </w:rPr>
            </w:pPr>
            <w:del w:id="2771" w:author="Author">
              <w:r w:rsidRPr="00F458A0" w:rsidDel="00C5501A">
                <w:delText>Expiration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D13181" w14:textId="32512C5F" w:rsidR="00A17716" w:rsidRPr="00F458A0" w:rsidDel="00C5501A" w:rsidRDefault="00A17716" w:rsidP="00C5501A">
            <w:pPr>
              <w:pStyle w:val="TableText"/>
              <w:spacing w:before="0" w:after="0"/>
              <w:rPr>
                <w:del w:id="2772" w:author="Author"/>
              </w:rPr>
            </w:pPr>
            <w:del w:id="277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4DE54" w14:textId="6F200516" w:rsidR="00A17716" w:rsidRPr="00F458A0" w:rsidDel="00C5501A" w:rsidRDefault="00A17716" w:rsidP="00C5501A">
            <w:pPr>
              <w:pStyle w:val="TableText"/>
              <w:spacing w:before="0" w:after="0"/>
              <w:rPr>
                <w:del w:id="2774" w:author="Author"/>
              </w:rPr>
            </w:pPr>
            <w:del w:id="2775" w:author="Author">
              <w:r w:rsidRPr="00F458A0" w:rsidDel="00C5501A">
                <w:delText>R</w:delText>
              </w:r>
            </w:del>
          </w:p>
        </w:tc>
      </w:tr>
      <w:tr w:rsidR="00A17716" w:rsidRPr="00F458A0" w:rsidDel="00C5501A" w14:paraId="4FB12F1A" w14:textId="42E7EF11" w:rsidTr="00A17716">
        <w:trPr>
          <w:cantSplit/>
          <w:del w:id="27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BF79A" w14:textId="780630F6" w:rsidR="00A17716" w:rsidRPr="00F458A0" w:rsidDel="00C5501A" w:rsidRDefault="00A17716" w:rsidP="00C5501A">
            <w:pPr>
              <w:pStyle w:val="TableText"/>
              <w:spacing w:before="0" w:after="0"/>
              <w:rPr>
                <w:del w:id="2777" w:author="Author"/>
              </w:rPr>
            </w:pPr>
            <w:del w:id="2778"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6A2B7" w14:textId="20915357" w:rsidR="00A17716" w:rsidRPr="00F458A0" w:rsidDel="00C5501A" w:rsidRDefault="00A17716" w:rsidP="00C5501A">
            <w:pPr>
              <w:pStyle w:val="TableText"/>
              <w:spacing w:before="0" w:after="0"/>
              <w:rPr>
                <w:del w:id="2779" w:author="Author"/>
              </w:rPr>
            </w:pPr>
            <w:del w:id="2780" w:author="Author">
              <w:r w:rsidRPr="00F458A0" w:rsidDel="00C5501A">
                <w:delText>Payer Updated Policy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D232B" w14:textId="023701C2" w:rsidR="00A17716" w:rsidRPr="00F458A0" w:rsidDel="00C5501A" w:rsidRDefault="00A17716" w:rsidP="00C5501A">
            <w:pPr>
              <w:pStyle w:val="TableText"/>
              <w:spacing w:before="0" w:after="0"/>
              <w:rPr>
                <w:del w:id="278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AF68C" w14:textId="134B1817" w:rsidR="00A17716" w:rsidRPr="00F458A0" w:rsidDel="00C5501A" w:rsidRDefault="00A17716" w:rsidP="00C5501A">
            <w:pPr>
              <w:pStyle w:val="TableText"/>
              <w:spacing w:before="0" w:after="0"/>
              <w:rPr>
                <w:del w:id="2782" w:author="Author"/>
              </w:rPr>
            </w:pPr>
            <w:del w:id="2783" w:author="Author">
              <w:r w:rsidRPr="00F458A0" w:rsidDel="00C5501A">
                <w:delText>R</w:delText>
              </w:r>
            </w:del>
          </w:p>
        </w:tc>
      </w:tr>
      <w:tr w:rsidR="00A17716" w:rsidRPr="00F458A0" w:rsidDel="00C5501A" w14:paraId="1B20CD37" w14:textId="6F7521F5" w:rsidTr="00A17716">
        <w:trPr>
          <w:cantSplit/>
          <w:del w:id="27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8D4E8" w14:textId="56CB3F4F" w:rsidR="00A17716" w:rsidRPr="00F458A0" w:rsidDel="00C5501A" w:rsidRDefault="00A17716" w:rsidP="00C5501A">
            <w:pPr>
              <w:pStyle w:val="TableText"/>
              <w:spacing w:before="0" w:after="0"/>
              <w:rPr>
                <w:del w:id="2785" w:author="Author"/>
              </w:rPr>
            </w:pPr>
            <w:del w:id="2786"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CA7AA" w14:textId="4E489543" w:rsidR="00A17716" w:rsidRPr="00F458A0" w:rsidDel="00C5501A" w:rsidRDefault="00A17716" w:rsidP="00C5501A">
            <w:pPr>
              <w:pStyle w:val="TableText"/>
              <w:spacing w:before="0" w:after="0"/>
              <w:rPr>
                <w:del w:id="2787" w:author="Author"/>
              </w:rPr>
            </w:pPr>
            <w:del w:id="2788" w:author="Author">
              <w:r w:rsidRPr="00F458A0" w:rsidDel="00C5501A">
                <w:delText>Response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9075D" w14:textId="519303D4" w:rsidR="00A17716" w:rsidRPr="00F458A0" w:rsidDel="00C5501A" w:rsidRDefault="00A17716" w:rsidP="00C5501A">
            <w:pPr>
              <w:pStyle w:val="TableText"/>
              <w:spacing w:before="0" w:after="0"/>
              <w:rPr>
                <w:del w:id="278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1C5620" w14:textId="1006C9B7" w:rsidR="00A17716" w:rsidRPr="00F458A0" w:rsidDel="00C5501A" w:rsidRDefault="00A17716" w:rsidP="00C5501A">
            <w:pPr>
              <w:pStyle w:val="TableText"/>
              <w:spacing w:before="0" w:after="0"/>
              <w:rPr>
                <w:del w:id="2790" w:author="Author"/>
              </w:rPr>
            </w:pPr>
            <w:del w:id="2791" w:author="Author">
              <w:r w:rsidRPr="00F458A0" w:rsidDel="00C5501A">
                <w:delText>R</w:delText>
              </w:r>
            </w:del>
          </w:p>
        </w:tc>
      </w:tr>
      <w:tr w:rsidR="00A17716" w:rsidRPr="00F458A0" w:rsidDel="00C5501A" w14:paraId="75184EF5" w14:textId="0C608DCF" w:rsidTr="00A17716">
        <w:trPr>
          <w:cantSplit/>
          <w:del w:id="27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D6450" w14:textId="7BA4A1D8" w:rsidR="00A17716" w:rsidRPr="00F458A0" w:rsidDel="00C5501A" w:rsidRDefault="00A17716" w:rsidP="00C5501A">
            <w:pPr>
              <w:pStyle w:val="TableText"/>
              <w:spacing w:before="0" w:after="0"/>
              <w:rPr>
                <w:del w:id="2793" w:author="Author"/>
              </w:rPr>
            </w:pPr>
            <w:del w:id="2794"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E26C9" w14:textId="75E1E6C2" w:rsidR="00A17716" w:rsidRPr="00F458A0" w:rsidDel="00C5501A" w:rsidRDefault="00A17716" w:rsidP="00C5501A">
            <w:pPr>
              <w:pStyle w:val="TableText"/>
              <w:spacing w:before="0" w:after="0"/>
              <w:rPr>
                <w:del w:id="2795" w:author="Author"/>
              </w:rPr>
            </w:pPr>
            <w:del w:id="2796" w:author="Author">
              <w:r w:rsidRPr="00F458A0" w:rsidDel="00C5501A">
                <w:delText>Trace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1298B4" w14:textId="765E9417" w:rsidR="00A17716" w:rsidRPr="00F458A0" w:rsidDel="00C5501A" w:rsidRDefault="00A17716" w:rsidP="00C5501A">
            <w:pPr>
              <w:pStyle w:val="TableText"/>
              <w:spacing w:before="0" w:after="0"/>
              <w:rPr>
                <w:del w:id="27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0743" w14:textId="25641AB0" w:rsidR="00A17716" w:rsidRPr="00F458A0" w:rsidDel="00C5501A" w:rsidRDefault="00A17716" w:rsidP="00C5501A">
            <w:pPr>
              <w:pStyle w:val="TableText"/>
              <w:spacing w:before="0" w:after="0"/>
              <w:rPr>
                <w:del w:id="2798" w:author="Author"/>
              </w:rPr>
            </w:pPr>
            <w:del w:id="2799" w:author="Author">
              <w:r w:rsidRPr="00F458A0" w:rsidDel="00C5501A">
                <w:delText>R</w:delText>
              </w:r>
            </w:del>
          </w:p>
        </w:tc>
      </w:tr>
      <w:tr w:rsidR="00A17716" w:rsidRPr="00F458A0" w:rsidDel="00C5501A" w14:paraId="5A2608A3" w14:textId="72189119" w:rsidTr="00A17716">
        <w:trPr>
          <w:cantSplit/>
          <w:del w:id="28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9A00FE" w14:textId="6F2CF6B1" w:rsidR="00A17716" w:rsidRPr="00F458A0" w:rsidDel="00C5501A" w:rsidRDefault="00A17716" w:rsidP="00C5501A">
            <w:pPr>
              <w:pStyle w:val="TableText"/>
              <w:spacing w:before="0" w:after="0"/>
              <w:rPr>
                <w:del w:id="2801" w:author="Author"/>
              </w:rPr>
            </w:pPr>
            <w:del w:id="2802" w:author="Author">
              <w:r w:rsidRPr="00F458A0" w:rsidDel="00C5501A">
                <w:delText>eIV Inactive Policy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24F101" w14:textId="5C0BBD74" w:rsidR="00A17716" w:rsidRPr="00F458A0" w:rsidDel="00C5501A" w:rsidRDefault="00A17716" w:rsidP="00C5501A">
            <w:pPr>
              <w:pStyle w:val="TableText"/>
              <w:spacing w:before="0" w:after="0"/>
              <w:rPr>
                <w:del w:id="2803" w:author="Author"/>
                <w:rFonts w:eastAsiaTheme="minorEastAsia"/>
              </w:rPr>
            </w:pPr>
            <w:del w:id="2804" w:author="Author">
              <w:r w:rsidRPr="00F458A0" w:rsidDel="00C5501A">
                <w:delText>Payer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3EA04E" w14:textId="496FF96F" w:rsidR="00A17716" w:rsidRPr="00F458A0" w:rsidDel="00C5501A" w:rsidRDefault="00A17716" w:rsidP="00C5501A">
            <w:pPr>
              <w:pStyle w:val="TableText"/>
              <w:spacing w:before="0" w:after="0"/>
              <w:rPr>
                <w:del w:id="28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8D4BC" w14:textId="67C0FF8C" w:rsidR="00A17716" w:rsidRPr="00F458A0" w:rsidDel="00C5501A" w:rsidRDefault="00A17716" w:rsidP="00C5501A">
            <w:pPr>
              <w:pStyle w:val="TableText"/>
              <w:spacing w:before="0" w:after="0"/>
              <w:rPr>
                <w:del w:id="2806" w:author="Author"/>
              </w:rPr>
            </w:pPr>
            <w:del w:id="2807" w:author="Author">
              <w:r w:rsidRPr="00F458A0" w:rsidDel="00C5501A">
                <w:delText>R</w:delText>
              </w:r>
            </w:del>
          </w:p>
        </w:tc>
      </w:tr>
    </w:tbl>
    <w:p w14:paraId="0DB9823C" w14:textId="338353DC" w:rsidR="00A17716" w:rsidRPr="00F458A0" w:rsidDel="00C5501A" w:rsidRDefault="00A17716" w:rsidP="00C5501A">
      <w:pPr>
        <w:pStyle w:val="StepIntro"/>
        <w:spacing w:before="0"/>
        <w:rPr>
          <w:del w:id="2808" w:author="Author"/>
        </w:rPr>
      </w:pPr>
      <w:del w:id="2809" w:author="Author">
        <w:r w:rsidRPr="00F458A0" w:rsidDel="00C5501A">
          <w:delText>INSURANCE REPORTS</w:delText>
        </w:r>
      </w:del>
    </w:p>
    <w:p w14:paraId="20C5E548" w14:textId="18C57EB5" w:rsidR="00A17716" w:rsidRPr="00F458A0" w:rsidDel="00C5501A" w:rsidRDefault="00A17716" w:rsidP="00C5501A">
      <w:pPr>
        <w:pStyle w:val="StepIntro"/>
        <w:spacing w:before="0"/>
        <w:rPr>
          <w:del w:id="2810" w:author="Author"/>
        </w:rPr>
      </w:pPr>
      <w:del w:id="2811" w:author="Author">
        <w:r w:rsidRPr="00F458A0" w:rsidDel="00C5501A">
          <w:delText>List Group Plans without Annual Benefits Report</w:delText>
        </w:r>
      </w:del>
    </w:p>
    <w:p w14:paraId="62F9B872" w14:textId="1EC1251E" w:rsidR="00A17716" w:rsidRPr="00F458A0" w:rsidDel="00C5501A" w:rsidRDefault="00A17716" w:rsidP="00C5501A">
      <w:pPr>
        <w:pStyle w:val="NormalWeb"/>
        <w:spacing w:before="0" w:after="0"/>
        <w:rPr>
          <w:del w:id="2812" w:author="Author"/>
          <w:rFonts w:eastAsiaTheme="minorEastAsia"/>
        </w:rPr>
      </w:pPr>
      <w:del w:id="2813" w:author="Author">
        <w:r w:rsidRPr="00F458A0" w:rsidDel="00C5501A">
          <w:delText>This report (</w:delText>
        </w:r>
        <w:r w:rsidRPr="00F458A0" w:rsidDel="00C5501A">
          <w:fldChar w:fldCharType="begin"/>
        </w:r>
        <w:r w:rsidRPr="00F458A0" w:rsidDel="00C5501A">
          <w:delInstrText xml:space="preserve"> REF _Ref474456704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xml:space="preserve"> and </w:delText>
        </w:r>
        <w:r w:rsidRPr="00F458A0" w:rsidDel="00C5501A">
          <w:fldChar w:fldCharType="begin"/>
        </w:r>
        <w:r w:rsidRPr="00F458A0" w:rsidDel="00C5501A">
          <w:delInstrText xml:space="preserve"> REF _Ref474456733 \h </w:delInstrText>
        </w:r>
        <w:r w:rsidDel="00C5501A">
          <w:delInstrText xml:space="preserve"> \* MERGEFORMAT </w:delInstrText>
        </w:r>
        <w:r w:rsidRPr="00F458A0" w:rsidDel="00C5501A">
          <w:fldChar w:fldCharType="separate"/>
        </w:r>
        <w:r w:rsidR="006B661F" w:rsidDel="00C5501A">
          <w:rPr>
            <w:b/>
            <w:bCs/>
          </w:rPr>
          <w:delText>Error! Reference source not found.</w:delText>
        </w:r>
        <w:r w:rsidRPr="00F458A0" w:rsidDel="00C5501A">
          <w:fldChar w:fldCharType="end"/>
        </w:r>
        <w:r w:rsidRPr="00F458A0" w:rsidDel="00C5501A">
          <w:delText>) will generate a list of group insurance plans by company without annual benefits for the year requested. The definition of "without" is: either missing year and/or a year (date) is entered but no values within the Annual Benefits have been completed.</w:delText>
        </w:r>
      </w:del>
    </w:p>
    <w:p w14:paraId="2125DD95" w14:textId="22E80184" w:rsidR="00A17716" w:rsidRPr="00A236D6" w:rsidDel="00C5501A" w:rsidRDefault="00A17716" w:rsidP="00C5501A">
      <w:pPr>
        <w:pStyle w:val="Caption"/>
        <w:spacing w:before="0" w:after="0"/>
        <w:rPr>
          <w:del w:id="2814" w:author="Author"/>
          <w:rFonts w:ascii="Arial" w:hAnsi="Arial" w:cs="Arial"/>
        </w:rPr>
      </w:pPr>
      <w:del w:id="2815"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29</w:delText>
        </w:r>
        <w:r w:rsidRPr="00A236D6" w:rsidDel="00C5501A">
          <w:rPr>
            <w:rFonts w:ascii="Arial" w:hAnsi="Arial" w:cs="Arial"/>
            <w:noProof/>
          </w:rPr>
          <w:fldChar w:fldCharType="end"/>
        </w:r>
        <w:r w:rsidRPr="00A236D6" w:rsidDel="00C5501A">
          <w:rPr>
            <w:rFonts w:ascii="Arial" w:hAnsi="Arial" w:cs="Arial"/>
          </w:rPr>
          <w:delText>: List of Group Insurance Plans without Annual Benefits by Year, as Requested</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15"/>
        <w:gridCol w:w="3158"/>
        <w:gridCol w:w="1621"/>
        <w:gridCol w:w="1350"/>
      </w:tblGrid>
      <w:tr w:rsidR="00A17716" w:rsidRPr="00F458A0" w:rsidDel="00C5501A" w14:paraId="01E10A4E" w14:textId="424E8D05" w:rsidTr="00A17716">
        <w:trPr>
          <w:cantSplit/>
          <w:tblHeader/>
          <w:del w:id="2816"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B273BF" w14:textId="398EF2BB" w:rsidR="00A17716" w:rsidRPr="00F458A0" w:rsidDel="00C5501A" w:rsidRDefault="00A17716" w:rsidP="00C5501A">
            <w:pPr>
              <w:pStyle w:val="TableHeading"/>
              <w:spacing w:before="0" w:after="0"/>
              <w:rPr>
                <w:del w:id="2817" w:author="Author"/>
              </w:rPr>
            </w:pPr>
            <w:del w:id="2818"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D0F3F54" w14:textId="3C02B83D" w:rsidR="00A17716" w:rsidRPr="00F458A0" w:rsidDel="00C5501A" w:rsidRDefault="00A17716" w:rsidP="00C5501A">
            <w:pPr>
              <w:pStyle w:val="TableHeading"/>
              <w:spacing w:before="0" w:after="0"/>
              <w:rPr>
                <w:del w:id="2819" w:author="Author"/>
              </w:rPr>
            </w:pPr>
            <w:del w:id="2820"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CFD444C" w14:textId="4F62E0DD" w:rsidR="00A17716" w:rsidRPr="00F458A0" w:rsidDel="00C5501A" w:rsidRDefault="00A17716" w:rsidP="00C5501A">
            <w:pPr>
              <w:pStyle w:val="TableHeading"/>
              <w:spacing w:before="0" w:after="0"/>
              <w:rPr>
                <w:del w:id="2821" w:author="Author"/>
              </w:rPr>
            </w:pPr>
            <w:del w:id="2822"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31D5BA" w14:textId="1F595CEC" w:rsidR="00A17716" w:rsidRPr="00F458A0" w:rsidDel="00C5501A" w:rsidRDefault="00A17716" w:rsidP="00C5501A">
            <w:pPr>
              <w:pStyle w:val="TableHeading"/>
              <w:spacing w:before="0" w:after="0"/>
              <w:rPr>
                <w:del w:id="2823" w:author="Author"/>
              </w:rPr>
            </w:pPr>
            <w:del w:id="2824" w:author="Author">
              <w:r w:rsidRPr="00F458A0" w:rsidDel="00C5501A">
                <w:delText>Read/Write</w:delText>
              </w:r>
            </w:del>
          </w:p>
        </w:tc>
      </w:tr>
      <w:tr w:rsidR="00A17716" w:rsidRPr="00F458A0" w:rsidDel="00C5501A" w14:paraId="77134FC2" w14:textId="60F6AD41" w:rsidTr="00A17716">
        <w:trPr>
          <w:cantSplit/>
          <w:del w:id="282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4FB9F" w14:textId="5A84D700" w:rsidR="00A17716" w:rsidRPr="00F458A0" w:rsidDel="00C5501A" w:rsidRDefault="00A17716" w:rsidP="00C5501A">
            <w:pPr>
              <w:pStyle w:val="TableText"/>
              <w:spacing w:before="0" w:after="0"/>
              <w:rPr>
                <w:del w:id="2826" w:author="Author"/>
              </w:rPr>
            </w:pPr>
            <w:del w:id="282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DFD4" w14:textId="35390134" w:rsidR="00A17716" w:rsidRPr="00F458A0" w:rsidDel="00C5501A" w:rsidRDefault="00A17716" w:rsidP="00C5501A">
            <w:pPr>
              <w:pStyle w:val="TableText"/>
              <w:spacing w:before="0" w:after="0"/>
              <w:rPr>
                <w:del w:id="2828" w:author="Author"/>
              </w:rPr>
            </w:pPr>
            <w:del w:id="2829" w:author="Author">
              <w:r w:rsidRPr="00F458A0" w:rsidDel="00C5501A">
                <w:delText>Select the Annual Benefit Year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A88310" w14:textId="66EFF870" w:rsidR="00A17716" w:rsidRPr="00F458A0" w:rsidDel="00C5501A" w:rsidRDefault="00A17716" w:rsidP="00C5501A">
            <w:pPr>
              <w:pStyle w:val="TableText"/>
              <w:spacing w:before="0" w:after="0"/>
              <w:rPr>
                <w:del w:id="283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8B563" w14:textId="1F1AC4A5" w:rsidR="00A17716" w:rsidRPr="00F458A0" w:rsidDel="00C5501A" w:rsidRDefault="00A17716" w:rsidP="00C5501A">
            <w:pPr>
              <w:pStyle w:val="TableText"/>
              <w:spacing w:before="0" w:after="0"/>
              <w:rPr>
                <w:del w:id="2831" w:author="Author"/>
              </w:rPr>
            </w:pPr>
            <w:del w:id="2832" w:author="Author">
              <w:r w:rsidRPr="00F458A0" w:rsidDel="00C5501A">
                <w:delText>R</w:delText>
              </w:r>
            </w:del>
          </w:p>
        </w:tc>
      </w:tr>
      <w:tr w:rsidR="00A17716" w:rsidRPr="00F458A0" w:rsidDel="00C5501A" w14:paraId="2659BA2E" w14:textId="3F57AE2C" w:rsidTr="00A17716">
        <w:trPr>
          <w:cantSplit/>
          <w:del w:id="28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E7B98B" w14:textId="7261831B" w:rsidR="00A17716" w:rsidRPr="00F458A0" w:rsidDel="00C5501A" w:rsidRDefault="00A17716" w:rsidP="00C5501A">
            <w:pPr>
              <w:pStyle w:val="TableText"/>
              <w:spacing w:before="0" w:after="0"/>
              <w:rPr>
                <w:del w:id="2834" w:author="Author"/>
              </w:rPr>
            </w:pPr>
            <w:del w:id="283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5CAE8" w14:textId="21EFA39D" w:rsidR="00A17716" w:rsidRPr="00F458A0" w:rsidDel="00C5501A" w:rsidRDefault="00A17716" w:rsidP="00C5501A">
            <w:pPr>
              <w:pStyle w:val="TableText"/>
              <w:spacing w:before="0" w:after="0"/>
              <w:rPr>
                <w:del w:id="2836" w:author="Author"/>
              </w:rPr>
            </w:pPr>
            <w:del w:id="2837"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61613" w14:textId="01647ACE" w:rsidR="00A17716" w:rsidRPr="00F458A0" w:rsidDel="00C5501A" w:rsidRDefault="00A17716" w:rsidP="00C5501A">
            <w:pPr>
              <w:pStyle w:val="TableText"/>
              <w:spacing w:before="0" w:after="0"/>
              <w:rPr>
                <w:del w:id="2838" w:author="Author"/>
              </w:rPr>
            </w:pPr>
            <w:del w:id="283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89B10A" w14:textId="06C7F03B" w:rsidR="00A17716" w:rsidRPr="00F458A0" w:rsidDel="00C5501A" w:rsidRDefault="00A17716" w:rsidP="00C5501A">
            <w:pPr>
              <w:pStyle w:val="TableText"/>
              <w:spacing w:before="0" w:after="0"/>
              <w:rPr>
                <w:del w:id="2840" w:author="Author"/>
              </w:rPr>
            </w:pPr>
            <w:del w:id="2841" w:author="Author">
              <w:r w:rsidRPr="00F458A0" w:rsidDel="00C5501A">
                <w:delText>R</w:delText>
              </w:r>
            </w:del>
          </w:p>
        </w:tc>
      </w:tr>
      <w:tr w:rsidR="00A17716" w:rsidRPr="00F458A0" w:rsidDel="00C5501A" w14:paraId="022D3A08" w14:textId="4617A7A8" w:rsidTr="00A17716">
        <w:trPr>
          <w:cantSplit/>
          <w:del w:id="28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83FC4" w14:textId="21C1AFCE" w:rsidR="00A17716" w:rsidRPr="00F458A0" w:rsidDel="00C5501A" w:rsidRDefault="00A17716" w:rsidP="00C5501A">
            <w:pPr>
              <w:pStyle w:val="TableText"/>
              <w:spacing w:before="0" w:after="0"/>
              <w:rPr>
                <w:del w:id="2843" w:author="Author"/>
              </w:rPr>
            </w:pPr>
            <w:del w:id="284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31FDC" w14:textId="1E823D84" w:rsidR="00A17716" w:rsidRPr="00F458A0" w:rsidDel="00C5501A" w:rsidRDefault="00A17716" w:rsidP="00C5501A">
            <w:pPr>
              <w:pStyle w:val="TableText"/>
              <w:spacing w:before="0" w:after="0"/>
              <w:rPr>
                <w:del w:id="2845" w:author="Author"/>
              </w:rPr>
            </w:pPr>
            <w:del w:id="2846"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AA3D13" w14:textId="057EB5F7" w:rsidR="00A17716" w:rsidRPr="00F458A0" w:rsidDel="00C5501A" w:rsidRDefault="00A17716" w:rsidP="00C5501A">
            <w:pPr>
              <w:pStyle w:val="TableText"/>
              <w:spacing w:before="0" w:after="0"/>
              <w:rPr>
                <w:del w:id="2847" w:author="Author"/>
              </w:rPr>
            </w:pPr>
            <w:del w:id="284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5C903" w14:textId="6917835E" w:rsidR="00A17716" w:rsidRPr="00F458A0" w:rsidDel="00C5501A" w:rsidRDefault="00A17716" w:rsidP="00C5501A">
            <w:pPr>
              <w:pStyle w:val="TableText"/>
              <w:spacing w:before="0" w:after="0"/>
              <w:rPr>
                <w:del w:id="2849" w:author="Author"/>
              </w:rPr>
            </w:pPr>
            <w:del w:id="2850" w:author="Author">
              <w:r w:rsidRPr="00F458A0" w:rsidDel="00C5501A">
                <w:delText>R</w:delText>
              </w:r>
            </w:del>
          </w:p>
        </w:tc>
      </w:tr>
      <w:tr w:rsidR="00A17716" w:rsidRPr="00F458A0" w:rsidDel="00C5501A" w14:paraId="4E43339E" w14:textId="5365AC6F" w:rsidTr="00A17716">
        <w:trPr>
          <w:cantSplit/>
          <w:del w:id="285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17F264" w14:textId="1487B133" w:rsidR="00A17716" w:rsidRPr="00F458A0" w:rsidDel="00C5501A" w:rsidRDefault="00A17716" w:rsidP="00C5501A">
            <w:pPr>
              <w:pStyle w:val="TableText"/>
              <w:spacing w:before="0" w:after="0"/>
              <w:rPr>
                <w:del w:id="2852" w:author="Author"/>
              </w:rPr>
            </w:pPr>
            <w:del w:id="285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AA39F" w14:textId="34A5AAD9" w:rsidR="00A17716" w:rsidRPr="00F458A0" w:rsidDel="00C5501A" w:rsidRDefault="00A17716" w:rsidP="00C5501A">
            <w:pPr>
              <w:pStyle w:val="TableText"/>
              <w:spacing w:before="0" w:after="0"/>
              <w:rPr>
                <w:del w:id="2854" w:author="Author"/>
              </w:rPr>
            </w:pPr>
            <w:del w:id="2855" w:author="Author">
              <w:r w:rsidRPr="00F458A0" w:rsidDel="00C5501A">
                <w:delText>All Active Plans for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EB91" w14:textId="52981EF2" w:rsidR="00A17716" w:rsidRPr="00F458A0" w:rsidDel="00C5501A" w:rsidRDefault="00A17716" w:rsidP="00C5501A">
            <w:pPr>
              <w:pStyle w:val="TableText"/>
              <w:spacing w:before="0" w:after="0"/>
              <w:rPr>
                <w:del w:id="2856" w:author="Author"/>
              </w:rPr>
            </w:pPr>
            <w:del w:id="285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0D96" w14:textId="30E81B22" w:rsidR="00A17716" w:rsidRPr="00F458A0" w:rsidDel="00C5501A" w:rsidRDefault="00A17716" w:rsidP="00C5501A">
            <w:pPr>
              <w:pStyle w:val="TableText"/>
              <w:spacing w:before="0" w:after="0"/>
              <w:rPr>
                <w:del w:id="2858" w:author="Author"/>
              </w:rPr>
            </w:pPr>
            <w:del w:id="2859" w:author="Author">
              <w:r w:rsidRPr="00F458A0" w:rsidDel="00C5501A">
                <w:delText>R</w:delText>
              </w:r>
            </w:del>
          </w:p>
        </w:tc>
      </w:tr>
      <w:tr w:rsidR="00A17716" w:rsidRPr="00F458A0" w:rsidDel="00C5501A" w14:paraId="3B91902E" w14:textId="3617666F" w:rsidTr="00A17716">
        <w:trPr>
          <w:cantSplit/>
          <w:del w:id="28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202578" w14:textId="7E950A4B" w:rsidR="00A17716" w:rsidRPr="00F458A0" w:rsidDel="00C5501A" w:rsidRDefault="00A17716" w:rsidP="00C5501A">
            <w:pPr>
              <w:pStyle w:val="TableText"/>
              <w:spacing w:before="0" w:after="0"/>
              <w:rPr>
                <w:del w:id="2861" w:author="Author"/>
              </w:rPr>
            </w:pPr>
            <w:del w:id="286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4A23BF" w14:textId="36B8D5A2" w:rsidR="00A17716" w:rsidRPr="00F458A0" w:rsidDel="00C5501A" w:rsidRDefault="00A17716" w:rsidP="00C5501A">
            <w:pPr>
              <w:pStyle w:val="TableText"/>
              <w:spacing w:before="0" w:after="0"/>
              <w:rPr>
                <w:del w:id="2863" w:author="Author"/>
              </w:rPr>
            </w:pPr>
            <w:del w:id="2864"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9FDE0" w14:textId="6BE88163" w:rsidR="00A17716" w:rsidRPr="00F458A0" w:rsidDel="00C5501A" w:rsidRDefault="00A17716" w:rsidP="00C5501A">
            <w:pPr>
              <w:pStyle w:val="TableText"/>
              <w:spacing w:before="0" w:after="0"/>
              <w:rPr>
                <w:del w:id="286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D60A7" w14:textId="51B8B57D" w:rsidR="00A17716" w:rsidRPr="00F458A0" w:rsidDel="00C5501A" w:rsidRDefault="00A17716" w:rsidP="00C5501A">
            <w:pPr>
              <w:pStyle w:val="TableText"/>
              <w:spacing w:before="0" w:after="0"/>
              <w:rPr>
                <w:del w:id="2866" w:author="Author"/>
              </w:rPr>
            </w:pPr>
            <w:del w:id="2867" w:author="Author">
              <w:r w:rsidRPr="00F458A0" w:rsidDel="00C5501A">
                <w:delText>R</w:delText>
              </w:r>
            </w:del>
          </w:p>
        </w:tc>
      </w:tr>
      <w:tr w:rsidR="00A17716" w:rsidRPr="00F458A0" w:rsidDel="00C5501A" w14:paraId="7D6012B3" w14:textId="12F375BB" w:rsidTr="00A17716">
        <w:trPr>
          <w:cantSplit/>
          <w:del w:id="28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550050" w14:textId="2DFDDD82" w:rsidR="00A17716" w:rsidRPr="00F458A0" w:rsidDel="00C5501A" w:rsidRDefault="00A17716" w:rsidP="00C5501A">
            <w:pPr>
              <w:pStyle w:val="TableText"/>
              <w:spacing w:before="0" w:after="0"/>
              <w:rPr>
                <w:del w:id="2869" w:author="Author"/>
              </w:rPr>
            </w:pPr>
            <w:del w:id="287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9E178" w14:textId="7F2796A5" w:rsidR="00A17716" w:rsidRPr="00F458A0" w:rsidDel="00C5501A" w:rsidRDefault="00A17716" w:rsidP="00C5501A">
            <w:pPr>
              <w:pStyle w:val="TableText"/>
              <w:spacing w:before="0" w:after="0"/>
              <w:rPr>
                <w:del w:id="2871" w:author="Author"/>
              </w:rPr>
            </w:pPr>
            <w:del w:id="2872"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B7B5B" w14:textId="2CCB30A7" w:rsidR="00A17716" w:rsidRPr="00F458A0" w:rsidDel="00C5501A" w:rsidRDefault="00A17716" w:rsidP="00C5501A">
            <w:pPr>
              <w:pStyle w:val="TableText"/>
              <w:spacing w:before="0" w:after="0"/>
              <w:rPr>
                <w:del w:id="287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825D4" w14:textId="0A164220" w:rsidR="00A17716" w:rsidRPr="00F458A0" w:rsidDel="00C5501A" w:rsidRDefault="00A17716" w:rsidP="00C5501A">
            <w:pPr>
              <w:pStyle w:val="TableText"/>
              <w:spacing w:before="0" w:after="0"/>
              <w:rPr>
                <w:del w:id="2874" w:author="Author"/>
              </w:rPr>
            </w:pPr>
            <w:del w:id="2875" w:author="Author">
              <w:r w:rsidRPr="00F458A0" w:rsidDel="00C5501A">
                <w:delText>R</w:delText>
              </w:r>
            </w:del>
          </w:p>
        </w:tc>
      </w:tr>
      <w:tr w:rsidR="00A17716" w:rsidRPr="00F458A0" w:rsidDel="00C5501A" w14:paraId="1BF76533" w14:textId="65674727" w:rsidTr="00A17716">
        <w:trPr>
          <w:cantSplit/>
          <w:del w:id="287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A5150" w14:textId="20F851F0" w:rsidR="00A17716" w:rsidRPr="00F458A0" w:rsidDel="00C5501A" w:rsidRDefault="00A17716" w:rsidP="00C5501A">
            <w:pPr>
              <w:pStyle w:val="TableText"/>
              <w:spacing w:before="0" w:after="0"/>
              <w:rPr>
                <w:del w:id="2877" w:author="Author"/>
              </w:rPr>
            </w:pPr>
            <w:del w:id="287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E66AB" w14:textId="716C3735" w:rsidR="00A17716" w:rsidRPr="00F458A0" w:rsidDel="00C5501A" w:rsidRDefault="00A17716" w:rsidP="00C5501A">
            <w:pPr>
              <w:pStyle w:val="TableText"/>
              <w:spacing w:before="0" w:after="0"/>
              <w:rPr>
                <w:del w:id="2879" w:author="Author"/>
              </w:rPr>
            </w:pPr>
            <w:del w:id="2880"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458A96" w14:textId="5F8ECFFB" w:rsidR="00A17716" w:rsidRPr="00F458A0" w:rsidDel="00C5501A" w:rsidRDefault="00A17716" w:rsidP="00C5501A">
            <w:pPr>
              <w:pStyle w:val="TableText"/>
              <w:spacing w:before="0" w:after="0"/>
              <w:rPr>
                <w:del w:id="288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25584" w14:textId="04CDC766" w:rsidR="00A17716" w:rsidRPr="00F458A0" w:rsidDel="00C5501A" w:rsidRDefault="00A17716" w:rsidP="00C5501A">
            <w:pPr>
              <w:pStyle w:val="TableText"/>
              <w:spacing w:before="0" w:after="0"/>
              <w:rPr>
                <w:del w:id="2882" w:author="Author"/>
              </w:rPr>
            </w:pPr>
            <w:del w:id="2883" w:author="Author">
              <w:r w:rsidRPr="00F458A0" w:rsidDel="00C5501A">
                <w:delText>R</w:delText>
              </w:r>
            </w:del>
          </w:p>
        </w:tc>
      </w:tr>
      <w:tr w:rsidR="00A17716" w:rsidRPr="00F458A0" w:rsidDel="00C5501A" w14:paraId="1D4D96A0" w14:textId="52F1BF61" w:rsidTr="00A17716">
        <w:trPr>
          <w:cantSplit/>
          <w:del w:id="288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20A80" w14:textId="46219EBA" w:rsidR="00A17716" w:rsidRPr="00F458A0" w:rsidDel="00C5501A" w:rsidRDefault="00A17716" w:rsidP="00C5501A">
            <w:pPr>
              <w:pStyle w:val="TableText"/>
              <w:spacing w:before="0" w:after="0"/>
              <w:rPr>
                <w:del w:id="2885" w:author="Author"/>
              </w:rPr>
            </w:pPr>
            <w:del w:id="2886"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9BA72" w14:textId="12D30D34" w:rsidR="00A17716" w:rsidRPr="00F458A0" w:rsidDel="00C5501A" w:rsidRDefault="00A17716" w:rsidP="00C5501A">
            <w:pPr>
              <w:pStyle w:val="TableText"/>
              <w:spacing w:before="0" w:after="0"/>
              <w:rPr>
                <w:del w:id="2887" w:author="Author"/>
              </w:rPr>
            </w:pPr>
            <w:del w:id="2888" w:author="Author">
              <w:r w:rsidRPr="00F458A0" w:rsidDel="00C5501A">
                <w:delText>UR?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C2A19E" w14:textId="45AE503E" w:rsidR="00A17716" w:rsidRPr="00F458A0" w:rsidDel="00C5501A" w:rsidRDefault="00A17716" w:rsidP="00C5501A">
            <w:pPr>
              <w:pStyle w:val="TableText"/>
              <w:spacing w:before="0" w:after="0"/>
              <w:rPr>
                <w:del w:id="288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F347E" w14:textId="4B4937E2" w:rsidR="00A17716" w:rsidRPr="00F458A0" w:rsidDel="00C5501A" w:rsidRDefault="00A17716" w:rsidP="00C5501A">
            <w:pPr>
              <w:pStyle w:val="TableText"/>
              <w:spacing w:before="0" w:after="0"/>
              <w:rPr>
                <w:del w:id="2890" w:author="Author"/>
              </w:rPr>
            </w:pPr>
            <w:del w:id="2891" w:author="Author">
              <w:r w:rsidRPr="00F458A0" w:rsidDel="00C5501A">
                <w:delText>R</w:delText>
              </w:r>
            </w:del>
          </w:p>
        </w:tc>
      </w:tr>
      <w:tr w:rsidR="00A17716" w:rsidRPr="00F458A0" w:rsidDel="00C5501A" w14:paraId="6936A8A7" w14:textId="69A4FC96" w:rsidTr="00A17716">
        <w:trPr>
          <w:cantSplit/>
          <w:del w:id="28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82B3A" w14:textId="1F47C3C2" w:rsidR="00A17716" w:rsidRPr="00F458A0" w:rsidDel="00C5501A" w:rsidRDefault="00A17716" w:rsidP="00C5501A">
            <w:pPr>
              <w:pStyle w:val="TableText"/>
              <w:spacing w:before="0" w:after="0"/>
              <w:rPr>
                <w:del w:id="2893" w:author="Author"/>
              </w:rPr>
            </w:pPr>
            <w:del w:id="289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BF2544" w14:textId="1F2DA2F3" w:rsidR="00A17716" w:rsidRPr="00F458A0" w:rsidDel="00C5501A" w:rsidRDefault="00A17716" w:rsidP="00C5501A">
            <w:pPr>
              <w:pStyle w:val="TableText"/>
              <w:spacing w:before="0" w:after="0"/>
              <w:rPr>
                <w:del w:id="2895" w:author="Author"/>
              </w:rPr>
            </w:pPr>
            <w:del w:id="2896" w:author="Author">
              <w:r w:rsidRPr="00F458A0" w:rsidDel="00C5501A">
                <w:delText>Pre-Ct?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56955" w14:textId="34D103F8" w:rsidR="00A17716" w:rsidRPr="00F458A0" w:rsidDel="00C5501A" w:rsidRDefault="00A17716" w:rsidP="00C5501A">
            <w:pPr>
              <w:pStyle w:val="TableText"/>
              <w:spacing w:before="0" w:after="0"/>
              <w:rPr>
                <w:del w:id="289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6D499" w14:textId="519203B4" w:rsidR="00A17716" w:rsidRPr="00F458A0" w:rsidDel="00C5501A" w:rsidRDefault="00A17716" w:rsidP="00C5501A">
            <w:pPr>
              <w:pStyle w:val="TableText"/>
              <w:spacing w:before="0" w:after="0"/>
              <w:rPr>
                <w:del w:id="2898" w:author="Author"/>
              </w:rPr>
            </w:pPr>
            <w:del w:id="2899" w:author="Author">
              <w:r w:rsidRPr="00F458A0" w:rsidDel="00C5501A">
                <w:delText>R</w:delText>
              </w:r>
            </w:del>
          </w:p>
        </w:tc>
      </w:tr>
      <w:tr w:rsidR="00A17716" w:rsidRPr="00F458A0" w:rsidDel="00C5501A" w14:paraId="66CEBD4A" w14:textId="6F9FC84B" w:rsidTr="00A17716">
        <w:trPr>
          <w:cantSplit/>
          <w:del w:id="290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FBE9" w14:textId="7BA65B68" w:rsidR="00A17716" w:rsidRPr="00F458A0" w:rsidDel="00C5501A" w:rsidRDefault="00A17716" w:rsidP="00C5501A">
            <w:pPr>
              <w:pStyle w:val="TableText"/>
              <w:spacing w:before="0" w:after="0"/>
              <w:rPr>
                <w:del w:id="2901" w:author="Author"/>
              </w:rPr>
            </w:pPr>
            <w:del w:id="290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FD1367" w14:textId="380DA895" w:rsidR="00A17716" w:rsidRPr="00F458A0" w:rsidDel="00C5501A" w:rsidRDefault="00A17716" w:rsidP="00C5501A">
            <w:pPr>
              <w:pStyle w:val="TableText"/>
              <w:spacing w:before="0" w:after="0"/>
              <w:rPr>
                <w:del w:id="2903" w:author="Author"/>
              </w:rPr>
            </w:pPr>
            <w:del w:id="2904" w:author="Author">
              <w:r w:rsidRPr="00F458A0" w:rsidDel="00C5501A">
                <w:delText>Pre-ExC?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E36B3" w14:textId="7F092315" w:rsidR="00A17716" w:rsidRPr="00F458A0" w:rsidDel="00C5501A" w:rsidRDefault="00A17716" w:rsidP="00C5501A">
            <w:pPr>
              <w:pStyle w:val="TableText"/>
              <w:spacing w:before="0" w:after="0"/>
              <w:rPr>
                <w:del w:id="290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55A87" w14:textId="1C93DD5C" w:rsidR="00A17716" w:rsidRPr="00F458A0" w:rsidDel="00C5501A" w:rsidRDefault="00A17716" w:rsidP="00C5501A">
            <w:pPr>
              <w:pStyle w:val="TableText"/>
              <w:spacing w:before="0" w:after="0"/>
              <w:rPr>
                <w:del w:id="2906" w:author="Author"/>
              </w:rPr>
            </w:pPr>
            <w:del w:id="2907" w:author="Author">
              <w:r w:rsidRPr="00F458A0" w:rsidDel="00C5501A">
                <w:delText>R</w:delText>
              </w:r>
            </w:del>
          </w:p>
        </w:tc>
      </w:tr>
      <w:tr w:rsidR="00A17716" w:rsidRPr="00F458A0" w:rsidDel="00C5501A" w14:paraId="41529835" w14:textId="0550105A" w:rsidTr="00A17716">
        <w:trPr>
          <w:cantSplit/>
          <w:del w:id="290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0AE54" w14:textId="5FD3D616" w:rsidR="00A17716" w:rsidRPr="00F458A0" w:rsidDel="00C5501A" w:rsidRDefault="00A17716" w:rsidP="00C5501A">
            <w:pPr>
              <w:pStyle w:val="TableText"/>
              <w:spacing w:before="0" w:after="0"/>
              <w:rPr>
                <w:del w:id="2909" w:author="Author"/>
              </w:rPr>
            </w:pPr>
            <w:del w:id="291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C9C50" w14:textId="5CC8F91C" w:rsidR="00A17716" w:rsidRPr="00F458A0" w:rsidDel="00C5501A" w:rsidRDefault="00A17716" w:rsidP="00C5501A">
            <w:pPr>
              <w:pStyle w:val="TableText"/>
              <w:spacing w:before="0" w:after="0"/>
              <w:rPr>
                <w:del w:id="2911" w:author="Author"/>
              </w:rPr>
            </w:pPr>
            <w:del w:id="2912" w:author="Author">
              <w:r w:rsidRPr="00F458A0" w:rsidDel="00C5501A">
                <w:delText>Ben As?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B5940F" w14:textId="25098F53" w:rsidR="00A17716" w:rsidRPr="00F458A0" w:rsidDel="00C5501A" w:rsidRDefault="00A17716" w:rsidP="00C5501A">
            <w:pPr>
              <w:pStyle w:val="TableText"/>
              <w:spacing w:before="0" w:after="0"/>
              <w:rPr>
                <w:del w:id="291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DEBF9" w14:textId="7ACC290F" w:rsidR="00A17716" w:rsidRPr="00F458A0" w:rsidDel="00C5501A" w:rsidRDefault="00A17716" w:rsidP="00C5501A">
            <w:pPr>
              <w:pStyle w:val="TableText"/>
              <w:spacing w:before="0" w:after="0"/>
              <w:rPr>
                <w:del w:id="2914" w:author="Author"/>
              </w:rPr>
            </w:pPr>
            <w:del w:id="2915" w:author="Author">
              <w:r w:rsidRPr="00F458A0" w:rsidDel="00C5501A">
                <w:delText>R</w:delText>
              </w:r>
            </w:del>
          </w:p>
        </w:tc>
      </w:tr>
      <w:tr w:rsidR="00A17716" w:rsidRPr="00F458A0" w:rsidDel="00C5501A" w14:paraId="6600917B" w14:textId="2C4687BF" w:rsidTr="00A17716">
        <w:trPr>
          <w:cantSplit/>
          <w:del w:id="29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600B3" w14:textId="6B8FEF63" w:rsidR="00A17716" w:rsidRPr="00F458A0" w:rsidDel="00C5501A" w:rsidRDefault="00A17716" w:rsidP="00C5501A">
            <w:pPr>
              <w:pStyle w:val="TableText"/>
              <w:spacing w:before="0" w:after="0"/>
              <w:rPr>
                <w:del w:id="2917" w:author="Author"/>
              </w:rPr>
            </w:pPr>
            <w:del w:id="291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58588" w14:textId="0BDF86A1" w:rsidR="00A17716" w:rsidRPr="00F458A0" w:rsidDel="00C5501A" w:rsidRDefault="00A17716" w:rsidP="00C5501A">
            <w:pPr>
              <w:pStyle w:val="TableText"/>
              <w:spacing w:before="0" w:after="0"/>
              <w:rPr>
                <w:del w:id="2919" w:author="Author"/>
              </w:rPr>
            </w:pPr>
            <w:del w:id="2920" w:author="Author">
              <w:r w:rsidRPr="00F458A0" w:rsidDel="00C5501A">
                <w:delText>DEVICE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07637" w14:textId="193C8411" w:rsidR="00A17716" w:rsidRPr="00F458A0" w:rsidDel="00C5501A" w:rsidRDefault="00A17716" w:rsidP="00C5501A">
            <w:pPr>
              <w:pStyle w:val="TableText"/>
              <w:spacing w:before="0" w:after="0"/>
              <w:rPr>
                <w:del w:id="292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40495" w14:textId="41A32EC8" w:rsidR="00A17716" w:rsidRPr="00F458A0" w:rsidDel="00C5501A" w:rsidRDefault="00A17716" w:rsidP="00C5501A">
            <w:pPr>
              <w:pStyle w:val="TableText"/>
              <w:spacing w:before="0" w:after="0"/>
              <w:rPr>
                <w:del w:id="2922" w:author="Author"/>
              </w:rPr>
            </w:pPr>
            <w:del w:id="2923" w:author="Author">
              <w:r w:rsidRPr="00F458A0" w:rsidDel="00C5501A">
                <w:delText>R</w:delText>
              </w:r>
            </w:del>
          </w:p>
        </w:tc>
      </w:tr>
      <w:tr w:rsidR="00A17716" w:rsidRPr="00F458A0" w:rsidDel="00C5501A" w14:paraId="1992882F" w14:textId="5838F983" w:rsidTr="00A17716">
        <w:trPr>
          <w:cantSplit/>
          <w:del w:id="29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A1538" w14:textId="28D2831B" w:rsidR="00A17716" w:rsidRPr="00F458A0" w:rsidDel="00C5501A" w:rsidRDefault="00A17716" w:rsidP="00C5501A">
            <w:pPr>
              <w:pStyle w:val="TableText"/>
              <w:spacing w:before="0" w:after="0"/>
              <w:rPr>
                <w:del w:id="2925" w:author="Author"/>
              </w:rPr>
            </w:pPr>
            <w:del w:id="2926"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CD0A5" w14:textId="2EFC58AF" w:rsidR="00A17716" w:rsidRPr="00F458A0" w:rsidDel="00C5501A" w:rsidRDefault="00A17716" w:rsidP="00C5501A">
            <w:pPr>
              <w:pStyle w:val="TableText"/>
              <w:spacing w:before="0" w:after="0"/>
              <w:rPr>
                <w:del w:id="2927" w:author="Author"/>
              </w:rPr>
            </w:pPr>
            <w:del w:id="2928" w:author="Author">
              <w:r w:rsidRPr="00F458A0" w:rsidDel="00C5501A">
                <w:delText>INSURANCE COMPANY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D38D6" w14:textId="21E2FC0E" w:rsidR="00A17716" w:rsidRPr="00F458A0" w:rsidDel="00C5501A" w:rsidRDefault="00A17716" w:rsidP="00C5501A">
            <w:pPr>
              <w:pStyle w:val="TableText"/>
              <w:spacing w:before="0" w:after="0"/>
              <w:rPr>
                <w:del w:id="2929" w:author="Author"/>
              </w:rPr>
            </w:pPr>
            <w:del w:id="293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3CFC" w14:textId="1BEC6DB2" w:rsidR="00A17716" w:rsidRPr="00F458A0" w:rsidDel="00C5501A" w:rsidRDefault="00A17716" w:rsidP="00C5501A">
            <w:pPr>
              <w:pStyle w:val="TableText"/>
              <w:spacing w:before="0" w:after="0"/>
              <w:rPr>
                <w:del w:id="2931" w:author="Author"/>
              </w:rPr>
            </w:pPr>
            <w:del w:id="2932" w:author="Author">
              <w:r w:rsidRPr="00F458A0" w:rsidDel="00C5501A">
                <w:delText>R</w:delText>
              </w:r>
            </w:del>
          </w:p>
        </w:tc>
      </w:tr>
      <w:tr w:rsidR="00A17716" w:rsidRPr="00F458A0" w:rsidDel="00C5501A" w14:paraId="1D0552F2" w14:textId="1AEC5D89" w:rsidTr="00A17716">
        <w:trPr>
          <w:cantSplit/>
          <w:del w:id="293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F37A3" w14:textId="67BBCF97" w:rsidR="00A17716" w:rsidRPr="00F458A0" w:rsidDel="00C5501A" w:rsidRDefault="00A17716" w:rsidP="00C5501A">
            <w:pPr>
              <w:pStyle w:val="TableText"/>
              <w:spacing w:before="0" w:after="0"/>
              <w:rPr>
                <w:del w:id="2934" w:author="Author"/>
              </w:rPr>
            </w:pPr>
            <w:del w:id="293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62369" w14:textId="2B17CA52" w:rsidR="00A17716" w:rsidRPr="00F458A0" w:rsidDel="00C5501A" w:rsidRDefault="00A17716" w:rsidP="00C5501A">
            <w:pPr>
              <w:pStyle w:val="TableText"/>
              <w:spacing w:before="0" w:after="0"/>
              <w:rPr>
                <w:del w:id="2936" w:author="Author"/>
              </w:rPr>
            </w:pPr>
            <w:del w:id="2937" w:author="Author">
              <w:r w:rsidRPr="00F458A0" w:rsidDel="00C5501A">
                <w:delText>INSURANCE COMPANY ADDRESS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939A6" w14:textId="4AB965EF" w:rsidR="00A17716" w:rsidRPr="00F458A0" w:rsidDel="00C5501A" w:rsidRDefault="00A17716" w:rsidP="00C5501A">
            <w:pPr>
              <w:pStyle w:val="TableText"/>
              <w:spacing w:before="0" w:after="0"/>
              <w:rPr>
                <w:del w:id="2938" w:author="Author"/>
              </w:rPr>
            </w:pPr>
            <w:del w:id="293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F59296" w14:textId="458859DD" w:rsidR="00A17716" w:rsidRPr="00F458A0" w:rsidDel="00C5501A" w:rsidRDefault="00A17716" w:rsidP="00C5501A">
            <w:pPr>
              <w:pStyle w:val="TableText"/>
              <w:spacing w:before="0" w:after="0"/>
              <w:rPr>
                <w:del w:id="2940" w:author="Author"/>
              </w:rPr>
            </w:pPr>
            <w:del w:id="2941" w:author="Author">
              <w:r w:rsidRPr="00F458A0" w:rsidDel="00C5501A">
                <w:delText>R</w:delText>
              </w:r>
            </w:del>
          </w:p>
        </w:tc>
      </w:tr>
      <w:tr w:rsidR="00A17716" w:rsidRPr="00F458A0" w:rsidDel="00C5501A" w14:paraId="50EF65CF" w14:textId="4E00F803" w:rsidTr="00A17716">
        <w:trPr>
          <w:cantSplit/>
          <w:del w:id="29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BC835" w14:textId="78CD19F9" w:rsidR="00A17716" w:rsidRPr="00F458A0" w:rsidDel="00C5501A" w:rsidRDefault="00A17716" w:rsidP="00C5501A">
            <w:pPr>
              <w:pStyle w:val="TableText"/>
              <w:spacing w:before="0" w:after="0"/>
              <w:rPr>
                <w:del w:id="2943" w:author="Author"/>
              </w:rPr>
            </w:pPr>
            <w:del w:id="2944"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4C7F3C" w14:textId="6F6A510D" w:rsidR="00A17716" w:rsidRPr="00F458A0" w:rsidDel="00C5501A" w:rsidRDefault="00A17716" w:rsidP="00C5501A">
            <w:pPr>
              <w:pStyle w:val="TableText"/>
              <w:spacing w:before="0" w:after="0"/>
              <w:rPr>
                <w:del w:id="2945" w:author="Author"/>
              </w:rPr>
            </w:pPr>
            <w:del w:id="2946" w:author="Author">
              <w:r w:rsidRPr="00F458A0" w:rsidDel="00C5501A">
                <w:delText>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9DC83" w14:textId="5CB459A1" w:rsidR="00A17716" w:rsidRPr="00F458A0" w:rsidDel="00C5501A" w:rsidRDefault="00A17716" w:rsidP="00C5501A">
            <w:pPr>
              <w:pStyle w:val="TableText"/>
              <w:spacing w:before="0" w:after="0"/>
              <w:rPr>
                <w:del w:id="2947" w:author="Author"/>
              </w:rPr>
            </w:pPr>
            <w:del w:id="2948"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D84DF" w14:textId="0DDF63B6" w:rsidR="00A17716" w:rsidRPr="00F458A0" w:rsidDel="00C5501A" w:rsidRDefault="00A17716" w:rsidP="00C5501A">
            <w:pPr>
              <w:pStyle w:val="TableText"/>
              <w:spacing w:before="0" w:after="0"/>
              <w:rPr>
                <w:del w:id="2949" w:author="Author"/>
              </w:rPr>
            </w:pPr>
            <w:del w:id="2950" w:author="Author">
              <w:r w:rsidRPr="00F458A0" w:rsidDel="00C5501A">
                <w:delText>R</w:delText>
              </w:r>
            </w:del>
          </w:p>
        </w:tc>
      </w:tr>
      <w:tr w:rsidR="00A17716" w:rsidRPr="00F458A0" w:rsidDel="00C5501A" w14:paraId="2D0D560F" w14:textId="63C63176" w:rsidTr="00A17716">
        <w:trPr>
          <w:cantSplit/>
          <w:del w:id="295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1875A" w14:textId="16375C17" w:rsidR="00A17716" w:rsidRPr="00F458A0" w:rsidDel="00C5501A" w:rsidRDefault="00A17716" w:rsidP="00C5501A">
            <w:pPr>
              <w:pStyle w:val="TableText"/>
              <w:spacing w:before="0" w:after="0"/>
              <w:rPr>
                <w:del w:id="2952" w:author="Author"/>
              </w:rPr>
            </w:pPr>
            <w:del w:id="295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2304F" w14:textId="64D49F64" w:rsidR="00A17716" w:rsidRPr="00F458A0" w:rsidDel="00C5501A" w:rsidRDefault="00A17716" w:rsidP="00C5501A">
            <w:pPr>
              <w:pStyle w:val="TableText"/>
              <w:spacing w:before="0" w:after="0"/>
              <w:rPr>
                <w:del w:id="2954" w:author="Author"/>
              </w:rPr>
            </w:pPr>
            <w:del w:id="2955" w:author="Author">
              <w:r w:rsidRPr="00F458A0" w:rsidDel="00C5501A">
                <w:delText>PRECERT PHONE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40B69" w14:textId="4BF3B2A4" w:rsidR="00A17716" w:rsidRPr="00F458A0" w:rsidDel="00C5501A" w:rsidRDefault="00A17716" w:rsidP="00C5501A">
            <w:pPr>
              <w:pStyle w:val="TableText"/>
              <w:spacing w:before="0" w:after="0"/>
              <w:rPr>
                <w:del w:id="2956" w:author="Author"/>
              </w:rPr>
            </w:pPr>
            <w:del w:id="2957"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068445" w14:textId="5F192C52" w:rsidR="00A17716" w:rsidRPr="00F458A0" w:rsidDel="00C5501A" w:rsidRDefault="00A17716" w:rsidP="00C5501A">
            <w:pPr>
              <w:pStyle w:val="TableText"/>
              <w:spacing w:before="0" w:after="0"/>
              <w:rPr>
                <w:del w:id="2958" w:author="Author"/>
              </w:rPr>
            </w:pPr>
            <w:del w:id="2959" w:author="Author">
              <w:r w:rsidRPr="00F458A0" w:rsidDel="00C5501A">
                <w:delText>R</w:delText>
              </w:r>
            </w:del>
          </w:p>
        </w:tc>
      </w:tr>
      <w:tr w:rsidR="00A17716" w:rsidRPr="00F458A0" w:rsidDel="00C5501A" w14:paraId="208A9D90" w14:textId="6A81ACC9" w:rsidTr="00A17716">
        <w:trPr>
          <w:cantSplit/>
          <w:del w:id="29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AB5530" w14:textId="45645661" w:rsidR="00A17716" w:rsidRPr="00F458A0" w:rsidDel="00C5501A" w:rsidRDefault="00A17716" w:rsidP="00C5501A">
            <w:pPr>
              <w:pStyle w:val="TableText"/>
              <w:spacing w:before="0" w:after="0"/>
              <w:rPr>
                <w:del w:id="2961" w:author="Author"/>
              </w:rPr>
            </w:pPr>
            <w:del w:id="2962"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0072E" w14:textId="3552B143" w:rsidR="00A17716" w:rsidRPr="00F458A0" w:rsidDel="00C5501A" w:rsidRDefault="00A17716" w:rsidP="00C5501A">
            <w:pPr>
              <w:pStyle w:val="TableText"/>
              <w:spacing w:before="0" w:after="0"/>
              <w:rPr>
                <w:del w:id="2963" w:author="Author"/>
              </w:rPr>
            </w:pPr>
            <w:del w:id="2964" w:author="Author">
              <w:r w:rsidRPr="00F458A0" w:rsidDel="00C5501A">
                <w:delText>REIMBURSE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02330" w14:textId="40673201" w:rsidR="00A17716" w:rsidRPr="00F458A0" w:rsidDel="00C5501A" w:rsidRDefault="00A17716" w:rsidP="00C5501A">
            <w:pPr>
              <w:pStyle w:val="TableText"/>
              <w:spacing w:before="0" w:after="0"/>
              <w:rPr>
                <w:del w:id="296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2BA1D" w14:textId="51F621F6" w:rsidR="00A17716" w:rsidRPr="00F458A0" w:rsidDel="00C5501A" w:rsidRDefault="00A17716" w:rsidP="00C5501A">
            <w:pPr>
              <w:pStyle w:val="TableText"/>
              <w:spacing w:before="0" w:after="0"/>
              <w:rPr>
                <w:del w:id="2966" w:author="Author"/>
              </w:rPr>
            </w:pPr>
            <w:del w:id="2967" w:author="Author">
              <w:r w:rsidRPr="00F458A0" w:rsidDel="00C5501A">
                <w:delText>R</w:delText>
              </w:r>
            </w:del>
          </w:p>
        </w:tc>
      </w:tr>
      <w:tr w:rsidR="00A17716" w:rsidRPr="00F458A0" w:rsidDel="00C5501A" w14:paraId="369C4ABE" w14:textId="376B6222" w:rsidTr="00A17716">
        <w:trPr>
          <w:cantSplit/>
          <w:del w:id="296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B6B8B" w14:textId="0F063851" w:rsidR="00A17716" w:rsidRPr="00F458A0" w:rsidDel="00C5501A" w:rsidRDefault="00A17716" w:rsidP="00C5501A">
            <w:pPr>
              <w:pStyle w:val="TableText"/>
              <w:spacing w:before="0" w:after="0"/>
              <w:rPr>
                <w:del w:id="2969" w:author="Author"/>
              </w:rPr>
            </w:pPr>
            <w:del w:id="2970"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96FE4" w14:textId="7CAB248F" w:rsidR="00A17716" w:rsidRPr="00F458A0" w:rsidDel="00C5501A" w:rsidRDefault="00A17716" w:rsidP="00C5501A">
            <w:pPr>
              <w:pStyle w:val="TableText"/>
              <w:spacing w:before="0" w:after="0"/>
              <w:rPr>
                <w:del w:id="2971" w:author="Author"/>
              </w:rPr>
            </w:pPr>
            <w:del w:id="2972" w:author="Author">
              <w:r w:rsidRPr="00F458A0" w:rsidDel="00C5501A">
                <w:delText>TYPE OF 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640BE" w14:textId="4CA67770" w:rsidR="00A17716" w:rsidRPr="00F458A0" w:rsidDel="00C5501A" w:rsidRDefault="00A17716" w:rsidP="00C5501A">
            <w:pPr>
              <w:pStyle w:val="TableText"/>
              <w:spacing w:before="0" w:after="0"/>
              <w:rPr>
                <w:del w:id="2973" w:author="Author"/>
              </w:rPr>
            </w:pPr>
            <w:del w:id="297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E7FDF" w14:textId="2940D656" w:rsidR="00A17716" w:rsidRPr="00F458A0" w:rsidDel="00C5501A" w:rsidRDefault="00A17716" w:rsidP="00C5501A">
            <w:pPr>
              <w:pStyle w:val="TableText"/>
              <w:spacing w:before="0" w:after="0"/>
              <w:rPr>
                <w:del w:id="2975" w:author="Author"/>
              </w:rPr>
            </w:pPr>
            <w:del w:id="2976" w:author="Author">
              <w:r w:rsidRPr="00F458A0" w:rsidDel="00C5501A">
                <w:delText>R</w:delText>
              </w:r>
            </w:del>
          </w:p>
        </w:tc>
      </w:tr>
      <w:tr w:rsidR="00A17716" w:rsidRPr="00F458A0" w:rsidDel="00C5501A" w14:paraId="17C18093" w14:textId="6A842B78" w:rsidTr="00A17716">
        <w:trPr>
          <w:cantSplit/>
          <w:del w:id="29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C2A1D" w14:textId="2DA0715E" w:rsidR="00A17716" w:rsidRPr="00F458A0" w:rsidDel="00C5501A" w:rsidRDefault="00A17716" w:rsidP="00C5501A">
            <w:pPr>
              <w:pStyle w:val="TableText"/>
              <w:spacing w:before="0" w:after="0"/>
              <w:rPr>
                <w:del w:id="2978" w:author="Author"/>
              </w:rPr>
            </w:pPr>
            <w:del w:id="2979"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18567B" w14:textId="7F29F3C5" w:rsidR="00A17716" w:rsidRPr="00F458A0" w:rsidDel="00C5501A" w:rsidRDefault="00A17716" w:rsidP="00C5501A">
            <w:pPr>
              <w:pStyle w:val="TableText"/>
              <w:spacing w:before="0" w:after="0"/>
              <w:rPr>
                <w:del w:id="2980" w:author="Author"/>
              </w:rPr>
            </w:pPr>
            <w:del w:id="2981"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A6C26" w14:textId="0779B77E" w:rsidR="00A17716" w:rsidRPr="00F458A0" w:rsidDel="00C5501A" w:rsidRDefault="00A17716" w:rsidP="00C5501A">
            <w:pPr>
              <w:pStyle w:val="TableText"/>
              <w:spacing w:before="0" w:after="0"/>
              <w:rPr>
                <w:del w:id="2982" w:author="Author"/>
              </w:rPr>
            </w:pPr>
            <w:del w:id="298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3C1E0" w14:textId="6381180A" w:rsidR="00A17716" w:rsidRPr="00F458A0" w:rsidDel="00C5501A" w:rsidRDefault="00A17716" w:rsidP="00C5501A">
            <w:pPr>
              <w:pStyle w:val="TableText"/>
              <w:spacing w:before="0" w:after="0"/>
              <w:rPr>
                <w:del w:id="2984" w:author="Author"/>
              </w:rPr>
            </w:pPr>
            <w:del w:id="2985" w:author="Author">
              <w:r w:rsidRPr="00F458A0" w:rsidDel="00C5501A">
                <w:delText>R</w:delText>
              </w:r>
            </w:del>
          </w:p>
        </w:tc>
      </w:tr>
      <w:tr w:rsidR="00A17716" w:rsidRPr="00F458A0" w:rsidDel="00C5501A" w14:paraId="1D79355C" w14:textId="324FAE8F" w:rsidTr="00A17716">
        <w:trPr>
          <w:cantSplit/>
          <w:del w:id="29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6E44D7" w14:textId="6B8493C0" w:rsidR="00A17716" w:rsidRPr="00F458A0" w:rsidDel="00C5501A" w:rsidRDefault="00A17716" w:rsidP="00C5501A">
            <w:pPr>
              <w:pStyle w:val="TableText"/>
              <w:spacing w:before="0" w:after="0"/>
              <w:rPr>
                <w:del w:id="2987" w:author="Author"/>
              </w:rPr>
            </w:pPr>
            <w:del w:id="2988"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53EA36" w14:textId="582521F0" w:rsidR="00A17716" w:rsidRPr="00F458A0" w:rsidDel="00C5501A" w:rsidRDefault="00A17716" w:rsidP="00C5501A">
            <w:pPr>
              <w:pStyle w:val="TableText"/>
              <w:spacing w:before="0" w:after="0"/>
              <w:rPr>
                <w:del w:id="2989" w:author="Author"/>
              </w:rPr>
            </w:pPr>
            <w:del w:id="2990" w:author="Author">
              <w:r w:rsidRPr="00F458A0" w:rsidDel="00C5501A">
                <w:delText>GROUP NUMBER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CE812" w14:textId="2393D153" w:rsidR="00A17716" w:rsidRPr="00F458A0" w:rsidDel="00C5501A" w:rsidRDefault="00A17716" w:rsidP="00C5501A">
            <w:pPr>
              <w:pStyle w:val="TableText"/>
              <w:spacing w:before="0" w:after="0"/>
              <w:rPr>
                <w:del w:id="2991" w:author="Author"/>
              </w:rPr>
            </w:pPr>
            <w:del w:id="2992"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FB4D6" w14:textId="78D22E85" w:rsidR="00A17716" w:rsidRPr="00F458A0" w:rsidDel="00C5501A" w:rsidRDefault="00A17716" w:rsidP="00C5501A">
            <w:pPr>
              <w:pStyle w:val="TableText"/>
              <w:spacing w:before="0" w:after="0"/>
              <w:rPr>
                <w:del w:id="2993" w:author="Author"/>
              </w:rPr>
            </w:pPr>
            <w:del w:id="2994" w:author="Author">
              <w:r w:rsidRPr="00F458A0" w:rsidDel="00C5501A">
                <w:delText>R</w:delText>
              </w:r>
            </w:del>
          </w:p>
        </w:tc>
      </w:tr>
      <w:tr w:rsidR="00A17716" w:rsidRPr="00F458A0" w:rsidDel="00C5501A" w14:paraId="2D9294B1" w14:textId="75A200D6" w:rsidTr="00A17716">
        <w:trPr>
          <w:cantSplit/>
          <w:del w:id="29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0C610" w14:textId="35E882BC" w:rsidR="00A17716" w:rsidRPr="00F458A0" w:rsidDel="00C5501A" w:rsidRDefault="00A17716" w:rsidP="00C5501A">
            <w:pPr>
              <w:pStyle w:val="TableText"/>
              <w:spacing w:before="0" w:after="0"/>
              <w:rPr>
                <w:del w:id="2996" w:author="Author"/>
              </w:rPr>
            </w:pPr>
            <w:del w:id="2997"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B4422" w14:textId="081ABF43" w:rsidR="00A17716" w:rsidRPr="00F458A0" w:rsidDel="00C5501A" w:rsidRDefault="00A17716" w:rsidP="00C5501A">
            <w:pPr>
              <w:pStyle w:val="TableText"/>
              <w:spacing w:before="0" w:after="0"/>
              <w:rPr>
                <w:del w:id="2998" w:author="Author"/>
              </w:rPr>
            </w:pPr>
            <w:del w:id="2999" w:author="Author">
              <w:r w:rsidRPr="00F458A0" w:rsidDel="00C5501A">
                <w:delText>ACTIVE/INACTIVE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18A8B" w14:textId="05282DEF" w:rsidR="00A17716" w:rsidRPr="00F458A0" w:rsidDel="00C5501A" w:rsidRDefault="00A17716" w:rsidP="00C5501A">
            <w:pPr>
              <w:pStyle w:val="TableText"/>
              <w:spacing w:before="0" w:after="0"/>
              <w:rPr>
                <w:del w:id="300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9CC732" w14:textId="7176CCF7" w:rsidR="00A17716" w:rsidRPr="00F458A0" w:rsidDel="00C5501A" w:rsidRDefault="00A17716" w:rsidP="00C5501A">
            <w:pPr>
              <w:pStyle w:val="TableText"/>
              <w:spacing w:before="0" w:after="0"/>
              <w:rPr>
                <w:del w:id="3001" w:author="Author"/>
              </w:rPr>
            </w:pPr>
            <w:del w:id="3002" w:author="Author">
              <w:r w:rsidRPr="00F458A0" w:rsidDel="00C5501A">
                <w:delText>R</w:delText>
              </w:r>
            </w:del>
          </w:p>
        </w:tc>
      </w:tr>
      <w:tr w:rsidR="00A17716" w:rsidRPr="00F458A0" w:rsidDel="00C5501A" w14:paraId="21C08195" w14:textId="5CDEE35F" w:rsidTr="00A17716">
        <w:trPr>
          <w:cantSplit/>
          <w:del w:id="300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5F27BC" w14:textId="6306FB2A" w:rsidR="00A17716" w:rsidRPr="00F458A0" w:rsidDel="00C5501A" w:rsidRDefault="00A17716" w:rsidP="00C5501A">
            <w:pPr>
              <w:pStyle w:val="TableText"/>
              <w:spacing w:before="0" w:after="0"/>
              <w:rPr>
                <w:del w:id="3004" w:author="Author"/>
              </w:rPr>
            </w:pPr>
            <w:del w:id="3005"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4448B" w14:textId="1DDE69FA" w:rsidR="00A17716" w:rsidRPr="00F458A0" w:rsidDel="00C5501A" w:rsidRDefault="00A17716" w:rsidP="00C5501A">
            <w:pPr>
              <w:pStyle w:val="TableText"/>
              <w:spacing w:before="0" w:after="0"/>
              <w:rPr>
                <w:del w:id="3006" w:author="Author"/>
              </w:rPr>
            </w:pPr>
            <w:del w:id="3007" w:author="Author">
              <w:r w:rsidRPr="00F458A0" w:rsidDel="00C5501A">
                <w:delText>LAST PERSON TO EDIT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65C0B" w14:textId="78946EFD" w:rsidR="00A17716" w:rsidRPr="00F458A0" w:rsidDel="00C5501A" w:rsidRDefault="00A17716" w:rsidP="00C5501A">
            <w:pPr>
              <w:pStyle w:val="TableText"/>
              <w:spacing w:before="0" w:after="0"/>
              <w:rPr>
                <w:del w:id="300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5D9C7" w14:textId="7172D193" w:rsidR="00A17716" w:rsidRPr="00F458A0" w:rsidDel="00C5501A" w:rsidRDefault="00A17716" w:rsidP="00C5501A">
            <w:pPr>
              <w:pStyle w:val="TableText"/>
              <w:spacing w:before="0" w:after="0"/>
              <w:rPr>
                <w:del w:id="3009" w:author="Author"/>
              </w:rPr>
            </w:pPr>
            <w:del w:id="3010" w:author="Author">
              <w:r w:rsidRPr="00F458A0" w:rsidDel="00C5501A">
                <w:delText>R</w:delText>
              </w:r>
            </w:del>
          </w:p>
        </w:tc>
      </w:tr>
      <w:tr w:rsidR="00A17716" w:rsidRPr="00F458A0" w:rsidDel="00C5501A" w14:paraId="033074F7" w14:textId="2A80F764" w:rsidTr="00A17716">
        <w:trPr>
          <w:cantSplit/>
          <w:del w:id="301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8063F" w14:textId="6DC58DCC" w:rsidR="00A17716" w:rsidRPr="00F458A0" w:rsidDel="00C5501A" w:rsidRDefault="00A17716" w:rsidP="00C5501A">
            <w:pPr>
              <w:pStyle w:val="TableText"/>
              <w:spacing w:before="0" w:after="0"/>
              <w:rPr>
                <w:del w:id="3012" w:author="Author"/>
              </w:rPr>
            </w:pPr>
            <w:del w:id="3013" w:author="Author">
              <w:r w:rsidRPr="00F458A0" w:rsidDel="00C5501A">
                <w:delText>GP List Group Plans without Annual Benefits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5485EB" w14:textId="4EDDC697" w:rsidR="00A17716" w:rsidRPr="00F458A0" w:rsidDel="00C5501A" w:rsidRDefault="00A17716" w:rsidP="00C5501A">
            <w:pPr>
              <w:pStyle w:val="TableText"/>
              <w:spacing w:before="0" w:after="0"/>
              <w:rPr>
                <w:del w:id="3014" w:author="Author"/>
              </w:rPr>
            </w:pPr>
            <w:del w:id="3015" w:author="Author">
              <w:r w:rsidRPr="00F458A0" w:rsidDel="00C5501A">
                <w:delText>TYPE OF PLAN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2328D" w14:textId="2D1875E2" w:rsidR="00A17716" w:rsidRPr="00F458A0" w:rsidDel="00C5501A" w:rsidRDefault="00A17716" w:rsidP="00C5501A">
            <w:pPr>
              <w:pStyle w:val="TableText"/>
              <w:spacing w:before="0" w:after="0"/>
              <w:rPr>
                <w:del w:id="301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A558B" w14:textId="1E6F2F94" w:rsidR="00A17716" w:rsidRPr="00F458A0" w:rsidDel="00C5501A" w:rsidRDefault="00A17716" w:rsidP="00C5501A">
            <w:pPr>
              <w:pStyle w:val="TableText"/>
              <w:spacing w:before="0" w:after="0"/>
              <w:rPr>
                <w:del w:id="3017" w:author="Author"/>
              </w:rPr>
            </w:pPr>
            <w:del w:id="3018" w:author="Author">
              <w:r w:rsidRPr="00F458A0" w:rsidDel="00C5501A">
                <w:delText>R</w:delText>
              </w:r>
            </w:del>
          </w:p>
        </w:tc>
      </w:tr>
    </w:tbl>
    <w:p w14:paraId="790F07E8" w14:textId="309F7AC4" w:rsidR="00A17716" w:rsidRPr="00F458A0" w:rsidDel="00C5501A" w:rsidRDefault="00A17716" w:rsidP="00C5501A">
      <w:pPr>
        <w:pStyle w:val="StepIntro"/>
        <w:spacing w:before="0"/>
        <w:rPr>
          <w:del w:id="3019" w:author="Author"/>
        </w:rPr>
      </w:pPr>
      <w:del w:id="3020" w:author="Author">
        <w:r w:rsidRPr="00F458A0" w:rsidDel="00C5501A">
          <w:delText>User Edit Report</w:delText>
        </w:r>
      </w:del>
    </w:p>
    <w:p w14:paraId="50AF4452" w14:textId="11246F09" w:rsidR="00A17716" w:rsidRPr="00A236D6" w:rsidDel="00C5501A" w:rsidRDefault="00A17716" w:rsidP="00C5501A">
      <w:pPr>
        <w:pStyle w:val="Caption"/>
        <w:spacing w:before="0" w:after="0"/>
        <w:rPr>
          <w:del w:id="3021" w:author="Author"/>
          <w:rFonts w:ascii="Arial" w:hAnsi="Arial" w:cs="Arial"/>
        </w:rPr>
      </w:pPr>
      <w:del w:id="302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30</w:delText>
        </w:r>
        <w:r w:rsidRPr="00A236D6" w:rsidDel="00C5501A">
          <w:rPr>
            <w:rFonts w:ascii="Arial" w:hAnsi="Arial" w:cs="Arial"/>
            <w:noProof/>
          </w:rPr>
          <w:fldChar w:fldCharType="end"/>
        </w:r>
        <w:r w:rsidRPr="00A236D6" w:rsidDel="00C5501A">
          <w:rPr>
            <w:rFonts w:ascii="Arial" w:hAnsi="Arial" w:cs="Arial"/>
          </w:rPr>
          <w:delText>: Valid Insurance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41"/>
        <w:gridCol w:w="3223"/>
        <w:gridCol w:w="1757"/>
        <w:gridCol w:w="1350"/>
      </w:tblGrid>
      <w:tr w:rsidR="00A17716" w:rsidRPr="00F458A0" w:rsidDel="00C5501A" w14:paraId="16992C44" w14:textId="4EB04055" w:rsidTr="00AA321B">
        <w:trPr>
          <w:cantSplit/>
          <w:tblHeader/>
          <w:del w:id="302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DCCD23" w14:textId="3DC461CE" w:rsidR="00A17716" w:rsidRPr="00F458A0" w:rsidDel="00C5501A" w:rsidRDefault="00A17716" w:rsidP="00C5501A">
            <w:pPr>
              <w:pStyle w:val="TableHeading"/>
              <w:spacing w:before="0" w:after="0"/>
              <w:rPr>
                <w:del w:id="3024" w:author="Author"/>
              </w:rPr>
            </w:pPr>
            <w:del w:id="302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7B69F44" w14:textId="31E90081" w:rsidR="00A17716" w:rsidRPr="00F458A0" w:rsidDel="00C5501A" w:rsidRDefault="00A17716" w:rsidP="00C5501A">
            <w:pPr>
              <w:pStyle w:val="TableHeading"/>
              <w:spacing w:before="0" w:after="0"/>
              <w:rPr>
                <w:del w:id="3026" w:author="Author"/>
              </w:rPr>
            </w:pPr>
            <w:del w:id="302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08CEBE" w14:textId="52C51CCB" w:rsidR="00A17716" w:rsidRPr="00F458A0" w:rsidDel="00C5501A" w:rsidRDefault="00A17716" w:rsidP="00C5501A">
            <w:pPr>
              <w:pStyle w:val="TableHeading"/>
              <w:spacing w:before="0" w:after="0"/>
              <w:rPr>
                <w:del w:id="3028" w:author="Author"/>
              </w:rPr>
            </w:pPr>
            <w:del w:id="302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F01D1A" w14:textId="6EEE7FF8" w:rsidR="00A17716" w:rsidRPr="00F458A0" w:rsidDel="00C5501A" w:rsidRDefault="00A17716" w:rsidP="00C5501A">
            <w:pPr>
              <w:pStyle w:val="TableHeading"/>
              <w:spacing w:before="0" w:after="0"/>
              <w:rPr>
                <w:del w:id="3030" w:author="Author"/>
              </w:rPr>
            </w:pPr>
            <w:del w:id="3031" w:author="Author">
              <w:r w:rsidRPr="00F458A0" w:rsidDel="00C5501A">
                <w:delText>Read/Write</w:delText>
              </w:r>
            </w:del>
          </w:p>
        </w:tc>
      </w:tr>
      <w:tr w:rsidR="00A17716" w:rsidRPr="00F458A0" w:rsidDel="00C5501A" w14:paraId="79D544A2" w14:textId="361AFFC3" w:rsidTr="00A17716">
        <w:trPr>
          <w:cantSplit/>
          <w:del w:id="30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3DA90" w14:textId="69768A33" w:rsidR="00A17716" w:rsidRPr="00F458A0" w:rsidDel="00C5501A" w:rsidRDefault="00A17716" w:rsidP="00C5501A">
            <w:pPr>
              <w:pStyle w:val="TableText"/>
              <w:spacing w:before="0" w:after="0"/>
              <w:rPr>
                <w:del w:id="3033" w:author="Author"/>
              </w:rPr>
            </w:pPr>
            <w:del w:id="3034"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48B95" w14:textId="03A0BECB" w:rsidR="00A17716" w:rsidRPr="00F458A0" w:rsidDel="00C5501A" w:rsidRDefault="00A17716" w:rsidP="00C5501A">
            <w:pPr>
              <w:pStyle w:val="TableText"/>
              <w:spacing w:before="0" w:after="0"/>
              <w:rPr>
                <w:del w:id="3035" w:author="Author"/>
              </w:rPr>
            </w:pPr>
            <w:del w:id="3036" w:author="Author">
              <w:r w:rsidRPr="00F458A0" w:rsidDel="00C5501A">
                <w:delText>Select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BBD57" w14:textId="48C41350" w:rsidR="00A17716" w:rsidRPr="00F458A0" w:rsidDel="00C5501A" w:rsidRDefault="00A17716" w:rsidP="00C5501A">
            <w:pPr>
              <w:pStyle w:val="TableText"/>
              <w:spacing w:before="0" w:after="0"/>
              <w:rPr>
                <w:del w:id="303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B8B8C" w14:textId="2525CC4A" w:rsidR="00A17716" w:rsidRPr="00F458A0" w:rsidDel="00C5501A" w:rsidRDefault="00A17716" w:rsidP="00C5501A">
            <w:pPr>
              <w:pStyle w:val="TableText"/>
              <w:spacing w:before="0" w:after="0"/>
              <w:rPr>
                <w:del w:id="3038" w:author="Author"/>
              </w:rPr>
            </w:pPr>
            <w:del w:id="3039" w:author="Author">
              <w:r w:rsidRPr="00F458A0" w:rsidDel="00C5501A">
                <w:delText>R</w:delText>
              </w:r>
            </w:del>
          </w:p>
        </w:tc>
      </w:tr>
      <w:tr w:rsidR="00A17716" w:rsidRPr="00F458A0" w:rsidDel="00C5501A" w14:paraId="52FDADBA" w14:textId="0361619D" w:rsidTr="00A17716">
        <w:trPr>
          <w:cantSplit/>
          <w:del w:id="30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705B3" w14:textId="44D29D41" w:rsidR="00A17716" w:rsidRPr="00F458A0" w:rsidDel="00C5501A" w:rsidRDefault="00A17716" w:rsidP="00C5501A">
            <w:pPr>
              <w:pStyle w:val="TableText"/>
              <w:spacing w:before="0" w:after="0"/>
              <w:rPr>
                <w:del w:id="3041" w:author="Author"/>
              </w:rPr>
            </w:pPr>
            <w:del w:id="3042"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4778" w14:textId="5EE7900B" w:rsidR="00A17716" w:rsidRPr="00F458A0" w:rsidDel="00C5501A" w:rsidRDefault="00A17716" w:rsidP="00C5501A">
            <w:pPr>
              <w:pStyle w:val="TableText"/>
              <w:spacing w:before="0" w:after="0"/>
              <w:rPr>
                <w:del w:id="3043" w:author="Author"/>
              </w:rPr>
            </w:pPr>
            <w:del w:id="3044" w:author="Author">
              <w:r w:rsidRPr="00F458A0" w:rsidDel="00C5501A">
                <w:delText>Select another 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C9D36" w14:textId="748DD022" w:rsidR="00A17716" w:rsidRPr="00F458A0" w:rsidDel="00C5501A" w:rsidRDefault="00A17716" w:rsidP="00C5501A">
            <w:pPr>
              <w:pStyle w:val="TableText"/>
              <w:spacing w:before="0" w:after="0"/>
              <w:rPr>
                <w:del w:id="304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7F98F" w14:textId="7F7695E5" w:rsidR="00A17716" w:rsidRPr="00F458A0" w:rsidDel="00C5501A" w:rsidRDefault="00A17716" w:rsidP="00C5501A">
            <w:pPr>
              <w:pStyle w:val="TableText"/>
              <w:spacing w:before="0" w:after="0"/>
              <w:rPr>
                <w:del w:id="3046" w:author="Author"/>
              </w:rPr>
            </w:pPr>
            <w:del w:id="3047" w:author="Author">
              <w:r w:rsidRPr="00F458A0" w:rsidDel="00C5501A">
                <w:delText>R</w:delText>
              </w:r>
            </w:del>
          </w:p>
        </w:tc>
      </w:tr>
      <w:tr w:rsidR="00A17716" w:rsidRPr="00F458A0" w:rsidDel="00C5501A" w14:paraId="4BE98BD1" w14:textId="216154D6" w:rsidTr="00A17716">
        <w:trPr>
          <w:cantSplit/>
          <w:del w:id="30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D0C" w14:textId="49EA7B68" w:rsidR="00A17716" w:rsidRPr="00F458A0" w:rsidDel="00C5501A" w:rsidRDefault="00A17716" w:rsidP="00C5501A">
            <w:pPr>
              <w:pStyle w:val="TableText"/>
              <w:spacing w:before="0" w:after="0"/>
              <w:rPr>
                <w:del w:id="3049" w:author="Author"/>
              </w:rPr>
            </w:pPr>
            <w:del w:id="3050"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BC575" w14:textId="438D2789" w:rsidR="00A17716" w:rsidRPr="00F458A0" w:rsidDel="00C5501A" w:rsidRDefault="00A17716" w:rsidP="00C5501A">
            <w:pPr>
              <w:pStyle w:val="TableText"/>
              <w:spacing w:before="0" w:after="0"/>
              <w:rPr>
                <w:del w:id="3051" w:author="Author"/>
              </w:rPr>
            </w:pPr>
            <w:del w:id="3052" w:author="Author">
              <w:r w:rsidRPr="00F458A0" w:rsidDel="00C5501A">
                <w:delText>Select NEW PERSON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2C2CA" w14:textId="19329C0C" w:rsidR="00A17716" w:rsidRPr="00F458A0" w:rsidDel="00C5501A" w:rsidRDefault="00A17716" w:rsidP="00C5501A">
            <w:pPr>
              <w:pStyle w:val="TableText"/>
              <w:spacing w:before="0" w:after="0"/>
              <w:rPr>
                <w:del w:id="3053" w:author="Author"/>
              </w:rPr>
            </w:pPr>
            <w:del w:id="3054"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679C72" w14:textId="459933B4" w:rsidR="00A17716" w:rsidRPr="00F458A0" w:rsidDel="00C5501A" w:rsidRDefault="00A17716" w:rsidP="00C5501A">
            <w:pPr>
              <w:pStyle w:val="TableText"/>
              <w:spacing w:before="0" w:after="0"/>
              <w:rPr>
                <w:del w:id="3055" w:author="Author"/>
              </w:rPr>
            </w:pPr>
            <w:del w:id="3056" w:author="Author">
              <w:r w:rsidRPr="00F458A0" w:rsidDel="00C5501A">
                <w:delText>W</w:delText>
              </w:r>
            </w:del>
          </w:p>
        </w:tc>
      </w:tr>
      <w:tr w:rsidR="00A17716" w:rsidRPr="00F458A0" w:rsidDel="00C5501A" w14:paraId="77889573" w14:textId="3517005D" w:rsidTr="00A17716">
        <w:trPr>
          <w:cantSplit/>
          <w:del w:id="305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5B8ED" w14:textId="2E00646B" w:rsidR="00A17716" w:rsidRPr="00F458A0" w:rsidDel="00C5501A" w:rsidRDefault="00A17716" w:rsidP="00C5501A">
            <w:pPr>
              <w:pStyle w:val="TableText"/>
              <w:spacing w:before="0" w:after="0"/>
              <w:rPr>
                <w:del w:id="3058" w:author="Author"/>
              </w:rPr>
            </w:pPr>
            <w:del w:id="3059"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43A6F" w14:textId="60192C12" w:rsidR="00A17716" w:rsidRPr="00F458A0" w:rsidDel="00C5501A" w:rsidRDefault="00A17716" w:rsidP="00C5501A">
            <w:pPr>
              <w:pStyle w:val="TableText"/>
              <w:spacing w:before="0" w:after="0"/>
              <w:rPr>
                <w:del w:id="3060" w:author="Author"/>
              </w:rPr>
            </w:pPr>
            <w:del w:id="3061" w:author="Author">
              <w:r w:rsidRPr="00F458A0" w:rsidDel="00C5501A">
                <w:delText>Start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2821A" w14:textId="40BC8827" w:rsidR="00A17716" w:rsidRPr="00F458A0" w:rsidDel="00C5501A" w:rsidRDefault="00A17716" w:rsidP="00C5501A">
            <w:pPr>
              <w:pStyle w:val="TableText"/>
              <w:spacing w:before="0" w:after="0"/>
              <w:rPr>
                <w:del w:id="306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5E7C0" w14:textId="1BC0234D" w:rsidR="00A17716" w:rsidRPr="00F458A0" w:rsidDel="00C5501A" w:rsidRDefault="00A17716" w:rsidP="00C5501A">
            <w:pPr>
              <w:pStyle w:val="TableText"/>
              <w:spacing w:before="0" w:after="0"/>
              <w:rPr>
                <w:del w:id="3063" w:author="Author"/>
              </w:rPr>
            </w:pPr>
            <w:del w:id="3064" w:author="Author">
              <w:r w:rsidRPr="00F458A0" w:rsidDel="00C5501A">
                <w:delText>R</w:delText>
              </w:r>
            </w:del>
          </w:p>
        </w:tc>
      </w:tr>
      <w:tr w:rsidR="00A17716" w:rsidRPr="00F458A0" w:rsidDel="00C5501A" w14:paraId="5B655C6F" w14:textId="2FCE4598" w:rsidTr="00A17716">
        <w:trPr>
          <w:cantSplit/>
          <w:del w:id="306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DA61C6" w14:textId="4E75BCE3" w:rsidR="00A17716" w:rsidRPr="00F458A0" w:rsidDel="00C5501A" w:rsidRDefault="00A17716" w:rsidP="00C5501A">
            <w:pPr>
              <w:pStyle w:val="TableText"/>
              <w:spacing w:before="0" w:after="0"/>
              <w:rPr>
                <w:del w:id="3066" w:author="Author"/>
              </w:rPr>
            </w:pPr>
            <w:del w:id="3067"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E5D2A7" w14:textId="15DC26C9" w:rsidR="00A17716" w:rsidRPr="00F458A0" w:rsidDel="00C5501A" w:rsidRDefault="00A17716" w:rsidP="00C5501A">
            <w:pPr>
              <w:pStyle w:val="TableText"/>
              <w:spacing w:before="0" w:after="0"/>
              <w:rPr>
                <w:del w:id="3068" w:author="Author"/>
              </w:rPr>
            </w:pPr>
            <w:del w:id="3069" w:author="Author">
              <w:r w:rsidRPr="00F458A0" w:rsidDel="00C5501A">
                <w:delText>End date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F35D3" w14:textId="39C8AA16" w:rsidR="00A17716" w:rsidRPr="00F458A0" w:rsidDel="00C5501A" w:rsidRDefault="00A17716" w:rsidP="00C5501A">
            <w:pPr>
              <w:pStyle w:val="TableText"/>
              <w:spacing w:before="0" w:after="0"/>
              <w:rPr>
                <w:del w:id="307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09B5F" w14:textId="6231E941" w:rsidR="00A17716" w:rsidRPr="00F458A0" w:rsidDel="00C5501A" w:rsidRDefault="00A17716" w:rsidP="00C5501A">
            <w:pPr>
              <w:pStyle w:val="TableText"/>
              <w:spacing w:before="0" w:after="0"/>
              <w:rPr>
                <w:del w:id="3071" w:author="Author"/>
              </w:rPr>
            </w:pPr>
            <w:del w:id="3072" w:author="Author">
              <w:r w:rsidRPr="00F458A0" w:rsidDel="00C5501A">
                <w:delText>R</w:delText>
              </w:r>
            </w:del>
          </w:p>
        </w:tc>
      </w:tr>
      <w:tr w:rsidR="00A17716" w:rsidRPr="00F458A0" w:rsidDel="00C5501A" w14:paraId="064BC776" w14:textId="683CC26A" w:rsidTr="00A17716">
        <w:trPr>
          <w:cantSplit/>
          <w:del w:id="30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7EEC1" w14:textId="1750B00A" w:rsidR="00A17716" w:rsidRPr="00F458A0" w:rsidDel="00C5501A" w:rsidRDefault="00A17716" w:rsidP="00C5501A">
            <w:pPr>
              <w:pStyle w:val="TableText"/>
              <w:spacing w:before="0" w:after="0"/>
              <w:rPr>
                <w:del w:id="3074" w:author="Author"/>
              </w:rPr>
            </w:pPr>
            <w:del w:id="3075"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F598D" w14:textId="0D7E1E9E" w:rsidR="00A17716" w:rsidRPr="00F458A0" w:rsidDel="00C5501A" w:rsidRDefault="00A17716" w:rsidP="00C5501A">
            <w:pPr>
              <w:pStyle w:val="TableText"/>
              <w:spacing w:before="0" w:after="0"/>
              <w:rPr>
                <w:del w:id="3076" w:author="Author"/>
              </w:rPr>
            </w:pPr>
            <w:del w:id="3077"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B3E3B" w14:textId="732CF86A" w:rsidR="00A17716" w:rsidRPr="00F458A0" w:rsidDel="00C5501A" w:rsidRDefault="00A17716" w:rsidP="00C5501A">
            <w:pPr>
              <w:pStyle w:val="TableText"/>
              <w:spacing w:before="0" w:after="0"/>
              <w:rPr>
                <w:del w:id="3078" w:author="Author"/>
              </w:rPr>
            </w:pPr>
            <w:del w:id="3079"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5F2644" w14:textId="1F42FEFC" w:rsidR="00A17716" w:rsidRPr="00F458A0" w:rsidDel="00C5501A" w:rsidRDefault="00A17716" w:rsidP="00C5501A">
            <w:pPr>
              <w:pStyle w:val="TableText"/>
              <w:spacing w:before="0" w:after="0"/>
              <w:rPr>
                <w:del w:id="3080" w:author="Author"/>
              </w:rPr>
            </w:pPr>
            <w:del w:id="3081" w:author="Author">
              <w:r w:rsidRPr="00F458A0" w:rsidDel="00C5501A">
                <w:delText>R</w:delText>
              </w:r>
            </w:del>
          </w:p>
        </w:tc>
      </w:tr>
      <w:tr w:rsidR="00A17716" w:rsidRPr="00F458A0" w:rsidDel="00C5501A" w14:paraId="62FFEB05" w14:textId="438496B7" w:rsidTr="00A17716">
        <w:trPr>
          <w:cantSplit/>
          <w:del w:id="308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2FBBA8" w14:textId="7DFB5789" w:rsidR="00A17716" w:rsidRPr="00F458A0" w:rsidDel="00C5501A" w:rsidRDefault="00A17716" w:rsidP="00C5501A">
            <w:pPr>
              <w:pStyle w:val="TableText"/>
              <w:spacing w:before="0" w:after="0"/>
              <w:rPr>
                <w:del w:id="3083" w:author="Author"/>
              </w:rPr>
            </w:pPr>
            <w:del w:id="3084"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EE1F0" w14:textId="2E5A2CB7" w:rsidR="00A17716" w:rsidRPr="00F458A0" w:rsidDel="00C5501A" w:rsidRDefault="00A17716" w:rsidP="00C5501A">
            <w:pPr>
              <w:pStyle w:val="TableText"/>
              <w:spacing w:before="0" w:after="0"/>
              <w:rPr>
                <w:del w:id="3085" w:author="Author"/>
              </w:rPr>
            </w:pPr>
            <w:del w:id="3086" w:author="Author">
              <w:r w:rsidRPr="00F458A0" w:rsidDel="00C5501A">
                <w:delText>Group Name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A016" w14:textId="54722B64" w:rsidR="00A17716" w:rsidRPr="00F458A0" w:rsidDel="00C5501A" w:rsidRDefault="00A17716" w:rsidP="00C5501A">
            <w:pPr>
              <w:pStyle w:val="TableText"/>
              <w:spacing w:before="0" w:after="0"/>
              <w:rPr>
                <w:del w:id="3087" w:author="Author"/>
              </w:rPr>
            </w:pPr>
            <w:del w:id="308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00350C" w14:textId="3AF77D09" w:rsidR="00A17716" w:rsidRPr="00F458A0" w:rsidDel="00C5501A" w:rsidRDefault="00A17716" w:rsidP="00C5501A">
            <w:pPr>
              <w:pStyle w:val="TableText"/>
              <w:spacing w:before="0" w:after="0"/>
              <w:rPr>
                <w:del w:id="3089" w:author="Author"/>
              </w:rPr>
            </w:pPr>
            <w:del w:id="3090" w:author="Author">
              <w:r w:rsidRPr="00F458A0" w:rsidDel="00C5501A">
                <w:delText>R</w:delText>
              </w:r>
            </w:del>
          </w:p>
        </w:tc>
      </w:tr>
      <w:tr w:rsidR="00A17716" w:rsidRPr="00F458A0" w:rsidDel="00C5501A" w14:paraId="761AA751" w14:textId="1C0A39AA" w:rsidTr="00A17716">
        <w:trPr>
          <w:cantSplit/>
          <w:del w:id="309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7FA9B" w14:textId="5096B928" w:rsidR="00A17716" w:rsidRPr="00F458A0" w:rsidDel="00C5501A" w:rsidRDefault="00A17716" w:rsidP="00C5501A">
            <w:pPr>
              <w:pStyle w:val="TableText"/>
              <w:spacing w:before="0" w:after="0"/>
              <w:rPr>
                <w:del w:id="3092" w:author="Author"/>
              </w:rPr>
            </w:pPr>
            <w:del w:id="3093"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5D356" w14:textId="414A02BB" w:rsidR="00A17716" w:rsidRPr="00F458A0" w:rsidDel="00C5501A" w:rsidRDefault="00A17716" w:rsidP="00C5501A">
            <w:pPr>
              <w:pStyle w:val="TableText"/>
              <w:spacing w:before="0" w:after="0"/>
              <w:rPr>
                <w:del w:id="3094" w:author="Author"/>
              </w:rPr>
            </w:pPr>
            <w:del w:id="3095"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991F0" w14:textId="4F57998C" w:rsidR="00A17716" w:rsidRPr="00F458A0" w:rsidDel="00C5501A" w:rsidRDefault="00A17716" w:rsidP="00C5501A">
            <w:pPr>
              <w:pStyle w:val="TableText"/>
              <w:spacing w:before="0" w:after="0"/>
              <w:rPr>
                <w:del w:id="309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307C3B" w14:textId="6EAA72FD" w:rsidR="00A17716" w:rsidRPr="00F458A0" w:rsidDel="00C5501A" w:rsidRDefault="00A17716" w:rsidP="00C5501A">
            <w:pPr>
              <w:pStyle w:val="TableText"/>
              <w:spacing w:before="0" w:after="0"/>
              <w:rPr>
                <w:del w:id="3097" w:author="Author"/>
              </w:rPr>
            </w:pPr>
            <w:del w:id="3098" w:author="Author">
              <w:r w:rsidRPr="00F458A0" w:rsidDel="00C5501A">
                <w:delText>R</w:delText>
              </w:r>
            </w:del>
          </w:p>
        </w:tc>
      </w:tr>
      <w:tr w:rsidR="00A17716" w:rsidRPr="00F458A0" w:rsidDel="00C5501A" w14:paraId="48709B5D" w14:textId="29A68C9E" w:rsidTr="00A17716">
        <w:trPr>
          <w:cantSplit/>
          <w:del w:id="309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1BDFE" w14:textId="4F52FC02" w:rsidR="00A17716" w:rsidRPr="00F458A0" w:rsidDel="00C5501A" w:rsidRDefault="00A17716" w:rsidP="00C5501A">
            <w:pPr>
              <w:pStyle w:val="TableText"/>
              <w:spacing w:before="0" w:after="0"/>
              <w:rPr>
                <w:del w:id="3100" w:author="Author"/>
              </w:rPr>
            </w:pPr>
            <w:del w:id="3101"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BBE0" w14:textId="3D9ABCFB" w:rsidR="00A17716" w:rsidRPr="00F458A0" w:rsidDel="00C5501A" w:rsidRDefault="00A17716" w:rsidP="00C5501A">
            <w:pPr>
              <w:pStyle w:val="TableText"/>
              <w:spacing w:before="0" w:after="0"/>
              <w:rPr>
                <w:del w:id="3102" w:author="Author"/>
              </w:rPr>
            </w:pPr>
            <w:del w:id="3103" w:author="Author">
              <w:r w:rsidRPr="00F458A0" w:rsidDel="00C5501A">
                <w:delText>Date/Time of Change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E4AEF" w14:textId="7450C45E" w:rsidR="00A17716" w:rsidRPr="00F458A0" w:rsidDel="00C5501A" w:rsidRDefault="00A17716" w:rsidP="00C5501A">
            <w:pPr>
              <w:pStyle w:val="TableText"/>
              <w:spacing w:before="0" w:after="0"/>
              <w:rPr>
                <w:del w:id="310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D5C09" w14:textId="598A4C86" w:rsidR="00A17716" w:rsidRPr="00F458A0" w:rsidDel="00C5501A" w:rsidRDefault="00A17716" w:rsidP="00C5501A">
            <w:pPr>
              <w:pStyle w:val="TableText"/>
              <w:spacing w:before="0" w:after="0"/>
              <w:rPr>
                <w:del w:id="3105" w:author="Author"/>
              </w:rPr>
            </w:pPr>
            <w:del w:id="3106" w:author="Author">
              <w:r w:rsidRPr="00F458A0" w:rsidDel="00C5501A">
                <w:delText>R</w:delText>
              </w:r>
            </w:del>
          </w:p>
        </w:tc>
      </w:tr>
      <w:tr w:rsidR="00A17716" w:rsidRPr="00F458A0" w:rsidDel="00C5501A" w14:paraId="3F86C09B" w14:textId="7F227946" w:rsidTr="00A17716">
        <w:trPr>
          <w:cantSplit/>
          <w:del w:id="31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50D50" w14:textId="756D5E5D" w:rsidR="00A17716" w:rsidRPr="00F458A0" w:rsidDel="00C5501A" w:rsidRDefault="00A17716" w:rsidP="00C5501A">
            <w:pPr>
              <w:pStyle w:val="TableText"/>
              <w:spacing w:before="0" w:after="0"/>
              <w:rPr>
                <w:del w:id="3108" w:author="Author"/>
              </w:rPr>
            </w:pPr>
            <w:del w:id="3109"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C7754" w14:textId="7FCA153C" w:rsidR="00A17716" w:rsidRPr="00F458A0" w:rsidDel="00C5501A" w:rsidRDefault="00A17716" w:rsidP="00C5501A">
            <w:pPr>
              <w:pStyle w:val="TableText"/>
              <w:spacing w:before="0" w:after="0"/>
              <w:rPr>
                <w:del w:id="3110" w:author="Author"/>
              </w:rPr>
            </w:pPr>
            <w:del w:id="3111" w:author="Author">
              <w:r w:rsidRPr="00F458A0" w:rsidDel="00C5501A">
                <w:delText>Modified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A8D03" w14:textId="069D9DF4" w:rsidR="00A17716" w:rsidRPr="00F458A0" w:rsidDel="00C5501A" w:rsidRDefault="00A17716" w:rsidP="00C5501A">
            <w:pPr>
              <w:pStyle w:val="TableText"/>
              <w:spacing w:before="0" w:after="0"/>
              <w:rPr>
                <w:del w:id="3112"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60681B" w14:textId="67C1568E" w:rsidR="00A17716" w:rsidRPr="00F458A0" w:rsidDel="00C5501A" w:rsidRDefault="00A17716" w:rsidP="00C5501A">
            <w:pPr>
              <w:pStyle w:val="TableText"/>
              <w:spacing w:before="0" w:after="0"/>
              <w:rPr>
                <w:del w:id="3113" w:author="Author"/>
              </w:rPr>
            </w:pPr>
            <w:del w:id="3114" w:author="Author">
              <w:r w:rsidRPr="00F458A0" w:rsidDel="00C5501A">
                <w:delText>R</w:delText>
              </w:r>
            </w:del>
          </w:p>
        </w:tc>
      </w:tr>
      <w:tr w:rsidR="00A17716" w:rsidRPr="00F458A0" w:rsidDel="00C5501A" w14:paraId="4E779EF5" w14:textId="6C7A9394" w:rsidTr="00A17716">
        <w:trPr>
          <w:cantSplit/>
          <w:del w:id="311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97CA42" w14:textId="68935DA6" w:rsidR="00A17716" w:rsidRPr="00F458A0" w:rsidDel="00C5501A" w:rsidRDefault="00A17716" w:rsidP="00C5501A">
            <w:pPr>
              <w:pStyle w:val="TableText"/>
              <w:spacing w:before="0" w:after="0"/>
              <w:rPr>
                <w:del w:id="3116" w:author="Author"/>
              </w:rPr>
            </w:pPr>
            <w:del w:id="3117"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37188C" w14:textId="787CA6CE" w:rsidR="00A17716" w:rsidRPr="00F458A0" w:rsidDel="00C5501A" w:rsidRDefault="00A17716" w:rsidP="00C5501A">
            <w:pPr>
              <w:pStyle w:val="TableText"/>
              <w:spacing w:before="0" w:after="0"/>
              <w:rPr>
                <w:del w:id="3118" w:author="Author"/>
              </w:rPr>
            </w:pPr>
            <w:del w:id="3119" w:author="Author">
              <w:r w:rsidRPr="00F458A0" w:rsidDel="00C5501A">
                <w:delText>Modified Field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9324" w14:textId="6118368D" w:rsidR="00A17716" w:rsidRPr="00F458A0" w:rsidDel="00C5501A" w:rsidRDefault="00A17716" w:rsidP="00C5501A">
            <w:pPr>
              <w:pStyle w:val="TableText"/>
              <w:spacing w:before="0" w:after="0"/>
              <w:rPr>
                <w:del w:id="3120"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AB5A7" w14:textId="78F1BA07" w:rsidR="00A17716" w:rsidRPr="00F458A0" w:rsidDel="00C5501A" w:rsidRDefault="00A17716" w:rsidP="00C5501A">
            <w:pPr>
              <w:pStyle w:val="TableText"/>
              <w:spacing w:before="0" w:after="0"/>
              <w:rPr>
                <w:del w:id="3121" w:author="Author"/>
              </w:rPr>
            </w:pPr>
            <w:del w:id="3122" w:author="Author">
              <w:r w:rsidRPr="00F458A0" w:rsidDel="00C5501A">
                <w:delText>R</w:delText>
              </w:r>
            </w:del>
          </w:p>
        </w:tc>
      </w:tr>
      <w:tr w:rsidR="00A17716" w:rsidRPr="00F458A0" w:rsidDel="00C5501A" w14:paraId="077F0F8A" w14:textId="29503DC9" w:rsidTr="00A17716">
        <w:trPr>
          <w:cantSplit/>
          <w:del w:id="312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A0E4B" w14:textId="357C8A7B" w:rsidR="00A17716" w:rsidRPr="00F458A0" w:rsidDel="00C5501A" w:rsidRDefault="00A17716" w:rsidP="00C5501A">
            <w:pPr>
              <w:pStyle w:val="TableText"/>
              <w:spacing w:before="0" w:after="0"/>
              <w:rPr>
                <w:del w:id="3124" w:author="Author"/>
              </w:rPr>
            </w:pPr>
            <w:del w:id="3125" w:author="Author">
              <w:r w:rsidRPr="00F458A0" w:rsidDel="00C5501A">
                <w:delText>User Edit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345AA" w14:textId="05D951F3" w:rsidR="00A17716" w:rsidRPr="00F458A0" w:rsidDel="00C5501A" w:rsidRDefault="00A17716" w:rsidP="00C5501A">
            <w:pPr>
              <w:pStyle w:val="TableText"/>
              <w:spacing w:before="0" w:after="0"/>
              <w:rPr>
                <w:del w:id="3126" w:author="Author"/>
              </w:rPr>
            </w:pPr>
            <w:del w:id="3127" w:author="Author">
              <w:r w:rsidRPr="00F458A0" w:rsidDel="00C5501A">
                <w:delText>Previous Value of Data</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44C3F" w14:textId="7D2992C4" w:rsidR="00A17716" w:rsidRPr="00F458A0" w:rsidDel="00C5501A" w:rsidRDefault="00A17716" w:rsidP="00C5501A">
            <w:pPr>
              <w:pStyle w:val="TableText"/>
              <w:spacing w:before="0" w:after="0"/>
              <w:rPr>
                <w:del w:id="312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DDD4A" w14:textId="3EF071F3" w:rsidR="00A17716" w:rsidRPr="00F458A0" w:rsidDel="00C5501A" w:rsidRDefault="00A17716" w:rsidP="00C5501A">
            <w:pPr>
              <w:pStyle w:val="TableText"/>
              <w:spacing w:before="0" w:after="0"/>
              <w:rPr>
                <w:del w:id="3129" w:author="Author"/>
              </w:rPr>
            </w:pPr>
            <w:del w:id="3130" w:author="Author">
              <w:r w:rsidRPr="00F458A0" w:rsidDel="00C5501A">
                <w:delText>R</w:delText>
              </w:r>
            </w:del>
          </w:p>
        </w:tc>
      </w:tr>
    </w:tbl>
    <w:p w14:paraId="5F68820E" w14:textId="613F17C0" w:rsidR="00A17716" w:rsidRPr="00A236D6" w:rsidDel="00C5501A" w:rsidRDefault="00A17716" w:rsidP="00C5501A">
      <w:pPr>
        <w:pStyle w:val="Caption"/>
        <w:spacing w:before="0" w:after="0"/>
        <w:rPr>
          <w:del w:id="3131" w:author="Author"/>
          <w:rFonts w:ascii="Arial" w:hAnsi="Arial" w:cs="Arial"/>
        </w:rPr>
      </w:pPr>
      <w:del w:id="313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31</w:delText>
        </w:r>
        <w:r w:rsidRPr="00A236D6" w:rsidDel="00C5501A">
          <w:rPr>
            <w:rFonts w:ascii="Arial" w:hAnsi="Arial" w:cs="Arial"/>
            <w:noProof/>
          </w:rPr>
          <w:fldChar w:fldCharType="end"/>
        </w:r>
        <w:r w:rsidRPr="00A236D6" w:rsidDel="00C5501A">
          <w:rPr>
            <w:rFonts w:ascii="Arial" w:hAnsi="Arial" w:cs="Arial"/>
          </w:rPr>
          <w:delText>: INTERFACILITY INSURANCE UPDATE ACTIVITY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719"/>
        <w:gridCol w:w="1660"/>
        <w:gridCol w:w="1615"/>
        <w:gridCol w:w="1350"/>
      </w:tblGrid>
      <w:tr w:rsidR="00A17716" w:rsidRPr="00F458A0" w:rsidDel="00C5501A" w14:paraId="61C5C998" w14:textId="0ECA9244" w:rsidTr="00A17716">
        <w:trPr>
          <w:cantSplit/>
          <w:tblHeader/>
          <w:del w:id="313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75238FD" w14:textId="4C7F194F" w:rsidR="00A17716" w:rsidRPr="00F458A0" w:rsidDel="00C5501A" w:rsidRDefault="00A17716" w:rsidP="00C5501A">
            <w:pPr>
              <w:pStyle w:val="TableHeading"/>
              <w:spacing w:before="0" w:after="0"/>
              <w:rPr>
                <w:del w:id="3134" w:author="Author"/>
              </w:rPr>
            </w:pPr>
            <w:del w:id="3135" w:author="Author">
              <w:r w:rsidRPr="00F458A0" w:rsidDel="00C5501A">
                <w:delText>VistA Screen</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8611CF3" w14:textId="42FACF81" w:rsidR="00A17716" w:rsidRPr="00F458A0" w:rsidDel="00C5501A" w:rsidRDefault="00A17716" w:rsidP="00C5501A">
            <w:pPr>
              <w:pStyle w:val="TableHeading"/>
              <w:spacing w:before="0" w:after="0"/>
              <w:rPr>
                <w:del w:id="3136" w:author="Author"/>
              </w:rPr>
            </w:pPr>
            <w:del w:id="313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A0645B" w14:textId="2AF75F9B" w:rsidR="00A17716" w:rsidRPr="00F458A0" w:rsidDel="00C5501A" w:rsidRDefault="00A17716" w:rsidP="00C5501A">
            <w:pPr>
              <w:pStyle w:val="TableHeading"/>
              <w:spacing w:before="0" w:after="0"/>
              <w:rPr>
                <w:del w:id="3138" w:author="Author"/>
              </w:rPr>
            </w:pPr>
            <w:del w:id="313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36B4E0" w14:textId="6F1B8BAE" w:rsidR="00A17716" w:rsidRPr="00F458A0" w:rsidDel="00C5501A" w:rsidRDefault="00A17716" w:rsidP="00C5501A">
            <w:pPr>
              <w:pStyle w:val="TableHeading"/>
              <w:spacing w:before="0" w:after="0"/>
              <w:rPr>
                <w:del w:id="3140" w:author="Author"/>
              </w:rPr>
            </w:pPr>
            <w:del w:id="3141" w:author="Author">
              <w:r w:rsidRPr="00F458A0" w:rsidDel="00C5501A">
                <w:delText>Read/Write</w:delText>
              </w:r>
            </w:del>
          </w:p>
        </w:tc>
      </w:tr>
      <w:tr w:rsidR="00A17716" w:rsidRPr="00F458A0" w:rsidDel="00C5501A" w14:paraId="55B9B3F6" w14:textId="364E8AA4" w:rsidTr="00A17716">
        <w:trPr>
          <w:cantSplit/>
          <w:del w:id="314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3B7DA" w14:textId="0C59FE84" w:rsidR="00A17716" w:rsidRPr="00F458A0" w:rsidDel="00C5501A" w:rsidRDefault="00A17716" w:rsidP="00C5501A">
            <w:pPr>
              <w:pStyle w:val="TableText"/>
              <w:spacing w:before="0" w:after="0"/>
              <w:rPr>
                <w:del w:id="3143" w:author="Author"/>
              </w:rPr>
            </w:pPr>
            <w:del w:id="3144"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11073" w14:textId="7385D030" w:rsidR="00A17716" w:rsidRPr="00F458A0" w:rsidDel="00C5501A" w:rsidRDefault="00A17716" w:rsidP="00C5501A">
            <w:pPr>
              <w:pStyle w:val="TableText"/>
              <w:spacing w:before="0" w:after="0"/>
              <w:rPr>
                <w:del w:id="3145" w:author="Author"/>
              </w:rPr>
            </w:pPr>
            <w:del w:id="314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0AEC5" w14:textId="6F90B127" w:rsidR="00A17716" w:rsidRPr="00F458A0" w:rsidDel="00C5501A" w:rsidRDefault="00A17716" w:rsidP="00C5501A">
            <w:pPr>
              <w:pStyle w:val="TableText"/>
              <w:spacing w:before="0" w:after="0"/>
              <w:rPr>
                <w:del w:id="3147" w:author="Author"/>
              </w:rPr>
            </w:pPr>
            <w:del w:id="314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DD8EBD" w14:textId="1CE91EC7" w:rsidR="00A17716" w:rsidRPr="00F458A0" w:rsidDel="00C5501A" w:rsidRDefault="00A17716" w:rsidP="00C5501A">
            <w:pPr>
              <w:pStyle w:val="TableText"/>
              <w:spacing w:before="0" w:after="0"/>
              <w:rPr>
                <w:del w:id="3149" w:author="Author"/>
              </w:rPr>
            </w:pPr>
            <w:del w:id="3150" w:author="Author">
              <w:r w:rsidRPr="00F458A0" w:rsidDel="00C5501A">
                <w:delText>R</w:delText>
              </w:r>
            </w:del>
          </w:p>
        </w:tc>
      </w:tr>
      <w:tr w:rsidR="00A17716" w:rsidRPr="00F458A0" w:rsidDel="00C5501A" w14:paraId="7AAC51BA" w14:textId="72DA7DBA" w:rsidTr="00A17716">
        <w:trPr>
          <w:cantSplit/>
          <w:del w:id="315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9D343" w14:textId="7E2980F4" w:rsidR="00A17716" w:rsidRPr="00F458A0" w:rsidDel="00C5501A" w:rsidRDefault="00A17716" w:rsidP="00C5501A">
            <w:pPr>
              <w:pStyle w:val="TableText"/>
              <w:spacing w:before="0" w:after="0"/>
              <w:rPr>
                <w:del w:id="3152" w:author="Author"/>
              </w:rPr>
            </w:pPr>
            <w:del w:id="3153"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A8496" w14:textId="19450681" w:rsidR="00A17716" w:rsidRPr="00F458A0" w:rsidDel="00C5501A" w:rsidRDefault="00A17716" w:rsidP="00C5501A">
            <w:pPr>
              <w:pStyle w:val="TableText"/>
              <w:spacing w:before="0" w:after="0"/>
              <w:rPr>
                <w:del w:id="3154" w:author="Author"/>
              </w:rPr>
            </w:pPr>
            <w:del w:id="3155" w:author="Author">
              <w:r w:rsidRPr="00F458A0" w:rsidDel="00C5501A">
                <w:delText>PAT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D40C3" w14:textId="08175211" w:rsidR="00A17716" w:rsidRPr="00F458A0" w:rsidDel="00C5501A" w:rsidRDefault="00A17716" w:rsidP="00C5501A">
            <w:pPr>
              <w:pStyle w:val="TableText"/>
              <w:spacing w:before="0" w:after="0"/>
              <w:rPr>
                <w:del w:id="3156" w:author="Author"/>
              </w:rPr>
            </w:pPr>
            <w:del w:id="315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A639C" w14:textId="01B4096E" w:rsidR="00A17716" w:rsidRPr="00F458A0" w:rsidDel="00C5501A" w:rsidRDefault="00A17716" w:rsidP="00C5501A">
            <w:pPr>
              <w:pStyle w:val="TableText"/>
              <w:spacing w:before="0" w:after="0"/>
              <w:rPr>
                <w:del w:id="3158" w:author="Author"/>
              </w:rPr>
            </w:pPr>
            <w:del w:id="3159" w:author="Author">
              <w:r w:rsidRPr="00F458A0" w:rsidDel="00C5501A">
                <w:delText>R</w:delText>
              </w:r>
            </w:del>
          </w:p>
        </w:tc>
      </w:tr>
      <w:tr w:rsidR="00A17716" w:rsidRPr="00F458A0" w:rsidDel="00C5501A" w14:paraId="68F06C83" w14:textId="37839823" w:rsidTr="00A17716">
        <w:trPr>
          <w:cantSplit/>
          <w:del w:id="316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C848A7" w14:textId="44FC0A55" w:rsidR="00A17716" w:rsidRPr="00F458A0" w:rsidDel="00C5501A" w:rsidRDefault="00A17716" w:rsidP="00C5501A">
            <w:pPr>
              <w:pStyle w:val="TableText"/>
              <w:spacing w:before="0" w:after="0"/>
              <w:rPr>
                <w:del w:id="3161" w:author="Author"/>
              </w:rPr>
            </w:pPr>
            <w:del w:id="3162"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800B8" w14:textId="1425331A" w:rsidR="00A17716" w:rsidRPr="00F458A0" w:rsidDel="00C5501A" w:rsidRDefault="00A17716" w:rsidP="00C5501A">
            <w:pPr>
              <w:pStyle w:val="TableText"/>
              <w:spacing w:before="0" w:after="0"/>
              <w:rPr>
                <w:del w:id="3163" w:author="Author"/>
              </w:rPr>
            </w:pPr>
            <w:del w:id="3164" w:author="Author">
              <w:r w:rsidRPr="00F458A0" w:rsidDel="00C5501A">
                <w:delText>Insurance Company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04259" w14:textId="72262636" w:rsidR="00A17716" w:rsidRPr="00F458A0" w:rsidDel="00C5501A" w:rsidRDefault="00A17716" w:rsidP="00C5501A">
            <w:pPr>
              <w:pStyle w:val="TableText"/>
              <w:spacing w:before="0" w:after="0"/>
              <w:rPr>
                <w:del w:id="3165" w:author="Author"/>
              </w:rPr>
            </w:pPr>
            <w:del w:id="3166"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E3050" w14:textId="3C94E78B" w:rsidR="00A17716" w:rsidRPr="00F458A0" w:rsidDel="00C5501A" w:rsidRDefault="00A17716" w:rsidP="00C5501A">
            <w:pPr>
              <w:pStyle w:val="TableText"/>
              <w:spacing w:before="0" w:after="0"/>
              <w:rPr>
                <w:del w:id="3167" w:author="Author"/>
              </w:rPr>
            </w:pPr>
            <w:del w:id="3168" w:author="Author">
              <w:r w:rsidRPr="00F458A0" w:rsidDel="00C5501A">
                <w:delText>R</w:delText>
              </w:r>
            </w:del>
          </w:p>
        </w:tc>
      </w:tr>
      <w:tr w:rsidR="00A17716" w:rsidRPr="00F458A0" w:rsidDel="00C5501A" w14:paraId="4F094743" w14:textId="6EDBE331" w:rsidTr="00A17716">
        <w:trPr>
          <w:cantSplit/>
          <w:del w:id="316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FDCBE" w14:textId="4E704BFC" w:rsidR="00A17716" w:rsidRPr="00F458A0" w:rsidDel="00C5501A" w:rsidRDefault="00A17716" w:rsidP="00C5501A">
            <w:pPr>
              <w:pStyle w:val="TableText"/>
              <w:spacing w:before="0" w:after="0"/>
              <w:rPr>
                <w:del w:id="3170" w:author="Author"/>
              </w:rPr>
            </w:pPr>
            <w:del w:id="3171"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44483A" w14:textId="451FD126" w:rsidR="00A17716" w:rsidRPr="00F458A0" w:rsidDel="00C5501A" w:rsidRDefault="00A17716" w:rsidP="00C5501A">
            <w:pPr>
              <w:pStyle w:val="TableText"/>
              <w:spacing w:before="0" w:after="0"/>
              <w:rPr>
                <w:del w:id="3172" w:author="Author"/>
              </w:rPr>
            </w:pPr>
            <w:del w:id="3173" w:author="Author">
              <w:r w:rsidRPr="00F458A0" w:rsidDel="00C5501A">
                <w:delText>Subscriber ID #</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3C5CB" w14:textId="70A76708" w:rsidR="00A17716" w:rsidRPr="00F458A0" w:rsidDel="00C5501A" w:rsidRDefault="00A17716" w:rsidP="00C5501A">
            <w:pPr>
              <w:pStyle w:val="TableText"/>
              <w:spacing w:before="0" w:after="0"/>
              <w:rPr>
                <w:del w:id="3174" w:author="Author"/>
              </w:rPr>
            </w:pPr>
            <w:del w:id="3175"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7C5B9" w14:textId="6128A201" w:rsidR="00A17716" w:rsidRPr="00F458A0" w:rsidDel="00C5501A" w:rsidRDefault="00A17716" w:rsidP="00C5501A">
            <w:pPr>
              <w:pStyle w:val="TableText"/>
              <w:spacing w:before="0" w:after="0"/>
              <w:rPr>
                <w:del w:id="3176" w:author="Author"/>
              </w:rPr>
            </w:pPr>
            <w:del w:id="3177" w:author="Author">
              <w:r w:rsidRPr="00F458A0" w:rsidDel="00C5501A">
                <w:delText>R</w:delText>
              </w:r>
            </w:del>
          </w:p>
        </w:tc>
      </w:tr>
      <w:tr w:rsidR="00A17716" w:rsidRPr="00F458A0" w:rsidDel="00C5501A" w14:paraId="3DD2D183" w14:textId="6D032452" w:rsidTr="00A17716">
        <w:trPr>
          <w:cantSplit/>
          <w:del w:id="317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FFB553" w14:textId="04A7BF0C" w:rsidR="00A17716" w:rsidRPr="00F458A0" w:rsidDel="00C5501A" w:rsidRDefault="00A17716" w:rsidP="00C5501A">
            <w:pPr>
              <w:pStyle w:val="TableText"/>
              <w:spacing w:before="0" w:after="0"/>
              <w:rPr>
                <w:del w:id="3179" w:author="Author"/>
              </w:rPr>
            </w:pPr>
            <w:del w:id="3180"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BFEC7" w14:textId="3258E6BC" w:rsidR="00A17716" w:rsidRPr="00F458A0" w:rsidDel="00C5501A" w:rsidRDefault="00A17716" w:rsidP="00C5501A">
            <w:pPr>
              <w:pStyle w:val="TableText"/>
              <w:spacing w:before="0" w:after="0"/>
              <w:rPr>
                <w:del w:id="3181" w:author="Author"/>
              </w:rPr>
            </w:pPr>
            <w:del w:id="3182" w:author="Author">
              <w:r w:rsidRPr="00F458A0" w:rsidDel="00C5501A">
                <w:delText>COB</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9F906" w14:textId="179876B1" w:rsidR="00A17716" w:rsidRPr="00F458A0" w:rsidDel="00C5501A" w:rsidRDefault="00A17716" w:rsidP="00C5501A">
            <w:pPr>
              <w:pStyle w:val="TableText"/>
              <w:spacing w:before="0" w:after="0"/>
              <w:rPr>
                <w:del w:id="318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4821" w14:textId="4F0E2736" w:rsidR="00A17716" w:rsidRPr="00F458A0" w:rsidDel="00C5501A" w:rsidRDefault="00A17716" w:rsidP="00C5501A">
            <w:pPr>
              <w:pStyle w:val="TableText"/>
              <w:spacing w:before="0" w:after="0"/>
              <w:rPr>
                <w:del w:id="3184" w:author="Author"/>
              </w:rPr>
            </w:pPr>
            <w:del w:id="3185" w:author="Author">
              <w:r w:rsidRPr="00F458A0" w:rsidDel="00C5501A">
                <w:delText>R</w:delText>
              </w:r>
            </w:del>
          </w:p>
        </w:tc>
      </w:tr>
      <w:tr w:rsidR="00A17716" w:rsidRPr="00F458A0" w:rsidDel="00C5501A" w14:paraId="0BDBAD20" w14:textId="3BB95B0A" w:rsidTr="00A17716">
        <w:trPr>
          <w:cantSplit/>
          <w:del w:id="31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BC58EB" w14:textId="2C955899" w:rsidR="00A17716" w:rsidRPr="00F458A0" w:rsidDel="00C5501A" w:rsidRDefault="00A17716" w:rsidP="00C5501A">
            <w:pPr>
              <w:pStyle w:val="TableText"/>
              <w:spacing w:before="0" w:after="0"/>
              <w:rPr>
                <w:del w:id="3187" w:author="Author"/>
              </w:rPr>
            </w:pPr>
            <w:del w:id="3188"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AC1067" w14:textId="3036F70C" w:rsidR="00A17716" w:rsidRPr="00F458A0" w:rsidDel="00C5501A" w:rsidRDefault="00A17716" w:rsidP="00C5501A">
            <w:pPr>
              <w:pStyle w:val="TableText"/>
              <w:spacing w:before="0" w:after="0"/>
              <w:rPr>
                <w:del w:id="3189" w:author="Author"/>
              </w:rPr>
            </w:pPr>
            <w:del w:id="3190" w:author="Author">
              <w:r w:rsidRPr="00F458A0" w:rsidDel="00C5501A">
                <w:delText>Sending Facility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E21DF" w14:textId="47B05D01" w:rsidR="00A17716" w:rsidRPr="00F458A0" w:rsidDel="00C5501A" w:rsidRDefault="00A17716" w:rsidP="00C5501A">
            <w:pPr>
              <w:pStyle w:val="TableText"/>
              <w:spacing w:before="0" w:after="0"/>
              <w:rPr>
                <w:del w:id="319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65BC6" w14:textId="53ECBA71" w:rsidR="00A17716" w:rsidRPr="00F458A0" w:rsidDel="00C5501A" w:rsidRDefault="00A17716" w:rsidP="00C5501A">
            <w:pPr>
              <w:pStyle w:val="TableText"/>
              <w:spacing w:before="0" w:after="0"/>
              <w:rPr>
                <w:del w:id="3192" w:author="Author"/>
              </w:rPr>
            </w:pPr>
            <w:del w:id="3193" w:author="Author">
              <w:r w:rsidRPr="00F458A0" w:rsidDel="00C5501A">
                <w:delText>R</w:delText>
              </w:r>
            </w:del>
          </w:p>
        </w:tc>
      </w:tr>
      <w:tr w:rsidR="00A17716" w:rsidRPr="00F458A0" w:rsidDel="00C5501A" w14:paraId="259E4BFB" w14:textId="02790FFA" w:rsidTr="00A17716">
        <w:trPr>
          <w:cantSplit/>
          <w:del w:id="319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D5136" w14:textId="50E66E3E" w:rsidR="00A17716" w:rsidRPr="00F458A0" w:rsidDel="00C5501A" w:rsidRDefault="00A17716" w:rsidP="00C5501A">
            <w:pPr>
              <w:pStyle w:val="TableText"/>
              <w:spacing w:before="0" w:after="0"/>
              <w:rPr>
                <w:del w:id="3195" w:author="Author"/>
              </w:rPr>
            </w:pPr>
            <w:del w:id="3196" w:author="Author">
              <w:r w:rsidRPr="00F458A0" w:rsidDel="00C5501A">
                <w:delText>INTERFACILITY INSURANCE UPDATE ACTIVITY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13B05" w14:textId="332011AC" w:rsidR="00A17716" w:rsidRPr="00F458A0" w:rsidDel="00C5501A" w:rsidRDefault="00A17716" w:rsidP="00C5501A">
            <w:pPr>
              <w:pStyle w:val="TableText"/>
              <w:spacing w:before="0" w:after="0"/>
              <w:rPr>
                <w:del w:id="3197" w:author="Author"/>
              </w:rPr>
            </w:pPr>
            <w:del w:id="3198" w:author="Author">
              <w:r w:rsidRPr="00F458A0" w:rsidDel="00C5501A">
                <w:delText>Date Sent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1DD59" w14:textId="7052C275" w:rsidR="00A17716" w:rsidRPr="00F458A0" w:rsidDel="00C5501A" w:rsidRDefault="00A17716" w:rsidP="00C5501A">
            <w:pPr>
              <w:pStyle w:val="TableText"/>
              <w:spacing w:before="0" w:after="0"/>
              <w:rPr>
                <w:del w:id="319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57175" w14:textId="31FAED94" w:rsidR="00A17716" w:rsidRPr="00F458A0" w:rsidDel="00C5501A" w:rsidRDefault="00A17716" w:rsidP="00C5501A">
            <w:pPr>
              <w:pStyle w:val="TableText"/>
              <w:spacing w:before="0" w:after="0"/>
              <w:rPr>
                <w:del w:id="3200" w:author="Author"/>
              </w:rPr>
            </w:pPr>
            <w:del w:id="3201" w:author="Author">
              <w:r w:rsidRPr="00F458A0" w:rsidDel="00C5501A">
                <w:delText>R</w:delText>
              </w:r>
            </w:del>
          </w:p>
        </w:tc>
      </w:tr>
    </w:tbl>
    <w:p w14:paraId="2A16489D" w14:textId="6D96C1D9" w:rsidR="00A17716" w:rsidRPr="00F458A0" w:rsidDel="00C5501A" w:rsidRDefault="00A17716" w:rsidP="00C5501A">
      <w:pPr>
        <w:pStyle w:val="Caption"/>
        <w:spacing w:before="0" w:after="0"/>
        <w:rPr>
          <w:del w:id="3202" w:author="Author"/>
          <w:noProof/>
        </w:rPr>
      </w:pPr>
      <w:del w:id="3203" w:author="Author">
        <w:r w:rsidRPr="00F458A0" w:rsidDel="00C5501A">
          <w:br/>
        </w:r>
      </w:del>
    </w:p>
    <w:p w14:paraId="33EC8760" w14:textId="4B97809E" w:rsidR="00A17716" w:rsidRPr="00F458A0" w:rsidDel="00C5501A" w:rsidRDefault="00A17716" w:rsidP="00C5501A">
      <w:pPr>
        <w:pStyle w:val="StepIntro"/>
        <w:spacing w:before="0"/>
        <w:rPr>
          <w:del w:id="3204" w:author="Author"/>
        </w:rPr>
      </w:pPr>
      <w:del w:id="3205" w:author="Author">
        <w:r w:rsidRPr="00F458A0" w:rsidDel="00C5501A">
          <w:delText>DSS ICB Reports</w:delText>
        </w:r>
      </w:del>
    </w:p>
    <w:p w14:paraId="14124DA3" w14:textId="0E2DFEB3" w:rsidR="00A17716" w:rsidRPr="00F458A0" w:rsidDel="00C5501A" w:rsidRDefault="00A17716" w:rsidP="00C5501A">
      <w:pPr>
        <w:pStyle w:val="StepIntro"/>
        <w:spacing w:before="0"/>
        <w:rPr>
          <w:del w:id="3206" w:author="Author"/>
        </w:rPr>
      </w:pPr>
      <w:del w:id="3207" w:author="Author">
        <w:r w:rsidRPr="00F458A0" w:rsidDel="00C5501A">
          <w:delText>Exceptions List Report</w:delText>
        </w:r>
      </w:del>
    </w:p>
    <w:p w14:paraId="1D391EF0" w14:textId="5DCE22B4" w:rsidR="00A17716" w:rsidRPr="00A236D6" w:rsidDel="00C5501A" w:rsidRDefault="00A17716" w:rsidP="00C5501A">
      <w:pPr>
        <w:pStyle w:val="Caption"/>
        <w:spacing w:before="0" w:after="0"/>
        <w:rPr>
          <w:del w:id="3208" w:author="Author"/>
          <w:rFonts w:ascii="Arial" w:hAnsi="Arial" w:cs="Arial"/>
        </w:rPr>
      </w:pPr>
      <w:del w:id="3209"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32</w:delText>
        </w:r>
        <w:r w:rsidRPr="00A236D6" w:rsidDel="00C5501A">
          <w:rPr>
            <w:rFonts w:ascii="Arial" w:hAnsi="Arial" w:cs="Arial"/>
            <w:noProof/>
          </w:rPr>
          <w:fldChar w:fldCharType="end"/>
        </w:r>
        <w:r w:rsidRPr="00A236D6" w:rsidDel="00C5501A">
          <w:rPr>
            <w:rFonts w:ascii="Arial" w:hAnsi="Arial" w:cs="Arial"/>
          </w:rPr>
          <w:delText>: Exceptions List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79"/>
        <w:gridCol w:w="2307"/>
        <w:gridCol w:w="1757"/>
        <w:gridCol w:w="1350"/>
      </w:tblGrid>
      <w:tr w:rsidR="00A17716" w:rsidRPr="00F458A0" w:rsidDel="00C5501A" w14:paraId="0D5B0552" w14:textId="01200254" w:rsidTr="00A17716">
        <w:trPr>
          <w:cantSplit/>
          <w:tblHeader/>
          <w:del w:id="3210"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64A3EC" w14:textId="481646B5" w:rsidR="00A17716" w:rsidRPr="00F458A0" w:rsidDel="00C5501A" w:rsidRDefault="00A17716" w:rsidP="00C5501A">
            <w:pPr>
              <w:pStyle w:val="TableHeading"/>
              <w:spacing w:before="0" w:after="0"/>
              <w:rPr>
                <w:del w:id="3211" w:author="Author"/>
              </w:rPr>
            </w:pPr>
            <w:del w:id="3212"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F15A32" w14:textId="19A35623" w:rsidR="00A17716" w:rsidRPr="00F458A0" w:rsidDel="00C5501A" w:rsidRDefault="00A17716" w:rsidP="00C5501A">
            <w:pPr>
              <w:pStyle w:val="TableHeading"/>
              <w:spacing w:before="0" w:after="0"/>
              <w:rPr>
                <w:del w:id="3213" w:author="Author"/>
              </w:rPr>
            </w:pPr>
            <w:del w:id="3214"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41DF240" w14:textId="2A2C4206" w:rsidR="00A17716" w:rsidRPr="00F458A0" w:rsidDel="00C5501A" w:rsidRDefault="00A17716" w:rsidP="00C5501A">
            <w:pPr>
              <w:pStyle w:val="TableHeading"/>
              <w:spacing w:before="0" w:after="0"/>
              <w:rPr>
                <w:del w:id="3215" w:author="Author"/>
              </w:rPr>
            </w:pPr>
            <w:del w:id="3216"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E36307" w14:textId="7EEDBAB1" w:rsidR="00A17716" w:rsidRPr="00F458A0" w:rsidDel="00C5501A" w:rsidRDefault="00A17716" w:rsidP="00C5501A">
            <w:pPr>
              <w:pStyle w:val="TableHeading"/>
              <w:spacing w:before="0" w:after="0"/>
              <w:rPr>
                <w:del w:id="3217" w:author="Author"/>
              </w:rPr>
            </w:pPr>
            <w:del w:id="3218" w:author="Author">
              <w:r w:rsidRPr="00F458A0" w:rsidDel="00C5501A">
                <w:delText>Read/Write</w:delText>
              </w:r>
            </w:del>
          </w:p>
        </w:tc>
      </w:tr>
      <w:tr w:rsidR="00A17716" w:rsidRPr="00F458A0" w:rsidDel="00C5501A" w14:paraId="692101A5" w14:textId="1B3824C4" w:rsidTr="00A17716">
        <w:trPr>
          <w:cantSplit/>
          <w:del w:id="32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7E557" w14:textId="440604E4" w:rsidR="00A17716" w:rsidRPr="00F458A0" w:rsidDel="00C5501A" w:rsidRDefault="00A17716" w:rsidP="00C5501A">
            <w:pPr>
              <w:pStyle w:val="TableText"/>
              <w:spacing w:before="0" w:after="0"/>
              <w:rPr>
                <w:del w:id="3220" w:author="Author"/>
              </w:rPr>
            </w:pPr>
            <w:del w:id="3221"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6308C" w14:textId="35F67765" w:rsidR="00A17716" w:rsidRPr="00F458A0" w:rsidDel="00C5501A" w:rsidRDefault="00A17716" w:rsidP="00C5501A">
            <w:pPr>
              <w:pStyle w:val="TableText"/>
              <w:spacing w:before="0" w:after="0"/>
              <w:rPr>
                <w:del w:id="3222" w:author="Author"/>
              </w:rPr>
            </w:pPr>
            <w:del w:id="3223"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11ABE" w14:textId="4B4F3775" w:rsidR="00A17716" w:rsidRPr="00F458A0" w:rsidDel="00C5501A" w:rsidRDefault="00A17716" w:rsidP="00C5501A">
            <w:pPr>
              <w:pStyle w:val="TableText"/>
              <w:spacing w:before="0" w:after="0"/>
              <w:rPr>
                <w:del w:id="3224" w:author="Author"/>
              </w:rPr>
            </w:pPr>
            <w:del w:id="3225"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BBA11E" w14:textId="390F4E35" w:rsidR="00A17716" w:rsidRPr="00F458A0" w:rsidDel="00C5501A" w:rsidRDefault="00A17716" w:rsidP="00C5501A">
            <w:pPr>
              <w:pStyle w:val="TableText"/>
              <w:spacing w:before="0" w:after="0"/>
              <w:rPr>
                <w:del w:id="3226" w:author="Author"/>
              </w:rPr>
            </w:pPr>
            <w:del w:id="3227" w:author="Author">
              <w:r w:rsidRPr="00F458A0" w:rsidDel="00C5501A">
                <w:delText>R</w:delText>
              </w:r>
            </w:del>
          </w:p>
        </w:tc>
      </w:tr>
      <w:tr w:rsidR="00A17716" w:rsidRPr="00F458A0" w:rsidDel="00C5501A" w14:paraId="51E49F85" w14:textId="4FA28B28" w:rsidTr="00A17716">
        <w:trPr>
          <w:cantSplit/>
          <w:del w:id="32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48F9A0" w14:textId="69B7855C" w:rsidR="00A17716" w:rsidRPr="00F458A0" w:rsidDel="00C5501A" w:rsidRDefault="00A17716" w:rsidP="00C5501A">
            <w:pPr>
              <w:pStyle w:val="TableText"/>
              <w:spacing w:before="0" w:after="0"/>
              <w:rPr>
                <w:del w:id="3229" w:author="Author"/>
              </w:rPr>
            </w:pPr>
            <w:del w:id="3230"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D2B12" w14:textId="4083FB01" w:rsidR="00A17716" w:rsidRPr="00F458A0" w:rsidDel="00C5501A" w:rsidRDefault="00A17716" w:rsidP="00C5501A">
            <w:pPr>
              <w:pStyle w:val="TableText"/>
              <w:spacing w:before="0" w:after="0"/>
              <w:rPr>
                <w:del w:id="3231" w:author="Author"/>
              </w:rPr>
            </w:pPr>
            <w:del w:id="3232" w:author="Author">
              <w:r w:rsidRPr="00F458A0" w:rsidDel="00C5501A">
                <w:delText>Appointment Date/Time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A1102" w14:textId="22413460" w:rsidR="00A17716" w:rsidRPr="00F458A0" w:rsidDel="00C5501A" w:rsidRDefault="00A17716" w:rsidP="00C5501A">
            <w:pPr>
              <w:pStyle w:val="TableText"/>
              <w:spacing w:before="0" w:after="0"/>
              <w:rPr>
                <w:del w:id="3233" w:author="Author"/>
              </w:rPr>
            </w:pPr>
            <w:del w:id="3234"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B276F" w14:textId="3A8306A4" w:rsidR="00A17716" w:rsidRPr="00F458A0" w:rsidDel="00C5501A" w:rsidRDefault="00A17716" w:rsidP="00C5501A">
            <w:pPr>
              <w:pStyle w:val="TableText"/>
              <w:spacing w:before="0" w:after="0"/>
              <w:rPr>
                <w:del w:id="3235" w:author="Author"/>
              </w:rPr>
            </w:pPr>
            <w:del w:id="3236" w:author="Author">
              <w:r w:rsidRPr="00F458A0" w:rsidDel="00C5501A">
                <w:delText>R</w:delText>
              </w:r>
            </w:del>
          </w:p>
        </w:tc>
      </w:tr>
      <w:tr w:rsidR="00A17716" w:rsidRPr="00F458A0" w:rsidDel="00C5501A" w14:paraId="089AE66F" w14:textId="7016943C" w:rsidTr="00A17716">
        <w:trPr>
          <w:cantSplit/>
          <w:del w:id="32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C8951F" w14:textId="29C1659C" w:rsidR="00A17716" w:rsidRPr="00F458A0" w:rsidDel="00C5501A" w:rsidRDefault="00A17716" w:rsidP="00C5501A">
            <w:pPr>
              <w:pStyle w:val="TableText"/>
              <w:spacing w:before="0" w:after="0"/>
              <w:rPr>
                <w:del w:id="3238" w:author="Author"/>
              </w:rPr>
            </w:pPr>
            <w:del w:id="3239"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D9E02" w14:textId="7B63D09C" w:rsidR="00A17716" w:rsidRPr="00F458A0" w:rsidDel="00C5501A" w:rsidRDefault="00A17716" w:rsidP="00C5501A">
            <w:pPr>
              <w:pStyle w:val="TableText"/>
              <w:spacing w:before="0" w:after="0"/>
              <w:rPr>
                <w:del w:id="3240" w:author="Author"/>
              </w:rPr>
            </w:pPr>
            <w:del w:id="324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35ABE" w14:textId="3F46E0B1" w:rsidR="00A17716" w:rsidRPr="00F458A0" w:rsidDel="00C5501A" w:rsidRDefault="00A17716" w:rsidP="00C5501A">
            <w:pPr>
              <w:pStyle w:val="TableText"/>
              <w:spacing w:before="0" w:after="0"/>
              <w:rPr>
                <w:del w:id="3242" w:author="Author"/>
              </w:rPr>
            </w:pPr>
            <w:del w:id="324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CDE59" w14:textId="1D26AF0F" w:rsidR="00A17716" w:rsidRPr="00F458A0" w:rsidDel="00C5501A" w:rsidRDefault="00A17716" w:rsidP="00C5501A">
            <w:pPr>
              <w:pStyle w:val="TableText"/>
              <w:spacing w:before="0" w:after="0"/>
              <w:rPr>
                <w:del w:id="3244" w:author="Author"/>
              </w:rPr>
            </w:pPr>
            <w:del w:id="3245" w:author="Author">
              <w:r w:rsidRPr="00F458A0" w:rsidDel="00C5501A">
                <w:delText>R</w:delText>
              </w:r>
            </w:del>
          </w:p>
        </w:tc>
      </w:tr>
      <w:tr w:rsidR="00A17716" w:rsidRPr="00F458A0" w:rsidDel="00C5501A" w14:paraId="1CB3F9E5" w14:textId="683E38BF" w:rsidTr="00A17716">
        <w:trPr>
          <w:cantSplit/>
          <w:del w:id="32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6F70F" w14:textId="2D41AE12" w:rsidR="00A17716" w:rsidRPr="00F458A0" w:rsidDel="00C5501A" w:rsidRDefault="00A17716" w:rsidP="00C5501A">
            <w:pPr>
              <w:pStyle w:val="TableText"/>
              <w:spacing w:before="0" w:after="0"/>
              <w:rPr>
                <w:del w:id="3247" w:author="Author"/>
              </w:rPr>
            </w:pPr>
            <w:del w:id="3248"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C0BFE9" w14:textId="4BBFAE26" w:rsidR="00A17716" w:rsidRPr="00F458A0" w:rsidDel="00C5501A" w:rsidRDefault="00A17716" w:rsidP="00C5501A">
            <w:pPr>
              <w:pStyle w:val="TableText"/>
              <w:spacing w:before="0" w:after="0"/>
              <w:rPr>
                <w:del w:id="3249" w:author="Author"/>
              </w:rPr>
            </w:pPr>
            <w:del w:id="3250" w:author="Author">
              <w:r w:rsidRPr="00F458A0" w:rsidDel="00C5501A">
                <w:delText>Check_In_User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8F0FBB" w14:textId="1388B7D5" w:rsidR="00A17716" w:rsidRPr="00F458A0" w:rsidDel="00C5501A" w:rsidRDefault="00A17716" w:rsidP="00C5501A">
            <w:pPr>
              <w:pStyle w:val="TableText"/>
              <w:spacing w:before="0" w:after="0"/>
              <w:rPr>
                <w:del w:id="3251" w:author="Author"/>
              </w:rPr>
            </w:pPr>
            <w:del w:id="3252"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5B5AB8" w14:textId="7F01198D" w:rsidR="00A17716" w:rsidRPr="00F458A0" w:rsidDel="00C5501A" w:rsidRDefault="00A17716" w:rsidP="00C5501A">
            <w:pPr>
              <w:pStyle w:val="TableText"/>
              <w:spacing w:before="0" w:after="0"/>
              <w:rPr>
                <w:del w:id="3253" w:author="Author"/>
              </w:rPr>
            </w:pPr>
            <w:del w:id="3254" w:author="Author">
              <w:r w:rsidRPr="00F458A0" w:rsidDel="00C5501A">
                <w:delText>R</w:delText>
              </w:r>
            </w:del>
          </w:p>
        </w:tc>
      </w:tr>
      <w:tr w:rsidR="00A17716" w:rsidRPr="00F458A0" w:rsidDel="00C5501A" w14:paraId="24748DF5" w14:textId="0BA62CC2" w:rsidTr="00A17716">
        <w:trPr>
          <w:cantSplit/>
          <w:del w:id="325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8690BF" w14:textId="3613E169" w:rsidR="00A17716" w:rsidRPr="00F458A0" w:rsidDel="00C5501A" w:rsidRDefault="00A17716" w:rsidP="00C5501A">
            <w:pPr>
              <w:pStyle w:val="TableText"/>
              <w:spacing w:before="0" w:after="0"/>
              <w:rPr>
                <w:del w:id="3256" w:author="Author"/>
              </w:rPr>
            </w:pPr>
            <w:del w:id="3257" w:author="Author">
              <w:r w:rsidRPr="00F458A0" w:rsidDel="00C5501A">
                <w:delText>Exceptions List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BBEF6" w14:textId="33BB53CF" w:rsidR="00A17716" w:rsidRPr="00F458A0" w:rsidDel="00C5501A" w:rsidRDefault="00A17716" w:rsidP="00C5501A">
            <w:pPr>
              <w:pStyle w:val="TableText"/>
              <w:spacing w:before="0" w:after="0"/>
              <w:rPr>
                <w:del w:id="3258" w:author="Author"/>
              </w:rPr>
            </w:pPr>
            <w:del w:id="3259" w:author="Author">
              <w:r w:rsidRPr="00F458A0" w:rsidDel="00C5501A">
                <w:delText>Check_Out_User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89B976" w14:textId="348AFDCC" w:rsidR="00A17716" w:rsidRPr="00F458A0" w:rsidDel="00C5501A" w:rsidRDefault="00A17716" w:rsidP="00C5501A">
            <w:pPr>
              <w:pStyle w:val="TableText"/>
              <w:spacing w:before="0" w:after="0"/>
              <w:rPr>
                <w:del w:id="3260" w:author="Author"/>
              </w:rPr>
            </w:pPr>
            <w:del w:id="3261" w:author="Author">
              <w:r w:rsidRPr="00F458A0" w:rsidDel="00C5501A">
                <w:delText>Appointment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CB264" w14:textId="53374D88" w:rsidR="00A17716" w:rsidRPr="00F458A0" w:rsidDel="00C5501A" w:rsidRDefault="00A17716" w:rsidP="00C5501A">
            <w:pPr>
              <w:pStyle w:val="TableText"/>
              <w:spacing w:before="0" w:after="0"/>
              <w:rPr>
                <w:del w:id="3262" w:author="Author"/>
              </w:rPr>
            </w:pPr>
            <w:del w:id="3263" w:author="Author">
              <w:r w:rsidRPr="00F458A0" w:rsidDel="00C5501A">
                <w:delText>R</w:delText>
              </w:r>
            </w:del>
          </w:p>
        </w:tc>
      </w:tr>
    </w:tbl>
    <w:p w14:paraId="16DFF9C0" w14:textId="010FB37F" w:rsidR="00A17716" w:rsidRPr="00F458A0" w:rsidDel="00C5501A" w:rsidRDefault="00A17716" w:rsidP="00C5501A">
      <w:pPr>
        <w:pStyle w:val="StepIntro"/>
        <w:spacing w:before="0"/>
        <w:rPr>
          <w:del w:id="3264" w:author="Author"/>
        </w:rPr>
      </w:pPr>
      <w:del w:id="3265" w:author="Author">
        <w:r w:rsidRPr="00F458A0" w:rsidDel="00C5501A">
          <w:br/>
          <w:delText>Entries Entered By Report</w:delText>
        </w:r>
      </w:del>
    </w:p>
    <w:p w14:paraId="297D0AB3" w14:textId="0B55956E" w:rsidR="00A17716" w:rsidRPr="00A236D6" w:rsidDel="00C5501A" w:rsidRDefault="00A17716" w:rsidP="00C5501A">
      <w:pPr>
        <w:pStyle w:val="Caption"/>
        <w:spacing w:before="0" w:after="0"/>
        <w:rPr>
          <w:del w:id="3266" w:author="Author"/>
          <w:rFonts w:ascii="Arial" w:hAnsi="Arial" w:cs="Arial"/>
        </w:rPr>
      </w:pPr>
      <w:del w:id="326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33</w:delText>
        </w:r>
        <w:r w:rsidRPr="00A236D6" w:rsidDel="00C5501A">
          <w:rPr>
            <w:rFonts w:ascii="Arial" w:hAnsi="Arial" w:cs="Arial"/>
            <w:noProof/>
          </w:rPr>
          <w:fldChar w:fldCharType="end"/>
        </w:r>
        <w:r w:rsidRPr="00A236D6" w:rsidDel="00C5501A">
          <w:rPr>
            <w:rFonts w:ascii="Arial" w:hAnsi="Arial" w:cs="Arial"/>
          </w:rPr>
          <w:delText>: Entries Entered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222E6926" w14:textId="69DC7093" w:rsidTr="00A17716">
        <w:trPr>
          <w:cantSplit/>
          <w:tblHeader/>
          <w:del w:id="326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D104799" w14:textId="6D5260C5" w:rsidR="00A17716" w:rsidRPr="00F458A0" w:rsidDel="00C5501A" w:rsidRDefault="00A17716" w:rsidP="00C5501A">
            <w:pPr>
              <w:pStyle w:val="TableHeading"/>
              <w:spacing w:before="0" w:after="0"/>
              <w:rPr>
                <w:del w:id="3269" w:author="Author"/>
              </w:rPr>
            </w:pPr>
            <w:del w:id="3270"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49798DE" w14:textId="0C574E2B" w:rsidR="00A17716" w:rsidRPr="00F458A0" w:rsidDel="00C5501A" w:rsidRDefault="00A17716" w:rsidP="00C5501A">
            <w:pPr>
              <w:pStyle w:val="TableHeading"/>
              <w:spacing w:before="0" w:after="0"/>
              <w:rPr>
                <w:del w:id="3271" w:author="Author"/>
              </w:rPr>
            </w:pPr>
            <w:del w:id="327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D03FC9" w14:textId="0C5E90FB" w:rsidR="00A17716" w:rsidRPr="00F458A0" w:rsidDel="00C5501A" w:rsidRDefault="00A17716" w:rsidP="00C5501A">
            <w:pPr>
              <w:pStyle w:val="TableHeading"/>
              <w:spacing w:before="0" w:after="0"/>
              <w:rPr>
                <w:del w:id="3273" w:author="Author"/>
              </w:rPr>
            </w:pPr>
            <w:del w:id="327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D244" w14:textId="22EC99FE" w:rsidR="00A17716" w:rsidRPr="00F458A0" w:rsidDel="00C5501A" w:rsidRDefault="00A17716" w:rsidP="00C5501A">
            <w:pPr>
              <w:pStyle w:val="TableHeading"/>
              <w:spacing w:before="0" w:after="0"/>
              <w:rPr>
                <w:del w:id="3275" w:author="Author"/>
              </w:rPr>
            </w:pPr>
            <w:del w:id="3276" w:author="Author">
              <w:r w:rsidRPr="00F458A0" w:rsidDel="00C5501A">
                <w:delText>Read/Write</w:delText>
              </w:r>
            </w:del>
          </w:p>
        </w:tc>
      </w:tr>
      <w:tr w:rsidR="00A17716" w:rsidRPr="00F458A0" w:rsidDel="00C5501A" w14:paraId="1CEBDBB3" w14:textId="310E3B01" w:rsidTr="00A17716">
        <w:trPr>
          <w:cantSplit/>
          <w:del w:id="327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84A6C0" w14:textId="48D7A64C" w:rsidR="00A17716" w:rsidRPr="00F458A0" w:rsidDel="00C5501A" w:rsidRDefault="00A17716" w:rsidP="00C5501A">
            <w:pPr>
              <w:pStyle w:val="TableText"/>
              <w:spacing w:before="0" w:after="0"/>
              <w:rPr>
                <w:del w:id="3278" w:author="Author"/>
              </w:rPr>
            </w:pPr>
            <w:del w:id="327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FE0CB0" w14:textId="141384DC" w:rsidR="00A17716" w:rsidRPr="00F458A0" w:rsidDel="00C5501A" w:rsidRDefault="00A17716" w:rsidP="00C5501A">
            <w:pPr>
              <w:pStyle w:val="TableText"/>
              <w:spacing w:before="0" w:after="0"/>
              <w:rPr>
                <w:del w:id="3280" w:author="Author"/>
              </w:rPr>
            </w:pPr>
            <w:del w:id="3281"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975DB" w14:textId="4BDC97D4" w:rsidR="00A17716" w:rsidRPr="00F458A0" w:rsidDel="00C5501A" w:rsidRDefault="00A17716" w:rsidP="00C5501A">
            <w:pPr>
              <w:pStyle w:val="TableText"/>
              <w:spacing w:before="0" w:after="0"/>
              <w:rPr>
                <w:del w:id="3282" w:author="Author"/>
              </w:rPr>
            </w:pPr>
            <w:del w:id="3283"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B3C0F" w14:textId="68B98AC9" w:rsidR="00A17716" w:rsidRPr="00F458A0" w:rsidDel="00C5501A" w:rsidRDefault="00A17716" w:rsidP="00C5501A">
            <w:pPr>
              <w:pStyle w:val="TableText"/>
              <w:spacing w:before="0" w:after="0"/>
              <w:rPr>
                <w:del w:id="3284" w:author="Author"/>
              </w:rPr>
            </w:pPr>
            <w:del w:id="3285" w:author="Author">
              <w:r w:rsidRPr="00F458A0" w:rsidDel="00C5501A">
                <w:delText>R</w:delText>
              </w:r>
            </w:del>
          </w:p>
        </w:tc>
      </w:tr>
      <w:tr w:rsidR="00A17716" w:rsidRPr="00F458A0" w:rsidDel="00C5501A" w14:paraId="4F4C1E90" w14:textId="140A818B" w:rsidTr="00A17716">
        <w:trPr>
          <w:cantSplit/>
          <w:del w:id="328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82A1C" w14:textId="09FA641E" w:rsidR="00A17716" w:rsidRPr="00F458A0" w:rsidDel="00C5501A" w:rsidRDefault="00A17716" w:rsidP="00C5501A">
            <w:pPr>
              <w:pStyle w:val="TableText"/>
              <w:spacing w:before="0" w:after="0"/>
              <w:rPr>
                <w:del w:id="3287" w:author="Author"/>
              </w:rPr>
            </w:pPr>
            <w:del w:id="328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443F9" w14:textId="65DF82B3" w:rsidR="00A17716" w:rsidRPr="00F458A0" w:rsidDel="00C5501A" w:rsidRDefault="00A17716" w:rsidP="00C5501A">
            <w:pPr>
              <w:pStyle w:val="TableText"/>
              <w:spacing w:before="0" w:after="0"/>
              <w:rPr>
                <w:del w:id="3289" w:author="Author"/>
              </w:rPr>
            </w:pPr>
            <w:del w:id="3290"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06C16" w14:textId="4AA608E2" w:rsidR="00A17716" w:rsidRPr="00F458A0" w:rsidDel="00C5501A" w:rsidRDefault="00A17716" w:rsidP="00C5501A">
            <w:pPr>
              <w:pStyle w:val="TableText"/>
              <w:spacing w:before="0" w:after="0"/>
              <w:rPr>
                <w:del w:id="3291" w:author="Author"/>
              </w:rPr>
            </w:pPr>
            <w:del w:id="3292"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F96E2" w14:textId="5EAFA99B" w:rsidR="00A17716" w:rsidRPr="00F458A0" w:rsidDel="00C5501A" w:rsidRDefault="00A17716" w:rsidP="00C5501A">
            <w:pPr>
              <w:pStyle w:val="TableText"/>
              <w:spacing w:before="0" w:after="0"/>
              <w:rPr>
                <w:del w:id="3293" w:author="Author"/>
              </w:rPr>
            </w:pPr>
            <w:del w:id="3294" w:author="Author">
              <w:r w:rsidRPr="00F458A0" w:rsidDel="00C5501A">
                <w:delText>R</w:delText>
              </w:r>
            </w:del>
          </w:p>
        </w:tc>
      </w:tr>
      <w:tr w:rsidR="00A17716" w:rsidRPr="00F458A0" w:rsidDel="00C5501A" w14:paraId="5CB3564F" w14:textId="34DDB499" w:rsidTr="00A17716">
        <w:trPr>
          <w:cantSplit/>
          <w:del w:id="3295"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D5893" w14:textId="721869FD" w:rsidR="00A17716" w:rsidRPr="00F458A0" w:rsidDel="00C5501A" w:rsidRDefault="00A17716" w:rsidP="00C5501A">
            <w:pPr>
              <w:pStyle w:val="TableText"/>
              <w:spacing w:before="0" w:after="0"/>
              <w:rPr>
                <w:del w:id="3296" w:author="Author"/>
              </w:rPr>
            </w:pPr>
            <w:del w:id="3297"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BC635" w14:textId="2DA70D77" w:rsidR="00A17716" w:rsidRPr="00F458A0" w:rsidDel="00C5501A" w:rsidRDefault="00A17716" w:rsidP="00C5501A">
            <w:pPr>
              <w:pStyle w:val="TableText"/>
              <w:spacing w:before="0" w:after="0"/>
              <w:rPr>
                <w:del w:id="3298" w:author="Author"/>
              </w:rPr>
            </w:pPr>
            <w:del w:id="3299"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FD20C" w14:textId="7CBC6020" w:rsidR="00A17716" w:rsidRPr="00F458A0" w:rsidDel="00C5501A" w:rsidRDefault="00A17716" w:rsidP="00C5501A">
            <w:pPr>
              <w:pStyle w:val="TableText"/>
              <w:spacing w:before="0" w:after="0"/>
              <w:rPr>
                <w:del w:id="3300" w:author="Author"/>
              </w:rPr>
            </w:pPr>
            <w:del w:id="3301"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D9D453" w14:textId="61C099EB" w:rsidR="00A17716" w:rsidRPr="00F458A0" w:rsidDel="00C5501A" w:rsidRDefault="00A17716" w:rsidP="00C5501A">
            <w:pPr>
              <w:pStyle w:val="TableText"/>
              <w:spacing w:before="0" w:after="0"/>
              <w:rPr>
                <w:del w:id="3302" w:author="Author"/>
              </w:rPr>
            </w:pPr>
            <w:del w:id="3303" w:author="Author">
              <w:r w:rsidRPr="00F458A0" w:rsidDel="00C5501A">
                <w:delText>R</w:delText>
              </w:r>
            </w:del>
          </w:p>
        </w:tc>
      </w:tr>
      <w:tr w:rsidR="00A17716" w:rsidRPr="00F458A0" w:rsidDel="00C5501A" w14:paraId="419F93A4" w14:textId="1E22412D" w:rsidTr="00A17716">
        <w:trPr>
          <w:cantSplit/>
          <w:del w:id="330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02EC97" w14:textId="38661E76" w:rsidR="00A17716" w:rsidRPr="00F458A0" w:rsidDel="00C5501A" w:rsidRDefault="00A17716" w:rsidP="00C5501A">
            <w:pPr>
              <w:pStyle w:val="TableText"/>
              <w:spacing w:before="0" w:after="0"/>
              <w:rPr>
                <w:del w:id="3305" w:author="Author"/>
              </w:rPr>
            </w:pPr>
            <w:del w:id="330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3B392A" w14:textId="40AB5648" w:rsidR="00A17716" w:rsidRPr="00F458A0" w:rsidDel="00C5501A" w:rsidRDefault="00A17716" w:rsidP="00C5501A">
            <w:pPr>
              <w:pStyle w:val="TableText"/>
              <w:spacing w:before="0" w:after="0"/>
              <w:rPr>
                <w:del w:id="3307" w:author="Author"/>
              </w:rPr>
            </w:pPr>
            <w:del w:id="3308"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CF811" w14:textId="618A41A1" w:rsidR="00A17716" w:rsidRPr="00F458A0" w:rsidDel="00C5501A" w:rsidRDefault="00A17716" w:rsidP="00C5501A">
            <w:pPr>
              <w:pStyle w:val="TableText"/>
              <w:spacing w:before="0" w:after="0"/>
              <w:rPr>
                <w:del w:id="3309" w:author="Author"/>
              </w:rPr>
            </w:pPr>
            <w:del w:id="3310"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58F19" w14:textId="1004AB09" w:rsidR="00A17716" w:rsidRPr="00F458A0" w:rsidDel="00C5501A" w:rsidRDefault="00A17716" w:rsidP="00C5501A">
            <w:pPr>
              <w:pStyle w:val="TableText"/>
              <w:spacing w:before="0" w:after="0"/>
              <w:rPr>
                <w:del w:id="3311" w:author="Author"/>
              </w:rPr>
            </w:pPr>
            <w:del w:id="3312" w:author="Author">
              <w:r w:rsidRPr="00F458A0" w:rsidDel="00C5501A">
                <w:delText>R</w:delText>
              </w:r>
            </w:del>
          </w:p>
        </w:tc>
      </w:tr>
      <w:tr w:rsidR="00A17716" w:rsidRPr="00F458A0" w:rsidDel="00C5501A" w14:paraId="705EBA00" w14:textId="782F7811" w:rsidTr="00A17716">
        <w:trPr>
          <w:cantSplit/>
          <w:del w:id="331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FC116" w14:textId="232B2B13" w:rsidR="00A17716" w:rsidRPr="00F458A0" w:rsidDel="00C5501A" w:rsidRDefault="00A17716" w:rsidP="00C5501A">
            <w:pPr>
              <w:pStyle w:val="TableText"/>
              <w:spacing w:before="0" w:after="0"/>
              <w:rPr>
                <w:del w:id="3314" w:author="Author"/>
              </w:rPr>
            </w:pPr>
            <w:del w:id="3315"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F3FEA" w14:textId="4A203591" w:rsidR="00A17716" w:rsidRPr="00F458A0" w:rsidDel="00C5501A" w:rsidRDefault="00A17716" w:rsidP="00C5501A">
            <w:pPr>
              <w:pStyle w:val="TableText"/>
              <w:spacing w:before="0" w:after="0"/>
              <w:rPr>
                <w:del w:id="3316" w:author="Author"/>
              </w:rPr>
            </w:pPr>
            <w:del w:id="3317"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D39C17" w14:textId="50B3E852" w:rsidR="00A17716" w:rsidRPr="00F458A0" w:rsidDel="00C5501A" w:rsidRDefault="00A17716" w:rsidP="00C5501A">
            <w:pPr>
              <w:pStyle w:val="TableText"/>
              <w:spacing w:before="0" w:after="0"/>
              <w:rPr>
                <w:del w:id="3318" w:author="Author"/>
              </w:rPr>
            </w:pPr>
            <w:del w:id="3319"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82561" w14:textId="20E47A2B" w:rsidR="00A17716" w:rsidRPr="00F458A0" w:rsidDel="00C5501A" w:rsidRDefault="00A17716" w:rsidP="00C5501A">
            <w:pPr>
              <w:pStyle w:val="TableText"/>
              <w:spacing w:before="0" w:after="0"/>
              <w:rPr>
                <w:del w:id="3320" w:author="Author"/>
              </w:rPr>
            </w:pPr>
            <w:del w:id="3321" w:author="Author">
              <w:r w:rsidRPr="00F458A0" w:rsidDel="00C5501A">
                <w:delText>R</w:delText>
              </w:r>
            </w:del>
          </w:p>
        </w:tc>
      </w:tr>
      <w:tr w:rsidR="00A17716" w:rsidRPr="00F458A0" w:rsidDel="00C5501A" w14:paraId="4C591260" w14:textId="793F4922" w:rsidTr="00A17716">
        <w:trPr>
          <w:cantSplit/>
          <w:del w:id="332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281F1" w14:textId="501E2A12" w:rsidR="00A17716" w:rsidRPr="00F458A0" w:rsidDel="00C5501A" w:rsidRDefault="00A17716" w:rsidP="00C5501A">
            <w:pPr>
              <w:pStyle w:val="TableText"/>
              <w:spacing w:before="0" w:after="0"/>
              <w:rPr>
                <w:del w:id="3323" w:author="Author"/>
              </w:rPr>
            </w:pPr>
            <w:del w:id="332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FE2C7" w14:textId="3040E528" w:rsidR="00A17716" w:rsidRPr="00F458A0" w:rsidDel="00C5501A" w:rsidRDefault="00A17716" w:rsidP="00C5501A">
            <w:pPr>
              <w:pStyle w:val="TableText"/>
              <w:spacing w:before="0" w:after="0"/>
              <w:rPr>
                <w:del w:id="3325" w:author="Author"/>
              </w:rPr>
            </w:pPr>
            <w:del w:id="3326"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7BB93E" w14:textId="44A40998" w:rsidR="00A17716" w:rsidRPr="00F458A0" w:rsidDel="00C5501A" w:rsidRDefault="00A17716" w:rsidP="00C5501A">
            <w:pPr>
              <w:pStyle w:val="TableText"/>
              <w:spacing w:before="0" w:after="0"/>
              <w:rPr>
                <w:del w:id="3327" w:author="Author"/>
              </w:rPr>
            </w:pPr>
            <w:del w:id="3328"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7E6E44" w14:textId="6410F2CB" w:rsidR="00A17716" w:rsidRPr="00F458A0" w:rsidDel="00C5501A" w:rsidRDefault="00A17716" w:rsidP="00C5501A">
            <w:pPr>
              <w:pStyle w:val="TableText"/>
              <w:spacing w:before="0" w:after="0"/>
              <w:rPr>
                <w:del w:id="3329" w:author="Author"/>
              </w:rPr>
            </w:pPr>
            <w:del w:id="3330" w:author="Author">
              <w:r w:rsidRPr="00F458A0" w:rsidDel="00C5501A">
                <w:delText>R</w:delText>
              </w:r>
            </w:del>
          </w:p>
        </w:tc>
      </w:tr>
      <w:tr w:rsidR="00A17716" w:rsidRPr="00F458A0" w:rsidDel="00C5501A" w14:paraId="60B3BD6B" w14:textId="6544A5A2" w:rsidTr="00A17716">
        <w:trPr>
          <w:cantSplit/>
          <w:del w:id="333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2C764" w14:textId="0BE59311" w:rsidR="00A17716" w:rsidRPr="00F458A0" w:rsidDel="00C5501A" w:rsidRDefault="00A17716" w:rsidP="00C5501A">
            <w:pPr>
              <w:pStyle w:val="TableText"/>
              <w:spacing w:before="0" w:after="0"/>
              <w:rPr>
                <w:del w:id="3332" w:author="Author"/>
              </w:rPr>
            </w:pPr>
            <w:del w:id="333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80AFE" w14:textId="0147B471" w:rsidR="00A17716" w:rsidRPr="00F458A0" w:rsidDel="00C5501A" w:rsidRDefault="00A17716" w:rsidP="00C5501A">
            <w:pPr>
              <w:pStyle w:val="TableText"/>
              <w:spacing w:before="0" w:after="0"/>
              <w:rPr>
                <w:del w:id="3334" w:author="Author"/>
              </w:rPr>
            </w:pPr>
            <w:del w:id="3335"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DA6692" w14:textId="36E20E8B" w:rsidR="00A17716" w:rsidRPr="00F458A0" w:rsidDel="00C5501A" w:rsidRDefault="00A17716" w:rsidP="00C5501A">
            <w:pPr>
              <w:pStyle w:val="TableText"/>
              <w:spacing w:before="0" w:after="0"/>
              <w:rPr>
                <w:del w:id="333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9DE700" w14:textId="1954CCE1" w:rsidR="00A17716" w:rsidRPr="00F458A0" w:rsidDel="00C5501A" w:rsidRDefault="00A17716" w:rsidP="00C5501A">
            <w:pPr>
              <w:pStyle w:val="TableText"/>
              <w:spacing w:before="0" w:after="0"/>
              <w:rPr>
                <w:del w:id="3337" w:author="Author"/>
              </w:rPr>
            </w:pPr>
            <w:del w:id="3338" w:author="Author">
              <w:r w:rsidRPr="00F458A0" w:rsidDel="00C5501A">
                <w:delText>R</w:delText>
              </w:r>
            </w:del>
          </w:p>
        </w:tc>
      </w:tr>
      <w:tr w:rsidR="00A17716" w:rsidRPr="00F458A0" w:rsidDel="00C5501A" w14:paraId="49ED344F" w14:textId="21A9A2F1" w:rsidTr="00A17716">
        <w:trPr>
          <w:cantSplit/>
          <w:del w:id="333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6AA94" w14:textId="15932626" w:rsidR="00A17716" w:rsidRPr="00F458A0" w:rsidDel="00C5501A" w:rsidRDefault="00A17716" w:rsidP="00C5501A">
            <w:pPr>
              <w:pStyle w:val="TableText"/>
              <w:spacing w:before="0" w:after="0"/>
              <w:rPr>
                <w:del w:id="3340" w:author="Author"/>
              </w:rPr>
            </w:pPr>
            <w:del w:id="334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7AE181" w14:textId="492B41AB" w:rsidR="00A17716" w:rsidRPr="00F458A0" w:rsidDel="00C5501A" w:rsidRDefault="00A17716" w:rsidP="00C5501A">
            <w:pPr>
              <w:pStyle w:val="TableText"/>
              <w:spacing w:before="0" w:after="0"/>
              <w:rPr>
                <w:del w:id="3342" w:author="Author"/>
              </w:rPr>
            </w:pPr>
            <w:del w:id="3343"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A07BA" w14:textId="1B830A00" w:rsidR="00A17716" w:rsidRPr="00F458A0" w:rsidDel="00C5501A" w:rsidRDefault="00A17716" w:rsidP="00C5501A">
            <w:pPr>
              <w:pStyle w:val="TableText"/>
              <w:spacing w:before="0" w:after="0"/>
              <w:rPr>
                <w:del w:id="3344"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739B3" w14:textId="0D23636A" w:rsidR="00A17716" w:rsidRPr="00F458A0" w:rsidDel="00C5501A" w:rsidRDefault="00A17716" w:rsidP="00C5501A">
            <w:pPr>
              <w:pStyle w:val="TableText"/>
              <w:spacing w:before="0" w:after="0"/>
              <w:rPr>
                <w:del w:id="3345" w:author="Author"/>
              </w:rPr>
            </w:pPr>
            <w:del w:id="3346" w:author="Author">
              <w:r w:rsidRPr="00F458A0" w:rsidDel="00C5501A">
                <w:delText>R</w:delText>
              </w:r>
            </w:del>
          </w:p>
        </w:tc>
      </w:tr>
      <w:tr w:rsidR="00A17716" w:rsidRPr="00F458A0" w:rsidDel="00C5501A" w14:paraId="1203B07D" w14:textId="372F1DE4" w:rsidTr="00A17716">
        <w:trPr>
          <w:cantSplit/>
          <w:del w:id="334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FCA1F4" w14:textId="03DCAB55" w:rsidR="00A17716" w:rsidRPr="00F458A0" w:rsidDel="00C5501A" w:rsidRDefault="00A17716" w:rsidP="00C5501A">
            <w:pPr>
              <w:pStyle w:val="TableText"/>
              <w:spacing w:before="0" w:after="0"/>
              <w:rPr>
                <w:del w:id="3348" w:author="Author"/>
              </w:rPr>
            </w:pPr>
            <w:del w:id="334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DCCA9" w14:textId="43A57CB3" w:rsidR="00A17716" w:rsidRPr="00F458A0" w:rsidDel="00C5501A" w:rsidRDefault="00A17716" w:rsidP="00C5501A">
            <w:pPr>
              <w:pStyle w:val="TableText"/>
              <w:spacing w:before="0" w:after="0"/>
              <w:rPr>
                <w:del w:id="3350" w:author="Author"/>
              </w:rPr>
            </w:pPr>
            <w:del w:id="3351"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119A7" w14:textId="3EADA7EF" w:rsidR="00A17716" w:rsidRPr="00F458A0" w:rsidDel="00C5501A" w:rsidRDefault="00A17716" w:rsidP="00C5501A">
            <w:pPr>
              <w:pStyle w:val="TableText"/>
              <w:spacing w:before="0" w:after="0"/>
              <w:rPr>
                <w:del w:id="3352" w:author="Author"/>
              </w:rPr>
            </w:pPr>
            <w:del w:id="3353"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20697" w14:textId="27104B8D" w:rsidR="00A17716" w:rsidRPr="00F458A0" w:rsidDel="00C5501A" w:rsidRDefault="00A17716" w:rsidP="00C5501A">
            <w:pPr>
              <w:pStyle w:val="TableText"/>
              <w:spacing w:before="0" w:after="0"/>
              <w:rPr>
                <w:del w:id="3354" w:author="Author"/>
              </w:rPr>
            </w:pPr>
            <w:del w:id="3355" w:author="Author">
              <w:r w:rsidRPr="00F458A0" w:rsidDel="00C5501A">
                <w:delText>R</w:delText>
              </w:r>
            </w:del>
          </w:p>
        </w:tc>
      </w:tr>
      <w:tr w:rsidR="00A17716" w:rsidRPr="00F458A0" w:rsidDel="00C5501A" w14:paraId="7F29080F" w14:textId="536630FF" w:rsidTr="00A17716">
        <w:trPr>
          <w:cantSplit/>
          <w:del w:id="33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678E3" w14:textId="259A7A1D" w:rsidR="00A17716" w:rsidRPr="00F458A0" w:rsidDel="00C5501A" w:rsidRDefault="00A17716" w:rsidP="00C5501A">
            <w:pPr>
              <w:pStyle w:val="TableText"/>
              <w:spacing w:before="0" w:after="0"/>
              <w:rPr>
                <w:del w:id="3357" w:author="Author"/>
              </w:rPr>
            </w:pPr>
            <w:del w:id="335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A86F43" w14:textId="324B6C8C" w:rsidR="00A17716" w:rsidRPr="00F458A0" w:rsidDel="00C5501A" w:rsidRDefault="00A17716" w:rsidP="00C5501A">
            <w:pPr>
              <w:pStyle w:val="TableText"/>
              <w:spacing w:before="0" w:after="0"/>
              <w:rPr>
                <w:del w:id="3359" w:author="Author"/>
              </w:rPr>
            </w:pPr>
            <w:del w:id="3360"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12C2A" w14:textId="129011AD" w:rsidR="00A17716" w:rsidRPr="00F458A0" w:rsidDel="00C5501A" w:rsidRDefault="00A17716" w:rsidP="00C5501A">
            <w:pPr>
              <w:pStyle w:val="TableText"/>
              <w:spacing w:before="0" w:after="0"/>
              <w:rPr>
                <w:del w:id="33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82465" w14:textId="3C02D305" w:rsidR="00A17716" w:rsidRPr="00F458A0" w:rsidDel="00C5501A" w:rsidRDefault="00A17716" w:rsidP="00C5501A">
            <w:pPr>
              <w:pStyle w:val="TableText"/>
              <w:spacing w:before="0" w:after="0"/>
              <w:rPr>
                <w:del w:id="3362" w:author="Author"/>
              </w:rPr>
            </w:pPr>
            <w:del w:id="3363" w:author="Author">
              <w:r w:rsidRPr="00F458A0" w:rsidDel="00C5501A">
                <w:delText>R</w:delText>
              </w:r>
            </w:del>
          </w:p>
        </w:tc>
      </w:tr>
      <w:tr w:rsidR="00A17716" w:rsidRPr="00F458A0" w:rsidDel="00C5501A" w14:paraId="111CEAC4" w14:textId="29349117" w:rsidTr="00A17716">
        <w:trPr>
          <w:cantSplit/>
          <w:del w:id="33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731B1" w14:textId="127279BC" w:rsidR="00A17716" w:rsidRPr="00F458A0" w:rsidDel="00C5501A" w:rsidRDefault="00A17716" w:rsidP="00C5501A">
            <w:pPr>
              <w:pStyle w:val="TableText"/>
              <w:spacing w:before="0" w:after="0"/>
              <w:rPr>
                <w:del w:id="3365" w:author="Author"/>
              </w:rPr>
            </w:pPr>
            <w:del w:id="336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A3216" w14:textId="4CB4E5A2" w:rsidR="00A17716" w:rsidRPr="00F458A0" w:rsidDel="00C5501A" w:rsidRDefault="00A17716" w:rsidP="00C5501A">
            <w:pPr>
              <w:pStyle w:val="TableText"/>
              <w:spacing w:before="0" w:after="0"/>
              <w:rPr>
                <w:del w:id="3367" w:author="Author"/>
              </w:rPr>
            </w:pPr>
            <w:del w:id="3368"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04736" w14:textId="52DA4481" w:rsidR="00A17716" w:rsidRPr="00F458A0" w:rsidDel="00C5501A" w:rsidRDefault="00A17716" w:rsidP="00C5501A">
            <w:pPr>
              <w:pStyle w:val="TableText"/>
              <w:spacing w:before="0" w:after="0"/>
              <w:rPr>
                <w:del w:id="3369" w:author="Author"/>
              </w:rPr>
            </w:pPr>
            <w:del w:id="3370"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8DEED" w14:textId="1A82DBBD" w:rsidR="00A17716" w:rsidRPr="00F458A0" w:rsidDel="00C5501A" w:rsidRDefault="00A17716" w:rsidP="00C5501A">
            <w:pPr>
              <w:pStyle w:val="TableText"/>
              <w:spacing w:before="0" w:after="0"/>
              <w:rPr>
                <w:del w:id="3371" w:author="Author"/>
              </w:rPr>
            </w:pPr>
            <w:del w:id="3372" w:author="Author">
              <w:r w:rsidRPr="00F458A0" w:rsidDel="00C5501A">
                <w:delText>R</w:delText>
              </w:r>
            </w:del>
          </w:p>
        </w:tc>
      </w:tr>
      <w:tr w:rsidR="00A17716" w:rsidRPr="00F458A0" w:rsidDel="00C5501A" w14:paraId="1B0509A2" w14:textId="4C77BC6E" w:rsidTr="00A17716">
        <w:trPr>
          <w:cantSplit/>
          <w:del w:id="3373"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70B51" w14:textId="16779256" w:rsidR="00A17716" w:rsidRPr="00F458A0" w:rsidDel="00C5501A" w:rsidRDefault="00A17716" w:rsidP="00C5501A">
            <w:pPr>
              <w:spacing w:before="0" w:after="0"/>
              <w:rPr>
                <w:del w:id="3374" w:author="Author"/>
                <w:sz w:val="22"/>
                <w:szCs w:val="22"/>
              </w:rPr>
            </w:pPr>
            <w:del w:id="3375" w:author="Author">
              <w:r w:rsidRPr="00F458A0" w:rsidDel="00C5501A">
                <w:rPr>
                  <w:sz w:val="22"/>
                  <w:szCs w:val="22"/>
                </w:rPr>
                <w:delText>Entries Enter</w:delText>
              </w:r>
              <w:r w:rsidRPr="00F458A0" w:rsidDel="00C5501A">
                <w:rPr>
                  <w:rStyle w:val="TableTextChar"/>
                </w:rPr>
                <w:delText>e</w:delText>
              </w:r>
              <w:r w:rsidRPr="00F458A0" w:rsidDel="00C5501A">
                <w:rPr>
                  <w:sz w:val="22"/>
                  <w:szCs w:val="22"/>
                </w:rPr>
                <w:delText>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9D90D" w14:textId="0435B75A" w:rsidR="00A17716" w:rsidRPr="00F458A0" w:rsidDel="00C5501A" w:rsidRDefault="00A17716" w:rsidP="00C5501A">
            <w:pPr>
              <w:spacing w:before="0" w:after="0"/>
              <w:rPr>
                <w:del w:id="3376" w:author="Author"/>
                <w:sz w:val="22"/>
                <w:szCs w:val="22"/>
              </w:rPr>
            </w:pPr>
            <w:del w:id="3377" w:author="Author">
              <w:r w:rsidRPr="00F458A0" w:rsidDel="00C5501A">
                <w:rPr>
                  <w:sz w:val="22"/>
                  <w:szCs w:val="22"/>
                </w:rPr>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88B2A" w14:textId="1BC79D76" w:rsidR="00A17716" w:rsidRPr="00F458A0" w:rsidDel="00C5501A" w:rsidRDefault="00A17716" w:rsidP="00C5501A">
            <w:pPr>
              <w:pStyle w:val="TableText"/>
              <w:spacing w:before="0" w:after="0"/>
              <w:rPr>
                <w:del w:id="3378"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7F69A8" w14:textId="53F08052" w:rsidR="00A17716" w:rsidRPr="00F458A0" w:rsidDel="00C5501A" w:rsidRDefault="00A17716" w:rsidP="00C5501A">
            <w:pPr>
              <w:spacing w:before="0" w:after="0"/>
              <w:rPr>
                <w:del w:id="3379" w:author="Author"/>
                <w:sz w:val="22"/>
                <w:szCs w:val="22"/>
              </w:rPr>
            </w:pPr>
            <w:del w:id="3380" w:author="Author">
              <w:r w:rsidRPr="00F458A0" w:rsidDel="00C5501A">
                <w:rPr>
                  <w:sz w:val="22"/>
                  <w:szCs w:val="22"/>
                </w:rPr>
                <w:delText>R</w:delText>
              </w:r>
            </w:del>
          </w:p>
        </w:tc>
      </w:tr>
    </w:tbl>
    <w:p w14:paraId="4057A082" w14:textId="36218CB4" w:rsidR="00A17716" w:rsidRPr="00A236D6" w:rsidDel="00C5501A" w:rsidRDefault="00A17716" w:rsidP="00C5501A">
      <w:pPr>
        <w:pStyle w:val="Caption"/>
        <w:spacing w:before="0" w:after="0"/>
        <w:rPr>
          <w:del w:id="3381" w:author="Author"/>
          <w:rFonts w:ascii="Arial" w:hAnsi="Arial" w:cs="Arial"/>
        </w:rPr>
      </w:pPr>
      <w:del w:id="3382"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34</w:delText>
        </w:r>
        <w:r w:rsidRPr="00A236D6" w:rsidDel="00C5501A">
          <w:rPr>
            <w:rFonts w:ascii="Arial" w:hAnsi="Arial" w:cs="Arial"/>
            <w:noProof/>
          </w:rPr>
          <w:fldChar w:fldCharType="end"/>
        </w:r>
        <w:r w:rsidRPr="00A236D6" w:rsidDel="00C5501A">
          <w:rPr>
            <w:rFonts w:ascii="Arial" w:hAnsi="Arial" w:cs="Arial"/>
          </w:rPr>
          <w:delText>: Entries Accepted By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rsidDel="00C5501A" w14:paraId="69CD2570" w14:textId="48EFF53D" w:rsidTr="00A17716">
        <w:trPr>
          <w:cantSplit/>
          <w:tblHeader/>
          <w:del w:id="3383"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CB5783F" w14:textId="401F9B00" w:rsidR="00A17716" w:rsidRPr="00F458A0" w:rsidDel="00C5501A" w:rsidRDefault="00A17716" w:rsidP="00C5501A">
            <w:pPr>
              <w:pStyle w:val="TableHeading"/>
              <w:spacing w:before="0" w:after="0"/>
              <w:rPr>
                <w:del w:id="3384" w:author="Author"/>
              </w:rPr>
            </w:pPr>
            <w:del w:id="3385"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8D30950" w14:textId="178A1F07" w:rsidR="00A17716" w:rsidRPr="00F458A0" w:rsidDel="00C5501A" w:rsidRDefault="00A17716" w:rsidP="00C5501A">
            <w:pPr>
              <w:pStyle w:val="TableHeading"/>
              <w:spacing w:before="0" w:after="0"/>
              <w:rPr>
                <w:del w:id="3386" w:author="Author"/>
              </w:rPr>
            </w:pPr>
            <w:del w:id="3387"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1928CA" w14:textId="28D502B9" w:rsidR="00A17716" w:rsidRPr="00F458A0" w:rsidDel="00C5501A" w:rsidRDefault="00A17716" w:rsidP="00C5501A">
            <w:pPr>
              <w:pStyle w:val="TableHeading"/>
              <w:spacing w:before="0" w:after="0"/>
              <w:rPr>
                <w:del w:id="3388" w:author="Author"/>
              </w:rPr>
            </w:pPr>
            <w:del w:id="3389"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73EA858" w14:textId="0ED62902" w:rsidR="00A17716" w:rsidRPr="00F458A0" w:rsidDel="00C5501A" w:rsidRDefault="00A17716" w:rsidP="00C5501A">
            <w:pPr>
              <w:pStyle w:val="TableHeading"/>
              <w:spacing w:before="0" w:after="0"/>
              <w:rPr>
                <w:del w:id="3390" w:author="Author"/>
              </w:rPr>
            </w:pPr>
            <w:del w:id="3391" w:author="Author">
              <w:r w:rsidRPr="00F458A0" w:rsidDel="00C5501A">
                <w:delText>Read/Write</w:delText>
              </w:r>
            </w:del>
          </w:p>
        </w:tc>
      </w:tr>
      <w:tr w:rsidR="00A17716" w:rsidRPr="00F458A0" w:rsidDel="00C5501A" w14:paraId="19ED38E5" w14:textId="129F03DE" w:rsidTr="00A17716">
        <w:trPr>
          <w:cantSplit/>
          <w:del w:id="339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221FC" w14:textId="389FF1E3" w:rsidR="00A17716" w:rsidRPr="00F458A0" w:rsidDel="00C5501A" w:rsidRDefault="00A17716" w:rsidP="00C5501A">
            <w:pPr>
              <w:pStyle w:val="TableText"/>
              <w:spacing w:before="0" w:after="0"/>
              <w:rPr>
                <w:del w:id="3393" w:author="Author"/>
              </w:rPr>
            </w:pPr>
            <w:del w:id="339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7EBAC0" w14:textId="6B0F6B4D" w:rsidR="00A17716" w:rsidRPr="00F458A0" w:rsidDel="00C5501A" w:rsidRDefault="00A17716" w:rsidP="00C5501A">
            <w:pPr>
              <w:pStyle w:val="TableText"/>
              <w:spacing w:before="0" w:after="0"/>
              <w:rPr>
                <w:del w:id="3395" w:author="Author"/>
              </w:rPr>
            </w:pPr>
            <w:del w:id="3396"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CF61D7" w14:textId="49946102" w:rsidR="00A17716" w:rsidRPr="00F458A0" w:rsidDel="00C5501A" w:rsidRDefault="00A17716" w:rsidP="00C5501A">
            <w:pPr>
              <w:pStyle w:val="TableText"/>
              <w:spacing w:before="0" w:after="0"/>
              <w:rPr>
                <w:del w:id="3397" w:author="Author"/>
              </w:rPr>
            </w:pPr>
            <w:del w:id="3398"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96C51" w14:textId="5C5A6344" w:rsidR="00A17716" w:rsidRPr="00F458A0" w:rsidDel="00C5501A" w:rsidRDefault="00A17716" w:rsidP="00C5501A">
            <w:pPr>
              <w:pStyle w:val="TableText"/>
              <w:spacing w:before="0" w:after="0"/>
              <w:rPr>
                <w:del w:id="3399" w:author="Author"/>
              </w:rPr>
            </w:pPr>
            <w:del w:id="3400" w:author="Author">
              <w:r w:rsidRPr="00F458A0" w:rsidDel="00C5501A">
                <w:delText>R</w:delText>
              </w:r>
            </w:del>
          </w:p>
        </w:tc>
      </w:tr>
      <w:tr w:rsidR="00A17716" w:rsidRPr="00F458A0" w:rsidDel="00C5501A" w14:paraId="5A409A93" w14:textId="2755639C" w:rsidTr="00A17716">
        <w:trPr>
          <w:cantSplit/>
          <w:del w:id="340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AC5806" w14:textId="110C34A0" w:rsidR="00A17716" w:rsidRPr="00F458A0" w:rsidDel="00C5501A" w:rsidRDefault="00A17716" w:rsidP="00C5501A">
            <w:pPr>
              <w:pStyle w:val="TableText"/>
              <w:spacing w:before="0" w:after="0"/>
              <w:rPr>
                <w:del w:id="3402" w:author="Author"/>
              </w:rPr>
            </w:pPr>
            <w:del w:id="340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9A5D0" w14:textId="1C4B919A" w:rsidR="00A17716" w:rsidRPr="00F458A0" w:rsidDel="00C5501A" w:rsidRDefault="00A17716" w:rsidP="00C5501A">
            <w:pPr>
              <w:pStyle w:val="TableText"/>
              <w:spacing w:before="0" w:after="0"/>
              <w:rPr>
                <w:del w:id="3404" w:author="Author"/>
              </w:rPr>
            </w:pPr>
            <w:del w:id="3405" w:author="Author">
              <w:r w:rsidRPr="00F458A0" w:rsidDel="00C5501A">
                <w:delText>ID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AE8E9" w14:textId="1A1D929F" w:rsidR="00A17716" w:rsidRPr="00F458A0" w:rsidDel="00C5501A" w:rsidRDefault="00A17716" w:rsidP="00C5501A">
            <w:pPr>
              <w:pStyle w:val="TableText"/>
              <w:spacing w:before="0" w:after="0"/>
              <w:rPr>
                <w:del w:id="3406" w:author="Author"/>
              </w:rPr>
            </w:pPr>
            <w:del w:id="3407" w:author="Author">
              <w:r w:rsidRPr="00F458A0" w:rsidDel="00C5501A">
                <w:delText>Patient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6365E" w14:textId="7B8E90C9" w:rsidR="00A17716" w:rsidRPr="00F458A0" w:rsidDel="00C5501A" w:rsidRDefault="00A17716" w:rsidP="00C5501A">
            <w:pPr>
              <w:pStyle w:val="TableText"/>
              <w:spacing w:before="0" w:after="0"/>
              <w:rPr>
                <w:del w:id="3408" w:author="Author"/>
              </w:rPr>
            </w:pPr>
            <w:del w:id="3409" w:author="Author">
              <w:r w:rsidRPr="00F458A0" w:rsidDel="00C5501A">
                <w:delText>R</w:delText>
              </w:r>
            </w:del>
          </w:p>
        </w:tc>
      </w:tr>
      <w:tr w:rsidR="00A17716" w:rsidRPr="00F458A0" w:rsidDel="00C5501A" w14:paraId="03BD8667" w14:textId="40F54647" w:rsidTr="00A17716">
        <w:trPr>
          <w:cantSplit/>
          <w:del w:id="341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6DEDA" w14:textId="11DB236D" w:rsidR="00A17716" w:rsidRPr="00F458A0" w:rsidDel="00C5501A" w:rsidRDefault="00A17716" w:rsidP="00C5501A">
            <w:pPr>
              <w:pStyle w:val="TableText"/>
              <w:spacing w:before="0" w:after="0"/>
              <w:rPr>
                <w:del w:id="3411" w:author="Author"/>
              </w:rPr>
            </w:pPr>
            <w:del w:id="3412"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04F27" w14:textId="1EEAD894" w:rsidR="00A17716" w:rsidRPr="00F458A0" w:rsidDel="00C5501A" w:rsidRDefault="00A17716" w:rsidP="00C5501A">
            <w:pPr>
              <w:pStyle w:val="TableText"/>
              <w:spacing w:before="0" w:after="0"/>
              <w:rPr>
                <w:del w:id="3413" w:author="Author"/>
              </w:rPr>
            </w:pPr>
            <w:del w:id="3414"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F94BAF" w14:textId="32836049" w:rsidR="00A17716" w:rsidRPr="00F458A0" w:rsidDel="00C5501A" w:rsidRDefault="00A17716" w:rsidP="00C5501A">
            <w:pPr>
              <w:pStyle w:val="TableText"/>
              <w:spacing w:before="0" w:after="0"/>
              <w:rPr>
                <w:del w:id="3415" w:author="Author"/>
              </w:rPr>
            </w:pPr>
            <w:del w:id="3416"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93B1D" w14:textId="7511A509" w:rsidR="00A17716" w:rsidRPr="00F458A0" w:rsidDel="00C5501A" w:rsidRDefault="00A17716" w:rsidP="00C5501A">
            <w:pPr>
              <w:pStyle w:val="TableText"/>
              <w:spacing w:before="0" w:after="0"/>
              <w:rPr>
                <w:del w:id="3417" w:author="Author"/>
              </w:rPr>
            </w:pPr>
            <w:del w:id="3418" w:author="Author">
              <w:r w:rsidRPr="00F458A0" w:rsidDel="00C5501A">
                <w:delText>R</w:delText>
              </w:r>
            </w:del>
          </w:p>
        </w:tc>
      </w:tr>
      <w:tr w:rsidR="00A17716" w:rsidRPr="00F458A0" w:rsidDel="00C5501A" w14:paraId="55DEC4A3" w14:textId="2AA2F7A3" w:rsidTr="00A17716">
        <w:trPr>
          <w:cantSplit/>
          <w:del w:id="341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9E01B" w14:textId="1C95DCF3" w:rsidR="00A17716" w:rsidRPr="00F458A0" w:rsidDel="00C5501A" w:rsidRDefault="00A17716" w:rsidP="00C5501A">
            <w:pPr>
              <w:pStyle w:val="TableText"/>
              <w:spacing w:before="0" w:after="0"/>
              <w:rPr>
                <w:del w:id="3420" w:author="Author"/>
              </w:rPr>
            </w:pPr>
            <w:del w:id="342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77389B" w14:textId="3C4A10DF" w:rsidR="00A17716" w:rsidRPr="00F458A0" w:rsidDel="00C5501A" w:rsidRDefault="00A17716" w:rsidP="00C5501A">
            <w:pPr>
              <w:pStyle w:val="TableText"/>
              <w:spacing w:before="0" w:after="0"/>
              <w:rPr>
                <w:del w:id="3422" w:author="Author"/>
              </w:rPr>
            </w:pPr>
            <w:del w:id="3423" w:author="Author">
              <w:r w:rsidRPr="00F458A0" w:rsidDel="00C5501A">
                <w:delText>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C3997A" w14:textId="00761681" w:rsidR="00A17716" w:rsidRPr="00F458A0" w:rsidDel="00C5501A" w:rsidRDefault="00A17716" w:rsidP="00C5501A">
            <w:pPr>
              <w:pStyle w:val="TableText"/>
              <w:spacing w:before="0" w:after="0"/>
              <w:rPr>
                <w:del w:id="3424" w:author="Author"/>
              </w:rPr>
            </w:pPr>
            <w:del w:id="3425" w:author="Author">
              <w:r w:rsidRPr="00F458A0" w:rsidDel="00C5501A">
                <w:delText>Organization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E3D13D" w14:textId="4D49FE06" w:rsidR="00A17716" w:rsidRPr="00F458A0" w:rsidDel="00C5501A" w:rsidRDefault="00A17716" w:rsidP="00C5501A">
            <w:pPr>
              <w:pStyle w:val="TableText"/>
              <w:spacing w:before="0" w:after="0"/>
              <w:rPr>
                <w:del w:id="3426" w:author="Author"/>
              </w:rPr>
            </w:pPr>
            <w:del w:id="3427" w:author="Author">
              <w:r w:rsidRPr="00F458A0" w:rsidDel="00C5501A">
                <w:delText>R</w:delText>
              </w:r>
            </w:del>
          </w:p>
        </w:tc>
      </w:tr>
      <w:tr w:rsidR="00A17716" w:rsidRPr="00F458A0" w:rsidDel="00C5501A" w14:paraId="7EC9B3E7" w14:textId="1488BD0E" w:rsidTr="00A17716">
        <w:trPr>
          <w:cantSplit/>
          <w:del w:id="342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2A72E3" w14:textId="4902E3C8" w:rsidR="00A17716" w:rsidRPr="00F458A0" w:rsidDel="00C5501A" w:rsidRDefault="00A17716" w:rsidP="00C5501A">
            <w:pPr>
              <w:pStyle w:val="TableText"/>
              <w:spacing w:before="0" w:after="0"/>
              <w:rPr>
                <w:del w:id="3429" w:author="Author"/>
              </w:rPr>
            </w:pPr>
            <w:del w:id="343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647DB" w14:textId="0EE95902" w:rsidR="00A17716" w:rsidRPr="00F458A0" w:rsidDel="00C5501A" w:rsidRDefault="00A17716" w:rsidP="00C5501A">
            <w:pPr>
              <w:pStyle w:val="TableText"/>
              <w:spacing w:before="0" w:after="0"/>
              <w:rPr>
                <w:del w:id="3431" w:author="Author"/>
              </w:rPr>
            </w:pPr>
            <w:del w:id="3432" w:author="Author">
              <w:r w:rsidRPr="00F458A0" w:rsidDel="00C5501A">
                <w:delText>Group</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F6AC9" w14:textId="2908640A" w:rsidR="00A17716" w:rsidRPr="00F458A0" w:rsidDel="00C5501A" w:rsidRDefault="00A17716" w:rsidP="00C5501A">
            <w:pPr>
              <w:pStyle w:val="TableText"/>
              <w:spacing w:before="0" w:after="0"/>
              <w:rPr>
                <w:del w:id="3433" w:author="Author"/>
              </w:rPr>
            </w:pPr>
            <w:del w:id="3434"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06CC7" w14:textId="41F2A3F5" w:rsidR="00A17716" w:rsidRPr="00F458A0" w:rsidDel="00C5501A" w:rsidRDefault="00A17716" w:rsidP="00C5501A">
            <w:pPr>
              <w:pStyle w:val="TableText"/>
              <w:spacing w:before="0" w:after="0"/>
              <w:rPr>
                <w:del w:id="3435" w:author="Author"/>
              </w:rPr>
            </w:pPr>
            <w:del w:id="3436" w:author="Author">
              <w:r w:rsidRPr="00F458A0" w:rsidDel="00C5501A">
                <w:delText>R</w:delText>
              </w:r>
            </w:del>
          </w:p>
        </w:tc>
      </w:tr>
      <w:tr w:rsidR="00A17716" w:rsidRPr="00F458A0" w:rsidDel="00C5501A" w14:paraId="52BCFAF8" w14:textId="4609F572" w:rsidTr="00A17716">
        <w:trPr>
          <w:cantSplit/>
          <w:del w:id="343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7AC2B" w14:textId="5CC98DC3" w:rsidR="00A17716" w:rsidRPr="00F458A0" w:rsidDel="00C5501A" w:rsidRDefault="00A17716" w:rsidP="00C5501A">
            <w:pPr>
              <w:pStyle w:val="TableText"/>
              <w:spacing w:before="0" w:after="0"/>
              <w:rPr>
                <w:del w:id="3438" w:author="Author"/>
              </w:rPr>
            </w:pPr>
            <w:del w:id="3439"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49BDB" w14:textId="3B505D36" w:rsidR="00A17716" w:rsidRPr="00F458A0" w:rsidDel="00C5501A" w:rsidRDefault="00A17716" w:rsidP="00C5501A">
            <w:pPr>
              <w:pStyle w:val="TableText"/>
              <w:spacing w:before="0" w:after="0"/>
              <w:rPr>
                <w:del w:id="3440" w:author="Author"/>
              </w:rPr>
            </w:pPr>
            <w:del w:id="3441" w:author="Author">
              <w:r w:rsidRPr="00F458A0" w:rsidDel="00C5501A">
                <w:delText>Source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BD6CE" w14:textId="1514C5A0" w:rsidR="00A17716" w:rsidRPr="00F458A0" w:rsidDel="00C5501A" w:rsidRDefault="00A17716" w:rsidP="00C5501A">
            <w:pPr>
              <w:pStyle w:val="TableText"/>
              <w:spacing w:before="0" w:after="0"/>
              <w:rPr>
                <w:del w:id="3442" w:author="Author"/>
              </w:rPr>
            </w:pPr>
            <w:del w:id="3443" w:author="Author">
              <w:r w:rsidRPr="00F458A0" w:rsidDel="00C5501A">
                <w:delText>Coverage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C8A29" w14:textId="58EE38E8" w:rsidR="00A17716" w:rsidRPr="00F458A0" w:rsidDel="00C5501A" w:rsidRDefault="00A17716" w:rsidP="00C5501A">
            <w:pPr>
              <w:pStyle w:val="TableText"/>
              <w:spacing w:before="0" w:after="0"/>
              <w:rPr>
                <w:del w:id="3444" w:author="Author"/>
              </w:rPr>
            </w:pPr>
            <w:del w:id="3445" w:author="Author">
              <w:r w:rsidRPr="00F458A0" w:rsidDel="00C5501A">
                <w:delText>R</w:delText>
              </w:r>
            </w:del>
          </w:p>
        </w:tc>
      </w:tr>
      <w:tr w:rsidR="00A17716" w:rsidRPr="00F458A0" w:rsidDel="00C5501A" w14:paraId="4CF19A35" w14:textId="21CD398C" w:rsidTr="00A17716">
        <w:trPr>
          <w:cantSplit/>
          <w:del w:id="344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4DF26" w14:textId="0719F61A" w:rsidR="00A17716" w:rsidRPr="00F458A0" w:rsidDel="00C5501A" w:rsidRDefault="00A17716" w:rsidP="00C5501A">
            <w:pPr>
              <w:pStyle w:val="TableText"/>
              <w:spacing w:before="0" w:after="0"/>
              <w:rPr>
                <w:del w:id="3447" w:author="Author"/>
              </w:rPr>
            </w:pPr>
            <w:del w:id="3448"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19396" w14:textId="0A02F534" w:rsidR="00A17716" w:rsidRPr="00F458A0" w:rsidDel="00C5501A" w:rsidRDefault="00A17716" w:rsidP="00C5501A">
            <w:pPr>
              <w:pStyle w:val="TableText"/>
              <w:spacing w:before="0" w:after="0"/>
              <w:rPr>
                <w:del w:id="3449" w:author="Author"/>
              </w:rPr>
            </w:pPr>
            <w:del w:id="3450" w:author="Author">
              <w:r w:rsidRPr="00F458A0" w:rsidDel="00C5501A">
                <w:delText>PPNU</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7D915" w14:textId="2E857062" w:rsidR="00A17716" w:rsidRPr="00F458A0" w:rsidDel="00C5501A" w:rsidRDefault="00A17716" w:rsidP="00C5501A">
            <w:pPr>
              <w:pStyle w:val="TableText"/>
              <w:spacing w:before="0" w:after="0"/>
              <w:rPr>
                <w:del w:id="345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FAA35" w14:textId="503524AF" w:rsidR="00A17716" w:rsidRPr="00F458A0" w:rsidDel="00C5501A" w:rsidRDefault="00A17716" w:rsidP="00C5501A">
            <w:pPr>
              <w:pStyle w:val="TableText"/>
              <w:spacing w:before="0" w:after="0"/>
              <w:rPr>
                <w:del w:id="3452" w:author="Author"/>
              </w:rPr>
            </w:pPr>
            <w:del w:id="3453" w:author="Author">
              <w:r w:rsidRPr="00F458A0" w:rsidDel="00C5501A">
                <w:delText>R</w:delText>
              </w:r>
            </w:del>
          </w:p>
        </w:tc>
      </w:tr>
      <w:tr w:rsidR="00A17716" w:rsidRPr="00F458A0" w:rsidDel="00C5501A" w14:paraId="59F9A12C" w14:textId="7491A6F9" w:rsidTr="00A17716">
        <w:trPr>
          <w:cantSplit/>
          <w:del w:id="345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5C3C2" w14:textId="0EA7DAA5" w:rsidR="00A17716" w:rsidRPr="00F458A0" w:rsidDel="00C5501A" w:rsidRDefault="00A17716" w:rsidP="00C5501A">
            <w:pPr>
              <w:pStyle w:val="TableText"/>
              <w:spacing w:before="0" w:after="0"/>
              <w:rPr>
                <w:del w:id="3455" w:author="Author"/>
              </w:rPr>
            </w:pPr>
            <w:del w:id="3456"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E7E2" w14:textId="587BA1BD" w:rsidR="00A17716" w:rsidRPr="00F458A0" w:rsidDel="00C5501A" w:rsidRDefault="00A17716" w:rsidP="00C5501A">
            <w:pPr>
              <w:pStyle w:val="TableText"/>
              <w:spacing w:before="0" w:after="0"/>
              <w:rPr>
                <w:del w:id="3457" w:author="Author"/>
              </w:rPr>
            </w:pPr>
            <w:del w:id="3458" w:author="Author">
              <w:r w:rsidRPr="00F458A0" w:rsidDel="00C5501A">
                <w:delText>Division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38D0F" w14:textId="19F8B989" w:rsidR="00A17716" w:rsidRPr="00F458A0" w:rsidDel="00C5501A" w:rsidRDefault="00A17716" w:rsidP="00C5501A">
            <w:pPr>
              <w:pStyle w:val="TableText"/>
              <w:spacing w:before="0" w:after="0"/>
              <w:rPr>
                <w:del w:id="345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76EFD" w14:textId="75F2897E" w:rsidR="00A17716" w:rsidRPr="00F458A0" w:rsidDel="00C5501A" w:rsidRDefault="00A17716" w:rsidP="00C5501A">
            <w:pPr>
              <w:pStyle w:val="TableText"/>
              <w:spacing w:before="0" w:after="0"/>
              <w:rPr>
                <w:del w:id="3460" w:author="Author"/>
              </w:rPr>
            </w:pPr>
            <w:del w:id="3461" w:author="Author">
              <w:r w:rsidRPr="00F458A0" w:rsidDel="00C5501A">
                <w:delText>R</w:delText>
              </w:r>
            </w:del>
          </w:p>
        </w:tc>
      </w:tr>
      <w:tr w:rsidR="00A17716" w:rsidRPr="00F458A0" w:rsidDel="00C5501A" w14:paraId="4B703271" w14:textId="40AC4A06" w:rsidTr="00A17716">
        <w:trPr>
          <w:cantSplit/>
          <w:del w:id="346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8F6D7" w14:textId="12BF9692" w:rsidR="00A17716" w:rsidRPr="00F458A0" w:rsidDel="00C5501A" w:rsidRDefault="00A17716" w:rsidP="00C5501A">
            <w:pPr>
              <w:pStyle w:val="TableText"/>
              <w:spacing w:before="0" w:after="0"/>
              <w:rPr>
                <w:del w:id="3463" w:author="Author"/>
              </w:rPr>
            </w:pPr>
            <w:del w:id="3464"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2787C" w14:textId="5B00191B" w:rsidR="00A17716" w:rsidRPr="00F458A0" w:rsidDel="00C5501A" w:rsidRDefault="00A17716" w:rsidP="00C5501A">
            <w:pPr>
              <w:pStyle w:val="TableText"/>
              <w:spacing w:before="0" w:after="0"/>
              <w:rPr>
                <w:del w:id="3465" w:author="Author"/>
              </w:rPr>
            </w:pPr>
            <w:del w:id="3466" w:author="Author">
              <w:r w:rsidRPr="00F458A0" w:rsidDel="00C5501A">
                <w:delText>Entered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519D9" w14:textId="2DD0183F" w:rsidR="00A17716" w:rsidRPr="00F458A0" w:rsidDel="00C5501A" w:rsidRDefault="00A17716" w:rsidP="00C5501A">
            <w:pPr>
              <w:pStyle w:val="TableText"/>
              <w:spacing w:before="0" w:after="0"/>
              <w:rPr>
                <w:del w:id="3467" w:author="Author"/>
              </w:rPr>
            </w:pPr>
            <w:del w:id="3468"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D436B" w14:textId="233EF0E5" w:rsidR="00A17716" w:rsidRPr="00F458A0" w:rsidDel="00C5501A" w:rsidRDefault="00A17716" w:rsidP="00C5501A">
            <w:pPr>
              <w:pStyle w:val="TableText"/>
              <w:spacing w:before="0" w:after="0"/>
              <w:rPr>
                <w:del w:id="3469" w:author="Author"/>
              </w:rPr>
            </w:pPr>
            <w:del w:id="3470" w:author="Author">
              <w:r w:rsidRPr="00F458A0" w:rsidDel="00C5501A">
                <w:delText>R</w:delText>
              </w:r>
            </w:del>
          </w:p>
        </w:tc>
      </w:tr>
      <w:tr w:rsidR="00A17716" w:rsidRPr="00F458A0" w:rsidDel="00C5501A" w14:paraId="1F97B093" w14:textId="0488C7A7" w:rsidTr="00A17716">
        <w:trPr>
          <w:cantSplit/>
          <w:del w:id="3471"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BF956" w14:textId="2CA090F0" w:rsidR="00A17716" w:rsidRPr="00F458A0" w:rsidDel="00C5501A" w:rsidRDefault="00A17716" w:rsidP="00C5501A">
            <w:pPr>
              <w:pStyle w:val="TableText"/>
              <w:spacing w:before="0" w:after="0"/>
              <w:rPr>
                <w:del w:id="3472" w:author="Author"/>
              </w:rPr>
            </w:pPr>
            <w:del w:id="3473"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A91B61" w14:textId="26E508FA" w:rsidR="00A17716" w:rsidRPr="00F458A0" w:rsidDel="00C5501A" w:rsidRDefault="00A17716" w:rsidP="00C5501A">
            <w:pPr>
              <w:pStyle w:val="TableText"/>
              <w:spacing w:before="0" w:after="0"/>
              <w:rPr>
                <w:del w:id="3474" w:author="Author"/>
              </w:rPr>
            </w:pPr>
            <w:del w:id="3475" w:author="Author">
              <w:r w:rsidRPr="00F458A0" w:rsidDel="00C5501A">
                <w:delText>Date Entered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C287C" w14:textId="3B9624BB" w:rsidR="00A17716" w:rsidRPr="00F458A0" w:rsidDel="00C5501A" w:rsidRDefault="00A17716" w:rsidP="00C5501A">
            <w:pPr>
              <w:pStyle w:val="TableText"/>
              <w:spacing w:before="0" w:after="0"/>
              <w:rPr>
                <w:del w:id="3476"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A0B7D" w14:textId="0A0BDF78" w:rsidR="00A17716" w:rsidRPr="00F458A0" w:rsidDel="00C5501A" w:rsidRDefault="00A17716" w:rsidP="00C5501A">
            <w:pPr>
              <w:pStyle w:val="TableText"/>
              <w:spacing w:before="0" w:after="0"/>
              <w:rPr>
                <w:del w:id="3477" w:author="Author"/>
              </w:rPr>
            </w:pPr>
            <w:del w:id="3478" w:author="Author">
              <w:r w:rsidRPr="00F458A0" w:rsidDel="00C5501A">
                <w:delText>R</w:delText>
              </w:r>
            </w:del>
          </w:p>
        </w:tc>
      </w:tr>
      <w:tr w:rsidR="00A17716" w:rsidRPr="00F458A0" w:rsidDel="00C5501A" w14:paraId="5EAED642" w14:textId="7FF54CB8" w:rsidTr="00A17716">
        <w:trPr>
          <w:cantSplit/>
          <w:del w:id="3479"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DBC1D" w14:textId="0E6008F8" w:rsidR="00A17716" w:rsidRPr="00F458A0" w:rsidDel="00C5501A" w:rsidRDefault="00A17716" w:rsidP="00C5501A">
            <w:pPr>
              <w:pStyle w:val="TableText"/>
              <w:spacing w:before="0" w:after="0"/>
              <w:rPr>
                <w:del w:id="3480" w:author="Author"/>
              </w:rPr>
            </w:pPr>
            <w:del w:id="3481"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66DAA" w14:textId="1544C785" w:rsidR="00A17716" w:rsidRPr="00F458A0" w:rsidDel="00C5501A" w:rsidRDefault="00A17716" w:rsidP="00C5501A">
            <w:pPr>
              <w:pStyle w:val="TableText"/>
              <w:spacing w:before="0" w:after="0"/>
              <w:rPr>
                <w:del w:id="3482" w:author="Author"/>
              </w:rPr>
            </w:pPr>
            <w:del w:id="3483" w:author="Author">
              <w:r w:rsidRPr="00F458A0" w:rsidDel="00C5501A">
                <w:delText>Updated By</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9F763" w14:textId="0AA7005A" w:rsidR="00A17716" w:rsidRPr="00F458A0" w:rsidDel="00C5501A" w:rsidRDefault="00A17716" w:rsidP="00C5501A">
            <w:pPr>
              <w:pStyle w:val="TableText"/>
              <w:spacing w:before="0" w:after="0"/>
              <w:rPr>
                <w:del w:id="3484" w:author="Author"/>
              </w:rPr>
            </w:pPr>
            <w:del w:id="3485"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468A1" w14:textId="43C537AA" w:rsidR="00A17716" w:rsidRPr="00F458A0" w:rsidDel="00C5501A" w:rsidRDefault="00A17716" w:rsidP="00C5501A">
            <w:pPr>
              <w:pStyle w:val="TableText"/>
              <w:spacing w:before="0" w:after="0"/>
              <w:rPr>
                <w:del w:id="3486" w:author="Author"/>
              </w:rPr>
            </w:pPr>
            <w:del w:id="3487" w:author="Author">
              <w:r w:rsidRPr="00F458A0" w:rsidDel="00C5501A">
                <w:delText>R</w:delText>
              </w:r>
            </w:del>
          </w:p>
        </w:tc>
      </w:tr>
      <w:tr w:rsidR="00A17716" w:rsidRPr="00F458A0" w:rsidDel="00C5501A" w14:paraId="6D7B7BC6" w14:textId="3133A868" w:rsidTr="00A17716">
        <w:trPr>
          <w:cantSplit/>
          <w:del w:id="348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E7FC9" w14:textId="008D387E" w:rsidR="00A17716" w:rsidRPr="00F458A0" w:rsidDel="00C5501A" w:rsidRDefault="00A17716" w:rsidP="00C5501A">
            <w:pPr>
              <w:pStyle w:val="TableText"/>
              <w:spacing w:before="0" w:after="0"/>
              <w:rPr>
                <w:del w:id="3489" w:author="Author"/>
              </w:rPr>
            </w:pPr>
            <w:del w:id="3490" w:author="Author">
              <w:r w:rsidRPr="00F458A0" w:rsidDel="00C5501A">
                <w:delText>Entries Entered By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92BBE" w14:textId="44BCE0D0" w:rsidR="00A17716" w:rsidRPr="00F458A0" w:rsidDel="00C5501A" w:rsidRDefault="00A17716" w:rsidP="00C5501A">
            <w:pPr>
              <w:pStyle w:val="TableText"/>
              <w:spacing w:before="0" w:after="0"/>
              <w:rPr>
                <w:del w:id="3491" w:author="Author"/>
              </w:rPr>
            </w:pPr>
            <w:del w:id="3492" w:author="Author">
              <w:r w:rsidRPr="00F458A0" w:rsidDel="00C5501A">
                <w:delText>Date Updated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FFD40" w14:textId="1D095765" w:rsidR="00A17716" w:rsidRPr="00F458A0" w:rsidDel="00C5501A" w:rsidRDefault="00A17716" w:rsidP="00C5501A">
            <w:pPr>
              <w:pStyle w:val="TableText"/>
              <w:spacing w:before="0" w:after="0"/>
              <w:rPr>
                <w:del w:id="349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3694C" w14:textId="0A6A75BE" w:rsidR="00A17716" w:rsidRPr="00F458A0" w:rsidDel="00C5501A" w:rsidRDefault="00A17716" w:rsidP="00C5501A">
            <w:pPr>
              <w:pStyle w:val="TableText"/>
              <w:spacing w:before="0" w:after="0"/>
              <w:rPr>
                <w:del w:id="3494" w:author="Author"/>
              </w:rPr>
            </w:pPr>
            <w:del w:id="3495" w:author="Author">
              <w:r w:rsidRPr="00F458A0" w:rsidDel="00C5501A">
                <w:delText>R</w:delText>
              </w:r>
            </w:del>
          </w:p>
        </w:tc>
      </w:tr>
    </w:tbl>
    <w:p w14:paraId="30542E25" w14:textId="0742EFF0" w:rsidR="00A17716" w:rsidRPr="00A236D6" w:rsidDel="00C5501A" w:rsidRDefault="00A17716" w:rsidP="00C5501A">
      <w:pPr>
        <w:pStyle w:val="Caption"/>
        <w:spacing w:before="0" w:after="0"/>
        <w:rPr>
          <w:del w:id="3496" w:author="Author"/>
          <w:rFonts w:ascii="Arial" w:hAnsi="Arial" w:cs="Arial"/>
        </w:rPr>
      </w:pPr>
      <w:del w:id="3497" w:author="Author">
        <w:r w:rsidRPr="00A236D6" w:rsidDel="00C5501A">
          <w:rPr>
            <w:rFonts w:ascii="Arial" w:hAnsi="Arial" w:cs="Arial"/>
          </w:rPr>
          <w:delText xml:space="preserve">Table </w:delText>
        </w:r>
        <w:r w:rsidRPr="00A236D6" w:rsidDel="00C5501A">
          <w:rPr>
            <w:rFonts w:ascii="Arial" w:hAnsi="Arial" w:cs="Arial"/>
          </w:rPr>
          <w:fldChar w:fldCharType="begin"/>
        </w:r>
        <w:r w:rsidRPr="00A236D6" w:rsidDel="00C5501A">
          <w:rPr>
            <w:rFonts w:ascii="Arial" w:hAnsi="Arial" w:cs="Arial"/>
          </w:rPr>
          <w:delInstrText xml:space="preserve"> SEQ Table \* ARABIC </w:delInstrText>
        </w:r>
        <w:r w:rsidRPr="00A236D6" w:rsidDel="00C5501A">
          <w:rPr>
            <w:rFonts w:ascii="Arial" w:hAnsi="Arial" w:cs="Arial"/>
          </w:rPr>
          <w:fldChar w:fldCharType="separate"/>
        </w:r>
        <w:r w:rsidR="006B661F" w:rsidDel="00C5501A">
          <w:rPr>
            <w:rFonts w:ascii="Arial" w:hAnsi="Arial" w:cs="Arial"/>
            <w:noProof/>
          </w:rPr>
          <w:delText>35</w:delText>
        </w:r>
        <w:r w:rsidRPr="00A236D6" w:rsidDel="00C5501A">
          <w:rPr>
            <w:rFonts w:ascii="Arial" w:hAnsi="Arial" w:cs="Arial"/>
            <w:noProof/>
          </w:rPr>
          <w:fldChar w:fldCharType="end"/>
        </w:r>
        <w:r w:rsidRPr="00A236D6" w:rsidDel="00C5501A">
          <w:rPr>
            <w:rFonts w:ascii="Arial" w:hAnsi="Arial" w:cs="Arial"/>
          </w:rPr>
          <w:delText>: Combined Productivity Report</w:delText>
        </w:r>
      </w:del>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25"/>
        <w:gridCol w:w="1880"/>
        <w:gridCol w:w="1757"/>
        <w:gridCol w:w="1350"/>
      </w:tblGrid>
      <w:tr w:rsidR="00A17716" w:rsidRPr="00F458A0" w:rsidDel="00C5501A" w14:paraId="7B7B8B7D" w14:textId="5AA55874" w:rsidTr="00A17716">
        <w:trPr>
          <w:cantSplit/>
          <w:tblHeader/>
          <w:del w:id="3498" w:author="Autho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7B0866" w14:textId="2DFB7965" w:rsidR="00A17716" w:rsidRPr="00F458A0" w:rsidDel="00C5501A" w:rsidRDefault="00A17716" w:rsidP="00C5501A">
            <w:pPr>
              <w:pStyle w:val="TableHeading"/>
              <w:spacing w:before="0" w:after="0"/>
              <w:rPr>
                <w:del w:id="3499" w:author="Author"/>
              </w:rPr>
            </w:pPr>
            <w:del w:id="3500" w:author="Author">
              <w:r w:rsidRPr="00F458A0" w:rsidDel="00C5501A">
                <w:delText>ICB Report</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FE0B6C" w14:textId="236CDBCE" w:rsidR="00A17716" w:rsidRPr="00F458A0" w:rsidDel="00C5501A" w:rsidRDefault="00A17716" w:rsidP="00C5501A">
            <w:pPr>
              <w:pStyle w:val="TableHeading"/>
              <w:spacing w:before="0" w:after="0"/>
              <w:rPr>
                <w:del w:id="3501" w:author="Author"/>
              </w:rPr>
            </w:pPr>
            <w:del w:id="3502" w:author="Author">
              <w:r w:rsidRPr="00F458A0" w:rsidDel="00C5501A">
                <w:delText>Item</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08E3F5" w14:textId="22392596" w:rsidR="00A17716" w:rsidRPr="00F458A0" w:rsidDel="00C5501A" w:rsidRDefault="00A17716" w:rsidP="00C5501A">
            <w:pPr>
              <w:pStyle w:val="TableHeading"/>
              <w:spacing w:before="0" w:after="0"/>
              <w:rPr>
                <w:del w:id="3503" w:author="Author"/>
              </w:rPr>
            </w:pPr>
            <w:del w:id="3504" w:author="Author">
              <w:r w:rsidRPr="00F458A0" w:rsidDel="00C5501A">
                <w:delText xml:space="preserve">FHIR Resource </w:delText>
              </w:r>
            </w:del>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1E10E8" w14:textId="0563A45E" w:rsidR="00A17716" w:rsidRPr="00F458A0" w:rsidDel="00C5501A" w:rsidRDefault="00A17716" w:rsidP="00C5501A">
            <w:pPr>
              <w:pStyle w:val="TableHeading"/>
              <w:spacing w:before="0" w:after="0"/>
              <w:rPr>
                <w:del w:id="3505" w:author="Author"/>
              </w:rPr>
            </w:pPr>
            <w:del w:id="3506" w:author="Author">
              <w:r w:rsidRPr="00F458A0" w:rsidDel="00C5501A">
                <w:delText>Read/Write</w:delText>
              </w:r>
            </w:del>
          </w:p>
        </w:tc>
      </w:tr>
      <w:tr w:rsidR="00A17716" w:rsidRPr="00F458A0" w:rsidDel="00C5501A" w14:paraId="72154699" w14:textId="5415EEFF" w:rsidTr="00A17716">
        <w:trPr>
          <w:del w:id="3507"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33A50" w14:textId="78651995" w:rsidR="00A17716" w:rsidRPr="00F458A0" w:rsidDel="00C5501A" w:rsidRDefault="00A17716" w:rsidP="00C5501A">
            <w:pPr>
              <w:pStyle w:val="TableText"/>
              <w:spacing w:before="0" w:after="0"/>
              <w:rPr>
                <w:del w:id="3508" w:author="Author"/>
              </w:rPr>
            </w:pPr>
            <w:del w:id="3509" w:author="Author">
              <w:r w:rsidRPr="00F458A0" w:rsidDel="00C5501A">
                <w:delText xml:space="preserve">Combined </w:delText>
              </w:r>
              <w:r w:rsidR="0092642A" w:rsidRPr="00F458A0" w:rsidDel="00C5501A">
                <w:delText>Produc</w:delText>
              </w:r>
              <w:r w:rsidR="0092642A" w:rsidDel="00C5501A">
                <w:delText>tivity</w:delText>
              </w:r>
              <w:r w:rsidR="0092642A" w:rsidRPr="00F458A0" w:rsidDel="00C5501A">
                <w:delText xml:space="preserve"> </w:delText>
              </w:r>
              <w:r w:rsidRPr="00F458A0" w:rsidDel="00C5501A">
                <w:delText>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0EB4E" w14:textId="59936236" w:rsidR="00A17716" w:rsidRPr="00F458A0" w:rsidDel="00C5501A" w:rsidRDefault="00A17716" w:rsidP="00C5501A">
            <w:pPr>
              <w:pStyle w:val="TableText"/>
              <w:spacing w:before="0" w:after="0"/>
              <w:rPr>
                <w:del w:id="3510" w:author="Author"/>
              </w:rPr>
            </w:pPr>
            <w:del w:id="3511" w:author="Author">
              <w:r w:rsidRPr="00F458A0" w:rsidDel="00C5501A">
                <w:delText>Clinic</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4FB373" w14:textId="062B9FD7" w:rsidR="00A17716" w:rsidRPr="00F458A0" w:rsidDel="00C5501A" w:rsidRDefault="00A17716" w:rsidP="00C5501A">
            <w:pPr>
              <w:pStyle w:val="TableText"/>
              <w:spacing w:before="0" w:after="0"/>
              <w:rPr>
                <w:del w:id="3512" w:author="Author"/>
              </w:rPr>
            </w:pPr>
            <w:del w:id="3513" w:author="Author">
              <w:r w:rsidRPr="00F458A0" w:rsidDel="00C5501A">
                <w:delText>Location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431BE" w14:textId="529FB600" w:rsidR="00A17716" w:rsidRPr="00F458A0" w:rsidDel="00C5501A" w:rsidRDefault="00A17716" w:rsidP="00C5501A">
            <w:pPr>
              <w:pStyle w:val="TableText"/>
              <w:spacing w:before="0" w:after="0"/>
              <w:rPr>
                <w:del w:id="3514" w:author="Author"/>
              </w:rPr>
            </w:pPr>
            <w:del w:id="3515" w:author="Author">
              <w:r w:rsidRPr="00F458A0" w:rsidDel="00C5501A">
                <w:delText>R</w:delText>
              </w:r>
            </w:del>
          </w:p>
        </w:tc>
      </w:tr>
      <w:tr w:rsidR="00A17716" w:rsidRPr="00F458A0" w:rsidDel="00C5501A" w14:paraId="7D582F6E" w14:textId="03B3742B" w:rsidTr="00A17716">
        <w:trPr>
          <w:del w:id="351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25019" w14:textId="687E9409" w:rsidR="00A17716" w:rsidRPr="00F458A0" w:rsidDel="00C5501A" w:rsidRDefault="00A17716" w:rsidP="00C5501A">
            <w:pPr>
              <w:pStyle w:val="TableText"/>
              <w:spacing w:before="0" w:after="0"/>
              <w:rPr>
                <w:del w:id="3517" w:author="Author"/>
              </w:rPr>
            </w:pPr>
            <w:del w:id="3518" w:author="Author">
              <w:r w:rsidRPr="00F458A0" w:rsidDel="00C5501A">
                <w:delText>Combined Producitivity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0793F1" w14:textId="5B021095" w:rsidR="00A17716" w:rsidRPr="00F458A0" w:rsidDel="00C5501A" w:rsidRDefault="00A17716" w:rsidP="00C5501A">
            <w:pPr>
              <w:pStyle w:val="TableText"/>
              <w:spacing w:before="0" w:after="0"/>
              <w:rPr>
                <w:del w:id="3519" w:author="Author"/>
              </w:rPr>
            </w:pPr>
            <w:del w:id="3520" w:author="Author">
              <w:r w:rsidRPr="00F458A0" w:rsidDel="00C5501A">
                <w:delText>User</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35B9E" w14:textId="794312DF" w:rsidR="00A17716" w:rsidRPr="00F458A0" w:rsidDel="00C5501A" w:rsidRDefault="00A17716" w:rsidP="00C5501A">
            <w:pPr>
              <w:pStyle w:val="TableText"/>
              <w:spacing w:before="0" w:after="0"/>
              <w:rPr>
                <w:del w:id="3521" w:author="Author"/>
              </w:rPr>
            </w:pPr>
            <w:del w:id="3522" w:author="Author">
              <w:r w:rsidRPr="00F458A0" w:rsidDel="00C5501A">
                <w:delText>Person</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E98C9" w14:textId="1D37E0B0" w:rsidR="00A17716" w:rsidRPr="00F458A0" w:rsidDel="00C5501A" w:rsidRDefault="00A17716" w:rsidP="00C5501A">
            <w:pPr>
              <w:pStyle w:val="TableText"/>
              <w:spacing w:before="0" w:after="0"/>
              <w:rPr>
                <w:del w:id="3523" w:author="Author"/>
              </w:rPr>
            </w:pPr>
          </w:p>
        </w:tc>
      </w:tr>
      <w:tr w:rsidR="00A17716" w:rsidRPr="00F458A0" w:rsidDel="00C5501A" w14:paraId="6125D966" w14:textId="14C2C412" w:rsidTr="00A17716">
        <w:trPr>
          <w:del w:id="352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09C0D" w14:textId="2DCD97EE" w:rsidR="00A17716" w:rsidRPr="00F458A0" w:rsidDel="00C5501A" w:rsidRDefault="0092642A" w:rsidP="00C5501A">
            <w:pPr>
              <w:pStyle w:val="TableText"/>
              <w:spacing w:before="0" w:after="0"/>
              <w:rPr>
                <w:del w:id="3525" w:author="Author"/>
              </w:rPr>
            </w:pPr>
            <w:del w:id="3526" w:author="Author">
              <w:r w:rsidRPr="00F458A0" w:rsidDel="00C5501A">
                <w:delText xml:space="preserve"> Combined Produc</w:delText>
              </w:r>
              <w:r w:rsidDel="00C5501A">
                <w:delText>tivity</w:delText>
              </w:r>
              <w:r w:rsidRPr="00F458A0" w:rsidDel="00C5501A">
                <w:delText xml:space="preserve">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0F79C2" w14:textId="434A4334" w:rsidR="00A17716" w:rsidRPr="00F458A0" w:rsidDel="00C5501A" w:rsidRDefault="00A17716" w:rsidP="00C5501A">
            <w:pPr>
              <w:pStyle w:val="TableText"/>
              <w:spacing w:before="0" w:after="0"/>
              <w:rPr>
                <w:del w:id="3527" w:author="Author"/>
              </w:rPr>
            </w:pPr>
            <w:del w:id="3528" w:author="Author">
              <w:r w:rsidRPr="00F458A0" w:rsidDel="00C5501A">
                <w:delText>Total Opportunities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EFBEB" w14:textId="1300EF25" w:rsidR="00A17716" w:rsidRPr="00F458A0" w:rsidDel="00C5501A" w:rsidRDefault="00A17716" w:rsidP="00C5501A">
            <w:pPr>
              <w:pStyle w:val="TableText"/>
              <w:spacing w:before="0" w:after="0"/>
              <w:rPr>
                <w:del w:id="352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32457" w14:textId="25E31C56" w:rsidR="00A17716" w:rsidRPr="00F458A0" w:rsidDel="00C5501A" w:rsidRDefault="00A17716" w:rsidP="00C5501A">
            <w:pPr>
              <w:pStyle w:val="TableText"/>
              <w:spacing w:before="0" w:after="0"/>
              <w:rPr>
                <w:del w:id="3530" w:author="Author"/>
              </w:rPr>
            </w:pPr>
            <w:del w:id="3531" w:author="Author">
              <w:r w:rsidRPr="00F458A0" w:rsidDel="00C5501A">
                <w:delText>R</w:delText>
              </w:r>
            </w:del>
          </w:p>
        </w:tc>
      </w:tr>
      <w:tr w:rsidR="0092642A" w:rsidRPr="00F458A0" w:rsidDel="00C5501A" w14:paraId="6886F40F" w14:textId="621B0EFE" w:rsidTr="00CD33C9">
        <w:trPr>
          <w:del w:id="353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0411F5F3" w14:textId="0CBCB961" w:rsidR="0092642A" w:rsidRPr="00F458A0" w:rsidDel="00C5501A" w:rsidRDefault="0092642A" w:rsidP="00C5501A">
            <w:pPr>
              <w:pStyle w:val="TableText"/>
              <w:spacing w:before="0" w:after="0"/>
              <w:rPr>
                <w:del w:id="3533" w:author="Author"/>
              </w:rPr>
            </w:pPr>
            <w:del w:id="3534"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5213A" w14:textId="3F206CD8" w:rsidR="0092642A" w:rsidRPr="00F458A0" w:rsidDel="00C5501A" w:rsidRDefault="0092642A" w:rsidP="00C5501A">
            <w:pPr>
              <w:pStyle w:val="TableText"/>
              <w:spacing w:before="0" w:after="0"/>
              <w:rPr>
                <w:del w:id="3535" w:author="Author"/>
              </w:rPr>
            </w:pPr>
            <w:del w:id="3536" w:author="Author">
              <w:r w:rsidRPr="00F458A0" w:rsidDel="00C5501A">
                <w:delText>Total Entries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A87F85" w14:textId="59FC738F" w:rsidR="0092642A" w:rsidRPr="00F458A0" w:rsidDel="00C5501A" w:rsidRDefault="0092642A" w:rsidP="00C5501A">
            <w:pPr>
              <w:pStyle w:val="TableText"/>
              <w:spacing w:before="0" w:after="0"/>
              <w:rPr>
                <w:del w:id="353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D5CD" w14:textId="44EA0DAA" w:rsidR="0092642A" w:rsidRPr="00F458A0" w:rsidDel="00C5501A" w:rsidRDefault="0092642A" w:rsidP="00C5501A">
            <w:pPr>
              <w:pStyle w:val="TableText"/>
              <w:spacing w:before="0" w:after="0"/>
              <w:rPr>
                <w:del w:id="3538" w:author="Author"/>
              </w:rPr>
            </w:pPr>
            <w:del w:id="3539" w:author="Author">
              <w:r w:rsidRPr="00F458A0" w:rsidDel="00C5501A">
                <w:delText>R</w:delText>
              </w:r>
            </w:del>
          </w:p>
        </w:tc>
      </w:tr>
      <w:tr w:rsidR="0092642A" w:rsidRPr="00F458A0" w:rsidDel="00C5501A" w14:paraId="415E52E0" w14:textId="16806458" w:rsidTr="00CD33C9">
        <w:trPr>
          <w:del w:id="3540"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1C4DD472" w14:textId="0152A282" w:rsidR="0092642A" w:rsidRPr="00F458A0" w:rsidDel="00C5501A" w:rsidRDefault="0092642A" w:rsidP="00C5501A">
            <w:pPr>
              <w:pStyle w:val="TableText"/>
              <w:spacing w:before="0" w:after="0"/>
              <w:rPr>
                <w:del w:id="3541" w:author="Author"/>
              </w:rPr>
            </w:pPr>
            <w:del w:id="3542"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BC997" w14:textId="5A310913" w:rsidR="0092642A" w:rsidRPr="00F458A0" w:rsidDel="00C5501A" w:rsidRDefault="0092642A" w:rsidP="00C5501A">
            <w:pPr>
              <w:pStyle w:val="TableText"/>
              <w:spacing w:before="0" w:after="0"/>
              <w:rPr>
                <w:del w:id="3543" w:author="Author"/>
              </w:rPr>
            </w:pPr>
            <w:del w:id="3544" w:author="Author">
              <w:r w:rsidRPr="00F458A0" w:rsidDel="00C5501A">
                <w:delText>% Captured</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19E31" w14:textId="2636126B" w:rsidR="0092642A" w:rsidRPr="00F458A0" w:rsidDel="00C5501A" w:rsidRDefault="0092642A" w:rsidP="00C5501A">
            <w:pPr>
              <w:pStyle w:val="TableText"/>
              <w:spacing w:before="0" w:after="0"/>
              <w:rPr>
                <w:del w:id="3545"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E8CDA" w14:textId="036D6320" w:rsidR="0092642A" w:rsidRPr="00F458A0" w:rsidDel="00C5501A" w:rsidRDefault="0092642A" w:rsidP="00C5501A">
            <w:pPr>
              <w:pStyle w:val="TableText"/>
              <w:spacing w:before="0" w:after="0"/>
              <w:rPr>
                <w:del w:id="3546" w:author="Author"/>
              </w:rPr>
            </w:pPr>
            <w:del w:id="3547" w:author="Author">
              <w:r w:rsidRPr="00F458A0" w:rsidDel="00C5501A">
                <w:delText>R</w:delText>
              </w:r>
            </w:del>
          </w:p>
        </w:tc>
      </w:tr>
      <w:tr w:rsidR="0092642A" w:rsidRPr="00F458A0" w:rsidDel="00C5501A" w14:paraId="7A9FE0E3" w14:textId="5F9FCC2D" w:rsidTr="00CD33C9">
        <w:trPr>
          <w:del w:id="3548"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A9E2062" w14:textId="60187133" w:rsidR="0092642A" w:rsidRPr="00F458A0" w:rsidDel="00C5501A" w:rsidRDefault="0092642A" w:rsidP="00C5501A">
            <w:pPr>
              <w:pStyle w:val="TableText"/>
              <w:spacing w:before="0" w:after="0"/>
              <w:rPr>
                <w:del w:id="3549" w:author="Author"/>
              </w:rPr>
            </w:pPr>
            <w:del w:id="3550"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D349A" w14:textId="24BB9A0E" w:rsidR="0092642A" w:rsidRPr="00F458A0" w:rsidDel="00C5501A" w:rsidRDefault="0092642A" w:rsidP="00C5501A">
            <w:pPr>
              <w:pStyle w:val="TableText"/>
              <w:spacing w:before="0" w:after="0"/>
              <w:rPr>
                <w:del w:id="3551" w:author="Author"/>
              </w:rPr>
            </w:pPr>
            <w:del w:id="3552" w:author="Author">
              <w:r w:rsidRPr="00F458A0" w:rsidDel="00C5501A">
                <w:delText>Total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F274" w14:textId="4C11CD79" w:rsidR="0092642A" w:rsidRPr="00F458A0" w:rsidDel="00C5501A" w:rsidRDefault="0092642A" w:rsidP="00C5501A">
            <w:pPr>
              <w:pStyle w:val="TableText"/>
              <w:spacing w:before="0" w:after="0"/>
              <w:rPr>
                <w:del w:id="3553"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D2562" w14:textId="6204723F" w:rsidR="0092642A" w:rsidRPr="00F458A0" w:rsidDel="00C5501A" w:rsidRDefault="0092642A" w:rsidP="00C5501A">
            <w:pPr>
              <w:pStyle w:val="TableText"/>
              <w:spacing w:before="0" w:after="0"/>
              <w:rPr>
                <w:del w:id="3554" w:author="Author"/>
              </w:rPr>
            </w:pPr>
            <w:del w:id="3555" w:author="Author">
              <w:r w:rsidRPr="00F458A0" w:rsidDel="00C5501A">
                <w:delText>R</w:delText>
              </w:r>
            </w:del>
          </w:p>
        </w:tc>
      </w:tr>
      <w:tr w:rsidR="0092642A" w:rsidRPr="00F458A0" w:rsidDel="00C5501A" w14:paraId="5C44FCB9" w14:textId="5E43BED4" w:rsidTr="00CD33C9">
        <w:trPr>
          <w:del w:id="3556"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62835ED2" w14:textId="1F843CB1" w:rsidR="0092642A" w:rsidRPr="00F458A0" w:rsidDel="00C5501A" w:rsidRDefault="0092642A" w:rsidP="00C5501A">
            <w:pPr>
              <w:pStyle w:val="TableText"/>
              <w:spacing w:before="0" w:after="0"/>
              <w:rPr>
                <w:del w:id="3557" w:author="Author"/>
              </w:rPr>
            </w:pPr>
            <w:del w:id="3558"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FF4" w14:textId="2F1922B3" w:rsidR="0092642A" w:rsidRPr="00F458A0" w:rsidDel="00C5501A" w:rsidRDefault="0092642A" w:rsidP="00C5501A">
            <w:pPr>
              <w:pStyle w:val="TableText"/>
              <w:spacing w:before="0" w:after="0"/>
              <w:rPr>
                <w:del w:id="3559" w:author="Author"/>
              </w:rPr>
            </w:pPr>
            <w:del w:id="3560" w:author="Author">
              <w:r w:rsidRPr="00F458A0" w:rsidDel="00C5501A">
                <w:delText>% No Insurance</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4728A" w14:textId="7255030B" w:rsidR="0092642A" w:rsidRPr="00F458A0" w:rsidDel="00C5501A" w:rsidRDefault="0092642A" w:rsidP="00C5501A">
            <w:pPr>
              <w:pStyle w:val="TableText"/>
              <w:spacing w:before="0" w:after="0"/>
              <w:rPr>
                <w:del w:id="3561"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5AC504" w14:textId="4262AAEB" w:rsidR="0092642A" w:rsidRPr="00F458A0" w:rsidDel="00C5501A" w:rsidRDefault="0092642A" w:rsidP="00C5501A">
            <w:pPr>
              <w:pStyle w:val="TableText"/>
              <w:spacing w:before="0" w:after="0"/>
              <w:rPr>
                <w:del w:id="3562" w:author="Author"/>
              </w:rPr>
            </w:pPr>
            <w:del w:id="3563" w:author="Author">
              <w:r w:rsidRPr="00F458A0" w:rsidDel="00C5501A">
                <w:delText>R</w:delText>
              </w:r>
            </w:del>
          </w:p>
        </w:tc>
      </w:tr>
      <w:tr w:rsidR="0092642A" w:rsidRPr="00F458A0" w:rsidDel="00C5501A" w14:paraId="5E099CE3" w14:textId="79105E81" w:rsidTr="00CD33C9">
        <w:trPr>
          <w:del w:id="3564"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DA02FFA" w14:textId="647DBE03" w:rsidR="0092642A" w:rsidRPr="00F458A0" w:rsidDel="00C5501A" w:rsidRDefault="0092642A" w:rsidP="00C5501A">
            <w:pPr>
              <w:pStyle w:val="TableText"/>
              <w:spacing w:before="0" w:after="0"/>
              <w:rPr>
                <w:del w:id="3565" w:author="Author"/>
              </w:rPr>
            </w:pPr>
            <w:del w:id="3566"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D83CD" w14:textId="46EF5481" w:rsidR="0092642A" w:rsidRPr="00F458A0" w:rsidDel="00C5501A" w:rsidRDefault="0092642A" w:rsidP="00C5501A">
            <w:pPr>
              <w:pStyle w:val="TableText"/>
              <w:spacing w:before="0" w:after="0"/>
              <w:rPr>
                <w:del w:id="3567" w:author="Author"/>
              </w:rPr>
            </w:pPr>
            <w:del w:id="3568" w:author="Author">
              <w:r w:rsidRPr="00F458A0" w:rsidDel="00C5501A">
                <w:delText>Total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64496" w14:textId="6689A36A" w:rsidR="0092642A" w:rsidRPr="00F458A0" w:rsidDel="00C5501A" w:rsidRDefault="0092642A" w:rsidP="00C5501A">
            <w:pPr>
              <w:pStyle w:val="TableText"/>
              <w:spacing w:before="0" w:after="0"/>
              <w:rPr>
                <w:del w:id="3569"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204A9" w14:textId="494F0F72" w:rsidR="0092642A" w:rsidRPr="00F458A0" w:rsidDel="00C5501A" w:rsidRDefault="0092642A" w:rsidP="00C5501A">
            <w:pPr>
              <w:pStyle w:val="TableText"/>
              <w:spacing w:before="0" w:after="0"/>
              <w:rPr>
                <w:del w:id="3570" w:author="Author"/>
              </w:rPr>
            </w:pPr>
            <w:del w:id="3571" w:author="Author">
              <w:r w:rsidRPr="00F458A0" w:rsidDel="00C5501A">
                <w:delText>R</w:delText>
              </w:r>
            </w:del>
          </w:p>
        </w:tc>
      </w:tr>
      <w:tr w:rsidR="0092642A" w:rsidRPr="00F458A0" w:rsidDel="00C5501A" w14:paraId="6A4B20FA" w14:textId="1BF8E8DF" w:rsidTr="00CD33C9">
        <w:trPr>
          <w:del w:id="3572" w:author="Autho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31D493F9" w14:textId="05FA0061" w:rsidR="0092642A" w:rsidRPr="00F458A0" w:rsidDel="00C5501A" w:rsidRDefault="0092642A" w:rsidP="00C5501A">
            <w:pPr>
              <w:pStyle w:val="TableText"/>
              <w:spacing w:before="0" w:after="0"/>
              <w:rPr>
                <w:del w:id="3573" w:author="Author"/>
              </w:rPr>
            </w:pPr>
            <w:del w:id="3574" w:author="Author">
              <w:r w:rsidRPr="00751457" w:rsidDel="00C5501A">
                <w:delText>Combined Productivity Report</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D7353" w14:textId="62ED44BB" w:rsidR="0092642A" w:rsidRPr="00F458A0" w:rsidDel="00C5501A" w:rsidRDefault="0092642A" w:rsidP="00C5501A">
            <w:pPr>
              <w:pStyle w:val="TableText"/>
              <w:spacing w:before="0" w:after="0"/>
              <w:rPr>
                <w:del w:id="3575" w:author="Author"/>
              </w:rPr>
            </w:pPr>
            <w:del w:id="3576" w:author="Author">
              <w:r w:rsidRPr="00F458A0" w:rsidDel="00C5501A">
                <w:delText>% Exceptions</w:delText>
              </w:r>
            </w:del>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603" w14:textId="43729C51" w:rsidR="0092642A" w:rsidRPr="00F458A0" w:rsidDel="00C5501A" w:rsidRDefault="0092642A" w:rsidP="00C5501A">
            <w:pPr>
              <w:pStyle w:val="TableText"/>
              <w:spacing w:before="0" w:after="0"/>
              <w:rPr>
                <w:del w:id="3577" w:author="Author"/>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1F4948" w14:textId="1EE395DC" w:rsidR="0092642A" w:rsidRPr="00F458A0" w:rsidDel="00C5501A" w:rsidRDefault="0092642A" w:rsidP="00C5501A">
            <w:pPr>
              <w:pStyle w:val="TableText"/>
              <w:spacing w:before="0" w:after="0"/>
              <w:rPr>
                <w:del w:id="3578" w:author="Author"/>
              </w:rPr>
            </w:pPr>
            <w:del w:id="3579" w:author="Author">
              <w:r w:rsidRPr="00F458A0" w:rsidDel="00C5501A">
                <w:delText>R</w:delText>
              </w:r>
            </w:del>
          </w:p>
        </w:tc>
      </w:tr>
    </w:tbl>
    <w:p w14:paraId="41EEBDCA" w14:textId="370A8595" w:rsidR="00A17716" w:rsidRPr="00F458A0" w:rsidDel="00C5501A" w:rsidRDefault="00A17716" w:rsidP="00C5501A">
      <w:pPr>
        <w:pStyle w:val="Caption"/>
        <w:spacing w:before="0" w:after="0"/>
        <w:rPr>
          <w:del w:id="3580" w:author="Author"/>
        </w:rPr>
      </w:pPr>
      <w:del w:id="3581" w:author="Author">
        <w:r w:rsidRPr="00F458A0" w:rsidDel="00C5501A">
          <w:br/>
        </w:r>
      </w:del>
    </w:p>
    <w:p w14:paraId="7EF3BAE2" w14:textId="77777777" w:rsidR="00A17716" w:rsidRPr="00F458A0" w:rsidRDefault="00A17716" w:rsidP="00C5501A">
      <w:pPr>
        <w:pStyle w:val="Caption"/>
        <w:spacing w:before="0" w:after="0"/>
      </w:pPr>
    </w:p>
    <w:p w14:paraId="67555B66" w14:textId="77777777" w:rsidR="00A17716" w:rsidRPr="00F458A0" w:rsidRDefault="00A17716" w:rsidP="00C5501A">
      <w:pPr>
        <w:pStyle w:val="Heading2"/>
        <w:spacing w:before="0" w:after="0"/>
      </w:pPr>
      <w:bookmarkStart w:id="3582" w:name="_Toc535565117"/>
      <w:r w:rsidRPr="00F458A0">
        <w:t>Navigation Hierarchy</w:t>
      </w:r>
      <w:bookmarkEnd w:id="3582"/>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3583" w:name="_Toc535565118"/>
      <w:r w:rsidRPr="00F458A0">
        <w:t>Screens</w:t>
      </w:r>
      <w:bookmarkEnd w:id="3583"/>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t xml:space="preserve"> </w:t>
      </w:r>
      <w:bookmarkStart w:id="3584" w:name="_Toc535565119"/>
      <w:r>
        <w:t>Appendix A</w:t>
      </w:r>
      <w:r w:rsidR="0081483C">
        <w:t>: STAT Team Diagrams</w:t>
      </w:r>
      <w:bookmarkEnd w:id="3584"/>
    </w:p>
    <w:p w14:paraId="4053C109" w14:textId="714CAC0C" w:rsidR="0081483C" w:rsidRPr="0081483C" w:rsidRDefault="0081483C" w:rsidP="0081483C">
      <w:pPr>
        <w:pStyle w:val="Heading2"/>
      </w:pPr>
      <w:bookmarkStart w:id="3585" w:name="_Toc535565120"/>
      <w:r>
        <w:t>STAT Team Diagram Reference to Equivalent SDD Detailed Diagram</w:t>
      </w:r>
      <w:bookmarkEnd w:id="3585"/>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t>CONTEXT_MCCFEDITAS_04182018</w:t>
            </w:r>
          </w:p>
        </w:tc>
        <w:tc>
          <w:tcPr>
            <w:tcW w:w="2181" w:type="pct"/>
            <w:gridSpan w:val="2"/>
          </w:tcPr>
          <w:p w14:paraId="4931F2B1" w14:textId="77777777" w:rsidR="00E57A70" w:rsidRDefault="00E57A70" w:rsidP="0081483C">
            <w:r w:rsidRPr="00AF0A9C">
              <w:t>MCCF EDI TAS Conceptual Architecture</w:t>
            </w:r>
          </w:p>
          <w:p w14:paraId="1C383E27" w14:textId="77777777" w:rsidR="00E57A70" w:rsidRDefault="00E57A70" w:rsidP="0081483C">
            <w:r>
              <w:rPr>
                <w:noProof/>
              </w:rPr>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39">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3586" w:name="_Toc535565121"/>
      <w:r w:rsidRPr="00F458A0">
        <w:t>Attachment A – Approval Signatures</w:t>
      </w:r>
      <w:bookmarkEnd w:id="3586"/>
    </w:p>
    <w:p w14:paraId="2F5D0C90" w14:textId="5C5154D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r w:rsidR="00CA6ACA" w:rsidRPr="00F458A0">
        <w:t>meeting,</w:t>
      </w:r>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3587" w:name="_Toc535565122"/>
      <w:r w:rsidRPr="00F458A0">
        <w:t>Identification of Technology and Standards</w:t>
      </w:r>
      <w:bookmarkEnd w:id="3587"/>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3588" w:name="_Toc535565123"/>
      <w:r w:rsidRPr="00F458A0">
        <w:t>Constraining Policies, Directives and Procedures</w:t>
      </w:r>
      <w:bookmarkEnd w:id="3588"/>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3589" w:name="_Toc535565124"/>
      <w:r w:rsidRPr="00F458A0">
        <w:t>Requirements Traceability Matrix</w:t>
      </w:r>
      <w:bookmarkEnd w:id="3589"/>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3590" w:name="_Toc535565125"/>
      <w:r w:rsidRPr="00F458A0">
        <w:t>Packaging and Installation</w:t>
      </w:r>
      <w:bookmarkEnd w:id="3590"/>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3591" w:name="_Toc535565126"/>
      <w:r w:rsidRPr="00F458A0">
        <w:t>Design Metrics</w:t>
      </w:r>
      <w:bookmarkEnd w:id="3591"/>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77777777" w:rsidR="00A17716" w:rsidRPr="00F458A0" w:rsidRDefault="00A17716" w:rsidP="00A17716">
            <w:pPr>
              <w:pStyle w:val="TableText"/>
            </w:pPr>
            <w:r w:rsidRPr="00F458A0">
              <w:t xml:space="preserve">Andrew </w:t>
            </w:r>
            <w:r w:rsidRPr="00F458A0">
              <w:rPr>
                <w:rStyle w:val="TableTextChar"/>
              </w:rPr>
              <w:t>Slawter,</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40"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3592" w:name="_Toc501026843"/>
      <w:bookmarkStart w:id="3593" w:name="_Toc501026844"/>
      <w:bookmarkStart w:id="3594" w:name="_Toc501026845"/>
      <w:bookmarkStart w:id="3595" w:name="_Toc501026846"/>
      <w:bookmarkStart w:id="3596" w:name="_Toc501026847"/>
      <w:bookmarkStart w:id="3597" w:name="_Toc501026848"/>
      <w:bookmarkStart w:id="3598" w:name="_Toc501026849"/>
      <w:bookmarkStart w:id="3599" w:name="_Toc501026850"/>
      <w:bookmarkStart w:id="3600" w:name="_Toc501026851"/>
      <w:bookmarkStart w:id="3601" w:name="ColumnTitle_01"/>
      <w:bookmarkStart w:id="3602" w:name="ColumnTitle_02"/>
      <w:bookmarkStart w:id="3603" w:name="_Toc474485330"/>
      <w:bookmarkStart w:id="3604" w:name="_Toc474487195"/>
      <w:bookmarkStart w:id="3605" w:name="_Toc475524335"/>
      <w:bookmarkStart w:id="3606" w:name="_Toc475524801"/>
      <w:bookmarkStart w:id="3607" w:name="_Toc475525265"/>
      <w:bookmarkStart w:id="3608" w:name="_Toc475525729"/>
      <w:bookmarkStart w:id="3609" w:name="_Toc475526193"/>
      <w:bookmarkStart w:id="3610" w:name="_Toc475526657"/>
      <w:bookmarkStart w:id="3611" w:name="_Toc475527121"/>
      <w:bookmarkStart w:id="3612" w:name="_Toc474485340"/>
      <w:bookmarkStart w:id="3613" w:name="_Toc474487205"/>
      <w:bookmarkStart w:id="3614" w:name="_Toc475524345"/>
      <w:bookmarkStart w:id="3615" w:name="_Toc475524811"/>
      <w:bookmarkStart w:id="3616" w:name="_Toc475525275"/>
      <w:bookmarkStart w:id="3617" w:name="_Toc475525739"/>
      <w:bookmarkStart w:id="3618" w:name="_Toc475526203"/>
      <w:bookmarkStart w:id="3619" w:name="_Toc475526667"/>
      <w:bookmarkStart w:id="3620" w:name="_Toc475527131"/>
      <w:bookmarkStart w:id="3621" w:name="_Toc474485345"/>
      <w:bookmarkStart w:id="3622" w:name="_Toc474487210"/>
      <w:bookmarkStart w:id="3623" w:name="_Toc475524350"/>
      <w:bookmarkStart w:id="3624" w:name="_Toc475524816"/>
      <w:bookmarkStart w:id="3625" w:name="_Toc475525280"/>
      <w:bookmarkStart w:id="3626" w:name="_Toc475525744"/>
      <w:bookmarkStart w:id="3627" w:name="_Toc475526208"/>
      <w:bookmarkStart w:id="3628" w:name="_Toc475526672"/>
      <w:bookmarkStart w:id="3629" w:name="_Toc475527136"/>
      <w:bookmarkStart w:id="3630" w:name="_Toc474485350"/>
      <w:bookmarkStart w:id="3631" w:name="_Toc474487215"/>
      <w:bookmarkStart w:id="3632" w:name="_Toc475524355"/>
      <w:bookmarkStart w:id="3633" w:name="_Toc475524821"/>
      <w:bookmarkStart w:id="3634" w:name="_Toc475525285"/>
      <w:bookmarkStart w:id="3635" w:name="_Toc475525749"/>
      <w:bookmarkStart w:id="3636" w:name="_Toc475526213"/>
      <w:bookmarkStart w:id="3637" w:name="_Toc475526677"/>
      <w:bookmarkStart w:id="3638" w:name="_Toc475527141"/>
      <w:bookmarkStart w:id="3639" w:name="_Toc474485355"/>
      <w:bookmarkStart w:id="3640" w:name="_Toc474487220"/>
      <w:bookmarkStart w:id="3641" w:name="_Toc475524360"/>
      <w:bookmarkStart w:id="3642" w:name="_Toc475524826"/>
      <w:bookmarkStart w:id="3643" w:name="_Toc475525290"/>
      <w:bookmarkStart w:id="3644" w:name="_Toc475525754"/>
      <w:bookmarkStart w:id="3645" w:name="_Toc475526218"/>
      <w:bookmarkStart w:id="3646" w:name="_Toc475526682"/>
      <w:bookmarkStart w:id="3647" w:name="_Toc475527146"/>
      <w:bookmarkStart w:id="3648" w:name="_Toc474485360"/>
      <w:bookmarkStart w:id="3649" w:name="_Toc474487225"/>
      <w:bookmarkStart w:id="3650" w:name="_Toc475524365"/>
      <w:bookmarkStart w:id="3651" w:name="_Toc475524831"/>
      <w:bookmarkStart w:id="3652" w:name="_Toc475525295"/>
      <w:bookmarkStart w:id="3653" w:name="_Toc475525759"/>
      <w:bookmarkStart w:id="3654" w:name="_Toc475526223"/>
      <w:bookmarkStart w:id="3655" w:name="_Toc475526687"/>
      <w:bookmarkStart w:id="3656" w:name="_Toc475527151"/>
      <w:bookmarkStart w:id="3657" w:name="_Toc474485365"/>
      <w:bookmarkStart w:id="3658" w:name="_Toc474487230"/>
      <w:bookmarkStart w:id="3659" w:name="_Toc475524370"/>
      <w:bookmarkStart w:id="3660" w:name="_Toc475524836"/>
      <w:bookmarkStart w:id="3661" w:name="_Toc475525300"/>
      <w:bookmarkStart w:id="3662" w:name="_Toc475525764"/>
      <w:bookmarkStart w:id="3663" w:name="_Toc475526228"/>
      <w:bookmarkStart w:id="3664" w:name="_Toc475526692"/>
      <w:bookmarkStart w:id="3665" w:name="_Toc475527156"/>
      <w:bookmarkStart w:id="3666" w:name="_Toc474485370"/>
      <w:bookmarkStart w:id="3667" w:name="_Toc474487235"/>
      <w:bookmarkStart w:id="3668" w:name="_Toc475524375"/>
      <w:bookmarkStart w:id="3669" w:name="_Toc475524841"/>
      <w:bookmarkStart w:id="3670" w:name="_Toc475525305"/>
      <w:bookmarkStart w:id="3671" w:name="_Toc475525769"/>
      <w:bookmarkStart w:id="3672" w:name="_Toc475526233"/>
      <w:bookmarkStart w:id="3673" w:name="_Toc475526697"/>
      <w:bookmarkStart w:id="3674" w:name="_Toc475527161"/>
      <w:bookmarkStart w:id="3675" w:name="_Toc474485375"/>
      <w:bookmarkStart w:id="3676" w:name="_Toc474487240"/>
      <w:bookmarkStart w:id="3677" w:name="_Toc475524380"/>
      <w:bookmarkStart w:id="3678" w:name="_Toc475524846"/>
      <w:bookmarkStart w:id="3679" w:name="_Toc475525310"/>
      <w:bookmarkStart w:id="3680" w:name="_Toc475525774"/>
      <w:bookmarkStart w:id="3681" w:name="_Toc475526238"/>
      <w:bookmarkStart w:id="3682" w:name="_Toc475526702"/>
      <w:bookmarkStart w:id="3683" w:name="_Toc475527166"/>
      <w:bookmarkStart w:id="3684" w:name="_Toc474485385"/>
      <w:bookmarkStart w:id="3685" w:name="_Toc474487250"/>
      <w:bookmarkStart w:id="3686" w:name="_Toc475524390"/>
      <w:bookmarkStart w:id="3687" w:name="_Toc475524856"/>
      <w:bookmarkStart w:id="3688" w:name="_Toc475525320"/>
      <w:bookmarkStart w:id="3689" w:name="_Toc475525784"/>
      <w:bookmarkStart w:id="3690" w:name="_Toc475526248"/>
      <w:bookmarkStart w:id="3691" w:name="_Toc475526712"/>
      <w:bookmarkStart w:id="3692" w:name="_Toc475527176"/>
      <w:bookmarkStart w:id="3693" w:name="_Toc474485390"/>
      <w:bookmarkStart w:id="3694" w:name="_Toc474487255"/>
      <w:bookmarkStart w:id="3695" w:name="_Toc475524395"/>
      <w:bookmarkStart w:id="3696" w:name="_Toc475524861"/>
      <w:bookmarkStart w:id="3697" w:name="_Toc475525325"/>
      <w:bookmarkStart w:id="3698" w:name="_Toc475525789"/>
      <w:bookmarkStart w:id="3699" w:name="_Toc475526253"/>
      <w:bookmarkStart w:id="3700" w:name="_Toc475526717"/>
      <w:bookmarkStart w:id="3701" w:name="_Toc475527181"/>
      <w:bookmarkStart w:id="3702" w:name="_Toc474485395"/>
      <w:bookmarkStart w:id="3703" w:name="_Toc474487260"/>
      <w:bookmarkStart w:id="3704" w:name="_Toc475524400"/>
      <w:bookmarkStart w:id="3705" w:name="_Toc475524866"/>
      <w:bookmarkStart w:id="3706" w:name="_Toc475525330"/>
      <w:bookmarkStart w:id="3707" w:name="_Toc475525794"/>
      <w:bookmarkStart w:id="3708" w:name="_Toc475526258"/>
      <w:bookmarkStart w:id="3709" w:name="_Toc475526722"/>
      <w:bookmarkStart w:id="3710" w:name="_Toc475527186"/>
      <w:bookmarkStart w:id="3711" w:name="_Toc474485400"/>
      <w:bookmarkStart w:id="3712" w:name="_Toc474487265"/>
      <w:bookmarkStart w:id="3713" w:name="_Toc475524405"/>
      <w:bookmarkStart w:id="3714" w:name="_Toc475524871"/>
      <w:bookmarkStart w:id="3715" w:name="_Toc475525335"/>
      <w:bookmarkStart w:id="3716" w:name="_Toc475525799"/>
      <w:bookmarkStart w:id="3717" w:name="_Toc475526263"/>
      <w:bookmarkStart w:id="3718" w:name="_Toc475526727"/>
      <w:bookmarkStart w:id="3719" w:name="_Toc475527191"/>
      <w:bookmarkStart w:id="3720" w:name="_Toc474485405"/>
      <w:bookmarkStart w:id="3721" w:name="_Toc474487270"/>
      <w:bookmarkStart w:id="3722" w:name="_Toc475524410"/>
      <w:bookmarkStart w:id="3723" w:name="_Toc475524876"/>
      <w:bookmarkStart w:id="3724" w:name="_Toc475525340"/>
      <w:bookmarkStart w:id="3725" w:name="_Toc475525804"/>
      <w:bookmarkStart w:id="3726" w:name="_Toc475526268"/>
      <w:bookmarkStart w:id="3727" w:name="_Toc475526732"/>
      <w:bookmarkStart w:id="3728" w:name="_Toc475527196"/>
      <w:bookmarkStart w:id="3729" w:name="_Toc474485410"/>
      <w:bookmarkStart w:id="3730" w:name="_Toc474487275"/>
      <w:bookmarkStart w:id="3731" w:name="_Toc475524415"/>
      <w:bookmarkStart w:id="3732" w:name="_Toc475524881"/>
      <w:bookmarkStart w:id="3733" w:name="_Toc475525345"/>
      <w:bookmarkStart w:id="3734" w:name="_Toc475525809"/>
      <w:bookmarkStart w:id="3735" w:name="_Toc475526273"/>
      <w:bookmarkStart w:id="3736" w:name="_Toc475526737"/>
      <w:bookmarkStart w:id="3737" w:name="_Toc475527201"/>
      <w:bookmarkStart w:id="3738" w:name="_Toc474485415"/>
      <w:bookmarkStart w:id="3739" w:name="_Toc474487280"/>
      <w:bookmarkStart w:id="3740" w:name="_Toc475524420"/>
      <w:bookmarkStart w:id="3741" w:name="_Toc475524886"/>
      <w:bookmarkStart w:id="3742" w:name="_Toc475525350"/>
      <w:bookmarkStart w:id="3743" w:name="_Toc475525814"/>
      <w:bookmarkStart w:id="3744" w:name="_Toc475526278"/>
      <w:bookmarkStart w:id="3745" w:name="_Toc475526742"/>
      <w:bookmarkStart w:id="3746" w:name="_Toc475527206"/>
      <w:bookmarkStart w:id="3747" w:name="_Toc474485420"/>
      <w:bookmarkStart w:id="3748" w:name="_Toc474487285"/>
      <w:bookmarkStart w:id="3749" w:name="_Toc475524425"/>
      <w:bookmarkStart w:id="3750" w:name="_Toc475524891"/>
      <w:bookmarkStart w:id="3751" w:name="_Toc475525355"/>
      <w:bookmarkStart w:id="3752" w:name="_Toc475525819"/>
      <w:bookmarkStart w:id="3753" w:name="_Toc475526283"/>
      <w:bookmarkStart w:id="3754" w:name="_Toc475526747"/>
      <w:bookmarkStart w:id="3755" w:name="_Toc475527211"/>
      <w:bookmarkStart w:id="3756" w:name="_Toc474485425"/>
      <w:bookmarkStart w:id="3757" w:name="_Toc474487290"/>
      <w:bookmarkStart w:id="3758" w:name="_Toc475524430"/>
      <w:bookmarkStart w:id="3759" w:name="_Toc475524896"/>
      <w:bookmarkStart w:id="3760" w:name="_Toc475525360"/>
      <w:bookmarkStart w:id="3761" w:name="_Toc475525824"/>
      <w:bookmarkStart w:id="3762" w:name="_Toc475526288"/>
      <w:bookmarkStart w:id="3763" w:name="_Toc475526752"/>
      <w:bookmarkStart w:id="3764" w:name="_Toc475527216"/>
      <w:bookmarkStart w:id="3765" w:name="_Toc474485430"/>
      <w:bookmarkStart w:id="3766" w:name="_Toc474487295"/>
      <w:bookmarkStart w:id="3767" w:name="_Toc475524435"/>
      <w:bookmarkStart w:id="3768" w:name="_Toc475524901"/>
      <w:bookmarkStart w:id="3769" w:name="_Toc475525365"/>
      <w:bookmarkStart w:id="3770" w:name="_Toc475525829"/>
      <w:bookmarkStart w:id="3771" w:name="_Toc475526293"/>
      <w:bookmarkStart w:id="3772" w:name="_Toc475526757"/>
      <w:bookmarkStart w:id="3773" w:name="_Toc475527221"/>
      <w:bookmarkStart w:id="3774" w:name="_Toc474485435"/>
      <w:bookmarkStart w:id="3775" w:name="_Toc474487300"/>
      <w:bookmarkStart w:id="3776" w:name="_Toc474500474"/>
      <w:bookmarkStart w:id="3777" w:name="_Toc475524440"/>
      <w:bookmarkStart w:id="3778" w:name="_Toc475524906"/>
      <w:bookmarkStart w:id="3779" w:name="_Toc475525370"/>
      <w:bookmarkStart w:id="3780" w:name="_Toc475525834"/>
      <w:bookmarkStart w:id="3781" w:name="_Toc475526298"/>
      <w:bookmarkStart w:id="3782" w:name="_Toc475526762"/>
      <w:bookmarkStart w:id="3783" w:name="_Toc475527226"/>
      <w:bookmarkStart w:id="3784" w:name="_Toc474485439"/>
      <w:bookmarkStart w:id="3785" w:name="_Toc474487304"/>
      <w:bookmarkStart w:id="3786" w:name="_Toc474500478"/>
      <w:bookmarkStart w:id="3787" w:name="_Toc475524444"/>
      <w:bookmarkStart w:id="3788" w:name="_Toc475524910"/>
      <w:bookmarkStart w:id="3789" w:name="_Toc475525374"/>
      <w:bookmarkStart w:id="3790" w:name="_Toc475525838"/>
      <w:bookmarkStart w:id="3791" w:name="_Toc475526302"/>
      <w:bookmarkStart w:id="3792" w:name="_Toc475526766"/>
      <w:bookmarkStart w:id="3793" w:name="_Toc475527230"/>
      <w:bookmarkStart w:id="3794" w:name="_Toc474485444"/>
      <w:bookmarkStart w:id="3795" w:name="_Toc474487309"/>
      <w:bookmarkStart w:id="3796" w:name="_Toc474500483"/>
      <w:bookmarkStart w:id="3797" w:name="_Toc475524449"/>
      <w:bookmarkStart w:id="3798" w:name="_Toc475524915"/>
      <w:bookmarkStart w:id="3799" w:name="_Toc475525379"/>
      <w:bookmarkStart w:id="3800" w:name="_Toc475525843"/>
      <w:bookmarkStart w:id="3801" w:name="_Toc475526307"/>
      <w:bookmarkStart w:id="3802" w:name="_Toc475526771"/>
      <w:bookmarkStart w:id="3803" w:name="_Toc475527235"/>
      <w:bookmarkStart w:id="3804" w:name="_Toc474485540"/>
      <w:bookmarkStart w:id="3805" w:name="_Toc474487313"/>
      <w:bookmarkStart w:id="3806" w:name="h.25b2l0r" w:colFirst="0" w:colLast="0"/>
      <w:bookmarkStart w:id="3807" w:name="h.kgcv8k" w:colFirst="0" w:colLast="0"/>
      <w:bookmarkStart w:id="3808" w:name="h.34g0dwd" w:colFirst="0" w:colLast="0"/>
      <w:bookmarkStart w:id="3809" w:name="_Toc474485555"/>
      <w:bookmarkStart w:id="3810" w:name="_Toc475524551"/>
      <w:bookmarkStart w:id="3811" w:name="_Toc475525017"/>
      <w:bookmarkStart w:id="3812" w:name="_Toc475525481"/>
      <w:bookmarkStart w:id="3813" w:name="_Toc475525945"/>
      <w:bookmarkStart w:id="3814" w:name="_Toc475526409"/>
      <w:bookmarkStart w:id="3815" w:name="_Toc475526873"/>
      <w:bookmarkStart w:id="3816" w:name="_Toc475527337"/>
      <w:bookmarkStart w:id="3817" w:name="_Toc475625121"/>
      <w:bookmarkStart w:id="3818" w:name="h.1jlao46" w:colFirst="0" w:colLast="0"/>
      <w:bookmarkStart w:id="3819" w:name="COL001_TBL010"/>
      <w:bookmarkStart w:id="3820" w:name="h.43ky6rz" w:colFirst="0" w:colLast="0"/>
      <w:bookmarkStart w:id="3821" w:name="_Architecture_Timeline"/>
      <w:bookmarkStart w:id="3822" w:name="_Toc474485581"/>
      <w:bookmarkStart w:id="3823" w:name="_Toc474487328"/>
      <w:bookmarkStart w:id="3824" w:name="_Toc475524585"/>
      <w:bookmarkStart w:id="3825" w:name="_Toc475525051"/>
      <w:bookmarkStart w:id="3826" w:name="_Toc475525515"/>
      <w:bookmarkStart w:id="3827" w:name="_Toc475525979"/>
      <w:bookmarkStart w:id="3828" w:name="_Toc475526443"/>
      <w:bookmarkStart w:id="3829" w:name="_Toc475526907"/>
      <w:bookmarkStart w:id="3830" w:name="_Toc475527371"/>
      <w:bookmarkStart w:id="3831" w:name="_Toc475625155"/>
      <w:bookmarkStart w:id="3832" w:name="_Toc474485643"/>
      <w:bookmarkStart w:id="3833" w:name="_Toc474487390"/>
      <w:bookmarkStart w:id="3834" w:name="_Toc475524647"/>
      <w:bookmarkStart w:id="3835" w:name="_Toc475525113"/>
      <w:bookmarkStart w:id="3836" w:name="_Toc475525577"/>
      <w:bookmarkStart w:id="3837" w:name="_Toc475526041"/>
      <w:bookmarkStart w:id="3838" w:name="_Toc475526505"/>
      <w:bookmarkStart w:id="3839" w:name="_Toc475526969"/>
      <w:bookmarkStart w:id="3840" w:name="_Toc475527433"/>
      <w:bookmarkStart w:id="3841" w:name="_Toc475625217"/>
      <w:bookmarkStart w:id="3842" w:name="_Toc474485648"/>
      <w:bookmarkStart w:id="3843" w:name="_Toc474487394"/>
      <w:bookmarkStart w:id="3844" w:name="_Toc475524652"/>
      <w:bookmarkStart w:id="3845" w:name="_Toc475525118"/>
      <w:bookmarkStart w:id="3846" w:name="_Toc475525582"/>
      <w:bookmarkStart w:id="3847" w:name="_Toc475526046"/>
      <w:bookmarkStart w:id="3848" w:name="_Toc475526510"/>
      <w:bookmarkStart w:id="3849" w:name="_Toc475526974"/>
      <w:bookmarkStart w:id="3850" w:name="_Toc475527438"/>
      <w:bookmarkStart w:id="3851" w:name="_Toc475625222"/>
      <w:bookmarkStart w:id="3852" w:name="_Toc474485658"/>
      <w:bookmarkStart w:id="3853" w:name="_Toc474487397"/>
      <w:bookmarkStart w:id="3854" w:name="_Toc475524662"/>
      <w:bookmarkStart w:id="3855" w:name="_Toc475525128"/>
      <w:bookmarkStart w:id="3856" w:name="_Toc475525592"/>
      <w:bookmarkStart w:id="3857" w:name="_Toc475526056"/>
      <w:bookmarkStart w:id="3858" w:name="_Toc475526520"/>
      <w:bookmarkStart w:id="3859" w:name="_Toc475526984"/>
      <w:bookmarkStart w:id="3860" w:name="_Toc475527448"/>
      <w:bookmarkStart w:id="3861" w:name="_Toc475625232"/>
      <w:bookmarkStart w:id="3862" w:name="_Toc474485660"/>
      <w:bookmarkStart w:id="3863" w:name="_Toc475524664"/>
      <w:bookmarkStart w:id="3864" w:name="_Toc475525130"/>
      <w:bookmarkStart w:id="3865" w:name="_Toc475525594"/>
      <w:bookmarkStart w:id="3866" w:name="_Toc475526058"/>
      <w:bookmarkStart w:id="3867" w:name="_Toc475526522"/>
      <w:bookmarkStart w:id="3868" w:name="_Toc475526986"/>
      <w:bookmarkStart w:id="3869" w:name="_Toc475527450"/>
      <w:bookmarkStart w:id="3870" w:name="_Toc475625234"/>
      <w:bookmarkStart w:id="3871" w:name="_Toc474485663"/>
      <w:bookmarkStart w:id="3872" w:name="_Toc474487399"/>
      <w:bookmarkStart w:id="3873" w:name="_Conceptual_Infrastructure_Design"/>
      <w:bookmarkStart w:id="3874" w:name="_Conceptual_Infrastructure_Diagram"/>
      <w:bookmarkStart w:id="3875" w:name="_Toc474485670"/>
      <w:bookmarkStart w:id="3876" w:name="_Toc474487405"/>
      <w:bookmarkStart w:id="3877" w:name="_Software_Architecture"/>
      <w:bookmarkStart w:id="3878" w:name="_Toc474485674"/>
      <w:bookmarkStart w:id="3879" w:name="_Toc474487409"/>
      <w:bookmarkStart w:id="3880" w:name="_Toc474485678"/>
      <w:bookmarkStart w:id="3881" w:name="_Toc474487413"/>
      <w:bookmarkStart w:id="3882" w:name="_Toc474485684"/>
      <w:bookmarkStart w:id="3883" w:name="_Toc474487419"/>
      <w:bookmarkStart w:id="3884" w:name="_Toc475524693"/>
      <w:bookmarkStart w:id="3885" w:name="_Toc475525159"/>
      <w:bookmarkStart w:id="3886" w:name="_Toc475525623"/>
      <w:bookmarkStart w:id="3887" w:name="_Toc475526087"/>
      <w:bookmarkStart w:id="3888" w:name="_Toc475526551"/>
      <w:bookmarkStart w:id="3889" w:name="_Toc475527015"/>
      <w:bookmarkStart w:id="3890" w:name="_Toc475527479"/>
      <w:bookmarkStart w:id="3891" w:name="_Toc475625263"/>
      <w:bookmarkStart w:id="3892" w:name="_Toc475524696"/>
      <w:bookmarkStart w:id="3893" w:name="_Toc475525162"/>
      <w:bookmarkStart w:id="3894" w:name="_Toc475525626"/>
      <w:bookmarkStart w:id="3895" w:name="_Toc475526090"/>
      <w:bookmarkStart w:id="3896" w:name="_Toc475526554"/>
      <w:bookmarkStart w:id="3897" w:name="_Toc475527018"/>
      <w:bookmarkStart w:id="3898" w:name="_Toc475527482"/>
      <w:bookmarkStart w:id="3899" w:name="_Toc475625266"/>
      <w:bookmarkStart w:id="3900" w:name="_Toc475524699"/>
      <w:bookmarkStart w:id="3901" w:name="_Toc475525165"/>
      <w:bookmarkStart w:id="3902" w:name="_Toc475525629"/>
      <w:bookmarkStart w:id="3903" w:name="_Toc475526093"/>
      <w:bookmarkStart w:id="3904" w:name="_Toc475526557"/>
      <w:bookmarkStart w:id="3905" w:name="_Toc475527021"/>
      <w:bookmarkStart w:id="3906" w:name="_Toc475527485"/>
      <w:bookmarkStart w:id="3907" w:name="_Toc475625269"/>
      <w:bookmarkStart w:id="3908" w:name="_Toc475524709"/>
      <w:bookmarkStart w:id="3909" w:name="_Toc475525175"/>
      <w:bookmarkStart w:id="3910" w:name="_Toc475525639"/>
      <w:bookmarkStart w:id="3911" w:name="_Toc475526103"/>
      <w:bookmarkStart w:id="3912" w:name="_Toc475526567"/>
      <w:bookmarkStart w:id="3913" w:name="_Toc475527031"/>
      <w:bookmarkStart w:id="3914" w:name="_Toc475527495"/>
      <w:bookmarkStart w:id="3915" w:name="_Toc475625279"/>
      <w:bookmarkStart w:id="3916" w:name="_Toc474500513"/>
      <w:bookmarkStart w:id="3917" w:name="_Toc475524712"/>
      <w:bookmarkStart w:id="3918" w:name="_Toc475525178"/>
      <w:bookmarkStart w:id="3919" w:name="_Toc475525642"/>
      <w:bookmarkStart w:id="3920" w:name="_Toc475526106"/>
      <w:bookmarkStart w:id="3921" w:name="_Toc475526570"/>
      <w:bookmarkStart w:id="3922" w:name="_Toc475527034"/>
      <w:bookmarkStart w:id="3923" w:name="_Toc475527498"/>
      <w:bookmarkStart w:id="3924" w:name="_Toc475625282"/>
      <w:bookmarkStart w:id="3925" w:name="_Toc475524713"/>
      <w:bookmarkStart w:id="3926" w:name="_Toc475525179"/>
      <w:bookmarkStart w:id="3927" w:name="_Toc475525643"/>
      <w:bookmarkStart w:id="3928" w:name="_Toc475526107"/>
      <w:bookmarkStart w:id="3929" w:name="_Toc475526571"/>
      <w:bookmarkStart w:id="3930" w:name="_Toc475527035"/>
      <w:bookmarkStart w:id="3931" w:name="_Toc475527499"/>
      <w:bookmarkStart w:id="3932" w:name="_Toc475625283"/>
      <w:bookmarkStart w:id="3933" w:name="2"/>
      <w:bookmarkStart w:id="3934" w:name="3"/>
      <w:bookmarkStart w:id="3935" w:name="_Toc475524722"/>
      <w:bookmarkStart w:id="3936" w:name="_Toc475525188"/>
      <w:bookmarkStart w:id="3937" w:name="_Toc475525652"/>
      <w:bookmarkStart w:id="3938" w:name="_Toc475526116"/>
      <w:bookmarkStart w:id="3939" w:name="_Toc475526580"/>
      <w:bookmarkStart w:id="3940" w:name="_Toc475527044"/>
      <w:bookmarkStart w:id="3941" w:name="_Toc475527508"/>
      <w:bookmarkStart w:id="3942" w:name="_Toc475625292"/>
      <w:bookmarkStart w:id="3943" w:name="_Toc475524731"/>
      <w:bookmarkStart w:id="3944" w:name="_Toc475525197"/>
      <w:bookmarkStart w:id="3945" w:name="_Toc475525661"/>
      <w:bookmarkStart w:id="3946" w:name="_Toc475526125"/>
      <w:bookmarkStart w:id="3947" w:name="_Toc475526589"/>
      <w:bookmarkStart w:id="3948" w:name="_Toc475527053"/>
      <w:bookmarkStart w:id="3949" w:name="_Toc475527517"/>
      <w:bookmarkStart w:id="3950" w:name="_Toc475625301"/>
      <w:bookmarkStart w:id="3951" w:name="_Toc476044913"/>
      <w:bookmarkStart w:id="3952" w:name="ColumnTitle_30"/>
      <w:bookmarkStart w:id="3953" w:name="ColumnTitle_31"/>
      <w:bookmarkStart w:id="3954" w:name="ColumnTitle_32"/>
      <w:bookmarkStart w:id="3955" w:name="ColumnTitle_33"/>
      <w:bookmarkStart w:id="3956" w:name="ColumnTitle_34"/>
      <w:bookmarkStart w:id="3957" w:name="ColumnTitle_35"/>
      <w:bookmarkStart w:id="3958" w:name="ColumnTitle_36"/>
      <w:bookmarkStart w:id="3959" w:name="ColumnTitle_37"/>
      <w:bookmarkStart w:id="3960" w:name="ColumnTitle_38"/>
      <w:bookmarkStart w:id="3961" w:name="ColumnTitle_39"/>
      <w:bookmarkStart w:id="3962" w:name="ColumnTitle_40"/>
      <w:bookmarkStart w:id="3963" w:name="ColumnTitle_41"/>
      <w:bookmarkStart w:id="3964" w:name="ColumnTitle_42"/>
      <w:bookmarkStart w:id="3965" w:name="ColumnTitle_43"/>
      <w:bookmarkStart w:id="3966" w:name="ColumnTitle_44"/>
      <w:bookmarkStart w:id="3967" w:name="ColumnTitle_45"/>
      <w:bookmarkStart w:id="3968" w:name="ColumnTitle_46"/>
      <w:bookmarkStart w:id="3969" w:name="ColumnTitle_47"/>
      <w:bookmarkStart w:id="3970" w:name="ColumnTitle_48"/>
      <w:bookmarkStart w:id="3971" w:name="ColumnTitle_49"/>
      <w:bookmarkStart w:id="3972" w:name="ColumnTitle_50"/>
      <w:bookmarkStart w:id="3973" w:name="ColumnTitle_51"/>
      <w:bookmarkStart w:id="3974" w:name="ColumnTitle_52"/>
      <w:bookmarkStart w:id="3975" w:name="ColumnTitle_53"/>
      <w:bookmarkStart w:id="3976" w:name="ColumnTitle_54"/>
      <w:bookmarkStart w:id="3977" w:name="ColumnTitle_55"/>
      <w:bookmarkStart w:id="3978" w:name="ColumnTitle_56"/>
      <w:bookmarkStart w:id="3979" w:name="ColumnTitle_57"/>
      <w:bookmarkStart w:id="3980" w:name="ColumnTitle_58"/>
      <w:bookmarkStart w:id="3981" w:name="Check62"/>
      <w:bookmarkStart w:id="3982" w:name="ColumnTitle_59"/>
      <w:bookmarkStart w:id="3983" w:name="Check63"/>
      <w:bookmarkStart w:id="3984" w:name="ColumnTitle_60"/>
      <w:bookmarkStart w:id="3985" w:name="Check64"/>
      <w:bookmarkStart w:id="3986" w:name="Check67"/>
      <w:bookmarkStart w:id="3987" w:name="ColumnTitle_61"/>
      <w:bookmarkStart w:id="3988" w:name="Check65"/>
      <w:bookmarkStart w:id="3989" w:name="ColumnTitle_62"/>
      <w:bookmarkStart w:id="3990" w:name="Check66"/>
      <w:bookmarkStart w:id="3991" w:name="ColumnTitle_63"/>
      <w:bookmarkStart w:id="3992" w:name="ColumnTitle_64"/>
      <w:bookmarkStart w:id="3993" w:name="ColumnTitle_65"/>
      <w:bookmarkStart w:id="3994" w:name="ColumnTitle_66"/>
      <w:bookmarkStart w:id="3995" w:name="ColumnTitle_67"/>
      <w:bookmarkStart w:id="3996" w:name="ColumnTitle_68"/>
      <w:bookmarkStart w:id="3997" w:name="ColumnTitle_69"/>
      <w:bookmarkStart w:id="3998" w:name="ColumnTitle_70"/>
      <w:bookmarkStart w:id="3999" w:name="ColumnTitle_71"/>
      <w:bookmarkStart w:id="4000" w:name="ColumnTitle_72"/>
      <w:bookmarkStart w:id="4001" w:name="ColumnTitle_73"/>
      <w:bookmarkStart w:id="4002" w:name="ColumnTitle_74"/>
      <w:bookmarkStart w:id="4003" w:name="ColumnTitle_75"/>
      <w:bookmarkStart w:id="4004" w:name="ColumnTitle_76"/>
      <w:bookmarkStart w:id="4005" w:name="ColumnTitle_77"/>
      <w:bookmarkStart w:id="4006" w:name="ColumnTitle_78"/>
      <w:bookmarkStart w:id="4007" w:name="ColumnTitle_79"/>
      <w:bookmarkStart w:id="4008" w:name="ColumnTitle_80"/>
      <w:bookmarkStart w:id="4009" w:name="ColumnTitle_81"/>
      <w:bookmarkStart w:id="4010" w:name="ColumnTitle_82"/>
      <w:bookmarkStart w:id="4011" w:name="ColumnTitle_83"/>
      <w:bookmarkStart w:id="4012" w:name="ColumnTitle_84"/>
      <w:bookmarkStart w:id="4013" w:name="ColumnTitle_85"/>
      <w:bookmarkStart w:id="4014" w:name="ColumnTitle_86"/>
      <w:bookmarkStart w:id="4015" w:name="ColumnTitle_87"/>
      <w:bookmarkStart w:id="4016" w:name="ColumnTitle_88"/>
      <w:bookmarkStart w:id="4017" w:name="ColumnTitle_89"/>
      <w:bookmarkStart w:id="4018" w:name="ColumnTitle_90"/>
      <w:bookmarkStart w:id="4019" w:name="ColumnTitle_91"/>
      <w:bookmarkStart w:id="4020" w:name="ColumnTitle_92"/>
      <w:bookmarkStart w:id="4021" w:name="ColumnTitle_93"/>
      <w:bookmarkStart w:id="4022" w:name="ColumnTitle_94"/>
      <w:bookmarkStart w:id="4023" w:name="ColumnTitle_95"/>
      <w:bookmarkStart w:id="4024" w:name="ColumnTitle_96"/>
      <w:bookmarkStart w:id="4025" w:name="ColumnTitle_97"/>
      <w:bookmarkStart w:id="4026" w:name="ColumnTitle_98"/>
      <w:bookmarkStart w:id="4027" w:name="ColumnTitle_99"/>
      <w:bookmarkStart w:id="4028" w:name="ColumnTitle_100"/>
      <w:bookmarkStart w:id="4029" w:name="ColumnTitle_101"/>
      <w:bookmarkStart w:id="4030" w:name="ColumnTitle_102"/>
      <w:bookmarkStart w:id="4031" w:name="ColumnTitle_103"/>
      <w:bookmarkStart w:id="4032" w:name="ColumnTitle_104"/>
      <w:bookmarkStart w:id="4033" w:name="ColumnTitle_105"/>
      <w:bookmarkStart w:id="4034" w:name="ColumnTitle_106"/>
      <w:bookmarkStart w:id="4035" w:name="ColumnTitle_107"/>
      <w:bookmarkStart w:id="4036" w:name="ColumnTitle_108"/>
      <w:bookmarkStart w:id="4037" w:name="ColumnTitle_109"/>
      <w:bookmarkStart w:id="4038" w:name="ColumnTitle_110"/>
      <w:bookmarkStart w:id="4039" w:name="ColumnTitle_111"/>
      <w:bookmarkStart w:id="4040" w:name="_Network_Detailed_Design"/>
      <w:bookmarkStart w:id="4041" w:name="ColumnTitle_117"/>
      <w:bookmarkEnd w:id="0"/>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p>
    <w:sectPr w:rsidR="00532E1F" w:rsidRPr="00FA1BF4" w:rsidSect="00922D53">
      <w:footerReference w:type="default" r:id="rId141"/>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89" w:author="Author" w:initials="A">
    <w:p w14:paraId="00E7D64C" w14:textId="079CB9AA" w:rsidR="00FC7D2B" w:rsidRDefault="00FC7D2B">
      <w:pPr>
        <w:pStyle w:val="CommentText"/>
      </w:pPr>
      <w:r>
        <w:rPr>
          <w:rStyle w:val="CommentReference"/>
        </w:rPr>
        <w:annotationRef/>
      </w:r>
      <w:r>
        <w:t>Can we add a sub-section that outlines the release scope? That way we will know what we will be testing for this release.</w:t>
      </w:r>
    </w:p>
  </w:comment>
  <w:comment w:id="890" w:author="Author" w:initials="A">
    <w:p w14:paraId="62C850FF" w14:textId="1020D239" w:rsidR="00FC7D2B" w:rsidRDefault="00FC7D2B">
      <w:pPr>
        <w:pStyle w:val="CommentText"/>
      </w:pPr>
      <w:r>
        <w:rPr>
          <w:rStyle w:val="CommentReference"/>
        </w:rPr>
        <w:annotationRef/>
      </w:r>
      <w:r>
        <w:t>Noted in matrix</w:t>
      </w:r>
    </w:p>
  </w:comment>
  <w:comment w:id="891" w:author="Author" w:initials="A">
    <w:p w14:paraId="27D9B6B0" w14:textId="66423E26" w:rsidR="00FC7D2B" w:rsidRDefault="00FC7D2B">
      <w:pPr>
        <w:pStyle w:val="CommentText"/>
      </w:pPr>
      <w:r>
        <w:rPr>
          <w:rStyle w:val="CommentReference"/>
        </w:rPr>
        <w:annotationRef/>
      </w:r>
    </w:p>
  </w:comment>
  <w:comment w:id="895" w:author="Author" w:initials="A">
    <w:p w14:paraId="484E0196" w14:textId="2A556E93" w:rsidR="00FC7D2B" w:rsidRDefault="00FC7D2B">
      <w:pPr>
        <w:pStyle w:val="CommentText"/>
      </w:pPr>
      <w:r>
        <w:rPr>
          <w:rStyle w:val="CommentReference"/>
        </w:rPr>
        <w:annotationRef/>
      </w:r>
      <w:r>
        <w:t>Suggest noting steps that are part of the release</w:t>
      </w:r>
    </w:p>
  </w:comment>
  <w:comment w:id="896" w:author="Author" w:initials="A">
    <w:p w14:paraId="0053A7DF" w14:textId="7BD67345" w:rsidR="00FC7D2B" w:rsidRDefault="00FC7D2B">
      <w:pPr>
        <w:pStyle w:val="CommentText"/>
      </w:pPr>
      <w:r>
        <w:rPr>
          <w:rStyle w:val="CommentReference"/>
        </w:rPr>
        <w:annotationRef/>
      </w:r>
      <w:r>
        <w:t>Noted</w:t>
      </w:r>
    </w:p>
  </w:comment>
  <w:comment w:id="899" w:author="Author" w:initials="A">
    <w:p w14:paraId="7DC76F0C" w14:textId="4538566C" w:rsidR="00FC7D2B" w:rsidRDefault="00FC7D2B">
      <w:pPr>
        <w:pStyle w:val="CommentText"/>
      </w:pPr>
      <w:r>
        <w:rPr>
          <w:rStyle w:val="CommentReference"/>
        </w:rPr>
        <w:annotationRef/>
      </w:r>
      <w:r>
        <w:t>Suggest noting steps that are part of the release</w:t>
      </w:r>
    </w:p>
  </w:comment>
  <w:comment w:id="900" w:author="Author" w:initials="A">
    <w:p w14:paraId="6D111D84" w14:textId="7127A5B6" w:rsidR="00FC7D2B" w:rsidRDefault="00FC7D2B">
      <w:pPr>
        <w:pStyle w:val="CommentText"/>
      </w:pPr>
      <w:r>
        <w:rPr>
          <w:rStyle w:val="CommentReference"/>
        </w:rPr>
        <w:annotationRef/>
      </w:r>
      <w:r>
        <w:t>Noted</w:t>
      </w:r>
    </w:p>
  </w:comment>
  <w:comment w:id="902" w:author="Author" w:initials="A">
    <w:p w14:paraId="6DDA378F" w14:textId="4EDDC759" w:rsidR="00FC7D2B" w:rsidRDefault="00FC7D2B">
      <w:pPr>
        <w:pStyle w:val="CommentText"/>
      </w:pPr>
      <w:r>
        <w:rPr>
          <w:rStyle w:val="CommentReference"/>
        </w:rPr>
        <w:annotationRef/>
      </w:r>
      <w:r>
        <w:t>Suggest noting steps that are part of the release</w:t>
      </w:r>
    </w:p>
  </w:comment>
  <w:comment w:id="903" w:author="Author" w:initials="A">
    <w:p w14:paraId="190D35E6" w14:textId="3C663636" w:rsidR="00FC7D2B" w:rsidRDefault="00FC7D2B">
      <w:pPr>
        <w:pStyle w:val="CommentText"/>
      </w:pPr>
      <w:r>
        <w:rPr>
          <w:rStyle w:val="CommentReference"/>
        </w:rPr>
        <w:annotationRef/>
      </w:r>
      <w:r>
        <w:t>Noted</w:t>
      </w:r>
    </w:p>
  </w:comment>
  <w:comment w:id="905" w:author="Author" w:initials="A">
    <w:p w14:paraId="1250D7D9" w14:textId="3E231CFD" w:rsidR="00FC7D2B" w:rsidRDefault="00FC7D2B">
      <w:pPr>
        <w:pStyle w:val="CommentText"/>
      </w:pPr>
      <w:r>
        <w:rPr>
          <w:rStyle w:val="CommentReference"/>
        </w:rPr>
        <w:annotationRef/>
      </w:r>
      <w:r>
        <w:t>Suggest noting steps that are part of the release</w:t>
      </w:r>
    </w:p>
  </w:comment>
  <w:comment w:id="906" w:author="Author" w:initials="A">
    <w:p w14:paraId="37458835" w14:textId="20CC2959" w:rsidR="00FC7D2B" w:rsidRDefault="00FC7D2B">
      <w:pPr>
        <w:pStyle w:val="CommentText"/>
      </w:pPr>
      <w:r>
        <w:rPr>
          <w:rStyle w:val="CommentReference"/>
        </w:rPr>
        <w:annotationRef/>
      </w:r>
      <w:r>
        <w:t>Noted</w:t>
      </w:r>
    </w:p>
  </w:comment>
  <w:comment w:id="909" w:author="Author" w:initials="A">
    <w:p w14:paraId="07F49925" w14:textId="699D151C" w:rsidR="00FC7D2B" w:rsidRDefault="00FC7D2B">
      <w:pPr>
        <w:pStyle w:val="CommentText"/>
      </w:pPr>
      <w:r>
        <w:rPr>
          <w:rStyle w:val="CommentReference"/>
        </w:rPr>
        <w:annotationRef/>
      </w:r>
      <w:r>
        <w:t>Suggest highlighling initiatives/capabilities/features that are part of the release</w:t>
      </w:r>
    </w:p>
  </w:comment>
  <w:comment w:id="910" w:author="Author" w:initials="A">
    <w:p w14:paraId="6659A0E6" w14:textId="6DAFB921" w:rsidR="00FC7D2B" w:rsidRDefault="00FC7D2B">
      <w:pPr>
        <w:pStyle w:val="CommentText"/>
      </w:pPr>
      <w:r>
        <w:rPr>
          <w:rStyle w:val="CommentReference"/>
        </w:rPr>
        <w:annotationRef/>
      </w:r>
      <w:r>
        <w:t>Noted</w:t>
      </w:r>
    </w:p>
  </w:comment>
  <w:comment w:id="924" w:author="Author" w:initials="A">
    <w:p w14:paraId="1D146D9A" w14:textId="264AACBD" w:rsidR="00FC7D2B" w:rsidRDefault="00FC7D2B">
      <w:pPr>
        <w:pStyle w:val="CommentText"/>
      </w:pPr>
      <w:r>
        <w:rPr>
          <w:rStyle w:val="CommentReference"/>
        </w:rPr>
        <w:annotationRef/>
      </w:r>
      <w:r>
        <w:t>I see CDW listed here. In the current design, we don’t plan to use CDW for reporting – please document current design (if you want, in addition to thi final concept).</w:t>
      </w:r>
    </w:p>
  </w:comment>
  <w:comment w:id="925" w:author="Author" w:initials="A">
    <w:p w14:paraId="413918FC" w14:textId="3B435BF7" w:rsidR="00FC7D2B" w:rsidRDefault="00FC7D2B">
      <w:pPr>
        <w:pStyle w:val="CommentText"/>
      </w:pPr>
      <w:r>
        <w:rPr>
          <w:rStyle w:val="CommentReference"/>
        </w:rPr>
        <w:annotationRef/>
      </w:r>
      <w:r>
        <w:t>Noted</w:t>
      </w:r>
    </w:p>
  </w:comment>
  <w:comment w:id="927" w:author="Author" w:initials="A">
    <w:p w14:paraId="4AE4C78D" w14:textId="64C01F65" w:rsidR="00FC7D2B" w:rsidRDefault="00FC7D2B">
      <w:pPr>
        <w:pStyle w:val="CommentText"/>
      </w:pPr>
      <w:r>
        <w:rPr>
          <w:rStyle w:val="CommentReference"/>
        </w:rPr>
        <w:annotationRef/>
      </w:r>
      <w:r>
        <w:t>Really difficult to read this – increasing the size just blurs it.</w:t>
      </w:r>
    </w:p>
  </w:comment>
  <w:comment w:id="926" w:author="Author" w:initials="A">
    <w:p w14:paraId="66705598" w14:textId="4AF4C148" w:rsidR="00FC7D2B" w:rsidRDefault="00FC7D2B">
      <w:pPr>
        <w:pStyle w:val="CommentText"/>
      </w:pPr>
      <w:r>
        <w:rPr>
          <w:rStyle w:val="CommentReference"/>
        </w:rPr>
        <w:annotationRef/>
      </w:r>
      <w:r>
        <w:t>Replaced diagram.</w:t>
      </w:r>
    </w:p>
  </w:comment>
  <w:comment w:id="929" w:author="Author" w:initials="A">
    <w:p w14:paraId="0C6F8293" w14:textId="43C7D369" w:rsidR="00FC7D2B" w:rsidRDefault="00FC7D2B">
      <w:pPr>
        <w:pStyle w:val="CommentText"/>
      </w:pPr>
      <w:r>
        <w:rPr>
          <w:rStyle w:val="CommentReference"/>
        </w:rPr>
        <w:annotationRef/>
      </w:r>
      <w:r>
        <w:t>Should this be in Section 6?</w:t>
      </w:r>
    </w:p>
  </w:comment>
  <w:comment w:id="928" w:author="Author" w:initials="A">
    <w:p w14:paraId="311D0C95" w14:textId="176A7B0E" w:rsidR="00FC7D2B" w:rsidRDefault="00FC7D2B">
      <w:pPr>
        <w:pStyle w:val="CommentText"/>
      </w:pPr>
      <w:r>
        <w:rPr>
          <w:rStyle w:val="CommentReference"/>
        </w:rPr>
        <w:annotationRef/>
      </w:r>
      <w:r>
        <w:t>Moved cohtent to Section 6.2.1.5.1</w:t>
      </w:r>
    </w:p>
  </w:comment>
  <w:comment w:id="930" w:author="Author" w:initials="A">
    <w:p w14:paraId="443F1C87" w14:textId="77777777" w:rsidR="00FC7D2B" w:rsidRDefault="00FC7D2B">
      <w:pPr>
        <w:pStyle w:val="CommentText"/>
      </w:pPr>
      <w:r>
        <w:rPr>
          <w:rStyle w:val="CommentReference"/>
        </w:rPr>
        <w:annotationRef/>
      </w:r>
      <w:r>
        <w:t>On C – should we delete the statement about NO SQL db now that we are introducing CosmosDB</w:t>
      </w:r>
    </w:p>
    <w:p w14:paraId="0D6C2021" w14:textId="77777777" w:rsidR="00FC7D2B" w:rsidRDefault="00FC7D2B">
      <w:pPr>
        <w:pStyle w:val="CommentText"/>
      </w:pPr>
    </w:p>
    <w:p w14:paraId="32538438" w14:textId="77777777" w:rsidR="00FC7D2B" w:rsidRDefault="00FC7D2B">
      <w:pPr>
        <w:pStyle w:val="CommentText"/>
      </w:pPr>
      <w:r>
        <w:t>On D: we have now developed our own VistA Access mechanism – so why keep this?</w:t>
      </w:r>
    </w:p>
    <w:p w14:paraId="3E60D783" w14:textId="77777777" w:rsidR="00FC7D2B" w:rsidRDefault="00FC7D2B">
      <w:pPr>
        <w:pStyle w:val="CommentText"/>
      </w:pPr>
    </w:p>
    <w:p w14:paraId="7FF9364E" w14:textId="1DF0DE8B" w:rsidR="00FC7D2B" w:rsidRDefault="00FC7D2B">
      <w:pPr>
        <w:pStyle w:val="CommentText"/>
      </w:pPr>
      <w:r>
        <w:t>On R: Again, we have a design for reporting that was approved. So why is this still a risk?</w:t>
      </w:r>
    </w:p>
  </w:comment>
  <w:comment w:id="931" w:author="Author" w:initials="A">
    <w:p w14:paraId="30CD6280" w14:textId="680D84A1" w:rsidR="00FC7D2B" w:rsidRDefault="00FC7D2B">
      <w:pPr>
        <w:pStyle w:val="CommentText"/>
      </w:pPr>
      <w:r>
        <w:rPr>
          <w:rStyle w:val="CommentReference"/>
        </w:rPr>
        <w:annotationRef/>
      </w:r>
      <w:r>
        <w:t>How is the fact that we have an EPIC a business process description? Is this meant to define the reporting business processes?</w:t>
      </w:r>
    </w:p>
  </w:comment>
  <w:comment w:id="932" w:author="Author" w:initials="A">
    <w:p w14:paraId="01925406" w14:textId="6CE3DC46" w:rsidR="00FC7D2B" w:rsidRDefault="00FC7D2B">
      <w:pPr>
        <w:pStyle w:val="CommentText"/>
      </w:pPr>
      <w:r>
        <w:rPr>
          <w:rStyle w:val="CommentReference"/>
        </w:rPr>
        <w:annotationRef/>
      </w:r>
      <w:r>
        <w:t>Diagram is difficult to read</w:t>
      </w:r>
    </w:p>
  </w:comment>
  <w:comment w:id="933" w:author="Author" w:initials="A">
    <w:p w14:paraId="4C8F5636" w14:textId="1DB6E011" w:rsidR="00FC7D2B" w:rsidRDefault="00FC7D2B">
      <w:pPr>
        <w:pStyle w:val="CommentText"/>
      </w:pPr>
      <w:r>
        <w:rPr>
          <w:rStyle w:val="CommentReference"/>
        </w:rPr>
        <w:annotationRef/>
      </w:r>
      <w:r>
        <w:t>Are we describing prototype architecture or production architecture? Prefer to see production architecture hgere. Suggest moving any prototype related architectures and designs including results from the prototype to an appendix.</w:t>
      </w:r>
    </w:p>
  </w:comment>
  <w:comment w:id="934" w:author="Author" w:initials="A">
    <w:p w14:paraId="705B7658" w14:textId="2B479610" w:rsidR="00FC7D2B" w:rsidRDefault="00FC7D2B">
      <w:pPr>
        <w:pStyle w:val="CommentText"/>
      </w:pPr>
      <w:r>
        <w:rPr>
          <w:rStyle w:val="CommentReference"/>
        </w:rPr>
        <w:annotationRef/>
      </w:r>
      <w:r>
        <w:t>Confusing to try and match the description and dagram. If Tableau is being diacussed, should we not see it on the diagram as well.</w:t>
      </w:r>
    </w:p>
  </w:comment>
  <w:comment w:id="935" w:author="Author" w:initials="A">
    <w:p w14:paraId="13BE31C3" w14:textId="6250B760" w:rsidR="00FC7D2B" w:rsidRDefault="00FC7D2B">
      <w:pPr>
        <w:pStyle w:val="CommentText"/>
      </w:pPr>
      <w:r>
        <w:rPr>
          <w:rStyle w:val="CommentReference"/>
        </w:rPr>
        <w:annotationRef/>
      </w:r>
      <w:r>
        <w:t>Diagram looks to only be showing the fact that the configuration is retrieved for editing. Is it stored back in the database once the editing is completed? – the description seems to suggest that.</w:t>
      </w:r>
    </w:p>
  </w:comment>
  <w:comment w:id="936" w:author="Author" w:initials="A">
    <w:p w14:paraId="255ACF4C" w14:textId="1005722E" w:rsidR="00FC7D2B" w:rsidRDefault="00FC7D2B">
      <w:pPr>
        <w:pStyle w:val="CommentText"/>
      </w:pPr>
      <w:r>
        <w:rPr>
          <w:rStyle w:val="CommentReference"/>
        </w:rPr>
        <w:annotationRef/>
      </w:r>
      <w:r>
        <w:t>Not sure as to what is being stated here? Are these integration test designs? If so, should they not be in the business lines?</w:t>
      </w:r>
    </w:p>
  </w:comment>
  <w:comment w:id="937" w:author="Author" w:initials="A">
    <w:p w14:paraId="6C56A50C" w14:textId="2719247C" w:rsidR="00FC7D2B" w:rsidRDefault="00FC7D2B">
      <w:pPr>
        <w:pStyle w:val="CommentText"/>
      </w:pPr>
      <w:r>
        <w:t>Are we still using HTTPListener? Should this not be replaced with VistA link.</w:t>
      </w:r>
    </w:p>
    <w:p w14:paraId="0A995F86" w14:textId="77777777" w:rsidR="00FC7D2B" w:rsidRDefault="00FC7D2B">
      <w:pPr>
        <w:pStyle w:val="CommentText"/>
      </w:pPr>
    </w:p>
    <w:p w14:paraId="1C949E4F" w14:textId="0CF69FA1" w:rsidR="00FC7D2B" w:rsidRDefault="00FC7D2B">
      <w:pPr>
        <w:pStyle w:val="CommentText"/>
      </w:pPr>
      <w:r>
        <w:rPr>
          <w:rStyle w:val="CommentReference"/>
        </w:rPr>
        <w:annotationRef/>
      </w:r>
      <w:r>
        <w:t>Connectivity and VistA testing is part of TAS Core and should not be left to each individual biz line. Biz will only try to see if their reports are working with expected data. Regression tests should ensure that the tas core is functioning as expected from a connectivity and access perspective</w:t>
      </w:r>
    </w:p>
  </w:comment>
  <w:comment w:id="938" w:author="Author" w:initials="A">
    <w:p w14:paraId="454B45F1" w14:textId="7A5BE4C6" w:rsidR="00FC7D2B" w:rsidRDefault="00FC7D2B">
      <w:pPr>
        <w:pStyle w:val="CommentText"/>
      </w:pPr>
      <w:r>
        <w:rPr>
          <w:rStyle w:val="CommentReference"/>
        </w:rPr>
        <w:annotationRef/>
      </w:r>
      <w:r>
        <w:t>Is this part of the Custom Components?</w:t>
      </w:r>
    </w:p>
    <w:p w14:paraId="32646CBA" w14:textId="77777777" w:rsidR="00FC7D2B" w:rsidRDefault="00FC7D2B">
      <w:pPr>
        <w:pStyle w:val="CommentText"/>
      </w:pPr>
    </w:p>
    <w:p w14:paraId="2DC14B5A" w14:textId="11BFB29D" w:rsidR="00FC7D2B" w:rsidRDefault="00FC7D2B">
      <w:pPr>
        <w:pStyle w:val="CommentText"/>
      </w:pPr>
      <w:r>
        <w:t>HTTP queries to VistA? What do you mean by that?</w:t>
      </w:r>
    </w:p>
    <w:p w14:paraId="63E9F888" w14:textId="4C713313" w:rsidR="00FC7D2B" w:rsidRDefault="00FC7D2B">
      <w:pPr>
        <w:pStyle w:val="CommentText"/>
      </w:pPr>
      <w:r>
        <w:t>What message structure is being defined here?</w:t>
      </w:r>
    </w:p>
  </w:comment>
  <w:comment w:id="939" w:author="Author" w:initials="A">
    <w:p w14:paraId="43217010" w14:textId="77777777" w:rsidR="00FC7D2B" w:rsidRDefault="00FC7D2B">
      <w:pPr>
        <w:pStyle w:val="CommentText"/>
      </w:pPr>
      <w:r>
        <w:rPr>
          <w:rStyle w:val="CommentReference"/>
        </w:rPr>
        <w:annotationRef/>
      </w:r>
      <w:r>
        <w:t>Is this for testing? Why speciy in SDD and not in Master Test plan?</w:t>
      </w:r>
    </w:p>
    <w:p w14:paraId="22A07718" w14:textId="37066AF8" w:rsidR="00FC7D2B" w:rsidRDefault="00FC7D2B">
      <w:pPr>
        <w:pStyle w:val="CommentText"/>
      </w:pPr>
      <w:r>
        <w:t>Are you suggesting they create mock services for integration testing? Will TAS Core services not be abviale in the integration test env?</w:t>
      </w:r>
    </w:p>
  </w:comment>
  <w:comment w:id="940" w:author="Author" w:initials="A">
    <w:p w14:paraId="1AC6A5FF" w14:textId="4852A367" w:rsidR="00FC7D2B" w:rsidRDefault="00FC7D2B">
      <w:pPr>
        <w:pStyle w:val="CommentText"/>
      </w:pPr>
      <w:r>
        <w:rPr>
          <w:rStyle w:val="CommentReference"/>
        </w:rPr>
        <w:annotationRef/>
      </w:r>
      <w:r>
        <w:t>Again – for esting? Why place this into SDD if this is for testing? Do we not have a master test plan document?</w:t>
      </w:r>
    </w:p>
  </w:comment>
  <w:comment w:id="941" w:author="Author" w:initials="A">
    <w:p w14:paraId="1BE6A03A" w14:textId="2D706B2E" w:rsidR="00FC7D2B" w:rsidRDefault="00FC7D2B">
      <w:pPr>
        <w:pStyle w:val="CommentText"/>
      </w:pPr>
      <w:r>
        <w:rPr>
          <w:rStyle w:val="CommentReference"/>
        </w:rPr>
        <w:annotationRef/>
      </w:r>
      <w:r>
        <w:t>Any details about the policies? What is the reader supposed to glean from this?</w:t>
      </w:r>
    </w:p>
  </w:comment>
  <w:comment w:id="942" w:author="Author" w:initials="A">
    <w:p w14:paraId="61E7122A" w14:textId="77777777" w:rsidR="00FC7D2B" w:rsidRDefault="00FC7D2B">
      <w:pPr>
        <w:pStyle w:val="CommentText"/>
      </w:pPr>
      <w:r>
        <w:rPr>
          <w:rStyle w:val="CommentReference"/>
        </w:rPr>
        <w:annotationRef/>
      </w:r>
      <w:r>
        <w:t>Should this now be CosmosDB?</w:t>
      </w:r>
    </w:p>
    <w:p w14:paraId="7CD086A0" w14:textId="77777777" w:rsidR="00FC7D2B" w:rsidRDefault="00FC7D2B">
      <w:pPr>
        <w:pStyle w:val="CommentText"/>
      </w:pPr>
      <w:r>
        <w:t>Again unsure as to the purpose of this here</w:t>
      </w:r>
    </w:p>
    <w:p w14:paraId="1A47DBD3" w14:textId="77777777" w:rsidR="00FC7D2B" w:rsidRDefault="00FC7D2B">
      <w:pPr>
        <w:pStyle w:val="CommentText"/>
      </w:pPr>
    </w:p>
    <w:p w14:paraId="4E49566F" w14:textId="28F78D5E" w:rsidR="00FC7D2B" w:rsidRDefault="00FC7D2B">
      <w:pPr>
        <w:pStyle w:val="CommentText"/>
      </w:pPr>
      <w:r>
        <w:t>May be better to create a UML diagram with all the componets, interfaces and interactions so we get a clear understanding? Or specify the purpose of what is being done above these sets of components se we get an idea of what we are reading.</w:t>
      </w:r>
    </w:p>
  </w:comment>
  <w:comment w:id="951" w:author="Author" w:initials="A">
    <w:p w14:paraId="36A6D838" w14:textId="7528655A" w:rsidR="00FC7D2B" w:rsidRDefault="00FC7D2B">
      <w:pPr>
        <w:pStyle w:val="CommentText"/>
      </w:pPr>
      <w:r>
        <w:rPr>
          <w:rStyle w:val="CommentReference"/>
        </w:rPr>
        <w:annotationRef/>
      </w:r>
      <w:r>
        <w:t>What about tableau, drools and all the other components listed in the sequesnce diagrams above? Should we include those int this as well?</w:t>
      </w:r>
    </w:p>
  </w:comment>
  <w:comment w:id="956" w:author="Author" w:initials="A">
    <w:p w14:paraId="012AC6F2" w14:textId="77777777" w:rsidR="00FC7D2B" w:rsidRDefault="00FC7D2B">
      <w:pPr>
        <w:pStyle w:val="CommentText"/>
      </w:pPr>
      <w:r>
        <w:rPr>
          <w:rStyle w:val="CommentReference"/>
        </w:rPr>
        <w:annotationRef/>
      </w:r>
      <w:r>
        <w:t>If you look into the doc, there doesnot seem to be a HAPI FHIR server in production?</w:t>
      </w:r>
    </w:p>
    <w:p w14:paraId="2658ED21" w14:textId="77777777" w:rsidR="00FC7D2B" w:rsidRDefault="00FC7D2B">
      <w:pPr>
        <w:pStyle w:val="CommentText"/>
      </w:pPr>
    </w:p>
    <w:p w14:paraId="3DD9C877" w14:textId="6DF41A3A" w:rsidR="00FC7D2B" w:rsidRDefault="00FC7D2B">
      <w:pPr>
        <w:pStyle w:val="CommentText"/>
      </w:pPr>
      <w:r>
        <w:t>Also – list does not look to be current – needs to be revisited and fixed</w:t>
      </w:r>
    </w:p>
  </w:comment>
  <w:comment w:id="953" w:author="Author" w:initials="A">
    <w:p w14:paraId="49014AE1" w14:textId="2CD2C460" w:rsidR="00FC7D2B" w:rsidRDefault="00FC7D2B">
      <w:pPr>
        <w:pStyle w:val="CommentText"/>
      </w:pPr>
      <w:r>
        <w:rPr>
          <w:rStyle w:val="CommentReference"/>
        </w:rPr>
        <w:annotationRef/>
      </w:r>
      <w:r>
        <w:t>Agree with Narasa on the attachment. Also, what about pre-production?</w:t>
      </w:r>
    </w:p>
  </w:comment>
  <w:comment w:id="954" w:author="Author" w:initials="A">
    <w:p w14:paraId="03AD016E" w14:textId="2920CD9F" w:rsidR="00FC7D2B" w:rsidRDefault="00FC7D2B">
      <w:pPr>
        <w:pStyle w:val="CommentText"/>
      </w:pPr>
      <w:r>
        <w:rPr>
          <w:rStyle w:val="CommentReference"/>
        </w:rPr>
        <w:annotationRef/>
      </w:r>
      <w:r>
        <w:t>Embedded document is a duplication of the table. Removed document and updated the table to reflect software for TASCore Build 5, including HAPI FHIR in Prod. Table addresses Pre-Prod and Prod.</w:t>
      </w:r>
    </w:p>
  </w:comment>
  <w:comment w:id="955" w:author="Author" w:initials="A">
    <w:p w14:paraId="63205748" w14:textId="59DD92EC" w:rsidR="00FC7D2B" w:rsidRDefault="00FC7D2B">
      <w:pPr>
        <w:pStyle w:val="CommentText"/>
      </w:pPr>
      <w:r>
        <w:rPr>
          <w:rStyle w:val="CommentReference"/>
        </w:rPr>
        <w:annotationRef/>
      </w:r>
      <w:r>
        <w:t>Noted</w:t>
      </w:r>
    </w:p>
  </w:comment>
  <w:comment w:id="957" w:author="Author" w:initials="A">
    <w:p w14:paraId="538FC6AA" w14:textId="7962281E" w:rsidR="00FC7D2B" w:rsidRDefault="00FC7D2B">
      <w:pPr>
        <w:pStyle w:val="CommentText"/>
      </w:pPr>
      <w:r>
        <w:rPr>
          <w:rStyle w:val="CommentReference"/>
        </w:rPr>
        <w:annotationRef/>
      </w:r>
      <w:r>
        <w:t>5.8 is on TRM</w:t>
      </w:r>
    </w:p>
  </w:comment>
  <w:comment w:id="958" w:author="Author" w:initials="A">
    <w:p w14:paraId="1D1C241F" w14:textId="50F8226D" w:rsidR="00FC7D2B" w:rsidRDefault="00FC7D2B">
      <w:pPr>
        <w:pStyle w:val="CommentText"/>
      </w:pPr>
      <w:r>
        <w:rPr>
          <w:rStyle w:val="CommentReference"/>
        </w:rPr>
        <w:annotationRef/>
      </w:r>
      <w:r>
        <w:t>Noted</w:t>
      </w:r>
    </w:p>
  </w:comment>
  <w:comment w:id="962" w:author="Author" w:initials="A">
    <w:p w14:paraId="3C43966B" w14:textId="66F4C257" w:rsidR="00FC7D2B" w:rsidRDefault="00FC7D2B">
      <w:pPr>
        <w:pStyle w:val="CommentText"/>
      </w:pPr>
      <w:r>
        <w:rPr>
          <w:rStyle w:val="CommentReference"/>
        </w:rPr>
        <w:annotationRef/>
      </w:r>
      <w:r>
        <w:t>Please fill – 5.5 and 6.1 vesrions are on TRM</w:t>
      </w:r>
    </w:p>
  </w:comment>
  <w:comment w:id="961" w:author="Author" w:initials="A">
    <w:p w14:paraId="5A92BA61" w14:textId="2BCC01E9" w:rsidR="00FC7D2B" w:rsidRDefault="00FC7D2B">
      <w:pPr>
        <w:pStyle w:val="CommentText"/>
      </w:pPr>
      <w:r>
        <w:rPr>
          <w:rStyle w:val="CommentReference"/>
        </w:rPr>
        <w:annotationRef/>
      </w:r>
      <w:r>
        <w:t>Noted</w:t>
      </w:r>
    </w:p>
  </w:comment>
  <w:comment w:id="965" w:author="Author" w:initials="A">
    <w:p w14:paraId="4341179F" w14:textId="11AA47E0" w:rsidR="00FC7D2B" w:rsidRDefault="00FC7D2B">
      <w:pPr>
        <w:pStyle w:val="CommentText"/>
      </w:pPr>
      <w:r>
        <w:rPr>
          <w:rStyle w:val="CommentReference"/>
        </w:rPr>
        <w:annotationRef/>
      </w:r>
      <w:r>
        <w:t>Which framework? Do you mean is Angular2?</w:t>
      </w:r>
    </w:p>
  </w:comment>
  <w:comment w:id="966" w:author="Author" w:initials="A">
    <w:p w14:paraId="339BECA1" w14:textId="6D5FC4C0" w:rsidR="00FC7D2B" w:rsidRDefault="00FC7D2B">
      <w:pPr>
        <w:pStyle w:val="CommentText"/>
      </w:pPr>
      <w:r>
        <w:rPr>
          <w:rStyle w:val="CommentReference"/>
        </w:rPr>
        <w:annotationRef/>
      </w:r>
      <w:r>
        <w:t>Noted</w:t>
      </w:r>
    </w:p>
  </w:comment>
  <w:comment w:id="967" w:author="Author" w:initials="A">
    <w:p w14:paraId="74DC0390" w14:textId="1ABB7638" w:rsidR="00FC7D2B" w:rsidRDefault="00FC7D2B">
      <w:pPr>
        <w:pStyle w:val="CommentText"/>
      </w:pPr>
      <w:r>
        <w:rPr>
          <w:rStyle w:val="CommentReference"/>
        </w:rPr>
        <w:annotationRef/>
      </w:r>
      <w:r>
        <w:t>Still in use?</w:t>
      </w:r>
    </w:p>
  </w:comment>
  <w:comment w:id="968" w:author="Author" w:initials="A">
    <w:p w14:paraId="6244A258" w14:textId="19BB26E9" w:rsidR="00FC7D2B" w:rsidRDefault="00FC7D2B">
      <w:pPr>
        <w:pStyle w:val="CommentText"/>
      </w:pPr>
      <w:r>
        <w:rPr>
          <w:rStyle w:val="CommentReference"/>
        </w:rPr>
        <w:annotationRef/>
      </w:r>
      <w:r>
        <w:t>Noted</w:t>
      </w:r>
    </w:p>
  </w:comment>
  <w:comment w:id="972" w:author="Author" w:initials="A">
    <w:p w14:paraId="274DA738" w14:textId="3CD1EDF7" w:rsidR="00FC7D2B" w:rsidRDefault="00FC7D2B">
      <w:pPr>
        <w:pStyle w:val="CommentText"/>
      </w:pPr>
      <w:r>
        <w:rPr>
          <w:rStyle w:val="CommentReference"/>
        </w:rPr>
        <w:annotationRef/>
      </w:r>
      <w:r>
        <w:t>Approved with Constraints?</w:t>
      </w:r>
    </w:p>
  </w:comment>
  <w:comment w:id="973" w:author="Author" w:initials="A">
    <w:p w14:paraId="3BD07F4D" w14:textId="4FE1EEF7" w:rsidR="00FC7D2B" w:rsidRDefault="00FC7D2B">
      <w:pPr>
        <w:pStyle w:val="CommentText"/>
      </w:pPr>
      <w:r>
        <w:rPr>
          <w:rStyle w:val="CommentReference"/>
        </w:rPr>
        <w:annotationRef/>
      </w:r>
      <w:r>
        <w:t>Noted</w:t>
      </w:r>
    </w:p>
  </w:comment>
  <w:comment w:id="976" w:author="Author" w:initials="A">
    <w:p w14:paraId="41EFE10F" w14:textId="4F40C7B3" w:rsidR="00FC7D2B" w:rsidRDefault="00FC7D2B">
      <w:pPr>
        <w:pStyle w:val="CommentText"/>
      </w:pPr>
      <w:r>
        <w:rPr>
          <w:rStyle w:val="CommentReference"/>
        </w:rPr>
        <w:annotationRef/>
      </w:r>
      <w:r>
        <w:t>Under evaluation?</w:t>
      </w:r>
    </w:p>
  </w:comment>
  <w:comment w:id="977" w:author="Author" w:initials="A">
    <w:p w14:paraId="78928BF1" w14:textId="67ABD839" w:rsidR="00FC7D2B" w:rsidRDefault="00FC7D2B">
      <w:pPr>
        <w:pStyle w:val="CommentText"/>
      </w:pPr>
      <w:r>
        <w:rPr>
          <w:rStyle w:val="CommentReference"/>
        </w:rPr>
        <w:annotationRef/>
      </w:r>
      <w:r>
        <w:t>Noted</w:t>
      </w:r>
    </w:p>
  </w:comment>
  <w:comment w:id="981" w:author="Author" w:initials="A">
    <w:p w14:paraId="79B3E50E" w14:textId="4730F5B9" w:rsidR="00FC7D2B" w:rsidRDefault="00FC7D2B">
      <w:pPr>
        <w:pStyle w:val="CommentText"/>
      </w:pPr>
      <w:r>
        <w:rPr>
          <w:rStyle w:val="CommentReference"/>
        </w:rPr>
        <w:annotationRef/>
      </w:r>
      <w:r>
        <w:t>Any issues with using approved versions?</w:t>
      </w:r>
    </w:p>
  </w:comment>
  <w:comment w:id="982" w:author="Author" w:initials="A">
    <w:p w14:paraId="0E5133EF" w14:textId="7EEC75E8" w:rsidR="00FC7D2B" w:rsidRDefault="00FC7D2B">
      <w:pPr>
        <w:pStyle w:val="CommentText"/>
      </w:pPr>
      <w:r>
        <w:rPr>
          <w:rStyle w:val="CommentReference"/>
        </w:rPr>
        <w:annotationRef/>
      </w:r>
      <w:r>
        <w:t>Noted</w:t>
      </w:r>
    </w:p>
  </w:comment>
  <w:comment w:id="983" w:author="Author" w:initials="A">
    <w:p w14:paraId="26A778D1" w14:textId="4773D0AD" w:rsidR="00FC7D2B" w:rsidRDefault="00FC7D2B">
      <w:pPr>
        <w:pStyle w:val="CommentText"/>
      </w:pPr>
      <w:r>
        <w:rPr>
          <w:rStyle w:val="CommentReference"/>
        </w:rPr>
        <w:annotationRef/>
      </w:r>
      <w:r>
        <w:t>Any issues with using the approved version?</w:t>
      </w:r>
    </w:p>
  </w:comment>
  <w:comment w:id="984" w:author="Author" w:initials="A">
    <w:p w14:paraId="35303EF7" w14:textId="095EE5B9" w:rsidR="00FC7D2B" w:rsidRDefault="00FC7D2B">
      <w:pPr>
        <w:pStyle w:val="CommentText"/>
      </w:pPr>
      <w:r>
        <w:rPr>
          <w:rStyle w:val="CommentReference"/>
        </w:rPr>
        <w:annotationRef/>
      </w:r>
      <w:r>
        <w:t>Noted</w:t>
      </w:r>
    </w:p>
  </w:comment>
  <w:comment w:id="985" w:author="Author" w:initials="A">
    <w:p w14:paraId="122D91C3" w14:textId="6E002D72" w:rsidR="00FC7D2B" w:rsidRDefault="00FC7D2B">
      <w:pPr>
        <w:pStyle w:val="CommentText"/>
      </w:pPr>
      <w:r>
        <w:rPr>
          <w:rStyle w:val="CommentReference"/>
        </w:rPr>
        <w:annotationRef/>
      </w:r>
      <w:r>
        <w:t>Approved w/ constraints?</w:t>
      </w:r>
    </w:p>
    <w:p w14:paraId="17DC5931" w14:textId="5BC35A09" w:rsidR="00FC7D2B" w:rsidRDefault="00FC7D2B">
      <w:pPr>
        <w:pStyle w:val="CommentText"/>
      </w:pPr>
      <w:r>
        <w:t>Also – there is a more recent version available – any issues with usingthe latest?</w:t>
      </w:r>
    </w:p>
  </w:comment>
  <w:comment w:id="986" w:author="Author" w:initials="A">
    <w:p w14:paraId="52AB051D" w14:textId="50ADC375" w:rsidR="00FC7D2B" w:rsidRDefault="00FC7D2B">
      <w:pPr>
        <w:pStyle w:val="CommentText"/>
      </w:pPr>
      <w:r>
        <w:rPr>
          <w:rStyle w:val="CommentReference"/>
        </w:rPr>
        <w:annotationRef/>
      </w:r>
      <w:r>
        <w:t>Noted</w:t>
      </w:r>
    </w:p>
  </w:comment>
  <w:comment w:id="989" w:author="Author" w:initials="A">
    <w:p w14:paraId="088710C8" w14:textId="1C08A8FD" w:rsidR="00FC7D2B" w:rsidRDefault="00FC7D2B">
      <w:pPr>
        <w:pStyle w:val="CommentText"/>
      </w:pPr>
      <w:r>
        <w:rPr>
          <w:rStyle w:val="CommentReference"/>
        </w:rPr>
        <w:annotationRef/>
      </w:r>
      <w:r>
        <w:t>??</w:t>
      </w:r>
    </w:p>
  </w:comment>
  <w:comment w:id="990" w:author="Author" w:initials="A">
    <w:p w14:paraId="4DC5C295" w14:textId="65DFD3BB" w:rsidR="00FC7D2B" w:rsidRDefault="00FC7D2B">
      <w:pPr>
        <w:pStyle w:val="CommentText"/>
      </w:pPr>
      <w:r>
        <w:rPr>
          <w:rStyle w:val="CommentReference"/>
        </w:rPr>
        <w:annotationRef/>
      </w:r>
      <w:r>
        <w:t>Noted</w:t>
      </w:r>
    </w:p>
  </w:comment>
  <w:comment w:id="991" w:author="Author" w:initials="A">
    <w:p w14:paraId="601EA5E7" w14:textId="1F5E190B" w:rsidR="00FC7D2B" w:rsidRDefault="00FC7D2B">
      <w:pPr>
        <w:pStyle w:val="CommentText"/>
      </w:pPr>
      <w:r>
        <w:rPr>
          <w:rStyle w:val="CommentReference"/>
        </w:rPr>
        <w:annotationRef/>
      </w:r>
      <w:r>
        <w:t>??</w:t>
      </w:r>
    </w:p>
  </w:comment>
  <w:comment w:id="992" w:author="Author" w:initials="A">
    <w:p w14:paraId="56CAA8F0" w14:textId="3CF237E3" w:rsidR="00FC7D2B" w:rsidRDefault="00FC7D2B">
      <w:pPr>
        <w:pStyle w:val="CommentText"/>
      </w:pPr>
      <w:r>
        <w:rPr>
          <w:rStyle w:val="CommentReference"/>
        </w:rPr>
        <w:annotationRef/>
      </w:r>
      <w:r>
        <w:t>Noted</w:t>
      </w:r>
    </w:p>
  </w:comment>
  <w:comment w:id="993" w:author="Author" w:initials="A">
    <w:p w14:paraId="080B2D5B" w14:textId="50044D67" w:rsidR="00FC7D2B" w:rsidRDefault="00FC7D2B">
      <w:pPr>
        <w:pStyle w:val="CommentText"/>
      </w:pPr>
      <w:r>
        <w:rPr>
          <w:rStyle w:val="CommentReference"/>
        </w:rPr>
        <w:annotationRef/>
      </w:r>
      <w:r>
        <w:t>??</w:t>
      </w:r>
    </w:p>
  </w:comment>
  <w:comment w:id="994" w:author="Author" w:initials="A">
    <w:p w14:paraId="3356C47A" w14:textId="24DAF5ED" w:rsidR="00FC7D2B" w:rsidRDefault="00FC7D2B">
      <w:pPr>
        <w:pStyle w:val="CommentText"/>
      </w:pPr>
      <w:r>
        <w:rPr>
          <w:rStyle w:val="CommentReference"/>
        </w:rPr>
        <w:annotationRef/>
      </w:r>
      <w:r>
        <w:t>Noted</w:t>
      </w:r>
    </w:p>
  </w:comment>
  <w:comment w:id="1052" w:author="Author" w:initials="A">
    <w:p w14:paraId="287E0273" w14:textId="6CCF6031" w:rsidR="00FC7D2B" w:rsidRDefault="00FC7D2B">
      <w:pPr>
        <w:pStyle w:val="CommentText"/>
      </w:pPr>
      <w:r>
        <w:rPr>
          <w:rStyle w:val="CommentReference"/>
        </w:rPr>
        <w:annotationRef/>
      </w:r>
      <w:r>
        <w:t>Will this be sufficient to meet the performance requirements outlined aboive?</w:t>
      </w:r>
    </w:p>
  </w:comment>
  <w:comment w:id="1053" w:author="Author" w:initials="A">
    <w:p w14:paraId="586CF5C6" w14:textId="14D9CD39" w:rsidR="00FC7D2B" w:rsidRDefault="00FC7D2B">
      <w:pPr>
        <w:pStyle w:val="CommentText"/>
      </w:pPr>
      <w:r>
        <w:rPr>
          <w:rStyle w:val="CommentReference"/>
        </w:rPr>
        <w:annotationRef/>
      </w:r>
      <w:r>
        <w:t>Noted</w:t>
      </w:r>
    </w:p>
  </w:comment>
  <w:comment w:id="1092" w:author="Author" w:initials="A">
    <w:p w14:paraId="21CC5688" w14:textId="52252FE3" w:rsidR="00FC7D2B" w:rsidRDefault="00FC7D2B">
      <w:pPr>
        <w:pStyle w:val="CommentText"/>
      </w:pPr>
      <w:r>
        <w:rPr>
          <w:rStyle w:val="CommentReference"/>
        </w:rPr>
        <w:annotationRef/>
      </w:r>
      <w:r>
        <w:t>This seems to suggest all VistA data – may want to constrain to TAS required data</w:t>
      </w:r>
    </w:p>
    <w:p w14:paraId="474939CE" w14:textId="4B49E538" w:rsidR="00FC7D2B" w:rsidRDefault="00FC7D2B">
      <w:pPr>
        <w:pStyle w:val="CommentText"/>
      </w:pPr>
    </w:p>
  </w:comment>
  <w:comment w:id="1093" w:author="Author" w:initials="A">
    <w:p w14:paraId="0857B460" w14:textId="14AB29C1" w:rsidR="00FC7D2B" w:rsidRDefault="00FC7D2B">
      <w:pPr>
        <w:pStyle w:val="CommentText"/>
      </w:pPr>
      <w:r>
        <w:rPr>
          <w:rStyle w:val="CommentReference"/>
        </w:rPr>
        <w:annotationRef/>
      </w:r>
      <w:r>
        <w:t>Noted</w:t>
      </w:r>
    </w:p>
  </w:comment>
  <w:comment w:id="1096" w:author="Author" w:initials="A">
    <w:p w14:paraId="505FC3AD" w14:textId="5318A219" w:rsidR="00FC7D2B" w:rsidRDefault="00FC7D2B">
      <w:pPr>
        <w:pStyle w:val="CommentText"/>
      </w:pPr>
      <w:r>
        <w:rPr>
          <w:rStyle w:val="CommentReference"/>
        </w:rPr>
        <w:annotationRef/>
      </w:r>
      <w:r>
        <w:t>HTTP Listener is no longer in play I think – should this be fixed?</w:t>
      </w:r>
    </w:p>
  </w:comment>
  <w:comment w:id="1095" w:author="Author" w:initials="A">
    <w:p w14:paraId="2E0D320F" w14:textId="2B6AC9C4" w:rsidR="00FC7D2B" w:rsidRDefault="00FC7D2B">
      <w:pPr>
        <w:pStyle w:val="CommentText"/>
      </w:pPr>
      <w:r>
        <w:rPr>
          <w:rStyle w:val="CommentReference"/>
        </w:rPr>
        <w:annotationRef/>
      </w:r>
      <w:r>
        <w:t>Replaced with updated diagram. The ESB is no longer part of the design.</w:t>
      </w:r>
    </w:p>
  </w:comment>
  <w:comment w:id="1118" w:author="Author" w:initials="A">
    <w:p w14:paraId="7F962D3D" w14:textId="37DDFD3C" w:rsidR="00FC7D2B" w:rsidRDefault="00FC7D2B">
      <w:pPr>
        <w:pStyle w:val="CommentText"/>
      </w:pPr>
      <w:r>
        <w:rPr>
          <w:rStyle w:val="CommentReference"/>
        </w:rPr>
        <w:annotationRef/>
      </w:r>
      <w:r>
        <w:t>Replace?</w:t>
      </w:r>
    </w:p>
  </w:comment>
  <w:comment w:id="1119" w:author="Author" w:initials="A">
    <w:p w14:paraId="4787C8D5" w14:textId="1EFFFD2F" w:rsidR="00FC7D2B" w:rsidRDefault="00FC7D2B">
      <w:pPr>
        <w:pStyle w:val="CommentText"/>
      </w:pPr>
      <w:r>
        <w:rPr>
          <w:rStyle w:val="CommentReference"/>
        </w:rPr>
        <w:annotationRef/>
      </w:r>
      <w:r>
        <w:t>Noted</w:t>
      </w:r>
    </w:p>
  </w:comment>
  <w:comment w:id="1131" w:author="Author" w:initials="A">
    <w:p w14:paraId="46AEB153" w14:textId="24F8A691" w:rsidR="00FC7D2B" w:rsidRDefault="00FC7D2B">
      <w:pPr>
        <w:pStyle w:val="CommentText"/>
      </w:pPr>
      <w:r>
        <w:rPr>
          <w:rStyle w:val="CommentReference"/>
        </w:rPr>
        <w:annotationRef/>
      </w:r>
      <w:r>
        <w:t>Replace?</w:t>
      </w:r>
    </w:p>
  </w:comment>
  <w:comment w:id="1136" w:author="Author" w:initials="A">
    <w:p w14:paraId="3B3DC9F7" w14:textId="4EF81752" w:rsidR="00FC7D2B" w:rsidRDefault="00FC7D2B">
      <w:pPr>
        <w:pStyle w:val="CommentText"/>
      </w:pPr>
      <w:r>
        <w:rPr>
          <w:rStyle w:val="CommentReference"/>
        </w:rPr>
        <w:annotationRef/>
      </w:r>
      <w:r>
        <w:t xml:space="preserve">Access ti VistA no longer uses HTTPS/REST </w:t>
      </w:r>
    </w:p>
  </w:comment>
  <w:comment w:id="1135" w:author="Author" w:initials="A">
    <w:p w14:paraId="4A698168" w14:textId="0AEF9F3E" w:rsidR="00FC7D2B" w:rsidRDefault="00FC7D2B">
      <w:pPr>
        <w:pStyle w:val="CommentText"/>
      </w:pPr>
      <w:r>
        <w:rPr>
          <w:rStyle w:val="CommentReference"/>
        </w:rPr>
        <w:annotationRef/>
      </w:r>
      <w:r>
        <w:t>Replaced with updated diagram showing that TCP is used to access VistA instances.</w:t>
      </w:r>
    </w:p>
  </w:comment>
  <w:comment w:id="1139" w:author="Author" w:initials="A">
    <w:p w14:paraId="025F9E16" w14:textId="2CB5DECA" w:rsidR="00FC7D2B" w:rsidRDefault="00FC7D2B">
      <w:pPr>
        <w:pStyle w:val="CommentText"/>
      </w:pPr>
      <w:r>
        <w:rPr>
          <w:rStyle w:val="CommentReference"/>
        </w:rPr>
        <w:annotationRef/>
      </w:r>
      <w:r>
        <w:t>Are we really using Spotfire?</w:t>
      </w:r>
    </w:p>
  </w:comment>
  <w:comment w:id="1138" w:author="Author" w:initials="A">
    <w:p w14:paraId="14FBA8C5" w14:textId="16A9D169" w:rsidR="00FC7D2B" w:rsidRDefault="00FC7D2B">
      <w:pPr>
        <w:pStyle w:val="CommentText"/>
      </w:pPr>
      <w:r>
        <w:rPr>
          <w:rStyle w:val="CommentReference"/>
        </w:rPr>
        <w:annotationRef/>
      </w:r>
      <w:r>
        <w:t>Updated diagram</w:t>
      </w:r>
    </w:p>
  </w:comment>
  <w:comment w:id="1143" w:author="Author" w:initials="A">
    <w:p w14:paraId="778F485E" w14:textId="056A1943" w:rsidR="00FC7D2B" w:rsidRDefault="00FC7D2B">
      <w:pPr>
        <w:pStyle w:val="CommentText"/>
      </w:pPr>
      <w:r>
        <w:rPr>
          <w:rStyle w:val="CommentReference"/>
        </w:rPr>
        <w:annotationRef/>
      </w:r>
      <w:r>
        <w:t>Looks odd to have the FHIR server, NGNIX and VistA link servers in the VistA swim lane. Are they not part of TAS Core?</w:t>
      </w:r>
    </w:p>
    <w:p w14:paraId="5257CCBF" w14:textId="25111AA3" w:rsidR="00FC7D2B" w:rsidRDefault="00FC7D2B">
      <w:pPr>
        <w:pStyle w:val="CommentText"/>
      </w:pPr>
      <w:r>
        <w:t>Is Tableau part of the nightly flow?</w:t>
      </w:r>
    </w:p>
    <w:p w14:paraId="0C0E1AE2" w14:textId="77777777" w:rsidR="00FC7D2B" w:rsidRDefault="00FC7D2B">
      <w:pPr>
        <w:pStyle w:val="CommentText"/>
      </w:pPr>
    </w:p>
    <w:p w14:paraId="22FA979A" w14:textId="283A4D64" w:rsidR="00FC7D2B" w:rsidRDefault="00FC7D2B">
      <w:pPr>
        <w:pStyle w:val="CommentText"/>
      </w:pPr>
      <w:r>
        <w:t>What triggers the nightly load flow?</w:t>
      </w:r>
    </w:p>
  </w:comment>
  <w:comment w:id="1142" w:author="Author" w:initials="A">
    <w:p w14:paraId="4FA2533C" w14:textId="1AD5DCF6" w:rsidR="00FC7D2B" w:rsidRDefault="00FC7D2B">
      <w:pPr>
        <w:pStyle w:val="CommentText"/>
      </w:pPr>
      <w:r>
        <w:rPr>
          <w:rStyle w:val="CommentReference"/>
        </w:rPr>
        <w:annotationRef/>
      </w:r>
      <w:r>
        <w:t>Replaced</w:t>
      </w:r>
    </w:p>
  </w:comment>
  <w:comment w:id="1148" w:author="Author" w:initials="A">
    <w:p w14:paraId="4A8AC114" w14:textId="77777777" w:rsidR="00FC7D2B" w:rsidRDefault="00FC7D2B">
      <w:pPr>
        <w:pStyle w:val="CommentText"/>
      </w:pPr>
      <w:r>
        <w:rPr>
          <w:rStyle w:val="CommentReference"/>
        </w:rPr>
        <w:annotationRef/>
      </w:r>
      <w:r>
        <w:t>Suggest renaming the swim lanes or only placing approprioate components in the swim lanes.</w:t>
      </w:r>
    </w:p>
    <w:p w14:paraId="1FFD5B92" w14:textId="5545BF5F" w:rsidR="00FC7D2B" w:rsidRDefault="00FC7D2B">
      <w:pPr>
        <w:pStyle w:val="CommentText"/>
      </w:pPr>
      <w:r>
        <w:t>Ex: NGNIX does not belong in the VistA swimlane but may well work for a ‘VistA Data Access’ swim lane.</w:t>
      </w:r>
    </w:p>
  </w:comment>
  <w:comment w:id="1149" w:author="Author" w:initials="A">
    <w:p w14:paraId="13585C8F" w14:textId="4CBEE8FC" w:rsidR="00FC7D2B" w:rsidRDefault="00FC7D2B">
      <w:pPr>
        <w:pStyle w:val="CommentText"/>
      </w:pPr>
      <w:r>
        <w:rPr>
          <w:rStyle w:val="CommentReference"/>
        </w:rPr>
        <w:annotationRef/>
      </w:r>
      <w:r>
        <w:t>Noted</w:t>
      </w:r>
    </w:p>
  </w:comment>
  <w:comment w:id="1155" w:author="Author" w:initials="A">
    <w:p w14:paraId="403F459C" w14:textId="11359C4A" w:rsidR="00FC7D2B" w:rsidRDefault="00FC7D2B">
      <w:pPr>
        <w:pStyle w:val="CommentText"/>
      </w:pPr>
      <w:r>
        <w:rPr>
          <w:rStyle w:val="CommentReference"/>
        </w:rPr>
        <w:annotationRef/>
      </w:r>
      <w:r>
        <w:t>Are we really using Mule? Can we include the load balancers in the diagram.</w:t>
      </w:r>
    </w:p>
  </w:comment>
  <w:comment w:id="1156" w:author="Author" w:initials="A">
    <w:p w14:paraId="4C51C91E" w14:textId="6F519A4C" w:rsidR="00FC7D2B" w:rsidRDefault="00FC7D2B">
      <w:pPr>
        <w:pStyle w:val="CommentText"/>
      </w:pPr>
      <w:r>
        <w:rPr>
          <w:rStyle w:val="CommentReference"/>
        </w:rPr>
        <w:annotationRef/>
      </w:r>
      <w:r>
        <w:t>Noted</w:t>
      </w:r>
    </w:p>
  </w:comment>
  <w:comment w:id="1158" w:author="Author" w:initials="A">
    <w:p w14:paraId="4C402334" w14:textId="0563491C" w:rsidR="00FC7D2B" w:rsidRDefault="00FC7D2B">
      <w:pPr>
        <w:pStyle w:val="CommentText"/>
      </w:pPr>
      <w:r>
        <w:rPr>
          <w:rStyle w:val="CommentReference"/>
        </w:rPr>
        <w:annotationRef/>
      </w:r>
      <w:r>
        <w:t>Can we describe only the strategies we are using rather than everything? For example, we are currently not planning a write cache – lets not describe it. If in future we add it, we can always put it in at that time.</w:t>
      </w:r>
    </w:p>
  </w:comment>
  <w:comment w:id="1159" w:author="Author" w:initials="A">
    <w:p w14:paraId="1B560E12" w14:textId="062025A8" w:rsidR="00FC7D2B" w:rsidRDefault="00FC7D2B">
      <w:pPr>
        <w:pStyle w:val="CommentText"/>
      </w:pPr>
      <w:r>
        <w:rPr>
          <w:rStyle w:val="CommentReference"/>
        </w:rPr>
        <w:annotationRef/>
      </w:r>
      <w:r>
        <w:t>Noted</w:t>
      </w:r>
    </w:p>
  </w:comment>
  <w:comment w:id="1160" w:author="Author" w:initials="A">
    <w:p w14:paraId="450557C2" w14:textId="077F8646" w:rsidR="00FC7D2B" w:rsidRDefault="00FC7D2B">
      <w:pPr>
        <w:pStyle w:val="CommentText"/>
      </w:pPr>
      <w:r>
        <w:rPr>
          <w:rStyle w:val="CommentReference"/>
        </w:rPr>
        <w:annotationRef/>
      </w:r>
      <w:r>
        <w:t>replace</w:t>
      </w:r>
    </w:p>
  </w:comment>
  <w:comment w:id="1161" w:author="Author" w:initials="A">
    <w:p w14:paraId="038ABC5D" w14:textId="27AC4313" w:rsidR="00FC7D2B" w:rsidRDefault="00FC7D2B">
      <w:pPr>
        <w:pStyle w:val="CommentText"/>
      </w:pPr>
      <w:r>
        <w:rPr>
          <w:rStyle w:val="CommentReference"/>
        </w:rPr>
        <w:annotationRef/>
      </w:r>
      <w:r>
        <w:t>Noted</w:t>
      </w:r>
    </w:p>
  </w:comment>
  <w:comment w:id="1164" w:author="Author" w:initials="A">
    <w:p w14:paraId="7AAD53C0" w14:textId="4512382C" w:rsidR="00FC7D2B" w:rsidRDefault="00FC7D2B">
      <w:pPr>
        <w:pStyle w:val="CommentText"/>
      </w:pPr>
      <w:r>
        <w:rPr>
          <w:rStyle w:val="CommentReference"/>
        </w:rPr>
        <w:annotationRef/>
      </w:r>
      <w:r>
        <w:t>Can we refer back to the section where we describe the models that we currenlt use first.</w:t>
      </w:r>
    </w:p>
  </w:comment>
  <w:comment w:id="1165" w:author="Author" w:initials="A">
    <w:p w14:paraId="0FC50BF7" w14:textId="19FE3FB8" w:rsidR="00FC7D2B" w:rsidRDefault="00FC7D2B">
      <w:pPr>
        <w:pStyle w:val="CommentText"/>
      </w:pPr>
      <w:r>
        <w:rPr>
          <w:rStyle w:val="CommentReference"/>
        </w:rPr>
        <w:annotationRef/>
      </w:r>
      <w:r>
        <w:t>Noted</w:t>
      </w:r>
    </w:p>
  </w:comment>
  <w:comment w:id="1211" w:author="Author" w:initials="A">
    <w:p w14:paraId="357E7F60" w14:textId="661EDE72" w:rsidR="00FC7D2B" w:rsidRDefault="00FC7D2B">
      <w:pPr>
        <w:pStyle w:val="CommentText"/>
      </w:pPr>
      <w:r>
        <w:rPr>
          <w:rStyle w:val="CommentReference"/>
        </w:rPr>
        <w:annotationRef/>
      </w:r>
      <w:r>
        <w:t>Please get the biz teams to review the details of the reports documented here to make sure that the fields they are expecting are all there.</w:t>
      </w:r>
    </w:p>
  </w:comment>
  <w:comment w:id="1212" w:author="Author" w:initials="A">
    <w:p w14:paraId="135A8848" w14:textId="42FF03AF" w:rsidR="00FC7D2B" w:rsidRDefault="00FC7D2B">
      <w:pPr>
        <w:pStyle w:val="CommentText"/>
      </w:pPr>
      <w:r>
        <w:rPr>
          <w:rStyle w:val="CommentReference"/>
        </w:rPr>
        <w:annotationRef/>
      </w:r>
      <w:r>
        <w:t>Noted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E7D64C" w15:done="0"/>
  <w15:commentEx w15:paraId="62C850FF" w15:paraIdParent="00E7D64C" w15:done="0"/>
  <w15:commentEx w15:paraId="27D9B6B0" w15:paraIdParent="00E7D64C" w15:done="0"/>
  <w15:commentEx w15:paraId="484E0196" w15:done="0"/>
  <w15:commentEx w15:paraId="0053A7DF" w15:paraIdParent="484E0196" w15:done="0"/>
  <w15:commentEx w15:paraId="7DC76F0C" w15:done="0"/>
  <w15:commentEx w15:paraId="6D111D84" w15:paraIdParent="7DC76F0C" w15:done="0"/>
  <w15:commentEx w15:paraId="6DDA378F" w15:done="0"/>
  <w15:commentEx w15:paraId="190D35E6" w15:paraIdParent="6DDA378F" w15:done="0"/>
  <w15:commentEx w15:paraId="1250D7D9" w15:done="0"/>
  <w15:commentEx w15:paraId="37458835" w15:paraIdParent="1250D7D9" w15:done="0"/>
  <w15:commentEx w15:paraId="07F49925" w15:done="0"/>
  <w15:commentEx w15:paraId="6659A0E6" w15:paraIdParent="07F49925" w15:done="0"/>
  <w15:commentEx w15:paraId="1D146D9A" w15:done="0"/>
  <w15:commentEx w15:paraId="413918FC" w15:paraIdParent="1D146D9A" w15:done="0"/>
  <w15:commentEx w15:paraId="4AE4C78D" w15:done="0"/>
  <w15:commentEx w15:paraId="66705598" w15:paraIdParent="4AE4C78D" w15:done="0"/>
  <w15:commentEx w15:paraId="0C6F8293" w15:done="0"/>
  <w15:commentEx w15:paraId="311D0C95" w15:paraIdParent="0C6F8293" w15:done="0"/>
  <w15:commentEx w15:paraId="7FF9364E" w15:done="0"/>
  <w15:commentEx w15:paraId="30CD6280" w15:done="0"/>
  <w15:commentEx w15:paraId="01925406" w15:done="0"/>
  <w15:commentEx w15:paraId="4C8F5636" w15:done="0"/>
  <w15:commentEx w15:paraId="705B7658" w15:done="0"/>
  <w15:commentEx w15:paraId="13BE31C3" w15:done="0"/>
  <w15:commentEx w15:paraId="255ACF4C" w15:done="0"/>
  <w15:commentEx w15:paraId="1C949E4F" w15:done="0"/>
  <w15:commentEx w15:paraId="63E9F888" w15:done="0"/>
  <w15:commentEx w15:paraId="22A07718" w15:done="0"/>
  <w15:commentEx w15:paraId="1AC6A5FF" w15:done="0"/>
  <w15:commentEx w15:paraId="1BE6A03A" w15:done="0"/>
  <w15:commentEx w15:paraId="4E49566F" w15:done="0"/>
  <w15:commentEx w15:paraId="36A6D838" w15:done="0"/>
  <w15:commentEx w15:paraId="3DD9C877" w15:done="0"/>
  <w15:commentEx w15:paraId="49014AE1" w15:paraIdParent="3DD9C877" w15:done="0"/>
  <w15:commentEx w15:paraId="03AD016E" w15:paraIdParent="3DD9C877" w15:done="0"/>
  <w15:commentEx w15:paraId="63205748" w15:paraIdParent="3DD9C877" w15:done="0"/>
  <w15:commentEx w15:paraId="538FC6AA" w15:done="0"/>
  <w15:commentEx w15:paraId="1D1C241F" w15:paraIdParent="538FC6AA" w15:done="0"/>
  <w15:commentEx w15:paraId="3C43966B" w15:done="0"/>
  <w15:commentEx w15:paraId="5A92BA61" w15:paraIdParent="3C43966B" w15:done="0"/>
  <w15:commentEx w15:paraId="4341179F" w15:done="0"/>
  <w15:commentEx w15:paraId="339BECA1" w15:paraIdParent="4341179F" w15:done="0"/>
  <w15:commentEx w15:paraId="74DC0390" w15:done="0"/>
  <w15:commentEx w15:paraId="6244A258" w15:paraIdParent="74DC0390" w15:done="0"/>
  <w15:commentEx w15:paraId="274DA738" w15:done="0"/>
  <w15:commentEx w15:paraId="3BD07F4D" w15:paraIdParent="274DA738" w15:done="0"/>
  <w15:commentEx w15:paraId="41EFE10F" w15:done="0"/>
  <w15:commentEx w15:paraId="78928BF1" w15:paraIdParent="41EFE10F" w15:done="0"/>
  <w15:commentEx w15:paraId="79B3E50E" w15:done="0"/>
  <w15:commentEx w15:paraId="0E5133EF" w15:paraIdParent="79B3E50E" w15:done="0"/>
  <w15:commentEx w15:paraId="26A778D1" w15:done="0"/>
  <w15:commentEx w15:paraId="35303EF7" w15:paraIdParent="26A778D1" w15:done="0"/>
  <w15:commentEx w15:paraId="17DC5931" w15:done="0"/>
  <w15:commentEx w15:paraId="52AB051D" w15:paraIdParent="17DC5931" w15:done="0"/>
  <w15:commentEx w15:paraId="088710C8" w15:done="0"/>
  <w15:commentEx w15:paraId="4DC5C295" w15:paraIdParent="088710C8" w15:done="0"/>
  <w15:commentEx w15:paraId="601EA5E7" w15:done="0"/>
  <w15:commentEx w15:paraId="56CAA8F0" w15:paraIdParent="601EA5E7" w15:done="0"/>
  <w15:commentEx w15:paraId="080B2D5B" w15:done="0"/>
  <w15:commentEx w15:paraId="3356C47A" w15:paraIdParent="080B2D5B" w15:done="0"/>
  <w15:commentEx w15:paraId="287E0273" w15:done="0"/>
  <w15:commentEx w15:paraId="586CF5C6" w15:paraIdParent="287E0273" w15:done="0"/>
  <w15:commentEx w15:paraId="474939CE" w15:done="0"/>
  <w15:commentEx w15:paraId="0857B460" w15:paraIdParent="474939CE" w15:done="0"/>
  <w15:commentEx w15:paraId="505FC3AD" w15:done="0"/>
  <w15:commentEx w15:paraId="2E0D320F" w15:paraIdParent="505FC3AD" w15:done="0"/>
  <w15:commentEx w15:paraId="7F962D3D" w15:done="0"/>
  <w15:commentEx w15:paraId="4787C8D5" w15:paraIdParent="7F962D3D" w15:done="0"/>
  <w15:commentEx w15:paraId="46AEB153" w15:done="0"/>
  <w15:commentEx w15:paraId="3B3DC9F7" w15:done="0"/>
  <w15:commentEx w15:paraId="4A698168" w15:paraIdParent="3B3DC9F7" w15:done="0"/>
  <w15:commentEx w15:paraId="025F9E16" w15:done="0"/>
  <w15:commentEx w15:paraId="14FBA8C5" w15:paraIdParent="025F9E16" w15:done="0"/>
  <w15:commentEx w15:paraId="22FA979A" w15:done="0"/>
  <w15:commentEx w15:paraId="4FA2533C" w15:paraIdParent="22FA979A" w15:done="0"/>
  <w15:commentEx w15:paraId="1FFD5B92" w15:done="0"/>
  <w15:commentEx w15:paraId="13585C8F" w15:paraIdParent="1FFD5B92" w15:done="0"/>
  <w15:commentEx w15:paraId="403F459C" w15:done="0"/>
  <w15:commentEx w15:paraId="4C51C91E" w15:paraIdParent="403F459C" w15:done="0"/>
  <w15:commentEx w15:paraId="4C402334" w15:done="0"/>
  <w15:commentEx w15:paraId="1B560E12" w15:paraIdParent="4C402334" w15:done="0"/>
  <w15:commentEx w15:paraId="450557C2" w15:done="0"/>
  <w15:commentEx w15:paraId="038ABC5D" w15:paraIdParent="450557C2" w15:done="0"/>
  <w15:commentEx w15:paraId="7AAD53C0" w15:done="0"/>
  <w15:commentEx w15:paraId="0FC50BF7" w15:paraIdParent="7AAD53C0" w15:done="0"/>
  <w15:commentEx w15:paraId="357E7F60" w15:done="0"/>
  <w15:commentEx w15:paraId="135A8848" w15:paraIdParent="357E7F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E7D64C" w16cid:durableId="1F4E2DAC"/>
  <w16cid:commentId w16cid:paraId="62C850FF" w16cid:durableId="1F8A8407"/>
  <w16cid:commentId w16cid:paraId="27D9B6B0" w16cid:durableId="1F8ECA39"/>
  <w16cid:commentId w16cid:paraId="484E0196" w16cid:durableId="1F4E2EF4"/>
  <w16cid:commentId w16cid:paraId="0053A7DF" w16cid:durableId="1F8A855A"/>
  <w16cid:commentId w16cid:paraId="7DC76F0C" w16cid:durableId="1F4E2F83"/>
  <w16cid:commentId w16cid:paraId="6D111D84" w16cid:durableId="1F8A8563"/>
  <w16cid:commentId w16cid:paraId="6DDA378F" w16cid:durableId="1F4E2F9C"/>
  <w16cid:commentId w16cid:paraId="190D35E6" w16cid:durableId="1F8A856C"/>
  <w16cid:commentId w16cid:paraId="1250D7D9" w16cid:durableId="1F4E2FB9"/>
  <w16cid:commentId w16cid:paraId="37458835" w16cid:durableId="1F8A85A7"/>
  <w16cid:commentId w16cid:paraId="07F49925" w16cid:durableId="1F4E3050"/>
  <w16cid:commentId w16cid:paraId="6659A0E6" w16cid:durableId="1F8A8607"/>
  <w16cid:commentId w16cid:paraId="1D146D9A" w16cid:durableId="1F4E31B0"/>
  <w16cid:commentId w16cid:paraId="413918FC" w16cid:durableId="1F8A8681"/>
  <w16cid:commentId w16cid:paraId="66705598" w16cid:durableId="1F1C1CBF"/>
  <w16cid:commentId w16cid:paraId="311D0C95" w16cid:durableId="1F1C1CFA"/>
  <w16cid:commentId w16cid:paraId="49014AE1" w16cid:durableId="1EE86EBF"/>
  <w16cid:commentId w16cid:paraId="03AD016E" w16cid:durableId="1F1C263A"/>
  <w16cid:commentId w16cid:paraId="63205748" w16cid:durableId="1F8A882C"/>
  <w16cid:commentId w16cid:paraId="538FC6AA" w16cid:durableId="1F4E3402"/>
  <w16cid:commentId w16cid:paraId="1D1C241F" w16cid:durableId="1F8A8874"/>
  <w16cid:commentId w16cid:paraId="3C43966B" w16cid:durableId="1F4E33A4"/>
  <w16cid:commentId w16cid:paraId="5A92BA61" w16cid:durableId="1F8A88A9"/>
  <w16cid:commentId w16cid:paraId="4341179F" w16cid:durableId="1F4E34BD"/>
  <w16cid:commentId w16cid:paraId="339BECA1" w16cid:durableId="1F8A88D5"/>
  <w16cid:commentId w16cid:paraId="74DC0390" w16cid:durableId="1F4E3509"/>
  <w16cid:commentId w16cid:paraId="6244A258" w16cid:durableId="1F8A892B"/>
  <w16cid:commentId w16cid:paraId="274DA738" w16cid:durableId="1F4E362B"/>
  <w16cid:commentId w16cid:paraId="3BD07F4D" w16cid:durableId="1F8A892F"/>
  <w16cid:commentId w16cid:paraId="41EFE10F" w16cid:durableId="1F4E36C5"/>
  <w16cid:commentId w16cid:paraId="78928BF1" w16cid:durableId="1F8A895B"/>
  <w16cid:commentId w16cid:paraId="79B3E50E" w16cid:durableId="1F4E35D5"/>
  <w16cid:commentId w16cid:paraId="0E5133EF" w16cid:durableId="1F8A897A"/>
  <w16cid:commentId w16cid:paraId="26A778D1" w16cid:durableId="1F4E36E8"/>
  <w16cid:commentId w16cid:paraId="35303EF7" w16cid:durableId="1F8A89CA"/>
  <w16cid:commentId w16cid:paraId="17DC5931" w16cid:durableId="1F4E3729"/>
  <w16cid:commentId w16cid:paraId="52AB051D" w16cid:durableId="1F8A89C5"/>
  <w16cid:commentId w16cid:paraId="088710C8" w16cid:durableId="1F4E3760"/>
  <w16cid:commentId w16cid:paraId="4DC5C295" w16cid:durableId="1F8A8A09"/>
  <w16cid:commentId w16cid:paraId="601EA5E7" w16cid:durableId="1F4E3771"/>
  <w16cid:commentId w16cid:paraId="56CAA8F0" w16cid:durableId="1F8A8A0D"/>
  <w16cid:commentId w16cid:paraId="080B2D5B" w16cid:durableId="1F4E3779"/>
  <w16cid:commentId w16cid:paraId="3356C47A" w16cid:durableId="1F8A8A12"/>
  <w16cid:commentId w16cid:paraId="287E0273" w16cid:durableId="1F4E39D1"/>
  <w16cid:commentId w16cid:paraId="586CF5C6" w16cid:durableId="1F8A8A5B"/>
  <w16cid:commentId w16cid:paraId="474939CE" w16cid:durableId="1F4E3C09"/>
  <w16cid:commentId w16cid:paraId="0857B460" w16cid:durableId="1F8A8A9C"/>
  <w16cid:commentId w16cid:paraId="2E0D320F" w16cid:durableId="1F1C2DE8"/>
  <w16cid:commentId w16cid:paraId="7F962D3D" w16cid:durableId="1F4E3B04"/>
  <w16cid:commentId w16cid:paraId="4787C8D5" w16cid:durableId="1F8A8B39"/>
  <w16cid:commentId w16cid:paraId="46AEB153" w16cid:durableId="1F4E3B68"/>
  <w16cid:commentId w16cid:paraId="4A698168" w16cid:durableId="1F1C3086"/>
  <w16cid:commentId w16cid:paraId="14FBA8C5" w16cid:durableId="1F1C31AA"/>
  <w16cid:commentId w16cid:paraId="4FA2533C" w16cid:durableId="1F8A8C33"/>
  <w16cid:commentId w16cid:paraId="1FFD5B92" w16cid:durableId="1F4E3F32"/>
  <w16cid:commentId w16cid:paraId="13585C8F" w16cid:durableId="1F8A8C94"/>
  <w16cid:commentId w16cid:paraId="403F459C" w16cid:durableId="1F4E406C"/>
  <w16cid:commentId w16cid:paraId="4C51C91E" w16cid:durableId="1F8A8CED"/>
  <w16cid:commentId w16cid:paraId="4C402334" w16cid:durableId="1F4E4157"/>
  <w16cid:commentId w16cid:paraId="1B560E12" w16cid:durableId="1F8A8D30"/>
  <w16cid:commentId w16cid:paraId="450557C2" w16cid:durableId="1F4E4128"/>
  <w16cid:commentId w16cid:paraId="038ABC5D" w16cid:durableId="1F8A8D6F"/>
  <w16cid:commentId w16cid:paraId="7AAD53C0" w16cid:durableId="1F4E4213"/>
  <w16cid:commentId w16cid:paraId="0FC50BF7" w16cid:durableId="1F8A8DC2"/>
  <w16cid:commentId w16cid:paraId="357E7F60" w16cid:durableId="1F4E4345"/>
  <w16cid:commentId w16cid:paraId="135A8848" w16cid:durableId="1F8A8D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2D30DA" w14:textId="77777777" w:rsidR="00AB1753" w:rsidRDefault="00AB1753">
      <w:r>
        <w:separator/>
      </w:r>
    </w:p>
    <w:p w14:paraId="4EB8000C" w14:textId="77777777" w:rsidR="00AB1753" w:rsidRDefault="00AB1753"/>
  </w:endnote>
  <w:endnote w:type="continuationSeparator" w:id="0">
    <w:p w14:paraId="455163DE" w14:textId="77777777" w:rsidR="00AB1753" w:rsidRDefault="00AB1753">
      <w:r>
        <w:continuationSeparator/>
      </w:r>
    </w:p>
    <w:p w14:paraId="5E711A95" w14:textId="77777777" w:rsidR="00AB1753" w:rsidRDefault="00AB1753"/>
  </w:endnote>
  <w:endnote w:type="continuationNotice" w:id="1">
    <w:p w14:paraId="3D72D595" w14:textId="77777777" w:rsidR="00AB1753" w:rsidRDefault="00AB17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398208CB" w:rsidR="00FC7D2B" w:rsidRPr="00E17CD9" w:rsidRDefault="00FC7D2B"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129</w:t>
    </w:r>
    <w:r>
      <w:rPr>
        <w:rStyle w:val="PageNumber"/>
      </w:rPr>
      <w:fldChar w:fldCharType="end"/>
    </w:r>
    <w:r>
      <w:rPr>
        <w:rStyle w:val="PageNumber"/>
      </w:rPr>
      <w:tab/>
    </w:r>
    <w:del w:id="883" w:author="Author">
      <w:r w:rsidDel="007D246C">
        <w:rPr>
          <w:rStyle w:val="PageNumber"/>
        </w:rPr>
        <w:delText>August</w:delText>
      </w:r>
    </w:del>
    <w:ins w:id="884" w:author="Author">
      <w:r w:rsidR="007D246C">
        <w:rPr>
          <w:rStyle w:val="PageNumber"/>
        </w:rPr>
        <w:t>January</w:t>
      </w:r>
    </w:ins>
    <w:r>
      <w:rPr>
        <w:rStyle w:val="PageNumber"/>
      </w:rPr>
      <w:t>, 201</w:t>
    </w:r>
    <w:ins w:id="885" w:author="Author">
      <w:r w:rsidR="007D246C">
        <w:rPr>
          <w:rStyle w:val="PageNumber"/>
        </w:rPr>
        <w:t>9</w:t>
      </w:r>
    </w:ins>
    <w:del w:id="886" w:author="Author">
      <w:r w:rsidDel="007D246C">
        <w:rPr>
          <w:rStyle w:val="PageNumber"/>
        </w:rPr>
        <w:delText>8</w:delText>
      </w:r>
    </w:del>
  </w:p>
  <w:p w14:paraId="58BEFF7B" w14:textId="31F37773" w:rsidR="00FC7D2B" w:rsidRPr="00FD2649" w:rsidRDefault="00FC7D2B"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5A44C0DF" w:rsidR="00FC7D2B" w:rsidRPr="00E17CD9" w:rsidRDefault="00FC7D2B"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130</w:t>
    </w:r>
    <w:r>
      <w:rPr>
        <w:rStyle w:val="PageNumber"/>
      </w:rPr>
      <w:fldChar w:fldCharType="end"/>
    </w:r>
    <w:r>
      <w:rPr>
        <w:rStyle w:val="PageNumber"/>
      </w:rPr>
      <w:tab/>
      <w:t>July, 2017</w:t>
    </w:r>
  </w:p>
  <w:p w14:paraId="4E361FA9" w14:textId="175368BB" w:rsidR="00FC7D2B" w:rsidRPr="00FD2649" w:rsidRDefault="00FC7D2B"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A6302" w14:textId="77777777" w:rsidR="00AB1753" w:rsidRDefault="00AB1753">
      <w:r>
        <w:separator/>
      </w:r>
    </w:p>
    <w:p w14:paraId="18E5432F" w14:textId="77777777" w:rsidR="00AB1753" w:rsidRDefault="00AB1753"/>
  </w:footnote>
  <w:footnote w:type="continuationSeparator" w:id="0">
    <w:p w14:paraId="2AD255B5" w14:textId="77777777" w:rsidR="00AB1753" w:rsidRDefault="00AB1753">
      <w:r>
        <w:continuationSeparator/>
      </w:r>
    </w:p>
    <w:p w14:paraId="622EC71C" w14:textId="77777777" w:rsidR="00AB1753" w:rsidRDefault="00AB1753"/>
  </w:footnote>
  <w:footnote w:type="continuationNotice" w:id="1">
    <w:p w14:paraId="13E4DAA6" w14:textId="77777777" w:rsidR="00AB1753" w:rsidRDefault="00AB1753"/>
  </w:footnote>
  <w:footnote w:id="2">
    <w:p w14:paraId="24BA9EA3" w14:textId="684CA2F5" w:rsidR="00FC7D2B" w:rsidRDefault="00FC7D2B">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82CD5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EA1B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1037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F44F0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646C8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D23E4A7A"/>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91C4B296"/>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E557D"/>
    <w:multiLevelType w:val="multilevel"/>
    <w:tmpl w:val="39CA56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4"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5"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6" w15:restartNumberingAfterBreak="0">
    <w:nsid w:val="17C47AAD"/>
    <w:multiLevelType w:val="hybridMultilevel"/>
    <w:tmpl w:val="44D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21"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22"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782247"/>
    <w:multiLevelType w:val="hybridMultilevel"/>
    <w:tmpl w:val="6E0AC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5"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7"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15:restartNumberingAfterBreak="0">
    <w:nsid w:val="64724665"/>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4"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8"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2"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4"/>
  </w:num>
  <w:num w:numId="2">
    <w:abstractNumId w:val="43"/>
  </w:num>
  <w:num w:numId="3">
    <w:abstractNumId w:val="9"/>
  </w:num>
  <w:num w:numId="4">
    <w:abstractNumId w:val="47"/>
  </w:num>
  <w:num w:numId="5">
    <w:abstractNumId w:val="53"/>
  </w:num>
  <w:num w:numId="6">
    <w:abstractNumId w:val="23"/>
  </w:num>
  <w:num w:numId="7">
    <w:abstractNumId w:val="19"/>
  </w:num>
  <w:num w:numId="8">
    <w:abstractNumId w:val="26"/>
  </w:num>
  <w:num w:numId="9">
    <w:abstractNumId w:val="34"/>
  </w:num>
  <w:num w:numId="10">
    <w:abstractNumId w:val="25"/>
  </w:num>
  <w:num w:numId="11">
    <w:abstractNumId w:val="39"/>
  </w:num>
  <w:num w:numId="12">
    <w:abstractNumId w:val="7"/>
  </w:num>
  <w:num w:numId="13">
    <w:abstractNumId w:val="31"/>
  </w:num>
  <w:num w:numId="14">
    <w:abstractNumId w:val="40"/>
  </w:num>
  <w:num w:numId="15">
    <w:abstractNumId w:val="18"/>
  </w:num>
  <w:num w:numId="16">
    <w:abstractNumId w:val="14"/>
  </w:num>
  <w:num w:numId="17">
    <w:abstractNumId w:val="22"/>
  </w:num>
  <w:num w:numId="18">
    <w:abstractNumId w:val="41"/>
  </w:num>
  <w:num w:numId="19">
    <w:abstractNumId w:val="15"/>
  </w:num>
  <w:num w:numId="20">
    <w:abstractNumId w:val="20"/>
  </w:num>
  <w:num w:numId="21">
    <w:abstractNumId w:val="12"/>
  </w:num>
  <w:num w:numId="22">
    <w:abstractNumId w:val="38"/>
  </w:num>
  <w:num w:numId="23">
    <w:abstractNumId w:val="17"/>
  </w:num>
  <w:num w:numId="24">
    <w:abstractNumId w:val="24"/>
  </w:num>
  <w:num w:numId="25">
    <w:abstractNumId w:val="36"/>
  </w:num>
  <w:num w:numId="26">
    <w:abstractNumId w:val="46"/>
  </w:num>
  <w:num w:numId="27">
    <w:abstractNumId w:val="21"/>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4"/>
  </w:num>
  <w:num w:numId="31">
    <w:abstractNumId w:val="37"/>
  </w:num>
  <w:num w:numId="32">
    <w:abstractNumId w:val="29"/>
  </w:num>
  <w:num w:numId="33">
    <w:abstractNumId w:val="35"/>
  </w:num>
  <w:num w:numId="34">
    <w:abstractNumId w:val="8"/>
  </w:num>
  <w:num w:numId="35">
    <w:abstractNumId w:val="50"/>
  </w:num>
  <w:num w:numId="36">
    <w:abstractNumId w:val="52"/>
  </w:num>
  <w:num w:numId="37">
    <w:abstractNumId w:val="48"/>
  </w:num>
  <w:num w:numId="38">
    <w:abstractNumId w:val="10"/>
  </w:num>
  <w:num w:numId="39">
    <w:abstractNumId w:val="49"/>
  </w:num>
  <w:num w:numId="40">
    <w:abstractNumId w:val="33"/>
  </w:num>
  <w:num w:numId="41">
    <w:abstractNumId w:val="51"/>
  </w:num>
  <w:num w:numId="42">
    <w:abstractNumId w:val="28"/>
  </w:num>
  <w:num w:numId="43">
    <w:abstractNumId w:val="11"/>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45"/>
  </w:num>
  <w:num w:numId="49">
    <w:abstractNumId w:val="27"/>
  </w:num>
  <w:num w:numId="50">
    <w:abstractNumId w:val="16"/>
  </w:num>
  <w:num w:numId="51">
    <w:abstractNumId w:val="32"/>
  </w:num>
  <w:num w:numId="52">
    <w:abstractNumId w:val="42"/>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2E18"/>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27DA"/>
    <w:rsid w:val="00015AC2"/>
    <w:rsid w:val="00015B83"/>
    <w:rsid w:val="00015CBD"/>
    <w:rsid w:val="00015DB5"/>
    <w:rsid w:val="00016D5B"/>
    <w:rsid w:val="000171DA"/>
    <w:rsid w:val="0002031D"/>
    <w:rsid w:val="00021844"/>
    <w:rsid w:val="00021EC0"/>
    <w:rsid w:val="00023CEF"/>
    <w:rsid w:val="0002483E"/>
    <w:rsid w:val="0002576A"/>
    <w:rsid w:val="000257FB"/>
    <w:rsid w:val="00025DE5"/>
    <w:rsid w:val="000262D4"/>
    <w:rsid w:val="000263BB"/>
    <w:rsid w:val="00027267"/>
    <w:rsid w:val="0002756F"/>
    <w:rsid w:val="00027731"/>
    <w:rsid w:val="0002783C"/>
    <w:rsid w:val="00027BDF"/>
    <w:rsid w:val="00030841"/>
    <w:rsid w:val="00030C06"/>
    <w:rsid w:val="00033B64"/>
    <w:rsid w:val="00034C3A"/>
    <w:rsid w:val="0003668E"/>
    <w:rsid w:val="00036E7F"/>
    <w:rsid w:val="00037C8C"/>
    <w:rsid w:val="000407A6"/>
    <w:rsid w:val="00040C83"/>
    <w:rsid w:val="00040DCD"/>
    <w:rsid w:val="00045A51"/>
    <w:rsid w:val="0004636C"/>
    <w:rsid w:val="00046425"/>
    <w:rsid w:val="00047428"/>
    <w:rsid w:val="00047F46"/>
    <w:rsid w:val="000512B6"/>
    <w:rsid w:val="00051B27"/>
    <w:rsid w:val="00051BC7"/>
    <w:rsid w:val="00052946"/>
    <w:rsid w:val="0005526E"/>
    <w:rsid w:val="00055BE5"/>
    <w:rsid w:val="00055F1E"/>
    <w:rsid w:val="00057ABA"/>
    <w:rsid w:val="000603F4"/>
    <w:rsid w:val="00060955"/>
    <w:rsid w:val="00060F6A"/>
    <w:rsid w:val="0006125C"/>
    <w:rsid w:val="00061AB6"/>
    <w:rsid w:val="00061CEE"/>
    <w:rsid w:val="00062245"/>
    <w:rsid w:val="00062A6F"/>
    <w:rsid w:val="00063626"/>
    <w:rsid w:val="00063F41"/>
    <w:rsid w:val="00064481"/>
    <w:rsid w:val="00064BC6"/>
    <w:rsid w:val="00064E26"/>
    <w:rsid w:val="0006519C"/>
    <w:rsid w:val="000700B7"/>
    <w:rsid w:val="00071569"/>
    <w:rsid w:val="00071609"/>
    <w:rsid w:val="00072A30"/>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2915"/>
    <w:rsid w:val="000C373D"/>
    <w:rsid w:val="000C6B88"/>
    <w:rsid w:val="000C7D2F"/>
    <w:rsid w:val="000C7DCB"/>
    <w:rsid w:val="000D1919"/>
    <w:rsid w:val="000D2A67"/>
    <w:rsid w:val="000D3354"/>
    <w:rsid w:val="000D373B"/>
    <w:rsid w:val="000D4737"/>
    <w:rsid w:val="000D4905"/>
    <w:rsid w:val="000D5339"/>
    <w:rsid w:val="000D69F8"/>
    <w:rsid w:val="000D6BEB"/>
    <w:rsid w:val="000D6F5D"/>
    <w:rsid w:val="000D7192"/>
    <w:rsid w:val="000D7D72"/>
    <w:rsid w:val="000E1DF1"/>
    <w:rsid w:val="000E3F48"/>
    <w:rsid w:val="000F3438"/>
    <w:rsid w:val="000F3880"/>
    <w:rsid w:val="000F40D8"/>
    <w:rsid w:val="000F6457"/>
    <w:rsid w:val="000F7862"/>
    <w:rsid w:val="00100165"/>
    <w:rsid w:val="00101B1F"/>
    <w:rsid w:val="001030F2"/>
    <w:rsid w:val="0010320F"/>
    <w:rsid w:val="00104399"/>
    <w:rsid w:val="001046AA"/>
    <w:rsid w:val="001048FA"/>
    <w:rsid w:val="00104A9F"/>
    <w:rsid w:val="001058A0"/>
    <w:rsid w:val="00105A52"/>
    <w:rsid w:val="0010664C"/>
    <w:rsid w:val="00107971"/>
    <w:rsid w:val="0011027C"/>
    <w:rsid w:val="00111504"/>
    <w:rsid w:val="00113568"/>
    <w:rsid w:val="0011359E"/>
    <w:rsid w:val="001137AC"/>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8E7"/>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3F26"/>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C7B"/>
    <w:rsid w:val="00185EE2"/>
    <w:rsid w:val="00186009"/>
    <w:rsid w:val="001913B3"/>
    <w:rsid w:val="00191A83"/>
    <w:rsid w:val="00192334"/>
    <w:rsid w:val="00193504"/>
    <w:rsid w:val="00193B67"/>
    <w:rsid w:val="001941B2"/>
    <w:rsid w:val="00194BC0"/>
    <w:rsid w:val="001952B0"/>
    <w:rsid w:val="00196295"/>
    <w:rsid w:val="001968D4"/>
    <w:rsid w:val="001976A8"/>
    <w:rsid w:val="001A1AF3"/>
    <w:rsid w:val="001A1E37"/>
    <w:rsid w:val="001A3C5C"/>
    <w:rsid w:val="001A4835"/>
    <w:rsid w:val="001A49AC"/>
    <w:rsid w:val="001A6505"/>
    <w:rsid w:val="001A682B"/>
    <w:rsid w:val="001A7252"/>
    <w:rsid w:val="001A7517"/>
    <w:rsid w:val="001A75D9"/>
    <w:rsid w:val="001B0144"/>
    <w:rsid w:val="001B133F"/>
    <w:rsid w:val="001B215B"/>
    <w:rsid w:val="001C04BD"/>
    <w:rsid w:val="001C0EC0"/>
    <w:rsid w:val="001C16DF"/>
    <w:rsid w:val="001C4B6C"/>
    <w:rsid w:val="001C6D26"/>
    <w:rsid w:val="001C7D1E"/>
    <w:rsid w:val="001D1672"/>
    <w:rsid w:val="001D2105"/>
    <w:rsid w:val="001D2CE1"/>
    <w:rsid w:val="001D3222"/>
    <w:rsid w:val="001D380A"/>
    <w:rsid w:val="001D50DD"/>
    <w:rsid w:val="001D6650"/>
    <w:rsid w:val="001D73B2"/>
    <w:rsid w:val="001D746B"/>
    <w:rsid w:val="001E044E"/>
    <w:rsid w:val="001E2D3D"/>
    <w:rsid w:val="001E3070"/>
    <w:rsid w:val="001E387D"/>
    <w:rsid w:val="001E4AF0"/>
    <w:rsid w:val="001E4B39"/>
    <w:rsid w:val="001E5356"/>
    <w:rsid w:val="001F08B6"/>
    <w:rsid w:val="001F0A9E"/>
    <w:rsid w:val="001F0F60"/>
    <w:rsid w:val="001F1217"/>
    <w:rsid w:val="001F1B6D"/>
    <w:rsid w:val="001F3755"/>
    <w:rsid w:val="001F39ED"/>
    <w:rsid w:val="001F3FB8"/>
    <w:rsid w:val="001F4A24"/>
    <w:rsid w:val="001F53DD"/>
    <w:rsid w:val="001F64BC"/>
    <w:rsid w:val="00201CF2"/>
    <w:rsid w:val="00201E75"/>
    <w:rsid w:val="00202EA2"/>
    <w:rsid w:val="002047E7"/>
    <w:rsid w:val="00204F81"/>
    <w:rsid w:val="00210591"/>
    <w:rsid w:val="00211359"/>
    <w:rsid w:val="002114B0"/>
    <w:rsid w:val="00213101"/>
    <w:rsid w:val="00213382"/>
    <w:rsid w:val="00215552"/>
    <w:rsid w:val="00216DC0"/>
    <w:rsid w:val="00216E60"/>
    <w:rsid w:val="00216F73"/>
    <w:rsid w:val="00217034"/>
    <w:rsid w:val="0022099A"/>
    <w:rsid w:val="00222307"/>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58A4"/>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5A7A"/>
    <w:rsid w:val="00266D60"/>
    <w:rsid w:val="00273139"/>
    <w:rsid w:val="002733CD"/>
    <w:rsid w:val="00274777"/>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0DEC"/>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78F"/>
    <w:rsid w:val="002F4E85"/>
    <w:rsid w:val="002F5410"/>
    <w:rsid w:val="00302BE2"/>
    <w:rsid w:val="00303850"/>
    <w:rsid w:val="003038AB"/>
    <w:rsid w:val="003039A3"/>
    <w:rsid w:val="00305F7C"/>
    <w:rsid w:val="00307E08"/>
    <w:rsid w:val="003110DB"/>
    <w:rsid w:val="00313F03"/>
    <w:rsid w:val="00314B90"/>
    <w:rsid w:val="00314D32"/>
    <w:rsid w:val="00315AED"/>
    <w:rsid w:val="003171A8"/>
    <w:rsid w:val="00321D57"/>
    <w:rsid w:val="0032241E"/>
    <w:rsid w:val="003224BE"/>
    <w:rsid w:val="00323378"/>
    <w:rsid w:val="00323E41"/>
    <w:rsid w:val="003241CE"/>
    <w:rsid w:val="00324607"/>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567E9"/>
    <w:rsid w:val="00360164"/>
    <w:rsid w:val="00361141"/>
    <w:rsid w:val="003622F7"/>
    <w:rsid w:val="003627D3"/>
    <w:rsid w:val="003634C5"/>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26E4"/>
    <w:rsid w:val="003A2AEA"/>
    <w:rsid w:val="003A30AA"/>
    <w:rsid w:val="003A3A65"/>
    <w:rsid w:val="003A5512"/>
    <w:rsid w:val="003A6891"/>
    <w:rsid w:val="003A7D35"/>
    <w:rsid w:val="003B249F"/>
    <w:rsid w:val="003B2615"/>
    <w:rsid w:val="003C207C"/>
    <w:rsid w:val="003C2662"/>
    <w:rsid w:val="003C51AE"/>
    <w:rsid w:val="003C5BB5"/>
    <w:rsid w:val="003C5DC0"/>
    <w:rsid w:val="003C62EE"/>
    <w:rsid w:val="003C7B01"/>
    <w:rsid w:val="003D1681"/>
    <w:rsid w:val="003D34F4"/>
    <w:rsid w:val="003D3D1A"/>
    <w:rsid w:val="003D3E3C"/>
    <w:rsid w:val="003D4337"/>
    <w:rsid w:val="003D59EF"/>
    <w:rsid w:val="003D6647"/>
    <w:rsid w:val="003D707B"/>
    <w:rsid w:val="003D7EA1"/>
    <w:rsid w:val="003E066E"/>
    <w:rsid w:val="003E0E2F"/>
    <w:rsid w:val="003E1F9E"/>
    <w:rsid w:val="003E3055"/>
    <w:rsid w:val="003E5234"/>
    <w:rsid w:val="003E5B47"/>
    <w:rsid w:val="003E6A4B"/>
    <w:rsid w:val="003F09D0"/>
    <w:rsid w:val="003F3009"/>
    <w:rsid w:val="003F30DB"/>
    <w:rsid w:val="003F39E2"/>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17E0A"/>
    <w:rsid w:val="00420890"/>
    <w:rsid w:val="0042177B"/>
    <w:rsid w:val="00423003"/>
    <w:rsid w:val="00423505"/>
    <w:rsid w:val="00423A58"/>
    <w:rsid w:val="00423C76"/>
    <w:rsid w:val="004257CF"/>
    <w:rsid w:val="0042660D"/>
    <w:rsid w:val="0043071B"/>
    <w:rsid w:val="00430C30"/>
    <w:rsid w:val="00433816"/>
    <w:rsid w:val="00433B75"/>
    <w:rsid w:val="00434129"/>
    <w:rsid w:val="0043465F"/>
    <w:rsid w:val="00434769"/>
    <w:rsid w:val="0043481D"/>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609B"/>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455F"/>
    <w:rsid w:val="00486902"/>
    <w:rsid w:val="004901B8"/>
    <w:rsid w:val="00490A94"/>
    <w:rsid w:val="004920DB"/>
    <w:rsid w:val="004929C8"/>
    <w:rsid w:val="00493A6E"/>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88C"/>
    <w:rsid w:val="004C68A2"/>
    <w:rsid w:val="004C69B2"/>
    <w:rsid w:val="004C753E"/>
    <w:rsid w:val="004D0F47"/>
    <w:rsid w:val="004D1F3B"/>
    <w:rsid w:val="004D246B"/>
    <w:rsid w:val="004D2934"/>
    <w:rsid w:val="004D3806"/>
    <w:rsid w:val="004D3CB7"/>
    <w:rsid w:val="004D3FB6"/>
    <w:rsid w:val="004D42BA"/>
    <w:rsid w:val="004D5BD4"/>
    <w:rsid w:val="004D5C8F"/>
    <w:rsid w:val="004D5CD2"/>
    <w:rsid w:val="004E2AE6"/>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9D7"/>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0B77"/>
    <w:rsid w:val="00541F90"/>
    <w:rsid w:val="00542C96"/>
    <w:rsid w:val="00543E06"/>
    <w:rsid w:val="0054472F"/>
    <w:rsid w:val="00545666"/>
    <w:rsid w:val="0054678C"/>
    <w:rsid w:val="00547D51"/>
    <w:rsid w:val="00550E01"/>
    <w:rsid w:val="0055148B"/>
    <w:rsid w:val="00552150"/>
    <w:rsid w:val="0055248B"/>
    <w:rsid w:val="00554B62"/>
    <w:rsid w:val="00554B8F"/>
    <w:rsid w:val="00554E7E"/>
    <w:rsid w:val="00555F85"/>
    <w:rsid w:val="00556054"/>
    <w:rsid w:val="00556190"/>
    <w:rsid w:val="00560721"/>
    <w:rsid w:val="00560B2F"/>
    <w:rsid w:val="00560C29"/>
    <w:rsid w:val="005626AF"/>
    <w:rsid w:val="00562920"/>
    <w:rsid w:val="00563B4A"/>
    <w:rsid w:val="005647C7"/>
    <w:rsid w:val="00565AD3"/>
    <w:rsid w:val="005663B9"/>
    <w:rsid w:val="00566D6A"/>
    <w:rsid w:val="005721B3"/>
    <w:rsid w:val="00572E9E"/>
    <w:rsid w:val="005743DE"/>
    <w:rsid w:val="00575941"/>
    <w:rsid w:val="00575B71"/>
    <w:rsid w:val="00575CFA"/>
    <w:rsid w:val="00576377"/>
    <w:rsid w:val="00577B5B"/>
    <w:rsid w:val="00582225"/>
    <w:rsid w:val="00582369"/>
    <w:rsid w:val="00582C77"/>
    <w:rsid w:val="005835B5"/>
    <w:rsid w:val="00584F2F"/>
    <w:rsid w:val="00585881"/>
    <w:rsid w:val="005858FA"/>
    <w:rsid w:val="00586A6B"/>
    <w:rsid w:val="005876F9"/>
    <w:rsid w:val="00587967"/>
    <w:rsid w:val="00591DC2"/>
    <w:rsid w:val="005923D2"/>
    <w:rsid w:val="005925AE"/>
    <w:rsid w:val="00594383"/>
    <w:rsid w:val="00595368"/>
    <w:rsid w:val="00597A18"/>
    <w:rsid w:val="005A1983"/>
    <w:rsid w:val="005A1C16"/>
    <w:rsid w:val="005A3DAD"/>
    <w:rsid w:val="005A4A4D"/>
    <w:rsid w:val="005A5540"/>
    <w:rsid w:val="005A722B"/>
    <w:rsid w:val="005B3774"/>
    <w:rsid w:val="005B4D58"/>
    <w:rsid w:val="005B4D78"/>
    <w:rsid w:val="005B6E23"/>
    <w:rsid w:val="005B6E70"/>
    <w:rsid w:val="005B7CDD"/>
    <w:rsid w:val="005C0D8B"/>
    <w:rsid w:val="005C300C"/>
    <w:rsid w:val="005C305F"/>
    <w:rsid w:val="005C3A2C"/>
    <w:rsid w:val="005C575C"/>
    <w:rsid w:val="005C6CEB"/>
    <w:rsid w:val="005C73BC"/>
    <w:rsid w:val="005C79EC"/>
    <w:rsid w:val="005D0A74"/>
    <w:rsid w:val="005D0FE5"/>
    <w:rsid w:val="005D18C5"/>
    <w:rsid w:val="005D3B22"/>
    <w:rsid w:val="005D5CB2"/>
    <w:rsid w:val="005D602C"/>
    <w:rsid w:val="005D6CAF"/>
    <w:rsid w:val="005E03E6"/>
    <w:rsid w:val="005E2AF9"/>
    <w:rsid w:val="005E2BE3"/>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60F"/>
    <w:rsid w:val="005F49E1"/>
    <w:rsid w:val="005F4FB6"/>
    <w:rsid w:val="005F62A6"/>
    <w:rsid w:val="005F6C54"/>
    <w:rsid w:val="005F6C8D"/>
    <w:rsid w:val="005F7A99"/>
    <w:rsid w:val="00600235"/>
    <w:rsid w:val="0060291B"/>
    <w:rsid w:val="0060315B"/>
    <w:rsid w:val="00603387"/>
    <w:rsid w:val="00603965"/>
    <w:rsid w:val="00603CA3"/>
    <w:rsid w:val="00604B7D"/>
    <w:rsid w:val="0060562C"/>
    <w:rsid w:val="00606743"/>
    <w:rsid w:val="00606D94"/>
    <w:rsid w:val="00610332"/>
    <w:rsid w:val="006106FB"/>
    <w:rsid w:val="00610C1E"/>
    <w:rsid w:val="006114AC"/>
    <w:rsid w:val="00612373"/>
    <w:rsid w:val="00612D0A"/>
    <w:rsid w:val="006133E9"/>
    <w:rsid w:val="00614A5E"/>
    <w:rsid w:val="00614CD5"/>
    <w:rsid w:val="0061691B"/>
    <w:rsid w:val="00616B5E"/>
    <w:rsid w:val="00616BF1"/>
    <w:rsid w:val="00617B7F"/>
    <w:rsid w:val="00620BFA"/>
    <w:rsid w:val="00621A21"/>
    <w:rsid w:val="00622E23"/>
    <w:rsid w:val="00623122"/>
    <w:rsid w:val="00623C2A"/>
    <w:rsid w:val="006244C7"/>
    <w:rsid w:val="00625FBB"/>
    <w:rsid w:val="006300E9"/>
    <w:rsid w:val="00631D30"/>
    <w:rsid w:val="006320D4"/>
    <w:rsid w:val="00632B8A"/>
    <w:rsid w:val="00632EB8"/>
    <w:rsid w:val="00633F58"/>
    <w:rsid w:val="00635F02"/>
    <w:rsid w:val="00637B1C"/>
    <w:rsid w:val="00641E38"/>
    <w:rsid w:val="00642849"/>
    <w:rsid w:val="00642F73"/>
    <w:rsid w:val="006431EE"/>
    <w:rsid w:val="006432DF"/>
    <w:rsid w:val="00643535"/>
    <w:rsid w:val="00646702"/>
    <w:rsid w:val="0064769E"/>
    <w:rsid w:val="00647B03"/>
    <w:rsid w:val="00650765"/>
    <w:rsid w:val="00650B5B"/>
    <w:rsid w:val="006511D3"/>
    <w:rsid w:val="006511D8"/>
    <w:rsid w:val="00654311"/>
    <w:rsid w:val="0065443F"/>
    <w:rsid w:val="00655D99"/>
    <w:rsid w:val="0066022A"/>
    <w:rsid w:val="006606B1"/>
    <w:rsid w:val="00663B92"/>
    <w:rsid w:val="00663F9C"/>
    <w:rsid w:val="006640DF"/>
    <w:rsid w:val="006655DC"/>
    <w:rsid w:val="00665B2A"/>
    <w:rsid w:val="00665BF6"/>
    <w:rsid w:val="006663F7"/>
    <w:rsid w:val="006670D2"/>
    <w:rsid w:val="006672E9"/>
    <w:rsid w:val="00667E47"/>
    <w:rsid w:val="00667E77"/>
    <w:rsid w:val="00670DF0"/>
    <w:rsid w:val="00674D7D"/>
    <w:rsid w:val="00675D75"/>
    <w:rsid w:val="0067659A"/>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B53"/>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567F"/>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5DF"/>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126A"/>
    <w:rsid w:val="00742D4B"/>
    <w:rsid w:val="007444B7"/>
    <w:rsid w:val="00744F0F"/>
    <w:rsid w:val="00744F9F"/>
    <w:rsid w:val="007470FA"/>
    <w:rsid w:val="00747E7F"/>
    <w:rsid w:val="00750FDE"/>
    <w:rsid w:val="0075220A"/>
    <w:rsid w:val="007525AF"/>
    <w:rsid w:val="007537E2"/>
    <w:rsid w:val="00753ADB"/>
    <w:rsid w:val="00753B0D"/>
    <w:rsid w:val="007553F0"/>
    <w:rsid w:val="00756632"/>
    <w:rsid w:val="00756B15"/>
    <w:rsid w:val="00756BA0"/>
    <w:rsid w:val="00756E22"/>
    <w:rsid w:val="00756EE3"/>
    <w:rsid w:val="0075778E"/>
    <w:rsid w:val="007577D4"/>
    <w:rsid w:val="00761164"/>
    <w:rsid w:val="00761750"/>
    <w:rsid w:val="00762610"/>
    <w:rsid w:val="00762B56"/>
    <w:rsid w:val="00762BDE"/>
    <w:rsid w:val="00763756"/>
    <w:rsid w:val="00763DBB"/>
    <w:rsid w:val="00763F2C"/>
    <w:rsid w:val="007642E9"/>
    <w:rsid w:val="007654AB"/>
    <w:rsid w:val="00765E89"/>
    <w:rsid w:val="00766BC8"/>
    <w:rsid w:val="00767528"/>
    <w:rsid w:val="0076777C"/>
    <w:rsid w:val="00767EB9"/>
    <w:rsid w:val="00771B28"/>
    <w:rsid w:val="00772197"/>
    <w:rsid w:val="00772B9C"/>
    <w:rsid w:val="007733CF"/>
    <w:rsid w:val="00773DFE"/>
    <w:rsid w:val="00777536"/>
    <w:rsid w:val="007809A2"/>
    <w:rsid w:val="00781144"/>
    <w:rsid w:val="00781F96"/>
    <w:rsid w:val="00782E5C"/>
    <w:rsid w:val="00782F65"/>
    <w:rsid w:val="007864FA"/>
    <w:rsid w:val="0078769E"/>
    <w:rsid w:val="00791537"/>
    <w:rsid w:val="007926DE"/>
    <w:rsid w:val="00793809"/>
    <w:rsid w:val="00793A85"/>
    <w:rsid w:val="007941EF"/>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571F"/>
    <w:rsid w:val="007A6696"/>
    <w:rsid w:val="007A76CF"/>
    <w:rsid w:val="007A78F4"/>
    <w:rsid w:val="007B11F8"/>
    <w:rsid w:val="007B158E"/>
    <w:rsid w:val="007B1F95"/>
    <w:rsid w:val="007B2160"/>
    <w:rsid w:val="007B38DC"/>
    <w:rsid w:val="007B38E1"/>
    <w:rsid w:val="007B3D18"/>
    <w:rsid w:val="007B5233"/>
    <w:rsid w:val="007B65D7"/>
    <w:rsid w:val="007C0125"/>
    <w:rsid w:val="007C1744"/>
    <w:rsid w:val="007C2637"/>
    <w:rsid w:val="007C35B9"/>
    <w:rsid w:val="007C4F21"/>
    <w:rsid w:val="007C7D58"/>
    <w:rsid w:val="007D0B7F"/>
    <w:rsid w:val="007D1F71"/>
    <w:rsid w:val="007D246C"/>
    <w:rsid w:val="007D3863"/>
    <w:rsid w:val="007D5432"/>
    <w:rsid w:val="007D7BDA"/>
    <w:rsid w:val="007D7D63"/>
    <w:rsid w:val="007E0400"/>
    <w:rsid w:val="007E0421"/>
    <w:rsid w:val="007E05D4"/>
    <w:rsid w:val="007E0942"/>
    <w:rsid w:val="007E105B"/>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355F"/>
    <w:rsid w:val="00833F2A"/>
    <w:rsid w:val="00835D67"/>
    <w:rsid w:val="00837A51"/>
    <w:rsid w:val="00840284"/>
    <w:rsid w:val="00842D1C"/>
    <w:rsid w:val="00844290"/>
    <w:rsid w:val="00845BB9"/>
    <w:rsid w:val="00846630"/>
    <w:rsid w:val="00847214"/>
    <w:rsid w:val="008474CA"/>
    <w:rsid w:val="00847538"/>
    <w:rsid w:val="00847FCD"/>
    <w:rsid w:val="0085010D"/>
    <w:rsid w:val="008508B9"/>
    <w:rsid w:val="00850DE9"/>
    <w:rsid w:val="00851812"/>
    <w:rsid w:val="00851DE6"/>
    <w:rsid w:val="008534CA"/>
    <w:rsid w:val="0085364A"/>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32"/>
    <w:rsid w:val="00887D77"/>
    <w:rsid w:val="0089237A"/>
    <w:rsid w:val="0089245D"/>
    <w:rsid w:val="00892FE5"/>
    <w:rsid w:val="00896E12"/>
    <w:rsid w:val="008A1731"/>
    <w:rsid w:val="008A2103"/>
    <w:rsid w:val="008A2B67"/>
    <w:rsid w:val="008A2C95"/>
    <w:rsid w:val="008A2FD7"/>
    <w:rsid w:val="008A335F"/>
    <w:rsid w:val="008A3D94"/>
    <w:rsid w:val="008A4AE4"/>
    <w:rsid w:val="008A5B98"/>
    <w:rsid w:val="008A6DFD"/>
    <w:rsid w:val="008A6F4B"/>
    <w:rsid w:val="008A783A"/>
    <w:rsid w:val="008B059D"/>
    <w:rsid w:val="008B1161"/>
    <w:rsid w:val="008B15D6"/>
    <w:rsid w:val="008B3E27"/>
    <w:rsid w:val="008B3F08"/>
    <w:rsid w:val="008B4476"/>
    <w:rsid w:val="008B46BA"/>
    <w:rsid w:val="008B4DE0"/>
    <w:rsid w:val="008B5F5E"/>
    <w:rsid w:val="008B77EF"/>
    <w:rsid w:val="008C04A7"/>
    <w:rsid w:val="008C1997"/>
    <w:rsid w:val="008C2304"/>
    <w:rsid w:val="008C4450"/>
    <w:rsid w:val="008C4576"/>
    <w:rsid w:val="008C4EAE"/>
    <w:rsid w:val="008C6FE9"/>
    <w:rsid w:val="008D0218"/>
    <w:rsid w:val="008D0221"/>
    <w:rsid w:val="008D09CB"/>
    <w:rsid w:val="008D191D"/>
    <w:rsid w:val="008D4C17"/>
    <w:rsid w:val="008D64C5"/>
    <w:rsid w:val="008D77C5"/>
    <w:rsid w:val="008E00FB"/>
    <w:rsid w:val="008E06F3"/>
    <w:rsid w:val="008E14FE"/>
    <w:rsid w:val="008E2078"/>
    <w:rsid w:val="008E3EF4"/>
    <w:rsid w:val="008E5575"/>
    <w:rsid w:val="008E661A"/>
    <w:rsid w:val="008E6ACF"/>
    <w:rsid w:val="008F0D98"/>
    <w:rsid w:val="008F2745"/>
    <w:rsid w:val="008F2962"/>
    <w:rsid w:val="008F298E"/>
    <w:rsid w:val="008F43AA"/>
    <w:rsid w:val="008F45D8"/>
    <w:rsid w:val="008F65BE"/>
    <w:rsid w:val="009009B2"/>
    <w:rsid w:val="009011D4"/>
    <w:rsid w:val="00901A9F"/>
    <w:rsid w:val="00901D12"/>
    <w:rsid w:val="0090640B"/>
    <w:rsid w:val="00906711"/>
    <w:rsid w:val="009067AC"/>
    <w:rsid w:val="009071B9"/>
    <w:rsid w:val="0091043D"/>
    <w:rsid w:val="00910473"/>
    <w:rsid w:val="009114DE"/>
    <w:rsid w:val="00912533"/>
    <w:rsid w:val="00913942"/>
    <w:rsid w:val="009155CA"/>
    <w:rsid w:val="009161C4"/>
    <w:rsid w:val="00916323"/>
    <w:rsid w:val="00920477"/>
    <w:rsid w:val="00920771"/>
    <w:rsid w:val="00922A42"/>
    <w:rsid w:val="00922D53"/>
    <w:rsid w:val="00922EBD"/>
    <w:rsid w:val="0092642A"/>
    <w:rsid w:val="00931996"/>
    <w:rsid w:val="00940051"/>
    <w:rsid w:val="009453C1"/>
    <w:rsid w:val="00945AC2"/>
    <w:rsid w:val="00946B62"/>
    <w:rsid w:val="00947AE3"/>
    <w:rsid w:val="00950B69"/>
    <w:rsid w:val="0095133D"/>
    <w:rsid w:val="009544EF"/>
    <w:rsid w:val="009561DF"/>
    <w:rsid w:val="0095708D"/>
    <w:rsid w:val="00957F45"/>
    <w:rsid w:val="009618C8"/>
    <w:rsid w:val="009619F4"/>
    <w:rsid w:val="00961F75"/>
    <w:rsid w:val="00961FED"/>
    <w:rsid w:val="009629AC"/>
    <w:rsid w:val="00963980"/>
    <w:rsid w:val="00963E0C"/>
    <w:rsid w:val="009649E2"/>
    <w:rsid w:val="009656B2"/>
    <w:rsid w:val="00966B39"/>
    <w:rsid w:val="00967251"/>
    <w:rsid w:val="00967378"/>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1EB"/>
    <w:rsid w:val="009A278D"/>
    <w:rsid w:val="009A5447"/>
    <w:rsid w:val="009A5807"/>
    <w:rsid w:val="009A5A47"/>
    <w:rsid w:val="009A6E2F"/>
    <w:rsid w:val="009A7099"/>
    <w:rsid w:val="009A764C"/>
    <w:rsid w:val="009A7E59"/>
    <w:rsid w:val="009B0865"/>
    <w:rsid w:val="009B123A"/>
    <w:rsid w:val="009B1690"/>
    <w:rsid w:val="009B1957"/>
    <w:rsid w:val="009B3CD1"/>
    <w:rsid w:val="009B3DA7"/>
    <w:rsid w:val="009B40EE"/>
    <w:rsid w:val="009B42C9"/>
    <w:rsid w:val="009B4CB3"/>
    <w:rsid w:val="009B57FA"/>
    <w:rsid w:val="009B5C77"/>
    <w:rsid w:val="009C088E"/>
    <w:rsid w:val="009C2455"/>
    <w:rsid w:val="009C3223"/>
    <w:rsid w:val="009C3A87"/>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0A0"/>
    <w:rsid w:val="009E7FD1"/>
    <w:rsid w:val="009F07A4"/>
    <w:rsid w:val="009F24D0"/>
    <w:rsid w:val="009F2FA9"/>
    <w:rsid w:val="009F39FF"/>
    <w:rsid w:val="009F3BAC"/>
    <w:rsid w:val="009F4FB7"/>
    <w:rsid w:val="009F5E75"/>
    <w:rsid w:val="009F622D"/>
    <w:rsid w:val="009F6255"/>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62F"/>
    <w:rsid w:val="00A24709"/>
    <w:rsid w:val="00A24CF9"/>
    <w:rsid w:val="00A24EE7"/>
    <w:rsid w:val="00A25A9D"/>
    <w:rsid w:val="00A25D92"/>
    <w:rsid w:val="00A26DBB"/>
    <w:rsid w:val="00A2787F"/>
    <w:rsid w:val="00A33AE9"/>
    <w:rsid w:val="00A34B2A"/>
    <w:rsid w:val="00A37013"/>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4AF8"/>
    <w:rsid w:val="00A5587E"/>
    <w:rsid w:val="00A562B9"/>
    <w:rsid w:val="00A56E43"/>
    <w:rsid w:val="00A5701A"/>
    <w:rsid w:val="00A605FD"/>
    <w:rsid w:val="00A61C29"/>
    <w:rsid w:val="00A64AF0"/>
    <w:rsid w:val="00A65002"/>
    <w:rsid w:val="00A65AEB"/>
    <w:rsid w:val="00A70BEF"/>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D8C"/>
    <w:rsid w:val="00A92EB1"/>
    <w:rsid w:val="00A93695"/>
    <w:rsid w:val="00A96152"/>
    <w:rsid w:val="00A96BD7"/>
    <w:rsid w:val="00AA00FD"/>
    <w:rsid w:val="00AA0BD8"/>
    <w:rsid w:val="00AA0F64"/>
    <w:rsid w:val="00AA321B"/>
    <w:rsid w:val="00AA337E"/>
    <w:rsid w:val="00AA5FEA"/>
    <w:rsid w:val="00AA6561"/>
    <w:rsid w:val="00AA6982"/>
    <w:rsid w:val="00AA6D2C"/>
    <w:rsid w:val="00AA7363"/>
    <w:rsid w:val="00AB1286"/>
    <w:rsid w:val="00AB1403"/>
    <w:rsid w:val="00AB173C"/>
    <w:rsid w:val="00AB1753"/>
    <w:rsid w:val="00AB177C"/>
    <w:rsid w:val="00AB2C7C"/>
    <w:rsid w:val="00AB3A39"/>
    <w:rsid w:val="00AB4C3B"/>
    <w:rsid w:val="00AB60FB"/>
    <w:rsid w:val="00AB685A"/>
    <w:rsid w:val="00AB788F"/>
    <w:rsid w:val="00AB7B4D"/>
    <w:rsid w:val="00AC0BC0"/>
    <w:rsid w:val="00AC3973"/>
    <w:rsid w:val="00AC3DD0"/>
    <w:rsid w:val="00AC4896"/>
    <w:rsid w:val="00AC62A1"/>
    <w:rsid w:val="00AD074D"/>
    <w:rsid w:val="00AD1B56"/>
    <w:rsid w:val="00AD2556"/>
    <w:rsid w:val="00AD41AD"/>
    <w:rsid w:val="00AD494D"/>
    <w:rsid w:val="00AD4E85"/>
    <w:rsid w:val="00AD50AE"/>
    <w:rsid w:val="00AD5AD4"/>
    <w:rsid w:val="00AD5C60"/>
    <w:rsid w:val="00AD7DA3"/>
    <w:rsid w:val="00AE0630"/>
    <w:rsid w:val="00AE1083"/>
    <w:rsid w:val="00AE4DD6"/>
    <w:rsid w:val="00AE54D8"/>
    <w:rsid w:val="00AE6091"/>
    <w:rsid w:val="00AE7293"/>
    <w:rsid w:val="00AF023F"/>
    <w:rsid w:val="00AF0629"/>
    <w:rsid w:val="00AF1E02"/>
    <w:rsid w:val="00AF2D2A"/>
    <w:rsid w:val="00AF359A"/>
    <w:rsid w:val="00AF6AA1"/>
    <w:rsid w:val="00B020F1"/>
    <w:rsid w:val="00B03162"/>
    <w:rsid w:val="00B03212"/>
    <w:rsid w:val="00B0365F"/>
    <w:rsid w:val="00B0383F"/>
    <w:rsid w:val="00B04124"/>
    <w:rsid w:val="00B04771"/>
    <w:rsid w:val="00B04961"/>
    <w:rsid w:val="00B05CD9"/>
    <w:rsid w:val="00B06B84"/>
    <w:rsid w:val="00B10043"/>
    <w:rsid w:val="00B11352"/>
    <w:rsid w:val="00B130E3"/>
    <w:rsid w:val="00B140A4"/>
    <w:rsid w:val="00B161A5"/>
    <w:rsid w:val="00B1635F"/>
    <w:rsid w:val="00B16AB5"/>
    <w:rsid w:val="00B175FD"/>
    <w:rsid w:val="00B23D58"/>
    <w:rsid w:val="00B254C3"/>
    <w:rsid w:val="00B25D9C"/>
    <w:rsid w:val="00B27153"/>
    <w:rsid w:val="00B27598"/>
    <w:rsid w:val="00B30D77"/>
    <w:rsid w:val="00B313B8"/>
    <w:rsid w:val="00B32335"/>
    <w:rsid w:val="00B324C5"/>
    <w:rsid w:val="00B32540"/>
    <w:rsid w:val="00B339F8"/>
    <w:rsid w:val="00B36B9D"/>
    <w:rsid w:val="00B374F4"/>
    <w:rsid w:val="00B37DA9"/>
    <w:rsid w:val="00B41DDA"/>
    <w:rsid w:val="00B424BE"/>
    <w:rsid w:val="00B43397"/>
    <w:rsid w:val="00B43716"/>
    <w:rsid w:val="00B46164"/>
    <w:rsid w:val="00B461D3"/>
    <w:rsid w:val="00B465A7"/>
    <w:rsid w:val="00B470C6"/>
    <w:rsid w:val="00B47276"/>
    <w:rsid w:val="00B50841"/>
    <w:rsid w:val="00B50DAD"/>
    <w:rsid w:val="00B52226"/>
    <w:rsid w:val="00B53E16"/>
    <w:rsid w:val="00B54A1E"/>
    <w:rsid w:val="00B54DCC"/>
    <w:rsid w:val="00B55B8E"/>
    <w:rsid w:val="00B55E72"/>
    <w:rsid w:val="00B568C9"/>
    <w:rsid w:val="00B56F90"/>
    <w:rsid w:val="00B57A71"/>
    <w:rsid w:val="00B60B17"/>
    <w:rsid w:val="00B616D0"/>
    <w:rsid w:val="00B6211E"/>
    <w:rsid w:val="00B630EA"/>
    <w:rsid w:val="00B64AE3"/>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14AD"/>
    <w:rsid w:val="00B823F0"/>
    <w:rsid w:val="00B82D70"/>
    <w:rsid w:val="00B83F9C"/>
    <w:rsid w:val="00B84AAD"/>
    <w:rsid w:val="00B859DB"/>
    <w:rsid w:val="00B85C54"/>
    <w:rsid w:val="00B86987"/>
    <w:rsid w:val="00B8745A"/>
    <w:rsid w:val="00B91753"/>
    <w:rsid w:val="00B919B3"/>
    <w:rsid w:val="00B920BA"/>
    <w:rsid w:val="00B92868"/>
    <w:rsid w:val="00B9484F"/>
    <w:rsid w:val="00B959D1"/>
    <w:rsid w:val="00B9746F"/>
    <w:rsid w:val="00B9792E"/>
    <w:rsid w:val="00BA00B1"/>
    <w:rsid w:val="00BA7C68"/>
    <w:rsid w:val="00BB0791"/>
    <w:rsid w:val="00BB0969"/>
    <w:rsid w:val="00BB0A59"/>
    <w:rsid w:val="00BB14FB"/>
    <w:rsid w:val="00BB3E83"/>
    <w:rsid w:val="00BB3FA9"/>
    <w:rsid w:val="00BB52EE"/>
    <w:rsid w:val="00BB6489"/>
    <w:rsid w:val="00BB7A87"/>
    <w:rsid w:val="00BB7ED5"/>
    <w:rsid w:val="00BC067E"/>
    <w:rsid w:val="00BC1B40"/>
    <w:rsid w:val="00BC2D41"/>
    <w:rsid w:val="00BC468A"/>
    <w:rsid w:val="00BC53E7"/>
    <w:rsid w:val="00BC5835"/>
    <w:rsid w:val="00BC656B"/>
    <w:rsid w:val="00BC78EC"/>
    <w:rsid w:val="00BC7F1E"/>
    <w:rsid w:val="00BD1F85"/>
    <w:rsid w:val="00BD4BAD"/>
    <w:rsid w:val="00BD5112"/>
    <w:rsid w:val="00BD72CD"/>
    <w:rsid w:val="00BD768D"/>
    <w:rsid w:val="00BE21C8"/>
    <w:rsid w:val="00BE293B"/>
    <w:rsid w:val="00BE43BB"/>
    <w:rsid w:val="00BE4A2B"/>
    <w:rsid w:val="00BE4E65"/>
    <w:rsid w:val="00BE4F36"/>
    <w:rsid w:val="00BE5109"/>
    <w:rsid w:val="00BE57ED"/>
    <w:rsid w:val="00BE7310"/>
    <w:rsid w:val="00BE7AD9"/>
    <w:rsid w:val="00BE7D6A"/>
    <w:rsid w:val="00BF0498"/>
    <w:rsid w:val="00BF06D5"/>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0F87"/>
    <w:rsid w:val="00C114EB"/>
    <w:rsid w:val="00C1246C"/>
    <w:rsid w:val="00C1299A"/>
    <w:rsid w:val="00C13654"/>
    <w:rsid w:val="00C13895"/>
    <w:rsid w:val="00C14BEA"/>
    <w:rsid w:val="00C159AF"/>
    <w:rsid w:val="00C16215"/>
    <w:rsid w:val="00C16DB7"/>
    <w:rsid w:val="00C173C1"/>
    <w:rsid w:val="00C206A5"/>
    <w:rsid w:val="00C2078D"/>
    <w:rsid w:val="00C221ED"/>
    <w:rsid w:val="00C24ED5"/>
    <w:rsid w:val="00C25AA3"/>
    <w:rsid w:val="00C26011"/>
    <w:rsid w:val="00C27696"/>
    <w:rsid w:val="00C32506"/>
    <w:rsid w:val="00C340CE"/>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01A"/>
    <w:rsid w:val="00C55B55"/>
    <w:rsid w:val="00C613C8"/>
    <w:rsid w:val="00C61B71"/>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3DCA"/>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A6ACA"/>
    <w:rsid w:val="00CB0719"/>
    <w:rsid w:val="00CB1401"/>
    <w:rsid w:val="00CB2113"/>
    <w:rsid w:val="00CB2550"/>
    <w:rsid w:val="00CB2A72"/>
    <w:rsid w:val="00CB43EB"/>
    <w:rsid w:val="00CB4AED"/>
    <w:rsid w:val="00CB5BFD"/>
    <w:rsid w:val="00CB7161"/>
    <w:rsid w:val="00CC0F0B"/>
    <w:rsid w:val="00CC12FA"/>
    <w:rsid w:val="00CC40C6"/>
    <w:rsid w:val="00CC439B"/>
    <w:rsid w:val="00CC4EA0"/>
    <w:rsid w:val="00CC502F"/>
    <w:rsid w:val="00CC6874"/>
    <w:rsid w:val="00CC6F82"/>
    <w:rsid w:val="00CC70AC"/>
    <w:rsid w:val="00CC7252"/>
    <w:rsid w:val="00CC74D4"/>
    <w:rsid w:val="00CD22D7"/>
    <w:rsid w:val="00CD252B"/>
    <w:rsid w:val="00CD33C9"/>
    <w:rsid w:val="00CD4F2E"/>
    <w:rsid w:val="00CD7A01"/>
    <w:rsid w:val="00CE0296"/>
    <w:rsid w:val="00CE3663"/>
    <w:rsid w:val="00CE37CB"/>
    <w:rsid w:val="00CE3AF7"/>
    <w:rsid w:val="00CE3D7A"/>
    <w:rsid w:val="00CE61F4"/>
    <w:rsid w:val="00CE62EE"/>
    <w:rsid w:val="00CE673F"/>
    <w:rsid w:val="00CF0309"/>
    <w:rsid w:val="00CF08BF"/>
    <w:rsid w:val="00CF2ED1"/>
    <w:rsid w:val="00CF4DA1"/>
    <w:rsid w:val="00CF5A24"/>
    <w:rsid w:val="00CF7DB5"/>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0D29"/>
    <w:rsid w:val="00D216E4"/>
    <w:rsid w:val="00D22DA5"/>
    <w:rsid w:val="00D23731"/>
    <w:rsid w:val="00D23EFC"/>
    <w:rsid w:val="00D24F06"/>
    <w:rsid w:val="00D25972"/>
    <w:rsid w:val="00D26762"/>
    <w:rsid w:val="00D27D50"/>
    <w:rsid w:val="00D313FD"/>
    <w:rsid w:val="00D31628"/>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1233"/>
    <w:rsid w:val="00D528F6"/>
    <w:rsid w:val="00D54707"/>
    <w:rsid w:val="00D54D93"/>
    <w:rsid w:val="00D57768"/>
    <w:rsid w:val="00D579B8"/>
    <w:rsid w:val="00D60C49"/>
    <w:rsid w:val="00D60C86"/>
    <w:rsid w:val="00D6376C"/>
    <w:rsid w:val="00D63AF8"/>
    <w:rsid w:val="00D6666B"/>
    <w:rsid w:val="00D672E7"/>
    <w:rsid w:val="00D67FDA"/>
    <w:rsid w:val="00D70470"/>
    <w:rsid w:val="00D70822"/>
    <w:rsid w:val="00D710CE"/>
    <w:rsid w:val="00D713C8"/>
    <w:rsid w:val="00D71B75"/>
    <w:rsid w:val="00D72266"/>
    <w:rsid w:val="00D728A0"/>
    <w:rsid w:val="00D72ABA"/>
    <w:rsid w:val="00D7485D"/>
    <w:rsid w:val="00D777A1"/>
    <w:rsid w:val="00D80215"/>
    <w:rsid w:val="00D817E7"/>
    <w:rsid w:val="00D8184C"/>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20E"/>
    <w:rsid w:val="00DC5861"/>
    <w:rsid w:val="00DC6C93"/>
    <w:rsid w:val="00DC7F66"/>
    <w:rsid w:val="00DD0088"/>
    <w:rsid w:val="00DD069A"/>
    <w:rsid w:val="00DD102B"/>
    <w:rsid w:val="00DD10E8"/>
    <w:rsid w:val="00DD1654"/>
    <w:rsid w:val="00DD2959"/>
    <w:rsid w:val="00DD565E"/>
    <w:rsid w:val="00DD5C5C"/>
    <w:rsid w:val="00DD5DE2"/>
    <w:rsid w:val="00DD65C6"/>
    <w:rsid w:val="00DD66E7"/>
    <w:rsid w:val="00DD6972"/>
    <w:rsid w:val="00DD6EFC"/>
    <w:rsid w:val="00DD6F28"/>
    <w:rsid w:val="00DD7F63"/>
    <w:rsid w:val="00DE02F6"/>
    <w:rsid w:val="00DE035B"/>
    <w:rsid w:val="00DE069E"/>
    <w:rsid w:val="00DE1AF7"/>
    <w:rsid w:val="00DE1C91"/>
    <w:rsid w:val="00DE2F1E"/>
    <w:rsid w:val="00DE37FC"/>
    <w:rsid w:val="00DE5960"/>
    <w:rsid w:val="00DE5C70"/>
    <w:rsid w:val="00DE6864"/>
    <w:rsid w:val="00DE7119"/>
    <w:rsid w:val="00DF0A55"/>
    <w:rsid w:val="00DF18F1"/>
    <w:rsid w:val="00DF3012"/>
    <w:rsid w:val="00DF4A1C"/>
    <w:rsid w:val="00DF50AD"/>
    <w:rsid w:val="00DF5196"/>
    <w:rsid w:val="00DF5E3F"/>
    <w:rsid w:val="00DF5F60"/>
    <w:rsid w:val="00DF6735"/>
    <w:rsid w:val="00DF6763"/>
    <w:rsid w:val="00DF7622"/>
    <w:rsid w:val="00E009CC"/>
    <w:rsid w:val="00E0200D"/>
    <w:rsid w:val="00E024D9"/>
    <w:rsid w:val="00E02B61"/>
    <w:rsid w:val="00E03070"/>
    <w:rsid w:val="00E0326D"/>
    <w:rsid w:val="00E04459"/>
    <w:rsid w:val="00E05C05"/>
    <w:rsid w:val="00E0674A"/>
    <w:rsid w:val="00E07ED2"/>
    <w:rsid w:val="00E106D0"/>
    <w:rsid w:val="00E10F37"/>
    <w:rsid w:val="00E112F8"/>
    <w:rsid w:val="00E12C24"/>
    <w:rsid w:val="00E14BCB"/>
    <w:rsid w:val="00E14E1E"/>
    <w:rsid w:val="00E15863"/>
    <w:rsid w:val="00E168A5"/>
    <w:rsid w:val="00E17CD9"/>
    <w:rsid w:val="00E17CDD"/>
    <w:rsid w:val="00E17E2C"/>
    <w:rsid w:val="00E207B8"/>
    <w:rsid w:val="00E2245D"/>
    <w:rsid w:val="00E235C7"/>
    <w:rsid w:val="00E2381D"/>
    <w:rsid w:val="00E24621"/>
    <w:rsid w:val="00E2463A"/>
    <w:rsid w:val="00E24F6B"/>
    <w:rsid w:val="00E2519F"/>
    <w:rsid w:val="00E25C39"/>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DF2"/>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28C3"/>
    <w:rsid w:val="00E63C0A"/>
    <w:rsid w:val="00E648C4"/>
    <w:rsid w:val="00E65CC3"/>
    <w:rsid w:val="00E66538"/>
    <w:rsid w:val="00E66A4D"/>
    <w:rsid w:val="00E67528"/>
    <w:rsid w:val="00E67A9F"/>
    <w:rsid w:val="00E70D39"/>
    <w:rsid w:val="00E7168F"/>
    <w:rsid w:val="00E71E4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500"/>
    <w:rsid w:val="00EA6E32"/>
    <w:rsid w:val="00EA7534"/>
    <w:rsid w:val="00EA77DA"/>
    <w:rsid w:val="00EA7881"/>
    <w:rsid w:val="00EA79CA"/>
    <w:rsid w:val="00EA7C16"/>
    <w:rsid w:val="00EB1850"/>
    <w:rsid w:val="00EB20C0"/>
    <w:rsid w:val="00EB437E"/>
    <w:rsid w:val="00EB45EC"/>
    <w:rsid w:val="00EB4A1D"/>
    <w:rsid w:val="00EB525A"/>
    <w:rsid w:val="00EB771E"/>
    <w:rsid w:val="00EB7F5F"/>
    <w:rsid w:val="00EC0593"/>
    <w:rsid w:val="00EC0650"/>
    <w:rsid w:val="00EC3F0D"/>
    <w:rsid w:val="00EC4823"/>
    <w:rsid w:val="00EC51AF"/>
    <w:rsid w:val="00EC51DC"/>
    <w:rsid w:val="00EC5A43"/>
    <w:rsid w:val="00EC6D90"/>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6EC9"/>
    <w:rsid w:val="00F17634"/>
    <w:rsid w:val="00F214A8"/>
    <w:rsid w:val="00F225AF"/>
    <w:rsid w:val="00F243F5"/>
    <w:rsid w:val="00F244F8"/>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7F6"/>
    <w:rsid w:val="00F55D12"/>
    <w:rsid w:val="00F57F42"/>
    <w:rsid w:val="00F601FD"/>
    <w:rsid w:val="00F61A9D"/>
    <w:rsid w:val="00F61B78"/>
    <w:rsid w:val="00F62551"/>
    <w:rsid w:val="00F627D1"/>
    <w:rsid w:val="00F635A5"/>
    <w:rsid w:val="00F652A3"/>
    <w:rsid w:val="00F65D0A"/>
    <w:rsid w:val="00F6698D"/>
    <w:rsid w:val="00F6780D"/>
    <w:rsid w:val="00F7042E"/>
    <w:rsid w:val="00F71FF9"/>
    <w:rsid w:val="00F7216E"/>
    <w:rsid w:val="00F741A0"/>
    <w:rsid w:val="00F81271"/>
    <w:rsid w:val="00F8269A"/>
    <w:rsid w:val="00F866E3"/>
    <w:rsid w:val="00F879AC"/>
    <w:rsid w:val="00F87E46"/>
    <w:rsid w:val="00F903F2"/>
    <w:rsid w:val="00F9170F"/>
    <w:rsid w:val="00F91A26"/>
    <w:rsid w:val="00F9207E"/>
    <w:rsid w:val="00F94247"/>
    <w:rsid w:val="00F94A3D"/>
    <w:rsid w:val="00F94A47"/>
    <w:rsid w:val="00F94C8A"/>
    <w:rsid w:val="00F95CB3"/>
    <w:rsid w:val="00F9794C"/>
    <w:rsid w:val="00F97A22"/>
    <w:rsid w:val="00F97C01"/>
    <w:rsid w:val="00F97CB5"/>
    <w:rsid w:val="00FA0609"/>
    <w:rsid w:val="00FA10D4"/>
    <w:rsid w:val="00FA1AC7"/>
    <w:rsid w:val="00FA1BF4"/>
    <w:rsid w:val="00FA25B6"/>
    <w:rsid w:val="00FA25E1"/>
    <w:rsid w:val="00FA4A07"/>
    <w:rsid w:val="00FA52A1"/>
    <w:rsid w:val="00FA5B5C"/>
    <w:rsid w:val="00FA5EDC"/>
    <w:rsid w:val="00FB0410"/>
    <w:rsid w:val="00FB0F14"/>
    <w:rsid w:val="00FB16F6"/>
    <w:rsid w:val="00FB52B0"/>
    <w:rsid w:val="00FB5FAF"/>
    <w:rsid w:val="00FC4E79"/>
    <w:rsid w:val="00FC5287"/>
    <w:rsid w:val="00FC66D3"/>
    <w:rsid w:val="00FC7D2B"/>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5F460F"/>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Excel_Worksheet.xlsx"/><Relationship Id="rId117" Type="http://schemas.openxmlformats.org/officeDocument/2006/relationships/hyperlink" Target="https://www.va.gov/TRM/ToolPage.aspx?tid=7113" TargetMode="External"/><Relationship Id="rId21" Type="http://schemas.openxmlformats.org/officeDocument/2006/relationships/image" Target="media/image7.png"/><Relationship Id="rId42" Type="http://schemas.openxmlformats.org/officeDocument/2006/relationships/package" Target="embeddings/Microsoft_Excel_Worksheet4.xlsx"/><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image" Target="media/image60.jpeg"/><Relationship Id="rId112" Type="http://schemas.openxmlformats.org/officeDocument/2006/relationships/hyperlink" Target="http://hapifhir.io/" TargetMode="External"/><Relationship Id="rId133" Type="http://schemas.openxmlformats.org/officeDocument/2006/relationships/image" Target="media/image89.jpeg"/><Relationship Id="rId138" Type="http://schemas.openxmlformats.org/officeDocument/2006/relationships/image" Target="media/image94.jpeg"/><Relationship Id="rId16" Type="http://schemas.openxmlformats.org/officeDocument/2006/relationships/image" Target="media/image2.jpg"/><Relationship Id="rId107" Type="http://schemas.openxmlformats.org/officeDocument/2006/relationships/image" Target="media/image75.png"/><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19.emf"/><Relationship Id="rId53" Type="http://schemas.openxmlformats.org/officeDocument/2006/relationships/oleObject" Target="embeddings/oleObject1.bin"/><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0.png"/><Relationship Id="rId123" Type="http://schemas.openxmlformats.org/officeDocument/2006/relationships/hyperlink" Target="https://standards.usa.gov/" TargetMode="External"/><Relationship Id="rId128" Type="http://schemas.openxmlformats.org/officeDocument/2006/relationships/image" Target="media/image84.jpe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4.emf"/><Relationship Id="rId22" Type="http://schemas.openxmlformats.org/officeDocument/2006/relationships/image" Target="media/image8.jpe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hyperlink" Target="https://www.npmjs.com/package/winston"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docs.microsoft.com/en-us/rest/api/storageservices/understanding-block-blobs--append-blobs--and-page-blobs" TargetMode="External"/><Relationship Id="rId118" Type="http://schemas.openxmlformats.org/officeDocument/2006/relationships/hyperlink" Target="https://www.nginx.com/blog/nginx-caching-guide/" TargetMode="External"/><Relationship Id="rId134" Type="http://schemas.openxmlformats.org/officeDocument/2006/relationships/image" Target="media/image90.png"/><Relationship Id="rId139" Type="http://schemas.openxmlformats.org/officeDocument/2006/relationships/image" Target="media/image95.jp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angular.io/docs/ts/latest/guide/router.html" TargetMode="External"/><Relationship Id="rId93" Type="http://schemas.openxmlformats.org/officeDocument/2006/relationships/image" Target="media/image63.emf"/><Relationship Id="rId98" Type="http://schemas.openxmlformats.org/officeDocument/2006/relationships/image" Target="media/image66.emf"/><Relationship Id="rId121" Type="http://schemas.openxmlformats.org/officeDocument/2006/relationships/image" Target="media/image79.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package" Target="embeddings/Microsoft_Excel_Worksheet2.xlsx"/><Relationship Id="rId46" Type="http://schemas.openxmlformats.org/officeDocument/2006/relationships/image" Target="media/image24.png"/><Relationship Id="rId59" Type="http://schemas.openxmlformats.org/officeDocument/2006/relationships/image" Target="cid:image001.png@01D2EE73.97D787A0" TargetMode="External"/><Relationship Id="rId67" Type="http://schemas.openxmlformats.org/officeDocument/2006/relationships/image" Target="media/image40.png"/><Relationship Id="rId103" Type="http://schemas.openxmlformats.org/officeDocument/2006/relationships/image" Target="media/image71.jpeg"/><Relationship Id="rId108" Type="http://schemas.openxmlformats.org/officeDocument/2006/relationships/image" Target="media/image76.emf"/><Relationship Id="rId116" Type="http://schemas.openxmlformats.org/officeDocument/2006/relationships/hyperlink" Target="https://www.elastic.co/guide/en/elasticsearch/reference/current/caching-heavy-aggregations.html" TargetMode="External"/><Relationship Id="rId124" Type="http://schemas.openxmlformats.org/officeDocument/2006/relationships/image" Target="media/image81.png"/><Relationship Id="rId129" Type="http://schemas.openxmlformats.org/officeDocument/2006/relationships/image" Target="media/image85.jpeg"/><Relationship Id="rId137" Type="http://schemas.openxmlformats.org/officeDocument/2006/relationships/image" Target="media/image93.jpeg"/><Relationship Id="rId20" Type="http://schemas.openxmlformats.org/officeDocument/2006/relationships/image" Target="media/image6.png"/><Relationship Id="rId41" Type="http://schemas.openxmlformats.org/officeDocument/2006/relationships/image" Target="media/image21.emf"/><Relationship Id="rId54" Type="http://schemas.openxmlformats.org/officeDocument/2006/relationships/image" Target="media/image30.emf"/><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mailto:first.last@va.gov" TargetMode="External"/><Relationship Id="rId88" Type="http://schemas.openxmlformats.org/officeDocument/2006/relationships/image" Target="media/image59.png"/><Relationship Id="rId91" Type="http://schemas.openxmlformats.org/officeDocument/2006/relationships/image" Target="media/image62.emf"/><Relationship Id="rId96" Type="http://schemas.openxmlformats.org/officeDocument/2006/relationships/package" Target="embeddings/Microsoft_Word_Document6.docx"/><Relationship Id="rId111" Type="http://schemas.openxmlformats.org/officeDocument/2006/relationships/hyperlink" Target="https://docs.mulesoft.com/mule-user-guide/v/3.7/cache-scope" TargetMode="External"/><Relationship Id="rId132" Type="http://schemas.openxmlformats.org/officeDocument/2006/relationships/image" Target="media/image88.png"/><Relationship Id="rId140" Type="http://schemas.openxmlformats.org/officeDocument/2006/relationships/hyperlink" Target="http://pubs.opengroup.org/architecture/togaf9-doc/arch/chap27.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9.jpg"/><Relationship Id="rId28" Type="http://schemas.openxmlformats.org/officeDocument/2006/relationships/image" Target="media/image12.jpg"/><Relationship Id="rId36" Type="http://schemas.openxmlformats.org/officeDocument/2006/relationships/package" Target="embeddings/Microsoft_Excel_Worksheet1.xlsx"/><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image" Target="media/image74.png"/><Relationship Id="rId114" Type="http://schemas.openxmlformats.org/officeDocument/2006/relationships/hyperlink" Target="https://www.elastic.co/guide/en/elasticsearch/guide/current/filter-caching.html" TargetMode="External"/><Relationship Id="rId119" Type="http://schemas.openxmlformats.org/officeDocument/2006/relationships/image" Target="media/image77.jpe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hyperlink" Target="https://www.keithcirkel.co.uk/load-balancing-node-js/" TargetMode="External"/><Relationship Id="rId52" Type="http://schemas.openxmlformats.org/officeDocument/2006/relationships/image" Target="media/image29.emf"/><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package" Target="embeddings/Microsoft_Word_Document5.docx"/><Relationship Id="rId99" Type="http://schemas.openxmlformats.org/officeDocument/2006/relationships/image" Target="media/image67.jpeg"/><Relationship Id="rId101" Type="http://schemas.openxmlformats.org/officeDocument/2006/relationships/image" Target="media/image69.png"/><Relationship Id="rId122" Type="http://schemas.openxmlformats.org/officeDocument/2006/relationships/image" Target="media/image80.png"/><Relationship Id="rId130" Type="http://schemas.openxmlformats.org/officeDocument/2006/relationships/image" Target="media/image86.png"/><Relationship Id="rId135" Type="http://schemas.openxmlformats.org/officeDocument/2006/relationships/image" Target="media/image91.jpe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4.jpeg"/><Relationship Id="rId39" Type="http://schemas.openxmlformats.org/officeDocument/2006/relationships/image" Target="media/image20.emf"/><Relationship Id="rId109" Type="http://schemas.openxmlformats.org/officeDocument/2006/relationships/hyperlink" Target="https://expressjs.com/en/advanced/best-practice-performance.html" TargetMode="External"/><Relationship Id="rId34" Type="http://schemas.openxmlformats.org/officeDocument/2006/relationships/hyperlink" Target="http://gforge.hl7.org/gf/project/fhir/tracker/?action=TrackerItemEdit&amp;tracker_item_id=7705" TargetMode="External"/><Relationship Id="rId50" Type="http://schemas.openxmlformats.org/officeDocument/2006/relationships/image" Target="media/image27.png"/><Relationship Id="rId55" Type="http://schemas.openxmlformats.org/officeDocument/2006/relationships/oleObject" Target="embeddings/oleObject2.bin"/><Relationship Id="rId76" Type="http://schemas.openxmlformats.org/officeDocument/2006/relationships/image" Target="media/image49.png"/><Relationship Id="rId97" Type="http://schemas.openxmlformats.org/officeDocument/2006/relationships/image" Target="media/image65.jpeg"/><Relationship Id="rId104" Type="http://schemas.openxmlformats.org/officeDocument/2006/relationships/image" Target="media/image72.emf"/><Relationship Id="rId120" Type="http://schemas.openxmlformats.org/officeDocument/2006/relationships/image" Target="media/image78.png"/><Relationship Id="rId125" Type="http://schemas.openxmlformats.org/officeDocument/2006/relationships/hyperlink" Target="http://Bitbucket.org" TargetMode="External"/><Relationship Id="rId141"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package" Target="embeddings/Microsoft_Word_Document.docx"/><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trm.oit.va.gov/ToolPage.aspx?tid=7721" TargetMode="External"/><Relationship Id="rId40" Type="http://schemas.openxmlformats.org/officeDocument/2006/relationships/package" Target="embeddings/Microsoft_Excel_Worksheet3.xlsx"/><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hyperlink" Target="https://www.va.gov/TRM/ToolPage.aspx?tid=9511" TargetMode="External"/><Relationship Id="rId115" Type="http://schemas.openxmlformats.org/officeDocument/2006/relationships/hyperlink" Target="https://www.elastic.co/guide/en/elasticsearch/reference/current/shard-request-cache.html" TargetMode="External"/><Relationship Id="rId131" Type="http://schemas.openxmlformats.org/officeDocument/2006/relationships/image" Target="media/image87.jpeg"/><Relationship Id="rId136" Type="http://schemas.openxmlformats.org/officeDocument/2006/relationships/image" Target="media/image92.png"/><Relationship Id="rId61" Type="http://schemas.openxmlformats.org/officeDocument/2006/relationships/image" Target="cid:image002.png@01D2EE73.97D787A0" TargetMode="External"/><Relationship Id="rId82" Type="http://schemas.openxmlformats.org/officeDocument/2006/relationships/image" Target="media/image55.png"/><Relationship Id="rId19" Type="http://schemas.openxmlformats.org/officeDocument/2006/relationships/image" Target="media/image5.jpg"/><Relationship Id="rId14" Type="http://schemas.microsoft.com/office/2011/relationships/commentsExtended" Target="commentsExtended.xml"/><Relationship Id="rId30" Type="http://schemas.openxmlformats.org/officeDocument/2006/relationships/image" Target="media/image14.jpeg"/><Relationship Id="rId35" Type="http://schemas.openxmlformats.org/officeDocument/2006/relationships/image" Target="media/image18.emf"/><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68.emf"/><Relationship Id="rId105" Type="http://schemas.openxmlformats.org/officeDocument/2006/relationships/image" Target="media/image73.jpeg"/><Relationship Id="rId126" Type="http://schemas.openxmlformats.org/officeDocument/2006/relationships/image" Target="media/image8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1840e409-e510-481b-abf2-0dc067a0b790"/>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E74ED69FAF19643B3ECC79B6A841C73" ma:contentTypeVersion="1" ma:contentTypeDescription="Create a new document." ma:contentTypeScope="" ma:versionID="7e3e0f9c82d633e82d202b96202a4d99">
  <xsd:schema xmlns:xsd="http://www.w3.org/2001/XMLSchema" xmlns:xs="http://www.w3.org/2001/XMLSchema" xmlns:p="http://schemas.microsoft.com/office/2006/metadata/properties" xmlns:ns2="1840e409-e510-481b-abf2-0dc067a0b790" targetNamespace="http://schemas.microsoft.com/office/2006/metadata/properties" ma:root="true" ma:fieldsID="b47ab46b756cb44a6d18acf4c957ce1f" ns2:_="">
    <xsd:import namespace="1840e409-e510-481b-abf2-0dc067a0b790"/>
    <xsd:element name="properties">
      <xsd:complexType>
        <xsd:sequence>
          <xsd:element name="documentManagement">
            <xsd:complexType>
              <xsd:all>
                <xsd:element ref="ns2: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0e409-e510-481b-abf2-0dc067a0b790" elementFormDefault="qualified">
    <xsd:import namespace="http://schemas.microsoft.com/office/2006/documentManagement/types"/>
    <xsd:import namespace="http://schemas.microsoft.com/office/infopath/2007/PartnerControls"/>
    <xsd:element name="Category" ma:index="8"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Product"/>
          <xsd:enumeration value="Meetings:  Sprint Retrospective"/>
          <xsd:enumeration value="Meetings:  USDP"/>
          <xsd:enumeration value="Meetings:  Virtual F2F"/>
          <xsd:enumeration value="Meetings:  Other"/>
          <xsd:enumeration value="Planning"/>
          <xsd:enumeration value="Polaris Entries"/>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1840e409-e510-481b-abf2-0dc067a0b790"/>
  </ds:schemaRefs>
</ds:datastoreItem>
</file>

<file path=customXml/itemProps2.xml><?xml version="1.0" encoding="utf-8"?>
<ds:datastoreItem xmlns:ds="http://schemas.openxmlformats.org/officeDocument/2006/customXml" ds:itemID="{813314F6-81A5-4555-82B9-66917C72F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0e409-e510-481b-abf2-0dc067a0b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4.xml><?xml version="1.0" encoding="utf-8"?>
<ds:datastoreItem xmlns:ds="http://schemas.openxmlformats.org/officeDocument/2006/customXml" ds:itemID="{24084267-E024-4965-8D01-2DB531B73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Template>
  <TotalTime>0</TotalTime>
  <Pages>99</Pages>
  <Words>25851</Words>
  <Characters>147355</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MCCF_EDI_TAS_System_Design_Document_v0.8</vt:lpstr>
    </vt:vector>
  </TitlesOfParts>
  <LinksUpToDate>false</LinksUpToDate>
  <CharactersWithSpaces>172861</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MCCF_EDI_TAS_System_Design_Document_v0.8</dc:title>
  <dc:subject>System Design Document</dc:subject>
  <dc:creator/>
  <cp:lastModifiedBy/>
  <cp:revision>1</cp:revision>
  <dcterms:created xsi:type="dcterms:W3CDTF">2019-02-19T14:37:00Z</dcterms:created>
  <dcterms:modified xsi:type="dcterms:W3CDTF">2019-02-19T14:37:00Z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0x0101002E74ED69FAF19643B3ECC79B6A841C73</vt:lpwstr>
  </property>
</Properties>
</file>