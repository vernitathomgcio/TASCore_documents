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8A0C9" w14:textId="77777777" w:rsidR="00A17716" w:rsidRPr="00EF6EEA" w:rsidRDefault="00A17716" w:rsidP="00A17716">
      <w:pPr>
        <w:pStyle w:val="Title"/>
      </w:pPr>
      <w:bookmarkStart w:id="0" w:name="_Toc205632711"/>
      <w:r w:rsidRPr="00EF6EEA">
        <w:t>System Design Document (SDD)</w:t>
      </w:r>
    </w:p>
    <w:p w14:paraId="68DD0FCA" w14:textId="77777777" w:rsidR="00A17716" w:rsidRPr="00EF6EEA" w:rsidRDefault="00A17716" w:rsidP="00A17716">
      <w:pPr>
        <w:pStyle w:val="Title2"/>
        <w:rPr>
          <w:b/>
        </w:rPr>
      </w:pPr>
      <w:r w:rsidRPr="00EF6EEA">
        <w:rPr>
          <w:b/>
        </w:rPr>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77777777" w:rsidR="00A17716" w:rsidRPr="00EF6EEA" w:rsidRDefault="00A17716" w:rsidP="00A17716">
      <w:pPr>
        <w:pStyle w:val="Title2"/>
        <w:rPr>
          <w:b/>
          <w:i/>
        </w:rPr>
      </w:pPr>
      <w:r w:rsidRPr="00EF6EEA">
        <w:rPr>
          <w:b/>
        </w:rPr>
        <w:t>December 2017</w:t>
      </w:r>
    </w:p>
    <w:p w14:paraId="1B1A630B" w14:textId="77777777" w:rsidR="00A17716" w:rsidRPr="00EF6EEA" w:rsidRDefault="00A17716" w:rsidP="00A17716">
      <w:pPr>
        <w:pStyle w:val="Title2"/>
        <w:rPr>
          <w:b/>
        </w:rPr>
      </w:pPr>
      <w:r w:rsidRPr="00EF6EEA">
        <w:rPr>
          <w:b/>
        </w:rPr>
        <w:t>Version 0.7</w:t>
      </w:r>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63"/>
        <w:gridCol w:w="1016"/>
        <w:gridCol w:w="4319"/>
        <w:gridCol w:w="2178"/>
      </w:tblGrid>
      <w:tr w:rsidR="00A17716" w:rsidRPr="00F458A0" w14:paraId="21519748" w14:textId="77777777" w:rsidTr="00A17716">
        <w:trPr>
          <w:cantSplit/>
          <w:tblHeader/>
        </w:trPr>
        <w:tc>
          <w:tcPr>
            <w:tcW w:w="1077" w:type="pct"/>
            <w:shd w:val="clear" w:color="auto" w:fill="365F91"/>
          </w:tcPr>
          <w:p w14:paraId="4AF84FC2" w14:textId="77777777" w:rsidR="00A17716" w:rsidRPr="00F458A0" w:rsidRDefault="00A17716" w:rsidP="00A17716">
            <w:pPr>
              <w:pStyle w:val="TableHeading"/>
            </w:pPr>
            <w:r w:rsidRPr="00F458A0">
              <w:t>Date</w:t>
            </w:r>
          </w:p>
        </w:tc>
        <w:tc>
          <w:tcPr>
            <w:tcW w:w="530" w:type="pct"/>
            <w:shd w:val="clear" w:color="auto" w:fill="365F91"/>
          </w:tcPr>
          <w:p w14:paraId="3318A1F0" w14:textId="77777777" w:rsidR="00A17716" w:rsidRPr="00F458A0" w:rsidRDefault="00A17716" w:rsidP="00A17716">
            <w:pPr>
              <w:pStyle w:val="TableHeading"/>
            </w:pPr>
            <w:r w:rsidRPr="00F458A0">
              <w:t>Version</w:t>
            </w:r>
          </w:p>
        </w:tc>
        <w:tc>
          <w:tcPr>
            <w:tcW w:w="2255" w:type="pct"/>
            <w:shd w:val="clear" w:color="auto" w:fill="365F91"/>
          </w:tcPr>
          <w:p w14:paraId="53095392" w14:textId="77777777" w:rsidR="00A17716" w:rsidRPr="00F458A0" w:rsidRDefault="00A17716" w:rsidP="00A17716">
            <w:pPr>
              <w:pStyle w:val="TableHeading"/>
            </w:pPr>
            <w:r w:rsidRPr="00F458A0">
              <w:t>Description</w:t>
            </w:r>
          </w:p>
        </w:tc>
        <w:tc>
          <w:tcPr>
            <w:tcW w:w="1137" w:type="pct"/>
            <w:shd w:val="clear" w:color="auto" w:fill="365F91"/>
          </w:tcPr>
          <w:p w14:paraId="27D7EAA6" w14:textId="77777777" w:rsidR="00A17716" w:rsidRPr="00F458A0" w:rsidRDefault="00A17716" w:rsidP="00A17716">
            <w:pPr>
              <w:pStyle w:val="TableHeading"/>
            </w:pPr>
            <w:r w:rsidRPr="00F458A0">
              <w:t>Author</w:t>
            </w:r>
          </w:p>
        </w:tc>
      </w:tr>
      <w:tr w:rsidR="00A17716" w:rsidRPr="00F458A0" w14:paraId="5DCFC7AD" w14:textId="77777777" w:rsidTr="00A17716">
        <w:trPr>
          <w:cantSplit/>
        </w:trPr>
        <w:tc>
          <w:tcPr>
            <w:tcW w:w="1077" w:type="pct"/>
            <w:shd w:val="clear" w:color="auto" w:fill="auto"/>
          </w:tcPr>
          <w:p w14:paraId="522568BE" w14:textId="77777777" w:rsidR="00A17716" w:rsidRDefault="00A17716" w:rsidP="00A17716">
            <w:pPr>
              <w:pStyle w:val="TableText"/>
            </w:pPr>
            <w:r>
              <w:t>December 12, 2017</w:t>
            </w:r>
          </w:p>
        </w:tc>
        <w:tc>
          <w:tcPr>
            <w:tcW w:w="530" w:type="pct"/>
            <w:shd w:val="clear" w:color="auto" w:fill="auto"/>
          </w:tcPr>
          <w:p w14:paraId="003014B9" w14:textId="77777777" w:rsidR="00A17716" w:rsidRDefault="00A17716" w:rsidP="00A17716">
            <w:pPr>
              <w:pStyle w:val="TableText"/>
            </w:pPr>
            <w:r>
              <w:t>0.7</w:t>
            </w:r>
          </w:p>
        </w:tc>
        <w:tc>
          <w:tcPr>
            <w:tcW w:w="2255" w:type="pct"/>
            <w:shd w:val="clear" w:color="auto" w:fill="auto"/>
          </w:tcPr>
          <w:p w14:paraId="4F97AC90" w14:textId="77777777" w:rsidR="00A17716" w:rsidRDefault="00A17716" w:rsidP="00A17716">
            <w:pPr>
              <w:pStyle w:val="TableText"/>
            </w:pPr>
            <w:r>
              <w:t xml:space="preserve">Added VistA Data Access Services, TAS Reporting, </w:t>
            </w:r>
          </w:p>
        </w:tc>
        <w:tc>
          <w:tcPr>
            <w:tcW w:w="1137" w:type="pct"/>
            <w:shd w:val="clear" w:color="auto" w:fill="auto"/>
          </w:tcPr>
          <w:p w14:paraId="08C3E25D" w14:textId="77777777" w:rsidR="00A17716" w:rsidRDefault="00A17716" w:rsidP="00A17716">
            <w:pPr>
              <w:pStyle w:val="TableText"/>
            </w:pPr>
            <w:r>
              <w:t>Halfaker Team</w:t>
            </w:r>
          </w:p>
        </w:tc>
      </w:tr>
      <w:tr w:rsidR="00A17716" w:rsidRPr="00F458A0" w14:paraId="3BBBB407" w14:textId="77777777" w:rsidTr="00A17716">
        <w:trPr>
          <w:cantSplit/>
        </w:trPr>
        <w:tc>
          <w:tcPr>
            <w:tcW w:w="1077" w:type="pct"/>
            <w:shd w:val="clear" w:color="auto" w:fill="auto"/>
          </w:tcPr>
          <w:p w14:paraId="072C130A" w14:textId="77777777" w:rsidR="00A17716" w:rsidRDefault="00A17716" w:rsidP="00A17716">
            <w:pPr>
              <w:pStyle w:val="TableText"/>
            </w:pPr>
            <w:r>
              <w:t>July 21, 2017</w:t>
            </w:r>
          </w:p>
        </w:tc>
        <w:tc>
          <w:tcPr>
            <w:tcW w:w="530" w:type="pct"/>
            <w:shd w:val="clear" w:color="auto" w:fill="auto"/>
          </w:tcPr>
          <w:p w14:paraId="40E31C48" w14:textId="77777777" w:rsidR="00A17716" w:rsidRDefault="00A17716" w:rsidP="00A17716">
            <w:pPr>
              <w:pStyle w:val="TableText"/>
            </w:pPr>
            <w:r>
              <w:t>0.6</w:t>
            </w:r>
          </w:p>
        </w:tc>
        <w:tc>
          <w:tcPr>
            <w:tcW w:w="2255" w:type="pct"/>
            <w:shd w:val="clear" w:color="auto" w:fill="auto"/>
          </w:tcPr>
          <w:p w14:paraId="63C0D217" w14:textId="77777777" w:rsidR="00A17716" w:rsidRDefault="00A17716" w:rsidP="00A17716">
            <w:pPr>
              <w:pStyle w:val="TableText"/>
            </w:pPr>
            <w:r>
              <w:t>Added Error Handling, Logging, Service Design, User Types, UI Design</w:t>
            </w:r>
          </w:p>
        </w:tc>
        <w:tc>
          <w:tcPr>
            <w:tcW w:w="1137" w:type="pct"/>
            <w:shd w:val="clear" w:color="auto" w:fill="auto"/>
          </w:tcPr>
          <w:p w14:paraId="7748B7AF" w14:textId="77777777" w:rsidR="00A17716" w:rsidRDefault="00A17716" w:rsidP="00A17716">
            <w:pPr>
              <w:pStyle w:val="TableText"/>
            </w:pPr>
            <w:r>
              <w:t>Halfaker Team</w:t>
            </w:r>
          </w:p>
        </w:tc>
      </w:tr>
      <w:tr w:rsidR="00A17716" w:rsidRPr="00F458A0" w14:paraId="1BC8AF8B" w14:textId="77777777" w:rsidTr="00A17716">
        <w:trPr>
          <w:cantSplit/>
        </w:trPr>
        <w:tc>
          <w:tcPr>
            <w:tcW w:w="1077" w:type="pct"/>
            <w:shd w:val="clear" w:color="auto" w:fill="auto"/>
          </w:tcPr>
          <w:p w14:paraId="2AF64956" w14:textId="77777777" w:rsidR="00A17716" w:rsidRPr="00F458A0" w:rsidRDefault="00A17716" w:rsidP="00A17716">
            <w:pPr>
              <w:pStyle w:val="TableText"/>
            </w:pPr>
            <w:r>
              <w:t>May 8, 2017</w:t>
            </w:r>
          </w:p>
        </w:tc>
        <w:tc>
          <w:tcPr>
            <w:tcW w:w="530" w:type="pct"/>
            <w:shd w:val="clear" w:color="auto" w:fill="auto"/>
          </w:tcPr>
          <w:p w14:paraId="45682515" w14:textId="77777777" w:rsidR="00A17716" w:rsidRPr="00F458A0" w:rsidRDefault="00A17716" w:rsidP="00A17716">
            <w:pPr>
              <w:pStyle w:val="TableText"/>
            </w:pPr>
            <w:r>
              <w:t>0.5</w:t>
            </w:r>
          </w:p>
        </w:tc>
        <w:tc>
          <w:tcPr>
            <w:tcW w:w="2255" w:type="pct"/>
            <w:shd w:val="clear" w:color="auto" w:fill="auto"/>
          </w:tcPr>
          <w:p w14:paraId="4763835A" w14:textId="77777777" w:rsidR="00A17716" w:rsidRPr="00F458A0" w:rsidRDefault="00A17716" w:rsidP="00A17716">
            <w:pPr>
              <w:pStyle w:val="TableText"/>
            </w:pPr>
            <w:r>
              <w:t>Added Technology Locations, Software Architecture and Identified Systems</w:t>
            </w:r>
          </w:p>
        </w:tc>
        <w:tc>
          <w:tcPr>
            <w:tcW w:w="1137" w:type="pct"/>
            <w:shd w:val="clear" w:color="auto" w:fill="auto"/>
          </w:tcPr>
          <w:p w14:paraId="4FB2DCAD" w14:textId="77777777" w:rsidR="00A17716" w:rsidRPr="00F458A0" w:rsidRDefault="00A17716" w:rsidP="00A17716">
            <w:pPr>
              <w:pStyle w:val="TableText"/>
            </w:pPr>
            <w:r>
              <w:t>Halkfaker Team</w:t>
            </w:r>
          </w:p>
        </w:tc>
      </w:tr>
      <w:tr w:rsidR="00A17716" w:rsidRPr="00F458A0" w14:paraId="2A84F1A2" w14:textId="77777777" w:rsidTr="00A17716">
        <w:trPr>
          <w:cantSplit/>
        </w:trPr>
        <w:tc>
          <w:tcPr>
            <w:tcW w:w="1077" w:type="pct"/>
          </w:tcPr>
          <w:p w14:paraId="7D03210A" w14:textId="77777777" w:rsidR="00A17716" w:rsidRPr="00F458A0" w:rsidRDefault="00A17716" w:rsidP="00A17716">
            <w:pPr>
              <w:pStyle w:val="TableText"/>
            </w:pPr>
            <w:r w:rsidRPr="00F458A0">
              <w:t>February 24, 2017</w:t>
            </w:r>
          </w:p>
        </w:tc>
        <w:tc>
          <w:tcPr>
            <w:tcW w:w="530" w:type="pct"/>
          </w:tcPr>
          <w:p w14:paraId="7C1769A6" w14:textId="77777777" w:rsidR="00A17716" w:rsidRPr="00F458A0" w:rsidRDefault="00A17716" w:rsidP="00A17716">
            <w:pPr>
              <w:pStyle w:val="TableText"/>
            </w:pPr>
            <w:r w:rsidRPr="00F458A0">
              <w:t>0.4</w:t>
            </w:r>
          </w:p>
        </w:tc>
        <w:tc>
          <w:tcPr>
            <w:tcW w:w="2255" w:type="pct"/>
          </w:tcPr>
          <w:p w14:paraId="293D1099" w14:textId="77777777" w:rsidR="00A17716" w:rsidRPr="00F458A0" w:rsidRDefault="00A17716" w:rsidP="00A17716">
            <w:pPr>
              <w:pStyle w:val="TableText"/>
            </w:pPr>
            <w:r w:rsidRPr="00F458A0">
              <w:t>Added tables of figures and tables, and addressed other tech writer review matters</w:t>
            </w:r>
          </w:p>
        </w:tc>
        <w:tc>
          <w:tcPr>
            <w:tcW w:w="1137" w:type="pct"/>
          </w:tcPr>
          <w:p w14:paraId="26B28AD6" w14:textId="77777777" w:rsidR="00A17716" w:rsidRPr="00F458A0" w:rsidRDefault="00A17716" w:rsidP="00A17716">
            <w:pPr>
              <w:pStyle w:val="TableText"/>
            </w:pPr>
            <w:r>
              <w:t>Halfaker Team</w:t>
            </w:r>
          </w:p>
        </w:tc>
      </w:tr>
      <w:tr w:rsidR="00A17716" w:rsidRPr="00F458A0" w14:paraId="03C977FF" w14:textId="77777777" w:rsidTr="00A17716">
        <w:trPr>
          <w:cantSplit/>
        </w:trPr>
        <w:tc>
          <w:tcPr>
            <w:tcW w:w="1077" w:type="pct"/>
          </w:tcPr>
          <w:p w14:paraId="4936AF0A" w14:textId="77777777" w:rsidR="00A17716" w:rsidRPr="00F458A0" w:rsidRDefault="00A17716" w:rsidP="00A17716">
            <w:pPr>
              <w:pStyle w:val="TableText"/>
            </w:pPr>
            <w:r w:rsidRPr="00F458A0">
              <w:t>February 14, 2017</w:t>
            </w:r>
          </w:p>
        </w:tc>
        <w:tc>
          <w:tcPr>
            <w:tcW w:w="530" w:type="pct"/>
          </w:tcPr>
          <w:p w14:paraId="51E5EEA5" w14:textId="77777777" w:rsidR="00A17716" w:rsidRPr="00F458A0" w:rsidRDefault="00A17716" w:rsidP="00A17716">
            <w:pPr>
              <w:pStyle w:val="TableText"/>
            </w:pPr>
            <w:r w:rsidRPr="00F458A0">
              <w:t>0.3</w:t>
            </w:r>
          </w:p>
        </w:tc>
        <w:tc>
          <w:tcPr>
            <w:tcW w:w="2255" w:type="pct"/>
          </w:tcPr>
          <w:p w14:paraId="7D010BE0" w14:textId="77777777" w:rsidR="00A17716" w:rsidRPr="00F458A0" w:rsidRDefault="00A17716" w:rsidP="00A17716">
            <w:pPr>
              <w:pStyle w:val="TableText"/>
            </w:pPr>
            <w:r w:rsidRPr="00F458A0">
              <w:t>Technical Writer Review Complete.</w:t>
            </w:r>
          </w:p>
        </w:tc>
        <w:tc>
          <w:tcPr>
            <w:tcW w:w="1137" w:type="pct"/>
          </w:tcPr>
          <w:p w14:paraId="2C318BB5" w14:textId="77777777" w:rsidR="00A17716" w:rsidRPr="00F458A0" w:rsidRDefault="00A17716" w:rsidP="00A17716">
            <w:pPr>
              <w:pStyle w:val="TableText"/>
            </w:pPr>
            <w:r w:rsidRPr="00F458A0">
              <w:t>Leidos PMO</w:t>
            </w:r>
          </w:p>
        </w:tc>
      </w:tr>
      <w:tr w:rsidR="00A17716" w:rsidRPr="00F458A0" w14:paraId="1F8E2279" w14:textId="77777777" w:rsidTr="00A17716">
        <w:trPr>
          <w:cantSplit/>
        </w:trPr>
        <w:tc>
          <w:tcPr>
            <w:tcW w:w="1077" w:type="pct"/>
          </w:tcPr>
          <w:p w14:paraId="630D31EC" w14:textId="77777777" w:rsidR="00A17716" w:rsidRPr="00F458A0" w:rsidRDefault="00A17716" w:rsidP="00A17716">
            <w:pPr>
              <w:pStyle w:val="TableText"/>
            </w:pPr>
            <w:r w:rsidRPr="00F458A0">
              <w:t>February 2, 2017</w:t>
            </w:r>
          </w:p>
        </w:tc>
        <w:tc>
          <w:tcPr>
            <w:tcW w:w="530" w:type="pct"/>
          </w:tcPr>
          <w:p w14:paraId="0C412519" w14:textId="77777777" w:rsidR="00A17716" w:rsidRPr="00F458A0" w:rsidRDefault="00A17716" w:rsidP="00A17716">
            <w:pPr>
              <w:pStyle w:val="TableText"/>
            </w:pPr>
            <w:r w:rsidRPr="00F458A0">
              <w:t>0.2</w:t>
            </w:r>
          </w:p>
        </w:tc>
        <w:tc>
          <w:tcPr>
            <w:tcW w:w="2255" w:type="pct"/>
          </w:tcPr>
          <w:p w14:paraId="3A38D4F3" w14:textId="77777777" w:rsidR="00A17716" w:rsidRPr="00F458A0" w:rsidRDefault="00A17716" w:rsidP="00A17716">
            <w:pPr>
              <w:pStyle w:val="TableText"/>
            </w:pPr>
            <w:r w:rsidRPr="00F458A0">
              <w:t>Revision based on MCCF EDI TAS Team review</w:t>
            </w:r>
          </w:p>
        </w:tc>
        <w:tc>
          <w:tcPr>
            <w:tcW w:w="1137" w:type="pct"/>
          </w:tcPr>
          <w:p w14:paraId="314E2FD7" w14:textId="77777777" w:rsidR="00A17716" w:rsidRPr="00F458A0" w:rsidRDefault="00A17716" w:rsidP="00A17716">
            <w:pPr>
              <w:pStyle w:val="TableText"/>
            </w:pPr>
            <w:r w:rsidRPr="00F458A0">
              <w:t>Halfaker Team</w:t>
            </w:r>
          </w:p>
        </w:tc>
      </w:tr>
      <w:tr w:rsidR="00A17716" w:rsidRPr="00F458A0" w14:paraId="30634122" w14:textId="77777777" w:rsidTr="00A17716">
        <w:trPr>
          <w:cantSplit/>
        </w:trPr>
        <w:tc>
          <w:tcPr>
            <w:tcW w:w="1077" w:type="pct"/>
          </w:tcPr>
          <w:p w14:paraId="2ACD4DDB" w14:textId="77777777" w:rsidR="00A17716" w:rsidRPr="00F458A0" w:rsidRDefault="00A17716" w:rsidP="00A17716">
            <w:pPr>
              <w:pStyle w:val="TableText"/>
            </w:pPr>
            <w:r w:rsidRPr="00F458A0">
              <w:t>January 27, 2017</w:t>
            </w:r>
          </w:p>
        </w:tc>
        <w:tc>
          <w:tcPr>
            <w:tcW w:w="530" w:type="pct"/>
          </w:tcPr>
          <w:p w14:paraId="2130927E" w14:textId="77777777" w:rsidR="00A17716" w:rsidRPr="00F458A0" w:rsidRDefault="00A17716" w:rsidP="00A17716">
            <w:pPr>
              <w:pStyle w:val="TableText"/>
            </w:pPr>
            <w:r w:rsidRPr="00F458A0">
              <w:t>0.1</w:t>
            </w:r>
          </w:p>
        </w:tc>
        <w:tc>
          <w:tcPr>
            <w:tcW w:w="2255" w:type="pct"/>
          </w:tcPr>
          <w:p w14:paraId="5F70ADA2" w14:textId="77777777" w:rsidR="00A17716" w:rsidRPr="00F458A0" w:rsidRDefault="00A17716" w:rsidP="00A17716">
            <w:pPr>
              <w:pStyle w:val="TableText"/>
            </w:pPr>
            <w:r w:rsidRPr="00F458A0">
              <w:t>Initial Version of MCCF EDI TAS Architecture</w:t>
            </w:r>
          </w:p>
        </w:tc>
        <w:tc>
          <w:tcPr>
            <w:tcW w:w="1137" w:type="pct"/>
          </w:tcPr>
          <w:p w14:paraId="00C21318" w14:textId="77777777" w:rsidR="00A17716" w:rsidRPr="00F458A0" w:rsidRDefault="00A17716" w:rsidP="00A17716">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A17716">
      <w:pPr>
        <w:pStyle w:val="TOC4"/>
      </w:pPr>
    </w:p>
    <w:p w14:paraId="78760CA1" w14:textId="77777777" w:rsidR="00A17716" w:rsidRPr="00F458A0" w:rsidRDefault="00A17716" w:rsidP="00A17716">
      <w:pPr>
        <w:pStyle w:val="Title2"/>
      </w:pPr>
      <w:r w:rsidRPr="00F458A0">
        <w:t>Table of Contents</w:t>
      </w:r>
    </w:p>
    <w:p w14:paraId="63CF7A97" w14:textId="77777777" w:rsidR="00A17716" w:rsidRDefault="00A17716" w:rsidP="00A17716">
      <w:pPr>
        <w:pStyle w:val="TOC1"/>
        <w:rP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hyperlink w:anchor="_Toc501357469" w:history="1">
        <w:r w:rsidRPr="00FE626A">
          <w:rPr>
            <w:rStyle w:val="Hyperlink"/>
          </w:rPr>
          <w:t>1.</w:t>
        </w:r>
        <w:r>
          <w:rPr>
            <w:rFonts w:asciiTheme="minorHAnsi" w:eastAsiaTheme="minorEastAsia" w:hAnsiTheme="minorHAnsi" w:cstheme="minorBidi"/>
            <w:sz w:val="22"/>
            <w:szCs w:val="22"/>
          </w:rPr>
          <w:tab/>
        </w:r>
        <w:r w:rsidRPr="00FE626A">
          <w:rPr>
            <w:rStyle w:val="Hyperlink"/>
          </w:rPr>
          <w:t>Introduction</w:t>
        </w:r>
        <w:r>
          <w:rPr>
            <w:webHidden/>
          </w:rPr>
          <w:tab/>
        </w:r>
        <w:r>
          <w:rPr>
            <w:webHidden/>
          </w:rPr>
          <w:fldChar w:fldCharType="begin"/>
        </w:r>
        <w:r>
          <w:rPr>
            <w:webHidden/>
          </w:rPr>
          <w:instrText xml:space="preserve"> PAGEREF _Toc501357469 \h </w:instrText>
        </w:r>
        <w:r>
          <w:rPr>
            <w:webHidden/>
          </w:rPr>
        </w:r>
        <w:r>
          <w:rPr>
            <w:webHidden/>
          </w:rPr>
          <w:fldChar w:fldCharType="separate"/>
        </w:r>
        <w:r w:rsidR="006B661F">
          <w:rPr>
            <w:webHidden/>
          </w:rPr>
          <w:t>1</w:t>
        </w:r>
        <w:r>
          <w:rPr>
            <w:webHidden/>
          </w:rPr>
          <w:fldChar w:fldCharType="end"/>
        </w:r>
      </w:hyperlink>
    </w:p>
    <w:p w14:paraId="299EE7AC" w14:textId="77777777" w:rsidR="00A17716" w:rsidRDefault="008C4450" w:rsidP="00A17716">
      <w:pPr>
        <w:pStyle w:val="TOC2"/>
        <w:rPr>
          <w:rFonts w:asciiTheme="minorHAnsi" w:eastAsiaTheme="minorEastAsia" w:hAnsiTheme="minorHAnsi" w:cstheme="minorBidi"/>
          <w:sz w:val="22"/>
          <w:szCs w:val="22"/>
        </w:rPr>
      </w:pPr>
      <w:hyperlink w:anchor="_Toc501357470" w:history="1">
        <w:r w:rsidR="00A17716" w:rsidRPr="00FE626A">
          <w:rPr>
            <w:rStyle w:val="Hyperlink"/>
          </w:rPr>
          <w:t>1.1.</w:t>
        </w:r>
        <w:r w:rsidR="00A17716">
          <w:rPr>
            <w:rFonts w:asciiTheme="minorHAnsi" w:eastAsiaTheme="minorEastAsia" w:hAnsiTheme="minorHAnsi" w:cstheme="minorBidi"/>
            <w:sz w:val="22"/>
            <w:szCs w:val="22"/>
          </w:rPr>
          <w:tab/>
        </w:r>
        <w:r w:rsidR="00A17716" w:rsidRPr="00FE626A">
          <w:rPr>
            <w:rStyle w:val="Hyperlink"/>
          </w:rPr>
          <w:t>Scope</w:t>
        </w:r>
        <w:r w:rsidR="00A17716">
          <w:rPr>
            <w:webHidden/>
          </w:rPr>
          <w:tab/>
        </w:r>
        <w:r w:rsidR="00A17716">
          <w:rPr>
            <w:webHidden/>
          </w:rPr>
          <w:fldChar w:fldCharType="begin"/>
        </w:r>
        <w:r w:rsidR="00A17716">
          <w:rPr>
            <w:webHidden/>
          </w:rPr>
          <w:instrText xml:space="preserve"> PAGEREF _Toc501357470 \h </w:instrText>
        </w:r>
        <w:r w:rsidR="00A17716">
          <w:rPr>
            <w:webHidden/>
          </w:rPr>
        </w:r>
        <w:r w:rsidR="00A17716">
          <w:rPr>
            <w:webHidden/>
          </w:rPr>
          <w:fldChar w:fldCharType="separate"/>
        </w:r>
        <w:r w:rsidR="006B661F">
          <w:rPr>
            <w:webHidden/>
          </w:rPr>
          <w:t>2</w:t>
        </w:r>
        <w:r w:rsidR="00A17716">
          <w:rPr>
            <w:webHidden/>
          </w:rPr>
          <w:fldChar w:fldCharType="end"/>
        </w:r>
      </w:hyperlink>
    </w:p>
    <w:p w14:paraId="502A6BC7"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"_Toc501357471" </w:instrText>
      </w:r>
      <w:r>
        <w:fldChar w:fldCharType="separate"/>
      </w:r>
      <w:r w:rsidR="00A17716" w:rsidRPr="00FE626A">
        <w:rPr>
          <w:rStyle w:val="Hyperlink"/>
        </w:rPr>
        <w:t>1.2.</w:t>
      </w:r>
      <w:r w:rsidR="00A17716">
        <w:rPr>
          <w:rFonts w:asciiTheme="minorHAnsi" w:eastAsiaTheme="minorEastAsia" w:hAnsiTheme="minorHAnsi" w:cstheme="minorBidi"/>
          <w:sz w:val="22"/>
          <w:szCs w:val="22"/>
        </w:rPr>
        <w:tab/>
      </w:r>
      <w:r w:rsidR="00A17716" w:rsidRPr="00FE626A">
        <w:rPr>
          <w:rStyle w:val="Hyperlink"/>
        </w:rPr>
        <w:t>User Profiles</w:t>
      </w:r>
      <w:r w:rsidR="00A17716">
        <w:rPr>
          <w:webHidden/>
        </w:rPr>
        <w:tab/>
      </w:r>
      <w:r w:rsidR="00A17716">
        <w:rPr>
          <w:webHidden/>
        </w:rPr>
        <w:fldChar w:fldCharType="begin"/>
      </w:r>
      <w:r w:rsidR="00A17716">
        <w:rPr>
          <w:webHidden/>
        </w:rPr>
        <w:instrText xml:space="preserve"> PAGEREF _Toc501357471 \h </w:instrText>
      </w:r>
      <w:r w:rsidR="00A17716">
        <w:rPr>
          <w:webHidden/>
        </w:rPr>
      </w:r>
      <w:r w:rsidR="00A17716">
        <w:rPr>
          <w:webHidden/>
        </w:rPr>
        <w:fldChar w:fldCharType="separate"/>
      </w:r>
      <w:ins w:id="1" w:author="Author">
        <w:r w:rsidR="006B661F">
          <w:rPr>
            <w:b/>
            <w:bCs/>
            <w:webHidden/>
          </w:rPr>
          <w:t>Error! Bookmark not defined.</w:t>
        </w:r>
      </w:ins>
      <w:del w:id="2" w:author="Author">
        <w:r w:rsidR="00A17716" w:rsidDel="006B661F">
          <w:rPr>
            <w:webHidden/>
          </w:rPr>
          <w:delText>3</w:delText>
        </w:r>
      </w:del>
      <w:r w:rsidR="00A17716">
        <w:rPr>
          <w:webHidden/>
        </w:rPr>
        <w:fldChar w:fldCharType="end"/>
      </w:r>
      <w:r>
        <w:fldChar w:fldCharType="end"/>
      </w:r>
    </w:p>
    <w:p w14:paraId="06759746"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"_Toc501357472" </w:instrText>
      </w:r>
      <w:r>
        <w:fldChar w:fldCharType="separate"/>
      </w:r>
      <w:r w:rsidR="00A17716" w:rsidRPr="00FE626A">
        <w:rPr>
          <w:rStyle w:val="Hyperlink"/>
        </w:rPr>
        <w:t>1.2.1.</w:t>
      </w:r>
      <w:r w:rsidR="00A17716">
        <w:rPr>
          <w:rFonts w:asciiTheme="minorHAnsi" w:eastAsiaTheme="minorEastAsia" w:hAnsiTheme="minorHAnsi" w:cstheme="minorBidi"/>
          <w:sz w:val="22"/>
          <w:szCs w:val="22"/>
        </w:rPr>
        <w:tab/>
      </w:r>
      <w:r w:rsidR="00A17716" w:rsidRPr="00FE626A">
        <w:rPr>
          <w:rStyle w:val="Hyperlink"/>
        </w:rPr>
        <w:t>TASCore User Types</w:t>
      </w:r>
      <w:r w:rsidR="00A17716">
        <w:rPr>
          <w:webHidden/>
        </w:rPr>
        <w:tab/>
      </w:r>
      <w:r w:rsidR="00A17716">
        <w:rPr>
          <w:webHidden/>
        </w:rPr>
        <w:fldChar w:fldCharType="begin"/>
      </w:r>
      <w:r w:rsidR="00A17716">
        <w:rPr>
          <w:webHidden/>
        </w:rPr>
        <w:instrText xml:space="preserve"> PAGEREF _Toc501357472 \h </w:instrText>
      </w:r>
      <w:r w:rsidR="00A17716">
        <w:rPr>
          <w:webHidden/>
        </w:rPr>
      </w:r>
      <w:r w:rsidR="00A17716">
        <w:rPr>
          <w:webHidden/>
        </w:rPr>
        <w:fldChar w:fldCharType="separate"/>
      </w:r>
      <w:ins w:id="3" w:author="Author">
        <w:r w:rsidR="006B661F">
          <w:rPr>
            <w:b/>
            <w:bCs/>
            <w:webHidden/>
          </w:rPr>
          <w:t>Error! Bookmark not defined.</w:t>
        </w:r>
      </w:ins>
      <w:del w:id="4" w:author="Author">
        <w:r w:rsidR="00A17716" w:rsidDel="006B661F">
          <w:rPr>
            <w:webHidden/>
          </w:rPr>
          <w:delText>3</w:delText>
        </w:r>
      </w:del>
      <w:r w:rsidR="00A17716">
        <w:rPr>
          <w:webHidden/>
        </w:rPr>
        <w:fldChar w:fldCharType="end"/>
      </w:r>
      <w:r>
        <w:fldChar w:fldCharType="end"/>
      </w:r>
    </w:p>
    <w:p w14:paraId="68391412" w14:textId="77777777" w:rsidR="00A17716" w:rsidRDefault="009B0865" w:rsidP="00A17716">
      <w:pPr>
        <w:pStyle w:val="TOC1"/>
        <w:rPr>
          <w:rFonts w:asciiTheme="minorHAnsi" w:eastAsiaTheme="minorEastAsia" w:hAnsiTheme="minorHAnsi" w:cstheme="minorBidi"/>
          <w:sz w:val="22"/>
          <w:szCs w:val="22"/>
        </w:rPr>
      </w:pPr>
      <w:r>
        <w:fldChar w:fldCharType="begin"/>
      </w:r>
      <w:r>
        <w:instrText xml:space="preserve"> HYPERLINK \l "_Toc501357473" </w:instrText>
      </w:r>
      <w:r>
        <w:fldChar w:fldCharType="separate"/>
      </w:r>
      <w:r w:rsidR="00A17716" w:rsidRPr="00FE626A">
        <w:rPr>
          <w:rStyle w:val="Hyperlink"/>
        </w:rPr>
        <w:t>2.</w:t>
      </w:r>
      <w:r w:rsidR="00A17716">
        <w:rPr>
          <w:rFonts w:asciiTheme="minorHAnsi" w:eastAsiaTheme="minorEastAsia" w:hAnsiTheme="minorHAnsi" w:cstheme="minorBidi"/>
          <w:sz w:val="22"/>
          <w:szCs w:val="22"/>
        </w:rPr>
        <w:tab/>
      </w:r>
      <w:r w:rsidR="00A17716" w:rsidRPr="00FE626A">
        <w:rPr>
          <w:rStyle w:val="Hyperlink"/>
        </w:rPr>
        <w:t>Background</w:t>
      </w:r>
      <w:r w:rsidR="00A17716">
        <w:rPr>
          <w:webHidden/>
        </w:rPr>
        <w:tab/>
      </w:r>
      <w:r w:rsidR="00A17716">
        <w:rPr>
          <w:webHidden/>
        </w:rPr>
        <w:fldChar w:fldCharType="begin"/>
      </w:r>
      <w:r w:rsidR="00A17716">
        <w:rPr>
          <w:webHidden/>
        </w:rPr>
        <w:instrText xml:space="preserve"> PAGEREF _Toc501357473 \h </w:instrText>
      </w:r>
      <w:r w:rsidR="00A17716">
        <w:rPr>
          <w:webHidden/>
        </w:rPr>
      </w:r>
      <w:r w:rsidR="00A17716">
        <w:rPr>
          <w:webHidden/>
        </w:rPr>
        <w:fldChar w:fldCharType="separate"/>
      </w:r>
      <w:ins w:id="5" w:author="Author">
        <w:r w:rsidR="006B661F">
          <w:rPr>
            <w:webHidden/>
          </w:rPr>
          <w:t>2</w:t>
        </w:r>
      </w:ins>
      <w:del w:id="6" w:author="Author">
        <w:r w:rsidR="00A17716" w:rsidDel="006B661F">
          <w:rPr>
            <w:webHidden/>
          </w:rPr>
          <w:delText>7</w:delText>
        </w:r>
      </w:del>
      <w:r w:rsidR="00A17716">
        <w:rPr>
          <w:webHidden/>
        </w:rPr>
        <w:fldChar w:fldCharType="end"/>
      </w:r>
      <w:r>
        <w:fldChar w:fldCharType="end"/>
      </w:r>
    </w:p>
    <w:p w14:paraId="70C3E6DB"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"_Toc501357474" </w:instrText>
      </w:r>
      <w:r>
        <w:fldChar w:fldCharType="separate"/>
      </w:r>
      <w:r w:rsidR="00A17716" w:rsidRPr="00FE626A">
        <w:rPr>
          <w:rStyle w:val="Hyperlink"/>
        </w:rPr>
        <w:t>2.1.</w:t>
      </w:r>
      <w:r w:rsidR="00A17716">
        <w:rPr>
          <w:rFonts w:asciiTheme="minorHAnsi" w:eastAsiaTheme="minorEastAsia" w:hAnsiTheme="minorHAnsi" w:cstheme="minorBidi"/>
          <w:sz w:val="22"/>
          <w:szCs w:val="22"/>
        </w:rPr>
        <w:tab/>
      </w:r>
      <w:r w:rsidR="00A17716" w:rsidRPr="00FE626A">
        <w:rPr>
          <w:rStyle w:val="Hyperlink"/>
        </w:rPr>
        <w:t>Overview of the System</w:t>
      </w:r>
      <w:r w:rsidR="00A17716">
        <w:rPr>
          <w:webHidden/>
        </w:rPr>
        <w:tab/>
      </w:r>
      <w:r w:rsidR="00A17716">
        <w:rPr>
          <w:webHidden/>
        </w:rPr>
        <w:fldChar w:fldCharType="begin"/>
      </w:r>
      <w:r w:rsidR="00A17716">
        <w:rPr>
          <w:webHidden/>
        </w:rPr>
        <w:instrText xml:space="preserve"> PAGEREF _Toc501357474 \h </w:instrText>
      </w:r>
      <w:r w:rsidR="00A17716">
        <w:rPr>
          <w:webHidden/>
        </w:rPr>
      </w:r>
      <w:r w:rsidR="00A17716">
        <w:rPr>
          <w:webHidden/>
        </w:rPr>
        <w:fldChar w:fldCharType="separate"/>
      </w:r>
      <w:ins w:id="7" w:author="Author">
        <w:r w:rsidR="006B661F">
          <w:rPr>
            <w:webHidden/>
          </w:rPr>
          <w:t>2</w:t>
        </w:r>
      </w:ins>
      <w:del w:id="8" w:author="Author">
        <w:r w:rsidR="00A17716" w:rsidDel="006B661F">
          <w:rPr>
            <w:webHidden/>
          </w:rPr>
          <w:delText>7</w:delText>
        </w:r>
      </w:del>
      <w:r w:rsidR="00A17716">
        <w:rPr>
          <w:webHidden/>
        </w:rPr>
        <w:fldChar w:fldCharType="end"/>
      </w:r>
      <w:r>
        <w:fldChar w:fldCharType="end"/>
      </w:r>
    </w:p>
    <w:p w14:paraId="267C441D"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"_Toc501357475" </w:instrText>
      </w:r>
      <w:r>
        <w:fldChar w:fldCharType="separate"/>
      </w:r>
      <w:r w:rsidR="00A17716" w:rsidRPr="00FE626A">
        <w:rPr>
          <w:rStyle w:val="Hyperlink"/>
        </w:rPr>
        <w:t>2.2.</w:t>
      </w:r>
      <w:r w:rsidR="00A17716">
        <w:rPr>
          <w:rFonts w:asciiTheme="minorHAnsi" w:eastAsiaTheme="minorEastAsia" w:hAnsiTheme="minorHAnsi" w:cstheme="minorBidi"/>
          <w:sz w:val="22"/>
          <w:szCs w:val="22"/>
        </w:rPr>
        <w:tab/>
      </w:r>
      <w:r w:rsidR="00A17716" w:rsidRPr="00FE626A">
        <w:rPr>
          <w:rStyle w:val="Hyperlink"/>
        </w:rPr>
        <w:t>Business Process Overview</w:t>
      </w:r>
      <w:r w:rsidR="00A17716">
        <w:rPr>
          <w:webHidden/>
        </w:rPr>
        <w:tab/>
      </w:r>
      <w:r w:rsidR="00A17716">
        <w:rPr>
          <w:webHidden/>
        </w:rPr>
        <w:fldChar w:fldCharType="begin"/>
      </w:r>
      <w:r w:rsidR="00A17716">
        <w:rPr>
          <w:webHidden/>
        </w:rPr>
        <w:instrText xml:space="preserve"> PAGEREF _Toc501357475 \h </w:instrText>
      </w:r>
      <w:r w:rsidR="00A17716">
        <w:rPr>
          <w:webHidden/>
        </w:rPr>
      </w:r>
      <w:r w:rsidR="00A17716">
        <w:rPr>
          <w:webHidden/>
        </w:rPr>
        <w:fldChar w:fldCharType="separate"/>
      </w:r>
      <w:ins w:id="9" w:author="Author">
        <w:r w:rsidR="006B661F">
          <w:rPr>
            <w:webHidden/>
          </w:rPr>
          <w:t>3</w:t>
        </w:r>
      </w:ins>
      <w:del w:id="10" w:author="Author">
        <w:r w:rsidR="00A17716" w:rsidDel="006B661F">
          <w:rPr>
            <w:webHidden/>
          </w:rPr>
          <w:delText>7</w:delText>
        </w:r>
      </w:del>
      <w:r w:rsidR="00A17716">
        <w:rPr>
          <w:webHidden/>
        </w:rPr>
        <w:fldChar w:fldCharType="end"/>
      </w:r>
      <w:r>
        <w:fldChar w:fldCharType="end"/>
      </w:r>
    </w:p>
    <w:p w14:paraId="084DDD63"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"_Toc501357476" </w:instrText>
      </w:r>
      <w:r>
        <w:fldChar w:fldCharType="separate"/>
      </w:r>
      <w:r w:rsidR="00A17716" w:rsidRPr="00FE626A">
        <w:rPr>
          <w:rStyle w:val="Hyperlink"/>
        </w:rPr>
        <w:t>2.3.</w:t>
      </w:r>
      <w:r w:rsidR="00A17716">
        <w:rPr>
          <w:rFonts w:asciiTheme="minorHAnsi" w:eastAsiaTheme="minorEastAsia" w:hAnsiTheme="minorHAnsi" w:cstheme="minorBidi"/>
          <w:sz w:val="22"/>
          <w:szCs w:val="22"/>
        </w:rPr>
        <w:tab/>
      </w:r>
      <w:r w:rsidR="00A17716" w:rsidRPr="00FE626A">
        <w:rPr>
          <w:rStyle w:val="Hyperlink"/>
        </w:rPr>
        <w:t>High-level Claims Process</w:t>
      </w:r>
      <w:r w:rsidR="00A17716">
        <w:rPr>
          <w:webHidden/>
        </w:rPr>
        <w:tab/>
      </w:r>
      <w:r w:rsidR="00A17716">
        <w:rPr>
          <w:webHidden/>
        </w:rPr>
        <w:fldChar w:fldCharType="begin"/>
      </w:r>
      <w:r w:rsidR="00A17716">
        <w:rPr>
          <w:webHidden/>
        </w:rPr>
        <w:instrText xml:space="preserve"> PAGEREF _Toc501357476 \h </w:instrText>
      </w:r>
      <w:r w:rsidR="00A17716">
        <w:rPr>
          <w:webHidden/>
        </w:rPr>
      </w:r>
      <w:r w:rsidR="00A17716">
        <w:rPr>
          <w:webHidden/>
        </w:rPr>
        <w:fldChar w:fldCharType="separate"/>
      </w:r>
      <w:ins w:id="11" w:author="Author">
        <w:r w:rsidR="006B661F">
          <w:rPr>
            <w:webHidden/>
          </w:rPr>
          <w:t>4</w:t>
        </w:r>
      </w:ins>
      <w:del w:id="12" w:author="Author">
        <w:r w:rsidR="00A17716" w:rsidDel="006B661F">
          <w:rPr>
            <w:webHidden/>
          </w:rPr>
          <w:delText>9</w:delText>
        </w:r>
      </w:del>
      <w:r w:rsidR="00A17716">
        <w:rPr>
          <w:webHidden/>
        </w:rPr>
        <w:fldChar w:fldCharType="end"/>
      </w:r>
      <w:r>
        <w:fldChar w:fldCharType="end"/>
      </w:r>
    </w:p>
    <w:p w14:paraId="2E32D211"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"_Toc501357477" </w:instrText>
      </w:r>
      <w:r>
        <w:fldChar w:fldCharType="separate"/>
      </w:r>
      <w:r w:rsidR="00A17716" w:rsidRPr="00FE626A">
        <w:rPr>
          <w:rStyle w:val="Hyperlink"/>
        </w:rPr>
        <w:t>2.4.</w:t>
      </w:r>
      <w:r w:rsidR="00A17716">
        <w:rPr>
          <w:rFonts w:asciiTheme="minorHAnsi" w:eastAsiaTheme="minorEastAsia" w:hAnsiTheme="minorHAnsi" w:cstheme="minorBidi"/>
          <w:sz w:val="22"/>
          <w:szCs w:val="22"/>
        </w:rPr>
        <w:tab/>
      </w:r>
      <w:r w:rsidR="00A17716" w:rsidRPr="00FE626A">
        <w:rPr>
          <w:rStyle w:val="Hyperlink"/>
        </w:rPr>
        <w:t>High-level Request for Additional Information Process</w:t>
      </w:r>
      <w:r w:rsidR="00A17716">
        <w:rPr>
          <w:webHidden/>
        </w:rPr>
        <w:tab/>
      </w:r>
      <w:r w:rsidR="00A17716">
        <w:rPr>
          <w:webHidden/>
        </w:rPr>
        <w:fldChar w:fldCharType="begin"/>
      </w:r>
      <w:r w:rsidR="00A17716">
        <w:rPr>
          <w:webHidden/>
        </w:rPr>
        <w:instrText xml:space="preserve"> PAGEREF _Toc501357477 \h </w:instrText>
      </w:r>
      <w:r w:rsidR="00A17716">
        <w:rPr>
          <w:webHidden/>
        </w:rPr>
      </w:r>
      <w:r w:rsidR="00A17716">
        <w:rPr>
          <w:webHidden/>
        </w:rPr>
        <w:fldChar w:fldCharType="separate"/>
      </w:r>
      <w:ins w:id="13" w:author="Author">
        <w:r w:rsidR="006B661F">
          <w:rPr>
            <w:webHidden/>
          </w:rPr>
          <w:t>5</w:t>
        </w:r>
      </w:ins>
      <w:del w:id="14" w:author="Author">
        <w:r w:rsidR="00A17716" w:rsidDel="006B661F">
          <w:rPr>
            <w:webHidden/>
          </w:rPr>
          <w:delText>10</w:delText>
        </w:r>
      </w:del>
      <w:r w:rsidR="00A17716">
        <w:rPr>
          <w:webHidden/>
        </w:rPr>
        <w:fldChar w:fldCharType="end"/>
      </w:r>
      <w:r>
        <w:fldChar w:fldCharType="end"/>
      </w:r>
    </w:p>
    <w:p w14:paraId="6EB1AB5E"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"_Toc501357478" </w:instrText>
      </w:r>
      <w:r>
        <w:fldChar w:fldCharType="separate"/>
      </w:r>
      <w:r w:rsidR="00A17716" w:rsidRPr="00FE626A">
        <w:rPr>
          <w:rStyle w:val="Hyperlink"/>
        </w:rPr>
        <w:t>2.5.</w:t>
      </w:r>
      <w:r w:rsidR="00A17716">
        <w:rPr>
          <w:rFonts w:asciiTheme="minorHAnsi" w:eastAsiaTheme="minorEastAsia" w:hAnsiTheme="minorHAnsi" w:cstheme="minorBidi"/>
          <w:sz w:val="22"/>
          <w:szCs w:val="22"/>
        </w:rPr>
        <w:tab/>
      </w:r>
      <w:r w:rsidR="00A17716" w:rsidRPr="00FE626A">
        <w:rPr>
          <w:rStyle w:val="Hyperlink"/>
        </w:rPr>
        <w:t>High-level Pre-certification Process</w:t>
      </w:r>
      <w:r w:rsidR="00A17716">
        <w:rPr>
          <w:webHidden/>
        </w:rPr>
        <w:tab/>
      </w:r>
      <w:r w:rsidR="00A17716">
        <w:rPr>
          <w:webHidden/>
        </w:rPr>
        <w:fldChar w:fldCharType="begin"/>
      </w:r>
      <w:r w:rsidR="00A17716">
        <w:rPr>
          <w:webHidden/>
        </w:rPr>
        <w:instrText xml:space="preserve"> PAGEREF _Toc501357478 \h </w:instrText>
      </w:r>
      <w:r w:rsidR="00A17716">
        <w:rPr>
          <w:webHidden/>
        </w:rPr>
      </w:r>
      <w:r w:rsidR="00A17716">
        <w:rPr>
          <w:webHidden/>
        </w:rPr>
        <w:fldChar w:fldCharType="separate"/>
      </w:r>
      <w:ins w:id="15" w:author="Author">
        <w:r w:rsidR="006B661F">
          <w:rPr>
            <w:webHidden/>
          </w:rPr>
          <w:t>6</w:t>
        </w:r>
      </w:ins>
      <w:del w:id="16" w:author="Author">
        <w:r w:rsidR="00A17716" w:rsidDel="006B661F">
          <w:rPr>
            <w:webHidden/>
          </w:rPr>
          <w:delText>10</w:delText>
        </w:r>
      </w:del>
      <w:r w:rsidR="00A17716">
        <w:rPr>
          <w:webHidden/>
        </w:rPr>
        <w:fldChar w:fldCharType="end"/>
      </w:r>
      <w:r>
        <w:fldChar w:fldCharType="end"/>
      </w:r>
    </w:p>
    <w:p w14:paraId="31082325"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"_Toc501357479" </w:instrText>
      </w:r>
      <w:r>
        <w:fldChar w:fldCharType="separate"/>
      </w:r>
      <w:r w:rsidR="00A17716" w:rsidRPr="00FE626A">
        <w:rPr>
          <w:rStyle w:val="Hyperlink"/>
        </w:rPr>
        <w:t>2.6.</w:t>
      </w:r>
      <w:r w:rsidR="00A17716">
        <w:rPr>
          <w:rFonts w:asciiTheme="minorHAnsi" w:eastAsiaTheme="minorEastAsia" w:hAnsiTheme="minorHAnsi" w:cstheme="minorBidi"/>
          <w:sz w:val="22"/>
          <w:szCs w:val="22"/>
        </w:rPr>
        <w:tab/>
      </w:r>
      <w:r w:rsidR="00A17716" w:rsidRPr="00FE626A">
        <w:rPr>
          <w:rStyle w:val="Hyperlink"/>
        </w:rPr>
        <w:t>Overview of the Significant Requirements</w:t>
      </w:r>
      <w:r w:rsidR="00A17716">
        <w:rPr>
          <w:webHidden/>
        </w:rPr>
        <w:tab/>
      </w:r>
      <w:r w:rsidR="00A17716">
        <w:rPr>
          <w:webHidden/>
        </w:rPr>
        <w:fldChar w:fldCharType="begin"/>
      </w:r>
      <w:r w:rsidR="00A17716">
        <w:rPr>
          <w:webHidden/>
        </w:rPr>
        <w:instrText xml:space="preserve"> PAGEREF _Toc501357479 \h </w:instrText>
      </w:r>
      <w:r w:rsidR="00A17716">
        <w:rPr>
          <w:webHidden/>
        </w:rPr>
      </w:r>
      <w:r w:rsidR="00A17716">
        <w:rPr>
          <w:webHidden/>
        </w:rPr>
        <w:fldChar w:fldCharType="separate"/>
      </w:r>
      <w:ins w:id="17" w:author="Author">
        <w:r w:rsidR="006B661F">
          <w:rPr>
            <w:webHidden/>
          </w:rPr>
          <w:t>7</w:t>
        </w:r>
      </w:ins>
      <w:del w:id="18" w:author="Author">
        <w:r w:rsidR="00A17716" w:rsidDel="006B661F">
          <w:rPr>
            <w:webHidden/>
          </w:rPr>
          <w:delText>11</w:delText>
        </w:r>
      </w:del>
      <w:r w:rsidR="00A17716">
        <w:rPr>
          <w:webHidden/>
        </w:rPr>
        <w:fldChar w:fldCharType="end"/>
      </w:r>
      <w:r>
        <w:fldChar w:fldCharType="end"/>
      </w:r>
    </w:p>
    <w:p w14:paraId="20390ECC"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"_Toc501357480" </w:instrText>
      </w:r>
      <w:r>
        <w:fldChar w:fldCharType="separate"/>
      </w:r>
      <w:r w:rsidR="00A17716" w:rsidRPr="00FE626A">
        <w:rPr>
          <w:rStyle w:val="Hyperlink"/>
        </w:rPr>
        <w:t>2.6.1.</w:t>
      </w:r>
      <w:r w:rsidR="00A17716">
        <w:rPr>
          <w:rFonts w:asciiTheme="minorHAnsi" w:eastAsiaTheme="minorEastAsia" w:hAnsiTheme="minorHAnsi" w:cstheme="minorBidi"/>
          <w:sz w:val="22"/>
          <w:szCs w:val="22"/>
        </w:rPr>
        <w:tab/>
      </w:r>
      <w:r w:rsidR="00A17716" w:rsidRPr="00FE626A">
        <w:rPr>
          <w:rStyle w:val="Hyperlink"/>
        </w:rPr>
        <w:t>Architecture Platform Epics</w:t>
      </w:r>
      <w:r w:rsidR="00A17716">
        <w:rPr>
          <w:webHidden/>
        </w:rPr>
        <w:tab/>
      </w:r>
      <w:r w:rsidR="00A17716">
        <w:rPr>
          <w:webHidden/>
        </w:rPr>
        <w:fldChar w:fldCharType="begin"/>
      </w:r>
      <w:r w:rsidR="00A17716">
        <w:rPr>
          <w:webHidden/>
        </w:rPr>
        <w:instrText xml:space="preserve"> PAGEREF _Toc501357480 \h </w:instrText>
      </w:r>
      <w:r w:rsidR="00A17716">
        <w:rPr>
          <w:webHidden/>
        </w:rPr>
      </w:r>
      <w:r w:rsidR="00A17716">
        <w:rPr>
          <w:webHidden/>
        </w:rPr>
        <w:fldChar w:fldCharType="separate"/>
      </w:r>
      <w:ins w:id="19" w:author="Author">
        <w:r w:rsidR="006B661F">
          <w:rPr>
            <w:webHidden/>
          </w:rPr>
          <w:t>7</w:t>
        </w:r>
      </w:ins>
      <w:del w:id="20" w:author="Author">
        <w:r w:rsidR="00A17716" w:rsidDel="006B661F">
          <w:rPr>
            <w:webHidden/>
          </w:rPr>
          <w:delText>11</w:delText>
        </w:r>
      </w:del>
      <w:r w:rsidR="00A17716">
        <w:rPr>
          <w:webHidden/>
        </w:rPr>
        <w:fldChar w:fldCharType="end"/>
      </w:r>
      <w:r>
        <w:fldChar w:fldCharType="end"/>
      </w:r>
    </w:p>
    <w:p w14:paraId="47F95F1B"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"_Toc501357481" </w:instrText>
      </w:r>
      <w:r>
        <w:fldChar w:fldCharType="separate"/>
      </w:r>
      <w:r w:rsidR="00A17716" w:rsidRPr="00FE626A">
        <w:rPr>
          <w:rStyle w:val="Hyperlink"/>
        </w:rPr>
        <w:t>2.6.2.</w:t>
      </w:r>
      <w:r w:rsidR="00A17716">
        <w:rPr>
          <w:rFonts w:asciiTheme="minorHAnsi" w:eastAsiaTheme="minorEastAsia" w:hAnsiTheme="minorHAnsi" w:cstheme="minorBidi"/>
          <w:sz w:val="22"/>
          <w:szCs w:val="22"/>
        </w:rPr>
        <w:tab/>
      </w:r>
      <w:r w:rsidR="00A17716" w:rsidRPr="00FE626A">
        <w:rPr>
          <w:rStyle w:val="Hyperlink"/>
        </w:rPr>
        <w:t>Overview of the Functional Workload/Performance Requirements</w:t>
      </w:r>
      <w:r w:rsidR="00A17716">
        <w:rPr>
          <w:webHidden/>
        </w:rPr>
        <w:tab/>
      </w:r>
      <w:r w:rsidR="00A17716">
        <w:rPr>
          <w:webHidden/>
        </w:rPr>
        <w:fldChar w:fldCharType="begin"/>
      </w:r>
      <w:r w:rsidR="00A17716">
        <w:rPr>
          <w:webHidden/>
        </w:rPr>
        <w:instrText xml:space="preserve"> PAGEREF _Toc501357481 \h </w:instrText>
      </w:r>
      <w:r w:rsidR="00A17716">
        <w:rPr>
          <w:webHidden/>
        </w:rPr>
      </w:r>
      <w:r w:rsidR="00A17716">
        <w:rPr>
          <w:webHidden/>
        </w:rPr>
        <w:fldChar w:fldCharType="separate"/>
      </w:r>
      <w:ins w:id="21" w:author="Author">
        <w:r w:rsidR="006B661F">
          <w:rPr>
            <w:webHidden/>
          </w:rPr>
          <w:t>7</w:t>
        </w:r>
      </w:ins>
      <w:del w:id="22" w:author="Author">
        <w:r w:rsidR="00A17716" w:rsidDel="006B661F">
          <w:rPr>
            <w:webHidden/>
          </w:rPr>
          <w:delText>12</w:delText>
        </w:r>
      </w:del>
      <w:r w:rsidR="00A17716">
        <w:rPr>
          <w:webHidden/>
        </w:rPr>
        <w:fldChar w:fldCharType="end"/>
      </w:r>
      <w:r>
        <w:fldChar w:fldCharType="end"/>
      </w:r>
    </w:p>
    <w:p w14:paraId="44C27516"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"_Toc501357482" </w:instrText>
      </w:r>
      <w:r>
        <w:fldChar w:fldCharType="separate"/>
      </w:r>
      <w:r w:rsidR="00A17716" w:rsidRPr="00FE626A">
        <w:rPr>
          <w:rStyle w:val="Hyperlink"/>
        </w:rPr>
        <w:t>2.6.3.</w:t>
      </w:r>
      <w:r w:rsidR="00A17716">
        <w:rPr>
          <w:rFonts w:asciiTheme="minorHAnsi" w:eastAsiaTheme="minorEastAsia" w:hAnsiTheme="minorHAnsi" w:cstheme="minorBidi"/>
          <w:sz w:val="22"/>
          <w:szCs w:val="22"/>
        </w:rPr>
        <w:tab/>
      </w:r>
      <w:r w:rsidR="00A17716" w:rsidRPr="00FE626A">
        <w:rPr>
          <w:rStyle w:val="Hyperlink"/>
        </w:rPr>
        <w:t>Overview of Operational Requirements</w:t>
      </w:r>
      <w:r w:rsidR="00A17716">
        <w:rPr>
          <w:webHidden/>
        </w:rPr>
        <w:tab/>
      </w:r>
      <w:r w:rsidR="00A17716">
        <w:rPr>
          <w:webHidden/>
        </w:rPr>
        <w:fldChar w:fldCharType="begin"/>
      </w:r>
      <w:r w:rsidR="00A17716">
        <w:rPr>
          <w:webHidden/>
        </w:rPr>
        <w:instrText xml:space="preserve"> PAGEREF _Toc501357482 \h </w:instrText>
      </w:r>
      <w:r w:rsidR="00A17716">
        <w:rPr>
          <w:webHidden/>
        </w:rPr>
      </w:r>
      <w:r w:rsidR="00A17716">
        <w:rPr>
          <w:webHidden/>
        </w:rPr>
        <w:fldChar w:fldCharType="separate"/>
      </w:r>
      <w:ins w:id="23" w:author="Author">
        <w:r w:rsidR="006B661F">
          <w:rPr>
            <w:webHidden/>
          </w:rPr>
          <w:t>10</w:t>
        </w:r>
      </w:ins>
      <w:del w:id="24" w:author="Author">
        <w:r w:rsidR="00A17716" w:rsidDel="006B661F">
          <w:rPr>
            <w:webHidden/>
          </w:rPr>
          <w:delText>16</w:delText>
        </w:r>
      </w:del>
      <w:r w:rsidR="00A17716">
        <w:rPr>
          <w:webHidden/>
        </w:rPr>
        <w:fldChar w:fldCharType="end"/>
      </w:r>
      <w:r>
        <w:fldChar w:fldCharType="end"/>
      </w:r>
    </w:p>
    <w:p w14:paraId="7312A481"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"_Toc501357483" </w:instrText>
      </w:r>
      <w:r>
        <w:fldChar w:fldCharType="separate"/>
      </w:r>
      <w:r w:rsidR="00A17716" w:rsidRPr="00FE626A">
        <w:rPr>
          <w:rStyle w:val="Hyperlink"/>
          <w:noProof/>
        </w:rPr>
        <w:t>2.6.3.1.</w:t>
      </w:r>
      <w:r w:rsidR="00A17716">
        <w:rPr>
          <w:rFonts w:asciiTheme="minorHAnsi" w:eastAsiaTheme="minorEastAsia" w:hAnsiTheme="minorHAnsi" w:cstheme="minorBidi"/>
          <w:noProof/>
          <w:sz w:val="22"/>
          <w:szCs w:val="22"/>
        </w:rPr>
        <w:tab/>
      </w:r>
      <w:r w:rsidR="00A17716" w:rsidRPr="00FE626A">
        <w:rPr>
          <w:rStyle w:val="Hyperlink"/>
          <w:noProof/>
        </w:rPr>
        <w:t>Scalability</w:t>
      </w:r>
      <w:r w:rsidR="00A17716">
        <w:rPr>
          <w:noProof/>
          <w:webHidden/>
        </w:rPr>
        <w:tab/>
      </w:r>
      <w:r w:rsidR="00A17716">
        <w:rPr>
          <w:noProof/>
          <w:webHidden/>
        </w:rPr>
        <w:fldChar w:fldCharType="begin"/>
      </w:r>
      <w:r w:rsidR="00A17716">
        <w:rPr>
          <w:noProof/>
          <w:webHidden/>
        </w:rPr>
        <w:instrText xml:space="preserve"> PAGEREF _Toc501357483 \h </w:instrText>
      </w:r>
      <w:r w:rsidR="00A17716">
        <w:rPr>
          <w:noProof/>
          <w:webHidden/>
        </w:rPr>
      </w:r>
      <w:r w:rsidR="00A17716">
        <w:rPr>
          <w:noProof/>
          <w:webHidden/>
        </w:rPr>
        <w:fldChar w:fldCharType="separate"/>
      </w:r>
      <w:ins w:id="25" w:author="Author">
        <w:r w:rsidR="006B661F">
          <w:rPr>
            <w:noProof/>
            <w:webHidden/>
          </w:rPr>
          <w:t>10</w:t>
        </w:r>
      </w:ins>
      <w:del w:id="26" w:author="Author">
        <w:r w:rsidR="00A17716" w:rsidDel="006B661F">
          <w:rPr>
            <w:noProof/>
            <w:webHidden/>
          </w:rPr>
          <w:delText>16</w:delText>
        </w:r>
      </w:del>
      <w:r w:rsidR="00A17716">
        <w:rPr>
          <w:noProof/>
          <w:webHidden/>
        </w:rPr>
        <w:fldChar w:fldCharType="end"/>
      </w:r>
      <w:r>
        <w:rPr>
          <w:noProof/>
        </w:rPr>
        <w:fldChar w:fldCharType="end"/>
      </w:r>
    </w:p>
    <w:p w14:paraId="2D3DEF10"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"_Toc501357484" </w:instrText>
      </w:r>
      <w:r>
        <w:fldChar w:fldCharType="separate"/>
      </w:r>
      <w:r w:rsidR="00A17716" w:rsidRPr="00FE626A">
        <w:rPr>
          <w:rStyle w:val="Hyperlink"/>
          <w:noProof/>
        </w:rPr>
        <w:t>2.6.3.2.</w:t>
      </w:r>
      <w:r w:rsidR="00A17716">
        <w:rPr>
          <w:rFonts w:asciiTheme="minorHAnsi" w:eastAsiaTheme="minorEastAsia" w:hAnsiTheme="minorHAnsi" w:cstheme="minorBidi"/>
          <w:noProof/>
          <w:sz w:val="22"/>
          <w:szCs w:val="22"/>
        </w:rPr>
        <w:tab/>
      </w:r>
      <w:r w:rsidR="00A17716" w:rsidRPr="00FE626A">
        <w:rPr>
          <w:rStyle w:val="Hyperlink"/>
          <w:noProof/>
        </w:rPr>
        <w:t>Availability</w:t>
      </w:r>
      <w:r w:rsidR="00A17716">
        <w:rPr>
          <w:noProof/>
          <w:webHidden/>
        </w:rPr>
        <w:tab/>
      </w:r>
      <w:r w:rsidR="00A17716">
        <w:rPr>
          <w:noProof/>
          <w:webHidden/>
        </w:rPr>
        <w:fldChar w:fldCharType="begin"/>
      </w:r>
      <w:r w:rsidR="00A17716">
        <w:rPr>
          <w:noProof/>
          <w:webHidden/>
        </w:rPr>
        <w:instrText xml:space="preserve"> PAGEREF _Toc501357484 \h </w:instrText>
      </w:r>
      <w:r w:rsidR="00A17716">
        <w:rPr>
          <w:noProof/>
          <w:webHidden/>
        </w:rPr>
      </w:r>
      <w:r w:rsidR="00A17716">
        <w:rPr>
          <w:noProof/>
          <w:webHidden/>
        </w:rPr>
        <w:fldChar w:fldCharType="separate"/>
      </w:r>
      <w:ins w:id="27" w:author="Author">
        <w:r w:rsidR="006B661F">
          <w:rPr>
            <w:noProof/>
            <w:webHidden/>
          </w:rPr>
          <w:t>11</w:t>
        </w:r>
      </w:ins>
      <w:del w:id="28" w:author="Author">
        <w:r w:rsidR="00A17716" w:rsidDel="006B661F">
          <w:rPr>
            <w:noProof/>
            <w:webHidden/>
          </w:rPr>
          <w:delText>16</w:delText>
        </w:r>
      </w:del>
      <w:r w:rsidR="00A17716">
        <w:rPr>
          <w:noProof/>
          <w:webHidden/>
        </w:rPr>
        <w:fldChar w:fldCharType="end"/>
      </w:r>
      <w:r>
        <w:rPr>
          <w:noProof/>
        </w:rPr>
        <w:fldChar w:fldCharType="end"/>
      </w:r>
    </w:p>
    <w:p w14:paraId="3C08F894"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"_Toc501357485" </w:instrText>
      </w:r>
      <w:r>
        <w:fldChar w:fldCharType="separate"/>
      </w:r>
      <w:r w:rsidR="00A17716" w:rsidRPr="00FE626A">
        <w:rPr>
          <w:rStyle w:val="Hyperlink"/>
          <w:noProof/>
        </w:rPr>
        <w:t>2.6.3.3.</w:t>
      </w:r>
      <w:r w:rsidR="00A17716">
        <w:rPr>
          <w:rFonts w:asciiTheme="minorHAnsi" w:eastAsiaTheme="minorEastAsia" w:hAnsiTheme="minorHAnsi" w:cstheme="minorBidi"/>
          <w:noProof/>
          <w:sz w:val="22"/>
          <w:szCs w:val="22"/>
        </w:rPr>
        <w:tab/>
      </w:r>
      <w:r w:rsidR="00A17716" w:rsidRPr="00FE626A">
        <w:rPr>
          <w:rStyle w:val="Hyperlink"/>
          <w:noProof/>
        </w:rPr>
        <w:t>Disaster Recovery (DR)</w:t>
      </w:r>
      <w:r w:rsidR="00A17716">
        <w:rPr>
          <w:noProof/>
          <w:webHidden/>
        </w:rPr>
        <w:tab/>
      </w:r>
      <w:r w:rsidR="00A17716">
        <w:rPr>
          <w:noProof/>
          <w:webHidden/>
        </w:rPr>
        <w:fldChar w:fldCharType="begin"/>
      </w:r>
      <w:r w:rsidR="00A17716">
        <w:rPr>
          <w:noProof/>
          <w:webHidden/>
        </w:rPr>
        <w:instrText xml:space="preserve"> PAGEREF _Toc501357485 \h </w:instrText>
      </w:r>
      <w:r w:rsidR="00A17716">
        <w:rPr>
          <w:noProof/>
          <w:webHidden/>
        </w:rPr>
      </w:r>
      <w:r w:rsidR="00A17716">
        <w:rPr>
          <w:noProof/>
          <w:webHidden/>
        </w:rPr>
        <w:fldChar w:fldCharType="separate"/>
      </w:r>
      <w:ins w:id="29" w:author="Author">
        <w:r w:rsidR="006B661F">
          <w:rPr>
            <w:noProof/>
            <w:webHidden/>
          </w:rPr>
          <w:t>11</w:t>
        </w:r>
      </w:ins>
      <w:del w:id="30" w:author="Author">
        <w:r w:rsidR="00A17716" w:rsidDel="006B661F">
          <w:rPr>
            <w:noProof/>
            <w:webHidden/>
          </w:rPr>
          <w:delText>17</w:delText>
        </w:r>
      </w:del>
      <w:r w:rsidR="00A17716">
        <w:rPr>
          <w:noProof/>
          <w:webHidden/>
        </w:rPr>
        <w:fldChar w:fldCharType="end"/>
      </w:r>
      <w:r>
        <w:rPr>
          <w:noProof/>
        </w:rPr>
        <w:fldChar w:fldCharType="end"/>
      </w:r>
    </w:p>
    <w:p w14:paraId="3F350F58"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"_Toc501357486" </w:instrText>
      </w:r>
      <w:r>
        <w:fldChar w:fldCharType="separate"/>
      </w:r>
      <w:r w:rsidR="00A17716" w:rsidRPr="00FE626A">
        <w:rPr>
          <w:rStyle w:val="Hyperlink"/>
        </w:rPr>
        <w:t>2.6.4.</w:t>
      </w:r>
      <w:r w:rsidR="00A17716">
        <w:rPr>
          <w:rFonts w:asciiTheme="minorHAnsi" w:eastAsiaTheme="minorEastAsia" w:hAnsiTheme="minorHAnsi" w:cstheme="minorBidi"/>
          <w:sz w:val="22"/>
          <w:szCs w:val="22"/>
        </w:rPr>
        <w:tab/>
      </w:r>
      <w:r w:rsidR="00A17716" w:rsidRPr="00FE626A">
        <w:rPr>
          <w:rStyle w:val="Hyperlink"/>
        </w:rPr>
        <w:t>Architecture Timeline</w:t>
      </w:r>
      <w:r w:rsidR="00A17716">
        <w:rPr>
          <w:webHidden/>
        </w:rPr>
        <w:tab/>
      </w:r>
      <w:r w:rsidR="00A17716">
        <w:rPr>
          <w:webHidden/>
        </w:rPr>
        <w:fldChar w:fldCharType="begin"/>
      </w:r>
      <w:r w:rsidR="00A17716">
        <w:rPr>
          <w:webHidden/>
        </w:rPr>
        <w:instrText xml:space="preserve"> PAGEREF _Toc501357486 \h </w:instrText>
      </w:r>
      <w:r w:rsidR="00A17716">
        <w:rPr>
          <w:webHidden/>
        </w:rPr>
      </w:r>
      <w:r w:rsidR="00A17716">
        <w:rPr>
          <w:webHidden/>
        </w:rPr>
        <w:fldChar w:fldCharType="separate"/>
      </w:r>
      <w:ins w:id="31" w:author="Author">
        <w:r w:rsidR="006B661F">
          <w:rPr>
            <w:webHidden/>
          </w:rPr>
          <w:t>11</w:t>
        </w:r>
      </w:ins>
      <w:del w:id="32" w:author="Author">
        <w:r w:rsidR="00A17716" w:rsidDel="006B661F">
          <w:rPr>
            <w:webHidden/>
          </w:rPr>
          <w:delText>17</w:delText>
        </w:r>
      </w:del>
      <w:r w:rsidR="00A17716">
        <w:rPr>
          <w:webHidden/>
        </w:rPr>
        <w:fldChar w:fldCharType="end"/>
      </w:r>
      <w:r>
        <w:fldChar w:fldCharType="end"/>
      </w:r>
    </w:p>
    <w:p w14:paraId="719A8B0B" w14:textId="77777777" w:rsidR="00A17716" w:rsidRDefault="009B0865" w:rsidP="00A17716">
      <w:pPr>
        <w:pStyle w:val="TOC1"/>
        <w:rPr>
          <w:rFonts w:asciiTheme="minorHAnsi" w:eastAsiaTheme="minorEastAsia" w:hAnsiTheme="minorHAnsi" w:cstheme="minorBidi"/>
          <w:sz w:val="22"/>
          <w:szCs w:val="22"/>
        </w:rPr>
      </w:pPr>
      <w:r>
        <w:fldChar w:fldCharType="begin"/>
      </w:r>
      <w:r>
        <w:instrText xml:space="preserve"> HYPERLINK \l "_Toc501357487" </w:instrText>
      </w:r>
      <w:r>
        <w:fldChar w:fldCharType="separate"/>
      </w:r>
      <w:r w:rsidR="00A17716" w:rsidRPr="00FE626A">
        <w:rPr>
          <w:rStyle w:val="Hyperlink"/>
        </w:rPr>
        <w:t>3.</w:t>
      </w:r>
      <w:r w:rsidR="00A17716">
        <w:rPr>
          <w:rFonts w:asciiTheme="minorHAnsi" w:eastAsiaTheme="minorEastAsia" w:hAnsiTheme="minorHAnsi" w:cstheme="minorBidi"/>
          <w:sz w:val="22"/>
          <w:szCs w:val="22"/>
        </w:rPr>
        <w:tab/>
      </w:r>
      <w:r w:rsidR="00A17716" w:rsidRPr="00FE626A">
        <w:rPr>
          <w:rStyle w:val="Hyperlink"/>
        </w:rPr>
        <w:t>Conceptual Design</w:t>
      </w:r>
      <w:r w:rsidR="00A17716">
        <w:rPr>
          <w:webHidden/>
        </w:rPr>
        <w:tab/>
      </w:r>
      <w:r w:rsidR="00A17716">
        <w:rPr>
          <w:webHidden/>
        </w:rPr>
        <w:fldChar w:fldCharType="begin"/>
      </w:r>
      <w:r w:rsidR="00A17716">
        <w:rPr>
          <w:webHidden/>
        </w:rPr>
        <w:instrText xml:space="preserve"> PAGEREF _Toc501357487 \h </w:instrText>
      </w:r>
      <w:r w:rsidR="00A17716">
        <w:rPr>
          <w:webHidden/>
        </w:rPr>
      </w:r>
      <w:r w:rsidR="00A17716">
        <w:rPr>
          <w:webHidden/>
        </w:rPr>
        <w:fldChar w:fldCharType="separate"/>
      </w:r>
      <w:ins w:id="33" w:author="Author">
        <w:r w:rsidR="006B661F">
          <w:rPr>
            <w:webHidden/>
          </w:rPr>
          <w:t>12</w:t>
        </w:r>
      </w:ins>
      <w:del w:id="34" w:author="Author">
        <w:r w:rsidR="00A17716" w:rsidDel="006B661F">
          <w:rPr>
            <w:webHidden/>
          </w:rPr>
          <w:delText>18</w:delText>
        </w:r>
      </w:del>
      <w:r w:rsidR="00A17716">
        <w:rPr>
          <w:webHidden/>
        </w:rPr>
        <w:fldChar w:fldCharType="end"/>
      </w:r>
      <w:r>
        <w:fldChar w:fldCharType="end"/>
      </w:r>
    </w:p>
    <w:p w14:paraId="50D50A4C"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"_Toc501357488" </w:instrText>
      </w:r>
      <w:r>
        <w:fldChar w:fldCharType="separate"/>
      </w:r>
      <w:r w:rsidR="00A17716" w:rsidRPr="00FE626A">
        <w:rPr>
          <w:rStyle w:val="Hyperlink"/>
        </w:rPr>
        <w:t>3.1.</w:t>
      </w:r>
      <w:r w:rsidR="00A17716">
        <w:rPr>
          <w:rFonts w:asciiTheme="minorHAnsi" w:eastAsiaTheme="minorEastAsia" w:hAnsiTheme="minorHAnsi" w:cstheme="minorBidi"/>
          <w:sz w:val="22"/>
          <w:szCs w:val="22"/>
        </w:rPr>
        <w:tab/>
      </w:r>
      <w:r w:rsidR="00A17716" w:rsidRPr="00FE626A">
        <w:rPr>
          <w:rStyle w:val="Hyperlink"/>
        </w:rPr>
        <w:t>Conceptual Application Design</w:t>
      </w:r>
      <w:r w:rsidR="00A17716">
        <w:rPr>
          <w:webHidden/>
        </w:rPr>
        <w:tab/>
      </w:r>
      <w:r w:rsidR="00A17716">
        <w:rPr>
          <w:webHidden/>
        </w:rPr>
        <w:fldChar w:fldCharType="begin"/>
      </w:r>
      <w:r w:rsidR="00A17716">
        <w:rPr>
          <w:webHidden/>
        </w:rPr>
        <w:instrText xml:space="preserve"> PAGEREF _Toc501357488 \h </w:instrText>
      </w:r>
      <w:r w:rsidR="00A17716">
        <w:rPr>
          <w:webHidden/>
        </w:rPr>
      </w:r>
      <w:r w:rsidR="00A17716">
        <w:rPr>
          <w:webHidden/>
        </w:rPr>
        <w:fldChar w:fldCharType="separate"/>
      </w:r>
      <w:ins w:id="35" w:author="Author">
        <w:r w:rsidR="006B661F">
          <w:rPr>
            <w:webHidden/>
          </w:rPr>
          <w:t>12</w:t>
        </w:r>
      </w:ins>
      <w:del w:id="36" w:author="Author">
        <w:r w:rsidR="00A17716" w:rsidDel="006B661F">
          <w:rPr>
            <w:webHidden/>
          </w:rPr>
          <w:delText>18</w:delText>
        </w:r>
      </w:del>
      <w:r w:rsidR="00A17716">
        <w:rPr>
          <w:webHidden/>
        </w:rPr>
        <w:fldChar w:fldCharType="end"/>
      </w:r>
      <w:r>
        <w:fldChar w:fldCharType="end"/>
      </w:r>
    </w:p>
    <w:p w14:paraId="17F8F5A1"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"_Toc501357489" </w:instrText>
      </w:r>
      <w:r>
        <w:fldChar w:fldCharType="separate"/>
      </w:r>
      <w:r w:rsidR="00A17716" w:rsidRPr="00FE626A">
        <w:rPr>
          <w:rStyle w:val="Hyperlink"/>
        </w:rPr>
        <w:t>3.1.1.</w:t>
      </w:r>
      <w:r w:rsidR="00A17716">
        <w:rPr>
          <w:rFonts w:asciiTheme="minorHAnsi" w:eastAsiaTheme="minorEastAsia" w:hAnsiTheme="minorHAnsi" w:cstheme="minorBidi"/>
          <w:sz w:val="22"/>
          <w:szCs w:val="22"/>
        </w:rPr>
        <w:tab/>
      </w:r>
      <w:r w:rsidR="00A17716" w:rsidRPr="00FE626A">
        <w:rPr>
          <w:rStyle w:val="Hyperlink"/>
        </w:rPr>
        <w:t>Application Locations</w:t>
      </w:r>
      <w:r w:rsidR="00A17716">
        <w:rPr>
          <w:webHidden/>
        </w:rPr>
        <w:tab/>
      </w:r>
      <w:r w:rsidR="00A17716">
        <w:rPr>
          <w:webHidden/>
        </w:rPr>
        <w:fldChar w:fldCharType="begin"/>
      </w:r>
      <w:r w:rsidR="00A17716">
        <w:rPr>
          <w:webHidden/>
        </w:rPr>
        <w:instrText xml:space="preserve"> PAGEREF _Toc501357489 \h </w:instrText>
      </w:r>
      <w:r w:rsidR="00A17716">
        <w:rPr>
          <w:webHidden/>
        </w:rPr>
      </w:r>
      <w:r w:rsidR="00A17716">
        <w:rPr>
          <w:webHidden/>
        </w:rPr>
        <w:fldChar w:fldCharType="separate"/>
      </w:r>
      <w:ins w:id="37" w:author="Author">
        <w:r w:rsidR="006B661F">
          <w:rPr>
            <w:webHidden/>
          </w:rPr>
          <w:t>16</w:t>
        </w:r>
      </w:ins>
      <w:del w:id="38" w:author="Author">
        <w:r w:rsidR="00A17716" w:rsidDel="006B661F">
          <w:rPr>
            <w:webHidden/>
          </w:rPr>
          <w:delText>21</w:delText>
        </w:r>
      </w:del>
      <w:r w:rsidR="00A17716">
        <w:rPr>
          <w:webHidden/>
        </w:rPr>
        <w:fldChar w:fldCharType="end"/>
      </w:r>
      <w:r>
        <w:fldChar w:fldCharType="end"/>
      </w:r>
    </w:p>
    <w:p w14:paraId="44F3EA2B"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"_Toc501357490" </w:instrText>
      </w:r>
      <w:r>
        <w:fldChar w:fldCharType="separate"/>
      </w:r>
      <w:r w:rsidR="00A17716" w:rsidRPr="00FE626A">
        <w:rPr>
          <w:rStyle w:val="Hyperlink"/>
          <w:noProof/>
        </w:rPr>
        <w:t>3.1.1.1.</w:t>
      </w:r>
      <w:r w:rsidR="00A17716">
        <w:rPr>
          <w:rFonts w:asciiTheme="minorHAnsi" w:eastAsiaTheme="minorEastAsia" w:hAnsiTheme="minorHAnsi" w:cstheme="minorBidi"/>
          <w:noProof/>
          <w:sz w:val="22"/>
          <w:szCs w:val="22"/>
        </w:rPr>
        <w:tab/>
      </w:r>
      <w:r w:rsidR="00A17716" w:rsidRPr="00FE626A">
        <w:rPr>
          <w:rStyle w:val="Hyperlink"/>
          <w:noProof/>
        </w:rPr>
        <w:t>Identified Systems</w:t>
      </w:r>
      <w:r w:rsidR="00A17716">
        <w:rPr>
          <w:noProof/>
          <w:webHidden/>
        </w:rPr>
        <w:tab/>
      </w:r>
      <w:r w:rsidR="00A17716">
        <w:rPr>
          <w:noProof/>
          <w:webHidden/>
        </w:rPr>
        <w:fldChar w:fldCharType="begin"/>
      </w:r>
      <w:r w:rsidR="00A17716">
        <w:rPr>
          <w:noProof/>
          <w:webHidden/>
        </w:rPr>
        <w:instrText xml:space="preserve"> PAGEREF _Toc501357490 \h </w:instrText>
      </w:r>
      <w:r w:rsidR="00A17716">
        <w:rPr>
          <w:noProof/>
          <w:webHidden/>
        </w:rPr>
      </w:r>
      <w:r w:rsidR="00A17716">
        <w:rPr>
          <w:noProof/>
          <w:webHidden/>
        </w:rPr>
        <w:fldChar w:fldCharType="separate"/>
      </w:r>
      <w:ins w:id="39" w:author="Author">
        <w:r w:rsidR="006B661F">
          <w:rPr>
            <w:noProof/>
            <w:webHidden/>
          </w:rPr>
          <w:t>16</w:t>
        </w:r>
      </w:ins>
      <w:del w:id="40" w:author="Author">
        <w:r w:rsidR="00A17716" w:rsidDel="006B661F">
          <w:rPr>
            <w:noProof/>
            <w:webHidden/>
          </w:rPr>
          <w:delText>21</w:delText>
        </w:r>
      </w:del>
      <w:r w:rsidR="00A17716">
        <w:rPr>
          <w:noProof/>
          <w:webHidden/>
        </w:rPr>
        <w:fldChar w:fldCharType="end"/>
      </w:r>
      <w:r>
        <w:rPr>
          <w:noProof/>
        </w:rPr>
        <w:fldChar w:fldCharType="end"/>
      </w:r>
    </w:p>
    <w:p w14:paraId="5C6B54CD"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"_Toc501357491" </w:instrText>
      </w:r>
      <w:r>
        <w:fldChar w:fldCharType="separate"/>
      </w:r>
      <w:r w:rsidR="00A17716" w:rsidRPr="00FE626A">
        <w:rPr>
          <w:rStyle w:val="Hyperlink"/>
        </w:rPr>
        <w:t>3.1.2.</w:t>
      </w:r>
      <w:r w:rsidR="00A17716">
        <w:rPr>
          <w:rFonts w:asciiTheme="minorHAnsi" w:eastAsiaTheme="minorEastAsia" w:hAnsiTheme="minorHAnsi" w:cstheme="minorBidi"/>
          <w:sz w:val="22"/>
          <w:szCs w:val="22"/>
        </w:rPr>
        <w:tab/>
      </w:r>
      <w:r w:rsidR="00A17716" w:rsidRPr="00FE626A">
        <w:rPr>
          <w:rStyle w:val="Hyperlink"/>
        </w:rPr>
        <w:t>MCCF EDI TAS Automated Software Installation and Configuration</w:t>
      </w:r>
      <w:r w:rsidR="00A17716">
        <w:rPr>
          <w:webHidden/>
        </w:rPr>
        <w:tab/>
      </w:r>
      <w:r w:rsidR="00A17716">
        <w:rPr>
          <w:webHidden/>
        </w:rPr>
        <w:fldChar w:fldCharType="begin"/>
      </w:r>
      <w:r w:rsidR="00A17716">
        <w:rPr>
          <w:webHidden/>
        </w:rPr>
        <w:instrText xml:space="preserve"> PAGEREF _Toc501357491 \h </w:instrText>
      </w:r>
      <w:r w:rsidR="00A17716">
        <w:rPr>
          <w:webHidden/>
        </w:rPr>
      </w:r>
      <w:r w:rsidR="00A17716">
        <w:rPr>
          <w:webHidden/>
        </w:rPr>
        <w:fldChar w:fldCharType="separate"/>
      </w:r>
      <w:ins w:id="41" w:author="Author">
        <w:r w:rsidR="006B661F">
          <w:rPr>
            <w:webHidden/>
          </w:rPr>
          <w:t>16</w:t>
        </w:r>
      </w:ins>
      <w:del w:id="42" w:author="Author">
        <w:r w:rsidR="00A17716" w:rsidDel="006B661F">
          <w:rPr>
            <w:webHidden/>
          </w:rPr>
          <w:delText>21</w:delText>
        </w:r>
      </w:del>
      <w:r w:rsidR="00A17716">
        <w:rPr>
          <w:webHidden/>
        </w:rPr>
        <w:fldChar w:fldCharType="end"/>
      </w:r>
      <w:r>
        <w:fldChar w:fldCharType="end"/>
      </w:r>
    </w:p>
    <w:p w14:paraId="1CA12CDE"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"_Toc501357492" </w:instrText>
      </w:r>
      <w:r>
        <w:fldChar w:fldCharType="separate"/>
      </w:r>
      <w:r w:rsidR="00A17716" w:rsidRPr="00FE626A">
        <w:rPr>
          <w:rStyle w:val="Hyperlink"/>
          <w:snapToGrid w:val="0"/>
        </w:rPr>
        <w:t>3.2.</w:t>
      </w:r>
      <w:r w:rsidR="00A17716">
        <w:rPr>
          <w:rFonts w:asciiTheme="minorHAnsi" w:eastAsiaTheme="minorEastAsia" w:hAnsiTheme="minorHAnsi" w:cstheme="minorBidi"/>
          <w:sz w:val="22"/>
          <w:szCs w:val="22"/>
        </w:rPr>
        <w:tab/>
      </w:r>
      <w:r w:rsidR="00A17716" w:rsidRPr="00FE626A">
        <w:rPr>
          <w:rStyle w:val="Hyperlink"/>
        </w:rPr>
        <w:t>Conceptual</w:t>
      </w:r>
      <w:r w:rsidR="00A17716" w:rsidRPr="00FE626A">
        <w:rPr>
          <w:rStyle w:val="Hyperlink"/>
          <w:snapToGrid w:val="0"/>
        </w:rPr>
        <w:t xml:space="preserve"> Data Design</w:t>
      </w:r>
      <w:r w:rsidR="00A17716">
        <w:rPr>
          <w:webHidden/>
        </w:rPr>
        <w:tab/>
      </w:r>
      <w:r w:rsidR="00A17716">
        <w:rPr>
          <w:webHidden/>
        </w:rPr>
        <w:fldChar w:fldCharType="begin"/>
      </w:r>
      <w:r w:rsidR="00A17716">
        <w:rPr>
          <w:webHidden/>
        </w:rPr>
        <w:instrText xml:space="preserve"> PAGEREF _Toc501357492 \h </w:instrText>
      </w:r>
      <w:r w:rsidR="00A17716">
        <w:rPr>
          <w:webHidden/>
        </w:rPr>
      </w:r>
      <w:r w:rsidR="00A17716">
        <w:rPr>
          <w:webHidden/>
        </w:rPr>
        <w:fldChar w:fldCharType="separate"/>
      </w:r>
      <w:ins w:id="43" w:author="Author">
        <w:r w:rsidR="006B661F">
          <w:rPr>
            <w:webHidden/>
          </w:rPr>
          <w:t>25</w:t>
        </w:r>
      </w:ins>
      <w:del w:id="44" w:author="Author">
        <w:r w:rsidR="00A17716" w:rsidDel="006B661F">
          <w:rPr>
            <w:webHidden/>
          </w:rPr>
          <w:delText>35</w:delText>
        </w:r>
      </w:del>
      <w:r w:rsidR="00A17716">
        <w:rPr>
          <w:webHidden/>
        </w:rPr>
        <w:fldChar w:fldCharType="end"/>
      </w:r>
      <w:r>
        <w:fldChar w:fldCharType="end"/>
      </w:r>
    </w:p>
    <w:p w14:paraId="6E4305CE"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"_Toc501357493" </w:instrText>
      </w:r>
      <w:r>
        <w:fldChar w:fldCharType="separate"/>
      </w:r>
      <w:r w:rsidR="00A17716" w:rsidRPr="00FE626A">
        <w:rPr>
          <w:rStyle w:val="Hyperlink"/>
        </w:rPr>
        <w:t>3.2.1.</w:t>
      </w:r>
      <w:r w:rsidR="00A17716">
        <w:rPr>
          <w:rFonts w:asciiTheme="minorHAnsi" w:eastAsiaTheme="minorEastAsia" w:hAnsiTheme="minorHAnsi" w:cstheme="minorBidi"/>
          <w:sz w:val="22"/>
          <w:szCs w:val="22"/>
        </w:rPr>
        <w:tab/>
      </w:r>
      <w:r w:rsidR="00A17716" w:rsidRPr="00FE626A">
        <w:rPr>
          <w:rStyle w:val="Hyperlink"/>
        </w:rPr>
        <w:t>Project Conceptual Data Model</w:t>
      </w:r>
      <w:r w:rsidR="00A17716">
        <w:rPr>
          <w:webHidden/>
        </w:rPr>
        <w:tab/>
      </w:r>
      <w:r w:rsidR="00A17716">
        <w:rPr>
          <w:webHidden/>
        </w:rPr>
        <w:fldChar w:fldCharType="begin"/>
      </w:r>
      <w:r w:rsidR="00A17716">
        <w:rPr>
          <w:webHidden/>
        </w:rPr>
        <w:instrText xml:space="preserve"> PAGEREF _Toc501357493 \h </w:instrText>
      </w:r>
      <w:r w:rsidR="00A17716">
        <w:rPr>
          <w:webHidden/>
        </w:rPr>
      </w:r>
      <w:r w:rsidR="00A17716">
        <w:rPr>
          <w:webHidden/>
        </w:rPr>
        <w:fldChar w:fldCharType="separate"/>
      </w:r>
      <w:ins w:id="45" w:author="Author">
        <w:r w:rsidR="006B661F">
          <w:rPr>
            <w:webHidden/>
          </w:rPr>
          <w:t>25</w:t>
        </w:r>
      </w:ins>
      <w:del w:id="46" w:author="Author">
        <w:r w:rsidR="00A17716" w:rsidDel="006B661F">
          <w:rPr>
            <w:webHidden/>
          </w:rPr>
          <w:delText>35</w:delText>
        </w:r>
      </w:del>
      <w:r w:rsidR="00A17716">
        <w:rPr>
          <w:webHidden/>
        </w:rPr>
        <w:fldChar w:fldCharType="end"/>
      </w:r>
      <w:r>
        <w:fldChar w:fldCharType="end"/>
      </w:r>
    </w:p>
    <w:p w14:paraId="1C42A2C7"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"_Toc501357494" </w:instrText>
      </w:r>
      <w:r>
        <w:fldChar w:fldCharType="separate"/>
      </w:r>
      <w:r w:rsidR="00A17716" w:rsidRPr="00FE626A">
        <w:rPr>
          <w:rStyle w:val="Hyperlink"/>
          <w:noProof/>
        </w:rPr>
        <w:t>3.2.1.1.</w:t>
      </w:r>
      <w:r w:rsidR="00A17716">
        <w:rPr>
          <w:rFonts w:asciiTheme="minorHAnsi" w:eastAsiaTheme="minorEastAsia" w:hAnsiTheme="minorHAnsi" w:cstheme="minorBidi"/>
          <w:noProof/>
          <w:sz w:val="22"/>
          <w:szCs w:val="22"/>
        </w:rPr>
        <w:tab/>
      </w:r>
      <w:r w:rsidR="00A17716" w:rsidRPr="00FE626A">
        <w:rPr>
          <w:rStyle w:val="Hyperlink"/>
          <w:noProof/>
        </w:rPr>
        <w:t>FHIR Resources Needed for MCCF EDI TAS</w:t>
      </w:r>
      <w:r w:rsidR="00A17716">
        <w:rPr>
          <w:noProof/>
          <w:webHidden/>
        </w:rPr>
        <w:tab/>
      </w:r>
      <w:r w:rsidR="00A17716">
        <w:rPr>
          <w:noProof/>
          <w:webHidden/>
        </w:rPr>
        <w:fldChar w:fldCharType="begin"/>
      </w:r>
      <w:r w:rsidR="00A17716">
        <w:rPr>
          <w:noProof/>
          <w:webHidden/>
        </w:rPr>
        <w:instrText xml:space="preserve"> PAGEREF _Toc501357494 \h </w:instrText>
      </w:r>
      <w:r w:rsidR="00A17716">
        <w:rPr>
          <w:noProof/>
          <w:webHidden/>
        </w:rPr>
      </w:r>
      <w:r w:rsidR="00A17716">
        <w:rPr>
          <w:noProof/>
          <w:webHidden/>
        </w:rPr>
        <w:fldChar w:fldCharType="separate"/>
      </w:r>
      <w:ins w:id="47" w:author="Author">
        <w:r w:rsidR="006B661F">
          <w:rPr>
            <w:noProof/>
            <w:webHidden/>
          </w:rPr>
          <w:t>25</w:t>
        </w:r>
      </w:ins>
      <w:del w:id="48" w:author="Author">
        <w:r w:rsidR="00A17716" w:rsidDel="006B661F">
          <w:rPr>
            <w:noProof/>
            <w:webHidden/>
          </w:rPr>
          <w:delText>35</w:delText>
        </w:r>
      </w:del>
      <w:r w:rsidR="00A17716">
        <w:rPr>
          <w:noProof/>
          <w:webHidden/>
        </w:rPr>
        <w:fldChar w:fldCharType="end"/>
      </w:r>
      <w:r>
        <w:rPr>
          <w:noProof/>
        </w:rPr>
        <w:fldChar w:fldCharType="end"/>
      </w:r>
    </w:p>
    <w:p w14:paraId="436B7858"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"_Toc501357495" </w:instrText>
      </w:r>
      <w:r>
        <w:fldChar w:fldCharType="separate"/>
      </w:r>
      <w:r w:rsidR="00A17716" w:rsidRPr="00FE626A">
        <w:rPr>
          <w:rStyle w:val="Hyperlink"/>
        </w:rPr>
        <w:t>3.2.2.</w:t>
      </w:r>
      <w:r w:rsidR="00A17716">
        <w:rPr>
          <w:rFonts w:asciiTheme="minorHAnsi" w:eastAsiaTheme="minorEastAsia" w:hAnsiTheme="minorHAnsi" w:cstheme="minorBidi"/>
          <w:sz w:val="22"/>
          <w:szCs w:val="22"/>
        </w:rPr>
        <w:tab/>
      </w:r>
      <w:r w:rsidR="00A17716" w:rsidRPr="00FE626A">
        <w:rPr>
          <w:rStyle w:val="Hyperlink"/>
        </w:rPr>
        <w:t>User Interface Data Mapping</w:t>
      </w:r>
      <w:r w:rsidR="00A17716">
        <w:rPr>
          <w:webHidden/>
        </w:rPr>
        <w:tab/>
      </w:r>
      <w:r w:rsidR="00A17716">
        <w:rPr>
          <w:webHidden/>
        </w:rPr>
        <w:fldChar w:fldCharType="begin"/>
      </w:r>
      <w:r w:rsidR="00A17716">
        <w:rPr>
          <w:webHidden/>
        </w:rPr>
        <w:instrText xml:space="preserve"> PAGEREF _Toc501357495 \h </w:instrText>
      </w:r>
      <w:r w:rsidR="00A17716">
        <w:rPr>
          <w:webHidden/>
        </w:rPr>
      </w:r>
      <w:r w:rsidR="00A17716">
        <w:rPr>
          <w:webHidden/>
        </w:rPr>
        <w:fldChar w:fldCharType="separate"/>
      </w:r>
      <w:ins w:id="49" w:author="Author">
        <w:r w:rsidR="006B661F">
          <w:rPr>
            <w:webHidden/>
          </w:rPr>
          <w:t>28</w:t>
        </w:r>
      </w:ins>
      <w:del w:id="50" w:author="Author">
        <w:r w:rsidR="00A17716" w:rsidDel="006B661F">
          <w:rPr>
            <w:webHidden/>
          </w:rPr>
          <w:delText>38</w:delText>
        </w:r>
      </w:del>
      <w:r w:rsidR="00A17716">
        <w:rPr>
          <w:webHidden/>
        </w:rPr>
        <w:fldChar w:fldCharType="end"/>
      </w:r>
      <w:r>
        <w:fldChar w:fldCharType="end"/>
      </w:r>
    </w:p>
    <w:p w14:paraId="0CF4AFD3"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"_Toc501357496" </w:instrText>
      </w:r>
      <w:r>
        <w:fldChar w:fldCharType="separate"/>
      </w:r>
      <w:r w:rsidR="00A17716" w:rsidRPr="00FE626A">
        <w:rPr>
          <w:rStyle w:val="Hyperlink"/>
          <w:noProof/>
        </w:rPr>
        <w:t>3.2.2.1.</w:t>
      </w:r>
      <w:r w:rsidR="00A17716">
        <w:rPr>
          <w:rFonts w:asciiTheme="minorHAnsi" w:eastAsiaTheme="minorEastAsia" w:hAnsiTheme="minorHAnsi" w:cstheme="minorBidi"/>
          <w:noProof/>
          <w:sz w:val="22"/>
          <w:szCs w:val="22"/>
        </w:rPr>
        <w:tab/>
      </w:r>
      <w:r w:rsidR="00A17716" w:rsidRPr="00FE626A">
        <w:rPr>
          <w:rStyle w:val="Hyperlink"/>
          <w:noProof/>
        </w:rPr>
        <w:t>Application Screen Interface</w:t>
      </w:r>
      <w:r w:rsidR="00A17716">
        <w:rPr>
          <w:noProof/>
          <w:webHidden/>
        </w:rPr>
        <w:tab/>
      </w:r>
      <w:r w:rsidR="00A17716">
        <w:rPr>
          <w:noProof/>
          <w:webHidden/>
        </w:rPr>
        <w:fldChar w:fldCharType="begin"/>
      </w:r>
      <w:r w:rsidR="00A17716">
        <w:rPr>
          <w:noProof/>
          <w:webHidden/>
        </w:rPr>
        <w:instrText xml:space="preserve"> PAGEREF _Toc501357496 \h </w:instrText>
      </w:r>
      <w:r w:rsidR="00A17716">
        <w:rPr>
          <w:noProof/>
          <w:webHidden/>
        </w:rPr>
      </w:r>
      <w:r w:rsidR="00A17716">
        <w:rPr>
          <w:noProof/>
          <w:webHidden/>
        </w:rPr>
        <w:fldChar w:fldCharType="separate"/>
      </w:r>
      <w:ins w:id="51" w:author="Author">
        <w:r w:rsidR="006B661F">
          <w:rPr>
            <w:noProof/>
            <w:webHidden/>
          </w:rPr>
          <w:t>28</w:t>
        </w:r>
      </w:ins>
      <w:del w:id="52" w:author="Author">
        <w:r w:rsidR="00A17716" w:rsidDel="006B661F">
          <w:rPr>
            <w:noProof/>
            <w:webHidden/>
          </w:rPr>
          <w:delText>38</w:delText>
        </w:r>
      </w:del>
      <w:r w:rsidR="00A17716">
        <w:rPr>
          <w:noProof/>
          <w:webHidden/>
        </w:rPr>
        <w:fldChar w:fldCharType="end"/>
      </w:r>
      <w:r>
        <w:rPr>
          <w:noProof/>
        </w:rPr>
        <w:fldChar w:fldCharType="end"/>
      </w:r>
    </w:p>
    <w:p w14:paraId="2209DBB0"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"_Toc501357497" </w:instrText>
      </w:r>
      <w:r>
        <w:fldChar w:fldCharType="separate"/>
      </w:r>
      <w:r w:rsidR="00A17716" w:rsidRPr="00FE626A">
        <w:rPr>
          <w:rStyle w:val="Hyperlink"/>
          <w:noProof/>
        </w:rPr>
        <w:t>3.2.2.1.1.</w:t>
      </w:r>
      <w:r w:rsidR="00A17716">
        <w:rPr>
          <w:rFonts w:asciiTheme="minorHAnsi" w:eastAsiaTheme="minorEastAsia" w:hAnsiTheme="minorHAnsi" w:cstheme="minorBidi"/>
          <w:noProof/>
          <w:sz w:val="22"/>
          <w:szCs w:val="22"/>
        </w:rPr>
        <w:tab/>
      </w:r>
      <w:r w:rsidR="00A17716" w:rsidRPr="00FE626A">
        <w:rPr>
          <w:rStyle w:val="Hyperlink"/>
          <w:noProof/>
        </w:rPr>
        <w:t>Mapping IB screens to FHIR resources</w:t>
      </w:r>
      <w:r w:rsidR="00A17716">
        <w:rPr>
          <w:noProof/>
          <w:webHidden/>
        </w:rPr>
        <w:tab/>
      </w:r>
      <w:r w:rsidR="00A17716">
        <w:rPr>
          <w:noProof/>
          <w:webHidden/>
        </w:rPr>
        <w:fldChar w:fldCharType="begin"/>
      </w:r>
      <w:r w:rsidR="00A17716">
        <w:rPr>
          <w:noProof/>
          <w:webHidden/>
        </w:rPr>
        <w:instrText xml:space="preserve"> PAGEREF _Toc501357497 \h </w:instrText>
      </w:r>
      <w:r w:rsidR="00A17716">
        <w:rPr>
          <w:noProof/>
          <w:webHidden/>
        </w:rPr>
      </w:r>
      <w:r w:rsidR="00A17716">
        <w:rPr>
          <w:noProof/>
          <w:webHidden/>
        </w:rPr>
        <w:fldChar w:fldCharType="separate"/>
      </w:r>
      <w:ins w:id="53" w:author="Author">
        <w:r w:rsidR="006B661F">
          <w:rPr>
            <w:noProof/>
            <w:webHidden/>
          </w:rPr>
          <w:t>28</w:t>
        </w:r>
      </w:ins>
      <w:del w:id="54" w:author="Author">
        <w:r w:rsidR="00A17716" w:rsidDel="006B661F">
          <w:rPr>
            <w:noProof/>
            <w:webHidden/>
          </w:rPr>
          <w:delText>38</w:delText>
        </w:r>
      </w:del>
      <w:r w:rsidR="00A17716">
        <w:rPr>
          <w:noProof/>
          <w:webHidden/>
        </w:rPr>
        <w:fldChar w:fldCharType="end"/>
      </w:r>
      <w:r>
        <w:rPr>
          <w:noProof/>
        </w:rPr>
        <w:fldChar w:fldCharType="end"/>
      </w:r>
    </w:p>
    <w:p w14:paraId="6F3DC4F4"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"_Toc501357498" </w:instrText>
      </w:r>
      <w:r>
        <w:fldChar w:fldCharType="separate"/>
      </w:r>
      <w:r w:rsidR="00A17716" w:rsidRPr="00FE626A">
        <w:rPr>
          <w:rStyle w:val="Hyperlink"/>
        </w:rPr>
        <w:t>3.3.</w:t>
      </w:r>
      <w:r w:rsidR="00A17716">
        <w:rPr>
          <w:rFonts w:asciiTheme="minorHAnsi" w:eastAsiaTheme="minorEastAsia" w:hAnsiTheme="minorHAnsi" w:cstheme="minorBidi"/>
          <w:sz w:val="22"/>
          <w:szCs w:val="22"/>
        </w:rPr>
        <w:tab/>
      </w:r>
      <w:r w:rsidR="00A17716" w:rsidRPr="00FE626A">
        <w:rPr>
          <w:rStyle w:val="Hyperlink"/>
        </w:rPr>
        <w:t>Conceptual Infrastructure Design</w:t>
      </w:r>
      <w:r w:rsidR="00A17716">
        <w:rPr>
          <w:webHidden/>
        </w:rPr>
        <w:tab/>
      </w:r>
      <w:r w:rsidR="00A17716">
        <w:rPr>
          <w:webHidden/>
        </w:rPr>
        <w:fldChar w:fldCharType="begin"/>
      </w:r>
      <w:r w:rsidR="00A17716">
        <w:rPr>
          <w:webHidden/>
        </w:rPr>
        <w:instrText xml:space="preserve"> PAGEREF _Toc501357498 \h </w:instrText>
      </w:r>
      <w:r w:rsidR="00A17716">
        <w:rPr>
          <w:webHidden/>
        </w:rPr>
      </w:r>
      <w:r w:rsidR="00A17716">
        <w:rPr>
          <w:webHidden/>
        </w:rPr>
        <w:fldChar w:fldCharType="separate"/>
      </w:r>
      <w:ins w:id="55" w:author="Author">
        <w:r w:rsidR="006B661F">
          <w:rPr>
            <w:webHidden/>
          </w:rPr>
          <w:t>29</w:t>
        </w:r>
      </w:ins>
      <w:del w:id="56" w:author="Author">
        <w:r w:rsidR="00A17716" w:rsidDel="006B661F">
          <w:rPr>
            <w:webHidden/>
          </w:rPr>
          <w:delText>39</w:delText>
        </w:r>
      </w:del>
      <w:r w:rsidR="00A17716">
        <w:rPr>
          <w:webHidden/>
        </w:rPr>
        <w:fldChar w:fldCharType="end"/>
      </w:r>
      <w:r>
        <w:fldChar w:fldCharType="end"/>
      </w:r>
    </w:p>
    <w:p w14:paraId="2FB9B290"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"_Toc501357499" </w:instrText>
      </w:r>
      <w:r>
        <w:fldChar w:fldCharType="separate"/>
      </w:r>
      <w:r w:rsidR="00A17716" w:rsidRPr="00FE626A">
        <w:rPr>
          <w:rStyle w:val="Hyperlink"/>
        </w:rPr>
        <w:t>3.3.1.</w:t>
      </w:r>
      <w:r w:rsidR="00A17716">
        <w:rPr>
          <w:rFonts w:asciiTheme="minorHAnsi" w:eastAsiaTheme="minorEastAsia" w:hAnsiTheme="minorHAnsi" w:cstheme="minorBidi"/>
          <w:sz w:val="22"/>
          <w:szCs w:val="22"/>
        </w:rPr>
        <w:tab/>
      </w:r>
      <w:r w:rsidR="00A17716" w:rsidRPr="00FE626A">
        <w:rPr>
          <w:rStyle w:val="Hyperlink"/>
        </w:rPr>
        <w:t>System Criticality and High Availability</w:t>
      </w:r>
      <w:r w:rsidR="00A17716">
        <w:rPr>
          <w:webHidden/>
        </w:rPr>
        <w:tab/>
      </w:r>
      <w:r w:rsidR="00A17716">
        <w:rPr>
          <w:webHidden/>
        </w:rPr>
        <w:fldChar w:fldCharType="begin"/>
      </w:r>
      <w:r w:rsidR="00A17716">
        <w:rPr>
          <w:webHidden/>
        </w:rPr>
        <w:instrText xml:space="preserve"> PAGEREF _Toc501357499 \h </w:instrText>
      </w:r>
      <w:r w:rsidR="00A17716">
        <w:rPr>
          <w:webHidden/>
        </w:rPr>
      </w:r>
      <w:r w:rsidR="00A17716">
        <w:rPr>
          <w:webHidden/>
        </w:rPr>
        <w:fldChar w:fldCharType="separate"/>
      </w:r>
      <w:ins w:id="57" w:author="Author">
        <w:r w:rsidR="006B661F">
          <w:rPr>
            <w:webHidden/>
          </w:rPr>
          <w:t>29</w:t>
        </w:r>
      </w:ins>
      <w:del w:id="58" w:author="Author">
        <w:r w:rsidR="00A17716" w:rsidDel="006B661F">
          <w:rPr>
            <w:webHidden/>
          </w:rPr>
          <w:delText>39</w:delText>
        </w:r>
      </w:del>
      <w:r w:rsidR="00A17716">
        <w:rPr>
          <w:webHidden/>
        </w:rPr>
        <w:fldChar w:fldCharType="end"/>
      </w:r>
      <w:r>
        <w:fldChar w:fldCharType="end"/>
      </w:r>
    </w:p>
    <w:p w14:paraId="020403C6"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"_Toc501357500" </w:instrText>
      </w:r>
      <w:r>
        <w:fldChar w:fldCharType="separate"/>
      </w:r>
      <w:r w:rsidR="00A17716" w:rsidRPr="00FE626A">
        <w:rPr>
          <w:rStyle w:val="Hyperlink"/>
        </w:rPr>
        <w:t>3.3.2.</w:t>
      </w:r>
      <w:r w:rsidR="00A17716">
        <w:rPr>
          <w:rFonts w:asciiTheme="minorHAnsi" w:eastAsiaTheme="minorEastAsia" w:hAnsiTheme="minorHAnsi" w:cstheme="minorBidi"/>
          <w:sz w:val="22"/>
          <w:szCs w:val="22"/>
        </w:rPr>
        <w:tab/>
      </w:r>
      <w:r w:rsidR="00A17716" w:rsidRPr="00FE626A">
        <w:rPr>
          <w:rStyle w:val="Hyperlink"/>
        </w:rPr>
        <w:t>Special Technology</w:t>
      </w:r>
      <w:r w:rsidR="00A17716">
        <w:rPr>
          <w:webHidden/>
        </w:rPr>
        <w:tab/>
      </w:r>
      <w:r w:rsidR="00A17716">
        <w:rPr>
          <w:webHidden/>
        </w:rPr>
        <w:fldChar w:fldCharType="begin"/>
      </w:r>
      <w:r w:rsidR="00A17716">
        <w:rPr>
          <w:webHidden/>
        </w:rPr>
        <w:instrText xml:space="preserve"> PAGEREF _Toc501357500 \h </w:instrText>
      </w:r>
      <w:r w:rsidR="00A17716">
        <w:rPr>
          <w:webHidden/>
        </w:rPr>
      </w:r>
      <w:r w:rsidR="00A17716">
        <w:rPr>
          <w:webHidden/>
        </w:rPr>
        <w:fldChar w:fldCharType="separate"/>
      </w:r>
      <w:ins w:id="59" w:author="Author">
        <w:r w:rsidR="006B661F">
          <w:rPr>
            <w:webHidden/>
          </w:rPr>
          <w:t>29</w:t>
        </w:r>
      </w:ins>
      <w:del w:id="60" w:author="Author">
        <w:r w:rsidR="00A17716" w:rsidDel="006B661F">
          <w:rPr>
            <w:webHidden/>
          </w:rPr>
          <w:delText>40</w:delText>
        </w:r>
      </w:del>
      <w:r w:rsidR="00A17716">
        <w:rPr>
          <w:webHidden/>
        </w:rPr>
        <w:fldChar w:fldCharType="end"/>
      </w:r>
      <w:r>
        <w:fldChar w:fldCharType="end"/>
      </w:r>
    </w:p>
    <w:p w14:paraId="6F118504"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"_Toc501357501" </w:instrText>
      </w:r>
      <w:r>
        <w:fldChar w:fldCharType="separate"/>
      </w:r>
      <w:r w:rsidR="00A17716" w:rsidRPr="00FE626A">
        <w:rPr>
          <w:rStyle w:val="Hyperlink"/>
        </w:rPr>
        <w:t>3.3.3.</w:t>
      </w:r>
      <w:r w:rsidR="00A17716">
        <w:rPr>
          <w:rFonts w:asciiTheme="minorHAnsi" w:eastAsiaTheme="minorEastAsia" w:hAnsiTheme="minorHAnsi" w:cstheme="minorBidi"/>
          <w:sz w:val="22"/>
          <w:szCs w:val="22"/>
        </w:rPr>
        <w:tab/>
      </w:r>
      <w:r w:rsidR="00A17716" w:rsidRPr="00FE626A">
        <w:rPr>
          <w:rStyle w:val="Hyperlink"/>
        </w:rPr>
        <w:t>Technology Locations</w:t>
      </w:r>
      <w:r w:rsidR="00A17716">
        <w:rPr>
          <w:webHidden/>
        </w:rPr>
        <w:tab/>
      </w:r>
      <w:r w:rsidR="00A17716">
        <w:rPr>
          <w:webHidden/>
        </w:rPr>
        <w:fldChar w:fldCharType="begin"/>
      </w:r>
      <w:r w:rsidR="00A17716">
        <w:rPr>
          <w:webHidden/>
        </w:rPr>
        <w:instrText xml:space="preserve"> PAGEREF _Toc501357501 \h </w:instrText>
      </w:r>
      <w:r w:rsidR="00A17716">
        <w:rPr>
          <w:webHidden/>
        </w:rPr>
      </w:r>
      <w:r w:rsidR="00A17716">
        <w:rPr>
          <w:webHidden/>
        </w:rPr>
        <w:fldChar w:fldCharType="separate"/>
      </w:r>
      <w:ins w:id="61" w:author="Author">
        <w:r w:rsidR="006B661F">
          <w:rPr>
            <w:webHidden/>
          </w:rPr>
          <w:t>29</w:t>
        </w:r>
      </w:ins>
      <w:del w:id="62" w:author="Author">
        <w:r w:rsidR="00A17716" w:rsidDel="006B661F">
          <w:rPr>
            <w:webHidden/>
          </w:rPr>
          <w:delText>40</w:delText>
        </w:r>
      </w:del>
      <w:r w:rsidR="00A17716">
        <w:rPr>
          <w:webHidden/>
        </w:rPr>
        <w:fldChar w:fldCharType="end"/>
      </w:r>
      <w:r>
        <w:fldChar w:fldCharType="end"/>
      </w:r>
    </w:p>
    <w:p w14:paraId="0E28CC3E" w14:textId="77777777" w:rsidR="00A17716" w:rsidRDefault="009B0865" w:rsidP="00A17716">
      <w:pPr>
        <w:pStyle w:val="TOC3"/>
        <w:rPr>
          <w:rFonts w:asciiTheme="minorHAnsi" w:eastAsiaTheme="minorEastAsia" w:hAnsiTheme="minorHAnsi" w:cstheme="minorBidi"/>
          <w:sz w:val="22"/>
          <w:szCs w:val="22"/>
        </w:rPr>
      </w:pPr>
      <w:r>
        <w:lastRenderedPageBreak/>
        <w:fldChar w:fldCharType="begin"/>
      </w:r>
      <w:r>
        <w:instrText xml:space="preserve"> HYPERLINK \l "_Toc501357502" </w:instrText>
      </w:r>
      <w:r>
        <w:fldChar w:fldCharType="separate"/>
      </w:r>
      <w:r w:rsidR="00A17716" w:rsidRPr="00FE626A">
        <w:rPr>
          <w:rStyle w:val="Hyperlink"/>
        </w:rPr>
        <w:t>3.3.4.</w:t>
      </w:r>
      <w:r w:rsidR="00A17716">
        <w:rPr>
          <w:rFonts w:asciiTheme="minorHAnsi" w:eastAsiaTheme="minorEastAsia" w:hAnsiTheme="minorHAnsi" w:cstheme="minorBidi"/>
          <w:sz w:val="22"/>
          <w:szCs w:val="22"/>
        </w:rPr>
        <w:tab/>
      </w:r>
      <w:r w:rsidR="00A17716" w:rsidRPr="00FE626A">
        <w:rPr>
          <w:rStyle w:val="Hyperlink"/>
        </w:rPr>
        <w:t>Conceptual Infrastructure Diagram</w:t>
      </w:r>
      <w:r w:rsidR="00A17716">
        <w:rPr>
          <w:webHidden/>
        </w:rPr>
        <w:tab/>
      </w:r>
      <w:r w:rsidR="00A17716">
        <w:rPr>
          <w:webHidden/>
        </w:rPr>
        <w:fldChar w:fldCharType="begin"/>
      </w:r>
      <w:r w:rsidR="00A17716">
        <w:rPr>
          <w:webHidden/>
        </w:rPr>
        <w:instrText xml:space="preserve"> PAGEREF _Toc501357502 \h </w:instrText>
      </w:r>
      <w:r w:rsidR="00A17716">
        <w:rPr>
          <w:webHidden/>
        </w:rPr>
      </w:r>
      <w:r w:rsidR="00A17716">
        <w:rPr>
          <w:webHidden/>
        </w:rPr>
        <w:fldChar w:fldCharType="separate"/>
      </w:r>
      <w:ins w:id="63" w:author="Author">
        <w:r w:rsidR="006B661F">
          <w:rPr>
            <w:webHidden/>
          </w:rPr>
          <w:t>29</w:t>
        </w:r>
      </w:ins>
      <w:del w:id="64" w:author="Author">
        <w:r w:rsidR="00A17716" w:rsidDel="006B661F">
          <w:rPr>
            <w:webHidden/>
          </w:rPr>
          <w:delText>40</w:delText>
        </w:r>
      </w:del>
      <w:r w:rsidR="00A17716">
        <w:rPr>
          <w:webHidden/>
        </w:rPr>
        <w:fldChar w:fldCharType="end"/>
      </w:r>
      <w:r>
        <w:fldChar w:fldCharType="end"/>
      </w:r>
    </w:p>
    <w:p w14:paraId="4E300C36"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"_Toc501357503" </w:instrText>
      </w:r>
      <w:r>
        <w:fldChar w:fldCharType="separate"/>
      </w:r>
      <w:r w:rsidR="00A17716" w:rsidRPr="00FE626A">
        <w:rPr>
          <w:rStyle w:val="Hyperlink"/>
          <w:noProof/>
        </w:rPr>
        <w:t>3.3.4.1.</w:t>
      </w:r>
      <w:r w:rsidR="00A17716">
        <w:rPr>
          <w:rFonts w:asciiTheme="minorHAnsi" w:eastAsiaTheme="minorEastAsia" w:hAnsiTheme="minorHAnsi" w:cstheme="minorBidi"/>
          <w:noProof/>
          <w:sz w:val="22"/>
          <w:szCs w:val="22"/>
        </w:rPr>
        <w:tab/>
      </w:r>
      <w:r w:rsidR="00A17716" w:rsidRPr="00FE626A">
        <w:rPr>
          <w:rStyle w:val="Hyperlink"/>
          <w:noProof/>
        </w:rPr>
        <w:t>Conceptual Production String Diagram</w:t>
      </w:r>
      <w:r w:rsidR="00A17716">
        <w:rPr>
          <w:noProof/>
          <w:webHidden/>
        </w:rPr>
        <w:tab/>
      </w:r>
      <w:r w:rsidR="00A17716">
        <w:rPr>
          <w:noProof/>
          <w:webHidden/>
        </w:rPr>
        <w:fldChar w:fldCharType="begin"/>
      </w:r>
      <w:r w:rsidR="00A17716">
        <w:rPr>
          <w:noProof/>
          <w:webHidden/>
        </w:rPr>
        <w:instrText xml:space="preserve"> PAGEREF _Toc501357503 \h </w:instrText>
      </w:r>
      <w:r w:rsidR="00A17716">
        <w:rPr>
          <w:noProof/>
          <w:webHidden/>
        </w:rPr>
      </w:r>
      <w:r w:rsidR="00A17716">
        <w:rPr>
          <w:noProof/>
          <w:webHidden/>
        </w:rPr>
        <w:fldChar w:fldCharType="separate"/>
      </w:r>
      <w:ins w:id="65" w:author="Author">
        <w:r w:rsidR="006B661F">
          <w:rPr>
            <w:noProof/>
            <w:webHidden/>
          </w:rPr>
          <w:t>31</w:t>
        </w:r>
      </w:ins>
      <w:del w:id="66" w:author="Author">
        <w:r w:rsidR="00A17716" w:rsidDel="006B661F">
          <w:rPr>
            <w:noProof/>
            <w:webHidden/>
          </w:rPr>
          <w:delText>44</w:delText>
        </w:r>
      </w:del>
      <w:r w:rsidR="00A17716">
        <w:rPr>
          <w:noProof/>
          <w:webHidden/>
        </w:rPr>
        <w:fldChar w:fldCharType="end"/>
      </w:r>
      <w:r>
        <w:rPr>
          <w:noProof/>
        </w:rPr>
        <w:fldChar w:fldCharType="end"/>
      </w:r>
    </w:p>
    <w:p w14:paraId="24515B78" w14:textId="77777777" w:rsidR="00A17716" w:rsidRDefault="009B0865" w:rsidP="00A17716">
      <w:pPr>
        <w:pStyle w:val="TOC1"/>
        <w:rPr>
          <w:rFonts w:asciiTheme="minorHAnsi" w:eastAsiaTheme="minorEastAsia" w:hAnsiTheme="minorHAnsi" w:cstheme="minorBidi"/>
          <w:sz w:val="22"/>
          <w:szCs w:val="22"/>
        </w:rPr>
      </w:pPr>
      <w:r>
        <w:fldChar w:fldCharType="begin"/>
      </w:r>
      <w:r>
        <w:instrText xml:space="preserve"> HYPERLINK \l "_Toc501357504" </w:instrText>
      </w:r>
      <w:r>
        <w:fldChar w:fldCharType="separate"/>
      </w:r>
      <w:r w:rsidR="00A17716" w:rsidRPr="00FE626A">
        <w:rPr>
          <w:rStyle w:val="Hyperlink"/>
        </w:rPr>
        <w:t>4.</w:t>
      </w:r>
      <w:r w:rsidR="00A17716">
        <w:rPr>
          <w:rFonts w:asciiTheme="minorHAnsi" w:eastAsiaTheme="minorEastAsia" w:hAnsiTheme="minorHAnsi" w:cstheme="minorBidi"/>
          <w:sz w:val="22"/>
          <w:szCs w:val="22"/>
        </w:rPr>
        <w:tab/>
      </w:r>
      <w:r w:rsidR="00A17716" w:rsidRPr="00FE626A">
        <w:rPr>
          <w:rStyle w:val="Hyperlink"/>
        </w:rPr>
        <w:t>System Architecture</w:t>
      </w:r>
      <w:r w:rsidR="00A17716">
        <w:rPr>
          <w:webHidden/>
        </w:rPr>
        <w:tab/>
      </w:r>
      <w:r w:rsidR="00A17716">
        <w:rPr>
          <w:webHidden/>
        </w:rPr>
        <w:fldChar w:fldCharType="begin"/>
      </w:r>
      <w:r w:rsidR="00A17716">
        <w:rPr>
          <w:webHidden/>
        </w:rPr>
        <w:instrText xml:space="preserve"> PAGEREF _Toc501357504 \h </w:instrText>
      </w:r>
      <w:r w:rsidR="00A17716">
        <w:rPr>
          <w:webHidden/>
        </w:rPr>
      </w:r>
      <w:r w:rsidR="00A17716">
        <w:rPr>
          <w:webHidden/>
        </w:rPr>
        <w:fldChar w:fldCharType="separate"/>
      </w:r>
      <w:ins w:id="67" w:author="Author">
        <w:r w:rsidR="006B661F">
          <w:rPr>
            <w:webHidden/>
          </w:rPr>
          <w:t>32</w:t>
        </w:r>
      </w:ins>
      <w:del w:id="68" w:author="Author">
        <w:r w:rsidR="00A17716" w:rsidDel="006B661F">
          <w:rPr>
            <w:webHidden/>
          </w:rPr>
          <w:delText>46</w:delText>
        </w:r>
      </w:del>
      <w:r w:rsidR="00A17716">
        <w:rPr>
          <w:webHidden/>
        </w:rPr>
        <w:fldChar w:fldCharType="end"/>
      </w:r>
      <w:r>
        <w:fldChar w:fldCharType="end"/>
      </w:r>
    </w:p>
    <w:p w14:paraId="602EDAFD"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"_Toc501357505" </w:instrText>
      </w:r>
      <w:r>
        <w:fldChar w:fldCharType="separate"/>
      </w:r>
      <w:r w:rsidR="00A17716" w:rsidRPr="00FE626A">
        <w:rPr>
          <w:rStyle w:val="Hyperlink"/>
        </w:rPr>
        <w:t>4.1.</w:t>
      </w:r>
      <w:r w:rsidR="00A17716">
        <w:rPr>
          <w:rFonts w:asciiTheme="minorHAnsi" w:eastAsiaTheme="minorEastAsia" w:hAnsiTheme="minorHAnsi" w:cstheme="minorBidi"/>
          <w:sz w:val="22"/>
          <w:szCs w:val="22"/>
        </w:rPr>
        <w:tab/>
      </w:r>
      <w:r w:rsidR="00A17716" w:rsidRPr="00FE626A">
        <w:rPr>
          <w:rStyle w:val="Hyperlink"/>
        </w:rPr>
        <w:t>Hardware Architecture</w:t>
      </w:r>
      <w:r w:rsidR="00A17716">
        <w:rPr>
          <w:webHidden/>
        </w:rPr>
        <w:tab/>
      </w:r>
      <w:r w:rsidR="00A17716">
        <w:rPr>
          <w:webHidden/>
        </w:rPr>
        <w:fldChar w:fldCharType="begin"/>
      </w:r>
      <w:r w:rsidR="00A17716">
        <w:rPr>
          <w:webHidden/>
        </w:rPr>
        <w:instrText xml:space="preserve"> PAGEREF _Toc501357505 \h </w:instrText>
      </w:r>
      <w:r w:rsidR="00A17716">
        <w:rPr>
          <w:webHidden/>
        </w:rPr>
      </w:r>
      <w:r w:rsidR="00A17716">
        <w:rPr>
          <w:webHidden/>
        </w:rPr>
        <w:fldChar w:fldCharType="separate"/>
      </w:r>
      <w:ins w:id="69" w:author="Author">
        <w:r w:rsidR="006B661F">
          <w:rPr>
            <w:webHidden/>
          </w:rPr>
          <w:t>32</w:t>
        </w:r>
      </w:ins>
      <w:del w:id="70" w:author="Author">
        <w:r w:rsidR="00A17716" w:rsidDel="006B661F">
          <w:rPr>
            <w:webHidden/>
          </w:rPr>
          <w:delText>46</w:delText>
        </w:r>
      </w:del>
      <w:r w:rsidR="00A17716">
        <w:rPr>
          <w:webHidden/>
        </w:rPr>
        <w:fldChar w:fldCharType="end"/>
      </w:r>
      <w:r>
        <w:fldChar w:fldCharType="end"/>
      </w:r>
    </w:p>
    <w:p w14:paraId="0094184C"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"_Toc501357506" </w:instrText>
      </w:r>
      <w:r>
        <w:fldChar w:fldCharType="separate"/>
      </w:r>
      <w:r w:rsidR="00A17716" w:rsidRPr="00FE626A">
        <w:rPr>
          <w:rStyle w:val="Hyperlink"/>
        </w:rPr>
        <w:t>4.2.</w:t>
      </w:r>
      <w:r w:rsidR="00A17716">
        <w:rPr>
          <w:rFonts w:asciiTheme="minorHAnsi" w:eastAsiaTheme="minorEastAsia" w:hAnsiTheme="minorHAnsi" w:cstheme="minorBidi"/>
          <w:sz w:val="22"/>
          <w:szCs w:val="22"/>
        </w:rPr>
        <w:tab/>
      </w:r>
      <w:r w:rsidR="00A17716" w:rsidRPr="00FE626A">
        <w:rPr>
          <w:rStyle w:val="Hyperlink"/>
        </w:rPr>
        <w:t>Software Architecture</w:t>
      </w:r>
      <w:r w:rsidR="00A17716">
        <w:rPr>
          <w:webHidden/>
        </w:rPr>
        <w:tab/>
      </w:r>
      <w:r w:rsidR="00A17716">
        <w:rPr>
          <w:webHidden/>
        </w:rPr>
        <w:fldChar w:fldCharType="begin"/>
      </w:r>
      <w:r w:rsidR="00A17716">
        <w:rPr>
          <w:webHidden/>
        </w:rPr>
        <w:instrText xml:space="preserve"> PAGEREF _Toc501357506 \h </w:instrText>
      </w:r>
      <w:r w:rsidR="00A17716">
        <w:rPr>
          <w:webHidden/>
        </w:rPr>
      </w:r>
      <w:r w:rsidR="00A17716">
        <w:rPr>
          <w:webHidden/>
        </w:rPr>
        <w:fldChar w:fldCharType="separate"/>
      </w:r>
      <w:ins w:id="71" w:author="Author">
        <w:r w:rsidR="006B661F">
          <w:rPr>
            <w:webHidden/>
          </w:rPr>
          <w:t>33</w:t>
        </w:r>
      </w:ins>
      <w:del w:id="72" w:author="Author">
        <w:r w:rsidR="00A17716" w:rsidDel="006B661F">
          <w:rPr>
            <w:webHidden/>
          </w:rPr>
          <w:delText>46</w:delText>
        </w:r>
      </w:del>
      <w:r w:rsidR="00A17716">
        <w:rPr>
          <w:webHidden/>
        </w:rPr>
        <w:fldChar w:fldCharType="end"/>
      </w:r>
      <w:r>
        <w:fldChar w:fldCharType="end"/>
      </w:r>
    </w:p>
    <w:p w14:paraId="4C74BCCD"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"_Toc501357507" </w:instrText>
      </w:r>
      <w:r>
        <w:fldChar w:fldCharType="separate"/>
      </w:r>
      <w:r w:rsidR="00A17716" w:rsidRPr="00FE626A">
        <w:rPr>
          <w:rStyle w:val="Hyperlink"/>
        </w:rPr>
        <w:t>4.2.1.</w:t>
      </w:r>
      <w:r w:rsidR="00A17716">
        <w:rPr>
          <w:rFonts w:asciiTheme="minorHAnsi" w:eastAsiaTheme="minorEastAsia" w:hAnsiTheme="minorHAnsi" w:cstheme="minorBidi"/>
          <w:sz w:val="22"/>
          <w:szCs w:val="22"/>
        </w:rPr>
        <w:tab/>
      </w:r>
      <w:r w:rsidR="00A17716" w:rsidRPr="00FE626A">
        <w:rPr>
          <w:rStyle w:val="Hyperlink"/>
        </w:rPr>
        <w:t>MCCF EDI TAS Package Management Process</w:t>
      </w:r>
      <w:r w:rsidR="00A17716">
        <w:rPr>
          <w:webHidden/>
        </w:rPr>
        <w:tab/>
      </w:r>
      <w:r w:rsidR="00A17716">
        <w:rPr>
          <w:webHidden/>
        </w:rPr>
        <w:fldChar w:fldCharType="begin"/>
      </w:r>
      <w:r w:rsidR="00A17716">
        <w:rPr>
          <w:webHidden/>
        </w:rPr>
        <w:instrText xml:space="preserve"> PAGEREF _Toc501357507 \h </w:instrText>
      </w:r>
      <w:r w:rsidR="00A17716">
        <w:rPr>
          <w:webHidden/>
        </w:rPr>
      </w:r>
      <w:r w:rsidR="00A17716">
        <w:rPr>
          <w:webHidden/>
        </w:rPr>
        <w:fldChar w:fldCharType="separate"/>
      </w:r>
      <w:ins w:id="73" w:author="Author">
        <w:r w:rsidR="006B661F">
          <w:rPr>
            <w:webHidden/>
          </w:rPr>
          <w:t>33</w:t>
        </w:r>
      </w:ins>
      <w:del w:id="74" w:author="Author">
        <w:r w:rsidR="00A17716" w:rsidDel="006B661F">
          <w:rPr>
            <w:webHidden/>
          </w:rPr>
          <w:delText>47</w:delText>
        </w:r>
      </w:del>
      <w:r w:rsidR="00A17716">
        <w:rPr>
          <w:webHidden/>
        </w:rPr>
        <w:fldChar w:fldCharType="end"/>
      </w:r>
      <w:r>
        <w:fldChar w:fldCharType="end"/>
      </w:r>
    </w:p>
    <w:p w14:paraId="357BF039"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"_Toc501357508" </w:instrText>
      </w:r>
      <w:r>
        <w:fldChar w:fldCharType="separate"/>
      </w:r>
      <w:r w:rsidR="00A17716" w:rsidRPr="00FE626A">
        <w:rPr>
          <w:rStyle w:val="Hyperlink"/>
          <w:noProof/>
        </w:rPr>
        <w:t>4.2.1.1.</w:t>
      </w:r>
      <w:r w:rsidR="00A17716">
        <w:rPr>
          <w:rFonts w:asciiTheme="minorHAnsi" w:eastAsiaTheme="minorEastAsia" w:hAnsiTheme="minorHAnsi" w:cstheme="minorBidi"/>
          <w:noProof/>
          <w:sz w:val="22"/>
          <w:szCs w:val="22"/>
        </w:rPr>
        <w:tab/>
      </w:r>
      <w:r w:rsidR="00A17716" w:rsidRPr="00FE626A">
        <w:rPr>
          <w:rStyle w:val="Hyperlink"/>
          <w:noProof/>
        </w:rPr>
        <w:t>MCCF VA Base Packages</w:t>
      </w:r>
      <w:r w:rsidR="00A17716">
        <w:rPr>
          <w:noProof/>
          <w:webHidden/>
        </w:rPr>
        <w:tab/>
      </w:r>
      <w:r w:rsidR="00A17716">
        <w:rPr>
          <w:noProof/>
          <w:webHidden/>
        </w:rPr>
        <w:fldChar w:fldCharType="begin"/>
      </w:r>
      <w:r w:rsidR="00A17716">
        <w:rPr>
          <w:noProof/>
          <w:webHidden/>
        </w:rPr>
        <w:instrText xml:space="preserve"> PAGEREF _Toc501357508 \h </w:instrText>
      </w:r>
      <w:r w:rsidR="00A17716">
        <w:rPr>
          <w:noProof/>
          <w:webHidden/>
        </w:rPr>
      </w:r>
      <w:r w:rsidR="00A17716">
        <w:rPr>
          <w:noProof/>
          <w:webHidden/>
        </w:rPr>
        <w:fldChar w:fldCharType="separate"/>
      </w:r>
      <w:ins w:id="75" w:author="Author">
        <w:r w:rsidR="006B661F">
          <w:rPr>
            <w:noProof/>
            <w:webHidden/>
          </w:rPr>
          <w:t>33</w:t>
        </w:r>
      </w:ins>
      <w:del w:id="76" w:author="Author">
        <w:r w:rsidR="00A17716" w:rsidDel="006B661F">
          <w:rPr>
            <w:noProof/>
            <w:webHidden/>
          </w:rPr>
          <w:delText>47</w:delText>
        </w:r>
      </w:del>
      <w:r w:rsidR="00A17716">
        <w:rPr>
          <w:noProof/>
          <w:webHidden/>
        </w:rPr>
        <w:fldChar w:fldCharType="end"/>
      </w:r>
      <w:r>
        <w:rPr>
          <w:noProof/>
        </w:rPr>
        <w:fldChar w:fldCharType="end"/>
      </w:r>
    </w:p>
    <w:p w14:paraId="6EBB8149"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"_Toc501357509" </w:instrText>
      </w:r>
      <w:r>
        <w:fldChar w:fldCharType="separate"/>
      </w:r>
      <w:r w:rsidR="00A17716" w:rsidRPr="00FE626A">
        <w:rPr>
          <w:rStyle w:val="Hyperlink"/>
          <w:noProof/>
        </w:rPr>
        <w:t>4.2.1.2.</w:t>
      </w:r>
      <w:r w:rsidR="00A17716">
        <w:rPr>
          <w:rFonts w:asciiTheme="minorHAnsi" w:eastAsiaTheme="minorEastAsia" w:hAnsiTheme="minorHAnsi" w:cstheme="minorBidi"/>
          <w:noProof/>
          <w:sz w:val="22"/>
          <w:szCs w:val="22"/>
        </w:rPr>
        <w:tab/>
      </w:r>
      <w:r w:rsidR="00A17716" w:rsidRPr="00FE626A">
        <w:rPr>
          <w:rStyle w:val="Hyperlink"/>
          <w:noProof/>
        </w:rPr>
        <w:t>MCCF DEV Packages</w:t>
      </w:r>
      <w:r w:rsidR="00A17716">
        <w:rPr>
          <w:noProof/>
          <w:webHidden/>
        </w:rPr>
        <w:tab/>
      </w:r>
      <w:r w:rsidR="00A17716">
        <w:rPr>
          <w:noProof/>
          <w:webHidden/>
        </w:rPr>
        <w:fldChar w:fldCharType="begin"/>
      </w:r>
      <w:r w:rsidR="00A17716">
        <w:rPr>
          <w:noProof/>
          <w:webHidden/>
        </w:rPr>
        <w:instrText xml:space="preserve"> PAGEREF _Toc501357509 \h </w:instrText>
      </w:r>
      <w:r w:rsidR="00A17716">
        <w:rPr>
          <w:noProof/>
          <w:webHidden/>
        </w:rPr>
      </w:r>
      <w:r w:rsidR="00A17716">
        <w:rPr>
          <w:noProof/>
          <w:webHidden/>
        </w:rPr>
        <w:fldChar w:fldCharType="separate"/>
      </w:r>
      <w:ins w:id="77" w:author="Author">
        <w:r w:rsidR="006B661F">
          <w:rPr>
            <w:noProof/>
            <w:webHidden/>
          </w:rPr>
          <w:t>33</w:t>
        </w:r>
      </w:ins>
      <w:del w:id="78" w:author="Author">
        <w:r w:rsidR="00A17716" w:rsidDel="006B661F">
          <w:rPr>
            <w:noProof/>
            <w:webHidden/>
          </w:rPr>
          <w:delText>47</w:delText>
        </w:r>
      </w:del>
      <w:r w:rsidR="00A17716">
        <w:rPr>
          <w:noProof/>
          <w:webHidden/>
        </w:rPr>
        <w:fldChar w:fldCharType="end"/>
      </w:r>
      <w:r>
        <w:rPr>
          <w:noProof/>
        </w:rPr>
        <w:fldChar w:fldCharType="end"/>
      </w:r>
    </w:p>
    <w:p w14:paraId="2A5BD1C5"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"_Toc501357510" </w:instrText>
      </w:r>
      <w:r>
        <w:fldChar w:fldCharType="separate"/>
      </w:r>
      <w:r w:rsidR="00A17716" w:rsidRPr="00FE626A">
        <w:rPr>
          <w:rStyle w:val="Hyperlink"/>
        </w:rPr>
        <w:t>4.2.2.</w:t>
      </w:r>
      <w:r w:rsidR="00A17716">
        <w:rPr>
          <w:rFonts w:asciiTheme="minorHAnsi" w:eastAsiaTheme="minorEastAsia" w:hAnsiTheme="minorHAnsi" w:cstheme="minorBidi"/>
          <w:sz w:val="22"/>
          <w:szCs w:val="22"/>
        </w:rPr>
        <w:tab/>
      </w:r>
      <w:r w:rsidR="00A17716" w:rsidRPr="00FE626A">
        <w:rPr>
          <w:rStyle w:val="Hyperlink"/>
        </w:rPr>
        <w:t>Node and Angular Shared Components</w:t>
      </w:r>
      <w:r w:rsidR="00A17716">
        <w:rPr>
          <w:webHidden/>
        </w:rPr>
        <w:tab/>
      </w:r>
      <w:r w:rsidR="00A17716">
        <w:rPr>
          <w:webHidden/>
        </w:rPr>
        <w:fldChar w:fldCharType="begin"/>
      </w:r>
      <w:r w:rsidR="00A17716">
        <w:rPr>
          <w:webHidden/>
        </w:rPr>
        <w:instrText xml:space="preserve"> PAGEREF _Toc501357510 \h </w:instrText>
      </w:r>
      <w:r w:rsidR="00A17716">
        <w:rPr>
          <w:webHidden/>
        </w:rPr>
      </w:r>
      <w:r w:rsidR="00A17716">
        <w:rPr>
          <w:webHidden/>
        </w:rPr>
        <w:fldChar w:fldCharType="separate"/>
      </w:r>
      <w:ins w:id="79" w:author="Author">
        <w:r w:rsidR="006B661F">
          <w:rPr>
            <w:webHidden/>
          </w:rPr>
          <w:t>34</w:t>
        </w:r>
      </w:ins>
      <w:del w:id="80" w:author="Author">
        <w:r w:rsidR="00A17716" w:rsidDel="006B661F">
          <w:rPr>
            <w:webHidden/>
          </w:rPr>
          <w:delText>49</w:delText>
        </w:r>
      </w:del>
      <w:r w:rsidR="00A17716">
        <w:rPr>
          <w:webHidden/>
        </w:rPr>
        <w:fldChar w:fldCharType="end"/>
      </w:r>
      <w:r>
        <w:fldChar w:fldCharType="end"/>
      </w:r>
    </w:p>
    <w:p w14:paraId="1F8B3CF9"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"_Toc501357511" </w:instrText>
      </w:r>
      <w:r>
        <w:fldChar w:fldCharType="separate"/>
      </w:r>
      <w:r w:rsidR="00A17716" w:rsidRPr="00FE626A">
        <w:rPr>
          <w:rStyle w:val="Hyperlink"/>
        </w:rPr>
        <w:t>4.3.</w:t>
      </w:r>
      <w:r w:rsidR="00A17716">
        <w:rPr>
          <w:rFonts w:asciiTheme="minorHAnsi" w:eastAsiaTheme="minorEastAsia" w:hAnsiTheme="minorHAnsi" w:cstheme="minorBidi"/>
          <w:sz w:val="22"/>
          <w:szCs w:val="22"/>
        </w:rPr>
        <w:tab/>
      </w:r>
      <w:r w:rsidR="00A17716" w:rsidRPr="00FE626A">
        <w:rPr>
          <w:rStyle w:val="Hyperlink"/>
        </w:rPr>
        <w:t>Network Architecture</w:t>
      </w:r>
      <w:r w:rsidR="00A17716">
        <w:rPr>
          <w:webHidden/>
        </w:rPr>
        <w:tab/>
      </w:r>
      <w:r w:rsidR="00A17716">
        <w:rPr>
          <w:webHidden/>
        </w:rPr>
        <w:fldChar w:fldCharType="begin"/>
      </w:r>
      <w:r w:rsidR="00A17716">
        <w:rPr>
          <w:webHidden/>
        </w:rPr>
        <w:instrText xml:space="preserve"> PAGEREF _Toc501357511 \h </w:instrText>
      </w:r>
      <w:r w:rsidR="00A17716">
        <w:rPr>
          <w:webHidden/>
        </w:rPr>
      </w:r>
      <w:r w:rsidR="00A17716">
        <w:rPr>
          <w:webHidden/>
        </w:rPr>
        <w:fldChar w:fldCharType="separate"/>
      </w:r>
      <w:ins w:id="81" w:author="Author">
        <w:r w:rsidR="006B661F">
          <w:rPr>
            <w:webHidden/>
          </w:rPr>
          <w:t>34</w:t>
        </w:r>
      </w:ins>
      <w:del w:id="82" w:author="Author">
        <w:r w:rsidR="00A17716" w:rsidDel="006B661F">
          <w:rPr>
            <w:webHidden/>
          </w:rPr>
          <w:delText>50</w:delText>
        </w:r>
      </w:del>
      <w:r w:rsidR="00A17716">
        <w:rPr>
          <w:webHidden/>
        </w:rPr>
        <w:fldChar w:fldCharType="end"/>
      </w:r>
      <w:r>
        <w:fldChar w:fldCharType="end"/>
      </w:r>
    </w:p>
    <w:p w14:paraId="3BAEDE18"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"_Toc501357512" </w:instrText>
      </w:r>
      <w:r>
        <w:fldChar w:fldCharType="separate"/>
      </w:r>
      <w:r w:rsidR="00A17716" w:rsidRPr="00FE626A">
        <w:rPr>
          <w:rStyle w:val="Hyperlink"/>
        </w:rPr>
        <w:t>4.4.</w:t>
      </w:r>
      <w:r w:rsidR="00A17716">
        <w:rPr>
          <w:rFonts w:asciiTheme="minorHAnsi" w:eastAsiaTheme="minorEastAsia" w:hAnsiTheme="minorHAnsi" w:cstheme="minorBidi"/>
          <w:sz w:val="22"/>
          <w:szCs w:val="22"/>
        </w:rPr>
        <w:tab/>
      </w:r>
      <w:r w:rsidR="00A17716" w:rsidRPr="00FE626A">
        <w:rPr>
          <w:rStyle w:val="Hyperlink"/>
        </w:rPr>
        <w:t>Service Oriented Architecture / ESS</w:t>
      </w:r>
      <w:r w:rsidR="00A17716">
        <w:rPr>
          <w:webHidden/>
        </w:rPr>
        <w:tab/>
      </w:r>
      <w:r w:rsidR="00A17716">
        <w:rPr>
          <w:webHidden/>
        </w:rPr>
        <w:fldChar w:fldCharType="begin"/>
      </w:r>
      <w:r w:rsidR="00A17716">
        <w:rPr>
          <w:webHidden/>
        </w:rPr>
        <w:instrText xml:space="preserve"> PAGEREF _Toc501357512 \h </w:instrText>
      </w:r>
      <w:r w:rsidR="00A17716">
        <w:rPr>
          <w:webHidden/>
        </w:rPr>
      </w:r>
      <w:r w:rsidR="00A17716">
        <w:rPr>
          <w:webHidden/>
        </w:rPr>
        <w:fldChar w:fldCharType="separate"/>
      </w:r>
      <w:ins w:id="83" w:author="Author">
        <w:r w:rsidR="006B661F">
          <w:rPr>
            <w:webHidden/>
          </w:rPr>
          <w:t>35</w:t>
        </w:r>
      </w:ins>
      <w:del w:id="84" w:author="Author">
        <w:r w:rsidR="00A17716" w:rsidDel="006B661F">
          <w:rPr>
            <w:webHidden/>
          </w:rPr>
          <w:delText>50</w:delText>
        </w:r>
      </w:del>
      <w:r w:rsidR="00A17716">
        <w:rPr>
          <w:webHidden/>
        </w:rPr>
        <w:fldChar w:fldCharType="end"/>
      </w:r>
      <w:r>
        <w:fldChar w:fldCharType="end"/>
      </w:r>
    </w:p>
    <w:p w14:paraId="3E8B1D0E"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"_Toc501357513" </w:instrText>
      </w:r>
      <w:r>
        <w:fldChar w:fldCharType="separate"/>
      </w:r>
      <w:r w:rsidR="00A17716" w:rsidRPr="00FE626A">
        <w:rPr>
          <w:rStyle w:val="Hyperlink"/>
        </w:rPr>
        <w:t>4.5.</w:t>
      </w:r>
      <w:r w:rsidR="00A17716">
        <w:rPr>
          <w:rFonts w:asciiTheme="minorHAnsi" w:eastAsiaTheme="minorEastAsia" w:hAnsiTheme="minorHAnsi" w:cstheme="minorBidi"/>
          <w:sz w:val="22"/>
          <w:szCs w:val="22"/>
        </w:rPr>
        <w:tab/>
      </w:r>
      <w:r w:rsidR="00A17716" w:rsidRPr="00FE626A">
        <w:rPr>
          <w:rStyle w:val="Hyperlink"/>
        </w:rPr>
        <w:t>Enterprise Architecture</w:t>
      </w:r>
      <w:r w:rsidR="00A17716">
        <w:rPr>
          <w:webHidden/>
        </w:rPr>
        <w:tab/>
      </w:r>
      <w:r w:rsidR="00A17716">
        <w:rPr>
          <w:webHidden/>
        </w:rPr>
        <w:fldChar w:fldCharType="begin"/>
      </w:r>
      <w:r w:rsidR="00A17716">
        <w:rPr>
          <w:webHidden/>
        </w:rPr>
        <w:instrText xml:space="preserve"> PAGEREF _Toc501357513 \h </w:instrText>
      </w:r>
      <w:r w:rsidR="00A17716">
        <w:rPr>
          <w:webHidden/>
        </w:rPr>
      </w:r>
      <w:r w:rsidR="00A17716">
        <w:rPr>
          <w:webHidden/>
        </w:rPr>
        <w:fldChar w:fldCharType="separate"/>
      </w:r>
      <w:ins w:id="85" w:author="Author">
        <w:r w:rsidR="006B661F">
          <w:rPr>
            <w:webHidden/>
          </w:rPr>
          <w:t>36</w:t>
        </w:r>
      </w:ins>
      <w:del w:id="86" w:author="Author">
        <w:r w:rsidR="00A17716" w:rsidDel="006B661F">
          <w:rPr>
            <w:webHidden/>
          </w:rPr>
          <w:delText>53</w:delText>
        </w:r>
      </w:del>
      <w:r w:rsidR="00A17716">
        <w:rPr>
          <w:webHidden/>
        </w:rPr>
        <w:fldChar w:fldCharType="end"/>
      </w:r>
      <w:r>
        <w:fldChar w:fldCharType="end"/>
      </w:r>
    </w:p>
    <w:p w14:paraId="79E66FDC" w14:textId="77777777" w:rsidR="00A17716" w:rsidRDefault="009B0865" w:rsidP="00A17716">
      <w:pPr>
        <w:pStyle w:val="TOC1"/>
        <w:rPr>
          <w:rFonts w:asciiTheme="minorHAnsi" w:eastAsiaTheme="minorEastAsia" w:hAnsiTheme="minorHAnsi" w:cstheme="minorBidi"/>
          <w:sz w:val="22"/>
          <w:szCs w:val="22"/>
        </w:rPr>
      </w:pPr>
      <w:r>
        <w:fldChar w:fldCharType="begin"/>
      </w:r>
      <w:r>
        <w:instrText xml:space="preserve"> HYPERLINK \l "_Toc501357514" </w:instrText>
      </w:r>
      <w:r>
        <w:fldChar w:fldCharType="separate"/>
      </w:r>
      <w:r w:rsidR="00A17716" w:rsidRPr="00FE626A">
        <w:rPr>
          <w:rStyle w:val="Hyperlink"/>
        </w:rPr>
        <w:t>5.</w:t>
      </w:r>
      <w:r w:rsidR="00A17716">
        <w:rPr>
          <w:rFonts w:asciiTheme="minorHAnsi" w:eastAsiaTheme="minorEastAsia" w:hAnsiTheme="minorHAnsi" w:cstheme="minorBidi"/>
          <w:sz w:val="22"/>
          <w:szCs w:val="22"/>
        </w:rPr>
        <w:tab/>
      </w:r>
      <w:r w:rsidR="00A17716" w:rsidRPr="00FE626A">
        <w:rPr>
          <w:rStyle w:val="Hyperlink"/>
        </w:rPr>
        <w:t>Data Design</w:t>
      </w:r>
      <w:r w:rsidR="00A17716">
        <w:rPr>
          <w:webHidden/>
        </w:rPr>
        <w:tab/>
      </w:r>
      <w:r w:rsidR="00A17716">
        <w:rPr>
          <w:webHidden/>
        </w:rPr>
        <w:fldChar w:fldCharType="begin"/>
      </w:r>
      <w:r w:rsidR="00A17716">
        <w:rPr>
          <w:webHidden/>
        </w:rPr>
        <w:instrText xml:space="preserve"> PAGEREF _Toc501357514 \h </w:instrText>
      </w:r>
      <w:r w:rsidR="00A17716">
        <w:rPr>
          <w:webHidden/>
        </w:rPr>
      </w:r>
      <w:r w:rsidR="00A17716">
        <w:rPr>
          <w:webHidden/>
        </w:rPr>
        <w:fldChar w:fldCharType="separate"/>
      </w:r>
      <w:ins w:id="87" w:author="Author">
        <w:r w:rsidR="006B661F">
          <w:rPr>
            <w:webHidden/>
          </w:rPr>
          <w:t>38</w:t>
        </w:r>
      </w:ins>
      <w:del w:id="88" w:author="Author">
        <w:r w:rsidR="00A17716" w:rsidDel="006B661F">
          <w:rPr>
            <w:webHidden/>
          </w:rPr>
          <w:delText>55</w:delText>
        </w:r>
      </w:del>
      <w:r w:rsidR="00A17716">
        <w:rPr>
          <w:webHidden/>
        </w:rPr>
        <w:fldChar w:fldCharType="end"/>
      </w:r>
      <w:r>
        <w:fldChar w:fldCharType="end"/>
      </w:r>
    </w:p>
    <w:p w14:paraId="185E3998"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"_Toc501357515" </w:instrText>
      </w:r>
      <w:r>
        <w:fldChar w:fldCharType="separate"/>
      </w:r>
      <w:r w:rsidR="00A17716" w:rsidRPr="00FE626A">
        <w:rPr>
          <w:rStyle w:val="Hyperlink"/>
        </w:rPr>
        <w:t>5.1.</w:t>
      </w:r>
      <w:r w:rsidR="00A17716">
        <w:rPr>
          <w:rFonts w:asciiTheme="minorHAnsi" w:eastAsiaTheme="minorEastAsia" w:hAnsiTheme="minorHAnsi" w:cstheme="minorBidi"/>
          <w:sz w:val="22"/>
          <w:szCs w:val="22"/>
        </w:rPr>
        <w:tab/>
      </w:r>
      <w:r w:rsidR="00A17716" w:rsidRPr="00FE626A">
        <w:rPr>
          <w:rStyle w:val="Hyperlink"/>
        </w:rPr>
        <w:t>DBMS Files</w:t>
      </w:r>
      <w:r w:rsidR="00A17716">
        <w:rPr>
          <w:webHidden/>
        </w:rPr>
        <w:tab/>
      </w:r>
      <w:r w:rsidR="00A17716">
        <w:rPr>
          <w:webHidden/>
        </w:rPr>
        <w:fldChar w:fldCharType="begin"/>
      </w:r>
      <w:r w:rsidR="00A17716">
        <w:rPr>
          <w:webHidden/>
        </w:rPr>
        <w:instrText xml:space="preserve"> PAGEREF _Toc501357515 \h </w:instrText>
      </w:r>
      <w:r w:rsidR="00A17716">
        <w:rPr>
          <w:webHidden/>
        </w:rPr>
      </w:r>
      <w:r w:rsidR="00A17716">
        <w:rPr>
          <w:webHidden/>
        </w:rPr>
        <w:fldChar w:fldCharType="separate"/>
      </w:r>
      <w:ins w:id="89" w:author="Author">
        <w:r w:rsidR="006B661F">
          <w:rPr>
            <w:webHidden/>
          </w:rPr>
          <w:t>38</w:t>
        </w:r>
      </w:ins>
      <w:del w:id="90" w:author="Author">
        <w:r w:rsidR="00A17716" w:rsidDel="006B661F">
          <w:rPr>
            <w:webHidden/>
          </w:rPr>
          <w:delText>55</w:delText>
        </w:r>
      </w:del>
      <w:r w:rsidR="00A17716">
        <w:rPr>
          <w:webHidden/>
        </w:rPr>
        <w:fldChar w:fldCharType="end"/>
      </w:r>
      <w:r>
        <w:fldChar w:fldCharType="end"/>
      </w:r>
    </w:p>
    <w:p w14:paraId="71D43AA2"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"_Toc501357516" </w:instrText>
      </w:r>
      <w:r>
        <w:fldChar w:fldCharType="separate"/>
      </w:r>
      <w:r w:rsidR="00A17716" w:rsidRPr="00FE626A">
        <w:rPr>
          <w:rStyle w:val="Hyperlink"/>
        </w:rPr>
        <w:t>5.2.</w:t>
      </w:r>
      <w:r w:rsidR="00A17716">
        <w:rPr>
          <w:rFonts w:asciiTheme="minorHAnsi" w:eastAsiaTheme="minorEastAsia" w:hAnsiTheme="minorHAnsi" w:cstheme="minorBidi"/>
          <w:sz w:val="22"/>
          <w:szCs w:val="22"/>
        </w:rPr>
        <w:tab/>
      </w:r>
      <w:r w:rsidR="00A17716" w:rsidRPr="00FE626A">
        <w:rPr>
          <w:rStyle w:val="Hyperlink"/>
        </w:rPr>
        <w:t>Non-DBMS Files</w:t>
      </w:r>
      <w:r w:rsidR="00A17716">
        <w:rPr>
          <w:webHidden/>
        </w:rPr>
        <w:tab/>
      </w:r>
      <w:r w:rsidR="00A17716">
        <w:rPr>
          <w:webHidden/>
        </w:rPr>
        <w:fldChar w:fldCharType="begin"/>
      </w:r>
      <w:r w:rsidR="00A17716">
        <w:rPr>
          <w:webHidden/>
        </w:rPr>
        <w:instrText xml:space="preserve"> PAGEREF _Toc501357516 \h </w:instrText>
      </w:r>
      <w:r w:rsidR="00A17716">
        <w:rPr>
          <w:webHidden/>
        </w:rPr>
      </w:r>
      <w:r w:rsidR="00A17716">
        <w:rPr>
          <w:webHidden/>
        </w:rPr>
        <w:fldChar w:fldCharType="separate"/>
      </w:r>
      <w:ins w:id="91" w:author="Author">
        <w:r w:rsidR="006B661F">
          <w:rPr>
            <w:webHidden/>
          </w:rPr>
          <w:t>38</w:t>
        </w:r>
      </w:ins>
      <w:del w:id="92" w:author="Author">
        <w:r w:rsidR="00A17716" w:rsidDel="006B661F">
          <w:rPr>
            <w:webHidden/>
          </w:rPr>
          <w:delText>55</w:delText>
        </w:r>
      </w:del>
      <w:r w:rsidR="00A17716">
        <w:rPr>
          <w:webHidden/>
        </w:rPr>
        <w:fldChar w:fldCharType="end"/>
      </w:r>
      <w:r>
        <w:fldChar w:fldCharType="end"/>
      </w:r>
    </w:p>
    <w:p w14:paraId="75DA3E74"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"_Toc501357517" </w:instrText>
      </w:r>
      <w:r>
        <w:fldChar w:fldCharType="separate"/>
      </w:r>
      <w:r w:rsidR="00A17716" w:rsidRPr="00FE626A">
        <w:rPr>
          <w:rStyle w:val="Hyperlink"/>
        </w:rPr>
        <w:t>5.3.</w:t>
      </w:r>
      <w:r w:rsidR="00A17716">
        <w:rPr>
          <w:rFonts w:asciiTheme="minorHAnsi" w:eastAsiaTheme="minorEastAsia" w:hAnsiTheme="minorHAnsi" w:cstheme="minorBidi"/>
          <w:sz w:val="22"/>
          <w:szCs w:val="22"/>
        </w:rPr>
        <w:tab/>
      </w:r>
      <w:r w:rsidR="00A17716" w:rsidRPr="00FE626A">
        <w:rPr>
          <w:rStyle w:val="Hyperlink"/>
        </w:rPr>
        <w:t>Data View</w:t>
      </w:r>
      <w:r w:rsidR="00A17716">
        <w:rPr>
          <w:webHidden/>
        </w:rPr>
        <w:tab/>
      </w:r>
      <w:r w:rsidR="00A17716">
        <w:rPr>
          <w:webHidden/>
        </w:rPr>
        <w:fldChar w:fldCharType="begin"/>
      </w:r>
      <w:r w:rsidR="00A17716">
        <w:rPr>
          <w:webHidden/>
        </w:rPr>
        <w:instrText xml:space="preserve"> PAGEREF _Toc501357517 \h </w:instrText>
      </w:r>
      <w:r w:rsidR="00A17716">
        <w:rPr>
          <w:webHidden/>
        </w:rPr>
      </w:r>
      <w:r w:rsidR="00A17716">
        <w:rPr>
          <w:webHidden/>
        </w:rPr>
        <w:fldChar w:fldCharType="separate"/>
      </w:r>
      <w:ins w:id="93" w:author="Author">
        <w:r w:rsidR="006B661F">
          <w:rPr>
            <w:webHidden/>
          </w:rPr>
          <w:t>38</w:t>
        </w:r>
      </w:ins>
      <w:del w:id="94" w:author="Author">
        <w:r w:rsidR="00A17716" w:rsidDel="006B661F">
          <w:rPr>
            <w:webHidden/>
          </w:rPr>
          <w:delText>55</w:delText>
        </w:r>
      </w:del>
      <w:r w:rsidR="00A17716">
        <w:rPr>
          <w:webHidden/>
        </w:rPr>
        <w:fldChar w:fldCharType="end"/>
      </w:r>
      <w:r>
        <w:fldChar w:fldCharType="end"/>
      </w:r>
    </w:p>
    <w:p w14:paraId="509ACDAB" w14:textId="77777777" w:rsidR="00A17716" w:rsidRDefault="009B0865" w:rsidP="00A17716">
      <w:pPr>
        <w:pStyle w:val="TOC1"/>
        <w:rPr>
          <w:rFonts w:asciiTheme="minorHAnsi" w:eastAsiaTheme="minorEastAsia" w:hAnsiTheme="minorHAnsi" w:cstheme="minorBidi"/>
          <w:sz w:val="22"/>
          <w:szCs w:val="22"/>
        </w:rPr>
      </w:pPr>
      <w:r>
        <w:fldChar w:fldCharType="begin"/>
      </w:r>
      <w:r>
        <w:instrText xml:space="preserve"> HYPERLINK \l "_Toc501357518" </w:instrText>
      </w:r>
      <w:r>
        <w:fldChar w:fldCharType="separate"/>
      </w:r>
      <w:r w:rsidR="00A17716" w:rsidRPr="00FE626A">
        <w:rPr>
          <w:rStyle w:val="Hyperlink"/>
        </w:rPr>
        <w:t>6.</w:t>
      </w:r>
      <w:r w:rsidR="00A17716">
        <w:rPr>
          <w:rFonts w:asciiTheme="minorHAnsi" w:eastAsiaTheme="minorEastAsia" w:hAnsiTheme="minorHAnsi" w:cstheme="minorBidi"/>
          <w:sz w:val="22"/>
          <w:szCs w:val="22"/>
        </w:rPr>
        <w:tab/>
      </w:r>
      <w:r w:rsidR="00A17716" w:rsidRPr="00FE626A">
        <w:rPr>
          <w:rStyle w:val="Hyperlink"/>
        </w:rPr>
        <w:t>Detailed Design</w:t>
      </w:r>
      <w:r w:rsidR="00A17716">
        <w:rPr>
          <w:webHidden/>
        </w:rPr>
        <w:tab/>
      </w:r>
      <w:r w:rsidR="00A17716">
        <w:rPr>
          <w:webHidden/>
        </w:rPr>
        <w:fldChar w:fldCharType="begin"/>
      </w:r>
      <w:r w:rsidR="00A17716">
        <w:rPr>
          <w:webHidden/>
        </w:rPr>
        <w:instrText xml:space="preserve"> PAGEREF _Toc501357518 \h </w:instrText>
      </w:r>
      <w:r w:rsidR="00A17716">
        <w:rPr>
          <w:webHidden/>
        </w:rPr>
      </w:r>
      <w:r w:rsidR="00A17716">
        <w:rPr>
          <w:webHidden/>
        </w:rPr>
        <w:fldChar w:fldCharType="separate"/>
      </w:r>
      <w:ins w:id="95" w:author="Author">
        <w:r w:rsidR="006B661F">
          <w:rPr>
            <w:webHidden/>
          </w:rPr>
          <w:t>40</w:t>
        </w:r>
      </w:ins>
      <w:del w:id="96" w:author="Author">
        <w:r w:rsidR="00A17716" w:rsidDel="006B661F">
          <w:rPr>
            <w:webHidden/>
          </w:rPr>
          <w:delText>57</w:delText>
        </w:r>
      </w:del>
      <w:r w:rsidR="00A17716">
        <w:rPr>
          <w:webHidden/>
        </w:rPr>
        <w:fldChar w:fldCharType="end"/>
      </w:r>
      <w:r>
        <w:fldChar w:fldCharType="end"/>
      </w:r>
    </w:p>
    <w:p w14:paraId="5DD0F7C1"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"_Toc501357519" </w:instrText>
      </w:r>
      <w:r>
        <w:fldChar w:fldCharType="separate"/>
      </w:r>
      <w:r w:rsidR="00A17716" w:rsidRPr="00FE626A">
        <w:rPr>
          <w:rStyle w:val="Hyperlink"/>
        </w:rPr>
        <w:t>6.1.</w:t>
      </w:r>
      <w:r w:rsidR="00A17716">
        <w:rPr>
          <w:rFonts w:asciiTheme="minorHAnsi" w:eastAsiaTheme="minorEastAsia" w:hAnsiTheme="minorHAnsi" w:cstheme="minorBidi"/>
          <w:sz w:val="22"/>
          <w:szCs w:val="22"/>
        </w:rPr>
        <w:tab/>
      </w:r>
      <w:r w:rsidR="00A17716" w:rsidRPr="00FE626A">
        <w:rPr>
          <w:rStyle w:val="Hyperlink"/>
        </w:rPr>
        <w:t>Hardware Detailed Design</w:t>
      </w:r>
      <w:r w:rsidR="00A17716">
        <w:rPr>
          <w:webHidden/>
        </w:rPr>
        <w:tab/>
      </w:r>
      <w:r w:rsidR="00A17716">
        <w:rPr>
          <w:webHidden/>
        </w:rPr>
        <w:fldChar w:fldCharType="begin"/>
      </w:r>
      <w:r w:rsidR="00A17716">
        <w:rPr>
          <w:webHidden/>
        </w:rPr>
        <w:instrText xml:space="preserve"> PAGEREF _Toc501357519 \h </w:instrText>
      </w:r>
      <w:r w:rsidR="00A17716">
        <w:rPr>
          <w:webHidden/>
        </w:rPr>
      </w:r>
      <w:r w:rsidR="00A17716">
        <w:rPr>
          <w:webHidden/>
        </w:rPr>
        <w:fldChar w:fldCharType="separate"/>
      </w:r>
      <w:ins w:id="97" w:author="Author">
        <w:r w:rsidR="006B661F">
          <w:rPr>
            <w:webHidden/>
          </w:rPr>
          <w:t>40</w:t>
        </w:r>
      </w:ins>
      <w:del w:id="98" w:author="Author">
        <w:r w:rsidR="00A17716" w:rsidDel="006B661F">
          <w:rPr>
            <w:webHidden/>
          </w:rPr>
          <w:delText>57</w:delText>
        </w:r>
      </w:del>
      <w:r w:rsidR="00A17716">
        <w:rPr>
          <w:webHidden/>
        </w:rPr>
        <w:fldChar w:fldCharType="end"/>
      </w:r>
      <w:r>
        <w:fldChar w:fldCharType="end"/>
      </w:r>
    </w:p>
    <w:p w14:paraId="34BD90C3"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"_Toc501357520" </w:instrText>
      </w:r>
      <w:r>
        <w:fldChar w:fldCharType="separate"/>
      </w:r>
      <w:r w:rsidR="00A17716" w:rsidRPr="00FE626A">
        <w:rPr>
          <w:rStyle w:val="Hyperlink"/>
        </w:rPr>
        <w:t>6.2.</w:t>
      </w:r>
      <w:r w:rsidR="00A17716">
        <w:rPr>
          <w:rFonts w:asciiTheme="minorHAnsi" w:eastAsiaTheme="minorEastAsia" w:hAnsiTheme="minorHAnsi" w:cstheme="minorBidi"/>
          <w:sz w:val="22"/>
          <w:szCs w:val="22"/>
        </w:rPr>
        <w:tab/>
      </w:r>
      <w:r w:rsidR="00A17716" w:rsidRPr="00FE626A">
        <w:rPr>
          <w:rStyle w:val="Hyperlink"/>
        </w:rPr>
        <w:t>Software Detailed Design</w:t>
      </w:r>
      <w:r w:rsidR="00A17716">
        <w:rPr>
          <w:webHidden/>
        </w:rPr>
        <w:tab/>
      </w:r>
      <w:r w:rsidR="00A17716">
        <w:rPr>
          <w:webHidden/>
        </w:rPr>
        <w:fldChar w:fldCharType="begin"/>
      </w:r>
      <w:r w:rsidR="00A17716">
        <w:rPr>
          <w:webHidden/>
        </w:rPr>
        <w:instrText xml:space="preserve"> PAGEREF _Toc501357520 \h </w:instrText>
      </w:r>
      <w:r w:rsidR="00A17716">
        <w:rPr>
          <w:webHidden/>
        </w:rPr>
      </w:r>
      <w:r w:rsidR="00A17716">
        <w:rPr>
          <w:webHidden/>
        </w:rPr>
        <w:fldChar w:fldCharType="separate"/>
      </w:r>
      <w:ins w:id="99" w:author="Author">
        <w:r w:rsidR="006B661F">
          <w:rPr>
            <w:webHidden/>
          </w:rPr>
          <w:t>41</w:t>
        </w:r>
      </w:ins>
      <w:del w:id="100" w:author="Author">
        <w:r w:rsidR="00A17716" w:rsidDel="006B661F">
          <w:rPr>
            <w:webHidden/>
          </w:rPr>
          <w:delText>57</w:delText>
        </w:r>
      </w:del>
      <w:r w:rsidR="00A17716">
        <w:rPr>
          <w:webHidden/>
        </w:rPr>
        <w:fldChar w:fldCharType="end"/>
      </w:r>
      <w:r>
        <w:fldChar w:fldCharType="end"/>
      </w:r>
    </w:p>
    <w:p w14:paraId="67676706"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"_Toc501357521" </w:instrText>
      </w:r>
      <w:r>
        <w:fldChar w:fldCharType="separate"/>
      </w:r>
      <w:r w:rsidR="00A17716" w:rsidRPr="00FE626A">
        <w:rPr>
          <w:rStyle w:val="Hyperlink"/>
        </w:rPr>
        <w:t>6.2.1.</w:t>
      </w:r>
      <w:r w:rsidR="00A17716">
        <w:rPr>
          <w:rFonts w:asciiTheme="minorHAnsi" w:eastAsiaTheme="minorEastAsia" w:hAnsiTheme="minorHAnsi" w:cstheme="minorBidi"/>
          <w:sz w:val="22"/>
          <w:szCs w:val="22"/>
        </w:rPr>
        <w:tab/>
      </w:r>
      <w:r w:rsidR="00A17716" w:rsidRPr="00FE626A">
        <w:rPr>
          <w:rStyle w:val="Hyperlink"/>
        </w:rPr>
        <w:t>Conceptual Design</w:t>
      </w:r>
      <w:r w:rsidR="00A17716">
        <w:rPr>
          <w:webHidden/>
        </w:rPr>
        <w:tab/>
      </w:r>
      <w:r w:rsidR="00A17716">
        <w:rPr>
          <w:webHidden/>
        </w:rPr>
        <w:fldChar w:fldCharType="begin"/>
      </w:r>
      <w:r w:rsidR="00A17716">
        <w:rPr>
          <w:webHidden/>
        </w:rPr>
        <w:instrText xml:space="preserve"> PAGEREF _Toc501357521 \h </w:instrText>
      </w:r>
      <w:r w:rsidR="00A17716">
        <w:rPr>
          <w:webHidden/>
        </w:rPr>
      </w:r>
      <w:r w:rsidR="00A17716">
        <w:rPr>
          <w:webHidden/>
        </w:rPr>
        <w:fldChar w:fldCharType="separate"/>
      </w:r>
      <w:ins w:id="101" w:author="Author">
        <w:r w:rsidR="006B661F">
          <w:rPr>
            <w:webHidden/>
          </w:rPr>
          <w:t>41</w:t>
        </w:r>
      </w:ins>
      <w:del w:id="102" w:author="Author">
        <w:r w:rsidR="00A17716" w:rsidDel="006B661F">
          <w:rPr>
            <w:webHidden/>
          </w:rPr>
          <w:delText>57</w:delText>
        </w:r>
      </w:del>
      <w:r w:rsidR="00A17716">
        <w:rPr>
          <w:webHidden/>
        </w:rPr>
        <w:fldChar w:fldCharType="end"/>
      </w:r>
      <w:r>
        <w:fldChar w:fldCharType="end"/>
      </w:r>
    </w:p>
    <w:p w14:paraId="04E83763"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"_Toc501357522" </w:instrText>
      </w:r>
      <w:r>
        <w:fldChar w:fldCharType="separate"/>
      </w:r>
      <w:r w:rsidR="00A17716" w:rsidRPr="00FE626A">
        <w:rPr>
          <w:rStyle w:val="Hyperlink"/>
          <w:noProof/>
        </w:rPr>
        <w:t>6.2.1.1.</w:t>
      </w:r>
      <w:r w:rsidR="00A17716">
        <w:rPr>
          <w:rFonts w:asciiTheme="minorHAnsi" w:eastAsiaTheme="minorEastAsia" w:hAnsiTheme="minorHAnsi" w:cstheme="minorBidi"/>
          <w:noProof/>
          <w:sz w:val="22"/>
          <w:szCs w:val="22"/>
        </w:rPr>
        <w:tab/>
      </w:r>
      <w:r w:rsidR="00A17716" w:rsidRPr="00FE626A">
        <w:rPr>
          <w:rStyle w:val="Hyperlink"/>
          <w:noProof/>
        </w:rPr>
        <w:t>Presentation Layer Design</w:t>
      </w:r>
      <w:r w:rsidR="00A17716">
        <w:rPr>
          <w:noProof/>
          <w:webHidden/>
        </w:rPr>
        <w:tab/>
      </w:r>
      <w:r w:rsidR="00A17716">
        <w:rPr>
          <w:noProof/>
          <w:webHidden/>
        </w:rPr>
        <w:fldChar w:fldCharType="begin"/>
      </w:r>
      <w:r w:rsidR="00A17716">
        <w:rPr>
          <w:noProof/>
          <w:webHidden/>
        </w:rPr>
        <w:instrText xml:space="preserve"> PAGEREF _Toc501357522 \h </w:instrText>
      </w:r>
      <w:r w:rsidR="00A17716">
        <w:rPr>
          <w:noProof/>
          <w:webHidden/>
        </w:rPr>
      </w:r>
      <w:r w:rsidR="00A17716">
        <w:rPr>
          <w:noProof/>
          <w:webHidden/>
        </w:rPr>
        <w:fldChar w:fldCharType="separate"/>
      </w:r>
      <w:ins w:id="103" w:author="Author">
        <w:r w:rsidR="006B661F">
          <w:rPr>
            <w:noProof/>
            <w:webHidden/>
          </w:rPr>
          <w:t>41</w:t>
        </w:r>
      </w:ins>
      <w:del w:id="104" w:author="Author">
        <w:r w:rsidR="00A17716" w:rsidDel="006B661F">
          <w:rPr>
            <w:noProof/>
            <w:webHidden/>
          </w:rPr>
          <w:delText>57</w:delText>
        </w:r>
      </w:del>
      <w:r w:rsidR="00A17716">
        <w:rPr>
          <w:noProof/>
          <w:webHidden/>
        </w:rPr>
        <w:fldChar w:fldCharType="end"/>
      </w:r>
      <w:r>
        <w:rPr>
          <w:noProof/>
        </w:rPr>
        <w:fldChar w:fldCharType="end"/>
      </w:r>
    </w:p>
    <w:p w14:paraId="5BA17B26"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"_Toc501357523" </w:instrText>
      </w:r>
      <w:r>
        <w:fldChar w:fldCharType="separate"/>
      </w:r>
      <w:r w:rsidR="00A17716" w:rsidRPr="00FE626A">
        <w:rPr>
          <w:rStyle w:val="Hyperlink"/>
          <w:noProof/>
        </w:rPr>
        <w:t>6.2.1.2.</w:t>
      </w:r>
      <w:r w:rsidR="00A17716">
        <w:rPr>
          <w:rFonts w:asciiTheme="minorHAnsi" w:eastAsiaTheme="minorEastAsia" w:hAnsiTheme="minorHAnsi" w:cstheme="minorBidi"/>
          <w:noProof/>
          <w:sz w:val="22"/>
          <w:szCs w:val="22"/>
        </w:rPr>
        <w:tab/>
      </w:r>
      <w:r w:rsidR="00A17716" w:rsidRPr="00FE626A">
        <w:rPr>
          <w:rStyle w:val="Hyperlink"/>
          <w:noProof/>
        </w:rPr>
        <w:t>Services Layer Design</w:t>
      </w:r>
      <w:r w:rsidR="00A17716">
        <w:rPr>
          <w:noProof/>
          <w:webHidden/>
        </w:rPr>
        <w:tab/>
      </w:r>
      <w:r w:rsidR="00A17716">
        <w:rPr>
          <w:noProof/>
          <w:webHidden/>
        </w:rPr>
        <w:fldChar w:fldCharType="begin"/>
      </w:r>
      <w:r w:rsidR="00A17716">
        <w:rPr>
          <w:noProof/>
          <w:webHidden/>
        </w:rPr>
        <w:instrText xml:space="preserve"> PAGEREF _Toc501357523 \h </w:instrText>
      </w:r>
      <w:r w:rsidR="00A17716">
        <w:rPr>
          <w:noProof/>
          <w:webHidden/>
        </w:rPr>
      </w:r>
      <w:r w:rsidR="00A17716">
        <w:rPr>
          <w:noProof/>
          <w:webHidden/>
        </w:rPr>
        <w:fldChar w:fldCharType="separate"/>
      </w:r>
      <w:ins w:id="105" w:author="Author">
        <w:r w:rsidR="006B661F">
          <w:rPr>
            <w:noProof/>
            <w:webHidden/>
          </w:rPr>
          <w:t>44</w:t>
        </w:r>
      </w:ins>
      <w:del w:id="106" w:author="Author">
        <w:r w:rsidR="00A17716" w:rsidDel="006B661F">
          <w:rPr>
            <w:noProof/>
            <w:webHidden/>
          </w:rPr>
          <w:delText>61</w:delText>
        </w:r>
      </w:del>
      <w:r w:rsidR="00A17716">
        <w:rPr>
          <w:noProof/>
          <w:webHidden/>
        </w:rPr>
        <w:fldChar w:fldCharType="end"/>
      </w:r>
      <w:r>
        <w:rPr>
          <w:noProof/>
        </w:rPr>
        <w:fldChar w:fldCharType="end"/>
      </w:r>
    </w:p>
    <w:p w14:paraId="5CFE44C2"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"_Toc501357524" </w:instrText>
      </w:r>
      <w:r>
        <w:fldChar w:fldCharType="separate"/>
      </w:r>
      <w:r w:rsidR="00A17716" w:rsidRPr="00FE626A">
        <w:rPr>
          <w:rStyle w:val="Hyperlink"/>
          <w:noProof/>
        </w:rPr>
        <w:t>6.2.1.2.1.</w:t>
      </w:r>
      <w:r w:rsidR="00A17716">
        <w:rPr>
          <w:rFonts w:asciiTheme="minorHAnsi" w:eastAsiaTheme="minorEastAsia" w:hAnsiTheme="minorHAnsi" w:cstheme="minorBidi"/>
          <w:noProof/>
          <w:sz w:val="22"/>
          <w:szCs w:val="22"/>
        </w:rPr>
        <w:tab/>
      </w:r>
      <w:r w:rsidR="00A17716" w:rsidRPr="00FE626A">
        <w:rPr>
          <w:rStyle w:val="Hyperlink"/>
          <w:noProof/>
        </w:rPr>
        <w:t>User Interfaces</w:t>
      </w:r>
      <w:r w:rsidR="00A17716">
        <w:rPr>
          <w:noProof/>
          <w:webHidden/>
        </w:rPr>
        <w:tab/>
      </w:r>
      <w:r w:rsidR="00A17716">
        <w:rPr>
          <w:noProof/>
          <w:webHidden/>
        </w:rPr>
        <w:fldChar w:fldCharType="begin"/>
      </w:r>
      <w:r w:rsidR="00A17716">
        <w:rPr>
          <w:noProof/>
          <w:webHidden/>
        </w:rPr>
        <w:instrText xml:space="preserve"> PAGEREF _Toc501357524 \h </w:instrText>
      </w:r>
      <w:r w:rsidR="00A17716">
        <w:rPr>
          <w:noProof/>
          <w:webHidden/>
        </w:rPr>
      </w:r>
      <w:r w:rsidR="00A17716">
        <w:rPr>
          <w:noProof/>
          <w:webHidden/>
        </w:rPr>
        <w:fldChar w:fldCharType="separate"/>
      </w:r>
      <w:ins w:id="107" w:author="Author">
        <w:r w:rsidR="006B661F">
          <w:rPr>
            <w:noProof/>
            <w:webHidden/>
          </w:rPr>
          <w:t>55</w:t>
        </w:r>
      </w:ins>
      <w:del w:id="108" w:author="Author">
        <w:r w:rsidR="00A17716" w:rsidDel="006B661F">
          <w:rPr>
            <w:noProof/>
            <w:webHidden/>
          </w:rPr>
          <w:delText>71</w:delText>
        </w:r>
      </w:del>
      <w:r w:rsidR="00A17716">
        <w:rPr>
          <w:noProof/>
          <w:webHidden/>
        </w:rPr>
        <w:fldChar w:fldCharType="end"/>
      </w:r>
      <w:r>
        <w:rPr>
          <w:noProof/>
        </w:rPr>
        <w:fldChar w:fldCharType="end"/>
      </w:r>
    </w:p>
    <w:p w14:paraId="21A0AC28"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"_Toc501357525" </w:instrText>
      </w:r>
      <w:r>
        <w:fldChar w:fldCharType="separate"/>
      </w:r>
      <w:r w:rsidR="00A17716" w:rsidRPr="00FE626A">
        <w:rPr>
          <w:rStyle w:val="Hyperlink"/>
          <w:noProof/>
        </w:rPr>
        <w:t>6.2.1.2.2.</w:t>
      </w:r>
      <w:r w:rsidR="00A17716">
        <w:rPr>
          <w:rFonts w:asciiTheme="minorHAnsi" w:eastAsiaTheme="minorEastAsia" w:hAnsiTheme="minorHAnsi" w:cstheme="minorBidi"/>
          <w:noProof/>
          <w:sz w:val="22"/>
          <w:szCs w:val="22"/>
        </w:rPr>
        <w:tab/>
      </w:r>
      <w:r w:rsidR="00A17716" w:rsidRPr="00FE626A">
        <w:rPr>
          <w:rStyle w:val="Hyperlink"/>
          <w:noProof/>
        </w:rPr>
        <w:t>Communications Interfaces</w:t>
      </w:r>
      <w:r w:rsidR="00A17716">
        <w:rPr>
          <w:noProof/>
          <w:webHidden/>
        </w:rPr>
        <w:tab/>
      </w:r>
      <w:r w:rsidR="00A17716">
        <w:rPr>
          <w:noProof/>
          <w:webHidden/>
        </w:rPr>
        <w:fldChar w:fldCharType="begin"/>
      </w:r>
      <w:r w:rsidR="00A17716">
        <w:rPr>
          <w:noProof/>
          <w:webHidden/>
        </w:rPr>
        <w:instrText xml:space="preserve"> PAGEREF _Toc501357525 \h </w:instrText>
      </w:r>
      <w:r w:rsidR="00A17716">
        <w:rPr>
          <w:noProof/>
          <w:webHidden/>
        </w:rPr>
      </w:r>
      <w:r w:rsidR="00A17716">
        <w:rPr>
          <w:noProof/>
          <w:webHidden/>
        </w:rPr>
        <w:fldChar w:fldCharType="separate"/>
      </w:r>
      <w:ins w:id="109" w:author="Author">
        <w:r w:rsidR="006B661F">
          <w:rPr>
            <w:noProof/>
            <w:webHidden/>
          </w:rPr>
          <w:t>67</w:t>
        </w:r>
      </w:ins>
      <w:del w:id="110" w:author="Author">
        <w:r w:rsidR="00A17716" w:rsidDel="006B661F">
          <w:rPr>
            <w:noProof/>
            <w:webHidden/>
          </w:rPr>
          <w:delText>83</w:delText>
        </w:r>
      </w:del>
      <w:r w:rsidR="00A17716">
        <w:rPr>
          <w:noProof/>
          <w:webHidden/>
        </w:rPr>
        <w:fldChar w:fldCharType="end"/>
      </w:r>
      <w:r>
        <w:rPr>
          <w:noProof/>
        </w:rPr>
        <w:fldChar w:fldCharType="end"/>
      </w:r>
    </w:p>
    <w:p w14:paraId="2BF940AA"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"_Toc501357526" </w:instrText>
      </w:r>
      <w:r>
        <w:fldChar w:fldCharType="separate"/>
      </w:r>
      <w:r w:rsidR="00A17716" w:rsidRPr="00FE626A">
        <w:rPr>
          <w:rStyle w:val="Hyperlink"/>
          <w:noProof/>
        </w:rPr>
        <w:t>6.2.1.3.</w:t>
      </w:r>
      <w:r w:rsidR="00A17716">
        <w:rPr>
          <w:rFonts w:asciiTheme="minorHAnsi" w:eastAsiaTheme="minorEastAsia" w:hAnsiTheme="minorHAnsi" w:cstheme="minorBidi"/>
          <w:noProof/>
          <w:sz w:val="22"/>
          <w:szCs w:val="22"/>
        </w:rPr>
        <w:tab/>
      </w:r>
      <w:r w:rsidR="00A17716" w:rsidRPr="00FE626A">
        <w:rPr>
          <w:rStyle w:val="Hyperlink"/>
          <w:noProof/>
        </w:rPr>
        <w:t>Data Access Services Design</w:t>
      </w:r>
      <w:r w:rsidR="00A17716">
        <w:rPr>
          <w:noProof/>
          <w:webHidden/>
        </w:rPr>
        <w:tab/>
      </w:r>
      <w:r w:rsidR="00A17716">
        <w:rPr>
          <w:noProof/>
          <w:webHidden/>
        </w:rPr>
        <w:fldChar w:fldCharType="begin"/>
      </w:r>
      <w:r w:rsidR="00A17716">
        <w:rPr>
          <w:noProof/>
          <w:webHidden/>
        </w:rPr>
        <w:instrText xml:space="preserve"> PAGEREF _Toc501357526 \h </w:instrText>
      </w:r>
      <w:r w:rsidR="00A17716">
        <w:rPr>
          <w:noProof/>
          <w:webHidden/>
        </w:rPr>
      </w:r>
      <w:r w:rsidR="00A17716">
        <w:rPr>
          <w:noProof/>
          <w:webHidden/>
        </w:rPr>
        <w:fldChar w:fldCharType="separate"/>
      </w:r>
      <w:ins w:id="111" w:author="Author">
        <w:r w:rsidR="006B661F">
          <w:rPr>
            <w:noProof/>
            <w:webHidden/>
          </w:rPr>
          <w:t>68</w:t>
        </w:r>
      </w:ins>
      <w:del w:id="112" w:author="Author">
        <w:r w:rsidR="00A17716" w:rsidDel="006B661F">
          <w:rPr>
            <w:noProof/>
            <w:webHidden/>
          </w:rPr>
          <w:delText>83</w:delText>
        </w:r>
      </w:del>
      <w:r w:rsidR="00A17716">
        <w:rPr>
          <w:noProof/>
          <w:webHidden/>
        </w:rPr>
        <w:fldChar w:fldCharType="end"/>
      </w:r>
      <w:r>
        <w:rPr>
          <w:noProof/>
        </w:rPr>
        <w:fldChar w:fldCharType="end"/>
      </w:r>
    </w:p>
    <w:p w14:paraId="14329433"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"_Toc501357527" </w:instrText>
      </w:r>
      <w:r>
        <w:fldChar w:fldCharType="separate"/>
      </w:r>
      <w:r w:rsidR="00A17716" w:rsidRPr="00FE626A">
        <w:rPr>
          <w:rStyle w:val="Hyperlink"/>
          <w:noProof/>
        </w:rPr>
        <w:t>6.2.1.3.1.</w:t>
      </w:r>
      <w:r w:rsidR="00A17716">
        <w:rPr>
          <w:rFonts w:asciiTheme="minorHAnsi" w:eastAsiaTheme="minorEastAsia" w:hAnsiTheme="minorHAnsi" w:cstheme="minorBidi"/>
          <w:noProof/>
          <w:sz w:val="22"/>
          <w:szCs w:val="22"/>
        </w:rPr>
        <w:tab/>
      </w:r>
      <w:r w:rsidR="00A17716" w:rsidRPr="00FE626A">
        <w:rPr>
          <w:rStyle w:val="Hyperlink"/>
          <w:noProof/>
        </w:rPr>
        <w:t>NGINX</w:t>
      </w:r>
      <w:r w:rsidR="00A17716">
        <w:rPr>
          <w:noProof/>
          <w:webHidden/>
        </w:rPr>
        <w:tab/>
      </w:r>
      <w:r w:rsidR="00A17716">
        <w:rPr>
          <w:noProof/>
          <w:webHidden/>
        </w:rPr>
        <w:fldChar w:fldCharType="begin"/>
      </w:r>
      <w:r w:rsidR="00A17716">
        <w:rPr>
          <w:noProof/>
          <w:webHidden/>
        </w:rPr>
        <w:instrText xml:space="preserve"> PAGEREF _Toc501357527 \h </w:instrText>
      </w:r>
      <w:r w:rsidR="00A17716">
        <w:rPr>
          <w:noProof/>
          <w:webHidden/>
        </w:rPr>
      </w:r>
      <w:r w:rsidR="00A17716">
        <w:rPr>
          <w:noProof/>
          <w:webHidden/>
        </w:rPr>
        <w:fldChar w:fldCharType="separate"/>
      </w:r>
      <w:ins w:id="113" w:author="Author">
        <w:r w:rsidR="006B661F">
          <w:rPr>
            <w:noProof/>
            <w:webHidden/>
          </w:rPr>
          <w:t>68</w:t>
        </w:r>
      </w:ins>
      <w:del w:id="114" w:author="Author">
        <w:r w:rsidR="00A17716" w:rsidDel="006B661F">
          <w:rPr>
            <w:noProof/>
            <w:webHidden/>
          </w:rPr>
          <w:delText>84</w:delText>
        </w:r>
      </w:del>
      <w:r w:rsidR="00A17716">
        <w:rPr>
          <w:noProof/>
          <w:webHidden/>
        </w:rPr>
        <w:fldChar w:fldCharType="end"/>
      </w:r>
      <w:r>
        <w:rPr>
          <w:noProof/>
        </w:rPr>
        <w:fldChar w:fldCharType="end"/>
      </w:r>
    </w:p>
    <w:p w14:paraId="736C2537"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"_Toc501357528" </w:instrText>
      </w:r>
      <w:r>
        <w:fldChar w:fldCharType="separate"/>
      </w:r>
      <w:r w:rsidR="00A17716" w:rsidRPr="00FE626A">
        <w:rPr>
          <w:rStyle w:val="Hyperlink"/>
          <w:noProof/>
        </w:rPr>
        <w:t>6.2.1.3.2.</w:t>
      </w:r>
      <w:r w:rsidR="00A17716">
        <w:rPr>
          <w:rFonts w:asciiTheme="minorHAnsi" w:eastAsiaTheme="minorEastAsia" w:hAnsiTheme="minorHAnsi" w:cstheme="minorBidi"/>
          <w:noProof/>
          <w:sz w:val="22"/>
          <w:szCs w:val="22"/>
        </w:rPr>
        <w:tab/>
      </w:r>
      <w:r w:rsidR="00A17716" w:rsidRPr="00FE626A">
        <w:rPr>
          <w:rStyle w:val="Hyperlink"/>
          <w:noProof/>
        </w:rPr>
        <w:t>ESB: Message Flows and Service Management</w:t>
      </w:r>
      <w:r w:rsidR="00A17716">
        <w:rPr>
          <w:noProof/>
          <w:webHidden/>
        </w:rPr>
        <w:tab/>
      </w:r>
      <w:r w:rsidR="00A17716">
        <w:rPr>
          <w:noProof/>
          <w:webHidden/>
        </w:rPr>
        <w:fldChar w:fldCharType="begin"/>
      </w:r>
      <w:r w:rsidR="00A17716">
        <w:rPr>
          <w:noProof/>
          <w:webHidden/>
        </w:rPr>
        <w:instrText xml:space="preserve"> PAGEREF _Toc501357528 \h </w:instrText>
      </w:r>
      <w:r w:rsidR="00A17716">
        <w:rPr>
          <w:noProof/>
          <w:webHidden/>
        </w:rPr>
      </w:r>
      <w:r w:rsidR="00A17716">
        <w:rPr>
          <w:noProof/>
          <w:webHidden/>
        </w:rPr>
        <w:fldChar w:fldCharType="separate"/>
      </w:r>
      <w:ins w:id="115" w:author="Author">
        <w:r w:rsidR="006B661F">
          <w:rPr>
            <w:noProof/>
            <w:webHidden/>
          </w:rPr>
          <w:t>68</w:t>
        </w:r>
      </w:ins>
      <w:del w:id="116" w:author="Author">
        <w:r w:rsidR="00A17716" w:rsidDel="006B661F">
          <w:rPr>
            <w:noProof/>
            <w:webHidden/>
          </w:rPr>
          <w:delText>84</w:delText>
        </w:r>
      </w:del>
      <w:r w:rsidR="00A17716">
        <w:rPr>
          <w:noProof/>
          <w:webHidden/>
        </w:rPr>
        <w:fldChar w:fldCharType="end"/>
      </w:r>
      <w:r>
        <w:rPr>
          <w:noProof/>
        </w:rPr>
        <w:fldChar w:fldCharType="end"/>
      </w:r>
    </w:p>
    <w:p w14:paraId="16DCB422"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"_Toc501357529" </w:instrText>
      </w:r>
      <w:r>
        <w:fldChar w:fldCharType="separate"/>
      </w:r>
      <w:r w:rsidR="00A17716" w:rsidRPr="00FE626A">
        <w:rPr>
          <w:rStyle w:val="Hyperlink"/>
          <w:noProof/>
        </w:rPr>
        <w:t>6.2.1.3.3.</w:t>
      </w:r>
      <w:r w:rsidR="00A17716">
        <w:rPr>
          <w:rFonts w:asciiTheme="minorHAnsi" w:eastAsiaTheme="minorEastAsia" w:hAnsiTheme="minorHAnsi" w:cstheme="minorBidi"/>
          <w:noProof/>
          <w:sz w:val="22"/>
          <w:szCs w:val="22"/>
        </w:rPr>
        <w:tab/>
      </w:r>
      <w:r w:rsidR="00A17716" w:rsidRPr="00FE626A">
        <w:rPr>
          <w:rStyle w:val="Hyperlink"/>
          <w:noProof/>
        </w:rPr>
        <w:t>HAPI FHIR Server</w:t>
      </w:r>
      <w:r w:rsidR="00A17716">
        <w:rPr>
          <w:noProof/>
          <w:webHidden/>
        </w:rPr>
        <w:tab/>
      </w:r>
      <w:r w:rsidR="00A17716">
        <w:rPr>
          <w:noProof/>
          <w:webHidden/>
        </w:rPr>
        <w:fldChar w:fldCharType="begin"/>
      </w:r>
      <w:r w:rsidR="00A17716">
        <w:rPr>
          <w:noProof/>
          <w:webHidden/>
        </w:rPr>
        <w:instrText xml:space="preserve"> PAGEREF _Toc501357529 \h </w:instrText>
      </w:r>
      <w:r w:rsidR="00A17716">
        <w:rPr>
          <w:noProof/>
          <w:webHidden/>
        </w:rPr>
      </w:r>
      <w:r w:rsidR="00A17716">
        <w:rPr>
          <w:noProof/>
          <w:webHidden/>
        </w:rPr>
        <w:fldChar w:fldCharType="separate"/>
      </w:r>
      <w:ins w:id="117" w:author="Author">
        <w:r w:rsidR="006B661F">
          <w:rPr>
            <w:noProof/>
            <w:webHidden/>
          </w:rPr>
          <w:t>69</w:t>
        </w:r>
      </w:ins>
      <w:del w:id="118" w:author="Author">
        <w:r w:rsidR="00A17716" w:rsidDel="006B661F">
          <w:rPr>
            <w:noProof/>
            <w:webHidden/>
          </w:rPr>
          <w:delText>85</w:delText>
        </w:r>
      </w:del>
      <w:r w:rsidR="00A17716">
        <w:rPr>
          <w:noProof/>
          <w:webHidden/>
        </w:rPr>
        <w:fldChar w:fldCharType="end"/>
      </w:r>
      <w:r>
        <w:rPr>
          <w:noProof/>
        </w:rPr>
        <w:fldChar w:fldCharType="end"/>
      </w:r>
    </w:p>
    <w:p w14:paraId="2BF72749"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"_Toc501357530" </w:instrText>
      </w:r>
      <w:r>
        <w:fldChar w:fldCharType="separate"/>
      </w:r>
      <w:r w:rsidR="00A17716" w:rsidRPr="00FE626A">
        <w:rPr>
          <w:rStyle w:val="Hyperlink"/>
          <w:noProof/>
        </w:rPr>
        <w:t>6.2.1.3.4.</w:t>
      </w:r>
      <w:r w:rsidR="00A17716">
        <w:rPr>
          <w:rFonts w:asciiTheme="minorHAnsi" w:eastAsiaTheme="minorEastAsia" w:hAnsiTheme="minorHAnsi" w:cstheme="minorBidi"/>
          <w:noProof/>
          <w:sz w:val="22"/>
          <w:szCs w:val="22"/>
        </w:rPr>
        <w:tab/>
      </w:r>
      <w:r w:rsidR="00A17716" w:rsidRPr="00FE626A">
        <w:rPr>
          <w:rStyle w:val="Hyperlink"/>
          <w:noProof/>
        </w:rPr>
        <w:t>ESB: VistA Access and Routing Message Flows</w:t>
      </w:r>
      <w:r w:rsidR="00A17716">
        <w:rPr>
          <w:noProof/>
          <w:webHidden/>
        </w:rPr>
        <w:tab/>
      </w:r>
      <w:r w:rsidR="00A17716">
        <w:rPr>
          <w:noProof/>
          <w:webHidden/>
        </w:rPr>
        <w:fldChar w:fldCharType="begin"/>
      </w:r>
      <w:r w:rsidR="00A17716">
        <w:rPr>
          <w:noProof/>
          <w:webHidden/>
        </w:rPr>
        <w:instrText xml:space="preserve"> PAGEREF _Toc501357530 \h </w:instrText>
      </w:r>
      <w:r w:rsidR="00A17716">
        <w:rPr>
          <w:noProof/>
          <w:webHidden/>
        </w:rPr>
      </w:r>
      <w:r w:rsidR="00A17716">
        <w:rPr>
          <w:noProof/>
          <w:webHidden/>
        </w:rPr>
        <w:fldChar w:fldCharType="separate"/>
      </w:r>
      <w:ins w:id="119" w:author="Author">
        <w:r w:rsidR="006B661F">
          <w:rPr>
            <w:noProof/>
            <w:webHidden/>
          </w:rPr>
          <w:t>69</w:t>
        </w:r>
      </w:ins>
      <w:del w:id="120" w:author="Author">
        <w:r w:rsidR="00A17716" w:rsidDel="006B661F">
          <w:rPr>
            <w:noProof/>
            <w:webHidden/>
          </w:rPr>
          <w:delText>85</w:delText>
        </w:r>
      </w:del>
      <w:r w:rsidR="00A17716">
        <w:rPr>
          <w:noProof/>
          <w:webHidden/>
        </w:rPr>
        <w:fldChar w:fldCharType="end"/>
      </w:r>
      <w:r>
        <w:rPr>
          <w:noProof/>
        </w:rPr>
        <w:fldChar w:fldCharType="end"/>
      </w:r>
    </w:p>
    <w:p w14:paraId="43AAF86E"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"_Toc501357531" </w:instrText>
      </w:r>
      <w:r>
        <w:fldChar w:fldCharType="separate"/>
      </w:r>
      <w:r w:rsidR="00A17716" w:rsidRPr="00FE626A">
        <w:rPr>
          <w:rStyle w:val="Hyperlink"/>
          <w:noProof/>
        </w:rPr>
        <w:t>6.2.1.3.5.</w:t>
      </w:r>
      <w:r w:rsidR="00A17716">
        <w:rPr>
          <w:rFonts w:asciiTheme="minorHAnsi" w:eastAsiaTheme="minorEastAsia" w:hAnsiTheme="minorHAnsi" w:cstheme="minorBidi"/>
          <w:noProof/>
          <w:sz w:val="22"/>
          <w:szCs w:val="22"/>
        </w:rPr>
        <w:tab/>
      </w:r>
      <w:r w:rsidR="00A17716" w:rsidRPr="00FE626A">
        <w:rPr>
          <w:rStyle w:val="Hyperlink"/>
          <w:noProof/>
        </w:rPr>
        <w:t>VistA Instances</w:t>
      </w:r>
      <w:r w:rsidR="00A17716">
        <w:rPr>
          <w:noProof/>
          <w:webHidden/>
        </w:rPr>
        <w:tab/>
      </w:r>
      <w:r w:rsidR="00A17716">
        <w:rPr>
          <w:noProof/>
          <w:webHidden/>
        </w:rPr>
        <w:fldChar w:fldCharType="begin"/>
      </w:r>
      <w:r w:rsidR="00A17716">
        <w:rPr>
          <w:noProof/>
          <w:webHidden/>
        </w:rPr>
        <w:instrText xml:space="preserve"> PAGEREF _Toc501357531 \h </w:instrText>
      </w:r>
      <w:r w:rsidR="00A17716">
        <w:rPr>
          <w:noProof/>
          <w:webHidden/>
        </w:rPr>
      </w:r>
      <w:r w:rsidR="00A17716">
        <w:rPr>
          <w:noProof/>
          <w:webHidden/>
        </w:rPr>
        <w:fldChar w:fldCharType="separate"/>
      </w:r>
      <w:ins w:id="121" w:author="Author">
        <w:r w:rsidR="006B661F">
          <w:rPr>
            <w:noProof/>
            <w:webHidden/>
          </w:rPr>
          <w:t>69</w:t>
        </w:r>
      </w:ins>
      <w:del w:id="122" w:author="Author">
        <w:r w:rsidR="00A17716" w:rsidDel="006B661F">
          <w:rPr>
            <w:noProof/>
            <w:webHidden/>
          </w:rPr>
          <w:delText>85</w:delText>
        </w:r>
      </w:del>
      <w:r w:rsidR="00A17716">
        <w:rPr>
          <w:noProof/>
          <w:webHidden/>
        </w:rPr>
        <w:fldChar w:fldCharType="end"/>
      </w:r>
      <w:r>
        <w:rPr>
          <w:noProof/>
        </w:rPr>
        <w:fldChar w:fldCharType="end"/>
      </w:r>
    </w:p>
    <w:p w14:paraId="110976CB"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"_Toc501357532" </w:instrText>
      </w:r>
      <w:r>
        <w:fldChar w:fldCharType="separate"/>
      </w:r>
      <w:r w:rsidR="00A17716" w:rsidRPr="00FE626A">
        <w:rPr>
          <w:rStyle w:val="Hyperlink"/>
          <w:noProof/>
        </w:rPr>
        <w:t>6.2.1.4.</w:t>
      </w:r>
      <w:r w:rsidR="00A17716">
        <w:rPr>
          <w:rFonts w:asciiTheme="minorHAnsi" w:eastAsiaTheme="minorEastAsia" w:hAnsiTheme="minorHAnsi" w:cstheme="minorBidi"/>
          <w:noProof/>
          <w:sz w:val="22"/>
          <w:szCs w:val="22"/>
        </w:rPr>
        <w:tab/>
      </w:r>
      <w:r w:rsidR="00A17716" w:rsidRPr="00FE626A">
        <w:rPr>
          <w:rStyle w:val="Hyperlink"/>
          <w:noProof/>
        </w:rPr>
        <w:t>Data Storage Design</w:t>
      </w:r>
      <w:r w:rsidR="00A17716">
        <w:rPr>
          <w:noProof/>
          <w:webHidden/>
        </w:rPr>
        <w:tab/>
      </w:r>
      <w:r w:rsidR="00A17716">
        <w:rPr>
          <w:noProof/>
          <w:webHidden/>
        </w:rPr>
        <w:fldChar w:fldCharType="begin"/>
      </w:r>
      <w:r w:rsidR="00A17716">
        <w:rPr>
          <w:noProof/>
          <w:webHidden/>
        </w:rPr>
        <w:instrText xml:space="preserve"> PAGEREF _Toc501357532 \h </w:instrText>
      </w:r>
      <w:r w:rsidR="00A17716">
        <w:rPr>
          <w:noProof/>
          <w:webHidden/>
        </w:rPr>
      </w:r>
      <w:r w:rsidR="00A17716">
        <w:rPr>
          <w:noProof/>
          <w:webHidden/>
        </w:rPr>
        <w:fldChar w:fldCharType="separate"/>
      </w:r>
      <w:ins w:id="123" w:author="Author">
        <w:r w:rsidR="006B661F">
          <w:rPr>
            <w:noProof/>
            <w:webHidden/>
          </w:rPr>
          <w:t>69</w:t>
        </w:r>
      </w:ins>
      <w:del w:id="124" w:author="Author">
        <w:r w:rsidR="00A17716" w:rsidDel="006B661F">
          <w:rPr>
            <w:noProof/>
            <w:webHidden/>
          </w:rPr>
          <w:delText>85</w:delText>
        </w:r>
      </w:del>
      <w:r w:rsidR="00A17716">
        <w:rPr>
          <w:noProof/>
          <w:webHidden/>
        </w:rPr>
        <w:fldChar w:fldCharType="end"/>
      </w:r>
      <w:r>
        <w:rPr>
          <w:noProof/>
        </w:rPr>
        <w:fldChar w:fldCharType="end"/>
      </w:r>
    </w:p>
    <w:p w14:paraId="331F13A0"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"_Toc501357533" </w:instrText>
      </w:r>
      <w:r>
        <w:fldChar w:fldCharType="separate"/>
      </w:r>
      <w:r w:rsidR="00A17716" w:rsidRPr="00FE626A">
        <w:rPr>
          <w:rStyle w:val="Hyperlink"/>
          <w:noProof/>
        </w:rPr>
        <w:t>6.2.1.4.1.</w:t>
      </w:r>
      <w:r w:rsidR="00A17716">
        <w:rPr>
          <w:rFonts w:asciiTheme="minorHAnsi" w:eastAsiaTheme="minorEastAsia" w:hAnsiTheme="minorHAnsi" w:cstheme="minorBidi"/>
          <w:noProof/>
          <w:sz w:val="22"/>
          <w:szCs w:val="22"/>
        </w:rPr>
        <w:tab/>
      </w:r>
      <w:r w:rsidR="00A17716" w:rsidRPr="00FE626A">
        <w:rPr>
          <w:rStyle w:val="Hyperlink"/>
          <w:noProof/>
        </w:rPr>
        <w:t>Azure Storage Mechanics</w:t>
      </w:r>
      <w:r w:rsidR="00A17716">
        <w:rPr>
          <w:noProof/>
          <w:webHidden/>
        </w:rPr>
        <w:tab/>
      </w:r>
      <w:r w:rsidR="00A17716">
        <w:rPr>
          <w:noProof/>
          <w:webHidden/>
        </w:rPr>
        <w:fldChar w:fldCharType="begin"/>
      </w:r>
      <w:r w:rsidR="00A17716">
        <w:rPr>
          <w:noProof/>
          <w:webHidden/>
        </w:rPr>
        <w:instrText xml:space="preserve"> PAGEREF _Toc501357533 \h </w:instrText>
      </w:r>
      <w:r w:rsidR="00A17716">
        <w:rPr>
          <w:noProof/>
          <w:webHidden/>
        </w:rPr>
      </w:r>
      <w:r w:rsidR="00A17716">
        <w:rPr>
          <w:noProof/>
          <w:webHidden/>
        </w:rPr>
        <w:fldChar w:fldCharType="separate"/>
      </w:r>
      <w:ins w:id="125" w:author="Author">
        <w:r w:rsidR="006B661F">
          <w:rPr>
            <w:noProof/>
            <w:webHidden/>
          </w:rPr>
          <w:t>69</w:t>
        </w:r>
      </w:ins>
      <w:del w:id="126" w:author="Author">
        <w:r w:rsidR="00A17716" w:rsidDel="006B661F">
          <w:rPr>
            <w:noProof/>
            <w:webHidden/>
          </w:rPr>
          <w:delText>85</w:delText>
        </w:r>
      </w:del>
      <w:r w:rsidR="00A17716">
        <w:rPr>
          <w:noProof/>
          <w:webHidden/>
        </w:rPr>
        <w:fldChar w:fldCharType="end"/>
      </w:r>
      <w:r>
        <w:rPr>
          <w:noProof/>
        </w:rPr>
        <w:fldChar w:fldCharType="end"/>
      </w:r>
    </w:p>
    <w:p w14:paraId="4A40BEB6"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"_Toc501357534" </w:instrText>
      </w:r>
      <w:r>
        <w:fldChar w:fldCharType="separate"/>
      </w:r>
      <w:r w:rsidR="00A17716" w:rsidRPr="00FE626A">
        <w:rPr>
          <w:rStyle w:val="Hyperlink"/>
          <w:noProof/>
        </w:rPr>
        <w:t>6.2.1.4.2.</w:t>
      </w:r>
      <w:r w:rsidR="00A17716">
        <w:rPr>
          <w:rFonts w:asciiTheme="minorHAnsi" w:eastAsiaTheme="minorEastAsia" w:hAnsiTheme="minorHAnsi" w:cstheme="minorBidi"/>
          <w:noProof/>
          <w:sz w:val="22"/>
          <w:szCs w:val="22"/>
        </w:rPr>
        <w:tab/>
      </w:r>
      <w:r w:rsidR="00A17716" w:rsidRPr="00FE626A">
        <w:rPr>
          <w:rStyle w:val="Hyperlink"/>
          <w:noProof/>
        </w:rPr>
        <w:t>Elasticsearch HA Difficulty</w:t>
      </w:r>
      <w:r w:rsidR="00A17716">
        <w:rPr>
          <w:noProof/>
          <w:webHidden/>
        </w:rPr>
        <w:tab/>
      </w:r>
      <w:r w:rsidR="00A17716">
        <w:rPr>
          <w:noProof/>
          <w:webHidden/>
        </w:rPr>
        <w:fldChar w:fldCharType="begin"/>
      </w:r>
      <w:r w:rsidR="00A17716">
        <w:rPr>
          <w:noProof/>
          <w:webHidden/>
        </w:rPr>
        <w:instrText xml:space="preserve"> PAGEREF _Toc501357534 \h </w:instrText>
      </w:r>
      <w:r w:rsidR="00A17716">
        <w:rPr>
          <w:noProof/>
          <w:webHidden/>
        </w:rPr>
      </w:r>
      <w:r w:rsidR="00A17716">
        <w:rPr>
          <w:noProof/>
          <w:webHidden/>
        </w:rPr>
        <w:fldChar w:fldCharType="separate"/>
      </w:r>
      <w:ins w:id="127" w:author="Author">
        <w:r w:rsidR="006B661F">
          <w:rPr>
            <w:noProof/>
            <w:webHidden/>
          </w:rPr>
          <w:t>71</w:t>
        </w:r>
      </w:ins>
      <w:del w:id="128" w:author="Author">
        <w:r w:rsidR="00A17716" w:rsidDel="006B661F">
          <w:rPr>
            <w:noProof/>
            <w:webHidden/>
          </w:rPr>
          <w:delText>87</w:delText>
        </w:r>
      </w:del>
      <w:r w:rsidR="00A17716">
        <w:rPr>
          <w:noProof/>
          <w:webHidden/>
        </w:rPr>
        <w:fldChar w:fldCharType="end"/>
      </w:r>
      <w:r>
        <w:rPr>
          <w:noProof/>
        </w:rPr>
        <w:fldChar w:fldCharType="end"/>
      </w:r>
    </w:p>
    <w:p w14:paraId="30E120F0"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"_Toc501357535" </w:instrText>
      </w:r>
      <w:r>
        <w:fldChar w:fldCharType="separate"/>
      </w:r>
      <w:r w:rsidR="00A17716" w:rsidRPr="00FE626A">
        <w:rPr>
          <w:rStyle w:val="Hyperlink"/>
          <w:noProof/>
        </w:rPr>
        <w:t>6.2.1.4.3.</w:t>
      </w:r>
      <w:r w:rsidR="00A17716">
        <w:rPr>
          <w:rFonts w:asciiTheme="minorHAnsi" w:eastAsiaTheme="minorEastAsia" w:hAnsiTheme="minorHAnsi" w:cstheme="minorBidi"/>
          <w:noProof/>
          <w:sz w:val="22"/>
          <w:szCs w:val="22"/>
        </w:rPr>
        <w:tab/>
      </w:r>
      <w:r w:rsidR="00A17716" w:rsidRPr="00FE626A">
        <w:rPr>
          <w:rStyle w:val="Hyperlink"/>
          <w:noProof/>
        </w:rPr>
        <w:t>Summary</w:t>
      </w:r>
      <w:r w:rsidR="00A17716">
        <w:rPr>
          <w:noProof/>
          <w:webHidden/>
        </w:rPr>
        <w:tab/>
      </w:r>
      <w:r w:rsidR="00A17716">
        <w:rPr>
          <w:noProof/>
          <w:webHidden/>
        </w:rPr>
        <w:fldChar w:fldCharType="begin"/>
      </w:r>
      <w:r w:rsidR="00A17716">
        <w:rPr>
          <w:noProof/>
          <w:webHidden/>
        </w:rPr>
        <w:instrText xml:space="preserve"> PAGEREF _Toc501357535 \h </w:instrText>
      </w:r>
      <w:r w:rsidR="00A17716">
        <w:rPr>
          <w:noProof/>
          <w:webHidden/>
        </w:rPr>
      </w:r>
      <w:r w:rsidR="00A17716">
        <w:rPr>
          <w:noProof/>
          <w:webHidden/>
        </w:rPr>
        <w:fldChar w:fldCharType="separate"/>
      </w:r>
      <w:ins w:id="129" w:author="Author">
        <w:r w:rsidR="006B661F">
          <w:rPr>
            <w:noProof/>
            <w:webHidden/>
          </w:rPr>
          <w:t>71</w:t>
        </w:r>
      </w:ins>
      <w:del w:id="130" w:author="Author">
        <w:r w:rsidR="00A17716" w:rsidDel="006B661F">
          <w:rPr>
            <w:noProof/>
            <w:webHidden/>
          </w:rPr>
          <w:delText>87</w:delText>
        </w:r>
      </w:del>
      <w:r w:rsidR="00A17716">
        <w:rPr>
          <w:noProof/>
          <w:webHidden/>
        </w:rPr>
        <w:fldChar w:fldCharType="end"/>
      </w:r>
      <w:r>
        <w:rPr>
          <w:noProof/>
        </w:rPr>
        <w:fldChar w:fldCharType="end"/>
      </w:r>
    </w:p>
    <w:p w14:paraId="47B96257"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"_Toc501357536" </w:instrText>
      </w:r>
      <w:r>
        <w:fldChar w:fldCharType="separate"/>
      </w:r>
      <w:r w:rsidR="00A17716" w:rsidRPr="00FE626A">
        <w:rPr>
          <w:rStyle w:val="Hyperlink"/>
          <w:noProof/>
        </w:rPr>
        <w:t>6.2.1.5.</w:t>
      </w:r>
      <w:r w:rsidR="00A17716">
        <w:rPr>
          <w:rFonts w:asciiTheme="minorHAnsi" w:eastAsiaTheme="minorEastAsia" w:hAnsiTheme="minorHAnsi" w:cstheme="minorBidi"/>
          <w:noProof/>
          <w:sz w:val="22"/>
          <w:szCs w:val="22"/>
        </w:rPr>
        <w:tab/>
      </w:r>
      <w:r w:rsidR="00A17716" w:rsidRPr="00FE626A">
        <w:rPr>
          <w:rStyle w:val="Hyperlink"/>
          <w:noProof/>
        </w:rPr>
        <w:t>TAS Architecture Capabilities</w:t>
      </w:r>
      <w:r w:rsidR="00A17716">
        <w:rPr>
          <w:noProof/>
          <w:webHidden/>
        </w:rPr>
        <w:tab/>
      </w:r>
      <w:r w:rsidR="00A17716">
        <w:rPr>
          <w:noProof/>
          <w:webHidden/>
        </w:rPr>
        <w:fldChar w:fldCharType="begin"/>
      </w:r>
      <w:r w:rsidR="00A17716">
        <w:rPr>
          <w:noProof/>
          <w:webHidden/>
        </w:rPr>
        <w:instrText xml:space="preserve"> PAGEREF _Toc501357536 \h </w:instrText>
      </w:r>
      <w:r w:rsidR="00A17716">
        <w:rPr>
          <w:noProof/>
          <w:webHidden/>
        </w:rPr>
      </w:r>
      <w:r w:rsidR="00A17716">
        <w:rPr>
          <w:noProof/>
          <w:webHidden/>
        </w:rPr>
        <w:fldChar w:fldCharType="separate"/>
      </w:r>
      <w:ins w:id="131" w:author="Author">
        <w:r w:rsidR="006B661F">
          <w:rPr>
            <w:noProof/>
            <w:webHidden/>
          </w:rPr>
          <w:t>71</w:t>
        </w:r>
      </w:ins>
      <w:del w:id="132" w:author="Author">
        <w:r w:rsidR="00A17716" w:rsidDel="006B661F">
          <w:rPr>
            <w:noProof/>
            <w:webHidden/>
          </w:rPr>
          <w:delText>87</w:delText>
        </w:r>
      </w:del>
      <w:r w:rsidR="00A17716">
        <w:rPr>
          <w:noProof/>
          <w:webHidden/>
        </w:rPr>
        <w:fldChar w:fldCharType="end"/>
      </w:r>
      <w:r>
        <w:rPr>
          <w:noProof/>
        </w:rPr>
        <w:fldChar w:fldCharType="end"/>
      </w:r>
    </w:p>
    <w:p w14:paraId="2DFE8490" w14:textId="77777777" w:rsidR="00A17716" w:rsidRDefault="009B0865" w:rsidP="00A17716">
      <w:pPr>
        <w:pStyle w:val="TOC5"/>
        <w:rPr>
          <w:rFonts w:asciiTheme="minorHAnsi" w:eastAsiaTheme="minorEastAsia" w:hAnsiTheme="minorHAnsi" w:cstheme="minorBidi"/>
          <w:noProof/>
          <w:sz w:val="22"/>
          <w:szCs w:val="22"/>
        </w:rPr>
      </w:pPr>
      <w:r>
        <w:lastRenderedPageBreak/>
        <w:fldChar w:fldCharType="begin"/>
      </w:r>
      <w:r>
        <w:instrText xml:space="preserve"> HYPERLINK \l "_Toc501357537" </w:instrText>
      </w:r>
      <w:r>
        <w:fldChar w:fldCharType="separate"/>
      </w:r>
      <w:r w:rsidR="00A17716" w:rsidRPr="00FE626A">
        <w:rPr>
          <w:rStyle w:val="Hyperlink"/>
          <w:noProof/>
        </w:rPr>
        <w:t>6.2.1.5.1.</w:t>
      </w:r>
      <w:r w:rsidR="00A17716">
        <w:rPr>
          <w:rFonts w:asciiTheme="minorHAnsi" w:eastAsiaTheme="minorEastAsia" w:hAnsiTheme="minorHAnsi" w:cstheme="minorBidi"/>
          <w:noProof/>
          <w:sz w:val="22"/>
          <w:szCs w:val="22"/>
        </w:rPr>
        <w:tab/>
      </w:r>
      <w:r w:rsidR="00A17716" w:rsidRPr="00FE626A">
        <w:rPr>
          <w:rStyle w:val="Hyperlink"/>
          <w:noProof/>
        </w:rPr>
        <w:t>TAS Reporting</w:t>
      </w:r>
      <w:r w:rsidR="00A17716">
        <w:rPr>
          <w:noProof/>
          <w:webHidden/>
        </w:rPr>
        <w:tab/>
      </w:r>
      <w:r w:rsidR="00A17716">
        <w:rPr>
          <w:noProof/>
          <w:webHidden/>
        </w:rPr>
        <w:fldChar w:fldCharType="begin"/>
      </w:r>
      <w:r w:rsidR="00A17716">
        <w:rPr>
          <w:noProof/>
          <w:webHidden/>
        </w:rPr>
        <w:instrText xml:space="preserve"> PAGEREF _Toc501357537 \h </w:instrText>
      </w:r>
      <w:r w:rsidR="00A17716">
        <w:rPr>
          <w:noProof/>
          <w:webHidden/>
        </w:rPr>
      </w:r>
      <w:r w:rsidR="00A17716">
        <w:rPr>
          <w:noProof/>
          <w:webHidden/>
        </w:rPr>
        <w:fldChar w:fldCharType="separate"/>
      </w:r>
      <w:ins w:id="133" w:author="Author">
        <w:r w:rsidR="006B661F">
          <w:rPr>
            <w:noProof/>
            <w:webHidden/>
          </w:rPr>
          <w:t>72</w:t>
        </w:r>
      </w:ins>
      <w:del w:id="134" w:author="Author">
        <w:r w:rsidR="00A17716" w:rsidDel="006B661F">
          <w:rPr>
            <w:noProof/>
            <w:webHidden/>
          </w:rPr>
          <w:delText>87</w:delText>
        </w:r>
      </w:del>
      <w:r w:rsidR="00A17716">
        <w:rPr>
          <w:noProof/>
          <w:webHidden/>
        </w:rPr>
        <w:fldChar w:fldCharType="end"/>
      </w:r>
      <w:r>
        <w:rPr>
          <w:noProof/>
        </w:rPr>
        <w:fldChar w:fldCharType="end"/>
      </w:r>
    </w:p>
    <w:p w14:paraId="183063CD"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"_Toc501357538" </w:instrText>
      </w:r>
      <w:r>
        <w:fldChar w:fldCharType="separate"/>
      </w:r>
      <w:r w:rsidR="00A17716" w:rsidRPr="00FE626A">
        <w:rPr>
          <w:rStyle w:val="Hyperlink"/>
          <w:noProof/>
        </w:rPr>
        <w:t>6.2.1.5.2.</w:t>
      </w:r>
      <w:r w:rsidR="00A17716">
        <w:rPr>
          <w:rFonts w:asciiTheme="minorHAnsi" w:eastAsiaTheme="minorEastAsia" w:hAnsiTheme="minorHAnsi" w:cstheme="minorBidi"/>
          <w:noProof/>
          <w:sz w:val="22"/>
          <w:szCs w:val="22"/>
        </w:rPr>
        <w:tab/>
      </w:r>
      <w:r w:rsidR="00A17716" w:rsidRPr="00FE626A">
        <w:rPr>
          <w:rStyle w:val="Hyperlink"/>
          <w:noProof/>
        </w:rPr>
        <w:t>Reporting Capability</w:t>
      </w:r>
      <w:r w:rsidR="00A17716">
        <w:rPr>
          <w:noProof/>
          <w:webHidden/>
        </w:rPr>
        <w:tab/>
      </w:r>
      <w:r w:rsidR="00A17716">
        <w:rPr>
          <w:noProof/>
          <w:webHidden/>
        </w:rPr>
        <w:fldChar w:fldCharType="begin"/>
      </w:r>
      <w:r w:rsidR="00A17716">
        <w:rPr>
          <w:noProof/>
          <w:webHidden/>
        </w:rPr>
        <w:instrText xml:space="preserve"> PAGEREF _Toc501357538 \h </w:instrText>
      </w:r>
      <w:r w:rsidR="00A17716">
        <w:rPr>
          <w:noProof/>
          <w:webHidden/>
        </w:rPr>
      </w:r>
      <w:r w:rsidR="00A17716">
        <w:rPr>
          <w:noProof/>
          <w:webHidden/>
        </w:rPr>
        <w:fldChar w:fldCharType="separate"/>
      </w:r>
      <w:ins w:id="135" w:author="Author">
        <w:r w:rsidR="006B661F">
          <w:rPr>
            <w:noProof/>
            <w:webHidden/>
          </w:rPr>
          <w:t>72</w:t>
        </w:r>
      </w:ins>
      <w:del w:id="136" w:author="Author">
        <w:r w:rsidR="00A17716" w:rsidDel="006B661F">
          <w:rPr>
            <w:noProof/>
            <w:webHidden/>
          </w:rPr>
          <w:delText>87</w:delText>
        </w:r>
      </w:del>
      <w:r w:rsidR="00A17716">
        <w:rPr>
          <w:noProof/>
          <w:webHidden/>
        </w:rPr>
        <w:fldChar w:fldCharType="end"/>
      </w:r>
      <w:r>
        <w:rPr>
          <w:noProof/>
        </w:rPr>
        <w:fldChar w:fldCharType="end"/>
      </w:r>
    </w:p>
    <w:p w14:paraId="137180FF"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"_Toc501357539" </w:instrText>
      </w:r>
      <w:r>
        <w:fldChar w:fldCharType="separate"/>
      </w:r>
      <w:r w:rsidR="00A17716" w:rsidRPr="00FE626A">
        <w:rPr>
          <w:rStyle w:val="Hyperlink"/>
          <w:noProof/>
        </w:rPr>
        <w:t>6.2.1.5.3.</w:t>
      </w:r>
      <w:r w:rsidR="00A17716">
        <w:rPr>
          <w:rFonts w:asciiTheme="minorHAnsi" w:eastAsiaTheme="minorEastAsia" w:hAnsiTheme="minorHAnsi" w:cstheme="minorBidi"/>
          <w:noProof/>
          <w:sz w:val="22"/>
          <w:szCs w:val="22"/>
        </w:rPr>
        <w:tab/>
      </w:r>
      <w:r w:rsidR="00A17716" w:rsidRPr="00FE626A">
        <w:rPr>
          <w:rStyle w:val="Hyperlink"/>
          <w:noProof/>
        </w:rPr>
        <w:t>TAS Proxying</w:t>
      </w:r>
      <w:r w:rsidR="00A17716">
        <w:rPr>
          <w:noProof/>
          <w:webHidden/>
        </w:rPr>
        <w:tab/>
      </w:r>
      <w:r w:rsidR="00A17716">
        <w:rPr>
          <w:noProof/>
          <w:webHidden/>
        </w:rPr>
        <w:fldChar w:fldCharType="begin"/>
      </w:r>
      <w:r w:rsidR="00A17716">
        <w:rPr>
          <w:noProof/>
          <w:webHidden/>
        </w:rPr>
        <w:instrText xml:space="preserve"> PAGEREF _Toc501357539 \h </w:instrText>
      </w:r>
      <w:r w:rsidR="00A17716">
        <w:rPr>
          <w:noProof/>
          <w:webHidden/>
        </w:rPr>
      </w:r>
      <w:r w:rsidR="00A17716">
        <w:rPr>
          <w:noProof/>
          <w:webHidden/>
        </w:rPr>
        <w:fldChar w:fldCharType="separate"/>
      </w:r>
      <w:ins w:id="137" w:author="Author">
        <w:r w:rsidR="006B661F">
          <w:rPr>
            <w:noProof/>
            <w:webHidden/>
          </w:rPr>
          <w:t>75</w:t>
        </w:r>
      </w:ins>
      <w:del w:id="138" w:author="Author">
        <w:r w:rsidR="00A17716" w:rsidDel="006B661F">
          <w:rPr>
            <w:noProof/>
            <w:webHidden/>
          </w:rPr>
          <w:delText>91</w:delText>
        </w:r>
      </w:del>
      <w:r w:rsidR="00A17716">
        <w:rPr>
          <w:noProof/>
          <w:webHidden/>
        </w:rPr>
        <w:fldChar w:fldCharType="end"/>
      </w:r>
      <w:r>
        <w:rPr>
          <w:noProof/>
        </w:rPr>
        <w:fldChar w:fldCharType="end"/>
      </w:r>
    </w:p>
    <w:p w14:paraId="046E8218" w14:textId="77777777" w:rsidR="00A17716" w:rsidRDefault="009B0865" w:rsidP="00A17716">
      <w:pPr>
        <w:pStyle w:val="TOC5"/>
        <w:rPr>
          <w:rFonts w:asciiTheme="minorHAnsi" w:eastAsiaTheme="minorEastAsia" w:hAnsiTheme="minorHAnsi" w:cstheme="minorBidi"/>
          <w:noProof/>
          <w:sz w:val="22"/>
          <w:szCs w:val="22"/>
        </w:rPr>
      </w:pPr>
      <w:r>
        <w:fldChar w:fldCharType="begin"/>
      </w:r>
      <w:r>
        <w:instrText xml:space="preserve"> HYPERLINK \l "_Toc501357540" </w:instrText>
      </w:r>
      <w:r>
        <w:fldChar w:fldCharType="separate"/>
      </w:r>
      <w:r w:rsidR="00A17716" w:rsidRPr="00FE626A">
        <w:rPr>
          <w:rStyle w:val="Hyperlink"/>
          <w:noProof/>
        </w:rPr>
        <w:t>6.2.1.5.4.</w:t>
      </w:r>
      <w:r w:rsidR="00A17716">
        <w:rPr>
          <w:rFonts w:asciiTheme="minorHAnsi" w:eastAsiaTheme="minorEastAsia" w:hAnsiTheme="minorHAnsi" w:cstheme="minorBidi"/>
          <w:noProof/>
          <w:sz w:val="22"/>
          <w:szCs w:val="22"/>
        </w:rPr>
        <w:tab/>
      </w:r>
      <w:r w:rsidR="00A17716" w:rsidRPr="00FE626A">
        <w:rPr>
          <w:rStyle w:val="Hyperlink"/>
          <w:noProof/>
        </w:rPr>
        <w:t>TAS CORE Caching Strategy</w:t>
      </w:r>
      <w:r w:rsidR="00A17716">
        <w:rPr>
          <w:noProof/>
          <w:webHidden/>
        </w:rPr>
        <w:tab/>
      </w:r>
      <w:r w:rsidR="00A17716">
        <w:rPr>
          <w:noProof/>
          <w:webHidden/>
        </w:rPr>
        <w:fldChar w:fldCharType="begin"/>
      </w:r>
      <w:r w:rsidR="00A17716">
        <w:rPr>
          <w:noProof/>
          <w:webHidden/>
        </w:rPr>
        <w:instrText xml:space="preserve"> PAGEREF _Toc501357540 \h </w:instrText>
      </w:r>
      <w:r w:rsidR="00A17716">
        <w:rPr>
          <w:noProof/>
          <w:webHidden/>
        </w:rPr>
      </w:r>
      <w:r w:rsidR="00A17716">
        <w:rPr>
          <w:noProof/>
          <w:webHidden/>
        </w:rPr>
        <w:fldChar w:fldCharType="separate"/>
      </w:r>
      <w:ins w:id="139" w:author="Author">
        <w:r w:rsidR="006B661F">
          <w:rPr>
            <w:noProof/>
            <w:webHidden/>
          </w:rPr>
          <w:t>77</w:t>
        </w:r>
      </w:ins>
      <w:del w:id="140" w:author="Author">
        <w:r w:rsidR="00A17716" w:rsidDel="006B661F">
          <w:rPr>
            <w:noProof/>
            <w:webHidden/>
          </w:rPr>
          <w:delText>93</w:delText>
        </w:r>
      </w:del>
      <w:r w:rsidR="00A17716">
        <w:rPr>
          <w:noProof/>
          <w:webHidden/>
        </w:rPr>
        <w:fldChar w:fldCharType="end"/>
      </w:r>
      <w:r>
        <w:rPr>
          <w:noProof/>
        </w:rPr>
        <w:fldChar w:fldCharType="end"/>
      </w:r>
    </w:p>
    <w:p w14:paraId="1E8182D3"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"_Toc501357541" </w:instrText>
      </w:r>
      <w:r>
        <w:fldChar w:fldCharType="separate"/>
      </w:r>
      <w:r w:rsidR="00A17716" w:rsidRPr="00FE626A">
        <w:rPr>
          <w:rStyle w:val="Hyperlink"/>
          <w:noProof/>
        </w:rPr>
        <w:t>6.2.1.6.</w:t>
      </w:r>
      <w:r w:rsidR="00A17716">
        <w:rPr>
          <w:rFonts w:asciiTheme="minorHAnsi" w:eastAsiaTheme="minorEastAsia" w:hAnsiTheme="minorHAnsi" w:cstheme="minorBidi"/>
          <w:noProof/>
          <w:sz w:val="22"/>
          <w:szCs w:val="22"/>
        </w:rPr>
        <w:tab/>
      </w:r>
      <w:r w:rsidR="00A17716" w:rsidRPr="00FE626A">
        <w:rPr>
          <w:rStyle w:val="Hyperlink"/>
          <w:noProof/>
        </w:rPr>
        <w:t>Dependencies and Constraints</w:t>
      </w:r>
      <w:r w:rsidR="00A17716">
        <w:rPr>
          <w:noProof/>
          <w:webHidden/>
        </w:rPr>
        <w:tab/>
      </w:r>
      <w:r w:rsidR="00A17716">
        <w:rPr>
          <w:noProof/>
          <w:webHidden/>
        </w:rPr>
        <w:fldChar w:fldCharType="begin"/>
      </w:r>
      <w:r w:rsidR="00A17716">
        <w:rPr>
          <w:noProof/>
          <w:webHidden/>
        </w:rPr>
        <w:instrText xml:space="preserve"> PAGEREF _Toc501357541 \h </w:instrText>
      </w:r>
      <w:r w:rsidR="00A17716">
        <w:rPr>
          <w:noProof/>
          <w:webHidden/>
        </w:rPr>
      </w:r>
      <w:r w:rsidR="00A17716">
        <w:rPr>
          <w:noProof/>
          <w:webHidden/>
        </w:rPr>
        <w:fldChar w:fldCharType="separate"/>
      </w:r>
      <w:ins w:id="141" w:author="Author">
        <w:r w:rsidR="006B661F">
          <w:rPr>
            <w:noProof/>
            <w:webHidden/>
          </w:rPr>
          <w:t>81</w:t>
        </w:r>
      </w:ins>
      <w:del w:id="142" w:author="Author">
        <w:r w:rsidR="00A17716" w:rsidDel="006B661F">
          <w:rPr>
            <w:noProof/>
            <w:webHidden/>
          </w:rPr>
          <w:delText>97</w:delText>
        </w:r>
      </w:del>
      <w:r w:rsidR="00A17716">
        <w:rPr>
          <w:noProof/>
          <w:webHidden/>
        </w:rPr>
        <w:fldChar w:fldCharType="end"/>
      </w:r>
      <w:r>
        <w:rPr>
          <w:noProof/>
        </w:rPr>
        <w:fldChar w:fldCharType="end"/>
      </w:r>
    </w:p>
    <w:p w14:paraId="6984A3A7"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"_Toc501357542" </w:instrText>
      </w:r>
      <w:r>
        <w:fldChar w:fldCharType="separate"/>
      </w:r>
      <w:r w:rsidR="00A17716" w:rsidRPr="00FE626A">
        <w:rPr>
          <w:rStyle w:val="Hyperlink"/>
        </w:rPr>
        <w:t>6.2.2.</w:t>
      </w:r>
      <w:r w:rsidR="00A17716">
        <w:rPr>
          <w:rFonts w:asciiTheme="minorHAnsi" w:eastAsiaTheme="minorEastAsia" w:hAnsiTheme="minorHAnsi" w:cstheme="minorBidi"/>
          <w:sz w:val="22"/>
          <w:szCs w:val="22"/>
        </w:rPr>
        <w:tab/>
      </w:r>
      <w:r w:rsidR="00A17716" w:rsidRPr="00FE626A">
        <w:rPr>
          <w:rStyle w:val="Hyperlink"/>
        </w:rPr>
        <w:t>Specific Requirements</w:t>
      </w:r>
      <w:r w:rsidR="00A17716">
        <w:rPr>
          <w:webHidden/>
        </w:rPr>
        <w:tab/>
      </w:r>
      <w:r w:rsidR="00A17716">
        <w:rPr>
          <w:webHidden/>
        </w:rPr>
        <w:fldChar w:fldCharType="begin"/>
      </w:r>
      <w:r w:rsidR="00A17716">
        <w:rPr>
          <w:webHidden/>
        </w:rPr>
        <w:instrText xml:space="preserve"> PAGEREF _Toc501357542 \h </w:instrText>
      </w:r>
      <w:r w:rsidR="00A17716">
        <w:rPr>
          <w:webHidden/>
        </w:rPr>
      </w:r>
      <w:r w:rsidR="00A17716">
        <w:rPr>
          <w:webHidden/>
        </w:rPr>
        <w:fldChar w:fldCharType="separate"/>
      </w:r>
      <w:ins w:id="143" w:author="Author">
        <w:r w:rsidR="006B661F">
          <w:rPr>
            <w:webHidden/>
          </w:rPr>
          <w:t>82</w:t>
        </w:r>
      </w:ins>
      <w:del w:id="144" w:author="Author">
        <w:r w:rsidR="00A17716" w:rsidDel="006B661F">
          <w:rPr>
            <w:webHidden/>
          </w:rPr>
          <w:delText>98</w:delText>
        </w:r>
      </w:del>
      <w:r w:rsidR="00A17716">
        <w:rPr>
          <w:webHidden/>
        </w:rPr>
        <w:fldChar w:fldCharType="end"/>
      </w:r>
      <w:r>
        <w:fldChar w:fldCharType="end"/>
      </w:r>
    </w:p>
    <w:p w14:paraId="2087370E"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"_Toc501357543" </w:instrText>
      </w:r>
      <w:r>
        <w:fldChar w:fldCharType="separate"/>
      </w:r>
      <w:r w:rsidR="00A17716" w:rsidRPr="00FE626A">
        <w:rPr>
          <w:rStyle w:val="Hyperlink"/>
          <w:noProof/>
        </w:rPr>
        <w:t>6.2.2.1.</w:t>
      </w:r>
      <w:r w:rsidR="00A17716">
        <w:rPr>
          <w:rFonts w:asciiTheme="minorHAnsi" w:eastAsiaTheme="minorEastAsia" w:hAnsiTheme="minorHAnsi" w:cstheme="minorBidi"/>
          <w:noProof/>
          <w:sz w:val="22"/>
          <w:szCs w:val="22"/>
        </w:rPr>
        <w:tab/>
      </w:r>
      <w:r w:rsidR="00A17716" w:rsidRPr="00FE626A">
        <w:rPr>
          <w:rStyle w:val="Hyperlink"/>
          <w:noProof/>
        </w:rPr>
        <w:t>Database Repository</w:t>
      </w:r>
      <w:r w:rsidR="00A17716">
        <w:rPr>
          <w:noProof/>
          <w:webHidden/>
        </w:rPr>
        <w:tab/>
      </w:r>
      <w:r w:rsidR="00A17716">
        <w:rPr>
          <w:noProof/>
          <w:webHidden/>
        </w:rPr>
        <w:fldChar w:fldCharType="begin"/>
      </w:r>
      <w:r w:rsidR="00A17716">
        <w:rPr>
          <w:noProof/>
          <w:webHidden/>
        </w:rPr>
        <w:instrText xml:space="preserve"> PAGEREF _Toc501357543 \h </w:instrText>
      </w:r>
      <w:r w:rsidR="00A17716">
        <w:rPr>
          <w:noProof/>
          <w:webHidden/>
        </w:rPr>
      </w:r>
      <w:r w:rsidR="00A17716">
        <w:rPr>
          <w:noProof/>
          <w:webHidden/>
        </w:rPr>
        <w:fldChar w:fldCharType="separate"/>
      </w:r>
      <w:ins w:id="145" w:author="Author">
        <w:r w:rsidR="006B661F">
          <w:rPr>
            <w:noProof/>
            <w:webHidden/>
          </w:rPr>
          <w:t>82</w:t>
        </w:r>
      </w:ins>
      <w:del w:id="146" w:author="Author">
        <w:r w:rsidR="00A17716" w:rsidDel="006B661F">
          <w:rPr>
            <w:noProof/>
            <w:webHidden/>
          </w:rPr>
          <w:delText>98</w:delText>
        </w:r>
      </w:del>
      <w:r w:rsidR="00A17716">
        <w:rPr>
          <w:noProof/>
          <w:webHidden/>
        </w:rPr>
        <w:fldChar w:fldCharType="end"/>
      </w:r>
      <w:r>
        <w:rPr>
          <w:noProof/>
        </w:rPr>
        <w:fldChar w:fldCharType="end"/>
      </w:r>
    </w:p>
    <w:p w14:paraId="7E57D173" w14:textId="77777777" w:rsidR="00A17716" w:rsidRDefault="009B0865" w:rsidP="00A17716">
      <w:pPr>
        <w:pStyle w:val="TOC4"/>
        <w:rPr>
          <w:rFonts w:asciiTheme="minorHAnsi" w:eastAsiaTheme="minorEastAsia" w:hAnsiTheme="minorHAnsi" w:cstheme="minorBidi"/>
          <w:noProof/>
          <w:sz w:val="22"/>
          <w:szCs w:val="22"/>
        </w:rPr>
      </w:pPr>
      <w:r>
        <w:fldChar w:fldCharType="begin"/>
      </w:r>
      <w:r>
        <w:instrText xml:space="preserve"> HYPERLINK \l "_Toc501357544" </w:instrText>
      </w:r>
      <w:r>
        <w:fldChar w:fldCharType="separate"/>
      </w:r>
      <w:r w:rsidR="00A17716" w:rsidRPr="00FE626A">
        <w:rPr>
          <w:rStyle w:val="Hyperlink"/>
          <w:noProof/>
        </w:rPr>
        <w:t>6.2.2.2.</w:t>
      </w:r>
      <w:r w:rsidR="00A17716">
        <w:rPr>
          <w:rFonts w:asciiTheme="minorHAnsi" w:eastAsiaTheme="minorEastAsia" w:hAnsiTheme="minorHAnsi" w:cstheme="minorBidi"/>
          <w:noProof/>
          <w:sz w:val="22"/>
          <w:szCs w:val="22"/>
        </w:rPr>
        <w:tab/>
      </w:r>
      <w:r w:rsidR="00A17716" w:rsidRPr="00FE626A">
        <w:rPr>
          <w:rStyle w:val="Hyperlink"/>
          <w:noProof/>
        </w:rPr>
        <w:t>System Features</w:t>
      </w:r>
      <w:r w:rsidR="00A17716">
        <w:rPr>
          <w:noProof/>
          <w:webHidden/>
        </w:rPr>
        <w:tab/>
      </w:r>
      <w:r w:rsidR="00A17716">
        <w:rPr>
          <w:noProof/>
          <w:webHidden/>
        </w:rPr>
        <w:fldChar w:fldCharType="begin"/>
      </w:r>
      <w:r w:rsidR="00A17716">
        <w:rPr>
          <w:noProof/>
          <w:webHidden/>
        </w:rPr>
        <w:instrText xml:space="preserve"> PAGEREF _Toc501357544 \h </w:instrText>
      </w:r>
      <w:r w:rsidR="00A17716">
        <w:rPr>
          <w:noProof/>
          <w:webHidden/>
        </w:rPr>
      </w:r>
      <w:r w:rsidR="00A17716">
        <w:rPr>
          <w:noProof/>
          <w:webHidden/>
        </w:rPr>
        <w:fldChar w:fldCharType="separate"/>
      </w:r>
      <w:ins w:id="147" w:author="Author">
        <w:r w:rsidR="006B661F">
          <w:rPr>
            <w:noProof/>
            <w:webHidden/>
          </w:rPr>
          <w:t>82</w:t>
        </w:r>
      </w:ins>
      <w:del w:id="148" w:author="Author">
        <w:r w:rsidR="00A17716" w:rsidDel="006B661F">
          <w:rPr>
            <w:noProof/>
            <w:webHidden/>
          </w:rPr>
          <w:delText>98</w:delText>
        </w:r>
      </w:del>
      <w:r w:rsidR="00A17716">
        <w:rPr>
          <w:noProof/>
          <w:webHidden/>
        </w:rPr>
        <w:fldChar w:fldCharType="end"/>
      </w:r>
      <w:r>
        <w:rPr>
          <w:noProof/>
        </w:rPr>
        <w:fldChar w:fldCharType="end"/>
      </w:r>
    </w:p>
    <w:p w14:paraId="0A0B1FEB"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"_Toc501357545" </w:instrText>
      </w:r>
      <w:r>
        <w:fldChar w:fldCharType="separate"/>
      </w:r>
      <w:r w:rsidR="00A17716" w:rsidRPr="00FE626A">
        <w:rPr>
          <w:rStyle w:val="Hyperlink"/>
        </w:rPr>
        <w:t>6.3.</w:t>
      </w:r>
      <w:r w:rsidR="00A17716">
        <w:rPr>
          <w:rFonts w:asciiTheme="minorHAnsi" w:eastAsiaTheme="minorEastAsia" w:hAnsiTheme="minorHAnsi" w:cstheme="minorBidi"/>
          <w:sz w:val="22"/>
          <w:szCs w:val="22"/>
        </w:rPr>
        <w:tab/>
      </w:r>
      <w:r w:rsidR="00A17716" w:rsidRPr="00FE626A">
        <w:rPr>
          <w:rStyle w:val="Hyperlink"/>
        </w:rPr>
        <w:t>Network Detailed Design</w:t>
      </w:r>
      <w:r w:rsidR="00A17716">
        <w:rPr>
          <w:webHidden/>
        </w:rPr>
        <w:tab/>
      </w:r>
      <w:r w:rsidR="00A17716">
        <w:rPr>
          <w:webHidden/>
        </w:rPr>
        <w:fldChar w:fldCharType="begin"/>
      </w:r>
      <w:r w:rsidR="00A17716">
        <w:rPr>
          <w:webHidden/>
        </w:rPr>
        <w:instrText xml:space="preserve"> PAGEREF _Toc501357545 \h </w:instrText>
      </w:r>
      <w:r w:rsidR="00A17716">
        <w:rPr>
          <w:webHidden/>
        </w:rPr>
      </w:r>
      <w:r w:rsidR="00A17716">
        <w:rPr>
          <w:webHidden/>
        </w:rPr>
        <w:fldChar w:fldCharType="separate"/>
      </w:r>
      <w:ins w:id="149" w:author="Author">
        <w:r w:rsidR="006B661F">
          <w:rPr>
            <w:webHidden/>
          </w:rPr>
          <w:t>82</w:t>
        </w:r>
      </w:ins>
      <w:del w:id="150" w:author="Author">
        <w:r w:rsidR="00A17716" w:rsidDel="006B661F">
          <w:rPr>
            <w:webHidden/>
          </w:rPr>
          <w:delText>98</w:delText>
        </w:r>
      </w:del>
      <w:r w:rsidR="00A17716">
        <w:rPr>
          <w:webHidden/>
        </w:rPr>
        <w:fldChar w:fldCharType="end"/>
      </w:r>
      <w:r>
        <w:fldChar w:fldCharType="end"/>
      </w:r>
    </w:p>
    <w:p w14:paraId="67D426A7"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"_Toc501357546" </w:instrText>
      </w:r>
      <w:r>
        <w:fldChar w:fldCharType="separate"/>
      </w:r>
      <w:r w:rsidR="00A17716" w:rsidRPr="00FE626A">
        <w:rPr>
          <w:rStyle w:val="Hyperlink"/>
        </w:rPr>
        <w:t>6.4.</w:t>
      </w:r>
      <w:r w:rsidR="00A17716">
        <w:rPr>
          <w:rFonts w:asciiTheme="minorHAnsi" w:eastAsiaTheme="minorEastAsia" w:hAnsiTheme="minorHAnsi" w:cstheme="minorBidi"/>
          <w:sz w:val="22"/>
          <w:szCs w:val="22"/>
        </w:rPr>
        <w:tab/>
      </w:r>
      <w:r w:rsidR="00A17716" w:rsidRPr="00FE626A">
        <w:rPr>
          <w:rStyle w:val="Hyperlink"/>
        </w:rPr>
        <w:t>Security and Privacy</w:t>
      </w:r>
      <w:r w:rsidR="00A17716">
        <w:rPr>
          <w:webHidden/>
        </w:rPr>
        <w:tab/>
      </w:r>
      <w:r w:rsidR="00A17716">
        <w:rPr>
          <w:webHidden/>
        </w:rPr>
        <w:fldChar w:fldCharType="begin"/>
      </w:r>
      <w:r w:rsidR="00A17716">
        <w:rPr>
          <w:webHidden/>
        </w:rPr>
        <w:instrText xml:space="preserve"> PAGEREF _Toc501357546 \h </w:instrText>
      </w:r>
      <w:r w:rsidR="00A17716">
        <w:rPr>
          <w:webHidden/>
        </w:rPr>
      </w:r>
      <w:r w:rsidR="00A17716">
        <w:rPr>
          <w:webHidden/>
        </w:rPr>
        <w:fldChar w:fldCharType="separate"/>
      </w:r>
      <w:ins w:id="151" w:author="Author">
        <w:r w:rsidR="006B661F">
          <w:rPr>
            <w:webHidden/>
          </w:rPr>
          <w:t>88</w:t>
        </w:r>
      </w:ins>
      <w:del w:id="152" w:author="Author">
        <w:r w:rsidR="00A17716" w:rsidDel="006B661F">
          <w:rPr>
            <w:webHidden/>
          </w:rPr>
          <w:delText>103</w:delText>
        </w:r>
      </w:del>
      <w:r w:rsidR="00A17716">
        <w:rPr>
          <w:webHidden/>
        </w:rPr>
        <w:fldChar w:fldCharType="end"/>
      </w:r>
      <w:r>
        <w:fldChar w:fldCharType="end"/>
      </w:r>
    </w:p>
    <w:p w14:paraId="50DBBBEB"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"_Toc501357547" </w:instrText>
      </w:r>
      <w:r>
        <w:fldChar w:fldCharType="separate"/>
      </w:r>
      <w:r w:rsidR="00A17716" w:rsidRPr="00FE626A">
        <w:rPr>
          <w:rStyle w:val="Hyperlink"/>
        </w:rPr>
        <w:t>6.4.1.</w:t>
      </w:r>
      <w:r w:rsidR="00A17716">
        <w:rPr>
          <w:rFonts w:asciiTheme="minorHAnsi" w:eastAsiaTheme="minorEastAsia" w:hAnsiTheme="minorHAnsi" w:cstheme="minorBidi"/>
          <w:sz w:val="22"/>
          <w:szCs w:val="22"/>
        </w:rPr>
        <w:tab/>
      </w:r>
      <w:r w:rsidR="00A17716" w:rsidRPr="00FE626A">
        <w:rPr>
          <w:rStyle w:val="Hyperlink"/>
        </w:rPr>
        <w:t>Security</w:t>
      </w:r>
      <w:r w:rsidR="00A17716">
        <w:rPr>
          <w:webHidden/>
        </w:rPr>
        <w:tab/>
      </w:r>
      <w:r w:rsidR="00A17716">
        <w:rPr>
          <w:webHidden/>
        </w:rPr>
        <w:fldChar w:fldCharType="begin"/>
      </w:r>
      <w:r w:rsidR="00A17716">
        <w:rPr>
          <w:webHidden/>
        </w:rPr>
        <w:instrText xml:space="preserve"> PAGEREF _Toc501357547 \h </w:instrText>
      </w:r>
      <w:r w:rsidR="00A17716">
        <w:rPr>
          <w:webHidden/>
        </w:rPr>
      </w:r>
      <w:r w:rsidR="00A17716">
        <w:rPr>
          <w:webHidden/>
        </w:rPr>
        <w:fldChar w:fldCharType="separate"/>
      </w:r>
      <w:ins w:id="153" w:author="Author">
        <w:r w:rsidR="006B661F">
          <w:rPr>
            <w:webHidden/>
          </w:rPr>
          <w:t>88</w:t>
        </w:r>
      </w:ins>
      <w:del w:id="154" w:author="Author">
        <w:r w:rsidR="00A17716" w:rsidDel="006B661F">
          <w:rPr>
            <w:webHidden/>
          </w:rPr>
          <w:delText>103</w:delText>
        </w:r>
      </w:del>
      <w:r w:rsidR="00A17716">
        <w:rPr>
          <w:webHidden/>
        </w:rPr>
        <w:fldChar w:fldCharType="end"/>
      </w:r>
      <w:r>
        <w:fldChar w:fldCharType="end"/>
      </w:r>
    </w:p>
    <w:p w14:paraId="18C50BC0"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"_Toc501357548" </w:instrText>
      </w:r>
      <w:r>
        <w:fldChar w:fldCharType="separate"/>
      </w:r>
      <w:r w:rsidR="00A17716" w:rsidRPr="00FE626A">
        <w:rPr>
          <w:rStyle w:val="Hyperlink"/>
        </w:rPr>
        <w:t>6.4.2.</w:t>
      </w:r>
      <w:r w:rsidR="00A17716">
        <w:rPr>
          <w:rFonts w:asciiTheme="minorHAnsi" w:eastAsiaTheme="minorEastAsia" w:hAnsiTheme="minorHAnsi" w:cstheme="minorBidi"/>
          <w:sz w:val="22"/>
          <w:szCs w:val="22"/>
        </w:rPr>
        <w:tab/>
      </w:r>
      <w:r w:rsidR="00A17716" w:rsidRPr="00FE626A">
        <w:rPr>
          <w:rStyle w:val="Hyperlink"/>
        </w:rPr>
        <w:t>Privacy</w:t>
      </w:r>
      <w:r w:rsidR="00A17716">
        <w:rPr>
          <w:webHidden/>
        </w:rPr>
        <w:tab/>
      </w:r>
      <w:r w:rsidR="00A17716">
        <w:rPr>
          <w:webHidden/>
        </w:rPr>
        <w:fldChar w:fldCharType="begin"/>
      </w:r>
      <w:r w:rsidR="00A17716">
        <w:rPr>
          <w:webHidden/>
        </w:rPr>
        <w:instrText xml:space="preserve"> PAGEREF _Toc501357548 \h </w:instrText>
      </w:r>
      <w:r w:rsidR="00A17716">
        <w:rPr>
          <w:webHidden/>
        </w:rPr>
      </w:r>
      <w:r w:rsidR="00A17716">
        <w:rPr>
          <w:webHidden/>
        </w:rPr>
        <w:fldChar w:fldCharType="separate"/>
      </w:r>
      <w:ins w:id="155" w:author="Author">
        <w:r w:rsidR="006B661F">
          <w:rPr>
            <w:webHidden/>
          </w:rPr>
          <w:t>89</w:t>
        </w:r>
      </w:ins>
      <w:del w:id="156" w:author="Author">
        <w:r w:rsidR="00A17716" w:rsidDel="006B661F">
          <w:rPr>
            <w:webHidden/>
          </w:rPr>
          <w:delText>104</w:delText>
        </w:r>
      </w:del>
      <w:r w:rsidR="00A17716">
        <w:rPr>
          <w:webHidden/>
        </w:rPr>
        <w:fldChar w:fldCharType="end"/>
      </w:r>
      <w:r>
        <w:fldChar w:fldCharType="end"/>
      </w:r>
    </w:p>
    <w:p w14:paraId="5A60955F"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"_Toc501357549" </w:instrText>
      </w:r>
      <w:r>
        <w:fldChar w:fldCharType="separate"/>
      </w:r>
      <w:r w:rsidR="00A17716" w:rsidRPr="00FE626A">
        <w:rPr>
          <w:rStyle w:val="Hyperlink"/>
        </w:rPr>
        <w:t>6.5.</w:t>
      </w:r>
      <w:r w:rsidR="00A17716">
        <w:rPr>
          <w:rFonts w:asciiTheme="minorHAnsi" w:eastAsiaTheme="minorEastAsia" w:hAnsiTheme="minorHAnsi" w:cstheme="minorBidi"/>
          <w:sz w:val="22"/>
          <w:szCs w:val="22"/>
        </w:rPr>
        <w:tab/>
      </w:r>
      <w:r w:rsidR="00A17716" w:rsidRPr="00FE626A">
        <w:rPr>
          <w:rStyle w:val="Hyperlink"/>
        </w:rPr>
        <w:t>Service Oriented Architecture / ESS Detailed Design</w:t>
      </w:r>
      <w:r w:rsidR="00A17716">
        <w:rPr>
          <w:webHidden/>
        </w:rPr>
        <w:tab/>
      </w:r>
      <w:r w:rsidR="00A17716">
        <w:rPr>
          <w:webHidden/>
        </w:rPr>
        <w:fldChar w:fldCharType="begin"/>
      </w:r>
      <w:r w:rsidR="00A17716">
        <w:rPr>
          <w:webHidden/>
        </w:rPr>
        <w:instrText xml:space="preserve"> PAGEREF _Toc501357549 \h </w:instrText>
      </w:r>
      <w:r w:rsidR="00A17716">
        <w:rPr>
          <w:webHidden/>
        </w:rPr>
      </w:r>
      <w:r w:rsidR="00A17716">
        <w:rPr>
          <w:webHidden/>
        </w:rPr>
        <w:fldChar w:fldCharType="separate"/>
      </w:r>
      <w:ins w:id="157" w:author="Author">
        <w:r w:rsidR="006B661F">
          <w:rPr>
            <w:webHidden/>
          </w:rPr>
          <w:t>89</w:t>
        </w:r>
      </w:ins>
      <w:del w:id="158" w:author="Author">
        <w:r w:rsidR="00A17716" w:rsidDel="006B661F">
          <w:rPr>
            <w:webHidden/>
          </w:rPr>
          <w:delText>104</w:delText>
        </w:r>
      </w:del>
      <w:r w:rsidR="00A17716">
        <w:rPr>
          <w:webHidden/>
        </w:rPr>
        <w:fldChar w:fldCharType="end"/>
      </w:r>
      <w:r>
        <w:fldChar w:fldCharType="end"/>
      </w:r>
    </w:p>
    <w:p w14:paraId="464F486F"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"_Toc501357550" </w:instrText>
      </w:r>
      <w:r>
        <w:fldChar w:fldCharType="separate"/>
      </w:r>
      <w:r w:rsidR="00A17716" w:rsidRPr="00FE626A">
        <w:rPr>
          <w:rStyle w:val="Hyperlink"/>
        </w:rPr>
        <w:t>6.5.1.</w:t>
      </w:r>
      <w:r w:rsidR="00A17716">
        <w:rPr>
          <w:rFonts w:asciiTheme="minorHAnsi" w:eastAsiaTheme="minorEastAsia" w:hAnsiTheme="minorHAnsi" w:cstheme="minorBidi"/>
          <w:sz w:val="22"/>
          <w:szCs w:val="22"/>
        </w:rPr>
        <w:tab/>
      </w:r>
      <w:r w:rsidR="00A17716" w:rsidRPr="00FE626A">
        <w:rPr>
          <w:rStyle w:val="Hyperlink"/>
        </w:rPr>
        <w:t>Service Integration Flow</w:t>
      </w:r>
      <w:r w:rsidR="00A17716">
        <w:rPr>
          <w:webHidden/>
        </w:rPr>
        <w:tab/>
      </w:r>
      <w:r w:rsidR="00A17716">
        <w:rPr>
          <w:webHidden/>
        </w:rPr>
        <w:fldChar w:fldCharType="begin"/>
      </w:r>
      <w:r w:rsidR="00A17716">
        <w:rPr>
          <w:webHidden/>
        </w:rPr>
        <w:instrText xml:space="preserve"> PAGEREF _Toc501357550 \h </w:instrText>
      </w:r>
      <w:r w:rsidR="00A17716">
        <w:rPr>
          <w:webHidden/>
        </w:rPr>
      </w:r>
      <w:r w:rsidR="00A17716">
        <w:rPr>
          <w:webHidden/>
        </w:rPr>
        <w:fldChar w:fldCharType="separate"/>
      </w:r>
      <w:ins w:id="159" w:author="Author">
        <w:r w:rsidR="006B661F">
          <w:rPr>
            <w:webHidden/>
          </w:rPr>
          <w:t>89</w:t>
        </w:r>
      </w:ins>
      <w:del w:id="160" w:author="Author">
        <w:r w:rsidR="00A17716" w:rsidDel="006B661F">
          <w:rPr>
            <w:webHidden/>
          </w:rPr>
          <w:delText>104</w:delText>
        </w:r>
      </w:del>
      <w:r w:rsidR="00A17716">
        <w:rPr>
          <w:webHidden/>
        </w:rPr>
        <w:fldChar w:fldCharType="end"/>
      </w:r>
      <w:r>
        <w:fldChar w:fldCharType="end"/>
      </w:r>
    </w:p>
    <w:p w14:paraId="6A9AABE1" w14:textId="77777777" w:rsidR="00A17716" w:rsidRDefault="009B0865" w:rsidP="00A17716">
      <w:pPr>
        <w:pStyle w:val="TOC1"/>
        <w:rPr>
          <w:rFonts w:asciiTheme="minorHAnsi" w:eastAsiaTheme="minorEastAsia" w:hAnsiTheme="minorHAnsi" w:cstheme="minorBidi"/>
          <w:sz w:val="22"/>
          <w:szCs w:val="22"/>
        </w:rPr>
      </w:pPr>
      <w:r>
        <w:fldChar w:fldCharType="begin"/>
      </w:r>
      <w:r>
        <w:instrText xml:space="preserve"> HYPERLINK \l "_Toc501357551" </w:instrText>
      </w:r>
      <w:r>
        <w:fldChar w:fldCharType="separate"/>
      </w:r>
      <w:r w:rsidR="00A17716" w:rsidRPr="00FE626A">
        <w:rPr>
          <w:rStyle w:val="Hyperlink"/>
        </w:rPr>
        <w:t>7.</w:t>
      </w:r>
      <w:r w:rsidR="00A17716">
        <w:rPr>
          <w:rFonts w:asciiTheme="minorHAnsi" w:eastAsiaTheme="minorEastAsia" w:hAnsiTheme="minorHAnsi" w:cstheme="minorBidi"/>
          <w:sz w:val="22"/>
          <w:szCs w:val="22"/>
        </w:rPr>
        <w:tab/>
      </w:r>
      <w:r w:rsidR="00A17716" w:rsidRPr="00FE626A">
        <w:rPr>
          <w:rStyle w:val="Hyperlink"/>
        </w:rPr>
        <w:t>External System Interface Design</w:t>
      </w:r>
      <w:r w:rsidR="00A17716">
        <w:rPr>
          <w:webHidden/>
        </w:rPr>
        <w:tab/>
      </w:r>
      <w:r w:rsidR="00A17716">
        <w:rPr>
          <w:webHidden/>
        </w:rPr>
        <w:fldChar w:fldCharType="begin"/>
      </w:r>
      <w:r w:rsidR="00A17716">
        <w:rPr>
          <w:webHidden/>
        </w:rPr>
        <w:instrText xml:space="preserve"> PAGEREF _Toc501357551 \h </w:instrText>
      </w:r>
      <w:r w:rsidR="00A17716">
        <w:rPr>
          <w:webHidden/>
        </w:rPr>
      </w:r>
      <w:r w:rsidR="00A17716">
        <w:rPr>
          <w:webHidden/>
        </w:rPr>
        <w:fldChar w:fldCharType="separate"/>
      </w:r>
      <w:ins w:id="161" w:author="Author">
        <w:r w:rsidR="006B661F">
          <w:rPr>
            <w:webHidden/>
          </w:rPr>
          <w:t>90</w:t>
        </w:r>
      </w:ins>
      <w:del w:id="162" w:author="Author">
        <w:r w:rsidR="00A17716" w:rsidDel="006B661F">
          <w:rPr>
            <w:webHidden/>
          </w:rPr>
          <w:delText>105</w:delText>
        </w:r>
      </w:del>
      <w:r w:rsidR="00A17716">
        <w:rPr>
          <w:webHidden/>
        </w:rPr>
        <w:fldChar w:fldCharType="end"/>
      </w:r>
      <w:r>
        <w:fldChar w:fldCharType="end"/>
      </w:r>
    </w:p>
    <w:p w14:paraId="4AC0C39C"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"_Toc501357552" </w:instrText>
      </w:r>
      <w:r>
        <w:fldChar w:fldCharType="separate"/>
      </w:r>
      <w:r w:rsidR="00A17716" w:rsidRPr="00FE626A">
        <w:rPr>
          <w:rStyle w:val="Hyperlink"/>
        </w:rPr>
        <w:t>7.1.</w:t>
      </w:r>
      <w:r w:rsidR="00A17716">
        <w:rPr>
          <w:rFonts w:asciiTheme="minorHAnsi" w:eastAsiaTheme="minorEastAsia" w:hAnsiTheme="minorHAnsi" w:cstheme="minorBidi"/>
          <w:sz w:val="22"/>
          <w:szCs w:val="22"/>
        </w:rPr>
        <w:tab/>
      </w:r>
      <w:r w:rsidR="00A17716" w:rsidRPr="00FE626A">
        <w:rPr>
          <w:rStyle w:val="Hyperlink"/>
        </w:rPr>
        <w:t>Interface Architecture</w:t>
      </w:r>
      <w:r w:rsidR="00A17716">
        <w:rPr>
          <w:webHidden/>
        </w:rPr>
        <w:tab/>
      </w:r>
      <w:r w:rsidR="00A17716">
        <w:rPr>
          <w:webHidden/>
        </w:rPr>
        <w:fldChar w:fldCharType="begin"/>
      </w:r>
      <w:r w:rsidR="00A17716">
        <w:rPr>
          <w:webHidden/>
        </w:rPr>
        <w:instrText xml:space="preserve"> PAGEREF _Toc501357552 \h </w:instrText>
      </w:r>
      <w:r w:rsidR="00A17716">
        <w:rPr>
          <w:webHidden/>
        </w:rPr>
      </w:r>
      <w:r w:rsidR="00A17716">
        <w:rPr>
          <w:webHidden/>
        </w:rPr>
        <w:fldChar w:fldCharType="separate"/>
      </w:r>
      <w:ins w:id="163" w:author="Author">
        <w:r w:rsidR="006B661F">
          <w:rPr>
            <w:webHidden/>
          </w:rPr>
          <w:t>90</w:t>
        </w:r>
      </w:ins>
      <w:del w:id="164" w:author="Author">
        <w:r w:rsidR="00A17716" w:rsidDel="006B661F">
          <w:rPr>
            <w:webHidden/>
          </w:rPr>
          <w:delText>105</w:delText>
        </w:r>
      </w:del>
      <w:r w:rsidR="00A17716">
        <w:rPr>
          <w:webHidden/>
        </w:rPr>
        <w:fldChar w:fldCharType="end"/>
      </w:r>
      <w:r>
        <w:fldChar w:fldCharType="end"/>
      </w:r>
    </w:p>
    <w:p w14:paraId="601D0E96"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"_Toc501357553" </w:instrText>
      </w:r>
      <w:r>
        <w:fldChar w:fldCharType="separate"/>
      </w:r>
      <w:r w:rsidR="00A17716" w:rsidRPr="00FE626A">
        <w:rPr>
          <w:rStyle w:val="Hyperlink"/>
        </w:rPr>
        <w:t>7.1.1.</w:t>
      </w:r>
      <w:r w:rsidR="00A17716">
        <w:rPr>
          <w:rFonts w:asciiTheme="minorHAnsi" w:eastAsiaTheme="minorEastAsia" w:hAnsiTheme="minorHAnsi" w:cstheme="minorBidi"/>
          <w:sz w:val="22"/>
          <w:szCs w:val="22"/>
        </w:rPr>
        <w:tab/>
      </w:r>
      <w:r w:rsidR="00A17716" w:rsidRPr="00FE626A">
        <w:rPr>
          <w:rStyle w:val="Hyperlink"/>
        </w:rPr>
        <w:t>TAS Web Development Ports</w:t>
      </w:r>
      <w:r w:rsidR="00A17716">
        <w:rPr>
          <w:webHidden/>
        </w:rPr>
        <w:tab/>
      </w:r>
      <w:r w:rsidR="00A17716">
        <w:rPr>
          <w:webHidden/>
        </w:rPr>
        <w:fldChar w:fldCharType="begin"/>
      </w:r>
      <w:r w:rsidR="00A17716">
        <w:rPr>
          <w:webHidden/>
        </w:rPr>
        <w:instrText xml:space="preserve"> PAGEREF _Toc501357553 \h </w:instrText>
      </w:r>
      <w:r w:rsidR="00A17716">
        <w:rPr>
          <w:webHidden/>
        </w:rPr>
      </w:r>
      <w:r w:rsidR="00A17716">
        <w:rPr>
          <w:webHidden/>
        </w:rPr>
        <w:fldChar w:fldCharType="separate"/>
      </w:r>
      <w:ins w:id="165" w:author="Author">
        <w:r w:rsidR="006B661F">
          <w:rPr>
            <w:webHidden/>
          </w:rPr>
          <w:t>92</w:t>
        </w:r>
      </w:ins>
      <w:del w:id="166" w:author="Author">
        <w:r w:rsidR="00A17716" w:rsidDel="006B661F">
          <w:rPr>
            <w:webHidden/>
          </w:rPr>
          <w:delText>107</w:delText>
        </w:r>
      </w:del>
      <w:r w:rsidR="00A17716">
        <w:rPr>
          <w:webHidden/>
        </w:rPr>
        <w:fldChar w:fldCharType="end"/>
      </w:r>
      <w:r>
        <w:fldChar w:fldCharType="end"/>
      </w:r>
    </w:p>
    <w:p w14:paraId="55C5854E"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"_Toc501357554" </w:instrText>
      </w:r>
      <w:r>
        <w:fldChar w:fldCharType="separate"/>
      </w:r>
      <w:r w:rsidR="00A17716" w:rsidRPr="00FE626A">
        <w:rPr>
          <w:rStyle w:val="Hyperlink"/>
        </w:rPr>
        <w:t>7.1.2.</w:t>
      </w:r>
      <w:r w:rsidR="00A17716">
        <w:rPr>
          <w:rFonts w:asciiTheme="minorHAnsi" w:eastAsiaTheme="minorEastAsia" w:hAnsiTheme="minorHAnsi" w:cstheme="minorBidi"/>
          <w:sz w:val="22"/>
          <w:szCs w:val="22"/>
        </w:rPr>
        <w:tab/>
      </w:r>
      <w:r w:rsidR="00A17716" w:rsidRPr="00FE626A">
        <w:rPr>
          <w:rStyle w:val="Hyperlink"/>
        </w:rPr>
        <w:t>CIT EDE Servers</w:t>
      </w:r>
      <w:r w:rsidR="00A17716">
        <w:rPr>
          <w:webHidden/>
        </w:rPr>
        <w:tab/>
      </w:r>
      <w:r w:rsidR="00A17716">
        <w:rPr>
          <w:webHidden/>
        </w:rPr>
        <w:fldChar w:fldCharType="begin"/>
      </w:r>
      <w:r w:rsidR="00A17716">
        <w:rPr>
          <w:webHidden/>
        </w:rPr>
        <w:instrText xml:space="preserve"> PAGEREF _Toc501357554 \h </w:instrText>
      </w:r>
      <w:r w:rsidR="00A17716">
        <w:rPr>
          <w:webHidden/>
        </w:rPr>
      </w:r>
      <w:r w:rsidR="00A17716">
        <w:rPr>
          <w:webHidden/>
        </w:rPr>
        <w:fldChar w:fldCharType="separate"/>
      </w:r>
      <w:ins w:id="167" w:author="Author">
        <w:r w:rsidR="006B661F">
          <w:rPr>
            <w:webHidden/>
          </w:rPr>
          <w:t>95</w:t>
        </w:r>
      </w:ins>
      <w:del w:id="168" w:author="Author">
        <w:r w:rsidR="00A17716" w:rsidDel="006B661F">
          <w:rPr>
            <w:webHidden/>
          </w:rPr>
          <w:delText>110</w:delText>
        </w:r>
      </w:del>
      <w:r w:rsidR="00A17716">
        <w:rPr>
          <w:webHidden/>
        </w:rPr>
        <w:fldChar w:fldCharType="end"/>
      </w:r>
      <w:r>
        <w:fldChar w:fldCharType="end"/>
      </w:r>
    </w:p>
    <w:p w14:paraId="1597E1FF"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"_Toc501357555" </w:instrText>
      </w:r>
      <w:r>
        <w:fldChar w:fldCharType="separate"/>
      </w:r>
      <w:r w:rsidR="00A17716" w:rsidRPr="00FE626A">
        <w:rPr>
          <w:rStyle w:val="Hyperlink"/>
        </w:rPr>
        <w:t>7.1.3.</w:t>
      </w:r>
      <w:r w:rsidR="00A17716">
        <w:rPr>
          <w:rFonts w:asciiTheme="minorHAnsi" w:eastAsiaTheme="minorEastAsia" w:hAnsiTheme="minorHAnsi" w:cstheme="minorBidi"/>
          <w:sz w:val="22"/>
          <w:szCs w:val="22"/>
        </w:rPr>
        <w:tab/>
      </w:r>
      <w:r w:rsidR="00A17716" w:rsidRPr="00FE626A">
        <w:rPr>
          <w:rStyle w:val="Hyperlink"/>
        </w:rPr>
        <w:t>SQA EDE Servers</w:t>
      </w:r>
      <w:r w:rsidR="00A17716">
        <w:rPr>
          <w:webHidden/>
        </w:rPr>
        <w:tab/>
      </w:r>
      <w:r w:rsidR="00A17716">
        <w:rPr>
          <w:webHidden/>
        </w:rPr>
        <w:fldChar w:fldCharType="begin"/>
      </w:r>
      <w:r w:rsidR="00A17716">
        <w:rPr>
          <w:webHidden/>
        </w:rPr>
        <w:instrText xml:space="preserve"> PAGEREF _Toc501357555 \h </w:instrText>
      </w:r>
      <w:r w:rsidR="00A17716">
        <w:rPr>
          <w:webHidden/>
        </w:rPr>
      </w:r>
      <w:r w:rsidR="00A17716">
        <w:rPr>
          <w:webHidden/>
        </w:rPr>
        <w:fldChar w:fldCharType="separate"/>
      </w:r>
      <w:ins w:id="169" w:author="Author">
        <w:r w:rsidR="006B661F">
          <w:rPr>
            <w:webHidden/>
          </w:rPr>
          <w:t>97</w:t>
        </w:r>
      </w:ins>
      <w:del w:id="170" w:author="Author">
        <w:r w:rsidR="00A17716" w:rsidDel="006B661F">
          <w:rPr>
            <w:webHidden/>
          </w:rPr>
          <w:delText>112</w:delText>
        </w:r>
      </w:del>
      <w:r w:rsidR="00A17716">
        <w:rPr>
          <w:webHidden/>
        </w:rPr>
        <w:fldChar w:fldCharType="end"/>
      </w:r>
      <w:r>
        <w:fldChar w:fldCharType="end"/>
      </w:r>
    </w:p>
    <w:p w14:paraId="7EC5B33F"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"_Toc501357556" </w:instrText>
      </w:r>
      <w:r>
        <w:fldChar w:fldCharType="separate"/>
      </w:r>
      <w:r w:rsidR="00A17716" w:rsidRPr="00FE626A">
        <w:rPr>
          <w:rStyle w:val="Hyperlink"/>
        </w:rPr>
        <w:t>7.1.4.</w:t>
      </w:r>
      <w:r w:rsidR="00A17716">
        <w:rPr>
          <w:rFonts w:asciiTheme="minorHAnsi" w:eastAsiaTheme="minorEastAsia" w:hAnsiTheme="minorHAnsi" w:cstheme="minorBidi"/>
          <w:sz w:val="22"/>
          <w:szCs w:val="22"/>
        </w:rPr>
        <w:tab/>
      </w:r>
      <w:r w:rsidR="00A17716" w:rsidRPr="00FE626A">
        <w:rPr>
          <w:rStyle w:val="Hyperlink"/>
        </w:rPr>
        <w:t>UAT EDE Servers</w:t>
      </w:r>
      <w:r w:rsidR="00A17716">
        <w:rPr>
          <w:webHidden/>
        </w:rPr>
        <w:tab/>
      </w:r>
      <w:r w:rsidR="00A17716">
        <w:rPr>
          <w:webHidden/>
        </w:rPr>
        <w:fldChar w:fldCharType="begin"/>
      </w:r>
      <w:r w:rsidR="00A17716">
        <w:rPr>
          <w:webHidden/>
        </w:rPr>
        <w:instrText xml:space="preserve"> PAGEREF _Toc501357556 \h </w:instrText>
      </w:r>
      <w:r w:rsidR="00A17716">
        <w:rPr>
          <w:webHidden/>
        </w:rPr>
      </w:r>
      <w:r w:rsidR="00A17716">
        <w:rPr>
          <w:webHidden/>
        </w:rPr>
        <w:fldChar w:fldCharType="separate"/>
      </w:r>
      <w:ins w:id="171" w:author="Author">
        <w:r w:rsidR="006B661F">
          <w:rPr>
            <w:webHidden/>
          </w:rPr>
          <w:t>98</w:t>
        </w:r>
      </w:ins>
      <w:del w:id="172" w:author="Author">
        <w:r w:rsidR="00A17716" w:rsidDel="006B661F">
          <w:rPr>
            <w:webHidden/>
          </w:rPr>
          <w:delText>113</w:delText>
        </w:r>
      </w:del>
      <w:r w:rsidR="00A17716">
        <w:rPr>
          <w:webHidden/>
        </w:rPr>
        <w:fldChar w:fldCharType="end"/>
      </w:r>
      <w:r>
        <w:fldChar w:fldCharType="end"/>
      </w:r>
    </w:p>
    <w:p w14:paraId="017A8043"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"_Toc501357557" </w:instrText>
      </w:r>
      <w:r>
        <w:fldChar w:fldCharType="separate"/>
      </w:r>
      <w:r w:rsidR="00A17716" w:rsidRPr="00FE626A">
        <w:rPr>
          <w:rStyle w:val="Hyperlink"/>
        </w:rPr>
        <w:t>7.2.</w:t>
      </w:r>
      <w:r w:rsidR="00A17716">
        <w:rPr>
          <w:rFonts w:asciiTheme="minorHAnsi" w:eastAsiaTheme="minorEastAsia" w:hAnsiTheme="minorHAnsi" w:cstheme="minorBidi"/>
          <w:sz w:val="22"/>
          <w:szCs w:val="22"/>
        </w:rPr>
        <w:tab/>
      </w:r>
      <w:r w:rsidR="00A17716" w:rsidRPr="00FE626A">
        <w:rPr>
          <w:rStyle w:val="Hyperlink"/>
        </w:rPr>
        <w:t>Interface Detailed Design</w:t>
      </w:r>
      <w:r w:rsidR="00A17716">
        <w:rPr>
          <w:webHidden/>
        </w:rPr>
        <w:tab/>
      </w:r>
      <w:r w:rsidR="00A17716">
        <w:rPr>
          <w:webHidden/>
        </w:rPr>
        <w:fldChar w:fldCharType="begin"/>
      </w:r>
      <w:r w:rsidR="00A17716">
        <w:rPr>
          <w:webHidden/>
        </w:rPr>
        <w:instrText xml:space="preserve"> PAGEREF _Toc501357557 \h </w:instrText>
      </w:r>
      <w:r w:rsidR="00A17716">
        <w:rPr>
          <w:webHidden/>
        </w:rPr>
      </w:r>
      <w:r w:rsidR="00A17716">
        <w:rPr>
          <w:webHidden/>
        </w:rPr>
        <w:fldChar w:fldCharType="separate"/>
      </w:r>
      <w:ins w:id="173" w:author="Author">
        <w:r w:rsidR="006B661F">
          <w:rPr>
            <w:webHidden/>
          </w:rPr>
          <w:t>99</w:t>
        </w:r>
      </w:ins>
      <w:del w:id="174" w:author="Author">
        <w:r w:rsidR="00A17716" w:rsidDel="006B661F">
          <w:rPr>
            <w:webHidden/>
          </w:rPr>
          <w:delText>114</w:delText>
        </w:r>
      </w:del>
      <w:r w:rsidR="00A17716">
        <w:rPr>
          <w:webHidden/>
        </w:rPr>
        <w:fldChar w:fldCharType="end"/>
      </w:r>
      <w:r>
        <w:fldChar w:fldCharType="end"/>
      </w:r>
    </w:p>
    <w:p w14:paraId="53972DEE" w14:textId="77777777" w:rsidR="00A17716" w:rsidRDefault="009B0865" w:rsidP="00A17716">
      <w:pPr>
        <w:pStyle w:val="TOC1"/>
        <w:rPr>
          <w:rFonts w:asciiTheme="minorHAnsi" w:eastAsiaTheme="minorEastAsia" w:hAnsiTheme="minorHAnsi" w:cstheme="minorBidi"/>
          <w:sz w:val="22"/>
          <w:szCs w:val="22"/>
        </w:rPr>
      </w:pPr>
      <w:r>
        <w:fldChar w:fldCharType="begin"/>
      </w:r>
      <w:r>
        <w:instrText xml:space="preserve"> HYPERLINK \l "_Toc501357558" </w:instrText>
      </w:r>
      <w:r>
        <w:fldChar w:fldCharType="separate"/>
      </w:r>
      <w:r w:rsidR="00A17716" w:rsidRPr="00FE626A">
        <w:rPr>
          <w:rStyle w:val="Hyperlink"/>
        </w:rPr>
        <w:t>8.</w:t>
      </w:r>
      <w:r w:rsidR="00A17716">
        <w:rPr>
          <w:rFonts w:asciiTheme="minorHAnsi" w:eastAsiaTheme="minorEastAsia" w:hAnsiTheme="minorHAnsi" w:cstheme="minorBidi"/>
          <w:sz w:val="22"/>
          <w:szCs w:val="22"/>
        </w:rPr>
        <w:tab/>
      </w:r>
      <w:r w:rsidR="00A17716" w:rsidRPr="00FE626A">
        <w:rPr>
          <w:rStyle w:val="Hyperlink"/>
        </w:rPr>
        <w:t>Human-Machine Interface</w:t>
      </w:r>
      <w:r w:rsidR="00A17716">
        <w:rPr>
          <w:webHidden/>
        </w:rPr>
        <w:tab/>
      </w:r>
      <w:r w:rsidR="00A17716">
        <w:rPr>
          <w:webHidden/>
        </w:rPr>
        <w:fldChar w:fldCharType="begin"/>
      </w:r>
      <w:r w:rsidR="00A17716">
        <w:rPr>
          <w:webHidden/>
        </w:rPr>
        <w:instrText xml:space="preserve"> PAGEREF _Toc501357558 \h </w:instrText>
      </w:r>
      <w:r w:rsidR="00A17716">
        <w:rPr>
          <w:webHidden/>
        </w:rPr>
      </w:r>
      <w:r w:rsidR="00A17716">
        <w:rPr>
          <w:webHidden/>
        </w:rPr>
        <w:fldChar w:fldCharType="separate"/>
      </w:r>
      <w:ins w:id="175" w:author="Author">
        <w:r w:rsidR="006B661F">
          <w:rPr>
            <w:webHidden/>
          </w:rPr>
          <w:t>100</w:t>
        </w:r>
      </w:ins>
      <w:del w:id="176" w:author="Author">
        <w:r w:rsidR="00A17716" w:rsidDel="006B661F">
          <w:rPr>
            <w:webHidden/>
          </w:rPr>
          <w:delText>115</w:delText>
        </w:r>
      </w:del>
      <w:r w:rsidR="00A17716">
        <w:rPr>
          <w:webHidden/>
        </w:rPr>
        <w:fldChar w:fldCharType="end"/>
      </w:r>
      <w:r>
        <w:fldChar w:fldCharType="end"/>
      </w:r>
    </w:p>
    <w:p w14:paraId="69C9E803"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"_Toc501357559" </w:instrText>
      </w:r>
      <w:r>
        <w:fldChar w:fldCharType="separate"/>
      </w:r>
      <w:r w:rsidR="00A17716" w:rsidRPr="00FE626A">
        <w:rPr>
          <w:rStyle w:val="Hyperlink"/>
        </w:rPr>
        <w:t>8.1.</w:t>
      </w:r>
      <w:r w:rsidR="00A17716">
        <w:rPr>
          <w:rFonts w:asciiTheme="minorHAnsi" w:eastAsiaTheme="minorEastAsia" w:hAnsiTheme="minorHAnsi" w:cstheme="minorBidi"/>
          <w:sz w:val="22"/>
          <w:szCs w:val="22"/>
        </w:rPr>
        <w:tab/>
      </w:r>
      <w:r w:rsidR="00A17716" w:rsidRPr="00FE626A">
        <w:rPr>
          <w:rStyle w:val="Hyperlink"/>
        </w:rPr>
        <w:t>Interface Design Rules</w:t>
      </w:r>
      <w:r w:rsidR="00A17716">
        <w:rPr>
          <w:webHidden/>
        </w:rPr>
        <w:tab/>
      </w:r>
      <w:r w:rsidR="00A17716">
        <w:rPr>
          <w:webHidden/>
        </w:rPr>
        <w:fldChar w:fldCharType="begin"/>
      </w:r>
      <w:r w:rsidR="00A17716">
        <w:rPr>
          <w:webHidden/>
        </w:rPr>
        <w:instrText xml:space="preserve"> PAGEREF _Toc501357559 \h </w:instrText>
      </w:r>
      <w:r w:rsidR="00A17716">
        <w:rPr>
          <w:webHidden/>
        </w:rPr>
      </w:r>
      <w:r w:rsidR="00A17716">
        <w:rPr>
          <w:webHidden/>
        </w:rPr>
        <w:fldChar w:fldCharType="separate"/>
      </w:r>
      <w:ins w:id="177" w:author="Author">
        <w:r w:rsidR="006B661F">
          <w:rPr>
            <w:webHidden/>
          </w:rPr>
          <w:t>100</w:t>
        </w:r>
      </w:ins>
      <w:del w:id="178" w:author="Author">
        <w:r w:rsidR="00A17716" w:rsidDel="006B661F">
          <w:rPr>
            <w:webHidden/>
          </w:rPr>
          <w:delText>115</w:delText>
        </w:r>
      </w:del>
      <w:r w:rsidR="00A17716">
        <w:rPr>
          <w:webHidden/>
        </w:rPr>
        <w:fldChar w:fldCharType="end"/>
      </w:r>
      <w:r>
        <w:fldChar w:fldCharType="end"/>
      </w:r>
    </w:p>
    <w:p w14:paraId="01D6BD9E"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"_Toc501357560" </w:instrText>
      </w:r>
      <w:r>
        <w:fldChar w:fldCharType="separate"/>
      </w:r>
      <w:r w:rsidR="00A17716" w:rsidRPr="00FE626A">
        <w:rPr>
          <w:rStyle w:val="Hyperlink"/>
        </w:rPr>
        <w:t>8.2.</w:t>
      </w:r>
      <w:r w:rsidR="00A17716">
        <w:rPr>
          <w:rFonts w:asciiTheme="minorHAnsi" w:eastAsiaTheme="minorEastAsia" w:hAnsiTheme="minorHAnsi" w:cstheme="minorBidi"/>
          <w:sz w:val="22"/>
          <w:szCs w:val="22"/>
        </w:rPr>
        <w:tab/>
      </w:r>
      <w:r w:rsidR="00A17716" w:rsidRPr="00FE626A">
        <w:rPr>
          <w:rStyle w:val="Hyperlink"/>
        </w:rPr>
        <w:t>Inputs</w:t>
      </w:r>
      <w:r w:rsidR="00A17716">
        <w:rPr>
          <w:webHidden/>
        </w:rPr>
        <w:tab/>
      </w:r>
      <w:r w:rsidR="00A17716">
        <w:rPr>
          <w:webHidden/>
        </w:rPr>
        <w:fldChar w:fldCharType="begin"/>
      </w:r>
      <w:r w:rsidR="00A17716">
        <w:rPr>
          <w:webHidden/>
        </w:rPr>
        <w:instrText xml:space="preserve"> PAGEREF _Toc501357560 \h </w:instrText>
      </w:r>
      <w:r w:rsidR="00A17716">
        <w:rPr>
          <w:webHidden/>
        </w:rPr>
      </w:r>
      <w:r w:rsidR="00A17716">
        <w:rPr>
          <w:webHidden/>
        </w:rPr>
        <w:fldChar w:fldCharType="separate"/>
      </w:r>
      <w:ins w:id="179" w:author="Author">
        <w:r w:rsidR="006B661F">
          <w:rPr>
            <w:webHidden/>
          </w:rPr>
          <w:t>100</w:t>
        </w:r>
      </w:ins>
      <w:del w:id="180" w:author="Author">
        <w:r w:rsidR="00A17716" w:rsidDel="006B661F">
          <w:rPr>
            <w:webHidden/>
          </w:rPr>
          <w:delText>115</w:delText>
        </w:r>
      </w:del>
      <w:r w:rsidR="00A17716">
        <w:rPr>
          <w:webHidden/>
        </w:rPr>
        <w:fldChar w:fldCharType="end"/>
      </w:r>
      <w:r>
        <w:fldChar w:fldCharType="end"/>
      </w:r>
    </w:p>
    <w:p w14:paraId="263519E9"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"_Toc501357561" </w:instrText>
      </w:r>
      <w:r>
        <w:fldChar w:fldCharType="separate"/>
      </w:r>
      <w:r w:rsidR="00A17716" w:rsidRPr="00FE626A">
        <w:rPr>
          <w:rStyle w:val="Hyperlink"/>
        </w:rPr>
        <w:t>8.3.</w:t>
      </w:r>
      <w:r w:rsidR="00A17716">
        <w:rPr>
          <w:rFonts w:asciiTheme="minorHAnsi" w:eastAsiaTheme="minorEastAsia" w:hAnsiTheme="minorHAnsi" w:cstheme="minorBidi"/>
          <w:sz w:val="22"/>
          <w:szCs w:val="22"/>
        </w:rPr>
        <w:tab/>
      </w:r>
      <w:r w:rsidR="00A17716" w:rsidRPr="00FE626A">
        <w:rPr>
          <w:rStyle w:val="Hyperlink"/>
        </w:rPr>
        <w:t>Outputs</w:t>
      </w:r>
      <w:r w:rsidR="00A17716">
        <w:rPr>
          <w:webHidden/>
        </w:rPr>
        <w:tab/>
      </w:r>
      <w:r w:rsidR="00A17716">
        <w:rPr>
          <w:webHidden/>
        </w:rPr>
        <w:fldChar w:fldCharType="begin"/>
      </w:r>
      <w:r w:rsidR="00A17716">
        <w:rPr>
          <w:webHidden/>
        </w:rPr>
        <w:instrText xml:space="preserve"> PAGEREF _Toc501357561 \h </w:instrText>
      </w:r>
      <w:r w:rsidR="00A17716">
        <w:rPr>
          <w:webHidden/>
        </w:rPr>
      </w:r>
      <w:r w:rsidR="00A17716">
        <w:rPr>
          <w:webHidden/>
        </w:rPr>
        <w:fldChar w:fldCharType="separate"/>
      </w:r>
      <w:ins w:id="181" w:author="Author">
        <w:r w:rsidR="006B661F">
          <w:rPr>
            <w:webHidden/>
          </w:rPr>
          <w:t>101</w:t>
        </w:r>
      </w:ins>
      <w:del w:id="182" w:author="Author">
        <w:r w:rsidR="00A17716" w:rsidDel="006B661F">
          <w:rPr>
            <w:webHidden/>
          </w:rPr>
          <w:delText>115</w:delText>
        </w:r>
      </w:del>
      <w:r w:rsidR="00A17716">
        <w:rPr>
          <w:webHidden/>
        </w:rPr>
        <w:fldChar w:fldCharType="end"/>
      </w:r>
      <w:r>
        <w:fldChar w:fldCharType="end"/>
      </w:r>
    </w:p>
    <w:p w14:paraId="5E2FCC5F"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"_Toc501357562" </w:instrText>
      </w:r>
      <w:r>
        <w:fldChar w:fldCharType="separate"/>
      </w:r>
      <w:r w:rsidR="00A17716" w:rsidRPr="00FE626A">
        <w:rPr>
          <w:rStyle w:val="Hyperlink"/>
        </w:rPr>
        <w:t>8.4.</w:t>
      </w:r>
      <w:r w:rsidR="00A17716">
        <w:rPr>
          <w:rFonts w:asciiTheme="minorHAnsi" w:eastAsiaTheme="minorEastAsia" w:hAnsiTheme="minorHAnsi" w:cstheme="minorBidi"/>
          <w:sz w:val="22"/>
          <w:szCs w:val="22"/>
        </w:rPr>
        <w:tab/>
      </w:r>
      <w:r w:rsidR="00A17716" w:rsidRPr="00FE626A">
        <w:rPr>
          <w:rStyle w:val="Hyperlink"/>
        </w:rPr>
        <w:t>Navigation Hierarchy</w:t>
      </w:r>
      <w:r w:rsidR="00A17716">
        <w:rPr>
          <w:webHidden/>
        </w:rPr>
        <w:tab/>
      </w:r>
      <w:r w:rsidR="00A17716">
        <w:rPr>
          <w:webHidden/>
        </w:rPr>
        <w:fldChar w:fldCharType="begin"/>
      </w:r>
      <w:r w:rsidR="00A17716">
        <w:rPr>
          <w:webHidden/>
        </w:rPr>
        <w:instrText xml:space="preserve"> PAGEREF _Toc501357562 \h </w:instrText>
      </w:r>
      <w:r w:rsidR="00A17716">
        <w:rPr>
          <w:webHidden/>
        </w:rPr>
      </w:r>
      <w:r w:rsidR="00A17716">
        <w:rPr>
          <w:webHidden/>
        </w:rPr>
        <w:fldChar w:fldCharType="separate"/>
      </w:r>
      <w:ins w:id="183" w:author="Author">
        <w:r w:rsidR="006B661F">
          <w:rPr>
            <w:webHidden/>
          </w:rPr>
          <w:t>115</w:t>
        </w:r>
      </w:ins>
      <w:del w:id="184" w:author="Author">
        <w:r w:rsidR="00A17716" w:rsidDel="006B661F">
          <w:rPr>
            <w:webHidden/>
          </w:rPr>
          <w:delText>138</w:delText>
        </w:r>
      </w:del>
      <w:r w:rsidR="00A17716">
        <w:rPr>
          <w:webHidden/>
        </w:rPr>
        <w:fldChar w:fldCharType="end"/>
      </w:r>
      <w:r>
        <w:fldChar w:fldCharType="end"/>
      </w:r>
    </w:p>
    <w:p w14:paraId="6AC0495A" w14:textId="77777777" w:rsidR="00A17716" w:rsidRDefault="009B0865" w:rsidP="00A17716">
      <w:pPr>
        <w:pStyle w:val="TOC3"/>
        <w:rPr>
          <w:rFonts w:asciiTheme="minorHAnsi" w:eastAsiaTheme="minorEastAsia" w:hAnsiTheme="minorHAnsi" w:cstheme="minorBidi"/>
          <w:sz w:val="22"/>
          <w:szCs w:val="22"/>
        </w:rPr>
      </w:pPr>
      <w:r>
        <w:fldChar w:fldCharType="begin"/>
      </w:r>
      <w:r>
        <w:instrText xml:space="preserve"> HYPERLINK \l "_Toc501357563" </w:instrText>
      </w:r>
      <w:r>
        <w:fldChar w:fldCharType="separate"/>
      </w:r>
      <w:r w:rsidR="00A17716" w:rsidRPr="00FE626A">
        <w:rPr>
          <w:rStyle w:val="Hyperlink"/>
        </w:rPr>
        <w:t>8.4.1.</w:t>
      </w:r>
      <w:r w:rsidR="00A17716">
        <w:rPr>
          <w:rFonts w:asciiTheme="minorHAnsi" w:eastAsiaTheme="minorEastAsia" w:hAnsiTheme="minorHAnsi" w:cstheme="minorBidi"/>
          <w:sz w:val="22"/>
          <w:szCs w:val="22"/>
        </w:rPr>
        <w:tab/>
      </w:r>
      <w:r w:rsidR="00A17716" w:rsidRPr="00FE626A">
        <w:rPr>
          <w:rStyle w:val="Hyperlink"/>
        </w:rPr>
        <w:t>Screens</w:t>
      </w:r>
      <w:r w:rsidR="00A17716">
        <w:rPr>
          <w:webHidden/>
        </w:rPr>
        <w:tab/>
      </w:r>
      <w:r w:rsidR="00A17716">
        <w:rPr>
          <w:webHidden/>
        </w:rPr>
        <w:fldChar w:fldCharType="begin"/>
      </w:r>
      <w:r w:rsidR="00A17716">
        <w:rPr>
          <w:webHidden/>
        </w:rPr>
        <w:instrText xml:space="preserve"> PAGEREF _Toc501357563 \h </w:instrText>
      </w:r>
      <w:r w:rsidR="00A17716">
        <w:rPr>
          <w:webHidden/>
        </w:rPr>
      </w:r>
      <w:r w:rsidR="00A17716">
        <w:rPr>
          <w:webHidden/>
        </w:rPr>
        <w:fldChar w:fldCharType="separate"/>
      </w:r>
      <w:ins w:id="185" w:author="Author">
        <w:r w:rsidR="006B661F">
          <w:rPr>
            <w:webHidden/>
          </w:rPr>
          <w:t>115</w:t>
        </w:r>
      </w:ins>
      <w:del w:id="186" w:author="Author">
        <w:r w:rsidR="00A17716" w:rsidDel="006B661F">
          <w:rPr>
            <w:webHidden/>
          </w:rPr>
          <w:delText>138</w:delText>
        </w:r>
      </w:del>
      <w:r w:rsidR="00A17716">
        <w:rPr>
          <w:webHidden/>
        </w:rPr>
        <w:fldChar w:fldCharType="end"/>
      </w:r>
      <w:r>
        <w:fldChar w:fldCharType="end"/>
      </w:r>
    </w:p>
    <w:p w14:paraId="6DCAF0A9" w14:textId="77777777" w:rsidR="00A17716" w:rsidRDefault="009B0865" w:rsidP="00A17716">
      <w:pPr>
        <w:pStyle w:val="TOC1"/>
        <w:rPr>
          <w:rFonts w:asciiTheme="minorHAnsi" w:eastAsiaTheme="minorEastAsia" w:hAnsiTheme="minorHAnsi" w:cstheme="minorBidi"/>
          <w:sz w:val="22"/>
          <w:szCs w:val="22"/>
        </w:rPr>
      </w:pPr>
      <w:r>
        <w:fldChar w:fldCharType="begin"/>
      </w:r>
      <w:r>
        <w:instrText xml:space="preserve"> HYPERLINK \l "_Toc501357564" </w:instrText>
      </w:r>
      <w:r>
        <w:fldChar w:fldCharType="separate"/>
      </w:r>
      <w:r w:rsidR="00A17716" w:rsidRPr="00FE626A">
        <w:rPr>
          <w:rStyle w:val="Hyperlink"/>
        </w:rPr>
        <w:t>9.</w:t>
      </w:r>
      <w:r w:rsidR="00A17716">
        <w:rPr>
          <w:rFonts w:asciiTheme="minorHAnsi" w:eastAsiaTheme="minorEastAsia" w:hAnsiTheme="minorHAnsi" w:cstheme="minorBidi"/>
          <w:sz w:val="22"/>
          <w:szCs w:val="22"/>
        </w:rPr>
        <w:tab/>
      </w:r>
      <w:r w:rsidR="00A17716" w:rsidRPr="00FE626A">
        <w:rPr>
          <w:rStyle w:val="Hyperlink"/>
        </w:rPr>
        <w:t>Attachment A – Approval Signatures</w:t>
      </w:r>
      <w:r w:rsidR="00A17716">
        <w:rPr>
          <w:webHidden/>
        </w:rPr>
        <w:tab/>
      </w:r>
      <w:r w:rsidR="00A17716">
        <w:rPr>
          <w:webHidden/>
        </w:rPr>
        <w:fldChar w:fldCharType="begin"/>
      </w:r>
      <w:r w:rsidR="00A17716">
        <w:rPr>
          <w:webHidden/>
        </w:rPr>
        <w:instrText xml:space="preserve"> PAGEREF _Toc501357564 \h </w:instrText>
      </w:r>
      <w:r w:rsidR="00A17716">
        <w:rPr>
          <w:webHidden/>
        </w:rPr>
      </w:r>
      <w:r w:rsidR="00A17716">
        <w:rPr>
          <w:webHidden/>
        </w:rPr>
        <w:fldChar w:fldCharType="separate"/>
      </w:r>
      <w:ins w:id="187" w:author="Author">
        <w:r w:rsidR="006B661F">
          <w:rPr>
            <w:webHidden/>
          </w:rPr>
          <w:t>116</w:t>
        </w:r>
      </w:ins>
      <w:del w:id="188" w:author="Author">
        <w:r w:rsidR="00A17716" w:rsidDel="006B661F">
          <w:rPr>
            <w:webHidden/>
          </w:rPr>
          <w:delText>141</w:delText>
        </w:r>
      </w:del>
      <w:r w:rsidR="00A17716">
        <w:rPr>
          <w:webHidden/>
        </w:rPr>
        <w:fldChar w:fldCharType="end"/>
      </w:r>
      <w:r>
        <w:fldChar w:fldCharType="end"/>
      </w:r>
    </w:p>
    <w:p w14:paraId="1D7F83F9"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"_Toc501357565" </w:instrText>
      </w:r>
      <w:r>
        <w:fldChar w:fldCharType="separate"/>
      </w:r>
      <w:r w:rsidR="00A17716" w:rsidRPr="00FE626A">
        <w:rPr>
          <w:rStyle w:val="Hyperlink"/>
        </w:rPr>
        <w:t>A.1.</w:t>
      </w:r>
      <w:r w:rsidR="00A17716">
        <w:rPr>
          <w:rFonts w:asciiTheme="minorHAnsi" w:eastAsiaTheme="minorEastAsia" w:hAnsiTheme="minorHAnsi" w:cstheme="minorBidi"/>
          <w:sz w:val="22"/>
          <w:szCs w:val="22"/>
        </w:rPr>
        <w:tab/>
      </w:r>
      <w:r w:rsidR="00A17716" w:rsidRPr="00FE626A">
        <w:rPr>
          <w:rStyle w:val="Hyperlink"/>
        </w:rPr>
        <w:t>Identification of Technology and Standards</w:t>
      </w:r>
      <w:r w:rsidR="00A17716">
        <w:rPr>
          <w:webHidden/>
        </w:rPr>
        <w:tab/>
      </w:r>
      <w:r w:rsidR="00A17716">
        <w:rPr>
          <w:webHidden/>
        </w:rPr>
        <w:fldChar w:fldCharType="begin"/>
      </w:r>
      <w:r w:rsidR="00A17716">
        <w:rPr>
          <w:webHidden/>
        </w:rPr>
        <w:instrText xml:space="preserve"> PAGEREF _Toc501357565 \h </w:instrText>
      </w:r>
      <w:r w:rsidR="00A17716">
        <w:rPr>
          <w:webHidden/>
        </w:rPr>
      </w:r>
      <w:r w:rsidR="00A17716">
        <w:rPr>
          <w:webHidden/>
        </w:rPr>
        <w:fldChar w:fldCharType="separate"/>
      </w:r>
      <w:ins w:id="189" w:author="Author">
        <w:r w:rsidR="006B661F">
          <w:rPr>
            <w:webHidden/>
          </w:rPr>
          <w:t>117</w:t>
        </w:r>
      </w:ins>
      <w:del w:id="190" w:author="Author">
        <w:r w:rsidR="00A17716" w:rsidDel="006B661F">
          <w:rPr>
            <w:webHidden/>
          </w:rPr>
          <w:delText>142</w:delText>
        </w:r>
      </w:del>
      <w:r w:rsidR="00A17716">
        <w:rPr>
          <w:webHidden/>
        </w:rPr>
        <w:fldChar w:fldCharType="end"/>
      </w:r>
      <w:r>
        <w:fldChar w:fldCharType="end"/>
      </w:r>
    </w:p>
    <w:p w14:paraId="3FF6B59C"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"_Toc501357566" </w:instrText>
      </w:r>
      <w:r>
        <w:fldChar w:fldCharType="separate"/>
      </w:r>
      <w:r w:rsidR="00A17716" w:rsidRPr="00FE626A">
        <w:rPr>
          <w:rStyle w:val="Hyperlink"/>
        </w:rPr>
        <w:t>A.2.</w:t>
      </w:r>
      <w:r w:rsidR="00A17716">
        <w:rPr>
          <w:rFonts w:asciiTheme="minorHAnsi" w:eastAsiaTheme="minorEastAsia" w:hAnsiTheme="minorHAnsi" w:cstheme="minorBidi"/>
          <w:sz w:val="22"/>
          <w:szCs w:val="22"/>
        </w:rPr>
        <w:tab/>
      </w:r>
      <w:r w:rsidR="00A17716" w:rsidRPr="00FE626A">
        <w:rPr>
          <w:rStyle w:val="Hyperlink"/>
        </w:rPr>
        <w:t>Constraining Policies, Directives and Procedures</w:t>
      </w:r>
      <w:r w:rsidR="00A17716">
        <w:rPr>
          <w:webHidden/>
        </w:rPr>
        <w:tab/>
      </w:r>
      <w:r w:rsidR="00A17716">
        <w:rPr>
          <w:webHidden/>
        </w:rPr>
        <w:fldChar w:fldCharType="begin"/>
      </w:r>
      <w:r w:rsidR="00A17716">
        <w:rPr>
          <w:webHidden/>
        </w:rPr>
        <w:instrText xml:space="preserve"> PAGEREF _Toc501357566 \h </w:instrText>
      </w:r>
      <w:r w:rsidR="00A17716">
        <w:rPr>
          <w:webHidden/>
        </w:rPr>
      </w:r>
      <w:r w:rsidR="00A17716">
        <w:rPr>
          <w:webHidden/>
        </w:rPr>
        <w:fldChar w:fldCharType="separate"/>
      </w:r>
      <w:ins w:id="191" w:author="Author">
        <w:r w:rsidR="006B661F">
          <w:rPr>
            <w:webHidden/>
          </w:rPr>
          <w:t>117</w:t>
        </w:r>
      </w:ins>
      <w:del w:id="192" w:author="Author">
        <w:r w:rsidR="00A17716" w:rsidDel="006B661F">
          <w:rPr>
            <w:webHidden/>
          </w:rPr>
          <w:delText>142</w:delText>
        </w:r>
      </w:del>
      <w:r w:rsidR="00A17716">
        <w:rPr>
          <w:webHidden/>
        </w:rPr>
        <w:fldChar w:fldCharType="end"/>
      </w:r>
      <w:r>
        <w:fldChar w:fldCharType="end"/>
      </w:r>
    </w:p>
    <w:p w14:paraId="76A1E674"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"_Toc501357567" </w:instrText>
      </w:r>
      <w:r>
        <w:fldChar w:fldCharType="separate"/>
      </w:r>
      <w:r w:rsidR="00A17716" w:rsidRPr="00FE626A">
        <w:rPr>
          <w:rStyle w:val="Hyperlink"/>
        </w:rPr>
        <w:t>A.3.</w:t>
      </w:r>
      <w:r w:rsidR="00A17716">
        <w:rPr>
          <w:rFonts w:asciiTheme="minorHAnsi" w:eastAsiaTheme="minorEastAsia" w:hAnsiTheme="minorHAnsi" w:cstheme="minorBidi"/>
          <w:sz w:val="22"/>
          <w:szCs w:val="22"/>
        </w:rPr>
        <w:tab/>
      </w:r>
      <w:r w:rsidR="00A17716" w:rsidRPr="00FE626A">
        <w:rPr>
          <w:rStyle w:val="Hyperlink"/>
        </w:rPr>
        <w:t>Requirements Traceability Matrix</w:t>
      </w:r>
      <w:r w:rsidR="00A17716">
        <w:rPr>
          <w:webHidden/>
        </w:rPr>
        <w:tab/>
      </w:r>
      <w:r w:rsidR="00A17716">
        <w:rPr>
          <w:webHidden/>
        </w:rPr>
        <w:fldChar w:fldCharType="begin"/>
      </w:r>
      <w:r w:rsidR="00A17716">
        <w:rPr>
          <w:webHidden/>
        </w:rPr>
        <w:instrText xml:space="preserve"> PAGEREF _Toc501357567 \h </w:instrText>
      </w:r>
      <w:r w:rsidR="00A17716">
        <w:rPr>
          <w:webHidden/>
        </w:rPr>
      </w:r>
      <w:r w:rsidR="00A17716">
        <w:rPr>
          <w:webHidden/>
        </w:rPr>
        <w:fldChar w:fldCharType="separate"/>
      </w:r>
      <w:ins w:id="193" w:author="Author">
        <w:r w:rsidR="006B661F">
          <w:rPr>
            <w:webHidden/>
          </w:rPr>
          <w:t>117</w:t>
        </w:r>
      </w:ins>
      <w:del w:id="194" w:author="Author">
        <w:r w:rsidR="00A17716" w:rsidDel="006B661F">
          <w:rPr>
            <w:webHidden/>
          </w:rPr>
          <w:delText>142</w:delText>
        </w:r>
      </w:del>
      <w:r w:rsidR="00A17716">
        <w:rPr>
          <w:webHidden/>
        </w:rPr>
        <w:fldChar w:fldCharType="end"/>
      </w:r>
      <w:r>
        <w:fldChar w:fldCharType="end"/>
      </w:r>
    </w:p>
    <w:p w14:paraId="3C12E69A"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"_Toc501357568" </w:instrText>
      </w:r>
      <w:r>
        <w:fldChar w:fldCharType="separate"/>
      </w:r>
      <w:r w:rsidR="00A17716" w:rsidRPr="00FE626A">
        <w:rPr>
          <w:rStyle w:val="Hyperlink"/>
        </w:rPr>
        <w:t>A.4.</w:t>
      </w:r>
      <w:r w:rsidR="00A17716">
        <w:rPr>
          <w:rFonts w:asciiTheme="minorHAnsi" w:eastAsiaTheme="minorEastAsia" w:hAnsiTheme="minorHAnsi" w:cstheme="minorBidi"/>
          <w:sz w:val="22"/>
          <w:szCs w:val="22"/>
        </w:rPr>
        <w:tab/>
      </w:r>
      <w:r w:rsidR="00A17716" w:rsidRPr="00FE626A">
        <w:rPr>
          <w:rStyle w:val="Hyperlink"/>
        </w:rPr>
        <w:t>Packaging and Installation</w:t>
      </w:r>
      <w:r w:rsidR="00A17716">
        <w:rPr>
          <w:webHidden/>
        </w:rPr>
        <w:tab/>
      </w:r>
      <w:r w:rsidR="00A17716">
        <w:rPr>
          <w:webHidden/>
        </w:rPr>
        <w:fldChar w:fldCharType="begin"/>
      </w:r>
      <w:r w:rsidR="00A17716">
        <w:rPr>
          <w:webHidden/>
        </w:rPr>
        <w:instrText xml:space="preserve"> PAGEREF _Toc501357568 \h </w:instrText>
      </w:r>
      <w:r w:rsidR="00A17716">
        <w:rPr>
          <w:webHidden/>
        </w:rPr>
      </w:r>
      <w:r w:rsidR="00A17716">
        <w:rPr>
          <w:webHidden/>
        </w:rPr>
        <w:fldChar w:fldCharType="separate"/>
      </w:r>
      <w:ins w:id="195" w:author="Author">
        <w:r w:rsidR="006B661F">
          <w:rPr>
            <w:webHidden/>
          </w:rPr>
          <w:t>117</w:t>
        </w:r>
      </w:ins>
      <w:del w:id="196" w:author="Author">
        <w:r w:rsidR="00A17716" w:rsidDel="006B661F">
          <w:rPr>
            <w:webHidden/>
          </w:rPr>
          <w:delText>142</w:delText>
        </w:r>
      </w:del>
      <w:r w:rsidR="00A17716">
        <w:rPr>
          <w:webHidden/>
        </w:rPr>
        <w:fldChar w:fldCharType="end"/>
      </w:r>
      <w:r>
        <w:fldChar w:fldCharType="end"/>
      </w:r>
    </w:p>
    <w:p w14:paraId="3C258287" w14:textId="77777777" w:rsidR="00A17716" w:rsidRDefault="009B0865" w:rsidP="00A17716">
      <w:pPr>
        <w:pStyle w:val="TOC2"/>
        <w:rPr>
          <w:rFonts w:asciiTheme="minorHAnsi" w:eastAsiaTheme="minorEastAsia" w:hAnsiTheme="minorHAnsi" w:cstheme="minorBidi"/>
          <w:sz w:val="22"/>
          <w:szCs w:val="22"/>
        </w:rPr>
      </w:pPr>
      <w:r>
        <w:fldChar w:fldCharType="begin"/>
      </w:r>
      <w:r>
        <w:instrText xml:space="preserve"> HYPERLINK \l "_Toc501357569" </w:instrText>
      </w:r>
      <w:r>
        <w:fldChar w:fldCharType="separate"/>
      </w:r>
      <w:r w:rsidR="00A17716" w:rsidRPr="00FE626A">
        <w:rPr>
          <w:rStyle w:val="Hyperlink"/>
        </w:rPr>
        <w:t>A.5.</w:t>
      </w:r>
      <w:r w:rsidR="00A17716">
        <w:rPr>
          <w:rFonts w:asciiTheme="minorHAnsi" w:eastAsiaTheme="minorEastAsia" w:hAnsiTheme="minorHAnsi" w:cstheme="minorBidi"/>
          <w:sz w:val="22"/>
          <w:szCs w:val="22"/>
        </w:rPr>
        <w:tab/>
      </w:r>
      <w:r w:rsidR="00A17716" w:rsidRPr="00FE626A">
        <w:rPr>
          <w:rStyle w:val="Hyperlink"/>
        </w:rPr>
        <w:t>Design Metrics</w:t>
      </w:r>
      <w:r w:rsidR="00A17716">
        <w:rPr>
          <w:webHidden/>
        </w:rPr>
        <w:tab/>
      </w:r>
      <w:r w:rsidR="00A17716">
        <w:rPr>
          <w:webHidden/>
        </w:rPr>
        <w:fldChar w:fldCharType="begin"/>
      </w:r>
      <w:r w:rsidR="00A17716">
        <w:rPr>
          <w:webHidden/>
        </w:rPr>
        <w:instrText xml:space="preserve"> PAGEREF _Toc501357569 \h </w:instrText>
      </w:r>
      <w:r w:rsidR="00A17716">
        <w:rPr>
          <w:webHidden/>
        </w:rPr>
      </w:r>
      <w:r w:rsidR="00A17716">
        <w:rPr>
          <w:webHidden/>
        </w:rPr>
        <w:fldChar w:fldCharType="separate"/>
      </w:r>
      <w:ins w:id="197" w:author="Author">
        <w:r w:rsidR="006B661F">
          <w:rPr>
            <w:webHidden/>
          </w:rPr>
          <w:t>117</w:t>
        </w:r>
      </w:ins>
      <w:del w:id="198" w:author="Author">
        <w:r w:rsidR="00A17716" w:rsidDel="006B661F">
          <w:rPr>
            <w:webHidden/>
          </w:rPr>
          <w:delText>142</w:delText>
        </w:r>
      </w:del>
      <w:r w:rsidR="00A17716">
        <w:rPr>
          <w:webHidden/>
        </w:rPr>
        <w:fldChar w:fldCharType="end"/>
      </w:r>
      <w:r>
        <w:fldChar w:fldCharType="end"/>
      </w:r>
    </w:p>
    <w:p w14:paraId="060D540E" w14:textId="77777777"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59E7F401" w14:textId="77777777" w:rsidR="00A17716" w:rsidRDefault="00A17716" w:rsidP="00A17716">
      <w:pPr>
        <w:pStyle w:val="TableofFigures"/>
        <w:rP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r w:rsidR="009B0865">
        <w:fldChar w:fldCharType="begin"/>
      </w:r>
      <w:r w:rsidR="009B0865">
        <w:instrText xml:space="preserve"> HYPERLINK \l "_Toc501356650" </w:instrText>
      </w:r>
      <w:r w:rsidR="009B0865">
        <w:fldChar w:fldCharType="separate"/>
      </w:r>
      <w:r w:rsidRPr="000B6C30">
        <w:rPr>
          <w:rStyle w:val="Hyperlink"/>
          <w:noProof/>
        </w:rPr>
        <w:t>Figure 1: VA Revenue Cycle Business Process</w:t>
      </w:r>
      <w:r>
        <w:rPr>
          <w:noProof/>
          <w:webHidden/>
        </w:rPr>
        <w:tab/>
      </w:r>
      <w:r>
        <w:rPr>
          <w:noProof/>
          <w:webHidden/>
        </w:rPr>
        <w:fldChar w:fldCharType="begin"/>
      </w:r>
      <w:r>
        <w:rPr>
          <w:noProof/>
          <w:webHidden/>
        </w:rPr>
        <w:instrText xml:space="preserve"> PAGEREF _Toc501356650 \h </w:instrText>
      </w:r>
      <w:r>
        <w:rPr>
          <w:noProof/>
          <w:webHidden/>
        </w:rPr>
      </w:r>
      <w:r>
        <w:rPr>
          <w:noProof/>
          <w:webHidden/>
        </w:rPr>
        <w:fldChar w:fldCharType="separate"/>
      </w:r>
      <w:ins w:id="199" w:author="Author">
        <w:r w:rsidR="006B661F">
          <w:rPr>
            <w:b/>
            <w:bCs/>
            <w:noProof/>
            <w:webHidden/>
          </w:rPr>
          <w:t>Error! Bookmark not defined.</w:t>
        </w:r>
      </w:ins>
      <w:del w:id="200" w:author="Author">
        <w:r w:rsidDel="006B661F">
          <w:rPr>
            <w:noProof/>
            <w:webHidden/>
          </w:rPr>
          <w:delText>8</w:delText>
        </w:r>
      </w:del>
      <w:r>
        <w:rPr>
          <w:noProof/>
          <w:webHidden/>
        </w:rPr>
        <w:fldChar w:fldCharType="end"/>
      </w:r>
      <w:r w:rsidR="009B0865">
        <w:rPr>
          <w:noProof/>
        </w:rPr>
        <w:fldChar w:fldCharType="end"/>
      </w:r>
    </w:p>
    <w:p w14:paraId="3288AFAB"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"_Toc501356651" </w:instrText>
      </w:r>
      <w:r>
        <w:fldChar w:fldCharType="separate"/>
      </w:r>
      <w:r w:rsidR="00A17716" w:rsidRPr="000B6C30">
        <w:rPr>
          <w:rStyle w:val="Hyperlink"/>
          <w:noProof/>
        </w:rPr>
        <w:t>Figure 2: Transactions per Hour when Insurance Collected at Each Visit</w:t>
      </w:r>
      <w:r w:rsidR="00A17716">
        <w:rPr>
          <w:noProof/>
          <w:webHidden/>
        </w:rPr>
        <w:tab/>
      </w:r>
      <w:r w:rsidR="00A17716">
        <w:rPr>
          <w:noProof/>
          <w:webHidden/>
        </w:rPr>
        <w:fldChar w:fldCharType="begin"/>
      </w:r>
      <w:r w:rsidR="00A17716">
        <w:rPr>
          <w:noProof/>
          <w:webHidden/>
        </w:rPr>
        <w:instrText xml:space="preserve"> PAGEREF _Toc501356651 \h </w:instrText>
      </w:r>
      <w:r w:rsidR="00A17716">
        <w:rPr>
          <w:noProof/>
          <w:webHidden/>
        </w:rPr>
      </w:r>
      <w:r w:rsidR="00A17716">
        <w:rPr>
          <w:noProof/>
          <w:webHidden/>
        </w:rPr>
        <w:fldChar w:fldCharType="separate"/>
      </w:r>
      <w:ins w:id="201" w:author="Author">
        <w:r w:rsidR="006B661F">
          <w:rPr>
            <w:b/>
            <w:bCs/>
            <w:noProof/>
            <w:webHidden/>
          </w:rPr>
          <w:t>Error! Bookmark not defined.</w:t>
        </w:r>
      </w:ins>
      <w:del w:id="202" w:author="Author">
        <w:r w:rsidR="00A17716" w:rsidDel="006B661F">
          <w:rPr>
            <w:noProof/>
            <w:webHidden/>
          </w:rPr>
          <w:delText>14</w:delText>
        </w:r>
      </w:del>
      <w:r w:rsidR="00A17716">
        <w:rPr>
          <w:noProof/>
          <w:webHidden/>
        </w:rPr>
        <w:fldChar w:fldCharType="end"/>
      </w:r>
      <w:r>
        <w:rPr>
          <w:noProof/>
        </w:rPr>
        <w:fldChar w:fldCharType="end"/>
      </w:r>
    </w:p>
    <w:p w14:paraId="40C7FCC7"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"_Toc501356652" </w:instrText>
      </w:r>
      <w:r>
        <w:fldChar w:fldCharType="separate"/>
      </w:r>
      <w:r w:rsidR="00A17716" w:rsidRPr="000B6C30">
        <w:rPr>
          <w:rStyle w:val="Hyperlink"/>
          <w:noProof/>
        </w:rPr>
        <w:t>Figure 3: Transactions per Hour when Insurance Requested Once per Month per Unique Patient</w:t>
      </w:r>
      <w:r w:rsidR="00A17716">
        <w:rPr>
          <w:noProof/>
          <w:webHidden/>
        </w:rPr>
        <w:tab/>
      </w:r>
      <w:r w:rsidR="00A17716">
        <w:rPr>
          <w:noProof/>
          <w:webHidden/>
        </w:rPr>
        <w:fldChar w:fldCharType="begin"/>
      </w:r>
      <w:r w:rsidR="00A17716">
        <w:rPr>
          <w:noProof/>
          <w:webHidden/>
        </w:rPr>
        <w:instrText xml:space="preserve"> PAGEREF _Toc501356652 \h </w:instrText>
      </w:r>
      <w:r w:rsidR="00A17716">
        <w:rPr>
          <w:noProof/>
          <w:webHidden/>
        </w:rPr>
      </w:r>
      <w:r w:rsidR="00A17716">
        <w:rPr>
          <w:noProof/>
          <w:webHidden/>
        </w:rPr>
        <w:fldChar w:fldCharType="separate"/>
      </w:r>
      <w:ins w:id="203" w:author="Author">
        <w:r w:rsidR="006B661F">
          <w:rPr>
            <w:b/>
            <w:bCs/>
            <w:noProof/>
            <w:webHidden/>
          </w:rPr>
          <w:t>Error! Bookmark not defined.</w:t>
        </w:r>
      </w:ins>
      <w:del w:id="204" w:author="Author">
        <w:r w:rsidR="00A17716" w:rsidDel="006B661F">
          <w:rPr>
            <w:noProof/>
            <w:webHidden/>
          </w:rPr>
          <w:delText>15</w:delText>
        </w:r>
      </w:del>
      <w:r w:rsidR="00A17716">
        <w:rPr>
          <w:noProof/>
          <w:webHidden/>
        </w:rPr>
        <w:fldChar w:fldCharType="end"/>
      </w:r>
      <w:r>
        <w:rPr>
          <w:noProof/>
        </w:rPr>
        <w:fldChar w:fldCharType="end"/>
      </w:r>
    </w:p>
    <w:p w14:paraId="533926F9"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"_Toc501356653" </w:instrText>
      </w:r>
      <w:r>
        <w:fldChar w:fldCharType="separate"/>
      </w:r>
      <w:r w:rsidR="00A17716" w:rsidRPr="000B6C30">
        <w:rPr>
          <w:rStyle w:val="Hyperlink"/>
          <w:noProof/>
        </w:rPr>
        <w:t>Figure 4: MCCF EDI TAS Conceptual Architecture</w:t>
      </w:r>
      <w:r w:rsidR="00A17716">
        <w:rPr>
          <w:noProof/>
          <w:webHidden/>
        </w:rPr>
        <w:tab/>
      </w:r>
      <w:r w:rsidR="00A17716">
        <w:rPr>
          <w:noProof/>
          <w:webHidden/>
        </w:rPr>
        <w:fldChar w:fldCharType="begin"/>
      </w:r>
      <w:r w:rsidR="00A17716">
        <w:rPr>
          <w:noProof/>
          <w:webHidden/>
        </w:rPr>
        <w:instrText xml:space="preserve"> PAGEREF _Toc501356653 \h </w:instrText>
      </w:r>
      <w:r w:rsidR="00A17716">
        <w:rPr>
          <w:noProof/>
          <w:webHidden/>
        </w:rPr>
      </w:r>
      <w:r w:rsidR="00A17716">
        <w:rPr>
          <w:noProof/>
          <w:webHidden/>
        </w:rPr>
        <w:fldChar w:fldCharType="separate"/>
      </w:r>
      <w:ins w:id="205" w:author="Author">
        <w:r w:rsidR="006B661F">
          <w:rPr>
            <w:b/>
            <w:bCs/>
            <w:noProof/>
            <w:webHidden/>
          </w:rPr>
          <w:t>Error! Bookmark not defined.</w:t>
        </w:r>
      </w:ins>
      <w:del w:id="206" w:author="Author">
        <w:r w:rsidR="00A17716" w:rsidDel="006B661F">
          <w:rPr>
            <w:noProof/>
            <w:webHidden/>
          </w:rPr>
          <w:delText>19</w:delText>
        </w:r>
      </w:del>
      <w:r w:rsidR="00A17716">
        <w:rPr>
          <w:noProof/>
          <w:webHidden/>
        </w:rPr>
        <w:fldChar w:fldCharType="end"/>
      </w:r>
      <w:r>
        <w:rPr>
          <w:noProof/>
        </w:rPr>
        <w:fldChar w:fldCharType="end"/>
      </w:r>
    </w:p>
    <w:p w14:paraId="5298FFA3"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"_Toc501356654" </w:instrText>
      </w:r>
      <w:r>
        <w:fldChar w:fldCharType="separate"/>
      </w:r>
      <w:r w:rsidR="00A17716" w:rsidRPr="000B6C30">
        <w:rPr>
          <w:rStyle w:val="Hyperlink"/>
          <w:noProof/>
        </w:rPr>
        <w:t>Figure 5: Servers Hosting the Software Components</w:t>
      </w:r>
      <w:r w:rsidR="00A17716">
        <w:rPr>
          <w:noProof/>
          <w:webHidden/>
        </w:rPr>
        <w:tab/>
      </w:r>
      <w:r w:rsidR="00A17716">
        <w:rPr>
          <w:noProof/>
          <w:webHidden/>
        </w:rPr>
        <w:fldChar w:fldCharType="begin"/>
      </w:r>
      <w:r w:rsidR="00A17716">
        <w:rPr>
          <w:noProof/>
          <w:webHidden/>
        </w:rPr>
        <w:instrText xml:space="preserve"> PAGEREF _Toc501356654 \h </w:instrText>
      </w:r>
      <w:r w:rsidR="00A17716">
        <w:rPr>
          <w:noProof/>
          <w:webHidden/>
        </w:rPr>
      </w:r>
      <w:r w:rsidR="00A17716">
        <w:rPr>
          <w:noProof/>
          <w:webHidden/>
        </w:rPr>
        <w:fldChar w:fldCharType="separate"/>
      </w:r>
      <w:ins w:id="207" w:author="Author">
        <w:r w:rsidR="006B661F">
          <w:rPr>
            <w:b/>
            <w:bCs/>
            <w:noProof/>
            <w:webHidden/>
          </w:rPr>
          <w:t>Error! Bookmark not defined.</w:t>
        </w:r>
      </w:ins>
      <w:del w:id="208" w:author="Author">
        <w:r w:rsidR="00A17716" w:rsidDel="006B661F">
          <w:rPr>
            <w:noProof/>
            <w:webHidden/>
          </w:rPr>
          <w:delText>21</w:delText>
        </w:r>
      </w:del>
      <w:r w:rsidR="00A17716">
        <w:rPr>
          <w:noProof/>
          <w:webHidden/>
        </w:rPr>
        <w:fldChar w:fldCharType="end"/>
      </w:r>
      <w:r>
        <w:rPr>
          <w:noProof/>
        </w:rPr>
        <w:fldChar w:fldCharType="end"/>
      </w:r>
    </w:p>
    <w:p w14:paraId="5294009B"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"_Toc501356655" </w:instrText>
      </w:r>
      <w:r>
        <w:fldChar w:fldCharType="separate"/>
      </w:r>
      <w:r w:rsidR="00A17716" w:rsidRPr="000B6C30">
        <w:rPr>
          <w:rStyle w:val="Hyperlink"/>
          <w:noProof/>
        </w:rPr>
        <w:t>Figure 6: Test Environment Conceptual Infrastructure Diagram, Part 1</w:t>
      </w:r>
      <w:r w:rsidR="00A17716">
        <w:rPr>
          <w:noProof/>
          <w:webHidden/>
        </w:rPr>
        <w:tab/>
      </w:r>
      <w:r w:rsidR="00A17716">
        <w:rPr>
          <w:noProof/>
          <w:webHidden/>
        </w:rPr>
        <w:fldChar w:fldCharType="begin"/>
      </w:r>
      <w:r w:rsidR="00A17716">
        <w:rPr>
          <w:noProof/>
          <w:webHidden/>
        </w:rPr>
        <w:instrText xml:space="preserve"> PAGEREF _Toc501356655 \h </w:instrText>
      </w:r>
      <w:r w:rsidR="00A17716">
        <w:rPr>
          <w:noProof/>
          <w:webHidden/>
        </w:rPr>
      </w:r>
      <w:r w:rsidR="00A17716">
        <w:rPr>
          <w:noProof/>
          <w:webHidden/>
        </w:rPr>
        <w:fldChar w:fldCharType="separate"/>
      </w:r>
      <w:ins w:id="209" w:author="Author">
        <w:r w:rsidR="006B661F">
          <w:rPr>
            <w:b/>
            <w:bCs/>
            <w:noProof/>
            <w:webHidden/>
          </w:rPr>
          <w:t>Error! Bookmark not defined.</w:t>
        </w:r>
      </w:ins>
      <w:del w:id="210" w:author="Author">
        <w:r w:rsidR="00A17716" w:rsidDel="006B661F">
          <w:rPr>
            <w:noProof/>
            <w:webHidden/>
          </w:rPr>
          <w:delText>41</w:delText>
        </w:r>
      </w:del>
      <w:r w:rsidR="00A17716">
        <w:rPr>
          <w:noProof/>
          <w:webHidden/>
        </w:rPr>
        <w:fldChar w:fldCharType="end"/>
      </w:r>
      <w:r>
        <w:rPr>
          <w:noProof/>
        </w:rPr>
        <w:fldChar w:fldCharType="end"/>
      </w:r>
    </w:p>
    <w:p w14:paraId="12E825D5"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"_Toc501356656" </w:instrText>
      </w:r>
      <w:r>
        <w:fldChar w:fldCharType="separate"/>
      </w:r>
      <w:r w:rsidR="00A17716" w:rsidRPr="000B6C30">
        <w:rPr>
          <w:rStyle w:val="Hyperlink"/>
          <w:noProof/>
        </w:rPr>
        <w:t>Figure 7: Test Environment Conceptual Infrastructure Diagram, Part 2</w:t>
      </w:r>
      <w:r w:rsidR="00A17716">
        <w:rPr>
          <w:noProof/>
          <w:webHidden/>
        </w:rPr>
        <w:tab/>
      </w:r>
      <w:r w:rsidR="00A17716">
        <w:rPr>
          <w:noProof/>
          <w:webHidden/>
        </w:rPr>
        <w:fldChar w:fldCharType="begin"/>
      </w:r>
      <w:r w:rsidR="00A17716">
        <w:rPr>
          <w:noProof/>
          <w:webHidden/>
        </w:rPr>
        <w:instrText xml:space="preserve"> PAGEREF _Toc501356656 \h </w:instrText>
      </w:r>
      <w:r w:rsidR="00A17716">
        <w:rPr>
          <w:noProof/>
          <w:webHidden/>
        </w:rPr>
      </w:r>
      <w:r w:rsidR="00A17716">
        <w:rPr>
          <w:noProof/>
          <w:webHidden/>
        </w:rPr>
        <w:fldChar w:fldCharType="separate"/>
      </w:r>
      <w:ins w:id="211" w:author="Author">
        <w:r w:rsidR="006B661F">
          <w:rPr>
            <w:b/>
            <w:bCs/>
            <w:noProof/>
            <w:webHidden/>
          </w:rPr>
          <w:t>Error! Bookmark not defined.</w:t>
        </w:r>
      </w:ins>
      <w:del w:id="212" w:author="Author">
        <w:r w:rsidR="00A17716" w:rsidDel="006B661F">
          <w:rPr>
            <w:noProof/>
            <w:webHidden/>
          </w:rPr>
          <w:delText>42</w:delText>
        </w:r>
      </w:del>
      <w:r w:rsidR="00A17716">
        <w:rPr>
          <w:noProof/>
          <w:webHidden/>
        </w:rPr>
        <w:fldChar w:fldCharType="end"/>
      </w:r>
      <w:r>
        <w:rPr>
          <w:noProof/>
        </w:rPr>
        <w:fldChar w:fldCharType="end"/>
      </w:r>
    </w:p>
    <w:p w14:paraId="6F0028F4"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"_Toc501356657" </w:instrText>
      </w:r>
      <w:r>
        <w:fldChar w:fldCharType="separate"/>
      </w:r>
      <w:r w:rsidR="00A17716" w:rsidRPr="000B6C30">
        <w:rPr>
          <w:rStyle w:val="Hyperlink"/>
          <w:noProof/>
        </w:rPr>
        <w:t>Figure 8: Conceptual Production String Diagram</w:t>
      </w:r>
      <w:r w:rsidR="00A17716">
        <w:rPr>
          <w:noProof/>
          <w:webHidden/>
        </w:rPr>
        <w:tab/>
      </w:r>
      <w:r w:rsidR="00A17716">
        <w:rPr>
          <w:noProof/>
          <w:webHidden/>
        </w:rPr>
        <w:fldChar w:fldCharType="begin"/>
      </w:r>
      <w:r w:rsidR="00A17716">
        <w:rPr>
          <w:noProof/>
          <w:webHidden/>
        </w:rPr>
        <w:instrText xml:space="preserve"> PAGEREF _Toc501356657 \h </w:instrText>
      </w:r>
      <w:r w:rsidR="00A17716">
        <w:rPr>
          <w:noProof/>
          <w:webHidden/>
        </w:rPr>
      </w:r>
      <w:r w:rsidR="00A17716">
        <w:rPr>
          <w:noProof/>
          <w:webHidden/>
        </w:rPr>
        <w:fldChar w:fldCharType="separate"/>
      </w:r>
      <w:ins w:id="213" w:author="Author">
        <w:r w:rsidR="006B661F">
          <w:rPr>
            <w:b/>
            <w:bCs/>
            <w:noProof/>
            <w:webHidden/>
          </w:rPr>
          <w:t>Error! Bookmark not defined.</w:t>
        </w:r>
      </w:ins>
      <w:del w:id="214" w:author="Author">
        <w:r w:rsidR="00A17716" w:rsidDel="006B661F">
          <w:rPr>
            <w:noProof/>
            <w:webHidden/>
          </w:rPr>
          <w:delText>45</w:delText>
        </w:r>
      </w:del>
      <w:r w:rsidR="00A17716">
        <w:rPr>
          <w:noProof/>
          <w:webHidden/>
        </w:rPr>
        <w:fldChar w:fldCharType="end"/>
      </w:r>
      <w:r>
        <w:rPr>
          <w:noProof/>
        </w:rPr>
        <w:fldChar w:fldCharType="end"/>
      </w:r>
    </w:p>
    <w:p w14:paraId="74300AE7"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"_Toc501356658" </w:instrText>
      </w:r>
      <w:r>
        <w:fldChar w:fldCharType="separate"/>
      </w:r>
      <w:r w:rsidR="00A17716" w:rsidRPr="000B6C30">
        <w:rPr>
          <w:rStyle w:val="Hyperlink"/>
          <w:noProof/>
        </w:rPr>
        <w:t>Figure 9: MCCF EDI TAS Logical Architecture</w:t>
      </w:r>
      <w:r w:rsidR="00A17716">
        <w:rPr>
          <w:noProof/>
          <w:webHidden/>
        </w:rPr>
        <w:tab/>
      </w:r>
      <w:r w:rsidR="00A17716">
        <w:rPr>
          <w:noProof/>
          <w:webHidden/>
        </w:rPr>
        <w:fldChar w:fldCharType="begin"/>
      </w:r>
      <w:r w:rsidR="00A17716">
        <w:rPr>
          <w:noProof/>
          <w:webHidden/>
        </w:rPr>
        <w:instrText xml:space="preserve"> PAGEREF _Toc501356658 \h </w:instrText>
      </w:r>
      <w:r w:rsidR="00A17716">
        <w:rPr>
          <w:noProof/>
          <w:webHidden/>
        </w:rPr>
      </w:r>
      <w:r w:rsidR="00A17716">
        <w:rPr>
          <w:noProof/>
          <w:webHidden/>
        </w:rPr>
        <w:fldChar w:fldCharType="separate"/>
      </w:r>
      <w:ins w:id="215" w:author="Author">
        <w:r w:rsidR="006B661F">
          <w:rPr>
            <w:b/>
            <w:bCs/>
            <w:noProof/>
            <w:webHidden/>
          </w:rPr>
          <w:t>Error! Bookmark not defined.</w:t>
        </w:r>
      </w:ins>
      <w:del w:id="216" w:author="Author">
        <w:r w:rsidR="00A17716" w:rsidDel="006B661F">
          <w:rPr>
            <w:noProof/>
            <w:webHidden/>
          </w:rPr>
          <w:delText>51</w:delText>
        </w:r>
      </w:del>
      <w:r w:rsidR="00A17716">
        <w:rPr>
          <w:noProof/>
          <w:webHidden/>
        </w:rPr>
        <w:fldChar w:fldCharType="end"/>
      </w:r>
      <w:r>
        <w:rPr>
          <w:noProof/>
        </w:rPr>
        <w:fldChar w:fldCharType="end"/>
      </w:r>
    </w:p>
    <w:p w14:paraId="721F4044"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"_Toc501356659" </w:instrText>
      </w:r>
      <w:r>
        <w:fldChar w:fldCharType="separate"/>
      </w:r>
      <w:r w:rsidR="00A17716" w:rsidRPr="000B6C30">
        <w:rPr>
          <w:rStyle w:val="Hyperlink"/>
          <w:noProof/>
        </w:rPr>
        <w:t>Figure 10: VA Future IT Vision Diagram (5-year)</w:t>
      </w:r>
      <w:r w:rsidR="00A17716">
        <w:rPr>
          <w:noProof/>
          <w:webHidden/>
        </w:rPr>
        <w:tab/>
      </w:r>
      <w:r w:rsidR="00A17716">
        <w:rPr>
          <w:noProof/>
          <w:webHidden/>
        </w:rPr>
        <w:fldChar w:fldCharType="begin"/>
      </w:r>
      <w:r w:rsidR="00A17716">
        <w:rPr>
          <w:noProof/>
          <w:webHidden/>
        </w:rPr>
        <w:instrText xml:space="preserve"> PAGEREF _Toc501356659 \h </w:instrText>
      </w:r>
      <w:r w:rsidR="00A17716">
        <w:rPr>
          <w:noProof/>
          <w:webHidden/>
        </w:rPr>
      </w:r>
      <w:r w:rsidR="00A17716">
        <w:rPr>
          <w:noProof/>
          <w:webHidden/>
        </w:rPr>
        <w:fldChar w:fldCharType="separate"/>
      </w:r>
      <w:ins w:id="217" w:author="Author">
        <w:r w:rsidR="006B661F">
          <w:rPr>
            <w:b/>
            <w:bCs/>
            <w:noProof/>
            <w:webHidden/>
          </w:rPr>
          <w:t>Error! Bookmark not defined.</w:t>
        </w:r>
      </w:ins>
      <w:del w:id="218" w:author="Author">
        <w:r w:rsidR="00A17716" w:rsidDel="006B661F">
          <w:rPr>
            <w:noProof/>
            <w:webHidden/>
          </w:rPr>
          <w:delText>54</w:delText>
        </w:r>
      </w:del>
      <w:r w:rsidR="00A17716">
        <w:rPr>
          <w:noProof/>
          <w:webHidden/>
        </w:rPr>
        <w:fldChar w:fldCharType="end"/>
      </w:r>
      <w:r>
        <w:rPr>
          <w:noProof/>
        </w:rPr>
        <w:fldChar w:fldCharType="end"/>
      </w:r>
    </w:p>
    <w:p w14:paraId="33F176C0"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"_Toc501356660" </w:instrText>
      </w:r>
      <w:r>
        <w:fldChar w:fldCharType="separate"/>
      </w:r>
      <w:r w:rsidR="00A17716" w:rsidRPr="000B6C30">
        <w:rPr>
          <w:rStyle w:val="Hyperlink"/>
          <w:noProof/>
        </w:rPr>
        <w:t>Figure 11 - UI Lazy Loading Sample Web Page</w:t>
      </w:r>
      <w:r w:rsidR="00A17716">
        <w:rPr>
          <w:noProof/>
          <w:webHidden/>
        </w:rPr>
        <w:tab/>
      </w:r>
      <w:r w:rsidR="00A17716">
        <w:rPr>
          <w:noProof/>
          <w:webHidden/>
        </w:rPr>
        <w:fldChar w:fldCharType="begin"/>
      </w:r>
      <w:r w:rsidR="00A17716">
        <w:rPr>
          <w:noProof/>
          <w:webHidden/>
        </w:rPr>
        <w:instrText xml:space="preserve"> PAGEREF _Toc501356660 \h </w:instrText>
      </w:r>
      <w:r w:rsidR="00A17716">
        <w:rPr>
          <w:noProof/>
          <w:webHidden/>
        </w:rPr>
      </w:r>
      <w:r w:rsidR="00A17716">
        <w:rPr>
          <w:noProof/>
          <w:webHidden/>
        </w:rPr>
        <w:fldChar w:fldCharType="separate"/>
      </w:r>
      <w:ins w:id="219" w:author="Author">
        <w:r w:rsidR="006B661F">
          <w:rPr>
            <w:b/>
            <w:bCs/>
            <w:noProof/>
            <w:webHidden/>
          </w:rPr>
          <w:t>Error! Bookmark not defined.</w:t>
        </w:r>
      </w:ins>
      <w:del w:id="220" w:author="Author">
        <w:r w:rsidR="00A17716" w:rsidDel="006B661F">
          <w:rPr>
            <w:noProof/>
            <w:webHidden/>
          </w:rPr>
          <w:delText>60</w:delText>
        </w:r>
      </w:del>
      <w:r w:rsidR="00A17716">
        <w:rPr>
          <w:noProof/>
          <w:webHidden/>
        </w:rPr>
        <w:fldChar w:fldCharType="end"/>
      </w:r>
      <w:r>
        <w:rPr>
          <w:noProof/>
        </w:rPr>
        <w:fldChar w:fldCharType="end"/>
      </w:r>
    </w:p>
    <w:p w14:paraId="51657BF1"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"_Toc501356661" </w:instrText>
      </w:r>
      <w:r>
        <w:fldChar w:fldCharType="separate"/>
      </w:r>
      <w:r w:rsidR="00A17716" w:rsidRPr="000B6C30">
        <w:rPr>
          <w:rStyle w:val="Hyperlink"/>
          <w:noProof/>
        </w:rPr>
        <w:t>Figure 12 - MCCF TAS Services Design</w:t>
      </w:r>
      <w:r w:rsidR="00A17716">
        <w:rPr>
          <w:noProof/>
          <w:webHidden/>
        </w:rPr>
        <w:tab/>
      </w:r>
      <w:r w:rsidR="00A17716">
        <w:rPr>
          <w:noProof/>
          <w:webHidden/>
        </w:rPr>
        <w:fldChar w:fldCharType="begin"/>
      </w:r>
      <w:r w:rsidR="00A17716">
        <w:rPr>
          <w:noProof/>
          <w:webHidden/>
        </w:rPr>
        <w:instrText xml:space="preserve"> PAGEREF _Toc501356661 \h </w:instrText>
      </w:r>
      <w:r w:rsidR="00A17716">
        <w:rPr>
          <w:noProof/>
          <w:webHidden/>
        </w:rPr>
      </w:r>
      <w:r w:rsidR="00A17716">
        <w:rPr>
          <w:noProof/>
          <w:webHidden/>
        </w:rPr>
        <w:fldChar w:fldCharType="separate"/>
      </w:r>
      <w:ins w:id="221" w:author="Author">
        <w:r w:rsidR="006B661F">
          <w:rPr>
            <w:b/>
            <w:bCs/>
            <w:noProof/>
            <w:webHidden/>
          </w:rPr>
          <w:t>Error! Bookmark not defined.</w:t>
        </w:r>
      </w:ins>
      <w:del w:id="222" w:author="Author">
        <w:r w:rsidR="00A17716" w:rsidDel="006B661F">
          <w:rPr>
            <w:noProof/>
            <w:webHidden/>
          </w:rPr>
          <w:delText>61</w:delText>
        </w:r>
      </w:del>
      <w:r w:rsidR="00A17716">
        <w:rPr>
          <w:noProof/>
          <w:webHidden/>
        </w:rPr>
        <w:fldChar w:fldCharType="end"/>
      </w:r>
      <w:r>
        <w:rPr>
          <w:noProof/>
        </w:rPr>
        <w:fldChar w:fldCharType="end"/>
      </w:r>
    </w:p>
    <w:p w14:paraId="3D509E5F"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"_Toc501356662" </w:instrText>
      </w:r>
      <w:r>
        <w:fldChar w:fldCharType="separate"/>
      </w:r>
      <w:r w:rsidR="00A17716" w:rsidRPr="000B6C30">
        <w:rPr>
          <w:rStyle w:val="Hyperlink"/>
          <w:noProof/>
        </w:rPr>
        <w:t>Figure 13 - MCCF TAS node.js Logging Components</w:t>
      </w:r>
      <w:r w:rsidR="00A17716">
        <w:rPr>
          <w:noProof/>
          <w:webHidden/>
        </w:rPr>
        <w:tab/>
      </w:r>
      <w:r w:rsidR="00A17716">
        <w:rPr>
          <w:noProof/>
          <w:webHidden/>
        </w:rPr>
        <w:fldChar w:fldCharType="begin"/>
      </w:r>
      <w:r w:rsidR="00A17716">
        <w:rPr>
          <w:noProof/>
          <w:webHidden/>
        </w:rPr>
        <w:instrText xml:space="preserve"> PAGEREF _Toc501356662 \h </w:instrText>
      </w:r>
      <w:r w:rsidR="00A17716">
        <w:rPr>
          <w:noProof/>
          <w:webHidden/>
        </w:rPr>
      </w:r>
      <w:r w:rsidR="00A17716">
        <w:rPr>
          <w:noProof/>
          <w:webHidden/>
        </w:rPr>
        <w:fldChar w:fldCharType="separate"/>
      </w:r>
      <w:ins w:id="223" w:author="Author">
        <w:r w:rsidR="006B661F">
          <w:rPr>
            <w:b/>
            <w:bCs/>
            <w:noProof/>
            <w:webHidden/>
          </w:rPr>
          <w:t>Error! Bookmark not defined.</w:t>
        </w:r>
      </w:ins>
      <w:del w:id="224" w:author="Author">
        <w:r w:rsidR="00A17716" w:rsidDel="006B661F">
          <w:rPr>
            <w:noProof/>
            <w:webHidden/>
          </w:rPr>
          <w:delText>62</w:delText>
        </w:r>
      </w:del>
      <w:r w:rsidR="00A17716">
        <w:rPr>
          <w:noProof/>
          <w:webHidden/>
        </w:rPr>
        <w:fldChar w:fldCharType="end"/>
      </w:r>
      <w:r>
        <w:rPr>
          <w:noProof/>
        </w:rPr>
        <w:fldChar w:fldCharType="end"/>
      </w:r>
    </w:p>
    <w:p w14:paraId="58D889D6"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"_Toc501356663" </w:instrText>
      </w:r>
      <w:r>
        <w:fldChar w:fldCharType="separate"/>
      </w:r>
      <w:r w:rsidR="00A17716" w:rsidRPr="000B6C30">
        <w:rPr>
          <w:rStyle w:val="Hyperlink"/>
          <w:noProof/>
        </w:rPr>
        <w:t>Figure 14 - MCCF TAS Logging Configuration</w:t>
      </w:r>
      <w:r w:rsidR="00A17716">
        <w:rPr>
          <w:noProof/>
          <w:webHidden/>
        </w:rPr>
        <w:tab/>
      </w:r>
      <w:r w:rsidR="00A17716">
        <w:rPr>
          <w:noProof/>
          <w:webHidden/>
        </w:rPr>
        <w:fldChar w:fldCharType="begin"/>
      </w:r>
      <w:r w:rsidR="00A17716">
        <w:rPr>
          <w:noProof/>
          <w:webHidden/>
        </w:rPr>
        <w:instrText xml:space="preserve"> PAGEREF _Toc501356663 \h </w:instrText>
      </w:r>
      <w:r w:rsidR="00A17716">
        <w:rPr>
          <w:noProof/>
          <w:webHidden/>
        </w:rPr>
      </w:r>
      <w:r w:rsidR="00A17716">
        <w:rPr>
          <w:noProof/>
          <w:webHidden/>
        </w:rPr>
        <w:fldChar w:fldCharType="separate"/>
      </w:r>
      <w:ins w:id="225" w:author="Author">
        <w:r w:rsidR="006B661F">
          <w:rPr>
            <w:b/>
            <w:bCs/>
            <w:noProof/>
            <w:webHidden/>
          </w:rPr>
          <w:t>Error! Bookmark not defined.</w:t>
        </w:r>
      </w:ins>
      <w:del w:id="226" w:author="Author">
        <w:r w:rsidR="00A17716" w:rsidDel="006B661F">
          <w:rPr>
            <w:noProof/>
            <w:webHidden/>
          </w:rPr>
          <w:delText>68</w:delText>
        </w:r>
      </w:del>
      <w:r w:rsidR="00A17716">
        <w:rPr>
          <w:noProof/>
          <w:webHidden/>
        </w:rPr>
        <w:fldChar w:fldCharType="end"/>
      </w:r>
      <w:r>
        <w:rPr>
          <w:noProof/>
        </w:rPr>
        <w:fldChar w:fldCharType="end"/>
      </w:r>
    </w:p>
    <w:p w14:paraId="062CC318"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"_Toc501356664" </w:instrText>
      </w:r>
      <w:r>
        <w:fldChar w:fldCharType="separate"/>
      </w:r>
      <w:r w:rsidR="00A17716" w:rsidRPr="000B6C30">
        <w:rPr>
          <w:rStyle w:val="Hyperlink"/>
          <w:noProof/>
        </w:rPr>
        <w:t>Figure 15 - MCCF TAS Health Monitoring System High-level Design</w:t>
      </w:r>
      <w:r w:rsidR="00A17716">
        <w:rPr>
          <w:noProof/>
          <w:webHidden/>
        </w:rPr>
        <w:tab/>
      </w:r>
      <w:r w:rsidR="00A17716">
        <w:rPr>
          <w:noProof/>
          <w:webHidden/>
        </w:rPr>
        <w:fldChar w:fldCharType="begin"/>
      </w:r>
      <w:r w:rsidR="00A17716">
        <w:rPr>
          <w:noProof/>
          <w:webHidden/>
        </w:rPr>
        <w:instrText xml:space="preserve"> PAGEREF _Toc501356664 \h </w:instrText>
      </w:r>
      <w:r w:rsidR="00A17716">
        <w:rPr>
          <w:noProof/>
          <w:webHidden/>
        </w:rPr>
      </w:r>
      <w:r w:rsidR="00A17716">
        <w:rPr>
          <w:noProof/>
          <w:webHidden/>
        </w:rPr>
        <w:fldChar w:fldCharType="separate"/>
      </w:r>
      <w:ins w:id="227" w:author="Author">
        <w:r w:rsidR="006B661F">
          <w:rPr>
            <w:b/>
            <w:bCs/>
            <w:noProof/>
            <w:webHidden/>
          </w:rPr>
          <w:t>Error! Bookmark not defined.</w:t>
        </w:r>
      </w:ins>
      <w:del w:id="228" w:author="Author">
        <w:r w:rsidR="00A17716" w:rsidDel="006B661F">
          <w:rPr>
            <w:noProof/>
            <w:webHidden/>
          </w:rPr>
          <w:delText>69</w:delText>
        </w:r>
      </w:del>
      <w:r w:rsidR="00A17716">
        <w:rPr>
          <w:noProof/>
          <w:webHidden/>
        </w:rPr>
        <w:fldChar w:fldCharType="end"/>
      </w:r>
      <w:r>
        <w:rPr>
          <w:noProof/>
        </w:rPr>
        <w:fldChar w:fldCharType="end"/>
      </w:r>
    </w:p>
    <w:p w14:paraId="7E4515DB"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"_Toc501356665" </w:instrText>
      </w:r>
      <w:r>
        <w:fldChar w:fldCharType="separate"/>
      </w:r>
      <w:r w:rsidR="00A17716" w:rsidRPr="000B6C30">
        <w:rPr>
          <w:rStyle w:val="Hyperlink"/>
          <w:noProof/>
        </w:rPr>
        <w:t>Figure 16 - MCCF TAS Health Check Flow</w:t>
      </w:r>
      <w:r w:rsidR="00A17716">
        <w:rPr>
          <w:noProof/>
          <w:webHidden/>
        </w:rPr>
        <w:tab/>
      </w:r>
      <w:r w:rsidR="00A17716">
        <w:rPr>
          <w:noProof/>
          <w:webHidden/>
        </w:rPr>
        <w:fldChar w:fldCharType="begin"/>
      </w:r>
      <w:r w:rsidR="00A17716">
        <w:rPr>
          <w:noProof/>
          <w:webHidden/>
        </w:rPr>
        <w:instrText xml:space="preserve"> PAGEREF _Toc501356665 \h </w:instrText>
      </w:r>
      <w:r w:rsidR="00A17716">
        <w:rPr>
          <w:noProof/>
          <w:webHidden/>
        </w:rPr>
      </w:r>
      <w:r w:rsidR="00A17716">
        <w:rPr>
          <w:noProof/>
          <w:webHidden/>
        </w:rPr>
        <w:fldChar w:fldCharType="separate"/>
      </w:r>
      <w:ins w:id="229" w:author="Author">
        <w:r w:rsidR="006B661F">
          <w:rPr>
            <w:b/>
            <w:bCs/>
            <w:noProof/>
            <w:webHidden/>
          </w:rPr>
          <w:t>Error! Bookmark not defined.</w:t>
        </w:r>
      </w:ins>
      <w:del w:id="230" w:author="Author">
        <w:r w:rsidR="00A17716" w:rsidDel="006B661F">
          <w:rPr>
            <w:noProof/>
            <w:webHidden/>
          </w:rPr>
          <w:delText>70</w:delText>
        </w:r>
      </w:del>
      <w:r w:rsidR="00A17716">
        <w:rPr>
          <w:noProof/>
          <w:webHidden/>
        </w:rPr>
        <w:fldChar w:fldCharType="end"/>
      </w:r>
      <w:r>
        <w:rPr>
          <w:noProof/>
        </w:rPr>
        <w:fldChar w:fldCharType="end"/>
      </w:r>
    </w:p>
    <w:p w14:paraId="3B645DDB"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"_Toc501356666" </w:instrText>
      </w:r>
      <w:r>
        <w:fldChar w:fldCharType="separate"/>
      </w:r>
      <w:r w:rsidR="00A17716" w:rsidRPr="000B6C30">
        <w:rPr>
          <w:rStyle w:val="Hyperlink"/>
          <w:noProof/>
        </w:rPr>
        <w:t>Figure 17 - USWDS Design Elements</w:t>
      </w:r>
      <w:r w:rsidR="00A17716">
        <w:rPr>
          <w:noProof/>
          <w:webHidden/>
        </w:rPr>
        <w:tab/>
      </w:r>
      <w:r w:rsidR="00A17716">
        <w:rPr>
          <w:noProof/>
          <w:webHidden/>
        </w:rPr>
        <w:fldChar w:fldCharType="begin"/>
      </w:r>
      <w:r w:rsidR="00A17716">
        <w:rPr>
          <w:noProof/>
          <w:webHidden/>
        </w:rPr>
        <w:instrText xml:space="preserve"> PAGEREF _Toc501356666 \h </w:instrText>
      </w:r>
      <w:r w:rsidR="00A17716">
        <w:rPr>
          <w:noProof/>
          <w:webHidden/>
        </w:rPr>
      </w:r>
      <w:r w:rsidR="00A17716">
        <w:rPr>
          <w:noProof/>
          <w:webHidden/>
        </w:rPr>
        <w:fldChar w:fldCharType="separate"/>
      </w:r>
      <w:ins w:id="231" w:author="Author">
        <w:r w:rsidR="006B661F">
          <w:rPr>
            <w:b/>
            <w:bCs/>
            <w:noProof/>
            <w:webHidden/>
          </w:rPr>
          <w:t>Error! Bookmark not defined.</w:t>
        </w:r>
      </w:ins>
      <w:del w:id="232" w:author="Author">
        <w:r w:rsidR="00A17716" w:rsidDel="006B661F">
          <w:rPr>
            <w:noProof/>
            <w:webHidden/>
          </w:rPr>
          <w:delText>71</w:delText>
        </w:r>
      </w:del>
      <w:r w:rsidR="00A17716">
        <w:rPr>
          <w:noProof/>
          <w:webHidden/>
        </w:rPr>
        <w:fldChar w:fldCharType="end"/>
      </w:r>
      <w:r>
        <w:rPr>
          <w:noProof/>
        </w:rPr>
        <w:fldChar w:fldCharType="end"/>
      </w:r>
    </w:p>
    <w:p w14:paraId="14717899"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"_Toc501356667" </w:instrText>
      </w:r>
      <w:r>
        <w:fldChar w:fldCharType="separate"/>
      </w:r>
      <w:r w:rsidR="00A17716" w:rsidRPr="000B6C30">
        <w:rPr>
          <w:rStyle w:val="Hyperlink"/>
          <w:noProof/>
        </w:rPr>
        <w:t>Figure 18 - MCCF TAS Portal Screen Mockup</w:t>
      </w:r>
      <w:r w:rsidR="00A17716">
        <w:rPr>
          <w:noProof/>
          <w:webHidden/>
        </w:rPr>
        <w:tab/>
      </w:r>
      <w:r w:rsidR="00A17716">
        <w:rPr>
          <w:noProof/>
          <w:webHidden/>
        </w:rPr>
        <w:fldChar w:fldCharType="begin"/>
      </w:r>
      <w:r w:rsidR="00A17716">
        <w:rPr>
          <w:noProof/>
          <w:webHidden/>
        </w:rPr>
        <w:instrText xml:space="preserve"> PAGEREF _Toc501356667 \h </w:instrText>
      </w:r>
      <w:r w:rsidR="00A17716">
        <w:rPr>
          <w:noProof/>
          <w:webHidden/>
        </w:rPr>
      </w:r>
      <w:r w:rsidR="00A17716">
        <w:rPr>
          <w:noProof/>
          <w:webHidden/>
        </w:rPr>
        <w:fldChar w:fldCharType="separate"/>
      </w:r>
      <w:ins w:id="233" w:author="Author">
        <w:r w:rsidR="006B661F">
          <w:rPr>
            <w:b/>
            <w:bCs/>
            <w:noProof/>
            <w:webHidden/>
          </w:rPr>
          <w:t>Error! Bookmark not defined.</w:t>
        </w:r>
      </w:ins>
      <w:del w:id="234" w:author="Author">
        <w:r w:rsidR="00A17716" w:rsidDel="006B661F">
          <w:rPr>
            <w:noProof/>
            <w:webHidden/>
          </w:rPr>
          <w:delText>72</w:delText>
        </w:r>
      </w:del>
      <w:r w:rsidR="00A17716">
        <w:rPr>
          <w:noProof/>
          <w:webHidden/>
        </w:rPr>
        <w:fldChar w:fldCharType="end"/>
      </w:r>
      <w:r>
        <w:rPr>
          <w:noProof/>
        </w:rPr>
        <w:fldChar w:fldCharType="end"/>
      </w:r>
    </w:p>
    <w:p w14:paraId="602C377C"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"_Toc501356668" </w:instrText>
      </w:r>
      <w:r>
        <w:fldChar w:fldCharType="separate"/>
      </w:r>
      <w:r w:rsidR="00A17716" w:rsidRPr="000B6C30">
        <w:rPr>
          <w:rStyle w:val="Hyperlink"/>
          <w:noProof/>
        </w:rPr>
        <w:t>Figure 19 - USWDS Landing Page Template</w:t>
      </w:r>
      <w:r w:rsidR="00A17716">
        <w:rPr>
          <w:noProof/>
          <w:webHidden/>
        </w:rPr>
        <w:tab/>
      </w:r>
      <w:r w:rsidR="00A17716">
        <w:rPr>
          <w:noProof/>
          <w:webHidden/>
        </w:rPr>
        <w:fldChar w:fldCharType="begin"/>
      </w:r>
      <w:r w:rsidR="00A17716">
        <w:rPr>
          <w:noProof/>
          <w:webHidden/>
        </w:rPr>
        <w:instrText xml:space="preserve"> PAGEREF _Toc501356668 \h </w:instrText>
      </w:r>
      <w:r w:rsidR="00A17716">
        <w:rPr>
          <w:noProof/>
          <w:webHidden/>
        </w:rPr>
      </w:r>
      <w:r w:rsidR="00A17716">
        <w:rPr>
          <w:noProof/>
          <w:webHidden/>
        </w:rPr>
        <w:fldChar w:fldCharType="separate"/>
      </w:r>
      <w:ins w:id="235" w:author="Author">
        <w:r w:rsidR="006B661F">
          <w:rPr>
            <w:b/>
            <w:bCs/>
            <w:noProof/>
            <w:webHidden/>
          </w:rPr>
          <w:t>Error! Bookmark not defined.</w:t>
        </w:r>
      </w:ins>
      <w:del w:id="236" w:author="Author">
        <w:r w:rsidR="00A17716" w:rsidDel="006B661F">
          <w:rPr>
            <w:noProof/>
            <w:webHidden/>
          </w:rPr>
          <w:delText>73</w:delText>
        </w:r>
      </w:del>
      <w:r w:rsidR="00A17716">
        <w:rPr>
          <w:noProof/>
          <w:webHidden/>
        </w:rPr>
        <w:fldChar w:fldCharType="end"/>
      </w:r>
      <w:r>
        <w:rPr>
          <w:noProof/>
        </w:rPr>
        <w:fldChar w:fldCharType="end"/>
      </w:r>
    </w:p>
    <w:p w14:paraId="1B5968D7"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"_Toc501356669" </w:instrText>
      </w:r>
      <w:r>
        <w:fldChar w:fldCharType="separate"/>
      </w:r>
      <w:r w:rsidR="00A17716" w:rsidRPr="000B6C30">
        <w:rPr>
          <w:rStyle w:val="Hyperlink"/>
          <w:noProof/>
        </w:rPr>
        <w:t>Figure 20 - USWDS Documentation Page Template</w:t>
      </w:r>
      <w:r w:rsidR="00A17716">
        <w:rPr>
          <w:noProof/>
          <w:webHidden/>
        </w:rPr>
        <w:tab/>
      </w:r>
      <w:r w:rsidR="00A17716">
        <w:rPr>
          <w:noProof/>
          <w:webHidden/>
        </w:rPr>
        <w:fldChar w:fldCharType="begin"/>
      </w:r>
      <w:r w:rsidR="00A17716">
        <w:rPr>
          <w:noProof/>
          <w:webHidden/>
        </w:rPr>
        <w:instrText xml:space="preserve"> PAGEREF _Toc501356669 \h </w:instrText>
      </w:r>
      <w:r w:rsidR="00A17716">
        <w:rPr>
          <w:noProof/>
          <w:webHidden/>
        </w:rPr>
      </w:r>
      <w:r w:rsidR="00A17716">
        <w:rPr>
          <w:noProof/>
          <w:webHidden/>
        </w:rPr>
        <w:fldChar w:fldCharType="separate"/>
      </w:r>
      <w:ins w:id="237" w:author="Author">
        <w:r w:rsidR="006B661F">
          <w:rPr>
            <w:b/>
            <w:bCs/>
            <w:noProof/>
            <w:webHidden/>
          </w:rPr>
          <w:t>Error! Bookmark not defined.</w:t>
        </w:r>
      </w:ins>
      <w:del w:id="238" w:author="Author">
        <w:r w:rsidR="00A17716" w:rsidDel="006B661F">
          <w:rPr>
            <w:noProof/>
            <w:webHidden/>
          </w:rPr>
          <w:delText>74</w:delText>
        </w:r>
      </w:del>
      <w:r w:rsidR="00A17716">
        <w:rPr>
          <w:noProof/>
          <w:webHidden/>
        </w:rPr>
        <w:fldChar w:fldCharType="end"/>
      </w:r>
      <w:r>
        <w:rPr>
          <w:noProof/>
        </w:rPr>
        <w:fldChar w:fldCharType="end"/>
      </w:r>
    </w:p>
    <w:p w14:paraId="5017BCF2"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"_Toc501356670" </w:instrText>
      </w:r>
      <w:r>
        <w:fldChar w:fldCharType="separate"/>
      </w:r>
      <w:r w:rsidR="00A17716" w:rsidRPr="000B6C30">
        <w:rPr>
          <w:rStyle w:val="Hyperlink"/>
          <w:noProof/>
        </w:rPr>
        <w:t>Figure 21 - MCCF TAS Error Handling High-level Design</w:t>
      </w:r>
      <w:r w:rsidR="00A17716">
        <w:rPr>
          <w:noProof/>
          <w:webHidden/>
        </w:rPr>
        <w:tab/>
      </w:r>
      <w:r w:rsidR="00A17716">
        <w:rPr>
          <w:noProof/>
          <w:webHidden/>
        </w:rPr>
        <w:fldChar w:fldCharType="begin"/>
      </w:r>
      <w:r w:rsidR="00A17716">
        <w:rPr>
          <w:noProof/>
          <w:webHidden/>
        </w:rPr>
        <w:instrText xml:space="preserve"> PAGEREF _Toc501356670 \h </w:instrText>
      </w:r>
      <w:r w:rsidR="00A17716">
        <w:rPr>
          <w:noProof/>
          <w:webHidden/>
        </w:rPr>
      </w:r>
      <w:r w:rsidR="00A17716">
        <w:rPr>
          <w:noProof/>
          <w:webHidden/>
        </w:rPr>
        <w:fldChar w:fldCharType="separate"/>
      </w:r>
      <w:ins w:id="239" w:author="Author">
        <w:r w:rsidR="006B661F">
          <w:rPr>
            <w:b/>
            <w:bCs/>
            <w:noProof/>
            <w:webHidden/>
          </w:rPr>
          <w:t>Error! Bookmark not defined.</w:t>
        </w:r>
      </w:ins>
      <w:del w:id="240" w:author="Author">
        <w:r w:rsidR="00A17716" w:rsidDel="006B661F">
          <w:rPr>
            <w:noProof/>
            <w:webHidden/>
          </w:rPr>
          <w:delText>75</w:delText>
        </w:r>
      </w:del>
      <w:r w:rsidR="00A17716">
        <w:rPr>
          <w:noProof/>
          <w:webHidden/>
        </w:rPr>
        <w:fldChar w:fldCharType="end"/>
      </w:r>
      <w:r>
        <w:rPr>
          <w:noProof/>
        </w:rPr>
        <w:fldChar w:fldCharType="end"/>
      </w:r>
    </w:p>
    <w:p w14:paraId="39B87CA3"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"_Toc501356671" </w:instrText>
      </w:r>
      <w:r>
        <w:fldChar w:fldCharType="separate"/>
      </w:r>
      <w:r w:rsidR="00A17716" w:rsidRPr="000B6C30">
        <w:rPr>
          <w:rStyle w:val="Hyperlink"/>
          <w:noProof/>
        </w:rPr>
        <w:t>Figure 22 - MCCF TAS Custom Error Message</w:t>
      </w:r>
      <w:r w:rsidR="00A17716">
        <w:rPr>
          <w:noProof/>
          <w:webHidden/>
        </w:rPr>
        <w:tab/>
      </w:r>
      <w:r w:rsidR="00A17716">
        <w:rPr>
          <w:noProof/>
          <w:webHidden/>
        </w:rPr>
        <w:fldChar w:fldCharType="begin"/>
      </w:r>
      <w:r w:rsidR="00A17716">
        <w:rPr>
          <w:noProof/>
          <w:webHidden/>
        </w:rPr>
        <w:instrText xml:space="preserve"> PAGEREF _Toc501356671 \h </w:instrText>
      </w:r>
      <w:r w:rsidR="00A17716">
        <w:rPr>
          <w:noProof/>
          <w:webHidden/>
        </w:rPr>
      </w:r>
      <w:r w:rsidR="00A17716">
        <w:rPr>
          <w:noProof/>
          <w:webHidden/>
        </w:rPr>
        <w:fldChar w:fldCharType="separate"/>
      </w:r>
      <w:ins w:id="241" w:author="Author">
        <w:r w:rsidR="006B661F">
          <w:rPr>
            <w:b/>
            <w:bCs/>
            <w:noProof/>
            <w:webHidden/>
          </w:rPr>
          <w:t>Error! Bookmark not defined.</w:t>
        </w:r>
      </w:ins>
      <w:del w:id="242" w:author="Author">
        <w:r w:rsidR="00A17716" w:rsidDel="006B661F">
          <w:rPr>
            <w:noProof/>
            <w:webHidden/>
          </w:rPr>
          <w:delText>77</w:delText>
        </w:r>
      </w:del>
      <w:r w:rsidR="00A17716">
        <w:rPr>
          <w:noProof/>
          <w:webHidden/>
        </w:rPr>
        <w:fldChar w:fldCharType="end"/>
      </w:r>
      <w:r>
        <w:rPr>
          <w:noProof/>
        </w:rPr>
        <w:fldChar w:fldCharType="end"/>
      </w:r>
    </w:p>
    <w:p w14:paraId="75924231"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"_Toc501356672" </w:instrText>
      </w:r>
      <w:r>
        <w:fldChar w:fldCharType="separate"/>
      </w:r>
      <w:r w:rsidR="00A17716" w:rsidRPr="000B6C30">
        <w:rPr>
          <w:rStyle w:val="Hyperlink"/>
          <w:noProof/>
        </w:rPr>
        <w:t>Figure 23 - MCCF TAS Email Notification Acknowledgement</w:t>
      </w:r>
      <w:r w:rsidR="00A17716">
        <w:rPr>
          <w:noProof/>
          <w:webHidden/>
        </w:rPr>
        <w:tab/>
      </w:r>
      <w:r w:rsidR="00A17716">
        <w:rPr>
          <w:noProof/>
          <w:webHidden/>
        </w:rPr>
        <w:fldChar w:fldCharType="begin"/>
      </w:r>
      <w:r w:rsidR="00A17716">
        <w:rPr>
          <w:noProof/>
          <w:webHidden/>
        </w:rPr>
        <w:instrText xml:space="preserve"> PAGEREF _Toc501356672 \h </w:instrText>
      </w:r>
      <w:r w:rsidR="00A17716">
        <w:rPr>
          <w:noProof/>
          <w:webHidden/>
        </w:rPr>
      </w:r>
      <w:r w:rsidR="00A17716">
        <w:rPr>
          <w:noProof/>
          <w:webHidden/>
        </w:rPr>
        <w:fldChar w:fldCharType="separate"/>
      </w:r>
      <w:ins w:id="243" w:author="Author">
        <w:r w:rsidR="006B661F">
          <w:rPr>
            <w:b/>
            <w:bCs/>
            <w:noProof/>
            <w:webHidden/>
          </w:rPr>
          <w:t>Error! Bookmark not defined.</w:t>
        </w:r>
      </w:ins>
      <w:del w:id="244" w:author="Author">
        <w:r w:rsidR="00A17716" w:rsidDel="006B661F">
          <w:rPr>
            <w:noProof/>
            <w:webHidden/>
          </w:rPr>
          <w:delText>79</w:delText>
        </w:r>
      </w:del>
      <w:r w:rsidR="00A17716">
        <w:rPr>
          <w:noProof/>
          <w:webHidden/>
        </w:rPr>
        <w:fldChar w:fldCharType="end"/>
      </w:r>
      <w:r>
        <w:rPr>
          <w:noProof/>
        </w:rPr>
        <w:fldChar w:fldCharType="end"/>
      </w:r>
    </w:p>
    <w:p w14:paraId="07024EDC"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"_Toc501356673" </w:instrText>
      </w:r>
      <w:r>
        <w:fldChar w:fldCharType="separate"/>
      </w:r>
      <w:r w:rsidR="00A17716" w:rsidRPr="000B6C30">
        <w:rPr>
          <w:rStyle w:val="Hyperlink"/>
          <w:noProof/>
        </w:rPr>
        <w:t>Figure 24 - MCCF TAS Error Email Notification</w:t>
      </w:r>
      <w:r w:rsidR="00A17716">
        <w:rPr>
          <w:noProof/>
          <w:webHidden/>
        </w:rPr>
        <w:tab/>
      </w:r>
      <w:r w:rsidR="00A17716">
        <w:rPr>
          <w:noProof/>
          <w:webHidden/>
        </w:rPr>
        <w:fldChar w:fldCharType="begin"/>
      </w:r>
      <w:r w:rsidR="00A17716">
        <w:rPr>
          <w:noProof/>
          <w:webHidden/>
        </w:rPr>
        <w:instrText xml:space="preserve"> PAGEREF _Toc501356673 \h </w:instrText>
      </w:r>
      <w:r w:rsidR="00A17716">
        <w:rPr>
          <w:noProof/>
          <w:webHidden/>
        </w:rPr>
      </w:r>
      <w:r w:rsidR="00A17716">
        <w:rPr>
          <w:noProof/>
          <w:webHidden/>
        </w:rPr>
        <w:fldChar w:fldCharType="separate"/>
      </w:r>
      <w:ins w:id="245" w:author="Author">
        <w:r w:rsidR="006B661F">
          <w:rPr>
            <w:b/>
            <w:bCs/>
            <w:noProof/>
            <w:webHidden/>
          </w:rPr>
          <w:t>Error! Bookmark not defined.</w:t>
        </w:r>
      </w:ins>
      <w:del w:id="246" w:author="Author">
        <w:r w:rsidR="00A17716" w:rsidDel="006B661F">
          <w:rPr>
            <w:noProof/>
            <w:webHidden/>
          </w:rPr>
          <w:delText>80</w:delText>
        </w:r>
      </w:del>
      <w:r w:rsidR="00A17716">
        <w:rPr>
          <w:noProof/>
          <w:webHidden/>
        </w:rPr>
        <w:fldChar w:fldCharType="end"/>
      </w:r>
      <w:r>
        <w:rPr>
          <w:noProof/>
        </w:rPr>
        <w:fldChar w:fldCharType="end"/>
      </w:r>
    </w:p>
    <w:p w14:paraId="7E98078A"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"_Toc501356674" </w:instrText>
      </w:r>
      <w:r>
        <w:fldChar w:fldCharType="separate"/>
      </w:r>
      <w:r w:rsidR="00A17716" w:rsidRPr="000B6C30">
        <w:rPr>
          <w:rStyle w:val="Hyperlink"/>
          <w:noProof/>
        </w:rPr>
        <w:t>Figure 25 - MCCF TAS Off-site Notification Flow</w:t>
      </w:r>
      <w:r w:rsidR="00A17716">
        <w:rPr>
          <w:noProof/>
          <w:webHidden/>
        </w:rPr>
        <w:tab/>
      </w:r>
      <w:r w:rsidR="00A17716">
        <w:rPr>
          <w:noProof/>
          <w:webHidden/>
        </w:rPr>
        <w:fldChar w:fldCharType="begin"/>
      </w:r>
      <w:r w:rsidR="00A17716">
        <w:rPr>
          <w:noProof/>
          <w:webHidden/>
        </w:rPr>
        <w:instrText xml:space="preserve"> PAGEREF _Toc501356674 \h </w:instrText>
      </w:r>
      <w:r w:rsidR="00A17716">
        <w:rPr>
          <w:noProof/>
          <w:webHidden/>
        </w:rPr>
      </w:r>
      <w:r w:rsidR="00A17716">
        <w:rPr>
          <w:noProof/>
          <w:webHidden/>
        </w:rPr>
        <w:fldChar w:fldCharType="separate"/>
      </w:r>
      <w:ins w:id="247" w:author="Author">
        <w:r w:rsidR="006B661F">
          <w:rPr>
            <w:b/>
            <w:bCs/>
            <w:noProof/>
            <w:webHidden/>
          </w:rPr>
          <w:t>Error! Bookmark not defined.</w:t>
        </w:r>
      </w:ins>
      <w:del w:id="248" w:author="Author">
        <w:r w:rsidR="00A17716" w:rsidDel="006B661F">
          <w:rPr>
            <w:noProof/>
            <w:webHidden/>
          </w:rPr>
          <w:delText>81</w:delText>
        </w:r>
      </w:del>
      <w:r w:rsidR="00A17716">
        <w:rPr>
          <w:noProof/>
          <w:webHidden/>
        </w:rPr>
        <w:fldChar w:fldCharType="end"/>
      </w:r>
      <w:r>
        <w:rPr>
          <w:noProof/>
        </w:rPr>
        <w:fldChar w:fldCharType="end"/>
      </w:r>
    </w:p>
    <w:p w14:paraId="29662D20"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"_Toc501356675" </w:instrText>
      </w:r>
      <w:r>
        <w:fldChar w:fldCharType="separate"/>
      </w:r>
      <w:r w:rsidR="00A17716" w:rsidRPr="000B6C30">
        <w:rPr>
          <w:rStyle w:val="Hyperlink"/>
          <w:noProof/>
        </w:rPr>
        <w:t>Figure 26 - MCCF TAS Log User Interface</w:t>
      </w:r>
      <w:r w:rsidR="00A17716">
        <w:rPr>
          <w:noProof/>
          <w:webHidden/>
        </w:rPr>
        <w:tab/>
      </w:r>
      <w:r w:rsidR="00A17716">
        <w:rPr>
          <w:noProof/>
          <w:webHidden/>
        </w:rPr>
        <w:fldChar w:fldCharType="begin"/>
      </w:r>
      <w:r w:rsidR="00A17716">
        <w:rPr>
          <w:noProof/>
          <w:webHidden/>
        </w:rPr>
        <w:instrText xml:space="preserve"> PAGEREF _Toc501356675 \h </w:instrText>
      </w:r>
      <w:r w:rsidR="00A17716">
        <w:rPr>
          <w:noProof/>
          <w:webHidden/>
        </w:rPr>
      </w:r>
      <w:r w:rsidR="00A17716">
        <w:rPr>
          <w:noProof/>
          <w:webHidden/>
        </w:rPr>
        <w:fldChar w:fldCharType="separate"/>
      </w:r>
      <w:ins w:id="249" w:author="Author">
        <w:r w:rsidR="006B661F">
          <w:rPr>
            <w:b/>
            <w:bCs/>
            <w:noProof/>
            <w:webHidden/>
          </w:rPr>
          <w:t>Error! Bookmark not defined.</w:t>
        </w:r>
      </w:ins>
      <w:del w:id="250" w:author="Author">
        <w:r w:rsidR="00A17716" w:rsidDel="006B661F">
          <w:rPr>
            <w:noProof/>
            <w:webHidden/>
          </w:rPr>
          <w:delText>83</w:delText>
        </w:r>
      </w:del>
      <w:r w:rsidR="00A17716">
        <w:rPr>
          <w:noProof/>
          <w:webHidden/>
        </w:rPr>
        <w:fldChar w:fldCharType="end"/>
      </w:r>
      <w:r>
        <w:rPr>
          <w:noProof/>
        </w:rPr>
        <w:fldChar w:fldCharType="end"/>
      </w:r>
    </w:p>
    <w:p w14:paraId="4FDDDEFE"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"_Toc501356676" </w:instrText>
      </w:r>
      <w:r>
        <w:fldChar w:fldCharType="separate"/>
      </w:r>
      <w:r w:rsidR="00A17716" w:rsidRPr="000B6C30">
        <w:rPr>
          <w:rStyle w:val="Hyperlink"/>
          <w:noProof/>
        </w:rPr>
        <w:t>Figure 27 - MCCF EDI TAS VistA Data Access Services Design</w:t>
      </w:r>
      <w:r w:rsidR="00A17716">
        <w:rPr>
          <w:noProof/>
          <w:webHidden/>
        </w:rPr>
        <w:tab/>
      </w:r>
      <w:r w:rsidR="00A17716">
        <w:rPr>
          <w:noProof/>
          <w:webHidden/>
        </w:rPr>
        <w:fldChar w:fldCharType="begin"/>
      </w:r>
      <w:r w:rsidR="00A17716">
        <w:rPr>
          <w:noProof/>
          <w:webHidden/>
        </w:rPr>
        <w:instrText xml:space="preserve"> PAGEREF _Toc501356676 \h </w:instrText>
      </w:r>
      <w:r w:rsidR="00A17716">
        <w:rPr>
          <w:noProof/>
          <w:webHidden/>
        </w:rPr>
      </w:r>
      <w:r w:rsidR="00A17716">
        <w:rPr>
          <w:noProof/>
          <w:webHidden/>
        </w:rPr>
        <w:fldChar w:fldCharType="separate"/>
      </w:r>
      <w:ins w:id="251" w:author="Author">
        <w:r w:rsidR="006B661F">
          <w:rPr>
            <w:b/>
            <w:bCs/>
            <w:noProof/>
            <w:webHidden/>
          </w:rPr>
          <w:t>Error! Bookmark not defined.</w:t>
        </w:r>
      </w:ins>
      <w:del w:id="252" w:author="Author">
        <w:r w:rsidR="00A17716" w:rsidDel="006B661F">
          <w:rPr>
            <w:noProof/>
            <w:webHidden/>
          </w:rPr>
          <w:delText>84</w:delText>
        </w:r>
      </w:del>
      <w:r w:rsidR="00A17716">
        <w:rPr>
          <w:noProof/>
          <w:webHidden/>
        </w:rPr>
        <w:fldChar w:fldCharType="end"/>
      </w:r>
      <w:r>
        <w:rPr>
          <w:noProof/>
        </w:rPr>
        <w:fldChar w:fldCharType="end"/>
      </w:r>
    </w:p>
    <w:p w14:paraId="0DC0A339"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"_Toc501356677" </w:instrText>
      </w:r>
      <w:r>
        <w:fldChar w:fldCharType="separate"/>
      </w:r>
      <w:r w:rsidR="00A17716" w:rsidRPr="000B6C30">
        <w:rPr>
          <w:rStyle w:val="Hyperlink"/>
          <w:noProof/>
        </w:rPr>
        <w:t>Figure 28 - TAS Reporting Design</w:t>
      </w:r>
      <w:r w:rsidR="00A17716">
        <w:rPr>
          <w:noProof/>
          <w:webHidden/>
        </w:rPr>
        <w:tab/>
      </w:r>
      <w:r w:rsidR="00A17716">
        <w:rPr>
          <w:noProof/>
          <w:webHidden/>
        </w:rPr>
        <w:fldChar w:fldCharType="begin"/>
      </w:r>
      <w:r w:rsidR="00A17716">
        <w:rPr>
          <w:noProof/>
          <w:webHidden/>
        </w:rPr>
        <w:instrText xml:space="preserve"> PAGEREF _Toc501356677 \h </w:instrText>
      </w:r>
      <w:r w:rsidR="00A17716">
        <w:rPr>
          <w:noProof/>
          <w:webHidden/>
        </w:rPr>
      </w:r>
      <w:r w:rsidR="00A17716">
        <w:rPr>
          <w:noProof/>
          <w:webHidden/>
        </w:rPr>
        <w:fldChar w:fldCharType="separate"/>
      </w:r>
      <w:ins w:id="253" w:author="Author">
        <w:r w:rsidR="006B661F">
          <w:rPr>
            <w:b/>
            <w:bCs/>
            <w:noProof/>
            <w:webHidden/>
          </w:rPr>
          <w:t>Error! Bookmark not defined.</w:t>
        </w:r>
      </w:ins>
      <w:del w:id="254" w:author="Author">
        <w:r w:rsidR="00A17716" w:rsidDel="006B661F">
          <w:rPr>
            <w:noProof/>
            <w:webHidden/>
          </w:rPr>
          <w:delText>88</w:delText>
        </w:r>
      </w:del>
      <w:r w:rsidR="00A17716">
        <w:rPr>
          <w:noProof/>
          <w:webHidden/>
        </w:rPr>
        <w:fldChar w:fldCharType="end"/>
      </w:r>
      <w:r>
        <w:rPr>
          <w:noProof/>
        </w:rPr>
        <w:fldChar w:fldCharType="end"/>
      </w:r>
    </w:p>
    <w:p w14:paraId="3242793B"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"_Toc501356678" </w:instrText>
      </w:r>
      <w:r>
        <w:fldChar w:fldCharType="separate"/>
      </w:r>
      <w:r w:rsidR="00A17716" w:rsidRPr="000B6C30">
        <w:rPr>
          <w:rStyle w:val="Hyperlink"/>
          <w:noProof/>
        </w:rPr>
        <w:t>Figure 29 - Viewing Reports in Reporting Frontend</w:t>
      </w:r>
      <w:r w:rsidR="00A17716">
        <w:rPr>
          <w:noProof/>
          <w:webHidden/>
        </w:rPr>
        <w:tab/>
      </w:r>
      <w:r w:rsidR="00A17716">
        <w:rPr>
          <w:noProof/>
          <w:webHidden/>
        </w:rPr>
        <w:fldChar w:fldCharType="begin"/>
      </w:r>
      <w:r w:rsidR="00A17716">
        <w:rPr>
          <w:noProof/>
          <w:webHidden/>
        </w:rPr>
        <w:instrText xml:space="preserve"> PAGEREF _Toc501356678 \h </w:instrText>
      </w:r>
      <w:r w:rsidR="00A17716">
        <w:rPr>
          <w:noProof/>
          <w:webHidden/>
        </w:rPr>
      </w:r>
      <w:r w:rsidR="00A17716">
        <w:rPr>
          <w:noProof/>
          <w:webHidden/>
        </w:rPr>
        <w:fldChar w:fldCharType="separate"/>
      </w:r>
      <w:ins w:id="255" w:author="Author">
        <w:r w:rsidR="006B661F">
          <w:rPr>
            <w:b/>
            <w:bCs/>
            <w:noProof/>
            <w:webHidden/>
          </w:rPr>
          <w:t>Error! Bookmark not defined.</w:t>
        </w:r>
      </w:ins>
      <w:del w:id="256" w:author="Author">
        <w:r w:rsidR="00A17716" w:rsidDel="006B661F">
          <w:rPr>
            <w:noProof/>
            <w:webHidden/>
          </w:rPr>
          <w:delText>89</w:delText>
        </w:r>
      </w:del>
      <w:r w:rsidR="00A17716">
        <w:rPr>
          <w:noProof/>
          <w:webHidden/>
        </w:rPr>
        <w:fldChar w:fldCharType="end"/>
      </w:r>
      <w:r>
        <w:rPr>
          <w:noProof/>
        </w:rPr>
        <w:fldChar w:fldCharType="end"/>
      </w:r>
    </w:p>
    <w:p w14:paraId="3B3196C3"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"_Toc501356679" </w:instrText>
      </w:r>
      <w:r>
        <w:fldChar w:fldCharType="separate"/>
      </w:r>
      <w:r w:rsidR="00A17716" w:rsidRPr="000B6C30">
        <w:rPr>
          <w:rStyle w:val="Hyperlink"/>
          <w:noProof/>
        </w:rPr>
        <w:t>Figure 30 - Editing configuration for loading VistA data into MCCF Reporting Database</w:t>
      </w:r>
      <w:r w:rsidR="00A17716">
        <w:rPr>
          <w:noProof/>
          <w:webHidden/>
        </w:rPr>
        <w:tab/>
      </w:r>
      <w:r w:rsidR="00A17716">
        <w:rPr>
          <w:noProof/>
          <w:webHidden/>
        </w:rPr>
        <w:fldChar w:fldCharType="begin"/>
      </w:r>
      <w:r w:rsidR="00A17716">
        <w:rPr>
          <w:noProof/>
          <w:webHidden/>
        </w:rPr>
        <w:instrText xml:space="preserve"> PAGEREF _Toc501356679 \h </w:instrText>
      </w:r>
      <w:r w:rsidR="00A17716">
        <w:rPr>
          <w:noProof/>
          <w:webHidden/>
        </w:rPr>
      </w:r>
      <w:r w:rsidR="00A17716">
        <w:rPr>
          <w:noProof/>
          <w:webHidden/>
        </w:rPr>
        <w:fldChar w:fldCharType="separate"/>
      </w:r>
      <w:ins w:id="257" w:author="Author">
        <w:r w:rsidR="006B661F">
          <w:rPr>
            <w:b/>
            <w:bCs/>
            <w:noProof/>
            <w:webHidden/>
          </w:rPr>
          <w:t>Error! Bookmark not defined.</w:t>
        </w:r>
      </w:ins>
      <w:del w:id="258" w:author="Author">
        <w:r w:rsidR="00A17716" w:rsidDel="006B661F">
          <w:rPr>
            <w:noProof/>
            <w:webHidden/>
          </w:rPr>
          <w:delText>90</w:delText>
        </w:r>
      </w:del>
      <w:r w:rsidR="00A17716">
        <w:rPr>
          <w:noProof/>
          <w:webHidden/>
        </w:rPr>
        <w:fldChar w:fldCharType="end"/>
      </w:r>
      <w:r>
        <w:rPr>
          <w:noProof/>
        </w:rPr>
        <w:fldChar w:fldCharType="end"/>
      </w:r>
    </w:p>
    <w:p w14:paraId="787197DE"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"_Toc501356680" </w:instrText>
      </w:r>
      <w:r>
        <w:fldChar w:fldCharType="separate"/>
      </w:r>
      <w:r w:rsidR="00A17716" w:rsidRPr="000B6C30">
        <w:rPr>
          <w:rStyle w:val="Hyperlink"/>
          <w:noProof/>
        </w:rPr>
        <w:t>Figure 1 - TAS Business Service Proxying</w:t>
      </w:r>
      <w:r w:rsidR="00A17716">
        <w:rPr>
          <w:noProof/>
          <w:webHidden/>
        </w:rPr>
        <w:tab/>
      </w:r>
      <w:r w:rsidR="00A17716">
        <w:rPr>
          <w:noProof/>
          <w:webHidden/>
        </w:rPr>
        <w:fldChar w:fldCharType="begin"/>
      </w:r>
      <w:r w:rsidR="00A17716">
        <w:rPr>
          <w:noProof/>
          <w:webHidden/>
        </w:rPr>
        <w:instrText xml:space="preserve"> PAGEREF _Toc501356680 \h </w:instrText>
      </w:r>
      <w:r w:rsidR="00A17716">
        <w:rPr>
          <w:noProof/>
          <w:webHidden/>
        </w:rPr>
      </w:r>
      <w:r w:rsidR="00A17716">
        <w:rPr>
          <w:noProof/>
          <w:webHidden/>
        </w:rPr>
        <w:fldChar w:fldCharType="separate"/>
      </w:r>
      <w:ins w:id="259" w:author="Author">
        <w:r w:rsidR="006B661F">
          <w:rPr>
            <w:b/>
            <w:bCs/>
            <w:noProof/>
            <w:webHidden/>
          </w:rPr>
          <w:t>Error! Bookmark not defined.</w:t>
        </w:r>
      </w:ins>
      <w:del w:id="260" w:author="Author">
        <w:r w:rsidR="00A17716" w:rsidDel="006B661F">
          <w:rPr>
            <w:noProof/>
            <w:webHidden/>
          </w:rPr>
          <w:delText>92</w:delText>
        </w:r>
      </w:del>
      <w:r w:rsidR="00A17716">
        <w:rPr>
          <w:noProof/>
          <w:webHidden/>
        </w:rPr>
        <w:fldChar w:fldCharType="end"/>
      </w:r>
      <w:r>
        <w:rPr>
          <w:noProof/>
        </w:rPr>
        <w:fldChar w:fldCharType="end"/>
      </w:r>
    </w:p>
    <w:p w14:paraId="38DC2878" w14:textId="77777777" w:rsidR="00A17716" w:rsidRDefault="009B0865" w:rsidP="00A17716">
      <w:pPr>
        <w:pStyle w:val="TableofFigures"/>
        <w:rPr>
          <w:rFonts w:asciiTheme="minorHAnsi" w:eastAsiaTheme="minorEastAsia" w:hAnsiTheme="minorHAnsi" w:cstheme="minorBidi"/>
          <w:noProof/>
          <w:sz w:val="22"/>
          <w:szCs w:val="22"/>
        </w:rPr>
      </w:pPr>
      <w:r>
        <w:lastRenderedPageBreak/>
        <w:fldChar w:fldCharType="begin"/>
      </w:r>
      <w:r>
        <w:instrText xml:space="preserve"> HYPERLINK \l "_Toc501356681" </w:instrText>
      </w:r>
      <w:r>
        <w:fldChar w:fldCharType="separate"/>
      </w:r>
      <w:r w:rsidR="00A17716" w:rsidRPr="000B6C30">
        <w:rPr>
          <w:rStyle w:val="Hyperlink"/>
          <w:noProof/>
        </w:rPr>
        <w:t>Figure 30: DEV EDE Environment</w:t>
      </w:r>
      <w:r w:rsidR="00A17716">
        <w:rPr>
          <w:noProof/>
          <w:webHidden/>
        </w:rPr>
        <w:tab/>
      </w:r>
      <w:r w:rsidR="00A17716">
        <w:rPr>
          <w:noProof/>
          <w:webHidden/>
        </w:rPr>
        <w:fldChar w:fldCharType="begin"/>
      </w:r>
      <w:r w:rsidR="00A17716">
        <w:rPr>
          <w:noProof/>
          <w:webHidden/>
        </w:rPr>
        <w:instrText xml:space="preserve"> PAGEREF _Toc501356681 \h </w:instrText>
      </w:r>
      <w:r w:rsidR="00A17716">
        <w:rPr>
          <w:noProof/>
          <w:webHidden/>
        </w:rPr>
      </w:r>
      <w:r w:rsidR="00A17716">
        <w:rPr>
          <w:noProof/>
          <w:webHidden/>
        </w:rPr>
        <w:fldChar w:fldCharType="separate"/>
      </w:r>
      <w:ins w:id="261" w:author="Author">
        <w:r w:rsidR="006B661F">
          <w:rPr>
            <w:b/>
            <w:bCs/>
            <w:noProof/>
            <w:webHidden/>
          </w:rPr>
          <w:t>Error! Bookmark not defined.</w:t>
        </w:r>
      </w:ins>
      <w:del w:id="262" w:author="Author">
        <w:r w:rsidR="00A17716" w:rsidDel="006B661F">
          <w:rPr>
            <w:noProof/>
            <w:webHidden/>
          </w:rPr>
          <w:delText>99</w:delText>
        </w:r>
      </w:del>
      <w:r w:rsidR="00A17716">
        <w:rPr>
          <w:noProof/>
          <w:webHidden/>
        </w:rPr>
        <w:fldChar w:fldCharType="end"/>
      </w:r>
      <w:r>
        <w:rPr>
          <w:noProof/>
        </w:rPr>
        <w:fldChar w:fldCharType="end"/>
      </w:r>
    </w:p>
    <w:p w14:paraId="71095124"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"_Toc501356682" </w:instrText>
      </w:r>
      <w:r>
        <w:fldChar w:fldCharType="separate"/>
      </w:r>
      <w:r w:rsidR="00A17716" w:rsidRPr="000B6C30">
        <w:rPr>
          <w:rStyle w:val="Hyperlink"/>
          <w:noProof/>
        </w:rPr>
        <w:t>Figure 31: CI EDE Environment</w:t>
      </w:r>
      <w:r w:rsidR="00A17716">
        <w:rPr>
          <w:noProof/>
          <w:webHidden/>
        </w:rPr>
        <w:tab/>
      </w:r>
      <w:r w:rsidR="00A17716">
        <w:rPr>
          <w:noProof/>
          <w:webHidden/>
        </w:rPr>
        <w:fldChar w:fldCharType="begin"/>
      </w:r>
      <w:r w:rsidR="00A17716">
        <w:rPr>
          <w:noProof/>
          <w:webHidden/>
        </w:rPr>
        <w:instrText xml:space="preserve"> PAGEREF _Toc501356682 \h </w:instrText>
      </w:r>
      <w:r w:rsidR="00A17716">
        <w:rPr>
          <w:noProof/>
          <w:webHidden/>
        </w:rPr>
      </w:r>
      <w:r w:rsidR="00A17716">
        <w:rPr>
          <w:noProof/>
          <w:webHidden/>
        </w:rPr>
        <w:fldChar w:fldCharType="separate"/>
      </w:r>
      <w:ins w:id="263" w:author="Author">
        <w:r w:rsidR="006B661F">
          <w:rPr>
            <w:b/>
            <w:bCs/>
            <w:noProof/>
            <w:webHidden/>
          </w:rPr>
          <w:t>Error! Bookmark not defined.</w:t>
        </w:r>
      </w:ins>
      <w:del w:id="264" w:author="Author">
        <w:r w:rsidR="00A17716" w:rsidDel="006B661F">
          <w:rPr>
            <w:noProof/>
            <w:webHidden/>
          </w:rPr>
          <w:delText>100</w:delText>
        </w:r>
      </w:del>
      <w:r w:rsidR="00A17716">
        <w:rPr>
          <w:noProof/>
          <w:webHidden/>
        </w:rPr>
        <w:fldChar w:fldCharType="end"/>
      </w:r>
      <w:r>
        <w:rPr>
          <w:noProof/>
        </w:rPr>
        <w:fldChar w:fldCharType="end"/>
      </w:r>
    </w:p>
    <w:p w14:paraId="0D7AD235"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"_Toc501356683" </w:instrText>
      </w:r>
      <w:r>
        <w:fldChar w:fldCharType="separate"/>
      </w:r>
      <w:r w:rsidR="00A17716" w:rsidRPr="000B6C30">
        <w:rPr>
          <w:rStyle w:val="Hyperlink"/>
          <w:noProof/>
        </w:rPr>
        <w:t>Figure 32: CIT EDE Environment</w:t>
      </w:r>
      <w:r w:rsidR="00A17716">
        <w:rPr>
          <w:noProof/>
          <w:webHidden/>
        </w:rPr>
        <w:tab/>
      </w:r>
      <w:r w:rsidR="00A17716">
        <w:rPr>
          <w:noProof/>
          <w:webHidden/>
        </w:rPr>
        <w:fldChar w:fldCharType="begin"/>
      </w:r>
      <w:r w:rsidR="00A17716">
        <w:rPr>
          <w:noProof/>
          <w:webHidden/>
        </w:rPr>
        <w:instrText xml:space="preserve"> PAGEREF _Toc501356683 \h </w:instrText>
      </w:r>
      <w:r w:rsidR="00A17716">
        <w:rPr>
          <w:noProof/>
          <w:webHidden/>
        </w:rPr>
      </w:r>
      <w:r w:rsidR="00A17716">
        <w:rPr>
          <w:noProof/>
          <w:webHidden/>
        </w:rPr>
        <w:fldChar w:fldCharType="separate"/>
      </w:r>
      <w:ins w:id="265" w:author="Author">
        <w:r w:rsidR="006B661F">
          <w:rPr>
            <w:b/>
            <w:bCs/>
            <w:noProof/>
            <w:webHidden/>
          </w:rPr>
          <w:t>Error! Bookmark not defined.</w:t>
        </w:r>
      </w:ins>
      <w:del w:id="266" w:author="Author">
        <w:r w:rsidR="00A17716" w:rsidDel="006B661F">
          <w:rPr>
            <w:noProof/>
            <w:webHidden/>
          </w:rPr>
          <w:delText>101</w:delText>
        </w:r>
      </w:del>
      <w:r w:rsidR="00A17716">
        <w:rPr>
          <w:noProof/>
          <w:webHidden/>
        </w:rPr>
        <w:fldChar w:fldCharType="end"/>
      </w:r>
      <w:r>
        <w:rPr>
          <w:noProof/>
        </w:rPr>
        <w:fldChar w:fldCharType="end"/>
      </w:r>
    </w:p>
    <w:p w14:paraId="3BDF061C"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"_Toc501356684" </w:instrText>
      </w:r>
      <w:r>
        <w:fldChar w:fldCharType="separate"/>
      </w:r>
      <w:r w:rsidR="00A17716" w:rsidRPr="000B6C30">
        <w:rPr>
          <w:rStyle w:val="Hyperlink"/>
          <w:noProof/>
        </w:rPr>
        <w:t>Figure 33: SQA EDE Environment</w:t>
      </w:r>
      <w:r w:rsidR="00A17716">
        <w:rPr>
          <w:noProof/>
          <w:webHidden/>
        </w:rPr>
        <w:tab/>
      </w:r>
      <w:r w:rsidR="00A17716">
        <w:rPr>
          <w:noProof/>
          <w:webHidden/>
        </w:rPr>
        <w:fldChar w:fldCharType="begin"/>
      </w:r>
      <w:r w:rsidR="00A17716">
        <w:rPr>
          <w:noProof/>
          <w:webHidden/>
        </w:rPr>
        <w:instrText xml:space="preserve"> PAGEREF _Toc501356684 \h </w:instrText>
      </w:r>
      <w:r w:rsidR="00A17716">
        <w:rPr>
          <w:noProof/>
          <w:webHidden/>
        </w:rPr>
      </w:r>
      <w:r w:rsidR="00A17716">
        <w:rPr>
          <w:noProof/>
          <w:webHidden/>
        </w:rPr>
        <w:fldChar w:fldCharType="separate"/>
      </w:r>
      <w:ins w:id="267" w:author="Author">
        <w:r w:rsidR="006B661F">
          <w:rPr>
            <w:b/>
            <w:bCs/>
            <w:noProof/>
            <w:webHidden/>
          </w:rPr>
          <w:t>Error! Bookmark not defined.</w:t>
        </w:r>
      </w:ins>
      <w:del w:id="268" w:author="Author">
        <w:r w:rsidR="00A17716" w:rsidDel="006B661F">
          <w:rPr>
            <w:noProof/>
            <w:webHidden/>
          </w:rPr>
          <w:delText>102</w:delText>
        </w:r>
      </w:del>
      <w:r w:rsidR="00A17716">
        <w:rPr>
          <w:noProof/>
          <w:webHidden/>
        </w:rPr>
        <w:fldChar w:fldCharType="end"/>
      </w:r>
      <w:r>
        <w:rPr>
          <w:noProof/>
        </w:rPr>
        <w:fldChar w:fldCharType="end"/>
      </w:r>
    </w:p>
    <w:p w14:paraId="75FA2541"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"_Toc501356685" </w:instrText>
      </w:r>
      <w:r>
        <w:fldChar w:fldCharType="separate"/>
      </w:r>
      <w:r w:rsidR="00A17716" w:rsidRPr="000B6C30">
        <w:rPr>
          <w:rStyle w:val="Hyperlink"/>
          <w:noProof/>
        </w:rPr>
        <w:t>Figure 34: UAT EDE Environment</w:t>
      </w:r>
      <w:r w:rsidR="00A17716">
        <w:rPr>
          <w:noProof/>
          <w:webHidden/>
        </w:rPr>
        <w:tab/>
      </w:r>
      <w:r w:rsidR="00A17716">
        <w:rPr>
          <w:noProof/>
          <w:webHidden/>
        </w:rPr>
        <w:fldChar w:fldCharType="begin"/>
      </w:r>
      <w:r w:rsidR="00A17716">
        <w:rPr>
          <w:noProof/>
          <w:webHidden/>
        </w:rPr>
        <w:instrText xml:space="preserve"> PAGEREF _Toc501356685 \h </w:instrText>
      </w:r>
      <w:r w:rsidR="00A17716">
        <w:rPr>
          <w:noProof/>
          <w:webHidden/>
        </w:rPr>
      </w:r>
      <w:r w:rsidR="00A17716">
        <w:rPr>
          <w:noProof/>
          <w:webHidden/>
        </w:rPr>
        <w:fldChar w:fldCharType="separate"/>
      </w:r>
      <w:ins w:id="269" w:author="Author">
        <w:r w:rsidR="006B661F">
          <w:rPr>
            <w:b/>
            <w:bCs/>
            <w:noProof/>
            <w:webHidden/>
          </w:rPr>
          <w:t>Error! Bookmark not defined.</w:t>
        </w:r>
      </w:ins>
      <w:del w:id="270" w:author="Author">
        <w:r w:rsidR="00A17716" w:rsidDel="006B661F">
          <w:rPr>
            <w:noProof/>
            <w:webHidden/>
          </w:rPr>
          <w:delText>103</w:delText>
        </w:r>
      </w:del>
      <w:r w:rsidR="00A17716">
        <w:rPr>
          <w:noProof/>
          <w:webHidden/>
        </w:rPr>
        <w:fldChar w:fldCharType="end"/>
      </w:r>
      <w:r>
        <w:rPr>
          <w:noProof/>
        </w:rPr>
        <w:fldChar w:fldCharType="end"/>
      </w:r>
    </w:p>
    <w:p w14:paraId="18741A96"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"_Toc501356686" </w:instrText>
      </w:r>
      <w:r>
        <w:fldChar w:fldCharType="separate"/>
      </w:r>
      <w:r w:rsidR="00A17716" w:rsidRPr="000B6C30">
        <w:rPr>
          <w:rStyle w:val="Hyperlink"/>
          <w:noProof/>
        </w:rPr>
        <w:t>Figure 35: Service Integration Flow Diagram</w:t>
      </w:r>
      <w:r w:rsidR="00A17716">
        <w:rPr>
          <w:noProof/>
          <w:webHidden/>
        </w:rPr>
        <w:tab/>
      </w:r>
      <w:r w:rsidR="00A17716">
        <w:rPr>
          <w:noProof/>
          <w:webHidden/>
        </w:rPr>
        <w:fldChar w:fldCharType="begin"/>
      </w:r>
      <w:r w:rsidR="00A17716">
        <w:rPr>
          <w:noProof/>
          <w:webHidden/>
        </w:rPr>
        <w:instrText xml:space="preserve"> PAGEREF _Toc501356686 \h </w:instrText>
      </w:r>
      <w:r w:rsidR="00A17716">
        <w:rPr>
          <w:noProof/>
          <w:webHidden/>
        </w:rPr>
      </w:r>
      <w:r w:rsidR="00A17716">
        <w:rPr>
          <w:noProof/>
          <w:webHidden/>
        </w:rPr>
        <w:fldChar w:fldCharType="separate"/>
      </w:r>
      <w:ins w:id="271" w:author="Author">
        <w:r w:rsidR="006B661F">
          <w:rPr>
            <w:b/>
            <w:bCs/>
            <w:noProof/>
            <w:webHidden/>
          </w:rPr>
          <w:t>Error! Bookmark not defined.</w:t>
        </w:r>
      </w:ins>
      <w:del w:id="272" w:author="Author">
        <w:r w:rsidR="00A17716" w:rsidDel="006B661F">
          <w:rPr>
            <w:noProof/>
            <w:webHidden/>
          </w:rPr>
          <w:delText>104</w:delText>
        </w:r>
      </w:del>
      <w:r w:rsidR="00A17716">
        <w:rPr>
          <w:noProof/>
          <w:webHidden/>
        </w:rPr>
        <w:fldChar w:fldCharType="end"/>
      </w:r>
      <w:r>
        <w:rPr>
          <w:noProof/>
        </w:rPr>
        <w:fldChar w:fldCharType="end"/>
      </w:r>
    </w:p>
    <w:p w14:paraId="392CBC97"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"_Toc501356687" </w:instrText>
      </w:r>
      <w:r>
        <w:fldChar w:fldCharType="separate"/>
      </w:r>
      <w:r w:rsidR="00A17716" w:rsidRPr="000B6C30">
        <w:rPr>
          <w:rStyle w:val="Hyperlink"/>
          <w:noProof/>
        </w:rPr>
        <w:t>Figure 68: High-level Application Design</w:t>
      </w:r>
      <w:r w:rsidR="00A17716">
        <w:rPr>
          <w:noProof/>
          <w:webHidden/>
        </w:rPr>
        <w:tab/>
      </w:r>
      <w:r w:rsidR="00A17716">
        <w:rPr>
          <w:noProof/>
          <w:webHidden/>
        </w:rPr>
        <w:fldChar w:fldCharType="begin"/>
      </w:r>
      <w:r w:rsidR="00A17716">
        <w:rPr>
          <w:noProof/>
          <w:webHidden/>
        </w:rPr>
        <w:instrText xml:space="preserve"> PAGEREF _Toc501356687 \h </w:instrText>
      </w:r>
      <w:r w:rsidR="00A17716">
        <w:rPr>
          <w:noProof/>
          <w:webHidden/>
        </w:rPr>
      </w:r>
      <w:r w:rsidR="00A17716">
        <w:rPr>
          <w:noProof/>
          <w:webHidden/>
        </w:rPr>
        <w:fldChar w:fldCharType="separate"/>
      </w:r>
      <w:ins w:id="273" w:author="Author">
        <w:r w:rsidR="006B661F">
          <w:rPr>
            <w:b/>
            <w:bCs/>
            <w:noProof/>
            <w:webHidden/>
          </w:rPr>
          <w:t>Error! Bookmark not defined.</w:t>
        </w:r>
      </w:ins>
      <w:del w:id="274" w:author="Author">
        <w:r w:rsidR="00A17716" w:rsidDel="006B661F">
          <w:rPr>
            <w:noProof/>
            <w:webHidden/>
          </w:rPr>
          <w:delText>106</w:delText>
        </w:r>
      </w:del>
      <w:r w:rsidR="00A17716">
        <w:rPr>
          <w:noProof/>
          <w:webHidden/>
        </w:rPr>
        <w:fldChar w:fldCharType="end"/>
      </w:r>
      <w:r>
        <w:rPr>
          <w:noProof/>
        </w:rPr>
        <w:fldChar w:fldCharType="end"/>
      </w:r>
    </w:p>
    <w:p w14:paraId="044BCD5E"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"_Toc501356688" </w:instrText>
      </w:r>
      <w:r>
        <w:fldChar w:fldCharType="separate"/>
      </w:r>
      <w:r w:rsidR="00A17716" w:rsidRPr="000B6C30">
        <w:rPr>
          <w:rStyle w:val="Hyperlink"/>
          <w:noProof/>
        </w:rPr>
        <w:t>Figure 69: MCCF EDI TAS Interface Architecture</w:t>
      </w:r>
      <w:r w:rsidR="00A17716">
        <w:rPr>
          <w:noProof/>
          <w:webHidden/>
        </w:rPr>
        <w:tab/>
      </w:r>
      <w:r w:rsidR="00A17716">
        <w:rPr>
          <w:noProof/>
          <w:webHidden/>
        </w:rPr>
        <w:fldChar w:fldCharType="begin"/>
      </w:r>
      <w:r w:rsidR="00A17716">
        <w:rPr>
          <w:noProof/>
          <w:webHidden/>
        </w:rPr>
        <w:instrText xml:space="preserve"> PAGEREF _Toc501356688 \h </w:instrText>
      </w:r>
      <w:r w:rsidR="00A17716">
        <w:rPr>
          <w:noProof/>
          <w:webHidden/>
        </w:rPr>
      </w:r>
      <w:r w:rsidR="00A17716">
        <w:rPr>
          <w:noProof/>
          <w:webHidden/>
        </w:rPr>
        <w:fldChar w:fldCharType="separate"/>
      </w:r>
      <w:ins w:id="275" w:author="Author">
        <w:r w:rsidR="006B661F">
          <w:rPr>
            <w:b/>
            <w:bCs/>
            <w:noProof/>
            <w:webHidden/>
          </w:rPr>
          <w:t>Error! Bookmark not defined.</w:t>
        </w:r>
      </w:ins>
      <w:del w:id="276" w:author="Author">
        <w:r w:rsidR="00A17716" w:rsidDel="006B661F">
          <w:rPr>
            <w:noProof/>
            <w:webHidden/>
          </w:rPr>
          <w:delText>106</w:delText>
        </w:r>
      </w:del>
      <w:r w:rsidR="00A17716">
        <w:rPr>
          <w:noProof/>
          <w:webHidden/>
        </w:rPr>
        <w:fldChar w:fldCharType="end"/>
      </w:r>
      <w:r>
        <w:rPr>
          <w:noProof/>
        </w:rPr>
        <w:fldChar w:fldCharType="end"/>
      </w:r>
    </w:p>
    <w:p w14:paraId="6B1240D3"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"_Toc501356689" </w:instrText>
      </w:r>
      <w:r>
        <w:fldChar w:fldCharType="separate"/>
      </w:r>
      <w:r w:rsidR="00A17716" w:rsidRPr="000B6C30">
        <w:rPr>
          <w:rStyle w:val="Hyperlink"/>
          <w:noProof/>
        </w:rPr>
        <w:t>Figure 70: HL7 Response Report</w:t>
      </w:r>
      <w:r w:rsidR="00A17716">
        <w:rPr>
          <w:noProof/>
          <w:webHidden/>
        </w:rPr>
        <w:tab/>
      </w:r>
      <w:r w:rsidR="00A17716">
        <w:rPr>
          <w:noProof/>
          <w:webHidden/>
        </w:rPr>
        <w:fldChar w:fldCharType="begin"/>
      </w:r>
      <w:r w:rsidR="00A17716">
        <w:rPr>
          <w:noProof/>
          <w:webHidden/>
        </w:rPr>
        <w:instrText xml:space="preserve"> PAGEREF _Toc501356689 \h </w:instrText>
      </w:r>
      <w:r w:rsidR="00A17716">
        <w:rPr>
          <w:noProof/>
          <w:webHidden/>
        </w:rPr>
      </w:r>
      <w:r w:rsidR="00A17716">
        <w:rPr>
          <w:noProof/>
          <w:webHidden/>
        </w:rPr>
        <w:fldChar w:fldCharType="separate"/>
      </w:r>
      <w:ins w:id="277" w:author="Author">
        <w:r w:rsidR="006B661F">
          <w:rPr>
            <w:b/>
            <w:bCs/>
            <w:noProof/>
            <w:webHidden/>
          </w:rPr>
          <w:t>Error! Bookmark not defined.</w:t>
        </w:r>
      </w:ins>
      <w:del w:id="278" w:author="Author">
        <w:r w:rsidR="00A17716" w:rsidDel="006B661F">
          <w:rPr>
            <w:noProof/>
            <w:webHidden/>
          </w:rPr>
          <w:delText>116</w:delText>
        </w:r>
      </w:del>
      <w:r w:rsidR="00A17716">
        <w:rPr>
          <w:noProof/>
          <w:webHidden/>
        </w:rPr>
        <w:fldChar w:fldCharType="end"/>
      </w:r>
      <w:r>
        <w:rPr>
          <w:noProof/>
        </w:rPr>
        <w:fldChar w:fldCharType="end"/>
      </w:r>
    </w:p>
    <w:p w14:paraId="364DC8E7"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"_Toc501356690" </w:instrText>
      </w:r>
      <w:r>
        <w:fldChar w:fldCharType="separate"/>
      </w:r>
      <w:r w:rsidR="00A17716" w:rsidRPr="000B6C30">
        <w:rPr>
          <w:rStyle w:val="Hyperlink"/>
          <w:noProof/>
        </w:rPr>
        <w:t>Figure 71: eIV Auto Update Report</w:t>
      </w:r>
      <w:r w:rsidR="00A17716">
        <w:rPr>
          <w:noProof/>
          <w:webHidden/>
        </w:rPr>
        <w:tab/>
      </w:r>
      <w:r w:rsidR="00A17716">
        <w:rPr>
          <w:noProof/>
          <w:webHidden/>
        </w:rPr>
        <w:fldChar w:fldCharType="begin"/>
      </w:r>
      <w:r w:rsidR="00A17716">
        <w:rPr>
          <w:noProof/>
          <w:webHidden/>
        </w:rPr>
        <w:instrText xml:space="preserve"> PAGEREF _Toc501356690 \h </w:instrText>
      </w:r>
      <w:r w:rsidR="00A17716">
        <w:rPr>
          <w:noProof/>
          <w:webHidden/>
        </w:rPr>
      </w:r>
      <w:r w:rsidR="00A17716">
        <w:rPr>
          <w:noProof/>
          <w:webHidden/>
        </w:rPr>
        <w:fldChar w:fldCharType="separate"/>
      </w:r>
      <w:ins w:id="279" w:author="Author">
        <w:r w:rsidR="006B661F">
          <w:rPr>
            <w:b/>
            <w:bCs/>
            <w:noProof/>
            <w:webHidden/>
          </w:rPr>
          <w:t>Error! Bookmark not defined.</w:t>
        </w:r>
      </w:ins>
      <w:del w:id="280" w:author="Author">
        <w:r w:rsidR="00A17716" w:rsidDel="006B661F">
          <w:rPr>
            <w:noProof/>
            <w:webHidden/>
          </w:rPr>
          <w:delText>117</w:delText>
        </w:r>
      </w:del>
      <w:r w:rsidR="00A17716">
        <w:rPr>
          <w:noProof/>
          <w:webHidden/>
        </w:rPr>
        <w:fldChar w:fldCharType="end"/>
      </w:r>
      <w:r>
        <w:rPr>
          <w:noProof/>
        </w:rPr>
        <w:fldChar w:fldCharType="end"/>
      </w:r>
    </w:p>
    <w:p w14:paraId="61210F45"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"_Toc501356691" </w:instrText>
      </w:r>
      <w:r>
        <w:fldChar w:fldCharType="separate"/>
      </w:r>
      <w:r w:rsidR="00A17716" w:rsidRPr="000B6C30">
        <w:rPr>
          <w:rStyle w:val="Hyperlink"/>
          <w:noProof/>
        </w:rPr>
        <w:t>Figure 72: eIV Response Report</w:t>
      </w:r>
      <w:r w:rsidR="00A17716">
        <w:rPr>
          <w:noProof/>
          <w:webHidden/>
        </w:rPr>
        <w:tab/>
      </w:r>
      <w:r w:rsidR="00A17716">
        <w:rPr>
          <w:noProof/>
          <w:webHidden/>
        </w:rPr>
        <w:fldChar w:fldCharType="begin"/>
      </w:r>
      <w:r w:rsidR="00A17716">
        <w:rPr>
          <w:noProof/>
          <w:webHidden/>
        </w:rPr>
        <w:instrText xml:space="preserve"> PAGEREF _Toc501356691 \h </w:instrText>
      </w:r>
      <w:r w:rsidR="00A17716">
        <w:rPr>
          <w:noProof/>
          <w:webHidden/>
        </w:rPr>
      </w:r>
      <w:r w:rsidR="00A17716">
        <w:rPr>
          <w:noProof/>
          <w:webHidden/>
        </w:rPr>
        <w:fldChar w:fldCharType="separate"/>
      </w:r>
      <w:ins w:id="281" w:author="Author">
        <w:r w:rsidR="006B661F">
          <w:rPr>
            <w:b/>
            <w:bCs/>
            <w:noProof/>
            <w:webHidden/>
          </w:rPr>
          <w:t>Error! Bookmark not defined.</w:t>
        </w:r>
      </w:ins>
      <w:del w:id="282" w:author="Author">
        <w:r w:rsidR="00A17716" w:rsidDel="006B661F">
          <w:rPr>
            <w:noProof/>
            <w:webHidden/>
          </w:rPr>
          <w:delText>119</w:delText>
        </w:r>
      </w:del>
      <w:r w:rsidR="00A17716">
        <w:rPr>
          <w:noProof/>
          <w:webHidden/>
        </w:rPr>
        <w:fldChar w:fldCharType="end"/>
      </w:r>
      <w:r>
        <w:rPr>
          <w:noProof/>
        </w:rPr>
        <w:fldChar w:fldCharType="end"/>
      </w:r>
    </w:p>
    <w:p w14:paraId="4C53C39A"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"_Toc501356692" </w:instrText>
      </w:r>
      <w:r>
        <w:fldChar w:fldCharType="separate"/>
      </w:r>
      <w:r w:rsidR="00A17716" w:rsidRPr="000B6C30">
        <w:rPr>
          <w:rStyle w:val="Hyperlink"/>
          <w:noProof/>
        </w:rPr>
        <w:t>Figure 73: Types of eIV Payers</w:t>
      </w:r>
      <w:r w:rsidR="00A17716">
        <w:rPr>
          <w:noProof/>
          <w:webHidden/>
        </w:rPr>
        <w:tab/>
      </w:r>
      <w:r w:rsidR="00A17716">
        <w:rPr>
          <w:noProof/>
          <w:webHidden/>
        </w:rPr>
        <w:fldChar w:fldCharType="begin"/>
      </w:r>
      <w:r w:rsidR="00A17716">
        <w:rPr>
          <w:noProof/>
          <w:webHidden/>
        </w:rPr>
        <w:instrText xml:space="preserve"> PAGEREF _Toc501356692 \h </w:instrText>
      </w:r>
      <w:r w:rsidR="00A17716">
        <w:rPr>
          <w:noProof/>
          <w:webHidden/>
        </w:rPr>
      </w:r>
      <w:r w:rsidR="00A17716">
        <w:rPr>
          <w:noProof/>
          <w:webHidden/>
        </w:rPr>
        <w:fldChar w:fldCharType="separate"/>
      </w:r>
      <w:ins w:id="283" w:author="Author">
        <w:r w:rsidR="006B661F">
          <w:rPr>
            <w:b/>
            <w:bCs/>
            <w:noProof/>
            <w:webHidden/>
          </w:rPr>
          <w:t>Error! Bookmark not defined.</w:t>
        </w:r>
      </w:ins>
      <w:del w:id="284" w:author="Author">
        <w:r w:rsidR="00A17716" w:rsidDel="006B661F">
          <w:rPr>
            <w:noProof/>
            <w:webHidden/>
          </w:rPr>
          <w:delText>120</w:delText>
        </w:r>
      </w:del>
      <w:r w:rsidR="00A17716">
        <w:rPr>
          <w:noProof/>
          <w:webHidden/>
        </w:rPr>
        <w:fldChar w:fldCharType="end"/>
      </w:r>
      <w:r>
        <w:rPr>
          <w:noProof/>
        </w:rPr>
        <w:fldChar w:fldCharType="end"/>
      </w:r>
    </w:p>
    <w:p w14:paraId="4483B640"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"_Toc501356693" </w:instrText>
      </w:r>
      <w:r>
        <w:fldChar w:fldCharType="separate"/>
      </w:r>
      <w:r w:rsidR="00A17716" w:rsidRPr="000B6C30">
        <w:rPr>
          <w:rStyle w:val="Hyperlink"/>
          <w:noProof/>
        </w:rPr>
        <w:t>Figure 74: Medicare Potential Insurance Worklist- Potential COB</w:t>
      </w:r>
      <w:r w:rsidR="00A17716">
        <w:rPr>
          <w:noProof/>
          <w:webHidden/>
        </w:rPr>
        <w:tab/>
      </w:r>
      <w:r w:rsidR="00A17716">
        <w:rPr>
          <w:noProof/>
          <w:webHidden/>
        </w:rPr>
        <w:fldChar w:fldCharType="begin"/>
      </w:r>
      <w:r w:rsidR="00A17716">
        <w:rPr>
          <w:noProof/>
          <w:webHidden/>
        </w:rPr>
        <w:instrText xml:space="preserve"> PAGEREF _Toc501356693 \h </w:instrText>
      </w:r>
      <w:r w:rsidR="00A17716">
        <w:rPr>
          <w:noProof/>
          <w:webHidden/>
        </w:rPr>
      </w:r>
      <w:r w:rsidR="00A17716">
        <w:rPr>
          <w:noProof/>
          <w:webHidden/>
        </w:rPr>
        <w:fldChar w:fldCharType="separate"/>
      </w:r>
      <w:ins w:id="285" w:author="Author">
        <w:r w:rsidR="006B661F">
          <w:rPr>
            <w:b/>
            <w:bCs/>
            <w:noProof/>
            <w:webHidden/>
          </w:rPr>
          <w:t>Error! Bookmark not defined.</w:t>
        </w:r>
      </w:ins>
      <w:del w:id="286" w:author="Author">
        <w:r w:rsidR="00A17716" w:rsidDel="006B661F">
          <w:rPr>
            <w:noProof/>
            <w:webHidden/>
          </w:rPr>
          <w:delText>121</w:delText>
        </w:r>
      </w:del>
      <w:r w:rsidR="00A17716">
        <w:rPr>
          <w:noProof/>
          <w:webHidden/>
        </w:rPr>
        <w:fldChar w:fldCharType="end"/>
      </w:r>
      <w:r>
        <w:rPr>
          <w:noProof/>
        </w:rPr>
        <w:fldChar w:fldCharType="end"/>
      </w:r>
    </w:p>
    <w:p w14:paraId="0BF37DC9"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"_Toc501356694" </w:instrText>
      </w:r>
      <w:r>
        <w:fldChar w:fldCharType="separate"/>
      </w:r>
      <w:r w:rsidR="00A17716" w:rsidRPr="000B6C30">
        <w:rPr>
          <w:rStyle w:val="Hyperlink"/>
          <w:noProof/>
        </w:rPr>
        <w:t>Figure 75: Statistical Reports</w:t>
      </w:r>
      <w:r w:rsidR="00A17716">
        <w:rPr>
          <w:noProof/>
          <w:webHidden/>
        </w:rPr>
        <w:tab/>
      </w:r>
      <w:r w:rsidR="00A17716">
        <w:rPr>
          <w:noProof/>
          <w:webHidden/>
        </w:rPr>
        <w:fldChar w:fldCharType="begin"/>
      </w:r>
      <w:r w:rsidR="00A17716">
        <w:rPr>
          <w:noProof/>
          <w:webHidden/>
        </w:rPr>
        <w:instrText xml:space="preserve"> PAGEREF _Toc501356694 \h </w:instrText>
      </w:r>
      <w:r w:rsidR="00A17716">
        <w:rPr>
          <w:noProof/>
          <w:webHidden/>
        </w:rPr>
      </w:r>
      <w:r w:rsidR="00A17716">
        <w:rPr>
          <w:noProof/>
          <w:webHidden/>
        </w:rPr>
        <w:fldChar w:fldCharType="separate"/>
      </w:r>
      <w:ins w:id="287" w:author="Author">
        <w:r w:rsidR="006B661F">
          <w:rPr>
            <w:b/>
            <w:bCs/>
            <w:noProof/>
            <w:webHidden/>
          </w:rPr>
          <w:t>Error! Bookmark not defined.</w:t>
        </w:r>
      </w:ins>
      <w:del w:id="288" w:author="Author">
        <w:r w:rsidR="00A17716" w:rsidDel="006B661F">
          <w:rPr>
            <w:noProof/>
            <w:webHidden/>
          </w:rPr>
          <w:delText>124</w:delText>
        </w:r>
      </w:del>
      <w:r w:rsidR="00A17716">
        <w:rPr>
          <w:noProof/>
          <w:webHidden/>
        </w:rPr>
        <w:fldChar w:fldCharType="end"/>
      </w:r>
      <w:r>
        <w:rPr>
          <w:noProof/>
        </w:rPr>
        <w:fldChar w:fldCharType="end"/>
      </w:r>
    </w:p>
    <w:p w14:paraId="172D34E8"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"_Toc501356695" </w:instrText>
      </w:r>
      <w:r>
        <w:fldChar w:fldCharType="separate"/>
      </w:r>
      <w:r w:rsidR="00A17716" w:rsidRPr="000B6C30">
        <w:rPr>
          <w:rStyle w:val="Hyperlink"/>
          <w:noProof/>
        </w:rPr>
        <w:t>Figure 76: eIV Payer Link Report</w:t>
      </w:r>
      <w:r w:rsidR="00A17716">
        <w:rPr>
          <w:noProof/>
          <w:webHidden/>
        </w:rPr>
        <w:tab/>
      </w:r>
      <w:r w:rsidR="00A17716">
        <w:rPr>
          <w:noProof/>
          <w:webHidden/>
        </w:rPr>
        <w:fldChar w:fldCharType="begin"/>
      </w:r>
      <w:r w:rsidR="00A17716">
        <w:rPr>
          <w:noProof/>
          <w:webHidden/>
        </w:rPr>
        <w:instrText xml:space="preserve"> PAGEREF _Toc501356695 \h </w:instrText>
      </w:r>
      <w:r w:rsidR="00A17716">
        <w:rPr>
          <w:noProof/>
          <w:webHidden/>
        </w:rPr>
      </w:r>
      <w:r w:rsidR="00A17716">
        <w:rPr>
          <w:noProof/>
          <w:webHidden/>
        </w:rPr>
        <w:fldChar w:fldCharType="separate"/>
      </w:r>
      <w:ins w:id="289" w:author="Author">
        <w:r w:rsidR="006B661F">
          <w:rPr>
            <w:b/>
            <w:bCs/>
            <w:noProof/>
            <w:webHidden/>
          </w:rPr>
          <w:t>Error! Bookmark not defined.</w:t>
        </w:r>
      </w:ins>
      <w:del w:id="290" w:author="Author">
        <w:r w:rsidR="00A17716" w:rsidDel="006B661F">
          <w:rPr>
            <w:noProof/>
            <w:webHidden/>
          </w:rPr>
          <w:delText>125</w:delText>
        </w:r>
      </w:del>
      <w:r w:rsidR="00A17716">
        <w:rPr>
          <w:noProof/>
          <w:webHidden/>
        </w:rPr>
        <w:fldChar w:fldCharType="end"/>
      </w:r>
      <w:r>
        <w:rPr>
          <w:noProof/>
        </w:rPr>
        <w:fldChar w:fldCharType="end"/>
      </w:r>
    </w:p>
    <w:p w14:paraId="3C535431"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"_Toc501356696" </w:instrText>
      </w:r>
      <w:r>
        <w:fldChar w:fldCharType="separate"/>
      </w:r>
      <w:r w:rsidR="00A17716" w:rsidRPr="000B6C30">
        <w:rPr>
          <w:rStyle w:val="Hyperlink"/>
          <w:noProof/>
        </w:rPr>
        <w:t>Figure 77: Ambiguous Policy Report</w:t>
      </w:r>
      <w:r w:rsidR="00A17716">
        <w:rPr>
          <w:noProof/>
          <w:webHidden/>
        </w:rPr>
        <w:tab/>
      </w:r>
      <w:r w:rsidR="00A17716">
        <w:rPr>
          <w:noProof/>
          <w:webHidden/>
        </w:rPr>
        <w:fldChar w:fldCharType="begin"/>
      </w:r>
      <w:r w:rsidR="00A17716">
        <w:rPr>
          <w:noProof/>
          <w:webHidden/>
        </w:rPr>
        <w:instrText xml:space="preserve"> PAGEREF _Toc501356696 \h </w:instrText>
      </w:r>
      <w:r w:rsidR="00A17716">
        <w:rPr>
          <w:noProof/>
          <w:webHidden/>
        </w:rPr>
      </w:r>
      <w:r w:rsidR="00A17716">
        <w:rPr>
          <w:noProof/>
          <w:webHidden/>
        </w:rPr>
        <w:fldChar w:fldCharType="separate"/>
      </w:r>
      <w:ins w:id="291" w:author="Author">
        <w:r w:rsidR="006B661F">
          <w:rPr>
            <w:b/>
            <w:bCs/>
            <w:noProof/>
            <w:webHidden/>
          </w:rPr>
          <w:t>Error! Bookmark not defined.</w:t>
        </w:r>
      </w:ins>
      <w:del w:id="292" w:author="Author">
        <w:r w:rsidR="00A17716" w:rsidDel="006B661F">
          <w:rPr>
            <w:noProof/>
            <w:webHidden/>
          </w:rPr>
          <w:delText>127</w:delText>
        </w:r>
      </w:del>
      <w:r w:rsidR="00A17716">
        <w:rPr>
          <w:noProof/>
          <w:webHidden/>
        </w:rPr>
        <w:fldChar w:fldCharType="end"/>
      </w:r>
      <w:r>
        <w:rPr>
          <w:noProof/>
        </w:rPr>
        <w:fldChar w:fldCharType="end"/>
      </w:r>
    </w:p>
    <w:p w14:paraId="63D1A035"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"_Toc501356697" </w:instrText>
      </w:r>
      <w:r>
        <w:fldChar w:fldCharType="separate"/>
      </w:r>
      <w:r w:rsidR="00A17716" w:rsidRPr="000B6C30">
        <w:rPr>
          <w:rStyle w:val="Hyperlink"/>
          <w:noProof/>
        </w:rPr>
        <w:t>Figure 78: Inactive Policy Report</w:t>
      </w:r>
      <w:r w:rsidR="00A17716">
        <w:rPr>
          <w:noProof/>
          <w:webHidden/>
        </w:rPr>
        <w:tab/>
      </w:r>
      <w:r w:rsidR="00A17716">
        <w:rPr>
          <w:noProof/>
          <w:webHidden/>
        </w:rPr>
        <w:fldChar w:fldCharType="begin"/>
      </w:r>
      <w:r w:rsidR="00A17716">
        <w:rPr>
          <w:noProof/>
          <w:webHidden/>
        </w:rPr>
        <w:instrText xml:space="preserve"> PAGEREF _Toc501356697 \h </w:instrText>
      </w:r>
      <w:r w:rsidR="00A17716">
        <w:rPr>
          <w:noProof/>
          <w:webHidden/>
        </w:rPr>
      </w:r>
      <w:r w:rsidR="00A17716">
        <w:rPr>
          <w:noProof/>
          <w:webHidden/>
        </w:rPr>
        <w:fldChar w:fldCharType="separate"/>
      </w:r>
      <w:ins w:id="293" w:author="Author">
        <w:r w:rsidR="006B661F">
          <w:rPr>
            <w:b/>
            <w:bCs/>
            <w:noProof/>
            <w:webHidden/>
          </w:rPr>
          <w:t>Error! Bookmark not defined.</w:t>
        </w:r>
      </w:ins>
      <w:del w:id="294" w:author="Author">
        <w:r w:rsidR="00A17716" w:rsidDel="006B661F">
          <w:rPr>
            <w:noProof/>
            <w:webHidden/>
          </w:rPr>
          <w:delText>130</w:delText>
        </w:r>
      </w:del>
      <w:r w:rsidR="00A17716">
        <w:rPr>
          <w:noProof/>
          <w:webHidden/>
        </w:rPr>
        <w:fldChar w:fldCharType="end"/>
      </w:r>
      <w:r>
        <w:rPr>
          <w:noProof/>
        </w:rPr>
        <w:fldChar w:fldCharType="end"/>
      </w:r>
    </w:p>
    <w:p w14:paraId="7BFC0B3C"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"_Toc501356698" </w:instrText>
      </w:r>
      <w:r>
        <w:fldChar w:fldCharType="separate"/>
      </w:r>
      <w:r w:rsidR="00A17716" w:rsidRPr="000B6C30">
        <w:rPr>
          <w:rStyle w:val="Hyperlink"/>
          <w:noProof/>
        </w:rPr>
        <w:t>Figure 79: List Group Plans without Annual Benefits Report</w:t>
      </w:r>
      <w:r w:rsidR="00A17716">
        <w:rPr>
          <w:noProof/>
          <w:webHidden/>
        </w:rPr>
        <w:tab/>
      </w:r>
      <w:r w:rsidR="00A17716">
        <w:rPr>
          <w:noProof/>
          <w:webHidden/>
        </w:rPr>
        <w:fldChar w:fldCharType="begin"/>
      </w:r>
      <w:r w:rsidR="00A17716">
        <w:rPr>
          <w:noProof/>
          <w:webHidden/>
        </w:rPr>
        <w:instrText xml:space="preserve"> PAGEREF _Toc501356698 \h </w:instrText>
      </w:r>
      <w:r w:rsidR="00A17716">
        <w:rPr>
          <w:noProof/>
          <w:webHidden/>
        </w:rPr>
      </w:r>
      <w:r w:rsidR="00A17716">
        <w:rPr>
          <w:noProof/>
          <w:webHidden/>
        </w:rPr>
        <w:fldChar w:fldCharType="separate"/>
      </w:r>
      <w:ins w:id="295" w:author="Author">
        <w:r w:rsidR="006B661F">
          <w:rPr>
            <w:b/>
            <w:bCs/>
            <w:noProof/>
            <w:webHidden/>
          </w:rPr>
          <w:t>Error! Bookmark not defined.</w:t>
        </w:r>
      </w:ins>
      <w:del w:id="296" w:author="Author">
        <w:r w:rsidR="00A17716" w:rsidDel="006B661F">
          <w:rPr>
            <w:noProof/>
            <w:webHidden/>
          </w:rPr>
          <w:delText>132</w:delText>
        </w:r>
      </w:del>
      <w:r w:rsidR="00A17716">
        <w:rPr>
          <w:noProof/>
          <w:webHidden/>
        </w:rPr>
        <w:fldChar w:fldCharType="end"/>
      </w:r>
      <w:r>
        <w:rPr>
          <w:noProof/>
        </w:rPr>
        <w:fldChar w:fldCharType="end"/>
      </w:r>
    </w:p>
    <w:p w14:paraId="0F47F1EA"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"_Toc501356699" </w:instrText>
      </w:r>
      <w:r>
        <w:fldChar w:fldCharType="separate"/>
      </w:r>
      <w:r w:rsidR="00A17716" w:rsidRPr="000B6C30">
        <w:rPr>
          <w:rStyle w:val="Hyperlink"/>
          <w:noProof/>
        </w:rPr>
        <w:t>Figure 80: User Edit Report</w:t>
      </w:r>
      <w:r w:rsidR="00A17716">
        <w:rPr>
          <w:noProof/>
          <w:webHidden/>
        </w:rPr>
        <w:tab/>
      </w:r>
      <w:r w:rsidR="00A17716">
        <w:rPr>
          <w:noProof/>
          <w:webHidden/>
        </w:rPr>
        <w:fldChar w:fldCharType="begin"/>
      </w:r>
      <w:r w:rsidR="00A17716">
        <w:rPr>
          <w:noProof/>
          <w:webHidden/>
        </w:rPr>
        <w:instrText xml:space="preserve"> PAGEREF _Toc501356699 \h </w:instrText>
      </w:r>
      <w:r w:rsidR="00A17716">
        <w:rPr>
          <w:noProof/>
          <w:webHidden/>
        </w:rPr>
      </w:r>
      <w:r w:rsidR="00A17716">
        <w:rPr>
          <w:noProof/>
          <w:webHidden/>
        </w:rPr>
        <w:fldChar w:fldCharType="separate"/>
      </w:r>
      <w:ins w:id="297" w:author="Author">
        <w:r w:rsidR="006B661F">
          <w:rPr>
            <w:b/>
            <w:bCs/>
            <w:noProof/>
            <w:webHidden/>
          </w:rPr>
          <w:t>Error! Bookmark not defined.</w:t>
        </w:r>
      </w:ins>
      <w:del w:id="298" w:author="Author">
        <w:r w:rsidR="00A17716" w:rsidDel="006B661F">
          <w:rPr>
            <w:noProof/>
            <w:webHidden/>
          </w:rPr>
          <w:delText>133</w:delText>
        </w:r>
      </w:del>
      <w:r w:rsidR="00A17716">
        <w:rPr>
          <w:noProof/>
          <w:webHidden/>
        </w:rPr>
        <w:fldChar w:fldCharType="end"/>
      </w:r>
      <w:r>
        <w:rPr>
          <w:noProof/>
        </w:rPr>
        <w:fldChar w:fldCharType="end"/>
      </w:r>
    </w:p>
    <w:p w14:paraId="56184DE3"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"_Toc501356700" </w:instrText>
      </w:r>
      <w:r>
        <w:fldChar w:fldCharType="separate"/>
      </w:r>
      <w:r w:rsidR="00A17716" w:rsidRPr="000B6C30">
        <w:rPr>
          <w:rStyle w:val="Hyperlink"/>
          <w:noProof/>
        </w:rPr>
        <w:t>Figure 81: INTERFACILITY INSURANCE UPDATE ACTIVITY REPORT</w:t>
      </w:r>
      <w:r w:rsidR="00A17716">
        <w:rPr>
          <w:noProof/>
          <w:webHidden/>
        </w:rPr>
        <w:tab/>
      </w:r>
      <w:r w:rsidR="00A17716">
        <w:rPr>
          <w:noProof/>
          <w:webHidden/>
        </w:rPr>
        <w:fldChar w:fldCharType="begin"/>
      </w:r>
      <w:r w:rsidR="00A17716">
        <w:rPr>
          <w:noProof/>
          <w:webHidden/>
        </w:rPr>
        <w:instrText xml:space="preserve"> PAGEREF _Toc501356700 \h </w:instrText>
      </w:r>
      <w:r w:rsidR="00A17716">
        <w:rPr>
          <w:noProof/>
          <w:webHidden/>
        </w:rPr>
      </w:r>
      <w:r w:rsidR="00A17716">
        <w:rPr>
          <w:noProof/>
          <w:webHidden/>
        </w:rPr>
        <w:fldChar w:fldCharType="separate"/>
      </w:r>
      <w:ins w:id="299" w:author="Author">
        <w:r w:rsidR="006B661F">
          <w:rPr>
            <w:b/>
            <w:bCs/>
            <w:noProof/>
            <w:webHidden/>
          </w:rPr>
          <w:t>Error! Bookmark not defined.</w:t>
        </w:r>
      </w:ins>
      <w:del w:id="300" w:author="Author">
        <w:r w:rsidR="00A17716" w:rsidDel="006B661F">
          <w:rPr>
            <w:noProof/>
            <w:webHidden/>
          </w:rPr>
          <w:delText>133</w:delText>
        </w:r>
      </w:del>
      <w:r w:rsidR="00A17716">
        <w:rPr>
          <w:noProof/>
          <w:webHidden/>
        </w:rPr>
        <w:fldChar w:fldCharType="end"/>
      </w:r>
      <w:r>
        <w:rPr>
          <w:noProof/>
        </w:rPr>
        <w:fldChar w:fldCharType="end"/>
      </w:r>
    </w:p>
    <w:p w14:paraId="7D70D9EC"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"_Toc501356701" </w:instrText>
      </w:r>
      <w:r>
        <w:fldChar w:fldCharType="separate"/>
      </w:r>
      <w:r w:rsidR="00A17716" w:rsidRPr="000B6C30">
        <w:rPr>
          <w:rStyle w:val="Hyperlink"/>
          <w:noProof/>
        </w:rPr>
        <w:t>Figure 82: Exception List Report</w:t>
      </w:r>
      <w:r w:rsidR="00A17716">
        <w:rPr>
          <w:noProof/>
          <w:webHidden/>
        </w:rPr>
        <w:tab/>
      </w:r>
      <w:r w:rsidR="00A17716">
        <w:rPr>
          <w:noProof/>
          <w:webHidden/>
        </w:rPr>
        <w:fldChar w:fldCharType="begin"/>
      </w:r>
      <w:r w:rsidR="00A17716">
        <w:rPr>
          <w:noProof/>
          <w:webHidden/>
        </w:rPr>
        <w:instrText xml:space="preserve"> PAGEREF _Toc501356701 \h </w:instrText>
      </w:r>
      <w:r w:rsidR="00A17716">
        <w:rPr>
          <w:noProof/>
          <w:webHidden/>
        </w:rPr>
      </w:r>
      <w:r w:rsidR="00A17716">
        <w:rPr>
          <w:noProof/>
          <w:webHidden/>
        </w:rPr>
        <w:fldChar w:fldCharType="separate"/>
      </w:r>
      <w:ins w:id="301" w:author="Author">
        <w:r w:rsidR="006B661F">
          <w:rPr>
            <w:b/>
            <w:bCs/>
            <w:noProof/>
            <w:webHidden/>
          </w:rPr>
          <w:t>Error! Bookmark not defined.</w:t>
        </w:r>
      </w:ins>
      <w:del w:id="302" w:author="Author">
        <w:r w:rsidR="00A17716" w:rsidDel="006B661F">
          <w:rPr>
            <w:noProof/>
            <w:webHidden/>
          </w:rPr>
          <w:delText>135</w:delText>
        </w:r>
      </w:del>
      <w:r w:rsidR="00A17716">
        <w:rPr>
          <w:noProof/>
          <w:webHidden/>
        </w:rPr>
        <w:fldChar w:fldCharType="end"/>
      </w:r>
      <w:r>
        <w:rPr>
          <w:noProof/>
        </w:rPr>
        <w:fldChar w:fldCharType="end"/>
      </w:r>
    </w:p>
    <w:p w14:paraId="6D65387B"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"_Toc501356702" </w:instrText>
      </w:r>
      <w:r>
        <w:fldChar w:fldCharType="separate"/>
      </w:r>
      <w:r w:rsidR="00A17716" w:rsidRPr="000B6C30">
        <w:rPr>
          <w:rStyle w:val="Hyperlink"/>
          <w:noProof/>
        </w:rPr>
        <w:t>Figure 83: Entries Entered by Report</w:t>
      </w:r>
      <w:r w:rsidR="00A17716">
        <w:rPr>
          <w:noProof/>
          <w:webHidden/>
        </w:rPr>
        <w:tab/>
      </w:r>
      <w:r w:rsidR="00A17716">
        <w:rPr>
          <w:noProof/>
          <w:webHidden/>
        </w:rPr>
        <w:fldChar w:fldCharType="begin"/>
      </w:r>
      <w:r w:rsidR="00A17716">
        <w:rPr>
          <w:noProof/>
          <w:webHidden/>
        </w:rPr>
        <w:instrText xml:space="preserve"> PAGEREF _Toc501356702 \h </w:instrText>
      </w:r>
      <w:r w:rsidR="00A17716">
        <w:rPr>
          <w:noProof/>
          <w:webHidden/>
        </w:rPr>
      </w:r>
      <w:r w:rsidR="00A17716">
        <w:rPr>
          <w:noProof/>
          <w:webHidden/>
        </w:rPr>
        <w:fldChar w:fldCharType="separate"/>
      </w:r>
      <w:ins w:id="303" w:author="Author">
        <w:r w:rsidR="006B661F">
          <w:rPr>
            <w:b/>
            <w:bCs/>
            <w:noProof/>
            <w:webHidden/>
          </w:rPr>
          <w:t>Error! Bookmark not defined.</w:t>
        </w:r>
      </w:ins>
      <w:del w:id="304" w:author="Author">
        <w:r w:rsidR="00A17716" w:rsidDel="006B661F">
          <w:rPr>
            <w:noProof/>
            <w:webHidden/>
          </w:rPr>
          <w:delText>136</w:delText>
        </w:r>
      </w:del>
      <w:r w:rsidR="00A17716">
        <w:rPr>
          <w:noProof/>
          <w:webHidden/>
        </w:rPr>
        <w:fldChar w:fldCharType="end"/>
      </w:r>
      <w:r>
        <w:rPr>
          <w:noProof/>
        </w:rPr>
        <w:fldChar w:fldCharType="end"/>
      </w:r>
    </w:p>
    <w:p w14:paraId="5F34A95D"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"_Toc501356703" </w:instrText>
      </w:r>
      <w:r>
        <w:fldChar w:fldCharType="separate"/>
      </w:r>
      <w:r w:rsidR="00A17716" w:rsidRPr="000B6C30">
        <w:rPr>
          <w:rStyle w:val="Hyperlink"/>
          <w:noProof/>
        </w:rPr>
        <w:t>Figure 84: Entries Accepted By Report</w:t>
      </w:r>
      <w:r w:rsidR="00A17716">
        <w:rPr>
          <w:noProof/>
          <w:webHidden/>
        </w:rPr>
        <w:tab/>
      </w:r>
      <w:r w:rsidR="00A17716">
        <w:rPr>
          <w:noProof/>
          <w:webHidden/>
        </w:rPr>
        <w:fldChar w:fldCharType="begin"/>
      </w:r>
      <w:r w:rsidR="00A17716">
        <w:rPr>
          <w:noProof/>
          <w:webHidden/>
        </w:rPr>
        <w:instrText xml:space="preserve"> PAGEREF _Toc501356703 \h </w:instrText>
      </w:r>
      <w:r w:rsidR="00A17716">
        <w:rPr>
          <w:noProof/>
          <w:webHidden/>
        </w:rPr>
      </w:r>
      <w:r w:rsidR="00A17716">
        <w:rPr>
          <w:noProof/>
          <w:webHidden/>
        </w:rPr>
        <w:fldChar w:fldCharType="separate"/>
      </w:r>
      <w:ins w:id="305" w:author="Author">
        <w:r w:rsidR="006B661F">
          <w:rPr>
            <w:b/>
            <w:bCs/>
            <w:noProof/>
            <w:webHidden/>
          </w:rPr>
          <w:t>Error! Bookmark not defined.</w:t>
        </w:r>
      </w:ins>
      <w:del w:id="306" w:author="Author">
        <w:r w:rsidR="00A17716" w:rsidDel="006B661F">
          <w:rPr>
            <w:noProof/>
            <w:webHidden/>
          </w:rPr>
          <w:delText>137</w:delText>
        </w:r>
      </w:del>
      <w:r w:rsidR="00A17716">
        <w:rPr>
          <w:noProof/>
          <w:webHidden/>
        </w:rPr>
        <w:fldChar w:fldCharType="end"/>
      </w:r>
      <w:r>
        <w:rPr>
          <w:noProof/>
        </w:rPr>
        <w:fldChar w:fldCharType="end"/>
      </w:r>
    </w:p>
    <w:p w14:paraId="0252372C"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"_Toc501356704" </w:instrText>
      </w:r>
      <w:r>
        <w:fldChar w:fldCharType="separate"/>
      </w:r>
      <w:r w:rsidR="00A17716" w:rsidRPr="000B6C30">
        <w:rPr>
          <w:rStyle w:val="Hyperlink"/>
          <w:noProof/>
        </w:rPr>
        <w:t>Figure 85: Combined Productivity Report</w:t>
      </w:r>
      <w:r w:rsidR="00A17716">
        <w:rPr>
          <w:noProof/>
          <w:webHidden/>
        </w:rPr>
        <w:tab/>
      </w:r>
      <w:r w:rsidR="00A17716">
        <w:rPr>
          <w:noProof/>
          <w:webHidden/>
        </w:rPr>
        <w:fldChar w:fldCharType="begin"/>
      </w:r>
      <w:r w:rsidR="00A17716">
        <w:rPr>
          <w:noProof/>
          <w:webHidden/>
        </w:rPr>
        <w:instrText xml:space="preserve"> PAGEREF _Toc501356704 \h </w:instrText>
      </w:r>
      <w:r w:rsidR="00A17716">
        <w:rPr>
          <w:noProof/>
          <w:webHidden/>
        </w:rPr>
      </w:r>
      <w:r w:rsidR="00A17716">
        <w:rPr>
          <w:noProof/>
          <w:webHidden/>
        </w:rPr>
        <w:fldChar w:fldCharType="separate"/>
      </w:r>
      <w:ins w:id="307" w:author="Author">
        <w:r w:rsidR="006B661F">
          <w:rPr>
            <w:b/>
            <w:bCs/>
            <w:noProof/>
            <w:webHidden/>
          </w:rPr>
          <w:t>Error! Bookmark not defined.</w:t>
        </w:r>
      </w:ins>
      <w:del w:id="308" w:author="Author">
        <w:r w:rsidR="00A17716" w:rsidDel="006B661F">
          <w:rPr>
            <w:noProof/>
            <w:webHidden/>
          </w:rPr>
          <w:delText>138</w:delText>
        </w:r>
      </w:del>
      <w:r w:rsidR="00A17716">
        <w:rPr>
          <w:noProof/>
          <w:webHidden/>
        </w:rPr>
        <w:fldChar w:fldCharType="end"/>
      </w:r>
      <w:r>
        <w:rPr>
          <w:noProof/>
        </w:rPr>
        <w:fldChar w:fldCharType="end"/>
      </w:r>
    </w:p>
    <w:p w14:paraId="271B330E"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"_Toc501356705" </w:instrText>
      </w:r>
      <w:r>
        <w:fldChar w:fldCharType="separate"/>
      </w:r>
      <w:r w:rsidR="00A17716" w:rsidRPr="000B6C30">
        <w:rPr>
          <w:rStyle w:val="Hyperlink"/>
          <w:noProof/>
        </w:rPr>
        <w:t>Figure 86: eBilling Claims Processing Flow</w:t>
      </w:r>
      <w:r w:rsidR="00A17716">
        <w:rPr>
          <w:noProof/>
          <w:webHidden/>
        </w:rPr>
        <w:tab/>
      </w:r>
      <w:r w:rsidR="00A17716">
        <w:rPr>
          <w:noProof/>
          <w:webHidden/>
        </w:rPr>
        <w:fldChar w:fldCharType="begin"/>
      </w:r>
      <w:r w:rsidR="00A17716">
        <w:rPr>
          <w:noProof/>
          <w:webHidden/>
        </w:rPr>
        <w:instrText xml:space="preserve"> PAGEREF _Toc501356705 \h </w:instrText>
      </w:r>
      <w:r w:rsidR="00A17716">
        <w:rPr>
          <w:noProof/>
          <w:webHidden/>
        </w:rPr>
      </w:r>
      <w:r w:rsidR="00A17716">
        <w:rPr>
          <w:noProof/>
          <w:webHidden/>
        </w:rPr>
        <w:fldChar w:fldCharType="separate"/>
      </w:r>
      <w:ins w:id="309" w:author="Author">
        <w:r w:rsidR="006B661F">
          <w:rPr>
            <w:b/>
            <w:bCs/>
            <w:noProof/>
            <w:webHidden/>
          </w:rPr>
          <w:t>Error! Bookmark not defined.</w:t>
        </w:r>
      </w:ins>
      <w:del w:id="310" w:author="Author">
        <w:r w:rsidR="00A17716" w:rsidDel="006B661F">
          <w:rPr>
            <w:noProof/>
            <w:webHidden/>
          </w:rPr>
          <w:delText>139</w:delText>
        </w:r>
      </w:del>
      <w:r w:rsidR="00A17716">
        <w:rPr>
          <w:noProof/>
          <w:webHidden/>
        </w:rPr>
        <w:fldChar w:fldCharType="end"/>
      </w:r>
      <w:r>
        <w:rPr>
          <w:noProof/>
        </w:rPr>
        <w:fldChar w:fldCharType="end"/>
      </w:r>
    </w:p>
    <w:p w14:paraId="59827009"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"_Toc501356706" </w:instrText>
      </w:r>
      <w:r>
        <w:fldChar w:fldCharType="separate"/>
      </w:r>
      <w:r w:rsidR="00A17716" w:rsidRPr="000B6C30">
        <w:rPr>
          <w:rStyle w:val="Hyperlink"/>
          <w:noProof/>
        </w:rPr>
        <w:t>Figure 87: Requests for Additional Information Processing</w:t>
      </w:r>
      <w:r w:rsidR="00A17716">
        <w:rPr>
          <w:noProof/>
          <w:webHidden/>
        </w:rPr>
        <w:tab/>
      </w:r>
      <w:r w:rsidR="00A17716">
        <w:rPr>
          <w:noProof/>
          <w:webHidden/>
        </w:rPr>
        <w:fldChar w:fldCharType="begin"/>
      </w:r>
      <w:r w:rsidR="00A17716">
        <w:rPr>
          <w:noProof/>
          <w:webHidden/>
        </w:rPr>
        <w:instrText xml:space="preserve"> PAGEREF _Toc501356706 \h </w:instrText>
      </w:r>
      <w:r w:rsidR="00A17716">
        <w:rPr>
          <w:noProof/>
          <w:webHidden/>
        </w:rPr>
      </w:r>
      <w:r w:rsidR="00A17716">
        <w:rPr>
          <w:noProof/>
          <w:webHidden/>
        </w:rPr>
        <w:fldChar w:fldCharType="separate"/>
      </w:r>
      <w:ins w:id="311" w:author="Author">
        <w:r w:rsidR="006B661F">
          <w:rPr>
            <w:b/>
            <w:bCs/>
            <w:noProof/>
            <w:webHidden/>
          </w:rPr>
          <w:t>Error! Bookmark not defined.</w:t>
        </w:r>
      </w:ins>
      <w:del w:id="312" w:author="Author">
        <w:r w:rsidR="00A17716" w:rsidDel="006B661F">
          <w:rPr>
            <w:noProof/>
            <w:webHidden/>
          </w:rPr>
          <w:delText>139</w:delText>
        </w:r>
      </w:del>
      <w:r w:rsidR="00A17716">
        <w:rPr>
          <w:noProof/>
          <w:webHidden/>
        </w:rPr>
        <w:fldChar w:fldCharType="end"/>
      </w:r>
      <w:r>
        <w:rPr>
          <w:noProof/>
        </w:rPr>
        <w:fldChar w:fldCharType="end"/>
      </w:r>
    </w:p>
    <w:p w14:paraId="7C10F2D7"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"_Toc501356707" </w:instrText>
      </w:r>
      <w:r>
        <w:fldChar w:fldCharType="separate"/>
      </w:r>
      <w:r w:rsidR="00A17716" w:rsidRPr="000B6C30">
        <w:rPr>
          <w:rStyle w:val="Hyperlink"/>
          <w:noProof/>
        </w:rPr>
        <w:t>Figure 88: Service Review Request and Response Processing</w:t>
      </w:r>
      <w:r w:rsidR="00A17716">
        <w:rPr>
          <w:noProof/>
          <w:webHidden/>
        </w:rPr>
        <w:tab/>
      </w:r>
      <w:r w:rsidR="00A17716">
        <w:rPr>
          <w:noProof/>
          <w:webHidden/>
        </w:rPr>
        <w:fldChar w:fldCharType="begin"/>
      </w:r>
      <w:r w:rsidR="00A17716">
        <w:rPr>
          <w:noProof/>
          <w:webHidden/>
        </w:rPr>
        <w:instrText xml:space="preserve"> PAGEREF _Toc501356707 \h </w:instrText>
      </w:r>
      <w:r w:rsidR="00A17716">
        <w:rPr>
          <w:noProof/>
          <w:webHidden/>
        </w:rPr>
      </w:r>
      <w:r w:rsidR="00A17716">
        <w:rPr>
          <w:noProof/>
          <w:webHidden/>
        </w:rPr>
        <w:fldChar w:fldCharType="separate"/>
      </w:r>
      <w:ins w:id="313" w:author="Author">
        <w:r w:rsidR="006B661F">
          <w:rPr>
            <w:b/>
            <w:bCs/>
            <w:noProof/>
            <w:webHidden/>
          </w:rPr>
          <w:t>Error! Bookmark not defined.</w:t>
        </w:r>
      </w:ins>
      <w:del w:id="314" w:author="Author">
        <w:r w:rsidR="00A17716" w:rsidDel="006B661F">
          <w:rPr>
            <w:noProof/>
            <w:webHidden/>
          </w:rPr>
          <w:delText>139</w:delText>
        </w:r>
      </w:del>
      <w:r w:rsidR="00A17716">
        <w:rPr>
          <w:noProof/>
          <w:webHidden/>
        </w:rPr>
        <w:fldChar w:fldCharType="end"/>
      </w:r>
      <w:r>
        <w:rPr>
          <w:noProof/>
        </w:rPr>
        <w:fldChar w:fldCharType="end"/>
      </w:r>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7CB1A847" w14:textId="77777777" w:rsidR="00A17716" w:rsidRDefault="00A17716" w:rsidP="00A17716">
      <w:pPr>
        <w:pStyle w:val="TableofFigures"/>
        <w:rP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r w:rsidR="009B0865">
        <w:fldChar w:fldCharType="begin"/>
      </w:r>
      <w:r w:rsidR="009B0865">
        <w:instrText xml:space="preserve"> HYPERLINK \l "_Toc501099099" </w:instrText>
      </w:r>
      <w:r w:rsidR="009B0865">
        <w:fldChar w:fldCharType="separate"/>
      </w:r>
      <w:r w:rsidRPr="005B3200">
        <w:rPr>
          <w:rStyle w:val="Hyperlink"/>
          <w:rFonts w:cs="Arial"/>
          <w:noProof/>
        </w:rPr>
        <w:t>Table 1: When to Complete Each Section of the SDD According to VA’s PMAS</w:t>
      </w:r>
      <w:r>
        <w:rPr>
          <w:noProof/>
          <w:webHidden/>
        </w:rPr>
        <w:tab/>
      </w:r>
      <w:r>
        <w:rPr>
          <w:noProof/>
          <w:webHidden/>
        </w:rPr>
        <w:fldChar w:fldCharType="begin"/>
      </w:r>
      <w:r>
        <w:rPr>
          <w:noProof/>
          <w:webHidden/>
        </w:rPr>
        <w:instrText xml:space="preserve"> PAGEREF _Toc501099099 \h </w:instrText>
      </w:r>
      <w:r>
        <w:rPr>
          <w:noProof/>
          <w:webHidden/>
        </w:rPr>
      </w:r>
      <w:r>
        <w:rPr>
          <w:noProof/>
          <w:webHidden/>
        </w:rPr>
        <w:fldChar w:fldCharType="separate"/>
      </w:r>
      <w:ins w:id="315" w:author="Author">
        <w:r w:rsidR="006B661F">
          <w:rPr>
            <w:b/>
            <w:bCs/>
            <w:noProof/>
            <w:webHidden/>
          </w:rPr>
          <w:t>Error! Bookmark not defined.</w:t>
        </w:r>
      </w:ins>
      <w:del w:id="316" w:author="Author">
        <w:r w:rsidDel="006B661F">
          <w:rPr>
            <w:noProof/>
            <w:webHidden/>
          </w:rPr>
          <w:delText>iii</w:delText>
        </w:r>
      </w:del>
      <w:r>
        <w:rPr>
          <w:noProof/>
          <w:webHidden/>
        </w:rPr>
        <w:fldChar w:fldCharType="end"/>
      </w:r>
      <w:r w:rsidR="009B0865">
        <w:rPr>
          <w:noProof/>
        </w:rPr>
        <w:fldChar w:fldCharType="end"/>
      </w:r>
    </w:p>
    <w:p w14:paraId="4691966A" w14:textId="77777777" w:rsidR="00A17716" w:rsidRDefault="009B0865" w:rsidP="00A17716">
      <w:pPr>
        <w:pStyle w:val="TableofFigures"/>
        <w:rPr>
          <w:rFonts w:asciiTheme="minorHAnsi" w:eastAsiaTheme="minorEastAsia" w:hAnsiTheme="minorHAnsi" w:cstheme="minorBidi"/>
          <w:noProof/>
          <w:sz w:val="22"/>
          <w:szCs w:val="22"/>
        </w:rPr>
      </w:pPr>
      <w:r>
        <w:lastRenderedPageBreak/>
        <w:fldChar w:fldCharType="begin"/>
      </w:r>
      <w:r>
        <w:instrText xml:space="preserve"> HYPERLINK \l "_Toc501099100" </w:instrText>
      </w:r>
      <w:r>
        <w:fldChar w:fldCharType="separate"/>
      </w:r>
      <w:r w:rsidR="00A17716" w:rsidRPr="005B3200">
        <w:rPr>
          <w:rStyle w:val="Hyperlink"/>
          <w:noProof/>
        </w:rPr>
        <w:t>Table 2: FY 2016 Transaction Volumes</w:t>
      </w:r>
      <w:r w:rsidR="00A17716">
        <w:rPr>
          <w:noProof/>
          <w:webHidden/>
        </w:rPr>
        <w:tab/>
      </w:r>
      <w:r w:rsidR="00A17716">
        <w:rPr>
          <w:noProof/>
          <w:webHidden/>
        </w:rPr>
        <w:fldChar w:fldCharType="begin"/>
      </w:r>
      <w:r w:rsidR="00A17716">
        <w:rPr>
          <w:noProof/>
          <w:webHidden/>
        </w:rPr>
        <w:instrText xml:space="preserve"> PAGEREF _Toc501099100 \h </w:instrText>
      </w:r>
      <w:r w:rsidR="00A17716">
        <w:rPr>
          <w:noProof/>
          <w:webHidden/>
        </w:rPr>
      </w:r>
      <w:r w:rsidR="00A17716">
        <w:rPr>
          <w:noProof/>
          <w:webHidden/>
        </w:rPr>
        <w:fldChar w:fldCharType="separate"/>
      </w:r>
      <w:ins w:id="317" w:author="Author">
        <w:r w:rsidR="006B661F">
          <w:rPr>
            <w:b/>
            <w:bCs/>
            <w:noProof/>
            <w:webHidden/>
          </w:rPr>
          <w:t>Error! Bookmark not defined.</w:t>
        </w:r>
      </w:ins>
      <w:del w:id="318" w:author="Author">
        <w:r w:rsidR="00A17716" w:rsidDel="006B661F">
          <w:rPr>
            <w:noProof/>
            <w:webHidden/>
          </w:rPr>
          <w:delText>13</w:delText>
        </w:r>
      </w:del>
      <w:r w:rsidR="00A17716">
        <w:rPr>
          <w:noProof/>
          <w:webHidden/>
        </w:rPr>
        <w:fldChar w:fldCharType="end"/>
      </w:r>
      <w:r>
        <w:rPr>
          <w:noProof/>
        </w:rPr>
        <w:fldChar w:fldCharType="end"/>
      </w:r>
    </w:p>
    <w:p w14:paraId="5A444CA1"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"_Toc501099101" </w:instrText>
      </w:r>
      <w:r>
        <w:fldChar w:fldCharType="separate"/>
      </w:r>
      <w:r w:rsidR="00A17716" w:rsidRPr="005B3200">
        <w:rPr>
          <w:rStyle w:val="Hyperlink"/>
          <w:noProof/>
        </w:rPr>
        <w:t>Table 6: Software Architecture Components</w:t>
      </w:r>
      <w:r w:rsidR="00A17716">
        <w:rPr>
          <w:noProof/>
          <w:webHidden/>
        </w:rPr>
        <w:tab/>
      </w:r>
      <w:r w:rsidR="00A17716">
        <w:rPr>
          <w:noProof/>
          <w:webHidden/>
        </w:rPr>
        <w:fldChar w:fldCharType="begin"/>
      </w:r>
      <w:r w:rsidR="00A17716">
        <w:rPr>
          <w:noProof/>
          <w:webHidden/>
        </w:rPr>
        <w:instrText xml:space="preserve"> PAGEREF _Toc501099101 \h </w:instrText>
      </w:r>
      <w:r w:rsidR="00A17716">
        <w:rPr>
          <w:noProof/>
          <w:webHidden/>
        </w:rPr>
      </w:r>
      <w:r w:rsidR="00A17716">
        <w:rPr>
          <w:noProof/>
          <w:webHidden/>
        </w:rPr>
        <w:fldChar w:fldCharType="separate"/>
      </w:r>
      <w:ins w:id="319" w:author="Author">
        <w:r w:rsidR="006B661F">
          <w:rPr>
            <w:b/>
            <w:bCs/>
            <w:noProof/>
            <w:webHidden/>
          </w:rPr>
          <w:t>Error! Bookmark not defined.</w:t>
        </w:r>
      </w:ins>
      <w:del w:id="320" w:author="Author">
        <w:r w:rsidR="00A17716" w:rsidDel="006B661F">
          <w:rPr>
            <w:noProof/>
            <w:webHidden/>
          </w:rPr>
          <w:delText>46</w:delText>
        </w:r>
      </w:del>
      <w:r w:rsidR="00A17716">
        <w:rPr>
          <w:noProof/>
          <w:webHidden/>
        </w:rPr>
        <w:fldChar w:fldCharType="end"/>
      </w:r>
      <w:r>
        <w:rPr>
          <w:noProof/>
        </w:rPr>
        <w:fldChar w:fldCharType="end"/>
      </w:r>
    </w:p>
    <w:p w14:paraId="093C9A74"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"_Toc501099102" </w:instrText>
      </w:r>
      <w:r>
        <w:fldChar w:fldCharType="separate"/>
      </w:r>
      <w:r w:rsidR="00A17716" w:rsidRPr="005B3200">
        <w:rPr>
          <w:rStyle w:val="Hyperlink"/>
          <w:noProof/>
        </w:rPr>
        <w:t>Table 157: DEV EDE Servers</w:t>
      </w:r>
      <w:r w:rsidR="00A17716">
        <w:rPr>
          <w:noProof/>
          <w:webHidden/>
        </w:rPr>
        <w:tab/>
      </w:r>
      <w:r w:rsidR="00A17716">
        <w:rPr>
          <w:noProof/>
          <w:webHidden/>
        </w:rPr>
        <w:fldChar w:fldCharType="begin"/>
      </w:r>
      <w:r w:rsidR="00A17716">
        <w:rPr>
          <w:noProof/>
          <w:webHidden/>
        </w:rPr>
        <w:instrText xml:space="preserve"> PAGEREF _Toc501099102 \h </w:instrText>
      </w:r>
      <w:r w:rsidR="00A17716">
        <w:rPr>
          <w:noProof/>
          <w:webHidden/>
        </w:rPr>
      </w:r>
      <w:r w:rsidR="00A17716">
        <w:rPr>
          <w:noProof/>
          <w:webHidden/>
        </w:rPr>
        <w:fldChar w:fldCharType="separate"/>
      </w:r>
      <w:ins w:id="321" w:author="Author">
        <w:r w:rsidR="006B661F">
          <w:rPr>
            <w:b/>
            <w:bCs/>
            <w:noProof/>
            <w:webHidden/>
          </w:rPr>
          <w:t>Error! Bookmark not defined.</w:t>
        </w:r>
      </w:ins>
      <w:del w:id="322" w:author="Author">
        <w:r w:rsidR="00A17716" w:rsidDel="006B661F">
          <w:rPr>
            <w:noProof/>
            <w:webHidden/>
          </w:rPr>
          <w:delText>107</w:delText>
        </w:r>
      </w:del>
      <w:r w:rsidR="00A17716">
        <w:rPr>
          <w:noProof/>
          <w:webHidden/>
        </w:rPr>
        <w:fldChar w:fldCharType="end"/>
      </w:r>
      <w:r>
        <w:rPr>
          <w:noProof/>
        </w:rPr>
        <w:fldChar w:fldCharType="end"/>
      </w:r>
    </w:p>
    <w:p w14:paraId="74FDFF12"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"_Toc501099103" </w:instrText>
      </w:r>
      <w:r>
        <w:fldChar w:fldCharType="separate"/>
      </w:r>
      <w:r w:rsidR="00A17716" w:rsidRPr="005B3200">
        <w:rPr>
          <w:rStyle w:val="Hyperlink"/>
          <w:noProof/>
        </w:rPr>
        <w:t>Table 157: DEV EDE Connections</w:t>
      </w:r>
      <w:r w:rsidR="00A17716">
        <w:rPr>
          <w:noProof/>
          <w:webHidden/>
        </w:rPr>
        <w:tab/>
      </w:r>
      <w:r w:rsidR="00A17716">
        <w:rPr>
          <w:noProof/>
          <w:webHidden/>
        </w:rPr>
        <w:fldChar w:fldCharType="begin"/>
      </w:r>
      <w:r w:rsidR="00A17716">
        <w:rPr>
          <w:noProof/>
          <w:webHidden/>
        </w:rPr>
        <w:instrText xml:space="preserve"> PAGEREF _Toc501099103 \h </w:instrText>
      </w:r>
      <w:r w:rsidR="00A17716">
        <w:rPr>
          <w:noProof/>
          <w:webHidden/>
        </w:rPr>
      </w:r>
      <w:r w:rsidR="00A17716">
        <w:rPr>
          <w:noProof/>
          <w:webHidden/>
        </w:rPr>
        <w:fldChar w:fldCharType="separate"/>
      </w:r>
      <w:ins w:id="323" w:author="Author">
        <w:r w:rsidR="006B661F">
          <w:rPr>
            <w:b/>
            <w:bCs/>
            <w:noProof/>
            <w:webHidden/>
          </w:rPr>
          <w:t>Error! Bookmark not defined.</w:t>
        </w:r>
      </w:ins>
      <w:del w:id="324" w:author="Author">
        <w:r w:rsidR="00A17716" w:rsidDel="006B661F">
          <w:rPr>
            <w:noProof/>
            <w:webHidden/>
          </w:rPr>
          <w:delText>108</w:delText>
        </w:r>
      </w:del>
      <w:r w:rsidR="00A17716">
        <w:rPr>
          <w:noProof/>
          <w:webHidden/>
        </w:rPr>
        <w:fldChar w:fldCharType="end"/>
      </w:r>
      <w:r>
        <w:rPr>
          <w:noProof/>
        </w:rPr>
        <w:fldChar w:fldCharType="end"/>
      </w:r>
    </w:p>
    <w:p w14:paraId="4F2F58D0"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"_Toc501099104" </w:instrText>
      </w:r>
      <w:r>
        <w:fldChar w:fldCharType="separate"/>
      </w:r>
      <w:r w:rsidR="00A17716" w:rsidRPr="005B3200">
        <w:rPr>
          <w:rStyle w:val="Hyperlink"/>
          <w:noProof/>
        </w:rPr>
        <w:t>Table 158: CI EDE Servers</w:t>
      </w:r>
      <w:r w:rsidR="00A17716">
        <w:rPr>
          <w:noProof/>
          <w:webHidden/>
        </w:rPr>
        <w:tab/>
      </w:r>
      <w:r w:rsidR="00A17716">
        <w:rPr>
          <w:noProof/>
          <w:webHidden/>
        </w:rPr>
        <w:fldChar w:fldCharType="begin"/>
      </w:r>
      <w:r w:rsidR="00A17716">
        <w:rPr>
          <w:noProof/>
          <w:webHidden/>
        </w:rPr>
        <w:instrText xml:space="preserve"> PAGEREF _Toc501099104 \h </w:instrText>
      </w:r>
      <w:r w:rsidR="00A17716">
        <w:rPr>
          <w:noProof/>
          <w:webHidden/>
        </w:rPr>
      </w:r>
      <w:r w:rsidR="00A17716">
        <w:rPr>
          <w:noProof/>
          <w:webHidden/>
        </w:rPr>
        <w:fldChar w:fldCharType="separate"/>
      </w:r>
      <w:ins w:id="325" w:author="Author">
        <w:r w:rsidR="006B661F">
          <w:rPr>
            <w:b/>
            <w:bCs/>
            <w:noProof/>
            <w:webHidden/>
          </w:rPr>
          <w:t>Error! Bookmark not defined.</w:t>
        </w:r>
      </w:ins>
      <w:del w:id="326" w:author="Author">
        <w:r w:rsidR="00A17716" w:rsidDel="006B661F">
          <w:rPr>
            <w:noProof/>
            <w:webHidden/>
          </w:rPr>
          <w:delText>109</w:delText>
        </w:r>
      </w:del>
      <w:r w:rsidR="00A17716">
        <w:rPr>
          <w:noProof/>
          <w:webHidden/>
        </w:rPr>
        <w:fldChar w:fldCharType="end"/>
      </w:r>
      <w:r>
        <w:rPr>
          <w:noProof/>
        </w:rPr>
        <w:fldChar w:fldCharType="end"/>
      </w:r>
    </w:p>
    <w:p w14:paraId="666F0664"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"_Toc501099105" </w:instrText>
      </w:r>
      <w:r>
        <w:fldChar w:fldCharType="separate"/>
      </w:r>
      <w:r w:rsidR="00A17716" w:rsidRPr="005B3200">
        <w:rPr>
          <w:rStyle w:val="Hyperlink"/>
          <w:noProof/>
        </w:rPr>
        <w:t>Table 158: CI EDE Servers</w:t>
      </w:r>
      <w:r w:rsidR="00A17716">
        <w:rPr>
          <w:noProof/>
          <w:webHidden/>
        </w:rPr>
        <w:tab/>
      </w:r>
      <w:r w:rsidR="00A17716">
        <w:rPr>
          <w:noProof/>
          <w:webHidden/>
        </w:rPr>
        <w:fldChar w:fldCharType="begin"/>
      </w:r>
      <w:r w:rsidR="00A17716">
        <w:rPr>
          <w:noProof/>
          <w:webHidden/>
        </w:rPr>
        <w:instrText xml:space="preserve"> PAGEREF _Toc501099105 \h </w:instrText>
      </w:r>
      <w:r w:rsidR="00A17716">
        <w:rPr>
          <w:noProof/>
          <w:webHidden/>
        </w:rPr>
      </w:r>
      <w:r w:rsidR="00A17716">
        <w:rPr>
          <w:noProof/>
          <w:webHidden/>
        </w:rPr>
        <w:fldChar w:fldCharType="separate"/>
      </w:r>
      <w:ins w:id="327" w:author="Author">
        <w:r w:rsidR="006B661F">
          <w:rPr>
            <w:b/>
            <w:bCs/>
            <w:noProof/>
            <w:webHidden/>
          </w:rPr>
          <w:t>Error! Bookmark not defined.</w:t>
        </w:r>
      </w:ins>
      <w:del w:id="328" w:author="Author">
        <w:r w:rsidR="00A17716" w:rsidDel="006B661F">
          <w:rPr>
            <w:noProof/>
            <w:webHidden/>
          </w:rPr>
          <w:delText>110</w:delText>
        </w:r>
      </w:del>
      <w:r w:rsidR="00A17716">
        <w:rPr>
          <w:noProof/>
          <w:webHidden/>
        </w:rPr>
        <w:fldChar w:fldCharType="end"/>
      </w:r>
      <w:r>
        <w:rPr>
          <w:noProof/>
        </w:rPr>
        <w:fldChar w:fldCharType="end"/>
      </w:r>
    </w:p>
    <w:p w14:paraId="4C551A92"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"_Toc501099106" </w:instrText>
      </w:r>
      <w:r>
        <w:fldChar w:fldCharType="separate"/>
      </w:r>
      <w:r w:rsidR="00A17716" w:rsidRPr="005B3200">
        <w:rPr>
          <w:rStyle w:val="Hyperlink"/>
          <w:noProof/>
        </w:rPr>
        <w:t>Table 158: CI EDE Servers</w:t>
      </w:r>
      <w:r w:rsidR="00A17716">
        <w:rPr>
          <w:noProof/>
          <w:webHidden/>
        </w:rPr>
        <w:tab/>
      </w:r>
      <w:r w:rsidR="00A17716">
        <w:rPr>
          <w:noProof/>
          <w:webHidden/>
        </w:rPr>
        <w:fldChar w:fldCharType="begin"/>
      </w:r>
      <w:r w:rsidR="00A17716">
        <w:rPr>
          <w:noProof/>
          <w:webHidden/>
        </w:rPr>
        <w:instrText xml:space="preserve"> PAGEREF _Toc501099106 \h </w:instrText>
      </w:r>
      <w:r w:rsidR="00A17716">
        <w:rPr>
          <w:noProof/>
          <w:webHidden/>
        </w:rPr>
      </w:r>
      <w:r w:rsidR="00A17716">
        <w:rPr>
          <w:noProof/>
          <w:webHidden/>
        </w:rPr>
        <w:fldChar w:fldCharType="separate"/>
      </w:r>
      <w:ins w:id="329" w:author="Author">
        <w:r w:rsidR="006B661F">
          <w:rPr>
            <w:b/>
            <w:bCs/>
            <w:noProof/>
            <w:webHidden/>
          </w:rPr>
          <w:t>Error! Bookmark not defined.</w:t>
        </w:r>
      </w:ins>
      <w:del w:id="330" w:author="Author">
        <w:r w:rsidR="00A17716" w:rsidDel="006B661F">
          <w:rPr>
            <w:noProof/>
            <w:webHidden/>
          </w:rPr>
          <w:delText>112</w:delText>
        </w:r>
      </w:del>
      <w:r w:rsidR="00A17716">
        <w:rPr>
          <w:noProof/>
          <w:webHidden/>
        </w:rPr>
        <w:fldChar w:fldCharType="end"/>
      </w:r>
      <w:r>
        <w:rPr>
          <w:noProof/>
        </w:rPr>
        <w:fldChar w:fldCharType="end"/>
      </w:r>
    </w:p>
    <w:p w14:paraId="77E9309F"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"_Toc501099107" </w:instrText>
      </w:r>
      <w:r>
        <w:fldChar w:fldCharType="separate"/>
      </w:r>
      <w:r w:rsidR="00A17716" w:rsidRPr="005B3200">
        <w:rPr>
          <w:rStyle w:val="Hyperlink"/>
          <w:noProof/>
        </w:rPr>
        <w:t>Table 158: CI EDE Servers</w:t>
      </w:r>
      <w:r w:rsidR="00A17716">
        <w:rPr>
          <w:noProof/>
          <w:webHidden/>
        </w:rPr>
        <w:tab/>
      </w:r>
      <w:r w:rsidR="00A17716">
        <w:rPr>
          <w:noProof/>
          <w:webHidden/>
        </w:rPr>
        <w:fldChar w:fldCharType="begin"/>
      </w:r>
      <w:r w:rsidR="00A17716">
        <w:rPr>
          <w:noProof/>
          <w:webHidden/>
        </w:rPr>
        <w:instrText xml:space="preserve"> PAGEREF _Toc501099107 \h </w:instrText>
      </w:r>
      <w:r w:rsidR="00A17716">
        <w:rPr>
          <w:noProof/>
          <w:webHidden/>
        </w:rPr>
      </w:r>
      <w:r w:rsidR="00A17716">
        <w:rPr>
          <w:noProof/>
          <w:webHidden/>
        </w:rPr>
        <w:fldChar w:fldCharType="separate"/>
      </w:r>
      <w:ins w:id="331" w:author="Author">
        <w:r w:rsidR="006B661F">
          <w:rPr>
            <w:b/>
            <w:bCs/>
            <w:noProof/>
            <w:webHidden/>
          </w:rPr>
          <w:t>Error! Bookmark not defined.</w:t>
        </w:r>
      </w:ins>
      <w:del w:id="332" w:author="Author">
        <w:r w:rsidR="00A17716" w:rsidDel="006B661F">
          <w:rPr>
            <w:noProof/>
            <w:webHidden/>
          </w:rPr>
          <w:delText>113</w:delText>
        </w:r>
      </w:del>
      <w:r w:rsidR="00A17716">
        <w:rPr>
          <w:noProof/>
          <w:webHidden/>
        </w:rPr>
        <w:fldChar w:fldCharType="end"/>
      </w:r>
      <w:r>
        <w:rPr>
          <w:noProof/>
        </w:rPr>
        <w:fldChar w:fldCharType="end"/>
      </w:r>
    </w:p>
    <w:p w14:paraId="47FB3EF2"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"_Toc501099108" </w:instrText>
      </w:r>
      <w:r>
        <w:fldChar w:fldCharType="separate"/>
      </w:r>
      <w:r w:rsidR="00A17716" w:rsidRPr="005B3200">
        <w:rPr>
          <w:rStyle w:val="Hyperlink"/>
          <w:noProof/>
        </w:rPr>
        <w:t>Table 159: FSC Interface Design</w:t>
      </w:r>
      <w:r w:rsidR="00A17716">
        <w:rPr>
          <w:noProof/>
          <w:webHidden/>
        </w:rPr>
        <w:tab/>
      </w:r>
      <w:r w:rsidR="00A17716">
        <w:rPr>
          <w:noProof/>
          <w:webHidden/>
        </w:rPr>
        <w:fldChar w:fldCharType="begin"/>
      </w:r>
      <w:r w:rsidR="00A17716">
        <w:rPr>
          <w:noProof/>
          <w:webHidden/>
        </w:rPr>
        <w:instrText xml:space="preserve"> PAGEREF _Toc501099108 \h </w:instrText>
      </w:r>
      <w:r w:rsidR="00A17716">
        <w:rPr>
          <w:noProof/>
          <w:webHidden/>
        </w:rPr>
      </w:r>
      <w:r w:rsidR="00A17716">
        <w:rPr>
          <w:noProof/>
          <w:webHidden/>
        </w:rPr>
        <w:fldChar w:fldCharType="separate"/>
      </w:r>
      <w:ins w:id="333" w:author="Author">
        <w:r w:rsidR="006B661F">
          <w:rPr>
            <w:b/>
            <w:bCs/>
            <w:noProof/>
            <w:webHidden/>
          </w:rPr>
          <w:t>Error! Bookmark not defined.</w:t>
        </w:r>
      </w:ins>
      <w:del w:id="334" w:author="Author">
        <w:r w:rsidR="00A17716" w:rsidDel="006B661F">
          <w:rPr>
            <w:noProof/>
            <w:webHidden/>
          </w:rPr>
          <w:delText>115</w:delText>
        </w:r>
      </w:del>
      <w:r w:rsidR="00A17716">
        <w:rPr>
          <w:noProof/>
          <w:webHidden/>
        </w:rPr>
        <w:fldChar w:fldCharType="end"/>
      </w:r>
      <w:r>
        <w:rPr>
          <w:noProof/>
        </w:rPr>
        <w:fldChar w:fldCharType="end"/>
      </w:r>
    </w:p>
    <w:p w14:paraId="0CAA9512"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"_Toc501099109" </w:instrText>
      </w:r>
      <w:r>
        <w:fldChar w:fldCharType="separate"/>
      </w:r>
      <w:r w:rsidR="00A17716" w:rsidRPr="005B3200">
        <w:rPr>
          <w:rStyle w:val="Hyperlink"/>
          <w:noProof/>
        </w:rPr>
        <w:t>Table 160: Planned Nuance Claim Scrubber Interface Design</w:t>
      </w:r>
      <w:r w:rsidR="00A17716">
        <w:rPr>
          <w:noProof/>
          <w:webHidden/>
        </w:rPr>
        <w:tab/>
      </w:r>
      <w:r w:rsidR="00A17716">
        <w:rPr>
          <w:noProof/>
          <w:webHidden/>
        </w:rPr>
        <w:fldChar w:fldCharType="begin"/>
      </w:r>
      <w:r w:rsidR="00A17716">
        <w:rPr>
          <w:noProof/>
          <w:webHidden/>
        </w:rPr>
        <w:instrText xml:space="preserve"> PAGEREF _Toc501099109 \h </w:instrText>
      </w:r>
      <w:r w:rsidR="00A17716">
        <w:rPr>
          <w:noProof/>
          <w:webHidden/>
        </w:rPr>
      </w:r>
      <w:r w:rsidR="00A17716">
        <w:rPr>
          <w:noProof/>
          <w:webHidden/>
        </w:rPr>
        <w:fldChar w:fldCharType="separate"/>
      </w:r>
      <w:ins w:id="335" w:author="Author">
        <w:r w:rsidR="006B661F">
          <w:rPr>
            <w:b/>
            <w:bCs/>
            <w:noProof/>
            <w:webHidden/>
          </w:rPr>
          <w:t>Error! Bookmark not defined.</w:t>
        </w:r>
      </w:ins>
      <w:del w:id="336" w:author="Author">
        <w:r w:rsidR="00A17716" w:rsidDel="006B661F">
          <w:rPr>
            <w:noProof/>
            <w:webHidden/>
          </w:rPr>
          <w:delText>115</w:delText>
        </w:r>
      </w:del>
      <w:r w:rsidR="00A17716">
        <w:rPr>
          <w:noProof/>
          <w:webHidden/>
        </w:rPr>
        <w:fldChar w:fldCharType="end"/>
      </w:r>
      <w:r>
        <w:rPr>
          <w:noProof/>
        </w:rPr>
        <w:fldChar w:fldCharType="end"/>
      </w:r>
    </w:p>
    <w:p w14:paraId="07258E23"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"_Toc501099110" </w:instrText>
      </w:r>
      <w:r>
        <w:fldChar w:fldCharType="separate"/>
      </w:r>
      <w:r w:rsidR="00A17716" w:rsidRPr="005B3200">
        <w:rPr>
          <w:rStyle w:val="Hyperlink"/>
          <w:noProof/>
        </w:rPr>
        <w:t>Table 161: IAM Interface Design</w:t>
      </w:r>
      <w:r w:rsidR="00A17716">
        <w:rPr>
          <w:noProof/>
          <w:webHidden/>
        </w:rPr>
        <w:tab/>
      </w:r>
      <w:r w:rsidR="00A17716">
        <w:rPr>
          <w:noProof/>
          <w:webHidden/>
        </w:rPr>
        <w:fldChar w:fldCharType="begin"/>
      </w:r>
      <w:r w:rsidR="00A17716">
        <w:rPr>
          <w:noProof/>
          <w:webHidden/>
        </w:rPr>
        <w:instrText xml:space="preserve"> PAGEREF _Toc501099110 \h </w:instrText>
      </w:r>
      <w:r w:rsidR="00A17716">
        <w:rPr>
          <w:noProof/>
          <w:webHidden/>
        </w:rPr>
      </w:r>
      <w:r w:rsidR="00A17716">
        <w:rPr>
          <w:noProof/>
          <w:webHidden/>
        </w:rPr>
        <w:fldChar w:fldCharType="separate"/>
      </w:r>
      <w:ins w:id="337" w:author="Author">
        <w:r w:rsidR="006B661F">
          <w:rPr>
            <w:b/>
            <w:bCs/>
            <w:noProof/>
            <w:webHidden/>
          </w:rPr>
          <w:t>Error! Bookmark not defined.</w:t>
        </w:r>
      </w:ins>
      <w:del w:id="338" w:author="Author">
        <w:r w:rsidR="00A17716" w:rsidDel="006B661F">
          <w:rPr>
            <w:noProof/>
            <w:webHidden/>
          </w:rPr>
          <w:delText>115</w:delText>
        </w:r>
      </w:del>
      <w:r w:rsidR="00A17716">
        <w:rPr>
          <w:noProof/>
          <w:webHidden/>
        </w:rPr>
        <w:fldChar w:fldCharType="end"/>
      </w:r>
      <w:r>
        <w:rPr>
          <w:noProof/>
        </w:rPr>
        <w:fldChar w:fldCharType="end"/>
      </w:r>
    </w:p>
    <w:p w14:paraId="46CA89D7"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"_Toc501099111" </w:instrText>
      </w:r>
      <w:r>
        <w:fldChar w:fldCharType="separate"/>
      </w:r>
      <w:r w:rsidR="00A17716" w:rsidRPr="005B3200">
        <w:rPr>
          <w:rStyle w:val="Hyperlink"/>
          <w:noProof/>
        </w:rPr>
        <w:t>Table 164: HL7 Messages Capture report</w:t>
      </w:r>
      <w:r w:rsidR="00A17716">
        <w:rPr>
          <w:noProof/>
          <w:webHidden/>
        </w:rPr>
        <w:tab/>
      </w:r>
      <w:r w:rsidR="00A17716">
        <w:rPr>
          <w:noProof/>
          <w:webHidden/>
        </w:rPr>
        <w:fldChar w:fldCharType="begin"/>
      </w:r>
      <w:r w:rsidR="00A17716">
        <w:rPr>
          <w:noProof/>
          <w:webHidden/>
        </w:rPr>
        <w:instrText xml:space="preserve"> PAGEREF _Toc501099111 \h </w:instrText>
      </w:r>
      <w:r w:rsidR="00A17716">
        <w:rPr>
          <w:noProof/>
          <w:webHidden/>
        </w:rPr>
      </w:r>
      <w:r w:rsidR="00A17716">
        <w:rPr>
          <w:noProof/>
          <w:webHidden/>
        </w:rPr>
        <w:fldChar w:fldCharType="separate"/>
      </w:r>
      <w:ins w:id="339" w:author="Author">
        <w:r w:rsidR="006B661F">
          <w:rPr>
            <w:b/>
            <w:bCs/>
            <w:noProof/>
            <w:webHidden/>
          </w:rPr>
          <w:t>Error! Bookmark not defined.</w:t>
        </w:r>
      </w:ins>
      <w:del w:id="340" w:author="Author">
        <w:r w:rsidR="00A17716" w:rsidDel="006B661F">
          <w:rPr>
            <w:noProof/>
            <w:webHidden/>
          </w:rPr>
          <w:delText>116</w:delText>
        </w:r>
      </w:del>
      <w:r w:rsidR="00A17716">
        <w:rPr>
          <w:noProof/>
          <w:webHidden/>
        </w:rPr>
        <w:fldChar w:fldCharType="end"/>
      </w:r>
      <w:r>
        <w:rPr>
          <w:noProof/>
        </w:rPr>
        <w:fldChar w:fldCharType="end"/>
      </w:r>
    </w:p>
    <w:p w14:paraId="6316CEA0"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"_Toc501099112" </w:instrText>
      </w:r>
      <w:r>
        <w:fldChar w:fldCharType="separate"/>
      </w:r>
      <w:r w:rsidR="00A17716" w:rsidRPr="005B3200">
        <w:rPr>
          <w:rStyle w:val="Hyperlink"/>
          <w:noProof/>
        </w:rPr>
        <w:t>Table 165: Updated Patient Insurance Information</w:t>
      </w:r>
      <w:r w:rsidR="00A17716">
        <w:rPr>
          <w:noProof/>
          <w:webHidden/>
        </w:rPr>
        <w:tab/>
      </w:r>
      <w:r w:rsidR="00A17716">
        <w:rPr>
          <w:noProof/>
          <w:webHidden/>
        </w:rPr>
        <w:fldChar w:fldCharType="begin"/>
      </w:r>
      <w:r w:rsidR="00A17716">
        <w:rPr>
          <w:noProof/>
          <w:webHidden/>
        </w:rPr>
        <w:instrText xml:space="preserve"> PAGEREF _Toc501099112 \h </w:instrText>
      </w:r>
      <w:r w:rsidR="00A17716">
        <w:rPr>
          <w:noProof/>
          <w:webHidden/>
        </w:rPr>
      </w:r>
      <w:r w:rsidR="00A17716">
        <w:rPr>
          <w:noProof/>
          <w:webHidden/>
        </w:rPr>
        <w:fldChar w:fldCharType="separate"/>
      </w:r>
      <w:ins w:id="341" w:author="Author">
        <w:r w:rsidR="006B661F">
          <w:rPr>
            <w:b/>
            <w:bCs/>
            <w:noProof/>
            <w:webHidden/>
          </w:rPr>
          <w:t>Error! Bookmark not defined.</w:t>
        </w:r>
      </w:ins>
      <w:del w:id="342" w:author="Author">
        <w:r w:rsidR="00A17716" w:rsidDel="006B661F">
          <w:rPr>
            <w:noProof/>
            <w:webHidden/>
          </w:rPr>
          <w:delText>117</w:delText>
        </w:r>
      </w:del>
      <w:r w:rsidR="00A17716">
        <w:rPr>
          <w:noProof/>
          <w:webHidden/>
        </w:rPr>
        <w:fldChar w:fldCharType="end"/>
      </w:r>
      <w:r>
        <w:rPr>
          <w:noProof/>
        </w:rPr>
        <w:fldChar w:fldCharType="end"/>
      </w:r>
    </w:p>
    <w:p w14:paraId="7D01C1F0"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"_Toc501099113" </w:instrText>
      </w:r>
      <w:r>
        <w:fldChar w:fldCharType="separate"/>
      </w:r>
      <w:r w:rsidR="00A17716" w:rsidRPr="005B3200">
        <w:rPr>
          <w:rStyle w:val="Hyperlink"/>
          <w:noProof/>
        </w:rPr>
        <w:t>Table 166: 271 Health Care Eligibility Benefits</w:t>
      </w:r>
      <w:r w:rsidR="00A17716">
        <w:rPr>
          <w:noProof/>
          <w:webHidden/>
        </w:rPr>
        <w:tab/>
      </w:r>
      <w:r w:rsidR="00A17716">
        <w:rPr>
          <w:noProof/>
          <w:webHidden/>
        </w:rPr>
        <w:fldChar w:fldCharType="begin"/>
      </w:r>
      <w:r w:rsidR="00A17716">
        <w:rPr>
          <w:noProof/>
          <w:webHidden/>
        </w:rPr>
        <w:instrText xml:space="preserve"> PAGEREF _Toc501099113 \h </w:instrText>
      </w:r>
      <w:r w:rsidR="00A17716">
        <w:rPr>
          <w:noProof/>
          <w:webHidden/>
        </w:rPr>
      </w:r>
      <w:r w:rsidR="00A17716">
        <w:rPr>
          <w:noProof/>
          <w:webHidden/>
        </w:rPr>
        <w:fldChar w:fldCharType="separate"/>
      </w:r>
      <w:ins w:id="343" w:author="Author">
        <w:r w:rsidR="006B661F">
          <w:rPr>
            <w:b/>
            <w:bCs/>
            <w:noProof/>
            <w:webHidden/>
          </w:rPr>
          <w:t>Error! Bookmark not defined.</w:t>
        </w:r>
      </w:ins>
      <w:del w:id="344" w:author="Author">
        <w:r w:rsidR="00A17716" w:rsidDel="006B661F">
          <w:rPr>
            <w:noProof/>
            <w:webHidden/>
          </w:rPr>
          <w:delText>118</w:delText>
        </w:r>
      </w:del>
      <w:r w:rsidR="00A17716">
        <w:rPr>
          <w:noProof/>
          <w:webHidden/>
        </w:rPr>
        <w:fldChar w:fldCharType="end"/>
      </w:r>
      <w:r>
        <w:rPr>
          <w:noProof/>
        </w:rPr>
        <w:fldChar w:fldCharType="end"/>
      </w:r>
    </w:p>
    <w:p w14:paraId="477A1105"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"_Toc501099114" </w:instrText>
      </w:r>
      <w:r>
        <w:fldChar w:fldCharType="separate"/>
      </w:r>
      <w:r w:rsidR="00A17716" w:rsidRPr="005B3200">
        <w:rPr>
          <w:rStyle w:val="Hyperlink"/>
          <w:noProof/>
        </w:rPr>
        <w:t>Table 167: Different Types of Payers in Vista</w:t>
      </w:r>
      <w:r w:rsidR="00A17716">
        <w:rPr>
          <w:noProof/>
          <w:webHidden/>
        </w:rPr>
        <w:tab/>
      </w:r>
      <w:r w:rsidR="00A17716">
        <w:rPr>
          <w:noProof/>
          <w:webHidden/>
        </w:rPr>
        <w:fldChar w:fldCharType="begin"/>
      </w:r>
      <w:r w:rsidR="00A17716">
        <w:rPr>
          <w:noProof/>
          <w:webHidden/>
        </w:rPr>
        <w:instrText xml:space="preserve"> PAGEREF _Toc501099114 \h </w:instrText>
      </w:r>
      <w:r w:rsidR="00A17716">
        <w:rPr>
          <w:noProof/>
          <w:webHidden/>
        </w:rPr>
      </w:r>
      <w:r w:rsidR="00A17716">
        <w:rPr>
          <w:noProof/>
          <w:webHidden/>
        </w:rPr>
        <w:fldChar w:fldCharType="separate"/>
      </w:r>
      <w:ins w:id="345" w:author="Author">
        <w:r w:rsidR="006B661F">
          <w:rPr>
            <w:b/>
            <w:bCs/>
            <w:noProof/>
            <w:webHidden/>
          </w:rPr>
          <w:t>Error! Bookmark not defined.</w:t>
        </w:r>
      </w:ins>
      <w:del w:id="346" w:author="Author">
        <w:r w:rsidR="00A17716" w:rsidDel="006B661F">
          <w:rPr>
            <w:noProof/>
            <w:webHidden/>
          </w:rPr>
          <w:delText>120</w:delText>
        </w:r>
      </w:del>
      <w:r w:rsidR="00A17716">
        <w:rPr>
          <w:noProof/>
          <w:webHidden/>
        </w:rPr>
        <w:fldChar w:fldCharType="end"/>
      </w:r>
      <w:r>
        <w:rPr>
          <w:noProof/>
        </w:rPr>
        <w:fldChar w:fldCharType="end"/>
      </w:r>
    </w:p>
    <w:p w14:paraId="30EBB7F9"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"_Toc501099115" </w:instrText>
      </w:r>
      <w:r>
        <w:fldChar w:fldCharType="separate"/>
      </w:r>
      <w:r w:rsidR="00A17716" w:rsidRPr="005B3200">
        <w:rPr>
          <w:rStyle w:val="Hyperlink"/>
          <w:noProof/>
        </w:rPr>
        <w:t>Table 168: Patients with Secondary Insurance to Medicare</w:t>
      </w:r>
      <w:r w:rsidR="00A17716">
        <w:rPr>
          <w:noProof/>
          <w:webHidden/>
        </w:rPr>
        <w:tab/>
      </w:r>
      <w:r w:rsidR="00A17716">
        <w:rPr>
          <w:noProof/>
          <w:webHidden/>
        </w:rPr>
        <w:fldChar w:fldCharType="begin"/>
      </w:r>
      <w:r w:rsidR="00A17716">
        <w:rPr>
          <w:noProof/>
          <w:webHidden/>
        </w:rPr>
        <w:instrText xml:space="preserve"> PAGEREF _Toc501099115 \h </w:instrText>
      </w:r>
      <w:r w:rsidR="00A17716">
        <w:rPr>
          <w:noProof/>
          <w:webHidden/>
        </w:rPr>
      </w:r>
      <w:r w:rsidR="00A17716">
        <w:rPr>
          <w:noProof/>
          <w:webHidden/>
        </w:rPr>
        <w:fldChar w:fldCharType="separate"/>
      </w:r>
      <w:ins w:id="347" w:author="Author">
        <w:r w:rsidR="006B661F">
          <w:rPr>
            <w:b/>
            <w:bCs/>
            <w:noProof/>
            <w:webHidden/>
          </w:rPr>
          <w:t>Error! Bookmark not defined.</w:t>
        </w:r>
      </w:ins>
      <w:del w:id="348" w:author="Author">
        <w:r w:rsidR="00A17716" w:rsidDel="006B661F">
          <w:rPr>
            <w:noProof/>
            <w:webHidden/>
          </w:rPr>
          <w:delText>121</w:delText>
        </w:r>
      </w:del>
      <w:r w:rsidR="00A17716">
        <w:rPr>
          <w:noProof/>
          <w:webHidden/>
        </w:rPr>
        <w:fldChar w:fldCharType="end"/>
      </w:r>
      <w:r>
        <w:rPr>
          <w:noProof/>
        </w:rPr>
        <w:fldChar w:fldCharType="end"/>
      </w:r>
    </w:p>
    <w:p w14:paraId="5DFD860D"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"_Toc501099116" </w:instrText>
      </w:r>
      <w:r>
        <w:fldChar w:fldCharType="separate"/>
      </w:r>
      <w:r w:rsidR="00A17716" w:rsidRPr="005B3200">
        <w:rPr>
          <w:rStyle w:val="Hyperlink"/>
          <w:noProof/>
        </w:rPr>
        <w:t>Table 169: Statistics based on inquiries and queried responses</w:t>
      </w:r>
      <w:r w:rsidR="00A17716">
        <w:rPr>
          <w:noProof/>
          <w:webHidden/>
        </w:rPr>
        <w:tab/>
      </w:r>
      <w:r w:rsidR="00A17716">
        <w:rPr>
          <w:noProof/>
          <w:webHidden/>
        </w:rPr>
        <w:fldChar w:fldCharType="begin"/>
      </w:r>
      <w:r w:rsidR="00A17716">
        <w:rPr>
          <w:noProof/>
          <w:webHidden/>
        </w:rPr>
        <w:instrText xml:space="preserve"> PAGEREF _Toc501099116 \h </w:instrText>
      </w:r>
      <w:r w:rsidR="00A17716">
        <w:rPr>
          <w:noProof/>
          <w:webHidden/>
        </w:rPr>
      </w:r>
      <w:r w:rsidR="00A17716">
        <w:rPr>
          <w:noProof/>
          <w:webHidden/>
        </w:rPr>
        <w:fldChar w:fldCharType="separate"/>
      </w:r>
      <w:ins w:id="349" w:author="Author">
        <w:r w:rsidR="006B661F">
          <w:rPr>
            <w:b/>
            <w:bCs/>
            <w:noProof/>
            <w:webHidden/>
          </w:rPr>
          <w:t>Error! Bookmark not defined.</w:t>
        </w:r>
      </w:ins>
      <w:del w:id="350" w:author="Author">
        <w:r w:rsidR="00A17716" w:rsidDel="006B661F">
          <w:rPr>
            <w:noProof/>
            <w:webHidden/>
          </w:rPr>
          <w:delText>122</w:delText>
        </w:r>
      </w:del>
      <w:r w:rsidR="00A17716">
        <w:rPr>
          <w:noProof/>
          <w:webHidden/>
        </w:rPr>
        <w:fldChar w:fldCharType="end"/>
      </w:r>
      <w:r>
        <w:rPr>
          <w:noProof/>
        </w:rPr>
        <w:fldChar w:fldCharType="end"/>
      </w:r>
    </w:p>
    <w:p w14:paraId="620C7C35"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"_Toc501099117" </w:instrText>
      </w:r>
      <w:r>
        <w:fldChar w:fldCharType="separate"/>
      </w:r>
      <w:r w:rsidR="00A17716" w:rsidRPr="005B3200">
        <w:rPr>
          <w:rStyle w:val="Hyperlink"/>
          <w:noProof/>
        </w:rPr>
        <w:t>Table 170: Locate Incorrect Payer Linked to Wrong Insurer</w:t>
      </w:r>
      <w:r w:rsidR="00A17716">
        <w:rPr>
          <w:noProof/>
          <w:webHidden/>
        </w:rPr>
        <w:tab/>
      </w:r>
      <w:r w:rsidR="00A17716">
        <w:rPr>
          <w:noProof/>
          <w:webHidden/>
        </w:rPr>
        <w:fldChar w:fldCharType="begin"/>
      </w:r>
      <w:r w:rsidR="00A17716">
        <w:rPr>
          <w:noProof/>
          <w:webHidden/>
        </w:rPr>
        <w:instrText xml:space="preserve"> PAGEREF _Toc501099117 \h </w:instrText>
      </w:r>
      <w:r w:rsidR="00A17716">
        <w:rPr>
          <w:noProof/>
          <w:webHidden/>
        </w:rPr>
      </w:r>
      <w:r w:rsidR="00A17716">
        <w:rPr>
          <w:noProof/>
          <w:webHidden/>
        </w:rPr>
        <w:fldChar w:fldCharType="separate"/>
      </w:r>
      <w:ins w:id="351" w:author="Author">
        <w:r w:rsidR="006B661F">
          <w:rPr>
            <w:b/>
            <w:bCs/>
            <w:noProof/>
            <w:webHidden/>
          </w:rPr>
          <w:t>Error! Bookmark not defined.</w:t>
        </w:r>
      </w:ins>
      <w:del w:id="352" w:author="Author">
        <w:r w:rsidR="00A17716" w:rsidDel="006B661F">
          <w:rPr>
            <w:noProof/>
            <w:webHidden/>
          </w:rPr>
          <w:delText>124</w:delText>
        </w:r>
      </w:del>
      <w:r w:rsidR="00A17716">
        <w:rPr>
          <w:noProof/>
          <w:webHidden/>
        </w:rPr>
        <w:fldChar w:fldCharType="end"/>
      </w:r>
      <w:r>
        <w:rPr>
          <w:noProof/>
        </w:rPr>
        <w:fldChar w:fldCharType="end"/>
      </w:r>
    </w:p>
    <w:p w14:paraId="1405F524"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"_Toc501099118" </w:instrText>
      </w:r>
      <w:r>
        <w:fldChar w:fldCharType="separate"/>
      </w:r>
      <w:r w:rsidR="00A17716" w:rsidRPr="005B3200">
        <w:rPr>
          <w:rStyle w:val="Hyperlink"/>
          <w:noProof/>
        </w:rPr>
        <w:t>Table 171: Ambiguous Payer Report</w:t>
      </w:r>
      <w:r w:rsidR="00A17716">
        <w:rPr>
          <w:noProof/>
          <w:webHidden/>
        </w:rPr>
        <w:tab/>
      </w:r>
      <w:r w:rsidR="00A17716">
        <w:rPr>
          <w:noProof/>
          <w:webHidden/>
        </w:rPr>
        <w:fldChar w:fldCharType="begin"/>
      </w:r>
      <w:r w:rsidR="00A17716">
        <w:rPr>
          <w:noProof/>
          <w:webHidden/>
        </w:rPr>
        <w:instrText xml:space="preserve"> PAGEREF _Toc501099118 \h </w:instrText>
      </w:r>
      <w:r w:rsidR="00A17716">
        <w:rPr>
          <w:noProof/>
          <w:webHidden/>
        </w:rPr>
      </w:r>
      <w:r w:rsidR="00A17716">
        <w:rPr>
          <w:noProof/>
          <w:webHidden/>
        </w:rPr>
        <w:fldChar w:fldCharType="separate"/>
      </w:r>
      <w:ins w:id="353" w:author="Author">
        <w:r w:rsidR="006B661F">
          <w:rPr>
            <w:b/>
            <w:bCs/>
            <w:noProof/>
            <w:webHidden/>
          </w:rPr>
          <w:t>Error! Bookmark not defined.</w:t>
        </w:r>
      </w:ins>
      <w:del w:id="354" w:author="Author">
        <w:r w:rsidR="00A17716" w:rsidDel="006B661F">
          <w:rPr>
            <w:noProof/>
            <w:webHidden/>
          </w:rPr>
          <w:delText>125</w:delText>
        </w:r>
      </w:del>
      <w:r w:rsidR="00A17716">
        <w:rPr>
          <w:noProof/>
          <w:webHidden/>
        </w:rPr>
        <w:fldChar w:fldCharType="end"/>
      </w:r>
      <w:r>
        <w:rPr>
          <w:noProof/>
        </w:rPr>
        <w:fldChar w:fldCharType="end"/>
      </w:r>
    </w:p>
    <w:p w14:paraId="439A3188"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"_Toc501099119" </w:instrText>
      </w:r>
      <w:r>
        <w:fldChar w:fldCharType="separate"/>
      </w:r>
      <w:r w:rsidR="00A17716" w:rsidRPr="005B3200">
        <w:rPr>
          <w:rStyle w:val="Hyperlink"/>
          <w:noProof/>
        </w:rPr>
        <w:t>Table 172: Inactive Insurance Policy Report</w:t>
      </w:r>
      <w:r w:rsidR="00A17716">
        <w:rPr>
          <w:noProof/>
          <w:webHidden/>
        </w:rPr>
        <w:tab/>
      </w:r>
      <w:r w:rsidR="00A17716">
        <w:rPr>
          <w:noProof/>
          <w:webHidden/>
        </w:rPr>
        <w:fldChar w:fldCharType="begin"/>
      </w:r>
      <w:r w:rsidR="00A17716">
        <w:rPr>
          <w:noProof/>
          <w:webHidden/>
        </w:rPr>
        <w:instrText xml:space="preserve"> PAGEREF _Toc501099119 \h </w:instrText>
      </w:r>
      <w:r w:rsidR="00A17716">
        <w:rPr>
          <w:noProof/>
          <w:webHidden/>
        </w:rPr>
      </w:r>
      <w:r w:rsidR="00A17716">
        <w:rPr>
          <w:noProof/>
          <w:webHidden/>
        </w:rPr>
        <w:fldChar w:fldCharType="separate"/>
      </w:r>
      <w:ins w:id="355" w:author="Author">
        <w:r w:rsidR="006B661F">
          <w:rPr>
            <w:b/>
            <w:bCs/>
            <w:noProof/>
            <w:webHidden/>
          </w:rPr>
          <w:t>Error! Bookmark not defined.</w:t>
        </w:r>
      </w:ins>
      <w:del w:id="356" w:author="Author">
        <w:r w:rsidR="00A17716" w:rsidDel="006B661F">
          <w:rPr>
            <w:noProof/>
            <w:webHidden/>
          </w:rPr>
          <w:delText>128</w:delText>
        </w:r>
      </w:del>
      <w:r w:rsidR="00A17716">
        <w:rPr>
          <w:noProof/>
          <w:webHidden/>
        </w:rPr>
        <w:fldChar w:fldCharType="end"/>
      </w:r>
      <w:r>
        <w:rPr>
          <w:noProof/>
        </w:rPr>
        <w:fldChar w:fldCharType="end"/>
      </w:r>
    </w:p>
    <w:p w14:paraId="0D6B04E0"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"_Toc501099120" </w:instrText>
      </w:r>
      <w:r>
        <w:fldChar w:fldCharType="separate"/>
      </w:r>
      <w:r w:rsidR="00A17716" w:rsidRPr="005B3200">
        <w:rPr>
          <w:rStyle w:val="Hyperlink"/>
          <w:noProof/>
        </w:rPr>
        <w:t>Table 173: List of Group Insurance Plans without Annual Benefits by Year, as Requested</w:t>
      </w:r>
      <w:r w:rsidR="00A17716">
        <w:rPr>
          <w:noProof/>
          <w:webHidden/>
        </w:rPr>
        <w:tab/>
      </w:r>
      <w:r w:rsidR="00A17716">
        <w:rPr>
          <w:noProof/>
          <w:webHidden/>
        </w:rPr>
        <w:fldChar w:fldCharType="begin"/>
      </w:r>
      <w:r w:rsidR="00A17716">
        <w:rPr>
          <w:noProof/>
          <w:webHidden/>
        </w:rPr>
        <w:instrText xml:space="preserve"> PAGEREF _Toc501099120 \h </w:instrText>
      </w:r>
      <w:r w:rsidR="00A17716">
        <w:rPr>
          <w:noProof/>
          <w:webHidden/>
        </w:rPr>
      </w:r>
      <w:r w:rsidR="00A17716">
        <w:rPr>
          <w:noProof/>
          <w:webHidden/>
        </w:rPr>
        <w:fldChar w:fldCharType="separate"/>
      </w:r>
      <w:ins w:id="357" w:author="Author">
        <w:r w:rsidR="006B661F">
          <w:rPr>
            <w:b/>
            <w:bCs/>
            <w:noProof/>
            <w:webHidden/>
          </w:rPr>
          <w:t>Error! Bookmark not defined.</w:t>
        </w:r>
      </w:ins>
      <w:del w:id="358" w:author="Author">
        <w:r w:rsidR="00A17716" w:rsidDel="006B661F">
          <w:rPr>
            <w:noProof/>
            <w:webHidden/>
          </w:rPr>
          <w:delText>130</w:delText>
        </w:r>
      </w:del>
      <w:r w:rsidR="00A17716">
        <w:rPr>
          <w:noProof/>
          <w:webHidden/>
        </w:rPr>
        <w:fldChar w:fldCharType="end"/>
      </w:r>
      <w:r>
        <w:rPr>
          <w:noProof/>
        </w:rPr>
        <w:fldChar w:fldCharType="end"/>
      </w:r>
    </w:p>
    <w:p w14:paraId="5DA6D060"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"_Toc501099121" </w:instrText>
      </w:r>
      <w:r>
        <w:fldChar w:fldCharType="separate"/>
      </w:r>
      <w:r w:rsidR="00A17716" w:rsidRPr="005B3200">
        <w:rPr>
          <w:rStyle w:val="Hyperlink"/>
          <w:noProof/>
        </w:rPr>
        <w:t>Table 174: Valid Insurance Report</w:t>
      </w:r>
      <w:r w:rsidR="00A17716">
        <w:rPr>
          <w:noProof/>
          <w:webHidden/>
        </w:rPr>
        <w:tab/>
      </w:r>
      <w:r w:rsidR="00A17716">
        <w:rPr>
          <w:noProof/>
          <w:webHidden/>
        </w:rPr>
        <w:fldChar w:fldCharType="begin"/>
      </w:r>
      <w:r w:rsidR="00A17716">
        <w:rPr>
          <w:noProof/>
          <w:webHidden/>
        </w:rPr>
        <w:instrText xml:space="preserve"> PAGEREF _Toc501099121 \h </w:instrText>
      </w:r>
      <w:r w:rsidR="00A17716">
        <w:rPr>
          <w:noProof/>
          <w:webHidden/>
        </w:rPr>
      </w:r>
      <w:r w:rsidR="00A17716">
        <w:rPr>
          <w:noProof/>
          <w:webHidden/>
        </w:rPr>
        <w:fldChar w:fldCharType="separate"/>
      </w:r>
      <w:ins w:id="359" w:author="Author">
        <w:r w:rsidR="006B661F">
          <w:rPr>
            <w:b/>
            <w:bCs/>
            <w:noProof/>
            <w:webHidden/>
          </w:rPr>
          <w:t>Error! Bookmark not defined.</w:t>
        </w:r>
      </w:ins>
      <w:del w:id="360" w:author="Author">
        <w:r w:rsidR="00A17716" w:rsidDel="006B661F">
          <w:rPr>
            <w:noProof/>
            <w:webHidden/>
          </w:rPr>
          <w:delText>132</w:delText>
        </w:r>
      </w:del>
      <w:r w:rsidR="00A17716">
        <w:rPr>
          <w:noProof/>
          <w:webHidden/>
        </w:rPr>
        <w:fldChar w:fldCharType="end"/>
      </w:r>
      <w:r>
        <w:rPr>
          <w:noProof/>
        </w:rPr>
        <w:fldChar w:fldCharType="end"/>
      </w:r>
    </w:p>
    <w:p w14:paraId="6394EC42"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"_Toc501099122" </w:instrText>
      </w:r>
      <w:r>
        <w:fldChar w:fldCharType="separate"/>
      </w:r>
      <w:r w:rsidR="00A17716" w:rsidRPr="005B3200">
        <w:rPr>
          <w:rStyle w:val="Hyperlink"/>
          <w:noProof/>
        </w:rPr>
        <w:t>Table 175: INTERFACILITY INSURANCE UPDATE ACTIVITY REPORT</w:t>
      </w:r>
      <w:r w:rsidR="00A17716">
        <w:rPr>
          <w:noProof/>
          <w:webHidden/>
        </w:rPr>
        <w:tab/>
      </w:r>
      <w:r w:rsidR="00A17716">
        <w:rPr>
          <w:noProof/>
          <w:webHidden/>
        </w:rPr>
        <w:fldChar w:fldCharType="begin"/>
      </w:r>
      <w:r w:rsidR="00A17716">
        <w:rPr>
          <w:noProof/>
          <w:webHidden/>
        </w:rPr>
        <w:instrText xml:space="preserve"> PAGEREF _Toc501099122 \h </w:instrText>
      </w:r>
      <w:r w:rsidR="00A17716">
        <w:rPr>
          <w:noProof/>
          <w:webHidden/>
        </w:rPr>
      </w:r>
      <w:r w:rsidR="00A17716">
        <w:rPr>
          <w:noProof/>
          <w:webHidden/>
        </w:rPr>
        <w:fldChar w:fldCharType="separate"/>
      </w:r>
      <w:ins w:id="361" w:author="Author">
        <w:r w:rsidR="006B661F">
          <w:rPr>
            <w:b/>
            <w:bCs/>
            <w:noProof/>
            <w:webHidden/>
          </w:rPr>
          <w:t>Error! Bookmark not defined.</w:t>
        </w:r>
      </w:ins>
      <w:del w:id="362" w:author="Author">
        <w:r w:rsidR="00A17716" w:rsidDel="006B661F">
          <w:rPr>
            <w:noProof/>
            <w:webHidden/>
          </w:rPr>
          <w:delText>133</w:delText>
        </w:r>
      </w:del>
      <w:r w:rsidR="00A17716">
        <w:rPr>
          <w:noProof/>
          <w:webHidden/>
        </w:rPr>
        <w:fldChar w:fldCharType="end"/>
      </w:r>
      <w:r>
        <w:rPr>
          <w:noProof/>
        </w:rPr>
        <w:fldChar w:fldCharType="end"/>
      </w:r>
    </w:p>
    <w:p w14:paraId="633883B4"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"_Toc501099123" </w:instrText>
      </w:r>
      <w:r>
        <w:fldChar w:fldCharType="separate"/>
      </w:r>
      <w:r w:rsidR="00A17716" w:rsidRPr="005B3200">
        <w:rPr>
          <w:rStyle w:val="Hyperlink"/>
          <w:noProof/>
        </w:rPr>
        <w:t>Table 176: Exceptions List Report</w:t>
      </w:r>
      <w:r w:rsidR="00A17716">
        <w:rPr>
          <w:noProof/>
          <w:webHidden/>
        </w:rPr>
        <w:tab/>
      </w:r>
      <w:r w:rsidR="00A17716">
        <w:rPr>
          <w:noProof/>
          <w:webHidden/>
        </w:rPr>
        <w:fldChar w:fldCharType="begin"/>
      </w:r>
      <w:r w:rsidR="00A17716">
        <w:rPr>
          <w:noProof/>
          <w:webHidden/>
        </w:rPr>
        <w:instrText xml:space="preserve"> PAGEREF _Toc501099123 \h </w:instrText>
      </w:r>
      <w:r w:rsidR="00A17716">
        <w:rPr>
          <w:noProof/>
          <w:webHidden/>
        </w:rPr>
      </w:r>
      <w:r w:rsidR="00A17716">
        <w:rPr>
          <w:noProof/>
          <w:webHidden/>
        </w:rPr>
        <w:fldChar w:fldCharType="separate"/>
      </w:r>
      <w:ins w:id="363" w:author="Author">
        <w:r w:rsidR="006B661F">
          <w:rPr>
            <w:b/>
            <w:bCs/>
            <w:noProof/>
            <w:webHidden/>
          </w:rPr>
          <w:t>Error! Bookmark not defined.</w:t>
        </w:r>
      </w:ins>
      <w:del w:id="364" w:author="Author">
        <w:r w:rsidR="00A17716" w:rsidDel="006B661F">
          <w:rPr>
            <w:noProof/>
            <w:webHidden/>
          </w:rPr>
          <w:delText>134</w:delText>
        </w:r>
      </w:del>
      <w:r w:rsidR="00A17716">
        <w:rPr>
          <w:noProof/>
          <w:webHidden/>
        </w:rPr>
        <w:fldChar w:fldCharType="end"/>
      </w:r>
      <w:r>
        <w:rPr>
          <w:noProof/>
        </w:rPr>
        <w:fldChar w:fldCharType="end"/>
      </w:r>
    </w:p>
    <w:p w14:paraId="0A218788"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"_Toc501099124" </w:instrText>
      </w:r>
      <w:r>
        <w:fldChar w:fldCharType="separate"/>
      </w:r>
      <w:r w:rsidR="00A17716" w:rsidRPr="005B3200">
        <w:rPr>
          <w:rStyle w:val="Hyperlink"/>
          <w:noProof/>
        </w:rPr>
        <w:t>Table 177: Entries Entered By Report</w:t>
      </w:r>
      <w:r w:rsidR="00A17716">
        <w:rPr>
          <w:noProof/>
          <w:webHidden/>
        </w:rPr>
        <w:tab/>
      </w:r>
      <w:r w:rsidR="00A17716">
        <w:rPr>
          <w:noProof/>
          <w:webHidden/>
        </w:rPr>
        <w:fldChar w:fldCharType="begin"/>
      </w:r>
      <w:r w:rsidR="00A17716">
        <w:rPr>
          <w:noProof/>
          <w:webHidden/>
        </w:rPr>
        <w:instrText xml:space="preserve"> PAGEREF _Toc501099124 \h </w:instrText>
      </w:r>
      <w:r w:rsidR="00A17716">
        <w:rPr>
          <w:noProof/>
          <w:webHidden/>
        </w:rPr>
      </w:r>
      <w:r w:rsidR="00A17716">
        <w:rPr>
          <w:noProof/>
          <w:webHidden/>
        </w:rPr>
        <w:fldChar w:fldCharType="separate"/>
      </w:r>
      <w:ins w:id="365" w:author="Author">
        <w:r w:rsidR="006B661F">
          <w:rPr>
            <w:b/>
            <w:bCs/>
            <w:noProof/>
            <w:webHidden/>
          </w:rPr>
          <w:t>Error! Bookmark not defined.</w:t>
        </w:r>
      </w:ins>
      <w:del w:id="366" w:author="Author">
        <w:r w:rsidR="00A17716" w:rsidDel="006B661F">
          <w:rPr>
            <w:noProof/>
            <w:webHidden/>
          </w:rPr>
          <w:delText>135</w:delText>
        </w:r>
      </w:del>
      <w:r w:rsidR="00A17716">
        <w:rPr>
          <w:noProof/>
          <w:webHidden/>
        </w:rPr>
        <w:fldChar w:fldCharType="end"/>
      </w:r>
      <w:r>
        <w:rPr>
          <w:noProof/>
        </w:rPr>
        <w:fldChar w:fldCharType="end"/>
      </w:r>
    </w:p>
    <w:p w14:paraId="4359188A"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"_Toc501099125" </w:instrText>
      </w:r>
      <w:r>
        <w:fldChar w:fldCharType="separate"/>
      </w:r>
      <w:r w:rsidR="00A17716" w:rsidRPr="005B3200">
        <w:rPr>
          <w:rStyle w:val="Hyperlink"/>
          <w:noProof/>
        </w:rPr>
        <w:t>Table 178: Entries Accepted By Report</w:t>
      </w:r>
      <w:r w:rsidR="00A17716">
        <w:rPr>
          <w:noProof/>
          <w:webHidden/>
        </w:rPr>
        <w:tab/>
      </w:r>
      <w:r w:rsidR="00A17716">
        <w:rPr>
          <w:noProof/>
          <w:webHidden/>
        </w:rPr>
        <w:fldChar w:fldCharType="begin"/>
      </w:r>
      <w:r w:rsidR="00A17716">
        <w:rPr>
          <w:noProof/>
          <w:webHidden/>
        </w:rPr>
        <w:instrText xml:space="preserve"> PAGEREF _Toc501099125 \h </w:instrText>
      </w:r>
      <w:r w:rsidR="00A17716">
        <w:rPr>
          <w:noProof/>
          <w:webHidden/>
        </w:rPr>
      </w:r>
      <w:r w:rsidR="00A17716">
        <w:rPr>
          <w:noProof/>
          <w:webHidden/>
        </w:rPr>
        <w:fldChar w:fldCharType="separate"/>
      </w:r>
      <w:ins w:id="367" w:author="Author">
        <w:r w:rsidR="006B661F">
          <w:rPr>
            <w:b/>
            <w:bCs/>
            <w:noProof/>
            <w:webHidden/>
          </w:rPr>
          <w:t>Error! Bookmark not defined.</w:t>
        </w:r>
      </w:ins>
      <w:del w:id="368" w:author="Author">
        <w:r w:rsidR="00A17716" w:rsidDel="006B661F">
          <w:rPr>
            <w:noProof/>
            <w:webHidden/>
          </w:rPr>
          <w:delText>136</w:delText>
        </w:r>
      </w:del>
      <w:r w:rsidR="00A17716">
        <w:rPr>
          <w:noProof/>
          <w:webHidden/>
        </w:rPr>
        <w:fldChar w:fldCharType="end"/>
      </w:r>
      <w:r>
        <w:rPr>
          <w:noProof/>
        </w:rPr>
        <w:fldChar w:fldCharType="end"/>
      </w:r>
    </w:p>
    <w:p w14:paraId="4C0F3F72" w14:textId="77777777" w:rsidR="00A17716" w:rsidRDefault="009B0865" w:rsidP="00A17716">
      <w:pPr>
        <w:pStyle w:val="TableofFigures"/>
        <w:rPr>
          <w:rFonts w:asciiTheme="minorHAnsi" w:eastAsiaTheme="minorEastAsia" w:hAnsiTheme="minorHAnsi" w:cstheme="minorBidi"/>
          <w:noProof/>
          <w:sz w:val="22"/>
          <w:szCs w:val="22"/>
        </w:rPr>
      </w:pPr>
      <w:r>
        <w:fldChar w:fldCharType="begin"/>
      </w:r>
      <w:r>
        <w:instrText xml:space="preserve"> HYPERLINK \l "_Toc501099126" </w:instrText>
      </w:r>
      <w:r>
        <w:fldChar w:fldCharType="separate"/>
      </w:r>
      <w:r w:rsidR="00A17716" w:rsidRPr="005B3200">
        <w:rPr>
          <w:rStyle w:val="Hyperlink"/>
          <w:noProof/>
        </w:rPr>
        <w:t>Table 179: Combined Productivity Report</w:t>
      </w:r>
      <w:r w:rsidR="00A17716">
        <w:rPr>
          <w:noProof/>
          <w:webHidden/>
        </w:rPr>
        <w:tab/>
      </w:r>
      <w:r w:rsidR="00A17716">
        <w:rPr>
          <w:noProof/>
          <w:webHidden/>
        </w:rPr>
        <w:fldChar w:fldCharType="begin"/>
      </w:r>
      <w:r w:rsidR="00A17716">
        <w:rPr>
          <w:noProof/>
          <w:webHidden/>
        </w:rPr>
        <w:instrText xml:space="preserve"> PAGEREF _Toc501099126 \h </w:instrText>
      </w:r>
      <w:r w:rsidR="00A17716">
        <w:rPr>
          <w:noProof/>
          <w:webHidden/>
        </w:rPr>
      </w:r>
      <w:r w:rsidR="00A17716">
        <w:rPr>
          <w:noProof/>
          <w:webHidden/>
        </w:rPr>
        <w:fldChar w:fldCharType="separate"/>
      </w:r>
      <w:ins w:id="369" w:author="Author">
        <w:r w:rsidR="006B661F">
          <w:rPr>
            <w:b/>
            <w:bCs/>
            <w:noProof/>
            <w:webHidden/>
          </w:rPr>
          <w:t>Error! Bookmark not defined.</w:t>
        </w:r>
      </w:ins>
      <w:del w:id="370" w:author="Author">
        <w:r w:rsidR="00A17716" w:rsidDel="006B661F">
          <w:rPr>
            <w:noProof/>
            <w:webHidden/>
          </w:rPr>
          <w:delText>137</w:delText>
        </w:r>
      </w:del>
      <w:r w:rsidR="00A17716">
        <w:rPr>
          <w:noProof/>
          <w:webHidden/>
        </w:rPr>
        <w:fldChar w:fldCharType="end"/>
      </w:r>
      <w:r>
        <w:rPr>
          <w:noProof/>
        </w:rPr>
        <w:fldChar w:fldCharType="end"/>
      </w:r>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4"/>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371" w:name="_Toc501357469"/>
      <w:r w:rsidRPr="00F458A0">
        <w:lastRenderedPageBreak/>
        <w:t>Introduction</w:t>
      </w:r>
      <w:bookmarkEnd w:id="371"/>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(ePMO),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372" w:name="_Toc501357470"/>
      <w:r w:rsidRPr="00F458A0">
        <w:lastRenderedPageBreak/>
        <w:t>Scope</w:t>
      </w:r>
      <w:bookmarkEnd w:id="372"/>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373" w:name="_Toc501357473"/>
      <w:r w:rsidRPr="00F458A0">
        <w:t>Background</w:t>
      </w:r>
      <w:bookmarkEnd w:id="373"/>
    </w:p>
    <w:p w14:paraId="0240D9AD" w14:textId="77777777" w:rsidR="00A17716" w:rsidRPr="00F458A0" w:rsidRDefault="00A17716" w:rsidP="00A17716">
      <w:pPr>
        <w:pStyle w:val="Heading2"/>
      </w:pPr>
      <w:bookmarkStart w:id="374" w:name="_Toc501357474"/>
      <w:r w:rsidRPr="00F458A0">
        <w:t>Overview of the System</w:t>
      </w:r>
      <w:bookmarkEnd w:id="374"/>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375" w:name="_Toc501357475"/>
      <w:r w:rsidRPr="00F458A0">
        <w:t>Business Process Overview</w:t>
      </w:r>
      <w:bookmarkEnd w:id="375"/>
    </w:p>
    <w:p w14:paraId="4139E43D" w14:textId="77777777" w:rsidR="00A17716" w:rsidRPr="00F458A0" w:rsidRDefault="00A17716" w:rsidP="00A17716">
      <w:pPr>
        <w:pStyle w:val="BodyText"/>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p>
    <w:p w14:paraId="64F5CF99" w14:textId="77777777" w:rsidR="00A17716" w:rsidRPr="00F458A0" w:rsidRDefault="00A17716" w:rsidP="00A17716">
      <w:pPr>
        <w:pStyle w:val="BodyText"/>
      </w:pPr>
      <w:r w:rsidRPr="00F458A0">
        <w:fldChar w:fldCharType="begin"/>
      </w:r>
      <w:r w:rsidRPr="00F458A0">
        <w:instrText xml:space="preserve"> REF _Ref474233447 \h  \* MERGEFORMAT </w:instrText>
      </w:r>
      <w:r w:rsidRPr="00F458A0">
        <w:fldChar w:fldCharType="separate"/>
      </w:r>
      <w:ins w:id="376" w:author="Author">
        <w:r w:rsidR="006B661F">
          <w:rPr>
            <w:b/>
            <w:bCs/>
          </w:rPr>
          <w:t>Error! Reference source not found.</w:t>
        </w:r>
      </w:ins>
      <w:del w:id="377" w:author="Author">
        <w:r w:rsidRPr="00F458A0" w:rsidDel="006B661F">
          <w:delText>Figure 1</w:delText>
        </w:r>
      </w:del>
      <w:r w:rsidRPr="00F458A0">
        <w:fldChar w:fldCharType="end"/>
      </w:r>
      <w:r w:rsidRPr="00F458A0">
        <w:t xml:space="preserve"> shows the high-level business process starting from patient intake to receipt of payment for care that was provided. The other out-of-scope steps 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378" w:name="_Toc501357476"/>
      <w:r w:rsidRPr="00F458A0">
        <w:rPr>
          <w:rStyle w:val="Strong"/>
          <w:b/>
          <w:bCs/>
        </w:rPr>
        <w:t>High-level Claims Process</w:t>
      </w:r>
      <w:bookmarkEnd w:id="378"/>
    </w:p>
    <w:p w14:paraId="795C4F76" w14:textId="77777777" w:rsidR="00A17716" w:rsidRPr="00F458A0" w:rsidRDefault="00A17716" w:rsidP="00EB525A">
      <w:pPr>
        <w:pStyle w:val="Step"/>
        <w:numPr>
          <w:ilvl w:val="0"/>
          <w:numId w:val="57"/>
        </w:numPr>
      </w:pPr>
      <w:r w:rsidRPr="00F458A0">
        <w:t>Billing staff process third party claims using VistA IB, which is integrated with other VistA modules. The data used to process the claims comes from the inpatient and/or outpatient records within VistA.</w:t>
      </w:r>
    </w:p>
    <w:p w14:paraId="65614CA3" w14:textId="77777777" w:rsidR="00A17716" w:rsidRPr="00F458A0" w:rsidRDefault="00A17716" w:rsidP="00EB525A">
      <w:pPr>
        <w:pStyle w:val="Step"/>
      </w:pPr>
      <w:r w:rsidRPr="00F458A0">
        <w:t>When the billing staff has finished processing the claims, they authorize the claim for transmission to a third party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FileMan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712BD3DF"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whether or not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244EC648" w:rsidR="00A17716" w:rsidRPr="00F458A0" w:rsidRDefault="00A17716" w:rsidP="00EB525A">
      <w:pPr>
        <w:pStyle w:val="Step"/>
      </w:pPr>
      <w:r w:rsidRPr="00F458A0">
        <w:t>The HCCH transmits the 837 claim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379" w:name="_Toc501357477"/>
      <w:r w:rsidRPr="00F458A0">
        <w:rPr>
          <w:rStyle w:val="Strong"/>
          <w:b/>
          <w:bCs/>
        </w:rPr>
        <w:t>High-level Request for Additional Information Process</w:t>
      </w:r>
      <w:bookmarkEnd w:id="379"/>
    </w:p>
    <w:p w14:paraId="3491947D" w14:textId="77777777" w:rsidR="00A17716" w:rsidRPr="00F458A0" w:rsidRDefault="00A17716" w:rsidP="00EB525A">
      <w:pPr>
        <w:pStyle w:val="Step"/>
        <w:numPr>
          <w:ilvl w:val="0"/>
          <w:numId w:val="58"/>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The VLTrader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380" w:name="_Toc501357478"/>
      <w:r w:rsidRPr="00F458A0">
        <w:rPr>
          <w:rStyle w:val="Strong"/>
          <w:b/>
          <w:bCs/>
        </w:rPr>
        <w:t>High-level Pre-certification Process</w:t>
      </w:r>
      <w:bookmarkEnd w:id="380"/>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5F49E1">
      <w:pPr>
        <w:pStyle w:val="Step"/>
        <w:numPr>
          <w:ilvl w:val="0"/>
          <w:numId w:val="60"/>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381" w:name="_Toc501357479"/>
      <w:r w:rsidRPr="00F458A0">
        <w:t>Overview of the Significant Requirements</w:t>
      </w:r>
      <w:bookmarkEnd w:id="381"/>
    </w:p>
    <w:p w14:paraId="189588E0" w14:textId="77777777" w:rsidR="00A17716" w:rsidRPr="00F458A0" w:rsidRDefault="00A17716" w:rsidP="00A17716">
      <w:pPr>
        <w:pStyle w:val="Heading3"/>
      </w:pPr>
      <w:bookmarkStart w:id="382" w:name="_Toc501357480"/>
      <w:r w:rsidRPr="00F458A0">
        <w:t>Architecture Platform Epics</w:t>
      </w:r>
      <w:bookmarkEnd w:id="382"/>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77777777" w:rsidR="00A17716" w:rsidRDefault="00A17716" w:rsidP="00A17716">
      <w:pPr>
        <w:pStyle w:val="BodyText"/>
      </w:pPr>
      <w:r w:rsidRPr="00F458A0">
        <w:t>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high level sequence for the work.</w:t>
      </w:r>
    </w:p>
    <w:p w14:paraId="5765DC60" w14:textId="77777777" w:rsidR="00A17716" w:rsidRDefault="00A17716" w:rsidP="00A17716">
      <w:pPr>
        <w:pStyle w:val="BodyText"/>
      </w:pPr>
      <w:r>
        <w:t>The current set of epics and user stories are contained in Rational Team Concert under the MCCF_EDI_TAS Change and Configuration Management Project.</w:t>
      </w:r>
    </w:p>
    <w:tbl>
      <w:tblPr>
        <w:tblStyle w:val="TableGrid"/>
        <w:tblW w:w="0" w:type="auto"/>
        <w:tblLook w:val="04A0" w:firstRow="1" w:lastRow="0" w:firstColumn="1" w:lastColumn="0" w:noHBand="0" w:noVBand="1"/>
      </w:tblPr>
      <w:tblGrid>
        <w:gridCol w:w="1376"/>
        <w:gridCol w:w="3192"/>
        <w:gridCol w:w="4849"/>
      </w:tblGrid>
      <w:tr w:rsidR="00A17716" w14:paraId="3548F0B0" w14:textId="77777777" w:rsidTr="00A17716">
        <w:tc>
          <w:tcPr>
            <w:tcW w:w="1376" w:type="dxa"/>
          </w:tcPr>
          <w:p w14:paraId="79C42F28" w14:textId="77777777" w:rsidR="00A17716" w:rsidRDefault="00A17716" w:rsidP="00A17716">
            <w:pPr>
              <w:pStyle w:val="BodyText"/>
            </w:pPr>
            <w:r>
              <w:t>Product</w:t>
            </w:r>
          </w:p>
        </w:tc>
        <w:tc>
          <w:tcPr>
            <w:tcW w:w="3192" w:type="dxa"/>
          </w:tcPr>
          <w:p w14:paraId="7651FB07" w14:textId="77777777" w:rsidR="00A17716" w:rsidRDefault="00A17716" w:rsidP="00A17716">
            <w:pPr>
              <w:pStyle w:val="BodyText"/>
            </w:pPr>
            <w:r>
              <w:t>Theme</w:t>
            </w:r>
          </w:p>
        </w:tc>
        <w:tc>
          <w:tcPr>
            <w:tcW w:w="4849" w:type="dxa"/>
          </w:tcPr>
          <w:p w14:paraId="42183228" w14:textId="77777777" w:rsidR="00A17716" w:rsidRDefault="00A17716" w:rsidP="00A17716">
            <w:pPr>
              <w:pStyle w:val="BodyText"/>
            </w:pPr>
            <w:r>
              <w:t>Corresponding Epic/Sub-Epic Report Location</w:t>
            </w:r>
          </w:p>
        </w:tc>
      </w:tr>
      <w:tr w:rsidR="00A17716" w14:paraId="47FCEC2C" w14:textId="77777777" w:rsidTr="00A17716">
        <w:tc>
          <w:tcPr>
            <w:tcW w:w="1376" w:type="dxa"/>
          </w:tcPr>
          <w:p w14:paraId="4A4666B4" w14:textId="77777777" w:rsidR="00A17716" w:rsidRDefault="00A17716" w:rsidP="00A17716">
            <w:pPr>
              <w:pStyle w:val="BodyText"/>
            </w:pPr>
            <w:r>
              <w:t>eInsurance</w:t>
            </w:r>
          </w:p>
        </w:tc>
        <w:tc>
          <w:tcPr>
            <w:tcW w:w="3192" w:type="dxa"/>
          </w:tcPr>
          <w:p w14:paraId="09DEEE45" w14:textId="77777777" w:rsidR="00A17716" w:rsidRDefault="00A17716" w:rsidP="00A17716">
            <w:pPr>
              <w:pStyle w:val="BodyText"/>
            </w:pPr>
            <w:r>
              <w:t>Modernize 270/271 Capability</w:t>
            </w:r>
          </w:p>
        </w:tc>
        <w:tc>
          <w:tcPr>
            <w:tcW w:w="4849" w:type="dxa"/>
          </w:tcPr>
          <w:p w14:paraId="48678F9A" w14:textId="77777777" w:rsidR="00A17716" w:rsidRDefault="00A17716" w:rsidP="00A17716">
            <w:pPr>
              <w:pStyle w:val="BodyText"/>
            </w:pPr>
            <w:r>
              <w:t>RTC: TAS CORE Project/…..</w:t>
            </w:r>
          </w:p>
        </w:tc>
      </w:tr>
      <w:tr w:rsidR="00A17716" w14:paraId="695891E1" w14:textId="77777777" w:rsidTr="00A17716">
        <w:tc>
          <w:tcPr>
            <w:tcW w:w="1376" w:type="dxa"/>
          </w:tcPr>
          <w:p w14:paraId="4CFD3D09" w14:textId="77777777" w:rsidR="00A17716" w:rsidRDefault="00A17716" w:rsidP="00A17716">
            <w:pPr>
              <w:pStyle w:val="BodyText"/>
            </w:pPr>
            <w:r>
              <w:t>eBilling</w:t>
            </w:r>
          </w:p>
        </w:tc>
        <w:tc>
          <w:tcPr>
            <w:tcW w:w="3192" w:type="dxa"/>
          </w:tcPr>
          <w:p w14:paraId="2A1B4F13" w14:textId="77777777" w:rsidR="00A17716" w:rsidRDefault="00A17716" w:rsidP="00A17716">
            <w:pPr>
              <w:pStyle w:val="BodyText"/>
            </w:pPr>
          </w:p>
        </w:tc>
        <w:tc>
          <w:tcPr>
            <w:tcW w:w="4849" w:type="dxa"/>
          </w:tcPr>
          <w:p w14:paraId="74B54658" w14:textId="77777777" w:rsidR="00A17716" w:rsidRDefault="00A17716" w:rsidP="00A17716">
            <w:pPr>
              <w:pStyle w:val="BodyText"/>
            </w:pPr>
          </w:p>
        </w:tc>
      </w:tr>
      <w:tr w:rsidR="00A17716" w14:paraId="09137C50" w14:textId="77777777" w:rsidTr="00A17716">
        <w:tc>
          <w:tcPr>
            <w:tcW w:w="1376" w:type="dxa"/>
          </w:tcPr>
          <w:p w14:paraId="05E164F2" w14:textId="77777777" w:rsidR="00A17716" w:rsidRDefault="00A17716" w:rsidP="00A17716">
            <w:pPr>
              <w:pStyle w:val="BodyText"/>
            </w:pPr>
            <w:r>
              <w:t>ePharmacy</w:t>
            </w:r>
          </w:p>
        </w:tc>
        <w:tc>
          <w:tcPr>
            <w:tcW w:w="3192" w:type="dxa"/>
          </w:tcPr>
          <w:p w14:paraId="32EA4339" w14:textId="77777777" w:rsidR="00A17716" w:rsidRDefault="00A17716" w:rsidP="00A17716">
            <w:pPr>
              <w:pStyle w:val="BodyText"/>
            </w:pPr>
          </w:p>
        </w:tc>
        <w:tc>
          <w:tcPr>
            <w:tcW w:w="4849" w:type="dxa"/>
          </w:tcPr>
          <w:p w14:paraId="6021BB18" w14:textId="77777777" w:rsidR="00A17716" w:rsidRDefault="00A17716" w:rsidP="00A17716">
            <w:pPr>
              <w:pStyle w:val="BodyText"/>
            </w:pPr>
          </w:p>
        </w:tc>
      </w:tr>
      <w:tr w:rsidR="00A17716" w14:paraId="7513D42C" w14:textId="77777777" w:rsidTr="00A17716">
        <w:tc>
          <w:tcPr>
            <w:tcW w:w="1376" w:type="dxa"/>
          </w:tcPr>
          <w:p w14:paraId="4B94AE74" w14:textId="77777777" w:rsidR="00A17716" w:rsidRDefault="00A17716" w:rsidP="00A17716">
            <w:pPr>
              <w:pStyle w:val="BodyText"/>
            </w:pPr>
            <w:r>
              <w:t>ePayments</w:t>
            </w:r>
          </w:p>
        </w:tc>
        <w:tc>
          <w:tcPr>
            <w:tcW w:w="3192" w:type="dxa"/>
          </w:tcPr>
          <w:p w14:paraId="21F5641F" w14:textId="77777777" w:rsidR="00A17716" w:rsidRDefault="00A17716" w:rsidP="00A17716">
            <w:pPr>
              <w:pStyle w:val="BodyText"/>
            </w:pPr>
          </w:p>
        </w:tc>
        <w:tc>
          <w:tcPr>
            <w:tcW w:w="4849" w:type="dxa"/>
          </w:tcPr>
          <w:p w14:paraId="5E0EB3C7" w14:textId="77777777" w:rsidR="00A17716" w:rsidRDefault="00A17716" w:rsidP="00A17716">
            <w:pPr>
              <w:pStyle w:val="BodyText"/>
            </w:pPr>
          </w:p>
        </w:tc>
      </w:tr>
      <w:tr w:rsidR="00A17716" w14:paraId="2115A713" w14:textId="77777777" w:rsidTr="00A17716">
        <w:tc>
          <w:tcPr>
            <w:tcW w:w="1376" w:type="dxa"/>
          </w:tcPr>
          <w:p w14:paraId="14BF97FE" w14:textId="77777777" w:rsidR="00A17716" w:rsidRDefault="00A17716" w:rsidP="00A17716">
            <w:pPr>
              <w:pStyle w:val="BodyText"/>
            </w:pPr>
            <w:r>
              <w:t>TAS Core</w:t>
            </w:r>
          </w:p>
        </w:tc>
        <w:tc>
          <w:tcPr>
            <w:tcW w:w="3192" w:type="dxa"/>
          </w:tcPr>
          <w:p w14:paraId="1536B66E" w14:textId="77777777" w:rsidR="00A17716" w:rsidRDefault="00A17716" w:rsidP="00A17716">
            <w:pPr>
              <w:pStyle w:val="BodyText"/>
            </w:pPr>
          </w:p>
        </w:tc>
        <w:tc>
          <w:tcPr>
            <w:tcW w:w="4849" w:type="dxa"/>
          </w:tcPr>
          <w:p w14:paraId="6F01548D" w14:textId="77777777" w:rsidR="00A17716" w:rsidRDefault="00A17716" w:rsidP="00A17716">
            <w:pPr>
              <w:pStyle w:val="BodyText"/>
            </w:pPr>
          </w:p>
        </w:tc>
      </w:tr>
    </w:tbl>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383" w:name="_Toc501357481"/>
      <w:r w:rsidRPr="00F458A0">
        <w:rPr>
          <w:rStyle w:val="s1"/>
        </w:rPr>
        <w:t>Overview of the Functional Workload/Performance Requirements</w:t>
      </w:r>
      <w:bookmarkEnd w:id="383"/>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lastRenderedPageBreak/>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77777777" w:rsidR="00A17716" w:rsidRPr="00F458A0" w:rsidRDefault="00A17716" w:rsidP="00A17716">
      <w:pPr>
        <w:pStyle w:val="BodyTextBullet1"/>
      </w:pPr>
      <w:r w:rsidRPr="00F458A0">
        <w:rPr>
          <w:rStyle w:val="s1"/>
        </w:rPr>
        <w:t>VA would not import/migrate existing 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77777777"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ins w:id="384" w:author="Author">
        <w:r w:rsidR="006B661F">
          <w:rPr>
            <w:rStyle w:val="s1"/>
            <w:b/>
            <w:bCs/>
          </w:rPr>
          <w:t>Error! Reference source not found.</w:t>
        </w:r>
      </w:ins>
      <w:del w:id="385" w:author="Author">
        <w:r w:rsidRPr="00F458A0" w:rsidDel="006B661F">
          <w:delText xml:space="preserve">Table </w:delText>
        </w:r>
        <w:r w:rsidRPr="00F458A0" w:rsidDel="006B661F">
          <w:rPr>
            <w:noProof/>
          </w:rPr>
          <w:delText>2</w:delText>
        </w:r>
      </w:del>
      <w:r w:rsidRPr="00F458A0">
        <w:rPr>
          <w:rStyle w:val="s1"/>
        </w:rPr>
        <w:fldChar w:fldCharType="end"/>
      </w:r>
      <w:r w:rsidRPr="00F458A0">
        <w:rPr>
          <w:rStyle w:val="s1"/>
        </w:rPr>
        <w:t>.</w:t>
      </w:r>
    </w:p>
    <w:p w14:paraId="47057F0F" w14:textId="419CEEB0" w:rsidR="00A17716" w:rsidRPr="00B45BF5" w:rsidRDefault="00A17716" w:rsidP="00A17716">
      <w:pPr>
        <w:pStyle w:val="Caption"/>
        <w:rPr>
          <w:rFonts w:ascii="Arial" w:hAnsi="Arial" w:cs="Arial"/>
        </w:rPr>
      </w:pPr>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ins w:id="386" w:author="Author">
        <w:r w:rsidR="006B661F">
          <w:rPr>
            <w:rFonts w:ascii="Arial" w:hAnsi="Arial" w:cs="Arial"/>
            <w:noProof/>
          </w:rPr>
          <w:t>1</w:t>
        </w:r>
      </w:ins>
      <w:del w:id="387" w:author="Author">
        <w:r w:rsidR="004D0F47" w:rsidDel="006B661F">
          <w:rPr>
            <w:rFonts w:ascii="Arial" w:hAnsi="Arial" w:cs="Arial"/>
            <w:noProof/>
          </w:rPr>
          <w:delText>3</w:delText>
        </w:r>
      </w:del>
      <w:r w:rsidRPr="00B45BF5">
        <w:rPr>
          <w:rFonts w:ascii="Arial" w:hAnsi="Arial" w:cs="Arial"/>
          <w:noProof/>
        </w:rPr>
        <w:fldChar w:fldCharType="end"/>
      </w:r>
      <w:r w:rsidRPr="00B45BF5">
        <w:rPr>
          <w:rFonts w:ascii="Arial" w:hAnsi="Arial" w:cs="Arial"/>
        </w:rPr>
        <w:t>: FY 2016 Transaction Volumes</w:t>
      </w:r>
    </w:p>
    <w:tbl>
      <w:tblPr>
        <w:tblStyle w:val="TableGrid"/>
        <w:tblW w:w="0" w:type="auto"/>
        <w:tblLook w:val="04A0" w:firstRow="1" w:lastRow="0" w:firstColumn="1" w:lastColumn="0" w:noHBand="0" w:noVBand="1"/>
      </w:tblPr>
      <w:tblGrid>
        <w:gridCol w:w="4788"/>
        <w:gridCol w:w="478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A17716">
            <w:pPr>
              <w:rPr>
                <w:b/>
              </w:rPr>
            </w:pPr>
            <w:r w:rsidRPr="00F458A0">
              <w:rPr>
                <w:b/>
                <w:color w:val="FFFFFF" w:themeColor="background1"/>
              </w:rPr>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A17716">
            <w:pPr>
              <w:rPr>
                <w:sz w:val="22"/>
                <w:szCs w:val="22"/>
              </w:rPr>
            </w:pPr>
            <w:r w:rsidRPr="00F458A0">
              <w:rPr>
                <w:sz w:val="22"/>
                <w:szCs w:val="22"/>
              </w:rPr>
              <w:t xml:space="preserve">eIV Inquiries Initiated </w:t>
            </w:r>
          </w:p>
        </w:tc>
        <w:tc>
          <w:tcPr>
            <w:tcW w:w="4788" w:type="dxa"/>
          </w:tcPr>
          <w:p w14:paraId="14DE6252" w14:textId="77777777" w:rsidR="00A17716" w:rsidRPr="00F458A0" w:rsidRDefault="00A17716" w:rsidP="00A17716">
            <w:pPr>
              <w:rPr>
                <w:sz w:val="22"/>
                <w:szCs w:val="22"/>
              </w:rPr>
            </w:pPr>
            <w:r w:rsidRPr="00F458A0">
              <w:rPr>
                <w:sz w:val="22"/>
                <w:szCs w:val="22"/>
              </w:rPr>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A17716">
            <w:pPr>
              <w:rPr>
                <w:sz w:val="22"/>
                <w:szCs w:val="22"/>
              </w:rPr>
            </w:pPr>
            <w:r w:rsidRPr="00F458A0">
              <w:rPr>
                <w:sz w:val="22"/>
                <w:szCs w:val="22"/>
              </w:rPr>
              <w:t xml:space="preserve">Primary &amp; Secondary Claims: </w:t>
            </w:r>
          </w:p>
        </w:tc>
        <w:tc>
          <w:tcPr>
            <w:tcW w:w="4788" w:type="dxa"/>
          </w:tcPr>
          <w:p w14:paraId="6173ADF8" w14:textId="77777777" w:rsidR="00A17716" w:rsidRPr="00F458A0" w:rsidRDefault="00A17716" w:rsidP="00A17716">
            <w:pPr>
              <w:rPr>
                <w:sz w:val="22"/>
                <w:szCs w:val="22"/>
              </w:rPr>
            </w:pPr>
            <w:r w:rsidRPr="00F458A0">
              <w:rPr>
                <w:sz w:val="22"/>
                <w:szCs w:val="22"/>
              </w:rPr>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A17716">
            <w:pPr>
              <w:rPr>
                <w:sz w:val="22"/>
                <w:szCs w:val="22"/>
              </w:rPr>
            </w:pPr>
            <w:r w:rsidRPr="00F458A0">
              <w:rPr>
                <w:sz w:val="22"/>
                <w:szCs w:val="22"/>
              </w:rPr>
              <w:t xml:space="preserve">NCPDP Payable Claims: </w:t>
            </w:r>
          </w:p>
        </w:tc>
        <w:tc>
          <w:tcPr>
            <w:tcW w:w="4788" w:type="dxa"/>
          </w:tcPr>
          <w:p w14:paraId="63002601" w14:textId="77777777" w:rsidR="00A17716" w:rsidRPr="00F458A0" w:rsidRDefault="00A17716" w:rsidP="00A17716">
            <w:pPr>
              <w:rPr>
                <w:sz w:val="22"/>
                <w:szCs w:val="22"/>
              </w:rPr>
            </w:pPr>
            <w:r w:rsidRPr="00F458A0">
              <w:rPr>
                <w:sz w:val="22"/>
                <w:szCs w:val="22"/>
              </w:rPr>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A17716">
            <w:pPr>
              <w:pStyle w:val="TableText"/>
            </w:pPr>
            <w:r w:rsidRPr="00F458A0">
              <w:t xml:space="preserve">ERA 835: </w:t>
            </w:r>
          </w:p>
        </w:tc>
        <w:tc>
          <w:tcPr>
            <w:tcW w:w="4788" w:type="dxa"/>
          </w:tcPr>
          <w:p w14:paraId="5EB59301" w14:textId="77777777" w:rsidR="00A17716" w:rsidRPr="00F458A0" w:rsidRDefault="00A17716" w:rsidP="00A17716">
            <w:pPr>
              <w:rPr>
                <w:sz w:val="22"/>
                <w:szCs w:val="22"/>
              </w:rPr>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A17716">
            <w:pPr>
              <w:pStyle w:val="TableText"/>
            </w:pPr>
            <w:r w:rsidRPr="00F458A0">
              <w:t>EFTs Received:</w:t>
            </w:r>
          </w:p>
        </w:tc>
        <w:tc>
          <w:tcPr>
            <w:tcW w:w="4788" w:type="dxa"/>
          </w:tcPr>
          <w:p w14:paraId="3015BC4C" w14:textId="77777777" w:rsidR="00A17716" w:rsidRPr="00F458A0" w:rsidRDefault="00A17716" w:rsidP="00A17716">
            <w:pPr>
              <w:rPr>
                <w:sz w:val="22"/>
                <w:szCs w:val="22"/>
              </w:rPr>
            </w:pPr>
            <w:r w:rsidRPr="00F458A0">
              <w:rPr>
                <w:sz w:val="22"/>
                <w:szCs w:val="22"/>
              </w:rPr>
              <w:t>1,297,370</w:t>
            </w:r>
          </w:p>
        </w:tc>
      </w:tr>
    </w:tbl>
    <w:p w14:paraId="1C41592D" w14:textId="77777777" w:rsidR="00A17716" w:rsidRPr="00F458A0" w:rsidRDefault="00A17716" w:rsidP="00A17716">
      <w:pPr>
        <w:pStyle w:val="Heading3"/>
      </w:pPr>
      <w:bookmarkStart w:id="388" w:name="_Toc501357482"/>
      <w:r w:rsidRPr="00F458A0">
        <w:t>Overview of Operational Requirements</w:t>
      </w:r>
      <w:bookmarkEnd w:id="388"/>
    </w:p>
    <w:p w14:paraId="1206DCDB" w14:textId="77777777" w:rsidR="00A17716" w:rsidRPr="00F458A0" w:rsidRDefault="00A17716" w:rsidP="00A17716">
      <w:pPr>
        <w:pStyle w:val="Heading4"/>
      </w:pPr>
      <w:bookmarkStart w:id="389" w:name="_Toc501357483"/>
      <w:r w:rsidRPr="00F458A0">
        <w:t>Scalability</w:t>
      </w:r>
      <w:bookmarkEnd w:id="389"/>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 xml:space="preserve">MCCF EDI TAS will be fully integrated with existing systems within VistA and the VA Enterprise. VistA instances can be located locally at the facility or in remote data centers </w:t>
      </w:r>
      <w:r w:rsidRPr="00F458A0">
        <w:lastRenderedPageBreak/>
        <w:t>as either an integrated or a single instance per site database. Additionally, VistA instances can reside on servers running various operating systems including but not limited to Windows, VMS, and Linux running InterSystems Caché.</w:t>
      </w:r>
    </w:p>
    <w:p w14:paraId="09311157" w14:textId="77777777" w:rsidR="00A17716" w:rsidRPr="00F458A0" w:rsidRDefault="00A17716" w:rsidP="00A17716">
      <w:pPr>
        <w:pStyle w:val="Heading4"/>
      </w:pPr>
      <w:bookmarkStart w:id="390" w:name="_Toc501357484"/>
      <w:r w:rsidRPr="00F458A0">
        <w:t>Availability</w:t>
      </w:r>
      <w:bookmarkEnd w:id="390"/>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391" w:name="_Toc501357485"/>
      <w:r w:rsidRPr="00F458A0">
        <w:t>Disaster Recovery (DR)</w:t>
      </w:r>
      <w:bookmarkEnd w:id="391"/>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392" w:name="_Toc501357486"/>
      <w:r w:rsidRPr="00F458A0">
        <w:t>Architecture Timeline</w:t>
      </w:r>
      <w:bookmarkEnd w:id="392"/>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EB525A">
      <w:pPr>
        <w:pStyle w:val="Step"/>
        <w:numPr>
          <w:ilvl w:val="0"/>
          <w:numId w:val="35"/>
        </w:numPr>
      </w:pPr>
      <w:r w:rsidRPr="00F458A0">
        <w:t>Architecture Build 0 – Design/Infrastructure – (Timeline) (11/1/16-2/3/17)</w:t>
      </w:r>
    </w:p>
    <w:p w14:paraId="627158CD" w14:textId="77777777" w:rsidR="00A17716" w:rsidRPr="00F458A0" w:rsidRDefault="00A17716" w:rsidP="00EB525A">
      <w:pPr>
        <w:pStyle w:val="Step"/>
        <w:numPr>
          <w:ilvl w:val="0"/>
          <w:numId w:val="35"/>
        </w:numPr>
      </w:pPr>
      <w:r w:rsidRPr="00F458A0">
        <w:t>Architecture Build 1 Architecture Platform Implementation – (Timeline) (2/6/17-4/28/17) (90-day VIP Cycle)</w:t>
      </w:r>
    </w:p>
    <w:p w14:paraId="31688E5C" w14:textId="77777777" w:rsidR="00A17716" w:rsidRPr="00F458A0" w:rsidRDefault="00A17716" w:rsidP="00EB525A">
      <w:pPr>
        <w:pStyle w:val="Step"/>
        <w:numPr>
          <w:ilvl w:val="0"/>
          <w:numId w:val="35"/>
        </w:numPr>
      </w:pPr>
      <w:r w:rsidRPr="00F458A0">
        <w:lastRenderedPageBreak/>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EB525A">
      <w:pPr>
        <w:pStyle w:val="List3"/>
        <w:numPr>
          <w:ilvl w:val="0"/>
          <w:numId w:val="53"/>
        </w:numPr>
      </w:pPr>
      <w:r>
        <w:t>TASCore Build 1 – TAS Portal and ATO (Timeline) (7/3/17 - 9/22</w:t>
      </w:r>
      <w:r w:rsidRPr="00F458A0">
        <w:t>/17)</w:t>
      </w:r>
      <w:r>
        <w:t xml:space="preserve"> </w:t>
      </w:r>
      <w:r w:rsidRPr="00F458A0">
        <w:t>(90-day VIP Cycle)</w:t>
      </w:r>
    </w:p>
    <w:p w14:paraId="5E40D7EF" w14:textId="77777777" w:rsidR="00A17716" w:rsidRDefault="00A17716" w:rsidP="00EB525A">
      <w:pPr>
        <w:pStyle w:val="List3"/>
        <w:numPr>
          <w:ilvl w:val="0"/>
          <w:numId w:val="53"/>
        </w:numPr>
      </w:pPr>
      <w:r>
        <w:t>TASCore Build 2 – ePayment Reporting, VistA Data Access Services, IAM Integration (Timeline) (9/25/17 – 12/15</w:t>
      </w:r>
      <w:r w:rsidRPr="00F458A0">
        <w:t>/17)</w:t>
      </w:r>
      <w:r>
        <w:t xml:space="preserve"> </w:t>
      </w:r>
      <w:r w:rsidRPr="00F458A0">
        <w:t>(90-day VIP Cycle)</w:t>
      </w:r>
    </w:p>
    <w:p w14:paraId="78A8DE16" w14:textId="77777777" w:rsidR="00A17716" w:rsidRDefault="00A17716" w:rsidP="00EB525A">
      <w:pPr>
        <w:pStyle w:val="List3"/>
        <w:numPr>
          <w:ilvl w:val="0"/>
          <w:numId w:val="53"/>
        </w:numPr>
      </w:pPr>
      <w:r>
        <w:t>TASCore Build 3 – FSC ICDs, ePayment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393" w:name="_Toc501357487"/>
      <w:r w:rsidRPr="00F458A0">
        <w:t>Conceptual Design</w:t>
      </w:r>
      <w:bookmarkEnd w:id="393"/>
    </w:p>
    <w:p w14:paraId="22320A07" w14:textId="77777777" w:rsidR="00A17716" w:rsidRPr="00F458A0" w:rsidRDefault="00A17716" w:rsidP="00A17716">
      <w:pPr>
        <w:pStyle w:val="Heading2"/>
      </w:pPr>
      <w:bookmarkStart w:id="394" w:name="_Toc501357488"/>
      <w:r w:rsidRPr="00F458A0">
        <w:t>Conceptual Application Design</w:t>
      </w:r>
      <w:bookmarkEnd w:id="394"/>
    </w:p>
    <w:p w14:paraId="74B7623E" w14:textId="39CAD9A0" w:rsidR="00A17716" w:rsidRPr="00F458A0" w:rsidRDefault="00A17716" w:rsidP="00A17716">
      <w:pPr>
        <w:pStyle w:val="BodyText"/>
      </w:pPr>
      <w:r w:rsidRPr="00F458A0">
        <w:fldChar w:fldCharType="begin"/>
      </w:r>
      <w:r w:rsidRPr="00F458A0">
        <w:instrText xml:space="preserve"> REF _Ref474427546 \h </w:instrText>
      </w:r>
      <w:r>
        <w:instrText xml:space="preserve"> \* MERGEFORMAT </w:instrText>
      </w:r>
      <w:r w:rsidRPr="00F458A0">
        <w:fldChar w:fldCharType="separate"/>
      </w:r>
      <w:ins w:id="395" w:author="Author">
        <w:r w:rsidR="006B661F">
          <w:rPr>
            <w:b/>
            <w:bCs/>
          </w:rPr>
          <w:t>Error! Reference source not found.</w:t>
        </w:r>
      </w:ins>
      <w:del w:id="396" w:author="Author">
        <w:r w:rsidRPr="00F458A0" w:rsidDel="006B661F">
          <w:delText xml:space="preserve">Figure </w:delText>
        </w:r>
        <w:r w:rsidRPr="00F458A0" w:rsidDel="006B661F">
          <w:rPr>
            <w:noProof/>
          </w:rPr>
          <w:delText>4</w:delText>
        </w:r>
      </w:del>
      <w:r w:rsidRPr="00F458A0">
        <w:fldChar w:fldCharType="end"/>
      </w:r>
      <w:r w:rsidRPr="00F458A0">
        <w:t xml:space="preserve"> shows architecture components for MCCF EDI TAS based on technologies and products currently available</w:t>
      </w:r>
      <w:r>
        <w:t>.</w:t>
      </w:r>
      <w:r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t>will determine whether</w:t>
      </w:r>
      <w:r w:rsidRPr="00F458A0">
        <w:t xml:space="preserve"> each component should be implemented within MCCF EDI TAS in order to meet project requirements.</w:t>
      </w:r>
      <w:r>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77777777" w:rsidR="00A17716" w:rsidRPr="00B45BF5" w:rsidRDefault="00A17716" w:rsidP="00A17716">
      <w:pPr>
        <w:pStyle w:val="Caption"/>
        <w:rPr>
          <w:rFonts w:ascii="Arial" w:hAnsi="Arial" w:cs="Arial"/>
        </w:rPr>
      </w:pPr>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4</w:t>
      </w:r>
      <w:r w:rsidRPr="00B45BF5">
        <w:rPr>
          <w:rFonts w:ascii="Arial" w:hAnsi="Arial" w:cs="Arial"/>
          <w:noProof/>
        </w:rPr>
        <w:fldChar w:fldCharType="end"/>
      </w:r>
      <w:r w:rsidRPr="00B45BF5">
        <w:rPr>
          <w:rFonts w:ascii="Arial" w:hAnsi="Arial" w:cs="Arial"/>
          <w:noProof/>
        </w:rPr>
        <w:t>:</w:t>
      </w:r>
      <w:r w:rsidRPr="00B45BF5">
        <w:rPr>
          <w:rFonts w:ascii="Arial" w:hAnsi="Arial" w:cs="Arial"/>
        </w:rPr>
        <w:t xml:space="preserve"> MCCF EDI TAS Conceptual Architecture</w:t>
      </w:r>
    </w:p>
    <w:p w14:paraId="725CDE2D" w14:textId="77777777" w:rsidR="00A17716" w:rsidRPr="00F458A0" w:rsidRDefault="00A17716" w:rsidP="00A17716">
      <w:pPr>
        <w:pStyle w:val="BodyText"/>
      </w:pPr>
      <w:r w:rsidRPr="00F458A0">
        <w:rPr>
          <w:noProof/>
        </w:rPr>
        <w:drawing>
          <wp:inline distT="0" distB="0" distL="0" distR="0" wp14:anchorId="197AD009" wp14:editId="178BAAFC">
            <wp:extent cx="5867400" cy="7900303"/>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9527" cy="7903167"/>
                    </a:xfrm>
                    <a:prstGeom prst="rect">
                      <a:avLst/>
                    </a:prstGeom>
                  </pic:spPr>
                </pic:pic>
              </a:graphicData>
            </a:graphic>
          </wp:inline>
        </w:drawing>
      </w:r>
    </w:p>
    <w:p w14:paraId="1E9BF937" w14:textId="77777777" w:rsidR="00E106D0" w:rsidRPr="00F458A0" w:rsidRDefault="00E106D0" w:rsidP="00E106D0">
      <w:pPr>
        <w:pStyle w:val="Heading3"/>
      </w:pPr>
      <w:r w:rsidRPr="00F458A0">
        <w:lastRenderedPageBreak/>
        <w:t>User</w:t>
      </w:r>
      <w:r>
        <w:t xml:space="preserve"> </w:t>
      </w:r>
      <w:r w:rsidRPr="00F458A0">
        <w:t>Profiles</w:t>
      </w:r>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r>
        <w:t>TASCore</w:t>
      </w:r>
      <w:r w:rsidRPr="004725CD">
        <w:t xml:space="preserve"> </w:t>
      </w:r>
      <w:r>
        <w:t>User Types</w:t>
      </w:r>
    </w:p>
    <w:p w14:paraId="6689B82E" w14:textId="77777777" w:rsidR="00E106D0" w:rsidRDefault="00E106D0" w:rsidP="00E106D0">
      <w:pPr>
        <w:pStyle w:val="BodyText"/>
      </w:pPr>
      <w:r>
        <w:t>The following user types were defined during the work performed to complete US1648 – UI Architecture: Develop User Types. Existing documentation for eBilling, eInsurance, ePayments, eAdmin, and ePharmancy was used as a basis for researching existing user types. The outcome of US1648 was reviewed by the business teams.</w:t>
      </w:r>
    </w:p>
    <w:p w14:paraId="4C6B9E44" w14:textId="77777777" w:rsidR="00E106D0" w:rsidRPr="00CC502F" w:rsidRDefault="00E106D0" w:rsidP="00E106D0">
      <w:pPr>
        <w:pStyle w:val="Caption"/>
      </w:pPr>
      <w:r>
        <w:t xml:space="preserve">Table </w:t>
      </w:r>
      <w:r w:rsidR="008C4450">
        <w:fldChar w:fldCharType="begin"/>
      </w:r>
      <w:r w:rsidR="008C4450">
        <w:instrText xml:space="preserve"> SEQ Table \* ARABIC </w:instrText>
      </w:r>
      <w:r w:rsidR="008C4450">
        <w:fldChar w:fldCharType="separate"/>
      </w:r>
      <w:r w:rsidR="006B661F">
        <w:rPr>
          <w:noProof/>
        </w:rPr>
        <w:t>2</w:t>
      </w:r>
      <w:r w:rsidR="008C4450">
        <w:rPr>
          <w:noProof/>
        </w:rPr>
        <w:fldChar w:fldCharType="end"/>
      </w:r>
      <w:r>
        <w:t xml:space="preserve"> - User </w:t>
      </w:r>
      <w:r>
        <w:rPr>
          <w:noProof/>
        </w:rPr>
        <w:t>Type by eBusiness Team</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209"/>
        <w:gridCol w:w="7301"/>
      </w:tblGrid>
      <w:tr w:rsidR="00E106D0" w14:paraId="1448D47E"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CC70AC">
            <w:pPr>
              <w:pStyle w:val="NormalWeb"/>
              <w:rPr>
                <w:rFonts w:eastAsiaTheme="minorEastAsia"/>
              </w:rPr>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CC70AC">
            <w:pPr>
              <w:pStyle w:val="NormalWeb"/>
            </w:pPr>
            <w:r>
              <w:t>One or more of the following:</w:t>
            </w:r>
          </w:p>
          <w:p w14:paraId="67D0993D" w14:textId="77777777" w:rsidR="00E106D0" w:rsidRDefault="00E106D0" w:rsidP="00EB525A">
            <w:pPr>
              <w:numPr>
                <w:ilvl w:val="0"/>
                <w:numId w:val="38"/>
              </w:numPr>
              <w:spacing w:before="100" w:beforeAutospacing="1" w:after="100" w:afterAutospacing="1"/>
              <w:rPr>
                <w:rFonts w:eastAsia="Times New Roman"/>
              </w:rPr>
            </w:pPr>
            <w:r>
              <w:rPr>
                <w:rFonts w:eastAsia="Times New Roman"/>
              </w:rPr>
              <w:t>Read-Only</w:t>
            </w:r>
          </w:p>
          <w:p w14:paraId="489399D1" w14:textId="77777777" w:rsidR="00E106D0" w:rsidRDefault="00E106D0" w:rsidP="00EB525A">
            <w:pPr>
              <w:numPr>
                <w:ilvl w:val="0"/>
                <w:numId w:val="38"/>
              </w:numPr>
              <w:spacing w:before="100" w:beforeAutospacing="1" w:after="100" w:afterAutospacing="1"/>
              <w:rPr>
                <w:rFonts w:eastAsia="Times New Roman"/>
              </w:rPr>
            </w:pPr>
            <w:r>
              <w:rPr>
                <w:rFonts w:eastAsia="Times New Roman"/>
              </w:rPr>
              <w:t xml:space="preserve">Contributor </w:t>
            </w:r>
          </w:p>
          <w:p w14:paraId="6180CCE7" w14:textId="77777777" w:rsidR="00E106D0" w:rsidRDefault="00E106D0" w:rsidP="00EB525A">
            <w:pPr>
              <w:numPr>
                <w:ilvl w:val="1"/>
                <w:numId w:val="38"/>
              </w:numPr>
              <w:spacing w:before="100" w:beforeAutospacing="1" w:after="100" w:afterAutospacing="1"/>
              <w:rPr>
                <w:rFonts w:eastAsia="Times New Roman"/>
              </w:rPr>
            </w:pPr>
            <w:r>
              <w:rPr>
                <w:rFonts w:eastAsia="Times New Roman"/>
              </w:rPr>
              <w:t>Make changes to documents (not the information but the content in the actual document)</w:t>
            </w:r>
          </w:p>
          <w:p w14:paraId="7C20E046" w14:textId="6001C962" w:rsidR="00E106D0" w:rsidRDefault="00E106D0" w:rsidP="00EB525A">
            <w:pPr>
              <w:numPr>
                <w:ilvl w:val="2"/>
                <w:numId w:val="38"/>
              </w:numPr>
              <w:spacing w:before="100" w:beforeAutospacing="1" w:after="100" w:afterAutospacing="1"/>
              <w:rPr>
                <w:rFonts w:eastAsia="Times New Roman"/>
              </w:rPr>
            </w:pPr>
          </w:p>
        </w:tc>
      </w:tr>
      <w:tr w:rsidR="00E106D0" w14:paraId="2C5E30BA"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CC70AC">
            <w:pPr>
              <w:pStyle w:val="NormalWeb"/>
              <w:rPr>
                <w:rFonts w:eastAsiaTheme="minorEastAsia"/>
              </w:rPr>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CC70AC">
            <w:pPr>
              <w:pStyle w:val="NormalWeb"/>
            </w:pPr>
            <w:r>
              <w:t>One or more of the following:</w:t>
            </w:r>
          </w:p>
          <w:p w14:paraId="492E50EB" w14:textId="77777777" w:rsidR="00E106D0" w:rsidRDefault="00E106D0" w:rsidP="00EB525A">
            <w:pPr>
              <w:numPr>
                <w:ilvl w:val="0"/>
                <w:numId w:val="39"/>
              </w:numPr>
              <w:spacing w:before="100" w:beforeAutospacing="1" w:after="100" w:afterAutospacing="1"/>
              <w:rPr>
                <w:rFonts w:eastAsia="Times New Roman"/>
              </w:rPr>
            </w:pPr>
            <w:r>
              <w:rPr>
                <w:rFonts w:eastAsia="Times New Roman"/>
              </w:rPr>
              <w:t>Read-Only</w:t>
            </w:r>
          </w:p>
          <w:p w14:paraId="10E31B25" w14:textId="77777777" w:rsidR="00E106D0" w:rsidRDefault="00E106D0" w:rsidP="00EB525A">
            <w:pPr>
              <w:numPr>
                <w:ilvl w:val="0"/>
                <w:numId w:val="39"/>
              </w:numPr>
              <w:spacing w:before="100" w:beforeAutospacing="1" w:after="100" w:afterAutospacing="1"/>
              <w:rPr>
                <w:rFonts w:eastAsia="Times New Roman"/>
              </w:rPr>
            </w:pPr>
            <w:r>
              <w:rPr>
                <w:rFonts w:eastAsia="Times New Roman"/>
              </w:rPr>
              <w:t xml:space="preserve">Contributor </w:t>
            </w:r>
          </w:p>
          <w:p w14:paraId="739510C3" w14:textId="77777777" w:rsidR="00E106D0" w:rsidRDefault="00E106D0" w:rsidP="00EB525A">
            <w:pPr>
              <w:numPr>
                <w:ilvl w:val="1"/>
                <w:numId w:val="39"/>
              </w:numPr>
              <w:spacing w:before="100" w:beforeAutospacing="1" w:after="100" w:afterAutospacing="1"/>
              <w:rPr>
                <w:rFonts w:eastAsia="Times New Roman"/>
              </w:rPr>
            </w:pPr>
            <w:r>
              <w:rPr>
                <w:rFonts w:eastAsia="Times New Roman"/>
              </w:rPr>
              <w:t>Make changes to documents (not the information but the content in the actual document)</w:t>
            </w:r>
          </w:p>
          <w:p w14:paraId="04FB00E6" w14:textId="062F18CE" w:rsidR="00E106D0" w:rsidRDefault="00E106D0" w:rsidP="00EB525A">
            <w:pPr>
              <w:numPr>
                <w:ilvl w:val="2"/>
                <w:numId w:val="39"/>
              </w:numPr>
              <w:spacing w:before="100" w:beforeAutospacing="1" w:after="100" w:afterAutospacing="1"/>
              <w:rPr>
                <w:rFonts w:eastAsia="Times New Roman"/>
              </w:rPr>
            </w:pPr>
          </w:p>
        </w:tc>
      </w:tr>
      <w:tr w:rsidR="00E106D0" w14:paraId="4E3ECBB6"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CC70AC">
            <w:pPr>
              <w:pStyle w:val="NormalWeb"/>
              <w:rPr>
                <w:rFonts w:eastAsiaTheme="minorEastAsia"/>
              </w:rPr>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CC70AC">
            <w:pPr>
              <w:pStyle w:val="NormalWeb"/>
            </w:pPr>
            <w:r>
              <w:t>One or more of the following:</w:t>
            </w:r>
          </w:p>
          <w:p w14:paraId="17E2222B" w14:textId="77777777" w:rsidR="00E106D0" w:rsidRDefault="00E106D0" w:rsidP="00EB525A">
            <w:pPr>
              <w:numPr>
                <w:ilvl w:val="0"/>
                <w:numId w:val="40"/>
              </w:numPr>
              <w:spacing w:before="100" w:beforeAutospacing="1" w:after="100" w:afterAutospacing="1"/>
              <w:rPr>
                <w:rFonts w:eastAsia="Times New Roman"/>
              </w:rPr>
            </w:pPr>
            <w:r>
              <w:rPr>
                <w:rFonts w:eastAsia="Times New Roman"/>
              </w:rPr>
              <w:t>Read-Only</w:t>
            </w:r>
          </w:p>
          <w:p w14:paraId="59459846" w14:textId="77777777" w:rsidR="00E106D0" w:rsidRDefault="00E106D0" w:rsidP="00EB525A">
            <w:pPr>
              <w:numPr>
                <w:ilvl w:val="0"/>
                <w:numId w:val="40"/>
              </w:numPr>
              <w:spacing w:before="100" w:beforeAutospacing="1" w:after="100" w:afterAutospacing="1"/>
              <w:rPr>
                <w:rFonts w:eastAsia="Times New Roman"/>
              </w:rPr>
            </w:pPr>
            <w:r>
              <w:rPr>
                <w:rFonts w:eastAsia="Times New Roman"/>
              </w:rPr>
              <w:t>Contributor</w:t>
            </w:r>
          </w:p>
          <w:p w14:paraId="5DEF884D" w14:textId="77777777" w:rsidR="00E106D0" w:rsidRDefault="00E106D0" w:rsidP="00EB525A">
            <w:pPr>
              <w:numPr>
                <w:ilvl w:val="1"/>
                <w:numId w:val="40"/>
              </w:numPr>
              <w:spacing w:before="100" w:beforeAutospacing="1" w:after="100" w:afterAutospacing="1"/>
              <w:rPr>
                <w:rFonts w:eastAsia="Times New Roman"/>
              </w:rPr>
            </w:pPr>
            <w:r>
              <w:rPr>
                <w:rFonts w:eastAsia="Times New Roman"/>
              </w:rPr>
              <w:t>Make changes to documents (not the information but the content in the actual document)</w:t>
            </w:r>
          </w:p>
          <w:p w14:paraId="72EECD16" w14:textId="159553AF" w:rsidR="00E106D0" w:rsidRDefault="00E106D0" w:rsidP="00EB525A">
            <w:pPr>
              <w:numPr>
                <w:ilvl w:val="2"/>
                <w:numId w:val="40"/>
              </w:numPr>
              <w:spacing w:before="100" w:beforeAutospacing="1" w:after="100" w:afterAutospacing="1"/>
              <w:rPr>
                <w:rFonts w:eastAsia="Times New Roman"/>
              </w:rPr>
            </w:pPr>
          </w:p>
        </w:tc>
      </w:tr>
      <w:tr w:rsidR="00E106D0" w14:paraId="0C38F50A"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CC70AC">
            <w:pPr>
              <w:pStyle w:val="NormalWeb"/>
              <w:rPr>
                <w:rFonts w:eastAsiaTheme="minorEastAsia"/>
              </w:rPr>
            </w:pPr>
            <w:r>
              <w:lastRenderedPageBreak/>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CC70AC">
            <w:pPr>
              <w:pStyle w:val="NormalWeb"/>
            </w:pPr>
            <w:r>
              <w:t>One or more of the following:</w:t>
            </w:r>
          </w:p>
          <w:p w14:paraId="43283B00" w14:textId="77777777" w:rsidR="00E106D0" w:rsidRDefault="00E106D0" w:rsidP="00EB525A">
            <w:pPr>
              <w:numPr>
                <w:ilvl w:val="0"/>
                <w:numId w:val="41"/>
              </w:numPr>
              <w:spacing w:before="100" w:beforeAutospacing="1" w:after="100" w:afterAutospacing="1"/>
              <w:rPr>
                <w:rFonts w:eastAsia="Times New Roman"/>
              </w:rPr>
            </w:pPr>
            <w:r>
              <w:rPr>
                <w:rFonts w:eastAsia="Times New Roman"/>
              </w:rPr>
              <w:t>Read-Only</w:t>
            </w:r>
          </w:p>
          <w:p w14:paraId="796C3C06" w14:textId="77777777" w:rsidR="00E106D0" w:rsidRDefault="00E106D0" w:rsidP="00EB525A">
            <w:pPr>
              <w:numPr>
                <w:ilvl w:val="0"/>
                <w:numId w:val="41"/>
              </w:numPr>
              <w:spacing w:before="100" w:beforeAutospacing="1" w:after="100" w:afterAutospacing="1"/>
              <w:rPr>
                <w:rFonts w:eastAsia="Times New Roman"/>
              </w:rPr>
            </w:pPr>
            <w:r>
              <w:rPr>
                <w:rFonts w:eastAsia="Times New Roman"/>
              </w:rPr>
              <w:t xml:space="preserve">Contributor </w:t>
            </w:r>
          </w:p>
          <w:p w14:paraId="4847A7E4" w14:textId="77777777" w:rsidR="00E106D0" w:rsidRDefault="00E106D0" w:rsidP="00EB525A">
            <w:pPr>
              <w:numPr>
                <w:ilvl w:val="1"/>
                <w:numId w:val="41"/>
              </w:numPr>
              <w:spacing w:before="100" w:beforeAutospacing="1" w:after="100" w:afterAutospacing="1"/>
              <w:rPr>
                <w:rFonts w:eastAsia="Times New Roman"/>
              </w:rPr>
            </w:pPr>
            <w:r>
              <w:rPr>
                <w:rFonts w:eastAsia="Times New Roman"/>
              </w:rPr>
              <w:t>Make changes to documents (not the information but the content in the actual document)</w:t>
            </w:r>
          </w:p>
          <w:p w14:paraId="0240D506" w14:textId="7EF07E5F" w:rsidR="00E106D0" w:rsidRDefault="00E106D0" w:rsidP="00EB525A">
            <w:pPr>
              <w:numPr>
                <w:ilvl w:val="2"/>
                <w:numId w:val="41"/>
              </w:numPr>
              <w:spacing w:before="100" w:beforeAutospacing="1" w:after="100" w:afterAutospacing="1"/>
              <w:rPr>
                <w:rFonts w:eastAsia="Times New Roman"/>
              </w:rPr>
            </w:pPr>
          </w:p>
        </w:tc>
      </w:tr>
      <w:tr w:rsidR="00E106D0" w14:paraId="5B707DE5"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CC70AC">
            <w:pPr>
              <w:pStyle w:val="NormalWeb"/>
              <w:rPr>
                <w:rFonts w:eastAsiaTheme="minorEastAsia"/>
              </w:rPr>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CC70AC">
            <w:pPr>
              <w:pStyle w:val="NormalWeb"/>
            </w:pPr>
            <w:r>
              <w:t>One or more of the following:</w:t>
            </w:r>
          </w:p>
          <w:p w14:paraId="1BABFDFE" w14:textId="77777777" w:rsidR="00E106D0" w:rsidRDefault="00E106D0" w:rsidP="00EB525A">
            <w:pPr>
              <w:numPr>
                <w:ilvl w:val="0"/>
                <w:numId w:val="42"/>
              </w:numPr>
              <w:spacing w:before="100" w:beforeAutospacing="1" w:after="100" w:afterAutospacing="1"/>
              <w:rPr>
                <w:rFonts w:eastAsia="Times New Roman"/>
              </w:rPr>
            </w:pPr>
            <w:r>
              <w:rPr>
                <w:rFonts w:eastAsia="Times New Roman"/>
              </w:rPr>
              <w:t>Read-Only</w:t>
            </w:r>
          </w:p>
          <w:p w14:paraId="303BAED9" w14:textId="77777777" w:rsidR="00E106D0" w:rsidRDefault="00E106D0" w:rsidP="00EB525A">
            <w:pPr>
              <w:numPr>
                <w:ilvl w:val="0"/>
                <w:numId w:val="42"/>
              </w:numPr>
              <w:spacing w:before="100" w:beforeAutospacing="1" w:after="100" w:afterAutospacing="1"/>
              <w:rPr>
                <w:rFonts w:eastAsia="Times New Roman"/>
              </w:rPr>
            </w:pPr>
            <w:r>
              <w:rPr>
                <w:rFonts w:eastAsia="Times New Roman"/>
              </w:rPr>
              <w:t>Contributor</w:t>
            </w:r>
          </w:p>
          <w:p w14:paraId="7CAF8FCC" w14:textId="77777777" w:rsidR="00E106D0" w:rsidRDefault="00E106D0" w:rsidP="00EB525A">
            <w:pPr>
              <w:numPr>
                <w:ilvl w:val="1"/>
                <w:numId w:val="42"/>
              </w:numPr>
              <w:spacing w:before="100" w:beforeAutospacing="1" w:after="100" w:afterAutospacing="1"/>
              <w:rPr>
                <w:rFonts w:eastAsia="Times New Roman"/>
              </w:rPr>
            </w:pPr>
            <w:r>
              <w:rPr>
                <w:rFonts w:eastAsia="Times New Roman"/>
              </w:rPr>
              <w:t>Make changes to documents (not the information but the content in the actual document)</w:t>
            </w:r>
          </w:p>
          <w:p w14:paraId="352805BA" w14:textId="560B1B1E" w:rsidR="00E106D0" w:rsidRDefault="00E106D0" w:rsidP="00EB525A">
            <w:pPr>
              <w:numPr>
                <w:ilvl w:val="2"/>
                <w:numId w:val="42"/>
              </w:numPr>
              <w:spacing w:before="100" w:beforeAutospacing="1" w:after="100" w:afterAutospacing="1"/>
              <w:rPr>
                <w:rFonts w:eastAsia="Times New Roman"/>
              </w:rPr>
            </w:pPr>
          </w:p>
        </w:tc>
      </w:tr>
      <w:tr w:rsidR="00E106D0" w14:paraId="6420DE8D"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CC70AC">
            <w:pPr>
              <w:pStyle w:val="NormalWeb"/>
              <w:rPr>
                <w:rFonts w:eastAsiaTheme="minorEastAsia"/>
              </w:rPr>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CC70AC">
            <w:pPr>
              <w:pStyle w:val="NormalWeb"/>
            </w:pPr>
            <w:r>
              <w:t>One or more of the following:</w:t>
            </w:r>
          </w:p>
          <w:p w14:paraId="6544A5C9" w14:textId="77777777" w:rsidR="00E106D0" w:rsidRDefault="00E106D0" w:rsidP="00EB525A">
            <w:pPr>
              <w:numPr>
                <w:ilvl w:val="0"/>
                <w:numId w:val="43"/>
              </w:numPr>
              <w:spacing w:before="100" w:beforeAutospacing="1" w:after="100" w:afterAutospacing="1"/>
              <w:rPr>
                <w:rFonts w:eastAsia="Times New Roman"/>
              </w:rPr>
            </w:pPr>
            <w:r>
              <w:rPr>
                <w:rFonts w:eastAsia="Times New Roman"/>
              </w:rPr>
              <w:t>Read-Only</w:t>
            </w:r>
          </w:p>
          <w:p w14:paraId="15990ECD" w14:textId="77777777" w:rsidR="00E106D0" w:rsidRDefault="00E106D0" w:rsidP="00EB525A">
            <w:pPr>
              <w:numPr>
                <w:ilvl w:val="0"/>
                <w:numId w:val="43"/>
              </w:numPr>
              <w:spacing w:before="100" w:beforeAutospacing="1" w:after="100" w:afterAutospacing="1"/>
              <w:rPr>
                <w:rFonts w:eastAsia="Times New Roman"/>
              </w:rPr>
            </w:pPr>
            <w:r>
              <w:rPr>
                <w:rFonts w:eastAsia="Times New Roman"/>
              </w:rPr>
              <w:t>Contributor</w:t>
            </w:r>
          </w:p>
          <w:p w14:paraId="2BD98ED6" w14:textId="77777777" w:rsidR="00E106D0" w:rsidRDefault="00E106D0" w:rsidP="00EB525A">
            <w:pPr>
              <w:numPr>
                <w:ilvl w:val="1"/>
                <w:numId w:val="43"/>
              </w:numPr>
              <w:spacing w:before="100" w:beforeAutospacing="1" w:after="100" w:afterAutospacing="1"/>
              <w:rPr>
                <w:rFonts w:eastAsia="Times New Roman"/>
              </w:rPr>
            </w:pPr>
            <w:r>
              <w:rPr>
                <w:rFonts w:eastAsia="Times New Roman"/>
              </w:rPr>
              <w:t>Make changes to documents (not the information but the content in the actual document)</w:t>
            </w:r>
          </w:p>
          <w:p w14:paraId="55818039" w14:textId="17AC497B" w:rsidR="00E106D0" w:rsidRDefault="00E106D0" w:rsidP="00EB525A">
            <w:pPr>
              <w:numPr>
                <w:ilvl w:val="2"/>
                <w:numId w:val="43"/>
              </w:numPr>
              <w:spacing w:before="100" w:beforeAutospacing="1" w:after="100" w:afterAutospacing="1"/>
              <w:rPr>
                <w:rFonts w:eastAsia="Times New Roman"/>
              </w:rPr>
            </w:pPr>
          </w:p>
        </w:tc>
      </w:tr>
      <w:tr w:rsidR="00E106D0" w14:paraId="6F4B12FA"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CC70AC">
            <w:pPr>
              <w:pStyle w:val="NormalWeb"/>
              <w:rPr>
                <w:rFonts w:eastAsiaTheme="minorEastAsia"/>
              </w:rPr>
            </w:pPr>
            <w:r>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CC70AC">
            <w:pPr>
              <w:pStyle w:val="NormalWeb"/>
            </w:pPr>
            <w:r>
              <w:t>One or more of the following:</w:t>
            </w:r>
          </w:p>
          <w:p w14:paraId="64EA021C" w14:textId="77777777" w:rsidR="00E106D0" w:rsidRDefault="00E106D0" w:rsidP="00EB525A">
            <w:pPr>
              <w:numPr>
                <w:ilvl w:val="0"/>
                <w:numId w:val="44"/>
              </w:numPr>
              <w:spacing w:before="100" w:beforeAutospacing="1" w:after="100" w:afterAutospacing="1"/>
              <w:rPr>
                <w:rFonts w:eastAsia="Times New Roman"/>
              </w:rPr>
            </w:pPr>
            <w:r>
              <w:rPr>
                <w:rFonts w:eastAsia="Times New Roman"/>
              </w:rPr>
              <w:t>Read-Only</w:t>
            </w:r>
          </w:p>
          <w:p w14:paraId="005FEB7B" w14:textId="77777777" w:rsidR="00E106D0" w:rsidRDefault="00E106D0" w:rsidP="00EB525A">
            <w:pPr>
              <w:numPr>
                <w:ilvl w:val="0"/>
                <w:numId w:val="44"/>
              </w:numPr>
              <w:spacing w:before="100" w:beforeAutospacing="1" w:after="100" w:afterAutospacing="1"/>
              <w:rPr>
                <w:rFonts w:eastAsia="Times New Roman"/>
              </w:rPr>
            </w:pPr>
            <w:r>
              <w:rPr>
                <w:rFonts w:eastAsia="Times New Roman"/>
              </w:rPr>
              <w:t xml:space="preserve">Contributor </w:t>
            </w:r>
          </w:p>
          <w:p w14:paraId="7AD97218" w14:textId="77777777" w:rsidR="00E106D0" w:rsidRDefault="00E106D0" w:rsidP="00EB525A">
            <w:pPr>
              <w:numPr>
                <w:ilvl w:val="1"/>
                <w:numId w:val="44"/>
              </w:numPr>
              <w:spacing w:before="100" w:beforeAutospacing="1" w:after="100" w:afterAutospacing="1"/>
              <w:rPr>
                <w:rFonts w:eastAsia="Times New Roman"/>
              </w:rPr>
            </w:pPr>
            <w:r>
              <w:rPr>
                <w:rFonts w:eastAsia="Times New Roman"/>
              </w:rPr>
              <w:t>Make changes to documents (not the information but the content in the actual document)</w:t>
            </w:r>
          </w:p>
          <w:p w14:paraId="755F97AF" w14:textId="43B181D1" w:rsidR="00E106D0" w:rsidRDefault="00E106D0" w:rsidP="00EB525A">
            <w:pPr>
              <w:numPr>
                <w:ilvl w:val="2"/>
                <w:numId w:val="44"/>
              </w:numPr>
              <w:spacing w:before="100" w:beforeAutospacing="1" w:after="100" w:afterAutospacing="1"/>
              <w:rPr>
                <w:rFonts w:eastAsia="Times New Roman"/>
              </w:rPr>
            </w:pPr>
          </w:p>
        </w:tc>
      </w:tr>
      <w:tr w:rsidR="00E106D0" w14:paraId="5802730B" w14:textId="77777777" w:rsidTr="00CC70A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CC70AC">
            <w:pPr>
              <w:pStyle w:val="NormalWeb"/>
              <w:rPr>
                <w:rFonts w:eastAsiaTheme="minorEastAsia"/>
              </w:rPr>
            </w:pPr>
            <w:r>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EB525A">
            <w:pPr>
              <w:numPr>
                <w:ilvl w:val="0"/>
                <w:numId w:val="45"/>
              </w:numPr>
              <w:spacing w:before="100" w:beforeAutospacing="1" w:after="100" w:afterAutospacing="1"/>
              <w:rPr>
                <w:rFonts w:eastAsia="Times New Roman"/>
              </w:rPr>
            </w:pPr>
            <w:r>
              <w:rPr>
                <w:rFonts w:eastAsia="Times New Roman"/>
              </w:rPr>
              <w:t>Administrative Privileges (eBusiness Solutions Staff)</w:t>
            </w:r>
          </w:p>
          <w:p w14:paraId="3E06E062" w14:textId="77777777" w:rsidR="00E106D0" w:rsidRDefault="00E106D0" w:rsidP="00EB525A">
            <w:pPr>
              <w:numPr>
                <w:ilvl w:val="1"/>
                <w:numId w:val="46"/>
              </w:numPr>
              <w:spacing w:before="100" w:beforeAutospacing="1" w:after="100" w:afterAutospacing="1"/>
              <w:rPr>
                <w:rFonts w:eastAsia="Times New Roman"/>
              </w:rPr>
            </w:pPr>
            <w:r>
              <w:rPr>
                <w:rFonts w:eastAsia="Times New Roman"/>
              </w:rPr>
              <w:t>Upload documents, links and dynamic content</w:t>
            </w:r>
          </w:p>
          <w:p w14:paraId="28DADF67" w14:textId="77777777" w:rsidR="00E106D0" w:rsidRDefault="00E106D0" w:rsidP="00EB525A">
            <w:pPr>
              <w:numPr>
                <w:ilvl w:val="1"/>
                <w:numId w:val="46"/>
              </w:numPr>
              <w:spacing w:before="100" w:beforeAutospacing="1" w:after="100" w:afterAutospacing="1"/>
              <w:rPr>
                <w:rFonts w:eastAsia="Times New Roman"/>
              </w:rPr>
            </w:pPr>
            <w:r>
              <w:rPr>
                <w:rFonts w:eastAsia="Times New Roman"/>
              </w:rPr>
              <w:t>Tag metadata and taxonomy information</w:t>
            </w:r>
          </w:p>
          <w:p w14:paraId="6FB9370D" w14:textId="77777777" w:rsidR="00E106D0" w:rsidRDefault="00E106D0" w:rsidP="00EB525A">
            <w:pPr>
              <w:numPr>
                <w:ilvl w:val="1"/>
                <w:numId w:val="46"/>
              </w:numPr>
              <w:spacing w:before="100" w:beforeAutospacing="1" w:after="100" w:afterAutospacing="1"/>
              <w:rPr>
                <w:rFonts w:eastAsia="Times New Roman"/>
              </w:rPr>
            </w:pPr>
            <w:r>
              <w:rPr>
                <w:rFonts w:eastAsia="Times New Roman"/>
              </w:rPr>
              <w:t>Set priority (Sort)</w:t>
            </w:r>
          </w:p>
          <w:p w14:paraId="2F81D640" w14:textId="77777777" w:rsidR="00E106D0" w:rsidRDefault="00E106D0" w:rsidP="00EB525A">
            <w:pPr>
              <w:numPr>
                <w:ilvl w:val="1"/>
                <w:numId w:val="46"/>
              </w:numPr>
              <w:spacing w:before="100" w:beforeAutospacing="1" w:after="100" w:afterAutospacing="1"/>
              <w:rPr>
                <w:rFonts w:eastAsia="Times New Roman"/>
              </w:rPr>
            </w:pPr>
            <w:r>
              <w:rPr>
                <w:rFonts w:eastAsia="Times New Roman"/>
              </w:rPr>
              <w:t>Add, Edit or Delete Content Items</w:t>
            </w:r>
          </w:p>
          <w:p w14:paraId="230517B7" w14:textId="77777777" w:rsidR="00E106D0" w:rsidRDefault="00E106D0" w:rsidP="00EB525A">
            <w:pPr>
              <w:numPr>
                <w:ilvl w:val="1"/>
                <w:numId w:val="46"/>
              </w:numPr>
              <w:spacing w:before="100" w:beforeAutospacing="1" w:after="100" w:afterAutospacing="1"/>
              <w:rPr>
                <w:rFonts w:eastAsia="Times New Roman"/>
              </w:rPr>
            </w:pPr>
            <w:r>
              <w:rPr>
                <w:rFonts w:eastAsia="Times New Roman"/>
              </w:rPr>
              <w:t>Manage user access/permissions</w:t>
            </w:r>
          </w:p>
          <w:p w14:paraId="156B7F61" w14:textId="77777777" w:rsidR="00E106D0" w:rsidRDefault="00E106D0" w:rsidP="00EB525A">
            <w:pPr>
              <w:numPr>
                <w:ilvl w:val="1"/>
                <w:numId w:val="46"/>
              </w:numPr>
              <w:spacing w:before="100" w:beforeAutospacing="1" w:after="100" w:afterAutospacing="1"/>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397" w:name="_Toc501357489"/>
      <w:r w:rsidRPr="00F458A0">
        <w:t>Application Locations</w:t>
      </w:r>
      <w:bookmarkEnd w:id="397"/>
    </w:p>
    <w:p w14:paraId="71DAA282" w14:textId="77777777" w:rsidR="00A17716" w:rsidRPr="00F458A0" w:rsidRDefault="00A17716" w:rsidP="00A17716">
      <w:pPr>
        <w:pStyle w:val="Heading4"/>
      </w:pPr>
      <w:bookmarkStart w:id="398" w:name="_Toc501357490"/>
      <w:r w:rsidRPr="00F458A0">
        <w:t>Identified Systems</w:t>
      </w:r>
      <w:bookmarkEnd w:id="398"/>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F0A1CA5" w14:textId="77777777" w:rsidR="00A17716" w:rsidRPr="00F458A0" w:rsidRDefault="00A17716" w:rsidP="00A17716">
      <w:r w:rsidRPr="00F458A0">
        <w:fldChar w:fldCharType="begin"/>
      </w:r>
      <w:r w:rsidRPr="00F458A0">
        <w:instrText xml:space="preserve"> REF _Ref474428130 \h </w:instrText>
      </w:r>
      <w:r>
        <w:instrText xml:space="preserve"> \* MERGEFORMAT </w:instrText>
      </w:r>
      <w:r w:rsidRPr="00F458A0">
        <w:fldChar w:fldCharType="separate"/>
      </w:r>
      <w:ins w:id="399" w:author="Author">
        <w:r w:rsidR="006B661F">
          <w:rPr>
            <w:b/>
            <w:bCs/>
          </w:rPr>
          <w:t>Error! Reference source not found.</w:t>
        </w:r>
      </w:ins>
      <w:del w:id="400" w:author="Author">
        <w:r w:rsidRPr="00F458A0" w:rsidDel="006B661F">
          <w:delText xml:space="preserve">Figure </w:delText>
        </w:r>
        <w:r w:rsidRPr="00F458A0" w:rsidDel="006B661F">
          <w:rPr>
            <w:noProof/>
          </w:rPr>
          <w:delText>5</w:delText>
        </w:r>
      </w:del>
      <w:r w:rsidRPr="00F458A0">
        <w:fldChar w:fldCharType="end"/>
      </w:r>
      <w:r w:rsidRPr="00F458A0">
        <w:t xml:space="preserve"> shows the primary MCCF EDI TAS non-VistA components of this environment.</w:t>
      </w:r>
    </w:p>
    <w:p w14:paraId="31F9AF13" w14:textId="0BCE0698" w:rsidR="00A17716" w:rsidRPr="00F458A0" w:rsidRDefault="00A17716" w:rsidP="00A17716">
      <w:r w:rsidRPr="00F458A0">
        <w:t xml:space="preserve">IAM/SSOi integration </w:t>
      </w:r>
      <w:r w:rsidR="003E5B47">
        <w:t xml:space="preserve">implements components in the </w:t>
      </w:r>
      <w:r w:rsidRPr="00F458A0">
        <w:t xml:space="preserve">Apache server in each of the </w:t>
      </w:r>
      <w:r w:rsidR="003E5B47">
        <w:t xml:space="preserve">MCCF </w:t>
      </w:r>
      <w:r w:rsidRPr="00F458A0">
        <w:t>environments.</w:t>
      </w:r>
    </w:p>
    <w:p w14:paraId="52BE2A2B" w14:textId="77777777" w:rsidR="00A17716" w:rsidRPr="00F458A0" w:rsidRDefault="00A17716" w:rsidP="00A17716">
      <w:pPr>
        <w:pStyle w:val="Caption"/>
      </w:pPr>
      <w:r w:rsidRPr="00F458A0">
        <w:t xml:space="preserve">Figure </w:t>
      </w:r>
      <w:r w:rsidR="008C4450">
        <w:fldChar w:fldCharType="begin"/>
      </w:r>
      <w:r w:rsidR="008C4450">
        <w:instrText xml:space="preserve"> SEQ Figure \* ARABIC </w:instrText>
      </w:r>
      <w:r w:rsidR="008C4450">
        <w:fldChar w:fldCharType="separate"/>
      </w:r>
      <w:r w:rsidR="006B661F">
        <w:rPr>
          <w:noProof/>
        </w:rPr>
        <w:t>5</w:t>
      </w:r>
      <w:r w:rsidR="008C4450">
        <w:rPr>
          <w:noProof/>
        </w:rPr>
        <w:fldChar w:fldCharType="end"/>
      </w:r>
      <w:r w:rsidRPr="00F458A0">
        <w:t>: Servers Hosting the Software Components</w:t>
      </w:r>
    </w:p>
    <w:p w14:paraId="64648B49" w14:textId="77777777" w:rsidR="00A17716" w:rsidRPr="00F458A0" w:rsidRDefault="00A17716" w:rsidP="00A17716">
      <w:pPr>
        <w:spacing w:before="240"/>
        <w:rPr>
          <w:color w:val="0000FF"/>
        </w:rPr>
      </w:pPr>
      <w:r w:rsidRPr="00F458A0">
        <w:rPr>
          <w:noProof/>
        </w:rPr>
        <mc:AlternateContent>
          <mc:Choice Requires="wps">
            <w:drawing>
              <wp:anchor distT="45720" distB="45720" distL="114300" distR="114300" simplePos="0" relativeHeight="251811840" behindDoc="0" locked="0" layoutInCell="1" allowOverlap="1" wp14:anchorId="642B447C" wp14:editId="6AEF3910">
                <wp:simplePos x="0" y="0"/>
                <wp:positionH relativeFrom="column">
                  <wp:posOffset>1920240</wp:posOffset>
                </wp:positionH>
                <wp:positionV relativeFrom="paragraph">
                  <wp:posOffset>810895</wp:posOffset>
                </wp:positionV>
                <wp:extent cx="541020" cy="533400"/>
                <wp:effectExtent l="0" t="0" r="11430" b="19050"/>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 cy="533400"/>
                        </a:xfrm>
                        <a:prstGeom prst="rect">
                          <a:avLst/>
                        </a:prstGeom>
                        <a:solidFill>
                          <a:srgbClr val="FFFFFF"/>
                        </a:solidFill>
                        <a:ln w="9525">
                          <a:solidFill>
                            <a:schemeClr val="tx1"/>
                          </a:solidFill>
                          <a:miter lim="800000"/>
                          <a:headEnd/>
                          <a:tailEnd/>
                        </a:ln>
                      </wps:spPr>
                      <wps:txbx>
                        <w:txbxContent>
                          <w:p w14:paraId="531472E6" w14:textId="77777777" w:rsidR="008C4450" w:rsidRPr="00137B87" w:rsidRDefault="008C4450" w:rsidP="00A17716">
                            <w:pPr>
                              <w:ind w:left="-144"/>
                              <w:rPr>
                                <w:rFonts w:asciiTheme="minorHAnsi" w:hAnsiTheme="minorHAnsi" w:cstheme="minorHAnsi"/>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1.2pt;margin-top:63.85pt;width:42.6pt;height:42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" strokecolor="black [3213]">
                <v:textbox>
                  <w:txbxContent>
                    <w:p w14:paraId="531472E6" w14:textId="77777777" w:rsidR="008C4450" w:rsidRPr="00137B87" w:rsidRDefault="008C4450" w:rsidP="00A17716">
                      <w:pPr>
                        <w:ind w:left="-144"/>
                        <w:rPr>
                          <w:rFonts w:asciiTheme="minorHAnsi" w:hAnsiTheme="minorHAnsi" w:cstheme="minorHAnsi"/>
                          <w:sz w:val="16"/>
                          <w:szCs w:val="16"/>
                        </w:rPr>
                      </w:pPr>
                    </w:p>
                  </w:txbxContent>
                </v:textbox>
              </v:shape>
            </w:pict>
          </mc:Fallback>
        </mc:AlternateContent>
      </w:r>
      <w:r w:rsidRPr="00F458A0">
        <w:object w:dxaOrig="8580" w:dyaOrig="3180" w14:anchorId="352A2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3pt;height:157.75pt" o:ole="">
            <v:imagedata r:id="rId19" o:title=""/>
          </v:shape>
          <o:OLEObject Type="Embed" ProgID="Visio.Drawing.11" ShapeID="_x0000_i1025" DrawAspect="Content" ObjectID="_1588144598" r:id="rId20"/>
        </w:object>
      </w:r>
    </w:p>
    <w:p w14:paraId="00405D4B" w14:textId="77777777" w:rsidR="00A17716" w:rsidRPr="00F458A0" w:rsidRDefault="00A17716" w:rsidP="00A17716">
      <w:pPr>
        <w:pStyle w:val="BodyText"/>
      </w:pPr>
      <w:r>
        <w:t>Non-VistA storage components</w:t>
      </w:r>
      <w:r w:rsidRPr="00F458A0">
        <w:t xml:space="preserve"> will be installed on the database servers. All other software components will be installed on the Web application servers.</w:t>
      </w:r>
    </w:p>
    <w:p w14:paraId="4047BDB1" w14:textId="77777777" w:rsidR="00A17716" w:rsidRDefault="00A17716" w:rsidP="00A17716">
      <w:pPr>
        <w:pStyle w:val="Heading3"/>
      </w:pPr>
      <w:bookmarkStart w:id="401" w:name="_Toc501357491"/>
      <w:r>
        <w:t>MCCF EDI TAS Automated Software Installation and Configuration</w:t>
      </w:r>
      <w:bookmarkEnd w:id="401"/>
    </w:p>
    <w:p w14:paraId="1B451907" w14:textId="77777777" w:rsidR="00A17716" w:rsidRDefault="00A17716" w:rsidP="00A17716">
      <w:pPr>
        <w:pStyle w:val="BodyText"/>
      </w:pPr>
      <w:r>
        <w:t>The software packages that will be used and the environments where each will be used are listed here: </w:t>
      </w:r>
    </w:p>
    <w:p w14:paraId="44DDEEB8" w14:textId="77777777" w:rsidR="00A17716" w:rsidRDefault="00A17716" w:rsidP="00A17716">
      <w:pPr>
        <w:pStyle w:val="BodyText"/>
        <w:rPr>
          <w:rFonts w:eastAsiaTheme="minorEastAsia"/>
        </w:rPr>
      </w:pPr>
      <w:r>
        <w:rPr>
          <w:rFonts w:eastAsiaTheme="minorEastAsia"/>
        </w:rPr>
        <w:object w:dxaOrig="1513" w:dyaOrig="960" w14:anchorId="2CED7CA3">
          <v:shape id="_x0000_i1026" type="#_x0000_t75" style="width:75.55pt;height:48pt" o:ole="">
            <v:imagedata r:id="rId21" o:title=""/>
          </v:shape>
          <o:OLEObject Type="Embed" ProgID="Word.Document.12" ShapeID="_x0000_i1026" DrawAspect="Icon" ObjectID="_1588144599" r:id="rId22">
            <o:FieldCodes>\s</o:FieldCodes>
          </o:OLEObject>
        </w:object>
      </w:r>
    </w:p>
    <w:p w14:paraId="111BE622" w14:textId="77777777" w:rsidR="00A17716" w:rsidRDefault="00A17716" w:rsidP="00A17716">
      <w:pPr>
        <w:pStyle w:val="BodyText"/>
      </w:pPr>
      <w:r>
        <w:t>The servers located in each environment are defined in Section 6.3</w:t>
      </w:r>
    </w:p>
    <w:p w14:paraId="76585F4B" w14:textId="77777777" w:rsidR="00A17716" w:rsidRDefault="00A17716" w:rsidP="00A17716">
      <w:pPr>
        <w:pStyle w:val="BodyText"/>
      </w:pPr>
      <w:r w:rsidRPr="009019E0">
        <w:t>If a software package is required to be used in a particular environment, all other related environments must also incorporate that package prior to the promotion process</w:t>
      </w:r>
      <w:r>
        <w:t>. For example, if a package is needed in production, it will also be needed in all other environments.</w:t>
      </w:r>
    </w:p>
    <w:p w14:paraId="374CC23F" w14:textId="175423F0" w:rsidR="00A17716" w:rsidRDefault="00A17716" w:rsidP="00A17716">
      <w:pPr>
        <w:pStyle w:val="BodyText"/>
      </w:pPr>
      <w:r>
        <w:lastRenderedPageBreak/>
        <w:t xml:space="preserve">Automated software installation and configuration will be implemented using Vagrant and Ansible in The </w:t>
      </w:r>
      <w:r w:rsidR="009E6D99">
        <w:t>d</w:t>
      </w:r>
      <w:r>
        <w:t>evelopment team environment and on developer workstations. In the VA MAG, automated software installation and configuration will be implemented using Ansible.</w:t>
      </w:r>
    </w:p>
    <w:p w14:paraId="16C4CA6C" w14:textId="1C642F4C" w:rsidR="00A17716" w:rsidRDefault="00A17716" w:rsidP="00A17716">
      <w:pPr>
        <w:pStyle w:val="BodyText"/>
      </w:pPr>
      <w:r>
        <w:t>Below is the list of packages for each environment.</w:t>
      </w:r>
      <w:r w:rsidR="000D7D72">
        <w:t xml:space="preserve"> Details for each tool including descriptions and links to the tool web site are included on the VA TRM site.</w:t>
      </w:r>
    </w:p>
    <w:p w14:paraId="16965B6B" w14:textId="19BF5F91" w:rsidR="00A17716" w:rsidRDefault="00A17716" w:rsidP="00FB16F6">
      <w:pPr>
        <w:pStyle w:val="Caption"/>
        <w:rPr>
          <w:rFonts w:eastAsiaTheme="minorEastAsia"/>
        </w:rPr>
      </w:pPr>
    </w:p>
    <w:tbl>
      <w:tblPr>
        <w:tblW w:w="1070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96"/>
        <w:gridCol w:w="1511"/>
        <w:gridCol w:w="1030"/>
        <w:gridCol w:w="950"/>
        <w:gridCol w:w="750"/>
        <w:gridCol w:w="1244"/>
        <w:gridCol w:w="2377"/>
        <w:gridCol w:w="1244"/>
      </w:tblGrid>
      <w:tr w:rsidR="00A17716" w14:paraId="61C2F5BE" w14:textId="77777777" w:rsidTr="00A17716">
        <w:trPr>
          <w:cantSplit/>
          <w:tblHeader/>
        </w:trPr>
        <w:tc>
          <w:tcPr>
            <w:tcW w:w="1596" w:type="dxa"/>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213DC49B" w14:textId="77777777" w:rsidR="00A17716" w:rsidRDefault="00A17716" w:rsidP="00A17716">
            <w:pPr>
              <w:jc w:val="center"/>
              <w:rPr>
                <w:rFonts w:eastAsia="Times New Roman"/>
                <w:b/>
                <w:bCs/>
              </w:rPr>
            </w:pPr>
            <w:r>
              <w:rPr>
                <w:rFonts w:eastAsia="Times New Roman"/>
                <w:b/>
                <w:bCs/>
              </w:rPr>
              <w:t>Tool</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59AC32A4" w14:textId="77777777" w:rsidR="00A17716" w:rsidRDefault="00A17716" w:rsidP="00A17716">
            <w:pPr>
              <w:jc w:val="center"/>
              <w:rPr>
                <w:rFonts w:eastAsia="Times New Roman"/>
                <w:b/>
                <w:bCs/>
              </w:rPr>
            </w:pPr>
            <w:r>
              <w:rPr>
                <w:rFonts w:eastAsia="Times New Roman"/>
                <w:b/>
                <w:bCs/>
              </w:rPr>
              <w:t>Environment</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3E1FB098" w14:textId="77777777" w:rsidR="00A17716" w:rsidRDefault="00A17716" w:rsidP="00A17716">
            <w:pPr>
              <w:jc w:val="center"/>
              <w:rPr>
                <w:rFonts w:eastAsia="Times New Roman"/>
                <w:b/>
                <w:bCs/>
              </w:rPr>
            </w:pPr>
            <w:r>
              <w:rPr>
                <w:rFonts w:eastAsia="Times New Roman"/>
                <w:b/>
                <w:bCs/>
              </w:rPr>
              <w:t>MCCF Version</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60C68A16" w14:textId="77777777" w:rsidR="00A17716" w:rsidRDefault="00A17716" w:rsidP="00A17716">
            <w:pPr>
              <w:jc w:val="center"/>
              <w:rPr>
                <w:rFonts w:eastAsia="Times New Roman"/>
                <w:b/>
                <w:bCs/>
              </w:rPr>
            </w:pPr>
            <w:r>
              <w:rPr>
                <w:rFonts w:eastAsia="Times New Roman"/>
                <w:b/>
                <w:bCs/>
              </w:rPr>
              <w:t>TRM Version</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3BAC6A26" w14:textId="77777777" w:rsidR="00A17716" w:rsidRDefault="00A17716" w:rsidP="00A17716">
            <w:pPr>
              <w:jc w:val="center"/>
              <w:rPr>
                <w:rFonts w:eastAsia="Times New Roman"/>
                <w:b/>
                <w:bCs/>
              </w:rPr>
            </w:pPr>
            <w:r>
              <w:rPr>
                <w:rFonts w:eastAsia="Times New Roman"/>
                <w:b/>
                <w:bCs/>
              </w:rPr>
              <w:t>TRM ID</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60710CD1" w14:textId="77777777" w:rsidR="00A17716" w:rsidRDefault="00A17716" w:rsidP="00A17716">
            <w:pPr>
              <w:jc w:val="center"/>
              <w:rPr>
                <w:rFonts w:eastAsia="Times New Roman"/>
                <w:b/>
                <w:bCs/>
              </w:rPr>
            </w:pPr>
            <w:r>
              <w:rPr>
                <w:rFonts w:eastAsia="Times New Roman"/>
                <w:b/>
                <w:bCs/>
              </w:rPr>
              <w:t>TRM Date</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6C05A609" w14:textId="77777777" w:rsidR="00A17716" w:rsidRDefault="00A17716" w:rsidP="00A17716">
            <w:pPr>
              <w:jc w:val="center"/>
              <w:rPr>
                <w:rFonts w:eastAsia="Times New Roman"/>
                <w:b/>
                <w:bCs/>
              </w:rPr>
            </w:pPr>
            <w:r>
              <w:rPr>
                <w:rFonts w:eastAsia="Times New Roman"/>
                <w:b/>
                <w:bCs/>
              </w:rPr>
              <w:t>TRM Waiver Status</w:t>
            </w:r>
          </w:p>
        </w:tc>
        <w:tc>
          <w:tcPr>
            <w:tcW w:w="0" w:type="auto"/>
            <w:tcBorders>
              <w:top w:val="single" w:sz="6" w:space="0" w:color="4F81BD"/>
              <w:left w:val="single" w:sz="6" w:space="0" w:color="4F81BD"/>
              <w:bottom w:val="single" w:sz="6" w:space="0" w:color="4F81BD"/>
              <w:right w:val="single" w:sz="6" w:space="0" w:color="4F81BD"/>
            </w:tcBorders>
            <w:tcMar>
              <w:top w:w="75" w:type="dxa"/>
              <w:left w:w="75" w:type="dxa"/>
              <w:bottom w:w="75" w:type="dxa"/>
              <w:right w:w="75" w:type="dxa"/>
            </w:tcMar>
            <w:vAlign w:val="center"/>
            <w:hideMark/>
          </w:tcPr>
          <w:p w14:paraId="2FBF87A1" w14:textId="77777777" w:rsidR="00A17716" w:rsidRDefault="00A17716" w:rsidP="00A17716">
            <w:pPr>
              <w:jc w:val="center"/>
              <w:rPr>
                <w:rFonts w:eastAsia="Times New Roman"/>
                <w:b/>
                <w:bCs/>
              </w:rPr>
            </w:pPr>
            <w:r>
              <w:rPr>
                <w:rFonts w:eastAsia="Times New Roman"/>
                <w:b/>
                <w:bCs/>
              </w:rPr>
              <w:t>MCCF Review Date</w:t>
            </w:r>
          </w:p>
        </w:tc>
      </w:tr>
      <w:tr w:rsidR="00A17716" w14:paraId="0087ABCF" w14:textId="77777777" w:rsidTr="00A17716">
        <w:trPr>
          <w:cantSplit/>
        </w:trPr>
        <w:tc>
          <w:tcPr>
            <w:tcW w:w="1596" w:type="dxa"/>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77777777" w:rsidR="00A17716" w:rsidRDefault="00A17716" w:rsidP="00A17716">
            <w:pPr>
              <w:rPr>
                <w:rFonts w:eastAsia="Times New Roman"/>
              </w:rPr>
            </w:pPr>
            <w:r w:rsidRPr="00A57FA7">
              <w:rPr>
                <w:rFonts w:eastAsia="Times New Roman"/>
              </w:rPr>
              <w:t>Health Level 7 (HL7) Application Programming Interface (API)- Fast Healthcare Interoperable Resources (FHIR)</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8B692" w14:textId="77777777" w:rsidR="00A17716" w:rsidRDefault="00A17716" w:rsidP="00A17716">
            <w:pPr>
              <w:rPr>
                <w:rFonts w:eastAsia="Times New Roman"/>
              </w:rPr>
            </w:pPr>
            <w:r>
              <w:rPr>
                <w:rFonts w:eastAsia="Times New Roman"/>
              </w:rPr>
              <w:t>Prototype</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0CC11" w14:textId="77777777" w:rsidR="00A17716" w:rsidRDefault="00A17716" w:rsidP="00A17716">
            <w:pPr>
              <w:rPr>
                <w:rFonts w:eastAsia="Times New Roman"/>
              </w:rPr>
            </w:pPr>
            <w:r>
              <w:rPr>
                <w:rFonts w:eastAsia="Times New Roman"/>
                <w:color w:val="003366"/>
              </w:rPr>
              <w:t>2.2</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17787" w14:textId="77777777" w:rsidR="00A17716" w:rsidRDefault="00A17716" w:rsidP="00A17716">
            <w:pPr>
              <w:rPr>
                <w:rFonts w:eastAsia="Times New Roman"/>
              </w:rPr>
            </w:pPr>
            <w:r>
              <w:rPr>
                <w:rFonts w:eastAsia="Times New Roman"/>
              </w:rPr>
              <w:t>2.x</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3373B" w14:textId="77777777" w:rsidR="00A17716" w:rsidRDefault="00A17716" w:rsidP="00A17716">
            <w:pPr>
              <w:rPr>
                <w:rFonts w:eastAsia="Times New Roman"/>
              </w:rPr>
            </w:pPr>
            <w:r>
              <w:rPr>
                <w:rFonts w:eastAsia="Times New Roman"/>
              </w:rPr>
              <w:t>8870</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FAAD52" w14:textId="77777777" w:rsidR="00A17716" w:rsidRDefault="00A17716" w:rsidP="00A17716">
            <w:pPr>
              <w:rPr>
                <w:rFonts w:eastAsia="Times New Roman"/>
              </w:rPr>
            </w:pPr>
            <w:r>
              <w:rPr>
                <w:rFonts w:eastAsia="Times New Roman"/>
              </w:rPr>
              <w:t>06/02/2017</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8094B" w14:textId="77777777" w:rsidR="00A17716" w:rsidRDefault="00A17716" w:rsidP="00A17716">
            <w:pPr>
              <w:rPr>
                <w:rFonts w:eastAsia="Times New Roman"/>
              </w:rPr>
            </w:pPr>
            <w:r>
              <w:rPr>
                <w:rFonts w:eastAsia="Times New Roman"/>
              </w:rPr>
              <w:t>Approved</w:t>
            </w:r>
          </w:p>
        </w:tc>
        <w:tc>
          <w:tcPr>
            <w:tcW w:w="0" w:type="auto"/>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E9484E" w14:textId="77777777" w:rsidR="00A17716" w:rsidRDefault="00A17716" w:rsidP="00A17716">
            <w:pPr>
              <w:rPr>
                <w:rFonts w:eastAsia="Times New Roman"/>
              </w:rPr>
            </w:pPr>
            <w:r>
              <w:rPr>
                <w:rFonts w:eastAsia="Times New Roman"/>
              </w:rPr>
              <w:t>12/06/2017</w:t>
            </w:r>
          </w:p>
        </w:tc>
      </w:tr>
      <w:tr w:rsidR="00A17716" w14:paraId="735AC006" w14:textId="77777777" w:rsidTr="00A17716">
        <w:trPr>
          <w:gridAfter w:val="7"/>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77777777" w:rsidR="00A17716" w:rsidRDefault="00A17716" w:rsidP="00A17716">
            <w:pPr>
              <w:rPr>
                <w:rFonts w:eastAsia="Times New Roman"/>
              </w:rPr>
            </w:pPr>
          </w:p>
        </w:tc>
      </w:tr>
      <w:tr w:rsidR="00A17716" w14:paraId="5F2C3B7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77777777" w:rsidR="00A17716" w:rsidRDefault="00A17716" w:rsidP="00A17716">
            <w:pPr>
              <w:rPr>
                <w:rFonts w:eastAsia="Times New Roman"/>
              </w:rPr>
            </w:pPr>
            <w:r w:rsidRPr="00A57FA7">
              <w:rPr>
                <w:rFonts w:eastAsia="Times New Roman"/>
              </w:rPr>
              <w:t>NPM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C917E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6D1DC" w14:textId="77777777" w:rsidR="00A17716" w:rsidRDefault="00A17716" w:rsidP="00A17716">
            <w:pPr>
              <w:rPr>
                <w:rFonts w:eastAsia="Times New Roman"/>
              </w:rPr>
            </w:pPr>
            <w:r>
              <w:rPr>
                <w:rFonts w:eastAsia="Times New Roman"/>
              </w:rPr>
              <w:t>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DAFB3" w14:textId="77777777" w:rsidR="00A17716" w:rsidRDefault="00A17716" w:rsidP="00A17716">
            <w:pPr>
              <w:rPr>
                <w:rFonts w:eastAsia="Times New Roman"/>
              </w:rPr>
            </w:pPr>
            <w:r>
              <w:rPr>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DA4A82"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926F4"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0854A6" w14:textId="77777777" w:rsidR="00A17716" w:rsidRDefault="00A17716" w:rsidP="00A17716">
            <w:pPr>
              <w:rPr>
                <w:rFonts w:eastAsia="Times New Roman"/>
              </w:rPr>
            </w:pPr>
            <w:r>
              <w:rPr>
                <w:rFonts w:eastAsia="Times New Roman"/>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467BB" w14:textId="77777777" w:rsidR="00A17716" w:rsidRDefault="00A17716" w:rsidP="00A17716">
            <w:pPr>
              <w:rPr>
                <w:rFonts w:eastAsia="Times New Roman"/>
              </w:rPr>
            </w:pPr>
            <w:r>
              <w:rPr>
                <w:rFonts w:eastAsia="Times New Roman"/>
              </w:rPr>
              <w:t>11/02/2017</w:t>
            </w:r>
          </w:p>
        </w:tc>
      </w:tr>
      <w:tr w:rsidR="00A17716" w14:paraId="40FF84C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77777777" w:rsidR="00A17716" w:rsidRDefault="00A17716" w:rsidP="00A17716">
            <w:pPr>
              <w:rPr>
                <w:rFonts w:eastAsia="Times New Roman"/>
              </w:rPr>
            </w:pPr>
            <w:r w:rsidRPr="00A57FA7">
              <w:rPr>
                <w:rFonts w:eastAsia="Times New Roman"/>
              </w:rPr>
              <w:t>Postman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D0EA5"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7781B"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27651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5D4565"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1614"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279D5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CBBC31" w14:textId="77777777" w:rsidR="00A17716" w:rsidRDefault="00A17716" w:rsidP="00A17716">
            <w:pPr>
              <w:rPr>
                <w:rFonts w:eastAsia="Times New Roman"/>
              </w:rPr>
            </w:pPr>
          </w:p>
        </w:tc>
      </w:tr>
      <w:tr w:rsidR="00A17716" w14:paraId="1114EF1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4E1F7" w14:textId="77777777" w:rsidR="00A17716" w:rsidRDefault="00A17716" w:rsidP="00A17716">
            <w:pPr>
              <w:rPr>
                <w:rFonts w:eastAsia="Times New Roman"/>
              </w:rPr>
            </w:pPr>
            <w:r w:rsidRPr="00A57FA7">
              <w:rPr>
                <w:rFonts w:eastAsia="Times New Roman"/>
              </w:rPr>
              <w:t>Typings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D924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09311" w14:textId="77777777" w:rsidR="00A17716" w:rsidRDefault="00A17716" w:rsidP="00A17716">
            <w:pPr>
              <w:pStyle w:val="NormalWeb"/>
              <w:rPr>
                <w:rFonts w:eastAsiaTheme="minorEastAsia"/>
              </w:rPr>
            </w:pPr>
            <w:r>
              <w:rPr>
                <w:color w:val="000000"/>
              </w:rPr>
              <w:t>2.1.1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6C9A4"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9289F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2DBE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7C438D"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86F5B" w14:textId="77777777" w:rsidR="00A17716" w:rsidRDefault="00A17716" w:rsidP="00A17716">
            <w:pPr>
              <w:rPr>
                <w:rFonts w:eastAsia="Times New Roman"/>
              </w:rPr>
            </w:pPr>
            <w:r>
              <w:rPr>
                <w:rFonts w:eastAsia="Times New Roman"/>
              </w:rPr>
              <w:t>11/22/2017</w:t>
            </w:r>
          </w:p>
        </w:tc>
      </w:tr>
      <w:tr w:rsidR="00A17716" w14:paraId="45CD140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77777777" w:rsidR="00A17716" w:rsidRDefault="00A17716" w:rsidP="00A17716">
            <w:pPr>
              <w:rPr>
                <w:rFonts w:eastAsia="Times New Roman"/>
              </w:rPr>
            </w:pPr>
            <w:r w:rsidRPr="00A57FA7">
              <w:rPr>
                <w:rFonts w:eastAsia="Times New Roman"/>
              </w:rPr>
              <w:t>zone.js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188D8"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BB97B" w14:textId="77777777" w:rsidR="00A17716" w:rsidRDefault="00A17716" w:rsidP="00A17716">
            <w:pPr>
              <w:pStyle w:val="NormalWeb"/>
              <w:rPr>
                <w:rFonts w:eastAsiaTheme="minorEastAsia"/>
              </w:rPr>
            </w:pPr>
            <w:r>
              <w:rPr>
                <w:color w:val="000000"/>
              </w:rPr>
              <w:t>^0.7.2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79CEB"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BB92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B5945"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CA42C"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5332B4" w14:textId="77777777" w:rsidR="00A17716" w:rsidRDefault="00A17716" w:rsidP="00A17716">
            <w:pPr>
              <w:rPr>
                <w:rFonts w:eastAsia="Times New Roman"/>
              </w:rPr>
            </w:pPr>
            <w:r>
              <w:rPr>
                <w:rFonts w:eastAsia="Times New Roman"/>
              </w:rPr>
              <w:t>11/22/2017</w:t>
            </w:r>
          </w:p>
        </w:tc>
      </w:tr>
      <w:tr w:rsidR="00A17716" w14:paraId="7F5CD30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77777777" w:rsidR="00A17716" w:rsidRDefault="00A17716" w:rsidP="00A17716">
            <w:pPr>
              <w:rPr>
                <w:rFonts w:eastAsia="Times New Roman"/>
              </w:rPr>
            </w:pPr>
            <w:r w:rsidRPr="00A57FA7">
              <w:rPr>
                <w:rFonts w:eastAsia="Times New Roman"/>
              </w:rPr>
              <w:t>errorhandler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ADF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48365" w14:textId="77777777" w:rsidR="00A17716" w:rsidRDefault="00A17716" w:rsidP="00A17716">
            <w:pPr>
              <w:rPr>
                <w:rFonts w:eastAsia="Times New Roman"/>
              </w:rPr>
            </w:pPr>
            <w:r>
              <w:rPr>
                <w:rFonts w:eastAsia="Times New Roman"/>
              </w:rPr>
              <w:t>1.5.x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1890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32C3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2E1F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380DF"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73B111" w14:textId="77777777" w:rsidR="00A17716" w:rsidRDefault="00A17716" w:rsidP="00A17716">
            <w:pPr>
              <w:pStyle w:val="NormalWeb"/>
              <w:rPr>
                <w:rFonts w:eastAsiaTheme="minorEastAsia"/>
              </w:rPr>
            </w:pPr>
            <w:r>
              <w:t>11/22/2017</w:t>
            </w:r>
          </w:p>
        </w:tc>
      </w:tr>
      <w:tr w:rsidR="00A17716" w14:paraId="622990D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7DAE8" w14:textId="77777777" w:rsidR="00A17716" w:rsidRDefault="00A17716" w:rsidP="00A17716">
            <w:pPr>
              <w:rPr>
                <w:rFonts w:eastAsia="Times New Roman"/>
              </w:rPr>
            </w:pPr>
            <w:r w:rsidRPr="00A57FA7">
              <w:rPr>
                <w:rFonts w:eastAsia="Times New Roman"/>
              </w:rPr>
              <w:t>elasticsearch.js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5AE6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08120" w14:textId="77777777" w:rsidR="00A17716" w:rsidRDefault="00A17716" w:rsidP="00A17716">
            <w:pPr>
              <w:rPr>
                <w:rFonts w:eastAsia="Times New Roman"/>
              </w:rPr>
            </w:pPr>
            <w:r>
              <w:rPr>
                <w:rFonts w:eastAsia="Times New Roman"/>
              </w:rPr>
              <w:t>5.6.x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16B56B"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A8909"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A7FCD4"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B33B1"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1B160C" w14:textId="77777777" w:rsidR="00A17716" w:rsidRDefault="00A17716" w:rsidP="00A17716">
            <w:pPr>
              <w:pStyle w:val="NormalWeb"/>
              <w:rPr>
                <w:rFonts w:eastAsiaTheme="minorEastAsia"/>
              </w:rPr>
            </w:pPr>
            <w:r>
              <w:t>11/22/2017</w:t>
            </w:r>
          </w:p>
        </w:tc>
      </w:tr>
      <w:tr w:rsidR="00A17716" w14:paraId="3CF38E1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A17716" w:rsidRDefault="00A17716" w:rsidP="00A17716">
            <w:pPr>
              <w:rPr>
                <w:rFonts w:eastAsia="Times New Roman"/>
              </w:rPr>
            </w:pPr>
            <w:r w:rsidRPr="00A57FA7">
              <w:rPr>
                <w:rFonts w:eastAsia="Times New Roman"/>
              </w:rPr>
              <w:t>Font Awesome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6682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5745C" w14:textId="77777777" w:rsidR="00A17716" w:rsidRDefault="00A17716" w:rsidP="00A17716">
            <w:pPr>
              <w:rPr>
                <w:rFonts w:eastAsia="Times New Roman"/>
              </w:rPr>
            </w:pPr>
            <w:r>
              <w:rPr>
                <w:rFonts w:eastAsia="Times New Roman"/>
              </w:rPr>
              <w:t>4.7.x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DB401" w14:textId="77777777" w:rsidR="00A17716" w:rsidRDefault="00A17716" w:rsidP="00A17716">
            <w:pPr>
              <w:rPr>
                <w:rFonts w:eastAsia="Times New Roman"/>
              </w:rPr>
            </w:pPr>
            <w:r>
              <w:rPr>
                <w:rFonts w:eastAsia="Times New Roman"/>
              </w:rPr>
              <w:t>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F683F" w14:textId="77777777" w:rsidR="00A17716" w:rsidRDefault="00A17716" w:rsidP="00A17716">
            <w:pPr>
              <w:rPr>
                <w:rFonts w:eastAsia="Times New Roman"/>
              </w:rPr>
            </w:pPr>
            <w:r>
              <w:rPr>
                <w:rFonts w:eastAsia="Times New Roman"/>
              </w:rPr>
              <w:t>10342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F2995" w14:textId="77777777" w:rsidR="00A17716" w:rsidRDefault="00A17716" w:rsidP="00A17716">
            <w:pPr>
              <w:rPr>
                <w:rFonts w:eastAsia="Times New Roman"/>
              </w:rPr>
            </w:pPr>
            <w:r>
              <w:rPr>
                <w:rFonts w:eastAsia="Times New Roman"/>
              </w:rPr>
              <w:t>11/29/2017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5AF3C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47BB91" w14:textId="77777777" w:rsidR="00A17716" w:rsidRDefault="00A17716" w:rsidP="00A17716">
            <w:pPr>
              <w:pStyle w:val="NormalWeb"/>
              <w:rPr>
                <w:rFonts w:eastAsiaTheme="minorEastAsia"/>
              </w:rPr>
            </w:pPr>
            <w:r>
              <w:t>12/01/2017</w:t>
            </w:r>
          </w:p>
        </w:tc>
      </w:tr>
      <w:tr w:rsidR="00A17716" w14:paraId="74D78B2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77777777" w:rsidR="00A17716" w:rsidRDefault="00A17716" w:rsidP="00A17716">
            <w:pPr>
              <w:rPr>
                <w:rFonts w:eastAsia="Times New Roman"/>
              </w:rPr>
            </w:pPr>
            <w:r w:rsidRPr="00A57FA7">
              <w:rPr>
                <w:rFonts w:eastAsia="Times New Roman"/>
              </w:rPr>
              <w:lastRenderedPageBreak/>
              <w:t>primeNG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39619"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219C5" w14:textId="77777777" w:rsidR="00A17716" w:rsidRDefault="00A17716" w:rsidP="00A17716">
            <w:pPr>
              <w:rPr>
                <w:rFonts w:eastAsia="Times New Roman"/>
              </w:rPr>
            </w:pPr>
            <w:r>
              <w:rPr>
                <w:rFonts w:eastAsia="Times New Roman"/>
              </w:rPr>
              <w:t>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3687F" w14:textId="77777777" w:rsidR="00A17716" w:rsidRDefault="00A17716" w:rsidP="00A17716">
            <w:pPr>
              <w:rPr>
                <w:rFonts w:eastAsia="Times New Roman"/>
              </w:rPr>
            </w:pPr>
            <w:r>
              <w:rPr>
                <w:rFonts w:eastAsia="Times New Roman"/>
              </w:rPr>
              <w:t>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C8004" w14:textId="77777777" w:rsidR="00A17716" w:rsidRDefault="00A17716" w:rsidP="00A17716">
            <w:pPr>
              <w:rPr>
                <w:rFonts w:eastAsia="Times New Roman"/>
              </w:rPr>
            </w:pPr>
            <w:r>
              <w:rPr>
                <w:rFonts w:eastAsia="Times New Roman"/>
              </w:rPr>
              <w:t>11566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7F5EA"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21F164"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66BEF" w14:textId="77777777" w:rsidR="00A17716" w:rsidRDefault="00A17716" w:rsidP="00A17716">
            <w:pPr>
              <w:pStyle w:val="NormalWeb"/>
              <w:rPr>
                <w:rFonts w:eastAsiaTheme="minorEastAsia"/>
              </w:rPr>
            </w:pPr>
            <w:r>
              <w:t>12/01/2017</w:t>
            </w:r>
          </w:p>
        </w:tc>
      </w:tr>
      <w:tr w:rsidR="00A17716" w14:paraId="1C32D01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77777777" w:rsidR="00A17716" w:rsidRDefault="00A17716" w:rsidP="00A17716">
            <w:pPr>
              <w:rPr>
                <w:rFonts w:eastAsia="Times New Roman"/>
              </w:rPr>
            </w:pPr>
            <w:r w:rsidRPr="00A57FA7">
              <w:rPr>
                <w:rFonts w:eastAsia="Times New Roman"/>
              </w:rPr>
              <w:t>TypeDoc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86B5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9BFB8" w14:textId="77777777" w:rsidR="00A17716" w:rsidRDefault="00A17716" w:rsidP="00A17716">
            <w:pPr>
              <w:rPr>
                <w:rFonts w:eastAsia="Times New Roman"/>
              </w:rPr>
            </w:pPr>
            <w:r>
              <w:rPr>
                <w:rFonts w:eastAsia="Times New Roman"/>
              </w:rPr>
              <w:t>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0CBFA7" w14:textId="77777777" w:rsidR="00A17716" w:rsidRDefault="00A17716" w:rsidP="00A17716">
            <w:pPr>
              <w:rPr>
                <w:rFonts w:eastAsia="Times New Roman"/>
              </w:rPr>
            </w:pPr>
            <w:r>
              <w:rPr>
                <w:rFonts w:eastAsia="Times New Roman"/>
                <w:color w:val="003366"/>
              </w:rPr>
              <w:t>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2119EC" w14:textId="77777777" w:rsidR="00A17716" w:rsidRDefault="00A17716" w:rsidP="00A17716">
            <w:pPr>
              <w:rPr>
                <w:rFonts w:eastAsia="Times New Roman"/>
              </w:rPr>
            </w:pPr>
            <w:r>
              <w:rPr>
                <w:rFonts w:eastAsia="Times New Roman"/>
              </w:rPr>
              <w:t>11563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C4BAC"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FF6A0"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53C9B" w14:textId="77777777" w:rsidR="00A17716" w:rsidRDefault="00A17716" w:rsidP="00A17716">
            <w:pPr>
              <w:pStyle w:val="NormalWeb"/>
              <w:rPr>
                <w:rFonts w:eastAsiaTheme="minorEastAsia"/>
              </w:rPr>
            </w:pPr>
            <w:r>
              <w:t>12/01/2017</w:t>
            </w:r>
          </w:p>
        </w:tc>
      </w:tr>
      <w:tr w:rsidR="00A17716" w14:paraId="6271697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77777777" w:rsidR="00A17716" w:rsidRDefault="00A17716" w:rsidP="00A17716">
            <w:pPr>
              <w:rPr>
                <w:rFonts w:eastAsia="Times New Roman"/>
              </w:rPr>
            </w:pPr>
            <w:r w:rsidRPr="00A57FA7">
              <w:rPr>
                <w:rFonts w:eastAsia="Times New Roman"/>
              </w:rPr>
              <w:t>azure-storage-node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0141B"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40F3" w14:textId="77777777" w:rsidR="00A17716" w:rsidRDefault="00A17716" w:rsidP="00A17716">
            <w:pPr>
              <w:rPr>
                <w:rFonts w:eastAsia="Times New Roman"/>
              </w:rPr>
            </w:pPr>
            <w:r>
              <w:rPr>
                <w:rFonts w:eastAsia="Times New Roman"/>
                <w:color w:val="003366"/>
              </w:rPr>
              <w:t>2.6.x</w:t>
            </w:r>
            <w:r>
              <w:rPr>
                <w:rFonts w:eastAsia="Times New Roman"/>
                <w:b/>
                <w:bCs/>
                <w:color w:val="FF0000"/>
              </w:rPr>
              <w:br/>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588EC2"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97235"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F2AE8"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DBCFB"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7B396" w14:textId="77777777" w:rsidR="00A17716" w:rsidRDefault="00A17716" w:rsidP="00A17716">
            <w:pPr>
              <w:rPr>
                <w:rFonts w:eastAsia="Times New Roman"/>
              </w:rPr>
            </w:pPr>
            <w:r>
              <w:rPr>
                <w:rFonts w:eastAsia="Times New Roman"/>
              </w:rPr>
              <w:t>12/01/2017</w:t>
            </w:r>
          </w:p>
        </w:tc>
      </w:tr>
      <w:tr w:rsidR="00A17716" w14:paraId="60623AE7" w14:textId="77777777" w:rsidTr="009155CA">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11F3718D"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8AA30F3" w14:textId="4357ED03"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24A296" w14:textId="1F2C6E2C"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C7E12D6" w14:textId="068B5EE9"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BA5540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94E0BC"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7E90D9" w14:textId="2BC4CAB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8794C0" w14:textId="37A19F8E" w:rsidR="00A17716" w:rsidRDefault="00A17716" w:rsidP="00A17716">
            <w:pPr>
              <w:pStyle w:val="NormalWeb"/>
              <w:rPr>
                <w:rFonts w:eastAsiaTheme="minorEastAsia"/>
              </w:rPr>
            </w:pPr>
          </w:p>
        </w:tc>
      </w:tr>
      <w:tr w:rsidR="00A17716" w14:paraId="7A3CE9E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77777777" w:rsidR="00A17716" w:rsidRDefault="00A17716" w:rsidP="00A17716">
            <w:pPr>
              <w:rPr>
                <w:rFonts w:eastAsia="Times New Roman"/>
              </w:rPr>
            </w:pPr>
            <w:r w:rsidRPr="00A57FA7">
              <w:rPr>
                <w:rFonts w:eastAsia="Times New Roman"/>
              </w:rPr>
              <w:t>AngularJS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E99ECC"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E0773" w14:textId="77777777" w:rsidR="00A17716" w:rsidRDefault="00A17716" w:rsidP="00A17716">
            <w:pPr>
              <w:rPr>
                <w:rFonts w:eastAsia="Times New Roman"/>
              </w:rPr>
            </w:pPr>
            <w:r>
              <w:rPr>
                <w:rFonts w:eastAsia="Times New Roman"/>
                <w:color w:val="003366"/>
              </w:rPr>
              <w:t>2.4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08CB0" w14:textId="77777777" w:rsidR="00A17716" w:rsidRDefault="00A17716" w:rsidP="00A17716">
            <w:pPr>
              <w:rPr>
                <w:rFonts w:eastAsia="Times New Roman"/>
              </w:rPr>
            </w:pPr>
            <w:r>
              <w:rPr>
                <w:rFonts w:eastAsia="Times New Roman"/>
              </w:rPr>
              <w:t>4.0.x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520178" w14:textId="77777777" w:rsidR="00A17716" w:rsidRDefault="00A17716" w:rsidP="00A17716">
            <w:pPr>
              <w:rPr>
                <w:rFonts w:eastAsia="Times New Roman"/>
              </w:rPr>
            </w:pPr>
            <w:r>
              <w:rPr>
                <w:rFonts w:eastAsia="Times New Roman"/>
              </w:rPr>
              <w:t>7842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F4802" w14:textId="77777777" w:rsidR="00A17716" w:rsidRDefault="00A17716" w:rsidP="00A17716">
            <w:pPr>
              <w:rPr>
                <w:rFonts w:eastAsia="Times New Roman"/>
              </w:rPr>
            </w:pPr>
            <w:r>
              <w:rPr>
                <w:rFonts w:eastAsia="Times New Roman"/>
              </w:rPr>
              <w:t>06/02/2017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4A78C0"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739B0" w14:textId="77777777" w:rsidR="00A17716" w:rsidRDefault="00A17716" w:rsidP="00A17716">
            <w:pPr>
              <w:rPr>
                <w:rFonts w:eastAsia="Times New Roman"/>
              </w:rPr>
            </w:pPr>
            <w:r>
              <w:rPr>
                <w:rFonts w:eastAsia="Times New Roman"/>
              </w:rPr>
              <w:t>12/06/2017</w:t>
            </w:r>
          </w:p>
        </w:tc>
      </w:tr>
      <w:tr w:rsidR="00A17716" w14:paraId="62B2D5D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77777777" w:rsidR="00A17716" w:rsidRDefault="00A17716" w:rsidP="00A17716">
            <w:pPr>
              <w:rPr>
                <w:rFonts w:eastAsia="Times New Roman"/>
              </w:rPr>
            </w:pPr>
            <w:r w:rsidRPr="00A57FA7">
              <w:rPr>
                <w:rFonts w:eastAsia="Times New Roman"/>
              </w:rPr>
              <w:t>Bower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D0F4D"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E02E" w14:textId="77777777" w:rsidR="00A17716" w:rsidRDefault="00A17716" w:rsidP="00A17716">
            <w:pPr>
              <w:rPr>
                <w:rFonts w:eastAsia="Times New Roman"/>
              </w:rPr>
            </w:pPr>
            <w:r>
              <w:rPr>
                <w:rFonts w:eastAsia="Times New Roman"/>
              </w:rPr>
              <w:t>1.8.x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50B12" w14:textId="77777777" w:rsidR="00A17716" w:rsidRDefault="00A17716" w:rsidP="00A17716">
            <w:pPr>
              <w:rPr>
                <w:rFonts w:eastAsia="Times New Roman"/>
              </w:rPr>
            </w:pPr>
            <w:r>
              <w:rPr>
                <w:rFonts w:eastAsia="Times New Roman"/>
              </w:rPr>
              <w:t>1.8.x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67A85" w14:textId="77777777" w:rsidR="00A17716" w:rsidRDefault="00A17716" w:rsidP="00A17716">
            <w:pPr>
              <w:rPr>
                <w:rFonts w:eastAsia="Times New Roman"/>
              </w:rPr>
            </w:pPr>
            <w:r>
              <w:rPr>
                <w:rFonts w:eastAsia="Times New Roman"/>
              </w:rPr>
              <w:t>8183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71703" w14:textId="77777777" w:rsidR="00A17716" w:rsidRDefault="00A17716" w:rsidP="00A17716">
            <w:pPr>
              <w:pStyle w:val="NormalWeb"/>
              <w:rPr>
                <w:rFonts w:eastAsiaTheme="minorEastAsia"/>
              </w:rPr>
            </w:pPr>
            <w:r>
              <w:t>08/02/2017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A87A3"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823EE0" w14:textId="77777777" w:rsidR="00A17716" w:rsidRDefault="00A17716" w:rsidP="00A17716">
            <w:pPr>
              <w:rPr>
                <w:rFonts w:eastAsia="Times New Roman"/>
              </w:rPr>
            </w:pPr>
            <w:r>
              <w:rPr>
                <w:rFonts w:eastAsia="Times New Roman"/>
              </w:rPr>
              <w:t>12/06/2017</w:t>
            </w:r>
          </w:p>
        </w:tc>
      </w:tr>
      <w:tr w:rsidR="00A17716" w14:paraId="5693774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77777777" w:rsidR="00A17716" w:rsidRDefault="00A17716" w:rsidP="00A17716">
            <w:pPr>
              <w:rPr>
                <w:rFonts w:eastAsia="Times New Roman"/>
              </w:rPr>
            </w:pPr>
            <w:r w:rsidRPr="00A57FA7">
              <w:rPr>
                <w:rFonts w:eastAsia="Times New Roman"/>
              </w:rPr>
              <w:t>core-js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D91F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8FAB" w14:textId="77777777" w:rsidR="00A17716" w:rsidRDefault="00A17716" w:rsidP="00A17716">
            <w:pPr>
              <w:rPr>
                <w:rFonts w:eastAsia="Times New Roman"/>
              </w:rPr>
            </w:pPr>
            <w:r>
              <w:rPr>
                <w:rFonts w:eastAsia="Times New Roman"/>
              </w:rPr>
              <w:t>^2.4.1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562EC" w14:textId="77777777" w:rsidR="00A17716" w:rsidRDefault="00A17716" w:rsidP="00A17716">
            <w:pPr>
              <w:rPr>
                <w:rFonts w:eastAsia="Times New Roman"/>
              </w:rPr>
            </w:pPr>
            <w:r>
              <w:rPr>
                <w:rFonts w:eastAsia="Times New Roman"/>
                <w:color w:val="000000"/>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30BC5E" w14:textId="77777777" w:rsidR="00A17716" w:rsidRDefault="00A17716" w:rsidP="00A17716">
            <w:pPr>
              <w:rPr>
                <w:rFonts w:eastAsia="Times New Roman"/>
              </w:rPr>
            </w:pPr>
            <w:r>
              <w:rPr>
                <w:rFonts w:eastAsia="Times New Roman"/>
              </w:rPr>
              <w:t>10276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74AAD" w14:textId="77777777" w:rsidR="00A17716" w:rsidRDefault="00A17716" w:rsidP="00A17716">
            <w:pPr>
              <w:rPr>
                <w:rFonts w:eastAsia="Times New Roman"/>
              </w:rPr>
            </w:pPr>
            <w:r>
              <w:rPr>
                <w:rFonts w:eastAsia="Times New Roman"/>
              </w:rPr>
              <w:t>11/30/2016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8913D"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88217" w14:textId="77777777" w:rsidR="00A17716" w:rsidRDefault="00A17716" w:rsidP="00A17716">
            <w:pPr>
              <w:rPr>
                <w:rFonts w:eastAsia="Times New Roman"/>
              </w:rPr>
            </w:pPr>
            <w:r>
              <w:rPr>
                <w:rFonts w:eastAsia="Times New Roman"/>
              </w:rPr>
              <w:t>12/06/2017</w:t>
            </w:r>
          </w:p>
        </w:tc>
      </w:tr>
      <w:tr w:rsidR="00A17716" w14:paraId="2DC818C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77777777" w:rsidR="00A17716" w:rsidRDefault="00A17716" w:rsidP="00A17716">
            <w:pPr>
              <w:rPr>
                <w:rFonts w:eastAsia="Times New Roman"/>
              </w:rPr>
            </w:pPr>
            <w:r w:rsidRPr="00A57FA7">
              <w:rPr>
                <w:rFonts w:eastAsia="Times New Roman"/>
              </w:rPr>
              <w:t>TypeScript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D83E4"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99261" w14:textId="77777777" w:rsidR="00A17716" w:rsidRDefault="00A17716" w:rsidP="00A17716">
            <w:pPr>
              <w:rPr>
                <w:rFonts w:eastAsia="Times New Roman"/>
              </w:rPr>
            </w:pPr>
            <w:r>
              <w:rPr>
                <w:rFonts w:eastAsia="Times New Roman"/>
                <w:color w:val="003366"/>
              </w:rPr>
              <w:t>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50D5" w14:textId="77777777" w:rsidR="00A17716" w:rsidRDefault="00A17716" w:rsidP="00A17716">
            <w:pPr>
              <w:rPr>
                <w:rFonts w:eastAsia="Times New Roman"/>
              </w:rPr>
            </w:pPr>
            <w:r>
              <w:rPr>
                <w:rFonts w:eastAsia="Times New Roman"/>
              </w:rPr>
              <w:t>2.x.x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6BAB1" w14:textId="77777777" w:rsidR="00A17716" w:rsidRDefault="00A17716" w:rsidP="00A17716">
            <w:pPr>
              <w:rPr>
                <w:rFonts w:eastAsia="Times New Roman"/>
              </w:rPr>
            </w:pPr>
            <w:r>
              <w:rPr>
                <w:rFonts w:eastAsia="Times New Roman"/>
              </w:rPr>
              <w:t>9883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504CB" w14:textId="77777777" w:rsidR="00A17716" w:rsidRDefault="00A17716" w:rsidP="00A17716">
            <w:pPr>
              <w:rPr>
                <w:rFonts w:eastAsia="Times New Roman"/>
              </w:rPr>
            </w:pPr>
            <w:r>
              <w:rPr>
                <w:rFonts w:eastAsia="Times New Roman"/>
                <w:color w:val="000000"/>
              </w:rPr>
              <w:t>05/30/2017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5E08C" w14:textId="77777777" w:rsidR="00A17716" w:rsidRDefault="00A17716" w:rsidP="00A17716">
            <w:pPr>
              <w:pStyle w:val="p1"/>
            </w:pPr>
            <w:r>
              <w:rPr>
                <w:rStyle w:val="s1"/>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DEA" w14:textId="77777777" w:rsidR="00A17716" w:rsidRDefault="00A17716" w:rsidP="00A17716">
            <w:pPr>
              <w:rPr>
                <w:rFonts w:eastAsia="Times New Roman"/>
              </w:rPr>
            </w:pPr>
            <w:r>
              <w:rPr>
                <w:rFonts w:eastAsia="Times New Roman"/>
              </w:rPr>
              <w:t>12/06/2017</w:t>
            </w:r>
          </w:p>
        </w:tc>
      </w:tr>
      <w:tr w:rsidR="00A17716" w14:paraId="6EBEBFA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77777777" w:rsidR="00A17716" w:rsidRDefault="00A17716" w:rsidP="00A17716">
            <w:pPr>
              <w:rPr>
                <w:rFonts w:eastAsia="Times New Roman"/>
              </w:rPr>
            </w:pPr>
            <w:r w:rsidRPr="00A57FA7">
              <w:rPr>
                <w:rFonts w:eastAsia="Times New Roman"/>
              </w:rPr>
              <w:t>Ansible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1A409"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D44B" w14:textId="77777777" w:rsidR="00A17716" w:rsidRDefault="00A17716" w:rsidP="00A17716">
            <w:pPr>
              <w:rPr>
                <w:rFonts w:eastAsia="Times New Roman"/>
              </w:rPr>
            </w:pPr>
            <w:r>
              <w:rPr>
                <w:rFonts w:eastAsia="Times New Roman"/>
                <w:color w:val="000000"/>
              </w:rPr>
              <w:t>2.4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C33828" w14:textId="77777777" w:rsidR="00A17716" w:rsidRDefault="00A17716" w:rsidP="00A17716">
            <w:pPr>
              <w:rPr>
                <w:rFonts w:eastAsia="Times New Roman"/>
              </w:rPr>
            </w:pPr>
            <w:r>
              <w:rPr>
                <w:rFonts w:eastAsia="Times New Roman"/>
                <w:color w:val="000000"/>
              </w:rPr>
              <w:t>2.3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E3A8F" w14:textId="77777777" w:rsidR="00A17716" w:rsidRDefault="00A17716" w:rsidP="00A17716">
            <w:pPr>
              <w:rPr>
                <w:rFonts w:eastAsia="Times New Roman"/>
              </w:rPr>
            </w:pPr>
            <w:r>
              <w:rPr>
                <w:rFonts w:eastAsia="Times New Roman"/>
              </w:rPr>
              <w:t>8196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96CAC"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ACB77"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9C6AEC" w14:textId="77777777" w:rsidR="00A17716" w:rsidRDefault="00A17716" w:rsidP="00A17716">
            <w:pPr>
              <w:rPr>
                <w:rFonts w:eastAsia="Times New Roman"/>
              </w:rPr>
            </w:pPr>
            <w:r>
              <w:rPr>
                <w:rFonts w:eastAsia="Times New Roman"/>
              </w:rPr>
              <w:t>12/06/2017</w:t>
            </w:r>
          </w:p>
        </w:tc>
      </w:tr>
      <w:tr w:rsidR="00A17716" w14:paraId="05A058A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7777777" w:rsidR="00A17716" w:rsidRDefault="00A17716" w:rsidP="00A17716">
            <w:pPr>
              <w:rPr>
                <w:rFonts w:eastAsia="Times New Roman"/>
              </w:rPr>
            </w:pPr>
            <w:r w:rsidRPr="00A57FA7">
              <w:rPr>
                <w:rFonts w:eastAsia="Times New Roman"/>
              </w:rPr>
              <w:t>Apache HTTP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A4982"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F3C4" w14:textId="77777777" w:rsidR="00A17716" w:rsidRDefault="00A17716" w:rsidP="00A17716">
            <w:pPr>
              <w:pStyle w:val="p1"/>
            </w:pPr>
            <w:r>
              <w:rPr>
                <w:rStyle w:val="s1"/>
              </w:rPr>
              <w:t>2.4.6-45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BE837E" w14:textId="77777777" w:rsidR="00A17716" w:rsidRDefault="00A17716" w:rsidP="00A17716">
            <w:pPr>
              <w:rPr>
                <w:rFonts w:eastAsia="Times New Roman"/>
              </w:rPr>
            </w:pPr>
            <w:r>
              <w:rPr>
                <w:rFonts w:eastAsia="Times New Roman"/>
                <w:color w:val="000000"/>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731B8" w14:textId="77777777" w:rsidR="00A17716" w:rsidRDefault="00A17716" w:rsidP="00A17716">
            <w:pPr>
              <w:rPr>
                <w:rFonts w:eastAsia="Times New Roman"/>
              </w:rPr>
            </w:pPr>
            <w:r>
              <w:rPr>
                <w:rFonts w:eastAsia="Times New Roman"/>
              </w:rPr>
              <w:t>5009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B3B7A" w14:textId="77777777" w:rsidR="00A17716" w:rsidRDefault="00A17716" w:rsidP="00A17716">
            <w:pPr>
              <w:rPr>
                <w:rFonts w:eastAsia="Times New Roman"/>
              </w:rPr>
            </w:pPr>
            <w:r>
              <w:rPr>
                <w:rFonts w:eastAsia="Times New Roman"/>
              </w:rPr>
              <w:t>06/19/2017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5BD25"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5F7CE" w14:textId="77777777" w:rsidR="00A17716" w:rsidRDefault="00A17716" w:rsidP="00A17716">
            <w:pPr>
              <w:rPr>
                <w:rFonts w:eastAsia="Times New Roman"/>
              </w:rPr>
            </w:pPr>
            <w:r>
              <w:rPr>
                <w:rFonts w:eastAsia="Times New Roman"/>
              </w:rPr>
              <w:t>12/06/2017</w:t>
            </w:r>
          </w:p>
        </w:tc>
      </w:tr>
      <w:tr w:rsidR="00A17716" w14:paraId="77B8926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77777777" w:rsidR="00A17716" w:rsidRDefault="00A17716" w:rsidP="00A17716">
            <w:pPr>
              <w:rPr>
                <w:rFonts w:eastAsia="Times New Roman"/>
              </w:rPr>
            </w:pPr>
            <w:r w:rsidRPr="00A57FA7">
              <w:rPr>
                <w:rFonts w:eastAsia="Times New Roman"/>
              </w:rPr>
              <w:t>Apache Tomcat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FDDD2B"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1AA925" w14:textId="77777777" w:rsidR="00A17716" w:rsidRDefault="00A17716" w:rsidP="00A17716">
            <w:pPr>
              <w:rPr>
                <w:rFonts w:eastAsia="Times New Roman"/>
              </w:rPr>
            </w:pPr>
            <w:r>
              <w:rPr>
                <w:rStyle w:val="Strong"/>
                <w:rFonts w:eastAsia="Times New Roman"/>
                <w:color w:val="FF0000"/>
              </w:rPr>
              <w:t>7.0.76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D7A0D9" w14:textId="77777777" w:rsidR="00A17716" w:rsidRDefault="00A17716" w:rsidP="00A17716">
            <w:pPr>
              <w:rPr>
                <w:rFonts w:eastAsia="Times New Roman"/>
              </w:rPr>
            </w:pPr>
            <w:r>
              <w:rPr>
                <w:rFonts w:eastAsia="Times New Roman"/>
              </w:rPr>
              <w:t>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426558" w14:textId="77777777" w:rsidR="00A17716" w:rsidRDefault="00A17716" w:rsidP="00A17716">
            <w:pPr>
              <w:rPr>
                <w:rFonts w:eastAsia="Times New Roman"/>
              </w:rPr>
            </w:pPr>
            <w:r>
              <w:rPr>
                <w:rFonts w:eastAsia="Times New Roman"/>
              </w:rPr>
              <w:t>5451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C9DF" w14:textId="77777777" w:rsidR="00A17716" w:rsidRDefault="00A17716" w:rsidP="00A17716">
            <w:pPr>
              <w:rPr>
                <w:rFonts w:eastAsia="Times New Roman"/>
              </w:rPr>
            </w:pPr>
            <w:r>
              <w:rPr>
                <w:rFonts w:eastAsia="Times New Roman"/>
              </w:rPr>
              <w:t>02/14/2017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B2EE1" w14:textId="77777777" w:rsidR="00A17716" w:rsidRDefault="00A17716" w:rsidP="00A17716">
            <w:pPr>
              <w:rPr>
                <w:rFonts w:eastAsia="Times New Roman"/>
              </w:rPr>
            </w:pPr>
            <w:r>
              <w:rPr>
                <w:rFonts w:eastAsia="Times New Roman"/>
              </w:rPr>
              <w:t>Divest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72306D" w14:textId="77777777" w:rsidR="00A17716" w:rsidRDefault="00A17716" w:rsidP="00A17716">
            <w:pPr>
              <w:pStyle w:val="NormalWeb"/>
              <w:rPr>
                <w:rFonts w:eastAsiaTheme="minorEastAsia"/>
              </w:rPr>
            </w:pPr>
            <w:r>
              <w:t>12/06/2017</w:t>
            </w:r>
          </w:p>
        </w:tc>
      </w:tr>
      <w:tr w:rsidR="00A17716" w14:paraId="3B6E73C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77777777" w:rsidR="00A17716" w:rsidRDefault="00A17716" w:rsidP="00A17716">
            <w:pPr>
              <w:rPr>
                <w:rFonts w:eastAsia="Times New Roman"/>
              </w:rPr>
            </w:pPr>
            <w:r w:rsidRPr="00A57FA7">
              <w:rPr>
                <w:rFonts w:eastAsia="Times New Roman"/>
              </w:rPr>
              <w:t>Application Insights for Node.js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372D6"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C95595" w14:textId="77777777" w:rsidR="00A17716" w:rsidRDefault="00A17716" w:rsidP="00A17716">
            <w:pPr>
              <w:rPr>
                <w:rFonts w:eastAsia="Times New Roman"/>
              </w:rPr>
            </w:pPr>
            <w:r>
              <w:rPr>
                <w:rFonts w:eastAsia="Times New Roman"/>
              </w:rPr>
              <w:t>0.21.x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E506CD" w14:textId="77777777" w:rsidR="00A17716" w:rsidRDefault="00A17716" w:rsidP="00A17716">
            <w:pPr>
              <w:rPr>
                <w:rFonts w:eastAsia="Times New Roman"/>
              </w:rPr>
            </w:pPr>
            <w:r>
              <w:rPr>
                <w:rFonts w:eastAsia="Times New Roman"/>
              </w:rPr>
              <w:t>0.21.x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BFDD" w14:textId="77777777" w:rsidR="00A17716" w:rsidRDefault="00A17716" w:rsidP="00A17716">
            <w:pPr>
              <w:rPr>
                <w:rFonts w:eastAsia="Times New Roman"/>
              </w:rPr>
            </w:pPr>
            <w:r>
              <w:rPr>
                <w:rFonts w:eastAsia="Times New Roman"/>
              </w:rPr>
              <w:t>11328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C74F82"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22057"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F9BF2" w14:textId="77777777" w:rsidR="00A17716" w:rsidRDefault="00A17716" w:rsidP="00A17716">
            <w:pPr>
              <w:rPr>
                <w:rFonts w:eastAsia="Times New Roman"/>
              </w:rPr>
            </w:pPr>
            <w:r>
              <w:rPr>
                <w:rFonts w:eastAsia="Times New Roman"/>
              </w:rPr>
              <w:t>12/06/2017</w:t>
            </w:r>
          </w:p>
        </w:tc>
      </w:tr>
      <w:tr w:rsidR="00A17716" w14:paraId="236F0B4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77777777" w:rsidR="00A17716" w:rsidRDefault="00A17716" w:rsidP="00A17716">
            <w:pPr>
              <w:rPr>
                <w:rFonts w:eastAsia="Times New Roman"/>
              </w:rPr>
            </w:pPr>
            <w:r w:rsidRPr="00A57FA7">
              <w:rPr>
                <w:rFonts w:eastAsia="Times New Roman"/>
              </w:rPr>
              <w:t>axe-core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C4F2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4966E" w14:textId="77777777" w:rsidR="00A17716" w:rsidRDefault="00A17716" w:rsidP="00A17716">
            <w:pPr>
              <w:rPr>
                <w:rFonts w:eastAsia="Times New Roman"/>
              </w:rPr>
            </w:pPr>
            <w:r>
              <w:rPr>
                <w:rFonts w:eastAsia="Times New Roman"/>
                <w:color w:val="003366"/>
              </w:rPr>
              <w:t>2.3.1</w:t>
            </w:r>
            <w:r>
              <w:rPr>
                <w:rFonts w:eastAsia="Times New Roman"/>
                <w:b/>
                <w:bCs/>
                <w:color w:val="FF0000"/>
              </w:rPr>
              <w:br/>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EBD41A" w14:textId="77777777" w:rsidR="00A17716" w:rsidRDefault="00A17716" w:rsidP="00A17716">
            <w:pPr>
              <w:rPr>
                <w:rFonts w:eastAsia="Times New Roman"/>
              </w:rPr>
            </w:pPr>
            <w:r>
              <w:rPr>
                <w:rFonts w:eastAsia="Times New Roman"/>
              </w:rPr>
              <w:t>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4B0A0" w14:textId="77777777" w:rsidR="00A17716" w:rsidRDefault="00A17716" w:rsidP="00A17716">
            <w:pPr>
              <w:rPr>
                <w:rFonts w:eastAsia="Times New Roman"/>
              </w:rPr>
            </w:pPr>
            <w:r>
              <w:rPr>
                <w:rFonts w:eastAsia="Times New Roman"/>
              </w:rPr>
              <w:t>11518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D966"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8C77E"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9F169" w14:textId="77777777" w:rsidR="00A17716" w:rsidRDefault="00A17716" w:rsidP="00A17716">
            <w:pPr>
              <w:rPr>
                <w:rFonts w:eastAsia="Times New Roman"/>
              </w:rPr>
            </w:pPr>
            <w:r>
              <w:rPr>
                <w:rFonts w:eastAsia="Times New Roman"/>
              </w:rPr>
              <w:t>12/06/2017</w:t>
            </w:r>
          </w:p>
        </w:tc>
      </w:tr>
      <w:tr w:rsidR="00A17716" w14:paraId="09C06F1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77777777" w:rsidR="00A17716" w:rsidRDefault="00A17716" w:rsidP="00A17716">
            <w:pPr>
              <w:rPr>
                <w:rFonts w:eastAsia="Times New Roman"/>
              </w:rPr>
            </w:pPr>
            <w:r w:rsidRPr="00A57FA7">
              <w:rPr>
                <w:rFonts w:eastAsia="Times New Roman"/>
              </w:rPr>
              <w:t>axe-webdriverjs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045B49"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2ECA85" w14:textId="77777777" w:rsidR="00A17716" w:rsidRDefault="00A17716" w:rsidP="00A17716">
            <w:pPr>
              <w:rPr>
                <w:rFonts w:eastAsia="Times New Roman"/>
              </w:rPr>
            </w:pPr>
            <w:r>
              <w:rPr>
                <w:rFonts w:eastAsia="Times New Roman"/>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1C49B4" w14:textId="77777777" w:rsidR="00A17716" w:rsidRDefault="00A17716" w:rsidP="00A17716">
            <w:pPr>
              <w:rPr>
                <w:rFonts w:eastAsia="Times New Roman"/>
              </w:rPr>
            </w:pPr>
            <w:r>
              <w:rPr>
                <w:rFonts w:eastAsia="Times New Roman"/>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43BC2" w14:textId="77777777" w:rsidR="00A17716" w:rsidRDefault="00A17716" w:rsidP="00A17716">
            <w:pPr>
              <w:rPr>
                <w:rFonts w:eastAsia="Times New Roman"/>
              </w:rPr>
            </w:pPr>
            <w:r>
              <w:rPr>
                <w:rFonts w:eastAsia="Times New Roman"/>
              </w:rPr>
              <w:t>11334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55241"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133BF"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CAFFB3" w14:textId="77777777" w:rsidR="00A17716" w:rsidRDefault="00A17716" w:rsidP="00A17716">
            <w:pPr>
              <w:rPr>
                <w:rFonts w:eastAsia="Times New Roman"/>
              </w:rPr>
            </w:pPr>
            <w:r>
              <w:rPr>
                <w:rFonts w:eastAsia="Times New Roman"/>
              </w:rPr>
              <w:t>12/06/2017</w:t>
            </w:r>
          </w:p>
        </w:tc>
      </w:tr>
      <w:tr w:rsidR="00A17716" w14:paraId="4FCF868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77777777" w:rsidR="00A17716" w:rsidRDefault="00A17716" w:rsidP="00A17716">
            <w:pPr>
              <w:rPr>
                <w:rFonts w:eastAsia="Times New Roman"/>
              </w:rPr>
            </w:pPr>
            <w:r w:rsidRPr="00A57FA7">
              <w:rPr>
                <w:rFonts w:eastAsia="Times New Roman"/>
              </w:rPr>
              <w:lastRenderedPageBreak/>
              <w:t>Body-Parser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1EA49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9CDF7D" w14:textId="77777777" w:rsidR="00A17716" w:rsidRDefault="00A17716" w:rsidP="00A17716">
            <w:pPr>
              <w:rPr>
                <w:rFonts w:eastAsia="Times New Roman"/>
              </w:rPr>
            </w:pPr>
            <w:r>
              <w:rPr>
                <w:rStyle w:val="Strong"/>
                <w:rFonts w:eastAsia="Times New Roman"/>
                <w:color w:val="FF0000"/>
              </w:rPr>
              <w:t>1.16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36A5CF" w14:textId="77777777" w:rsidR="00A17716" w:rsidRDefault="00A17716" w:rsidP="00A17716">
            <w:pPr>
              <w:rPr>
                <w:rFonts w:eastAsia="Times New Roman"/>
              </w:rPr>
            </w:pPr>
            <w:r>
              <w:rPr>
                <w:rFonts w:eastAsia="Times New Roman"/>
                <w:color w:val="000000"/>
              </w:rPr>
              <w:t>1.15.x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3E984" w14:textId="77777777" w:rsidR="00A17716" w:rsidRDefault="00A17716" w:rsidP="00A17716">
            <w:pPr>
              <w:rPr>
                <w:rFonts w:eastAsia="Times New Roman"/>
              </w:rPr>
            </w:pPr>
            <w:r>
              <w:rPr>
                <w:rFonts w:eastAsia="Times New Roman"/>
              </w:rPr>
              <w:t>8242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A23569" w14:textId="77777777" w:rsidR="00A17716" w:rsidRDefault="00A17716" w:rsidP="00A17716">
            <w:pPr>
              <w:rPr>
                <w:rFonts w:eastAsia="Times New Roman"/>
              </w:rPr>
            </w:pPr>
            <w:r>
              <w:rPr>
                <w:rFonts w:eastAsia="Times New Roman"/>
              </w:rPr>
              <w:t>06/24/2016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7C96C"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70AA1" w14:textId="77777777" w:rsidR="00A17716" w:rsidRDefault="00A17716" w:rsidP="00A17716">
            <w:pPr>
              <w:rPr>
                <w:rFonts w:eastAsia="Times New Roman"/>
              </w:rPr>
            </w:pPr>
            <w:r>
              <w:rPr>
                <w:rFonts w:eastAsia="Times New Roman"/>
              </w:rPr>
              <w:t>12/06/2017</w:t>
            </w:r>
          </w:p>
        </w:tc>
      </w:tr>
      <w:tr w:rsidR="00A17716" w14:paraId="553A028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77777777" w:rsidR="00A17716" w:rsidRDefault="00A17716" w:rsidP="00A17716">
            <w:pPr>
              <w:rPr>
                <w:rFonts w:eastAsia="Times New Roman"/>
              </w:rPr>
            </w:pPr>
            <w:r w:rsidRPr="00A57FA7">
              <w:rPr>
                <w:rFonts w:eastAsia="Times New Roman"/>
              </w:rPr>
              <w:t>Bootstrap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E1F0A5"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9BE3D" w14:textId="77777777" w:rsidR="00A17716" w:rsidRDefault="00A17716" w:rsidP="00A17716">
            <w:pPr>
              <w:rPr>
                <w:rFonts w:eastAsia="Times New Roman"/>
              </w:rPr>
            </w:pPr>
            <w:r>
              <w:rPr>
                <w:rFonts w:eastAsia="Times New Roman"/>
              </w:rPr>
              <w:t>3.3.7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63EAE6" w14:textId="77777777" w:rsidR="00A17716" w:rsidRDefault="00A17716" w:rsidP="00A17716">
            <w:pPr>
              <w:rPr>
                <w:rFonts w:eastAsia="Times New Roman"/>
              </w:rPr>
            </w:pPr>
            <w:r>
              <w:rPr>
                <w:rFonts w:eastAsia="Times New Roman"/>
              </w:rPr>
              <w:t>3.3.x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75100" w14:textId="77777777" w:rsidR="00A17716" w:rsidRDefault="00A17716" w:rsidP="00A17716">
            <w:pPr>
              <w:rPr>
                <w:rFonts w:eastAsia="Times New Roman"/>
              </w:rPr>
            </w:pPr>
            <w:r>
              <w:rPr>
                <w:rFonts w:eastAsia="Times New Roman"/>
              </w:rPr>
              <w:t>7795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B1F80" w14:textId="77777777" w:rsidR="00A17716" w:rsidRDefault="00A17716" w:rsidP="00A17716">
            <w:pPr>
              <w:rPr>
                <w:rFonts w:eastAsia="Times New Roman"/>
              </w:rPr>
            </w:pPr>
            <w:r>
              <w:rPr>
                <w:rFonts w:eastAsia="Times New Roman"/>
              </w:rPr>
              <w:t>06/21/2017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45BAD"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DCC79" w14:textId="77777777" w:rsidR="00A17716" w:rsidRDefault="00A17716" w:rsidP="00A17716">
            <w:pPr>
              <w:rPr>
                <w:rFonts w:eastAsia="Times New Roman"/>
              </w:rPr>
            </w:pPr>
            <w:r>
              <w:rPr>
                <w:rFonts w:eastAsia="Times New Roman"/>
              </w:rPr>
              <w:t>12/06/2017</w:t>
            </w:r>
          </w:p>
        </w:tc>
      </w:tr>
      <w:tr w:rsidR="00A17716" w14:paraId="4C8A3C4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F6383" w14:textId="77777777" w:rsidR="00A17716" w:rsidRDefault="00A17716" w:rsidP="00A17716">
            <w:pPr>
              <w:rPr>
                <w:rFonts w:eastAsia="Times New Roman"/>
              </w:rPr>
            </w:pPr>
            <w:r w:rsidRPr="00A57FA7">
              <w:rPr>
                <w:rFonts w:eastAsia="Times New Roman"/>
              </w:rPr>
              <w:t>CentOS Linux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195F1A"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218FF" w14:textId="77777777" w:rsidR="00A17716" w:rsidRDefault="00A17716" w:rsidP="00A17716">
            <w:pPr>
              <w:rPr>
                <w:rFonts w:eastAsia="Times New Roman"/>
              </w:rPr>
            </w:pPr>
            <w:r>
              <w:rPr>
                <w:rFonts w:eastAsia="Times New Roman"/>
              </w:rPr>
              <w:t>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65E373" w14:textId="77777777" w:rsidR="00A17716" w:rsidRDefault="00A17716" w:rsidP="00A17716">
            <w:pPr>
              <w:rPr>
                <w:rFonts w:eastAsia="Times New Roman"/>
              </w:rPr>
            </w:pPr>
            <w:r>
              <w:rPr>
                <w:rFonts w:eastAsia="Times New Roman"/>
              </w:rPr>
              <w:t>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D39370" w14:textId="77777777" w:rsidR="00A17716" w:rsidRDefault="00A17716" w:rsidP="00A17716">
            <w:pPr>
              <w:rPr>
                <w:rFonts w:eastAsia="Times New Roman"/>
              </w:rPr>
            </w:pPr>
            <w:r>
              <w:rPr>
                <w:rFonts w:eastAsia="Times New Roman"/>
              </w:rPr>
              <w:t>6460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EF4E" w14:textId="77777777" w:rsidR="00A17716" w:rsidRDefault="00A17716" w:rsidP="00A17716">
            <w:pPr>
              <w:rPr>
                <w:rFonts w:eastAsia="Times New Roman"/>
              </w:rPr>
            </w:pPr>
            <w:r>
              <w:rPr>
                <w:rFonts w:eastAsia="Times New Roman"/>
              </w:rPr>
              <w:t>05/03/2017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83EFB"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84ED22" w14:textId="77777777" w:rsidR="00A17716" w:rsidRDefault="00A17716" w:rsidP="00A17716">
            <w:pPr>
              <w:rPr>
                <w:rFonts w:eastAsia="Times New Roman"/>
              </w:rPr>
            </w:pPr>
            <w:r>
              <w:rPr>
                <w:rFonts w:eastAsia="Times New Roman"/>
              </w:rPr>
              <w:t>12/06/2017</w:t>
            </w:r>
          </w:p>
        </w:tc>
      </w:tr>
      <w:tr w:rsidR="00A17716" w14:paraId="408B09A3"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6F3E9" w14:textId="77777777" w:rsidR="00A17716" w:rsidRDefault="00A17716" w:rsidP="00A17716">
            <w:pPr>
              <w:rPr>
                <w:rFonts w:eastAsia="Times New Roman"/>
              </w:rPr>
            </w:pPr>
            <w:r w:rsidRPr="00A57FA7">
              <w:rPr>
                <w:rFonts w:eastAsia="Times New Roman"/>
              </w:rPr>
              <w:t>Debug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179"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EC44C" w14:textId="77777777" w:rsidR="00A17716" w:rsidRDefault="00A17716" w:rsidP="00A17716">
            <w:pPr>
              <w:rPr>
                <w:rFonts w:eastAsia="Times New Roman"/>
              </w:rPr>
            </w:pPr>
            <w:r>
              <w:rPr>
                <w:rFonts w:eastAsia="Times New Roman"/>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D938B" w14:textId="77777777" w:rsidR="00A17716" w:rsidRDefault="00A17716" w:rsidP="00A17716">
            <w:pPr>
              <w:rPr>
                <w:rFonts w:eastAsia="Times New Roman"/>
              </w:rPr>
            </w:pPr>
            <w:r>
              <w:rPr>
                <w:rFonts w:eastAsia="Times New Roman"/>
                <w:color w:val="000000"/>
              </w:rPr>
              <w:t>2.3.x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FFC1" w14:textId="77777777" w:rsidR="00A17716" w:rsidRDefault="00A17716" w:rsidP="00A17716">
            <w:pPr>
              <w:rPr>
                <w:rFonts w:eastAsia="Times New Roman"/>
              </w:rPr>
            </w:pPr>
            <w:r>
              <w:rPr>
                <w:rFonts w:eastAsia="Times New Roman"/>
              </w:rPr>
              <w:t>8967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D7B29" w14:textId="77777777" w:rsidR="00A17716" w:rsidRDefault="00A17716" w:rsidP="00A17716">
            <w:pPr>
              <w:rPr>
                <w:rFonts w:eastAsia="Times New Roman"/>
              </w:rPr>
            </w:pPr>
            <w:r>
              <w:rPr>
                <w:rFonts w:eastAsia="Times New Roman"/>
              </w:rPr>
              <w:t>12/13/2016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AAAE4"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8A9BE2" w14:textId="77777777" w:rsidR="00A17716" w:rsidRDefault="00A17716" w:rsidP="00A17716">
            <w:pPr>
              <w:rPr>
                <w:rFonts w:eastAsia="Times New Roman"/>
              </w:rPr>
            </w:pPr>
            <w:r>
              <w:rPr>
                <w:rFonts w:eastAsia="Times New Roman"/>
              </w:rPr>
              <w:t>12/06/2017</w:t>
            </w:r>
          </w:p>
        </w:tc>
      </w:tr>
      <w:tr w:rsidR="00A17716" w14:paraId="7323917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D9891" w14:textId="77777777" w:rsidR="00A17716" w:rsidRDefault="00A17716" w:rsidP="00A17716">
            <w:pPr>
              <w:rPr>
                <w:rFonts w:eastAsia="Times New Roman"/>
              </w:rPr>
            </w:pPr>
            <w:r w:rsidRPr="00A57FA7">
              <w:rPr>
                <w:rFonts w:eastAsia="Times New Roman"/>
              </w:rPr>
              <w:t>Drools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2D12A"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AEED9C" w14:textId="77777777" w:rsidR="00A17716" w:rsidRDefault="00A17716" w:rsidP="00A17716">
            <w:pPr>
              <w:rPr>
                <w:rFonts w:eastAsia="Times New Roman"/>
              </w:rPr>
            </w:pPr>
            <w:r>
              <w:rPr>
                <w:rFonts w:eastAsia="Times New Roman"/>
              </w:rPr>
              <w:t>6.4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DE39BD" w14:textId="77777777" w:rsidR="00A17716" w:rsidRDefault="00A17716" w:rsidP="00A17716">
            <w:pPr>
              <w:rPr>
                <w:rFonts w:eastAsia="Times New Roman"/>
              </w:rPr>
            </w:pPr>
            <w:r>
              <w:rPr>
                <w:rFonts w:eastAsia="Times New Roman"/>
              </w:rPr>
              <w:t>6.4, 7.3.x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9C6C0" w14:textId="77777777" w:rsidR="00A17716" w:rsidRDefault="00A17716" w:rsidP="00A17716">
            <w:pPr>
              <w:rPr>
                <w:rFonts w:eastAsia="Times New Roman"/>
              </w:rPr>
            </w:pPr>
            <w:r>
              <w:rPr>
                <w:rFonts w:eastAsia="Times New Roman"/>
              </w:rPr>
              <w:t>5003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A8B57"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6F69"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ECAB6" w14:textId="77777777" w:rsidR="00A17716" w:rsidRDefault="00A17716" w:rsidP="00A17716">
            <w:pPr>
              <w:rPr>
                <w:rFonts w:eastAsia="Times New Roman"/>
              </w:rPr>
            </w:pPr>
            <w:r>
              <w:rPr>
                <w:rFonts w:eastAsia="Times New Roman"/>
              </w:rPr>
              <w:t>12/06/2017</w:t>
            </w:r>
          </w:p>
        </w:tc>
      </w:tr>
      <w:tr w:rsidR="00A17716" w14:paraId="5FAF44B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06AE8" w14:textId="77777777" w:rsidR="00A17716" w:rsidRDefault="00A17716" w:rsidP="00A17716">
            <w:pPr>
              <w:rPr>
                <w:rFonts w:eastAsia="Times New Roman"/>
              </w:rPr>
            </w:pPr>
            <w:r w:rsidRPr="00A57FA7">
              <w:rPr>
                <w:rFonts w:eastAsia="Times New Roman"/>
              </w:rPr>
              <w:t>Elasticsearch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216AE"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0CE73B" w14:textId="77777777" w:rsidR="00A17716" w:rsidRDefault="00A17716" w:rsidP="00A17716">
            <w:pPr>
              <w:rPr>
                <w:rFonts w:eastAsia="Times New Roman"/>
              </w:rPr>
            </w:pPr>
            <w:r>
              <w:rPr>
                <w:rFonts w:eastAsia="Times New Roman"/>
              </w:rPr>
              <w:t>5.6.x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0F89FD" w14:textId="77777777" w:rsidR="00A17716" w:rsidRDefault="00A17716" w:rsidP="00A17716">
            <w:pPr>
              <w:rPr>
                <w:rFonts w:eastAsia="Times New Roman"/>
              </w:rPr>
            </w:pPr>
            <w:r>
              <w:rPr>
                <w:rFonts w:eastAsia="Times New Roman"/>
              </w:rPr>
              <w:t>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D9AA9" w14:textId="77777777" w:rsidR="00A17716" w:rsidRDefault="00A17716" w:rsidP="00A17716">
            <w:pPr>
              <w:rPr>
                <w:rFonts w:eastAsia="Times New Roman"/>
              </w:rPr>
            </w:pPr>
            <w:r>
              <w:rPr>
                <w:rFonts w:eastAsia="Times New Roman"/>
              </w:rPr>
              <w:t>7305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30084" w14:textId="77777777" w:rsidR="00A17716" w:rsidRDefault="00A17716" w:rsidP="00A17716">
            <w:pPr>
              <w:rPr>
                <w:rFonts w:eastAsia="Times New Roman"/>
              </w:rPr>
            </w:pPr>
            <w:r>
              <w:rPr>
                <w:rFonts w:eastAsia="Times New Roman"/>
              </w:rPr>
              <w:t>02/28/2017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7877D"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5C7CF" w14:textId="77777777" w:rsidR="00A17716" w:rsidRDefault="00A17716" w:rsidP="00A17716">
            <w:pPr>
              <w:pStyle w:val="NormalWeb"/>
              <w:rPr>
                <w:rFonts w:eastAsiaTheme="minorEastAsia"/>
              </w:rPr>
            </w:pPr>
            <w:r>
              <w:t>12/06/2017</w:t>
            </w:r>
          </w:p>
        </w:tc>
      </w:tr>
      <w:tr w:rsidR="00A17716" w14:paraId="553224C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BE543" w14:textId="77777777" w:rsidR="00A17716" w:rsidRDefault="00A17716" w:rsidP="00A17716">
            <w:pPr>
              <w:rPr>
                <w:rFonts w:eastAsia="Times New Roman"/>
              </w:rPr>
            </w:pPr>
            <w:r w:rsidRPr="00A57FA7">
              <w:rPr>
                <w:rFonts w:eastAsia="Times New Roman"/>
              </w:rPr>
              <w:t>Embedded JavaScript Templating (EJS)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C731CD"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CE65FB" w14:textId="77777777" w:rsidR="00A17716" w:rsidRDefault="00A17716" w:rsidP="00A17716">
            <w:pPr>
              <w:rPr>
                <w:rFonts w:eastAsia="Times New Roman"/>
              </w:rPr>
            </w:pPr>
            <w:r>
              <w:rPr>
                <w:rFonts w:eastAsia="Times New Roman"/>
                <w:color w:val="003366"/>
              </w:rPr>
              <w:t>2.5.5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B263A" w14:textId="77777777" w:rsidR="00A17716" w:rsidRDefault="00A17716" w:rsidP="00A17716">
            <w:pPr>
              <w:rPr>
                <w:rFonts w:eastAsia="Times New Roman"/>
              </w:rPr>
            </w:pPr>
            <w:r>
              <w:rPr>
                <w:rFonts w:eastAsia="Times New Roman"/>
              </w:rPr>
              <w:t>2.5.x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642F4" w14:textId="77777777" w:rsidR="00A17716" w:rsidRDefault="00A17716" w:rsidP="00A17716">
            <w:pPr>
              <w:rPr>
                <w:rFonts w:eastAsia="Times New Roman"/>
              </w:rPr>
            </w:pPr>
            <w:r>
              <w:rPr>
                <w:rFonts w:eastAsia="Times New Roman"/>
              </w:rPr>
              <w:t>10913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37A35" w14:textId="77777777" w:rsidR="00A17716" w:rsidRDefault="00A17716" w:rsidP="00A17716">
            <w:pPr>
              <w:pStyle w:val="NormalWeb"/>
              <w:rPr>
                <w:rFonts w:eastAsiaTheme="minorEastAsia"/>
              </w:rPr>
            </w:pPr>
            <w:r>
              <w:t>06/07/2017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142EDA"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634BE" w14:textId="77777777" w:rsidR="00A17716" w:rsidRDefault="00A17716" w:rsidP="00A17716">
            <w:pPr>
              <w:rPr>
                <w:rFonts w:eastAsia="Times New Roman"/>
              </w:rPr>
            </w:pPr>
            <w:r>
              <w:rPr>
                <w:rFonts w:eastAsia="Times New Roman"/>
              </w:rPr>
              <w:t>12/06/2017</w:t>
            </w:r>
          </w:p>
        </w:tc>
      </w:tr>
      <w:tr w:rsidR="00A17716" w14:paraId="0C89D82A"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ACD1F" w14:textId="77777777" w:rsidR="00A17716" w:rsidRDefault="00A17716" w:rsidP="00A17716">
            <w:pPr>
              <w:rPr>
                <w:rFonts w:eastAsia="Times New Roman"/>
              </w:rPr>
            </w:pPr>
            <w:r w:rsidRPr="00A57FA7">
              <w:rPr>
                <w:rFonts w:eastAsia="Times New Roman"/>
              </w:rPr>
              <w:t>Express 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5C19BE"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4750D" w14:textId="77777777" w:rsidR="00A17716" w:rsidRDefault="00A17716" w:rsidP="00A17716">
            <w:pPr>
              <w:rPr>
                <w:rFonts w:eastAsia="Times New Roman"/>
              </w:rPr>
            </w:pPr>
            <w:r>
              <w:rPr>
                <w:rFonts w:eastAsia="Times New Roman"/>
              </w:rPr>
              <w:t>4.14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B4433" w14:textId="77777777" w:rsidR="00A17716" w:rsidRDefault="00A17716" w:rsidP="00A17716">
            <w:pPr>
              <w:rPr>
                <w:rFonts w:eastAsia="Times New Roman"/>
              </w:rPr>
            </w:pPr>
            <w:r>
              <w:rPr>
                <w:rFonts w:eastAsia="Times New Roman"/>
              </w:rPr>
              <w:t>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0F26" w14:textId="77777777" w:rsidR="00A17716" w:rsidRDefault="00A17716" w:rsidP="00A17716">
            <w:pPr>
              <w:rPr>
                <w:rFonts w:eastAsia="Times New Roman"/>
              </w:rPr>
            </w:pPr>
            <w:r>
              <w:rPr>
                <w:rFonts w:eastAsia="Times New Roman"/>
              </w:rPr>
              <w:t>7729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960E9B" w14:textId="77777777" w:rsidR="00A17716" w:rsidRDefault="00A17716" w:rsidP="00A17716">
            <w:pPr>
              <w:rPr>
                <w:rFonts w:eastAsia="Times New Roman"/>
              </w:rPr>
            </w:pPr>
            <w:r>
              <w:rPr>
                <w:rFonts w:eastAsia="Times New Roman"/>
              </w:rPr>
              <w:t>11/30/2016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B1610"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A6823" w14:textId="77777777" w:rsidR="00A17716" w:rsidRDefault="00A17716" w:rsidP="00A17716">
            <w:pPr>
              <w:rPr>
                <w:rFonts w:eastAsia="Times New Roman"/>
              </w:rPr>
            </w:pPr>
            <w:r>
              <w:rPr>
                <w:rFonts w:eastAsia="Times New Roman"/>
              </w:rPr>
              <w:t>12/06/2017</w:t>
            </w:r>
          </w:p>
        </w:tc>
      </w:tr>
      <w:tr w:rsidR="00A17716" w14:paraId="2935D4C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3687BF" w14:textId="77777777" w:rsidR="00A17716" w:rsidRDefault="00A17716" w:rsidP="00A17716">
            <w:pPr>
              <w:rPr>
                <w:rFonts w:eastAsia="Times New Roman"/>
              </w:rPr>
            </w:pPr>
            <w:r w:rsidRPr="00735945">
              <w:rPr>
                <w:rFonts w:eastAsia="Times New Roman"/>
              </w:rPr>
              <w:t>Google Chrome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25E9E"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477AB" w14:textId="77777777" w:rsidR="00A17716" w:rsidRPr="00597A18" w:rsidRDefault="00A17716" w:rsidP="00A17716">
            <w:pPr>
              <w:rPr>
                <w:rFonts w:eastAsia="Times New Roman"/>
                <w:b/>
              </w:rPr>
            </w:pPr>
            <w:r w:rsidRPr="00597A18">
              <w:rPr>
                <w:rStyle w:val="Strong"/>
                <w:rFonts w:eastAsia="Times New Roman"/>
                <w:b w:val="0"/>
              </w:rPr>
              <w:t>60.x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9F8B4D" w14:textId="77777777" w:rsidR="00A17716" w:rsidRDefault="00A17716" w:rsidP="00A17716">
            <w:pPr>
              <w:rPr>
                <w:rFonts w:eastAsia="Times New Roman"/>
              </w:rPr>
            </w:pPr>
            <w:r>
              <w:rPr>
                <w:rFonts w:eastAsia="Times New Roman"/>
              </w:rPr>
              <w:t>58.x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DAF2" w14:textId="77777777" w:rsidR="00A17716" w:rsidRDefault="00A17716" w:rsidP="00A17716">
            <w:pPr>
              <w:rPr>
                <w:rFonts w:eastAsia="Times New Roman"/>
              </w:rPr>
            </w:pPr>
            <w:r>
              <w:rPr>
                <w:rFonts w:eastAsia="Times New Roman"/>
              </w:rPr>
              <w:t>5618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44D0" w14:textId="77777777" w:rsidR="00A17716" w:rsidRDefault="00A17716" w:rsidP="00A17716">
            <w:pPr>
              <w:rPr>
                <w:rFonts w:eastAsia="Times New Roman"/>
              </w:rPr>
            </w:pPr>
            <w:r>
              <w:rPr>
                <w:rFonts w:eastAsia="Times New Roman"/>
              </w:rPr>
              <w:t>11/23/2016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FC3AB" w14:textId="4E72D297" w:rsidR="00A17716" w:rsidRDefault="00597A18"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2445F" w14:textId="77777777" w:rsidR="00A17716" w:rsidRDefault="00A17716" w:rsidP="00A17716">
            <w:pPr>
              <w:rPr>
                <w:rFonts w:eastAsia="Times New Roman"/>
              </w:rPr>
            </w:pPr>
            <w:r>
              <w:rPr>
                <w:rFonts w:eastAsia="Times New Roman"/>
              </w:rPr>
              <w:t>12/06/2017</w:t>
            </w:r>
          </w:p>
        </w:tc>
      </w:tr>
      <w:tr w:rsidR="00A17716" w14:paraId="320D068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03E65" w14:textId="77777777" w:rsidR="00A17716" w:rsidRDefault="00A17716" w:rsidP="00A17716">
            <w:pPr>
              <w:rPr>
                <w:rFonts w:eastAsia="Times New Roman"/>
              </w:rPr>
            </w:pPr>
            <w:r w:rsidRPr="00735945">
              <w:rPr>
                <w:rFonts w:eastAsia="Times New Roman"/>
              </w:rPr>
              <w:t>Google GSON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65E58"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EE0B8A" w14:textId="77777777" w:rsidR="00A17716" w:rsidRDefault="00A17716" w:rsidP="00A17716">
            <w:pPr>
              <w:rPr>
                <w:rFonts w:eastAsia="Times New Roman"/>
              </w:rPr>
            </w:pPr>
            <w:r>
              <w:rPr>
                <w:rFonts w:eastAsia="Times New Roman"/>
              </w:rPr>
              <w:t>2.7.x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DA877" w14:textId="77777777" w:rsidR="00A17716" w:rsidRDefault="00A17716" w:rsidP="00A17716">
            <w:pPr>
              <w:rPr>
                <w:rFonts w:eastAsia="Times New Roman"/>
              </w:rPr>
            </w:pPr>
            <w:r>
              <w:rPr>
                <w:rFonts w:eastAsia="Times New Roman"/>
              </w:rPr>
              <w:t>2.7.x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4CD66" w14:textId="77777777" w:rsidR="00A17716" w:rsidRDefault="00A17716" w:rsidP="00A17716">
            <w:pPr>
              <w:rPr>
                <w:rFonts w:eastAsia="Times New Roman"/>
              </w:rPr>
            </w:pPr>
            <w:r>
              <w:rPr>
                <w:rFonts w:eastAsia="Times New Roman"/>
              </w:rPr>
              <w:t>7348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F898C0" w14:textId="77777777" w:rsidR="00A17716" w:rsidRDefault="00A17716" w:rsidP="00A17716">
            <w:pPr>
              <w:rPr>
                <w:rFonts w:eastAsia="Times New Roman"/>
              </w:rPr>
            </w:pPr>
            <w:r>
              <w:rPr>
                <w:rFonts w:eastAsia="Times New Roman"/>
              </w:rPr>
              <w:t>11/23/2016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8B74B"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CA545" w14:textId="77777777" w:rsidR="00A17716" w:rsidRDefault="00A17716" w:rsidP="00A17716">
            <w:pPr>
              <w:rPr>
                <w:rFonts w:eastAsia="Times New Roman"/>
              </w:rPr>
            </w:pPr>
            <w:r>
              <w:rPr>
                <w:rFonts w:eastAsia="Times New Roman"/>
              </w:rPr>
              <w:t>12/06/2017</w:t>
            </w:r>
          </w:p>
        </w:tc>
      </w:tr>
      <w:tr w:rsidR="00A17716" w14:paraId="1DA55C5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C16228" w14:textId="77777777" w:rsidR="00A17716" w:rsidRDefault="00A17716" w:rsidP="00A17716">
            <w:pPr>
              <w:rPr>
                <w:rFonts w:eastAsia="Times New Roman"/>
              </w:rPr>
            </w:pPr>
            <w:r w:rsidRPr="00735945">
              <w:rPr>
                <w:rFonts w:eastAsia="Times New Roman"/>
              </w:rPr>
              <w:t>Groovy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F79F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5CB1F" w14:textId="77777777" w:rsidR="00A17716" w:rsidRDefault="00A17716" w:rsidP="00A17716">
            <w:pPr>
              <w:rPr>
                <w:rFonts w:eastAsia="Times New Roman"/>
              </w:rPr>
            </w:pPr>
            <w:r>
              <w:rPr>
                <w:rFonts w:eastAsia="Times New Roman"/>
              </w:rPr>
              <w:t>2.4.9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5E437F" w14:textId="77777777" w:rsidR="00A17716" w:rsidRDefault="00A17716" w:rsidP="00A17716">
            <w:pPr>
              <w:rPr>
                <w:rFonts w:eastAsia="Times New Roman"/>
              </w:rPr>
            </w:pPr>
            <w:r>
              <w:rPr>
                <w:rFonts w:eastAsia="Times New Roman"/>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5033CF" w14:textId="77777777" w:rsidR="00A17716" w:rsidRDefault="00A17716" w:rsidP="00A17716">
            <w:pPr>
              <w:rPr>
                <w:rFonts w:eastAsia="Times New Roman"/>
              </w:rPr>
            </w:pPr>
            <w:r>
              <w:rPr>
                <w:rFonts w:eastAsia="Times New Roman"/>
              </w:rPr>
              <w:t>9262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0496B" w14:textId="77777777" w:rsidR="00A17716" w:rsidRDefault="00A17716" w:rsidP="00A17716">
            <w:pPr>
              <w:rPr>
                <w:rFonts w:eastAsia="Times New Roman"/>
              </w:rPr>
            </w:pPr>
            <w:r>
              <w:rPr>
                <w:rFonts w:eastAsia="Times New Roman"/>
              </w:rPr>
              <w:t>11/10/2016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D50B6"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E0A7E" w14:textId="77777777" w:rsidR="00A17716" w:rsidRDefault="00A17716" w:rsidP="00A17716">
            <w:pPr>
              <w:rPr>
                <w:rFonts w:eastAsia="Times New Roman"/>
              </w:rPr>
            </w:pPr>
            <w:r>
              <w:rPr>
                <w:rFonts w:eastAsia="Times New Roman"/>
              </w:rPr>
              <w:t>12/06/2017</w:t>
            </w:r>
          </w:p>
        </w:tc>
      </w:tr>
      <w:tr w:rsidR="00A17716" w14:paraId="265B8E2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43E7" w14:textId="77777777" w:rsidR="00A17716" w:rsidRDefault="00A17716" w:rsidP="00A17716">
            <w:pPr>
              <w:rPr>
                <w:rFonts w:eastAsia="Times New Roman"/>
              </w:rPr>
            </w:pPr>
            <w:r w:rsidRPr="00735945">
              <w:rPr>
                <w:rFonts w:eastAsia="Times New Roman"/>
              </w:rPr>
              <w:t>Grunt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DEE0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06438" w14:textId="77777777" w:rsidR="00A17716" w:rsidRDefault="00A17716" w:rsidP="00A17716">
            <w:pPr>
              <w:rPr>
                <w:rFonts w:eastAsia="Times New Roman"/>
              </w:rPr>
            </w:pPr>
            <w:r>
              <w:rPr>
                <w:rFonts w:eastAsia="Times New Roman"/>
                <w:color w:val="000000"/>
              </w:rPr>
              <w:t>1.0.1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1999A" w14:textId="77777777" w:rsidR="00A17716" w:rsidRDefault="00A17716" w:rsidP="00A17716">
            <w:pPr>
              <w:rPr>
                <w:rFonts w:eastAsia="Times New Roman"/>
              </w:rPr>
            </w:pPr>
            <w:r>
              <w:rPr>
                <w:rFonts w:eastAsia="Times New Roman"/>
              </w:rPr>
              <w:t>1.0.x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1E79F1" w14:textId="77777777" w:rsidR="00A17716" w:rsidRDefault="00A17716" w:rsidP="00A17716">
            <w:pPr>
              <w:rPr>
                <w:rFonts w:eastAsia="Times New Roman"/>
              </w:rPr>
            </w:pPr>
            <w:r>
              <w:rPr>
                <w:rFonts w:eastAsia="Times New Roman"/>
              </w:rPr>
              <w:t>8162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8F9F3" w14:textId="77777777" w:rsidR="00A17716" w:rsidRDefault="00A17716" w:rsidP="00A17716">
            <w:pPr>
              <w:rPr>
                <w:rFonts w:eastAsia="Times New Roman"/>
              </w:rPr>
            </w:pPr>
            <w:r>
              <w:rPr>
                <w:rFonts w:eastAsia="Times New Roman"/>
              </w:rPr>
              <w:t>05/28/2017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D9D298"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D9AE" w14:textId="77777777" w:rsidR="00A17716" w:rsidRDefault="00A17716" w:rsidP="00A17716">
            <w:pPr>
              <w:rPr>
                <w:rFonts w:eastAsia="Times New Roman"/>
              </w:rPr>
            </w:pPr>
            <w:r>
              <w:rPr>
                <w:rFonts w:eastAsia="Times New Roman"/>
              </w:rPr>
              <w:t>12/06/2017</w:t>
            </w:r>
          </w:p>
        </w:tc>
      </w:tr>
      <w:tr w:rsidR="00A17716" w14:paraId="0907E18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83805" w14:textId="77777777" w:rsidR="00A17716" w:rsidRDefault="00A17716" w:rsidP="00A17716">
            <w:pPr>
              <w:rPr>
                <w:rFonts w:eastAsia="Times New Roman"/>
              </w:rPr>
            </w:pPr>
            <w:r w:rsidRPr="00735945">
              <w:rPr>
                <w:rFonts w:eastAsia="Times New Roman"/>
              </w:rPr>
              <w:t>JavaScript (JS) Beautifier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9DBDA"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B41156" w14:textId="77777777" w:rsidR="00A17716" w:rsidRDefault="00A17716" w:rsidP="00A17716">
            <w:pPr>
              <w:rPr>
                <w:rFonts w:eastAsia="Times New Roman"/>
              </w:rPr>
            </w:pPr>
            <w:r>
              <w:rPr>
                <w:rFonts w:eastAsia="Times New Roman"/>
                <w:color w:val="000000"/>
              </w:rPr>
              <w:t>1.6.x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09F398" w14:textId="77777777" w:rsidR="00A17716" w:rsidRDefault="00A17716" w:rsidP="00A17716">
            <w:pPr>
              <w:rPr>
                <w:rFonts w:eastAsia="Times New Roman"/>
              </w:rPr>
            </w:pPr>
            <w:r>
              <w:rPr>
                <w:rFonts w:eastAsia="Times New Roman"/>
              </w:rPr>
              <w:t>1.6.x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308E0" w14:textId="77777777" w:rsidR="00A17716" w:rsidRDefault="00A17716" w:rsidP="00A17716">
            <w:pPr>
              <w:rPr>
                <w:rFonts w:eastAsia="Times New Roman"/>
              </w:rPr>
            </w:pPr>
            <w:r>
              <w:rPr>
                <w:rFonts w:eastAsia="Times New Roman"/>
              </w:rPr>
              <w:t>11329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8608C"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CDFB5"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EFE8A" w14:textId="77777777" w:rsidR="00A17716" w:rsidRDefault="00A17716" w:rsidP="00A17716">
            <w:pPr>
              <w:rPr>
                <w:rFonts w:eastAsia="Times New Roman"/>
              </w:rPr>
            </w:pPr>
            <w:r>
              <w:rPr>
                <w:rFonts w:eastAsia="Times New Roman"/>
              </w:rPr>
              <w:t>12/06/2017</w:t>
            </w:r>
          </w:p>
        </w:tc>
      </w:tr>
      <w:tr w:rsidR="00A17716" w14:paraId="7F56F16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3D961" w14:textId="77777777" w:rsidR="00A17716" w:rsidRDefault="00A17716" w:rsidP="00A17716">
            <w:pPr>
              <w:rPr>
                <w:rFonts w:eastAsia="Times New Roman"/>
              </w:rPr>
            </w:pPr>
            <w:r w:rsidRPr="00735945">
              <w:rPr>
                <w:rFonts w:eastAsia="Times New Roman"/>
              </w:rPr>
              <w:t>JMESPath 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70FD8"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78E62" w14:textId="77777777" w:rsidR="00A17716" w:rsidRDefault="00A17716" w:rsidP="00A17716">
            <w:pPr>
              <w:rPr>
                <w:rFonts w:eastAsia="Times New Roman"/>
              </w:rPr>
            </w:pPr>
            <w:r>
              <w:rPr>
                <w:rFonts w:eastAsia="Times New Roman"/>
              </w:rPr>
              <w:t>0.15.0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E394A" w14:textId="77777777" w:rsidR="00A17716" w:rsidRDefault="00A17716" w:rsidP="00A17716">
            <w:pPr>
              <w:rPr>
                <w:rFonts w:eastAsia="Times New Roman"/>
              </w:rPr>
            </w:pPr>
            <w:r>
              <w:rPr>
                <w:rFonts w:eastAsia="Times New Roman"/>
                <w:color w:val="000000"/>
              </w:rPr>
              <w:t>0.15.x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8B71A" w14:textId="77777777" w:rsidR="00A17716" w:rsidRDefault="00A17716" w:rsidP="00A17716">
            <w:pPr>
              <w:rPr>
                <w:rFonts w:eastAsia="Times New Roman"/>
              </w:rPr>
            </w:pPr>
            <w:r>
              <w:rPr>
                <w:rFonts w:eastAsia="Times New Roman"/>
              </w:rPr>
              <w:t>11497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55DF3"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A216B5"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DF904" w14:textId="77777777" w:rsidR="00A17716" w:rsidRDefault="00A17716" w:rsidP="00A17716">
            <w:pPr>
              <w:rPr>
                <w:rFonts w:eastAsia="Times New Roman"/>
              </w:rPr>
            </w:pPr>
            <w:r>
              <w:rPr>
                <w:rFonts w:eastAsia="Times New Roman"/>
              </w:rPr>
              <w:t>12/06/2017</w:t>
            </w:r>
          </w:p>
        </w:tc>
      </w:tr>
      <w:tr w:rsidR="00A17716" w14:paraId="7625339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90724" w14:textId="77777777" w:rsidR="00A17716" w:rsidRDefault="00A17716" w:rsidP="00A17716">
            <w:pPr>
              <w:rPr>
                <w:rFonts w:eastAsia="Times New Roman"/>
              </w:rPr>
            </w:pPr>
            <w:r w:rsidRPr="00735945">
              <w:rPr>
                <w:rFonts w:eastAsia="Times New Roman"/>
              </w:rPr>
              <w:lastRenderedPageBreak/>
              <w:t>jQuery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3C56C"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995CD" w14:textId="77777777" w:rsidR="00A17716" w:rsidRDefault="00A17716" w:rsidP="00A17716">
            <w:pPr>
              <w:rPr>
                <w:rFonts w:eastAsia="Times New Roman"/>
              </w:rPr>
            </w:pPr>
            <w:r>
              <w:rPr>
                <w:rStyle w:val="Strong"/>
                <w:rFonts w:eastAsia="Times New Roman"/>
                <w:color w:val="FF0000"/>
              </w:rPr>
              <w:t>3.1.1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4C3F1" w14:textId="77777777" w:rsidR="00A17716" w:rsidRDefault="00A17716" w:rsidP="00A17716">
            <w:pPr>
              <w:rPr>
                <w:rFonts w:eastAsia="Times New Roman"/>
              </w:rPr>
            </w:pPr>
            <w:r>
              <w:rPr>
                <w:rFonts w:eastAsia="Times New Roman"/>
              </w:rPr>
              <w:t>2.2.x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F907" w14:textId="77777777" w:rsidR="00A17716" w:rsidRDefault="00A17716" w:rsidP="00A17716">
            <w:pPr>
              <w:rPr>
                <w:rFonts w:eastAsia="Times New Roman"/>
              </w:rPr>
            </w:pPr>
            <w:r>
              <w:rPr>
                <w:rFonts w:eastAsia="Times New Roman"/>
              </w:rPr>
              <w:t>6706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73A6A" w14:textId="77777777" w:rsidR="00A17716" w:rsidRDefault="00A17716" w:rsidP="00A17716">
            <w:pPr>
              <w:rPr>
                <w:rFonts w:eastAsia="Times New Roman"/>
              </w:rPr>
            </w:pPr>
            <w:r>
              <w:rPr>
                <w:rFonts w:eastAsia="Times New Roman"/>
                <w:color w:val="000000"/>
              </w:rPr>
              <w:t>06/28/2016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8C92F"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ABDEE" w14:textId="77777777" w:rsidR="00A17716" w:rsidRDefault="00A17716" w:rsidP="00A17716">
            <w:pPr>
              <w:rPr>
                <w:rFonts w:eastAsia="Times New Roman"/>
              </w:rPr>
            </w:pPr>
            <w:r>
              <w:rPr>
                <w:rFonts w:eastAsia="Times New Roman"/>
              </w:rPr>
              <w:t>12/06/2017</w:t>
            </w:r>
          </w:p>
        </w:tc>
      </w:tr>
      <w:tr w:rsidR="00A17716" w14:paraId="5C789D0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929C9" w14:textId="77777777" w:rsidR="00A17716" w:rsidRDefault="00A17716" w:rsidP="00A17716">
            <w:pPr>
              <w:rPr>
                <w:rFonts w:eastAsia="Times New Roman"/>
              </w:rPr>
            </w:pPr>
            <w:r w:rsidRPr="00735945">
              <w:rPr>
                <w:rFonts w:eastAsia="Times New Roman"/>
              </w:rPr>
              <w:t>jsdom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4B64D"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D256E1" w14:textId="77777777" w:rsidR="00A17716" w:rsidRDefault="00A17716" w:rsidP="00A17716">
            <w:pPr>
              <w:rPr>
                <w:rFonts w:eastAsia="Times New Roman"/>
              </w:rPr>
            </w:pPr>
            <w:r>
              <w:rPr>
                <w:rFonts w:eastAsia="Times New Roman"/>
              </w:rPr>
              <w:t>10.1.0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BC457" w14:textId="77777777" w:rsidR="00A17716" w:rsidRDefault="00A17716" w:rsidP="00A17716">
            <w:pPr>
              <w:rPr>
                <w:rFonts w:eastAsia="Times New Roman"/>
              </w:rPr>
            </w:pPr>
            <w:r>
              <w:rPr>
                <w:rFonts w:eastAsia="Times New Roman"/>
                <w:color w:val="000000"/>
              </w:rPr>
              <w:t>10.x, 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8805D7" w14:textId="77777777" w:rsidR="00A17716" w:rsidRDefault="00A17716" w:rsidP="00A17716">
            <w:pPr>
              <w:rPr>
                <w:rFonts w:eastAsia="Times New Roman"/>
              </w:rPr>
            </w:pPr>
            <w:r>
              <w:rPr>
                <w:rFonts w:eastAsia="Times New Roman"/>
              </w:rPr>
              <w:t>11176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4C07A"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EB14"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F212E" w14:textId="77777777" w:rsidR="00A17716" w:rsidRDefault="00A17716" w:rsidP="00A17716">
            <w:pPr>
              <w:rPr>
                <w:rFonts w:eastAsia="Times New Roman"/>
              </w:rPr>
            </w:pPr>
            <w:r>
              <w:rPr>
                <w:rFonts w:eastAsia="Times New Roman"/>
              </w:rPr>
              <w:t>12/06/2017</w:t>
            </w:r>
          </w:p>
        </w:tc>
      </w:tr>
      <w:tr w:rsidR="00A17716" w14:paraId="6830CDF0" w14:textId="77777777" w:rsidTr="00597A18">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2DF688" w14:textId="2605DA0D"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0578E14" w14:textId="498AED7A"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9F28AD3" w14:textId="71C54978"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C4C0B5" w14:textId="38A06CDE"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21A37D" w14:textId="7D7D4641"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889D40A" w14:textId="49FD220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987779" w14:textId="0F0E338B"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2C2FC2" w14:textId="2EDC114C" w:rsidR="00A17716" w:rsidRDefault="00A17716" w:rsidP="00A17716">
            <w:pPr>
              <w:rPr>
                <w:rFonts w:eastAsia="Times New Roman"/>
              </w:rPr>
            </w:pPr>
          </w:p>
        </w:tc>
      </w:tr>
      <w:tr w:rsidR="00A17716" w14:paraId="74474F43"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594D53" w14:textId="77777777" w:rsidR="00A17716" w:rsidRDefault="00A17716" w:rsidP="00A17716">
            <w:pPr>
              <w:rPr>
                <w:rFonts w:eastAsia="Times New Roman"/>
              </w:rPr>
            </w:pPr>
            <w:r w:rsidRPr="00735945">
              <w:rPr>
                <w:rFonts w:eastAsia="Times New Roman"/>
              </w:rPr>
              <w:t>Mongo DB NodeJS Driver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F83A87"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EA0A8F" w14:textId="77777777" w:rsidR="00A17716" w:rsidRDefault="00A17716" w:rsidP="00A17716">
            <w:pPr>
              <w:rPr>
                <w:rFonts w:eastAsia="Times New Roman"/>
              </w:rPr>
            </w:pPr>
            <w:r>
              <w:rPr>
                <w:rFonts w:eastAsia="Times New Roman"/>
              </w:rPr>
              <w:t>2.2.x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3EEAA" w14:textId="77777777" w:rsidR="00A17716" w:rsidRDefault="00A17716" w:rsidP="00A17716">
            <w:pPr>
              <w:rPr>
                <w:rFonts w:eastAsia="Times New Roman"/>
              </w:rPr>
            </w:pPr>
            <w:r>
              <w:rPr>
                <w:rFonts w:eastAsia="Times New Roman"/>
              </w:rPr>
              <w:t>2.2.x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793A7" w14:textId="77777777" w:rsidR="00A17716" w:rsidRDefault="00A17716" w:rsidP="00A17716">
            <w:pPr>
              <w:rPr>
                <w:rFonts w:eastAsia="Times New Roman"/>
              </w:rPr>
            </w:pPr>
            <w:r>
              <w:rPr>
                <w:rFonts w:eastAsia="Times New Roman"/>
              </w:rPr>
              <w:t>8249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B82160" w14:textId="77777777" w:rsidR="00A17716" w:rsidRDefault="00A17716" w:rsidP="00A17716">
            <w:pPr>
              <w:rPr>
                <w:rFonts w:eastAsia="Times New Roman"/>
              </w:rPr>
            </w:pPr>
            <w:r>
              <w:rPr>
                <w:rFonts w:eastAsia="Times New Roman"/>
              </w:rPr>
              <w:t>08/18/2017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50539"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065DC0" w14:textId="77777777" w:rsidR="00A17716" w:rsidRDefault="00A17716" w:rsidP="00A17716">
            <w:pPr>
              <w:rPr>
                <w:rFonts w:eastAsia="Times New Roman"/>
              </w:rPr>
            </w:pPr>
            <w:r>
              <w:rPr>
                <w:rFonts w:eastAsia="Times New Roman"/>
              </w:rPr>
              <w:t>12/06/2017</w:t>
            </w:r>
          </w:p>
        </w:tc>
      </w:tr>
      <w:tr w:rsidR="00A17716" w14:paraId="0CB3D5E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B8A63D" w14:textId="77777777" w:rsidR="00A17716" w:rsidRDefault="00A17716" w:rsidP="00A17716">
            <w:pPr>
              <w:rPr>
                <w:rFonts w:eastAsia="Times New Roman"/>
              </w:rPr>
            </w:pPr>
            <w:r w:rsidRPr="00735945">
              <w:rPr>
                <w:rFonts w:eastAsia="Times New Roman"/>
              </w:rPr>
              <w:t>Mongoose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E5764"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FB5A17" w14:textId="77777777" w:rsidR="00A17716" w:rsidRDefault="00A17716" w:rsidP="00A17716">
            <w:pPr>
              <w:rPr>
                <w:rFonts w:eastAsia="Times New Roman"/>
              </w:rPr>
            </w:pPr>
            <w:r>
              <w:rPr>
                <w:rFonts w:eastAsia="Times New Roman"/>
              </w:rPr>
              <w:t>4.9.x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BBF821" w14:textId="77777777" w:rsidR="00A17716" w:rsidRDefault="00A17716" w:rsidP="00A17716">
            <w:pPr>
              <w:rPr>
                <w:rFonts w:eastAsia="Times New Roman"/>
              </w:rPr>
            </w:pPr>
            <w:r>
              <w:rPr>
                <w:rFonts w:eastAsia="Times New Roman"/>
              </w:rPr>
              <w:t>4.9.x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AC050" w14:textId="77777777" w:rsidR="00A17716" w:rsidRDefault="00A17716" w:rsidP="00A17716">
            <w:pPr>
              <w:rPr>
                <w:rFonts w:eastAsia="Times New Roman"/>
              </w:rPr>
            </w:pPr>
            <w:r>
              <w:rPr>
                <w:rFonts w:eastAsia="Times New Roman"/>
              </w:rPr>
              <w:t>9936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08AFD" w14:textId="77777777" w:rsidR="00A17716" w:rsidRDefault="00A17716" w:rsidP="00A17716">
            <w:pPr>
              <w:rPr>
                <w:rFonts w:eastAsia="Times New Roman"/>
              </w:rPr>
            </w:pPr>
            <w:r>
              <w:rPr>
                <w:rFonts w:eastAsia="Times New Roman"/>
              </w:rPr>
              <w:t>06/08/2017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80E227"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70CEA2" w14:textId="77777777" w:rsidR="00A17716" w:rsidRDefault="00A17716" w:rsidP="00A17716">
            <w:pPr>
              <w:rPr>
                <w:rFonts w:eastAsia="Times New Roman"/>
              </w:rPr>
            </w:pPr>
            <w:r>
              <w:rPr>
                <w:rFonts w:eastAsia="Times New Roman"/>
              </w:rPr>
              <w:t> </w:t>
            </w:r>
          </w:p>
        </w:tc>
      </w:tr>
      <w:tr w:rsidR="00A17716" w14:paraId="5CA44F2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0AE9D" w14:textId="77777777" w:rsidR="00A17716" w:rsidRDefault="00A17716" w:rsidP="00A17716">
            <w:pPr>
              <w:rPr>
                <w:rFonts w:eastAsia="Times New Roman"/>
              </w:rPr>
            </w:pPr>
            <w:r w:rsidRPr="00735945">
              <w:rPr>
                <w:rFonts w:eastAsia="Times New Roman"/>
              </w:rPr>
              <w:t>Morgan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D7BEBD"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BD1C3F" w14:textId="77777777" w:rsidR="00A17716" w:rsidRDefault="00A17716" w:rsidP="00A17716">
            <w:pPr>
              <w:rPr>
                <w:rFonts w:eastAsia="Times New Roman"/>
              </w:rPr>
            </w:pPr>
            <w:r>
              <w:rPr>
                <w:rFonts w:eastAsia="Times New Roman"/>
              </w:rPr>
              <w:t>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F17095" w14:textId="77777777" w:rsidR="00A17716" w:rsidRDefault="00A17716" w:rsidP="00A17716">
            <w:pPr>
              <w:rPr>
                <w:rFonts w:eastAsia="Times New Roman"/>
              </w:rPr>
            </w:pPr>
            <w:r>
              <w:rPr>
                <w:rFonts w:eastAsia="Times New Roman"/>
              </w:rPr>
              <w:t>1.7.x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8F0DB" w14:textId="77777777" w:rsidR="00A17716" w:rsidRDefault="00A17716" w:rsidP="00A17716">
            <w:pPr>
              <w:rPr>
                <w:rFonts w:eastAsia="Times New Roman"/>
              </w:rPr>
            </w:pPr>
            <w:r>
              <w:rPr>
                <w:rFonts w:eastAsia="Times New Roman"/>
              </w:rPr>
              <w:t>8256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CA42D" w14:textId="77777777" w:rsidR="00A17716" w:rsidRDefault="00A17716" w:rsidP="00A17716">
            <w:pPr>
              <w:rPr>
                <w:rFonts w:eastAsia="Times New Roman"/>
              </w:rPr>
            </w:pPr>
            <w:r>
              <w:rPr>
                <w:rFonts w:eastAsia="Times New Roman"/>
              </w:rPr>
              <w:t>06/24/2016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2909"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A448B" w14:textId="77777777" w:rsidR="00A17716" w:rsidRDefault="00A17716" w:rsidP="00A17716">
            <w:pPr>
              <w:rPr>
                <w:rFonts w:eastAsia="Times New Roman"/>
              </w:rPr>
            </w:pPr>
            <w:r>
              <w:rPr>
                <w:rFonts w:eastAsia="Times New Roman"/>
              </w:rPr>
              <w:t>12/06/2017</w:t>
            </w:r>
          </w:p>
        </w:tc>
      </w:tr>
      <w:tr w:rsidR="00A17716" w14:paraId="492AEEF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D7006" w14:textId="77777777" w:rsidR="00A17716" w:rsidRDefault="00A17716" w:rsidP="00A17716">
            <w:pPr>
              <w:rPr>
                <w:rFonts w:eastAsia="Times New Roman"/>
              </w:rPr>
            </w:pPr>
            <w:r w:rsidRPr="00735945">
              <w:rPr>
                <w:rFonts w:eastAsia="Times New Roman"/>
              </w:rPr>
              <w:t>MuleESB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3F5C63"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C8235F" w14:textId="77777777" w:rsidR="00A17716" w:rsidRDefault="00A17716" w:rsidP="00A17716">
            <w:pPr>
              <w:rPr>
                <w:rFonts w:eastAsia="Times New Roman"/>
              </w:rPr>
            </w:pPr>
            <w:r>
              <w:rPr>
                <w:rFonts w:eastAsia="Times New Roman"/>
              </w:rPr>
              <w:t>3.8.1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1D272" w14:textId="77777777" w:rsidR="00A17716" w:rsidRDefault="00A17716" w:rsidP="00A17716">
            <w:pPr>
              <w:rPr>
                <w:rFonts w:eastAsia="Times New Roman"/>
              </w:rPr>
            </w:pPr>
            <w:r>
              <w:rPr>
                <w:rFonts w:eastAsia="Times New Roman"/>
              </w:rPr>
              <w:t>3.8.x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33E93" w14:textId="77777777" w:rsidR="00A17716" w:rsidRDefault="00A17716" w:rsidP="00A17716">
            <w:pPr>
              <w:rPr>
                <w:rFonts w:eastAsia="Times New Roman"/>
              </w:rPr>
            </w:pPr>
            <w:r>
              <w:rPr>
                <w:rFonts w:eastAsia="Times New Roman"/>
              </w:rPr>
              <w:t>6649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B45B1A" w14:textId="77777777" w:rsidR="00A17716" w:rsidRDefault="00A17716" w:rsidP="00A17716">
            <w:pPr>
              <w:rPr>
                <w:rFonts w:eastAsia="Times New Roman"/>
              </w:rPr>
            </w:pPr>
            <w:r>
              <w:rPr>
                <w:rFonts w:eastAsia="Times New Roman"/>
              </w:rPr>
              <w:t>06/07/2017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7DC26"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56045" w14:textId="77777777" w:rsidR="00A17716" w:rsidRDefault="00A17716" w:rsidP="00A17716">
            <w:pPr>
              <w:pStyle w:val="NormalWeb"/>
              <w:rPr>
                <w:rFonts w:eastAsiaTheme="minorEastAsia"/>
              </w:rPr>
            </w:pPr>
            <w:r>
              <w:t>12/06/2017</w:t>
            </w:r>
          </w:p>
        </w:tc>
      </w:tr>
      <w:tr w:rsidR="00A17716" w14:paraId="163682C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1E408B" w14:textId="77777777" w:rsidR="00A17716" w:rsidRDefault="00A17716" w:rsidP="00A17716">
            <w:pPr>
              <w:rPr>
                <w:rFonts w:eastAsia="Times New Roman"/>
              </w:rPr>
            </w:pPr>
            <w:r w:rsidRPr="00735945">
              <w:rPr>
                <w:rFonts w:eastAsia="Times New Roman"/>
              </w:rPr>
              <w:t>Nexus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EBA90"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7E447" w14:textId="77777777" w:rsidR="00A17716" w:rsidRDefault="00A17716" w:rsidP="00A17716">
            <w:pPr>
              <w:rPr>
                <w:rFonts w:eastAsia="Times New Roman"/>
              </w:rPr>
            </w:pPr>
            <w:r>
              <w:rPr>
                <w:rFonts w:eastAsia="Times New Roman"/>
              </w:rPr>
              <w:t>3.5.2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AD59F3" w14:textId="77777777" w:rsidR="00A17716" w:rsidRDefault="00A17716" w:rsidP="00A17716">
            <w:pPr>
              <w:rPr>
                <w:rFonts w:eastAsia="Times New Roman"/>
              </w:rPr>
            </w:pPr>
            <w:r>
              <w:rPr>
                <w:rFonts w:eastAsia="Times New Roman"/>
              </w:rPr>
              <w:t>3.5.x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0972C" w14:textId="77777777" w:rsidR="00A17716" w:rsidRDefault="00A17716" w:rsidP="00A17716">
            <w:pPr>
              <w:rPr>
                <w:rFonts w:eastAsia="Times New Roman"/>
              </w:rPr>
            </w:pPr>
            <w:r>
              <w:rPr>
                <w:rFonts w:eastAsia="Times New Roman"/>
              </w:rPr>
              <w:t>6411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428EF" w14:textId="77777777" w:rsidR="00A17716" w:rsidRDefault="00A17716" w:rsidP="00A17716">
            <w:pPr>
              <w:rPr>
                <w:rFonts w:eastAsia="Times New Roman"/>
              </w:rPr>
            </w:pPr>
            <w:r>
              <w:rPr>
                <w:rFonts w:eastAsia="Times New Roman"/>
              </w:rPr>
              <w:t>09/15/2017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32A45"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983EB" w14:textId="77777777" w:rsidR="00A17716" w:rsidRDefault="00A17716" w:rsidP="00A17716">
            <w:pPr>
              <w:pStyle w:val="NormalWeb"/>
              <w:rPr>
                <w:rFonts w:eastAsiaTheme="minorEastAsia"/>
              </w:rPr>
            </w:pPr>
            <w:r>
              <w:t>12/06/2017</w:t>
            </w:r>
          </w:p>
        </w:tc>
      </w:tr>
      <w:tr w:rsidR="00A17716" w14:paraId="0F04945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2B1F4" w14:textId="77777777" w:rsidR="00A17716" w:rsidRDefault="00A17716" w:rsidP="00A17716">
            <w:pPr>
              <w:rPr>
                <w:rFonts w:eastAsia="Times New Roman"/>
              </w:rPr>
            </w:pPr>
            <w:r w:rsidRPr="00735945">
              <w:rPr>
                <w:rFonts w:eastAsia="Times New Roman"/>
              </w:rPr>
              <w:t>NGINX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1ABF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1E0F46" w14:textId="77777777" w:rsidR="00A17716" w:rsidRDefault="00A17716" w:rsidP="00A17716">
            <w:pPr>
              <w:rPr>
                <w:rFonts w:eastAsia="Times New Roman"/>
              </w:rPr>
            </w:pPr>
            <w:r>
              <w:rPr>
                <w:rFonts w:eastAsia="Times New Roman"/>
              </w:rPr>
              <w:t>1.11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CB84A" w14:textId="77777777" w:rsidR="00A17716" w:rsidRDefault="00A17716" w:rsidP="00A17716">
            <w:pPr>
              <w:rPr>
                <w:rFonts w:eastAsia="Times New Roman"/>
              </w:rPr>
            </w:pPr>
            <w:r>
              <w:rPr>
                <w:rFonts w:eastAsia="Times New Roman"/>
              </w:rPr>
              <w:t>1.12.x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76A9C7" w14:textId="77777777" w:rsidR="00A17716" w:rsidRDefault="00A17716" w:rsidP="00A17716">
            <w:pPr>
              <w:rPr>
                <w:rFonts w:eastAsia="Times New Roman"/>
              </w:rPr>
            </w:pPr>
            <w:r>
              <w:rPr>
                <w:rFonts w:eastAsia="Times New Roman"/>
              </w:rPr>
              <w:t>6605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5C084B" w14:textId="77777777" w:rsidR="00A17716" w:rsidRDefault="00A17716" w:rsidP="00A17716">
            <w:pPr>
              <w:rPr>
                <w:rFonts w:eastAsia="Times New Roman"/>
              </w:rPr>
            </w:pPr>
            <w:r>
              <w:rPr>
                <w:rFonts w:eastAsia="Times New Roman"/>
              </w:rPr>
              <w:t>06/20/2017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B6F4A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D532A3" w14:textId="77777777" w:rsidR="00A17716" w:rsidRDefault="00A17716" w:rsidP="00A17716">
            <w:pPr>
              <w:rPr>
                <w:rFonts w:eastAsia="Times New Roman"/>
              </w:rPr>
            </w:pPr>
            <w:r>
              <w:rPr>
                <w:rFonts w:eastAsia="Times New Roman"/>
              </w:rPr>
              <w:t>12/06/2017</w:t>
            </w:r>
          </w:p>
        </w:tc>
      </w:tr>
      <w:tr w:rsidR="00A17716" w14:paraId="5D091AE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BDAFF" w14:textId="77777777" w:rsidR="00A17716" w:rsidRDefault="00A17716" w:rsidP="00A17716">
            <w:pPr>
              <w:rPr>
                <w:rFonts w:eastAsia="Times New Roman"/>
              </w:rPr>
            </w:pPr>
            <w:r w:rsidRPr="00735945">
              <w:rPr>
                <w:rFonts w:eastAsia="Times New Roman"/>
              </w:rPr>
              <w:t>ngx-clipboard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CD391B"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4C428" w14:textId="77777777" w:rsidR="00A17716" w:rsidRDefault="00A17716" w:rsidP="00A17716">
            <w:pPr>
              <w:rPr>
                <w:rFonts w:eastAsia="Times New Roman"/>
              </w:rPr>
            </w:pPr>
            <w:r>
              <w:rPr>
                <w:rFonts w:eastAsia="Times New Roman"/>
              </w:rPr>
              <w:t>8.0.x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61C67" w14:textId="77777777" w:rsidR="00A17716" w:rsidRDefault="00A17716" w:rsidP="00A17716">
            <w:pPr>
              <w:rPr>
                <w:rFonts w:eastAsia="Times New Roman"/>
              </w:rPr>
            </w:pPr>
            <w:r>
              <w:rPr>
                <w:rFonts w:eastAsia="Times New Roman"/>
              </w:rPr>
              <w:t>8.0.x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8E82" w14:textId="77777777" w:rsidR="00A17716" w:rsidRDefault="00A17716" w:rsidP="00A17716">
            <w:pPr>
              <w:rPr>
                <w:rFonts w:eastAsia="Times New Roman"/>
              </w:rPr>
            </w:pPr>
            <w:r>
              <w:rPr>
                <w:rFonts w:eastAsia="Times New Roman"/>
              </w:rPr>
              <w:t>11327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3EB12"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DBCD9"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C2AA3A" w14:textId="77777777" w:rsidR="00A17716" w:rsidRDefault="00A17716" w:rsidP="00A17716">
            <w:pPr>
              <w:rPr>
                <w:rFonts w:eastAsia="Times New Roman"/>
              </w:rPr>
            </w:pPr>
            <w:r>
              <w:rPr>
                <w:rFonts w:eastAsia="Times New Roman"/>
              </w:rPr>
              <w:t>12/06/2017</w:t>
            </w:r>
          </w:p>
        </w:tc>
      </w:tr>
      <w:tr w:rsidR="00A17716" w14:paraId="14B4C98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5B0E94" w14:textId="77777777" w:rsidR="00A17716" w:rsidRDefault="00A17716" w:rsidP="00A17716">
            <w:pPr>
              <w:rPr>
                <w:rFonts w:eastAsia="Times New Roman"/>
              </w:rPr>
            </w:pPr>
            <w:r w:rsidRPr="00735945">
              <w:rPr>
                <w:rFonts w:eastAsia="Times New Roman"/>
              </w:rPr>
              <w:t>ngx-datatable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4B0FBE"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7CCE8" w14:textId="77777777" w:rsidR="00A17716" w:rsidRDefault="00A17716" w:rsidP="00A17716">
            <w:pPr>
              <w:rPr>
                <w:rFonts w:eastAsia="Times New Roman"/>
              </w:rPr>
            </w:pPr>
            <w:r>
              <w:rPr>
                <w:rFonts w:eastAsia="Times New Roman"/>
              </w:rPr>
              <w:t>10.0.x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6CB4CC" w14:textId="77777777" w:rsidR="00A17716" w:rsidRDefault="00A17716" w:rsidP="00A17716">
            <w:pPr>
              <w:rPr>
                <w:rFonts w:eastAsia="Times New Roman"/>
              </w:rPr>
            </w:pPr>
            <w:r>
              <w:rPr>
                <w:rFonts w:eastAsia="Times New Roman"/>
              </w:rPr>
              <w:t>10.0.x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0F21E" w14:textId="77777777" w:rsidR="00A17716" w:rsidRDefault="00A17716" w:rsidP="00A17716">
            <w:pPr>
              <w:rPr>
                <w:rFonts w:eastAsia="Times New Roman"/>
              </w:rPr>
            </w:pPr>
            <w:r>
              <w:rPr>
                <w:rFonts w:eastAsia="Times New Roman"/>
              </w:rPr>
              <w:t>11333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5340D" w14:textId="77777777" w:rsidR="00A17716" w:rsidRDefault="00A17716" w:rsidP="00A17716">
            <w:pPr>
              <w:rPr>
                <w:rFonts w:eastAsia="Times New Roman"/>
              </w:rPr>
            </w:pPr>
            <w:r>
              <w:rPr>
                <w:rFonts w:eastAsia="Times New Roman"/>
              </w:rPr>
              <w:t>09/11/2017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B7AF"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569B3" w14:textId="77777777" w:rsidR="00A17716" w:rsidRDefault="00A17716" w:rsidP="00A17716">
            <w:pPr>
              <w:rPr>
                <w:rFonts w:eastAsia="Times New Roman"/>
              </w:rPr>
            </w:pPr>
            <w:r>
              <w:rPr>
                <w:rFonts w:eastAsia="Times New Roman"/>
              </w:rPr>
              <w:t>12/06/2017</w:t>
            </w:r>
          </w:p>
        </w:tc>
      </w:tr>
      <w:tr w:rsidR="00A17716" w14:paraId="772C245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A4F1AC" w14:textId="77777777" w:rsidR="00A17716" w:rsidRDefault="00A17716" w:rsidP="00A17716">
            <w:pPr>
              <w:rPr>
                <w:rFonts w:eastAsia="Times New Roman"/>
              </w:rPr>
            </w:pPr>
            <w:r w:rsidRPr="00735945">
              <w:rPr>
                <w:rFonts w:eastAsia="Times New Roman"/>
              </w:rPr>
              <w:t>Node.js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8505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8DFE93" w14:textId="77777777" w:rsidR="00A17716" w:rsidRDefault="00A17716" w:rsidP="00A17716">
            <w:pPr>
              <w:rPr>
                <w:rFonts w:eastAsia="Times New Roman"/>
              </w:rPr>
            </w:pPr>
            <w:r>
              <w:rPr>
                <w:rFonts w:eastAsia="Times New Roman"/>
                <w:color w:val="000000"/>
              </w:rPr>
              <w:t>8.x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6C54B9" w14:textId="77777777" w:rsidR="00A17716" w:rsidRDefault="00A17716" w:rsidP="00A17716">
            <w:pPr>
              <w:rPr>
                <w:rFonts w:eastAsia="Times New Roman"/>
              </w:rPr>
            </w:pPr>
            <w:r>
              <w:rPr>
                <w:rFonts w:eastAsia="Times New Roman"/>
                <w:color w:val="000000"/>
              </w:rPr>
              <w:t>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FB18D8" w14:textId="77777777" w:rsidR="00A17716" w:rsidRDefault="00A17716" w:rsidP="00A17716">
            <w:pPr>
              <w:rPr>
                <w:rFonts w:eastAsia="Times New Roman"/>
              </w:rPr>
            </w:pPr>
            <w:r>
              <w:rPr>
                <w:rFonts w:eastAsia="Times New Roman"/>
              </w:rPr>
              <w:t>6716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4F5EE" w14:textId="77777777" w:rsidR="00A17716" w:rsidRDefault="00A17716" w:rsidP="00A17716">
            <w:pPr>
              <w:rPr>
                <w:rFonts w:eastAsia="Times New Roman"/>
              </w:rPr>
            </w:pPr>
            <w:r>
              <w:rPr>
                <w:rFonts w:eastAsia="Times New Roman"/>
              </w:rPr>
              <w:t>08/18/2017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B6EA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193B3" w14:textId="77777777" w:rsidR="00A17716" w:rsidRDefault="00A17716" w:rsidP="00A17716">
            <w:pPr>
              <w:rPr>
                <w:rFonts w:eastAsia="Times New Roman"/>
              </w:rPr>
            </w:pPr>
            <w:r>
              <w:rPr>
                <w:rFonts w:eastAsia="Times New Roman"/>
              </w:rPr>
              <w:t>12/06/2017</w:t>
            </w:r>
          </w:p>
        </w:tc>
      </w:tr>
      <w:tr w:rsidR="00A17716" w14:paraId="1EDDFAD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B60DE" w14:textId="77777777" w:rsidR="00A17716" w:rsidRDefault="00A17716" w:rsidP="00A17716">
            <w:pPr>
              <w:rPr>
                <w:rFonts w:eastAsia="Times New Roman"/>
              </w:rPr>
            </w:pPr>
            <w:r w:rsidRPr="00735945">
              <w:rPr>
                <w:rFonts w:eastAsia="Times New Roman"/>
              </w:rPr>
              <w:t>node-rules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00C46"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BB5D" w14:textId="77777777" w:rsidR="00A17716" w:rsidRDefault="00A17716" w:rsidP="00A17716">
            <w:pPr>
              <w:rPr>
                <w:rFonts w:eastAsia="Times New Roman"/>
              </w:rPr>
            </w:pPr>
            <w:r>
              <w:rPr>
                <w:rFonts w:eastAsia="Times New Roman"/>
              </w:rPr>
              <w:t>3.1.0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7A1C5" w14:textId="77777777" w:rsidR="00A17716" w:rsidRDefault="00A17716" w:rsidP="00A17716">
            <w:pPr>
              <w:rPr>
                <w:rFonts w:eastAsia="Times New Roman"/>
              </w:rPr>
            </w:pPr>
            <w:r>
              <w:rPr>
                <w:rFonts w:eastAsia="Times New Roman"/>
                <w:color w:val="003366"/>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5EB3E" w14:textId="77777777" w:rsidR="00A17716" w:rsidRDefault="00A17716" w:rsidP="00A17716">
            <w:pPr>
              <w:rPr>
                <w:rFonts w:eastAsia="Times New Roman"/>
              </w:rPr>
            </w:pPr>
            <w:r>
              <w:rPr>
                <w:rFonts w:eastAsia="Times New Roman"/>
              </w:rPr>
              <w:t>10857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E79EC" w14:textId="77777777" w:rsidR="00A17716" w:rsidRDefault="00A17716" w:rsidP="00A17716">
            <w:pPr>
              <w:rPr>
                <w:rFonts w:eastAsia="Times New Roman"/>
              </w:rPr>
            </w:pPr>
            <w:r>
              <w:rPr>
                <w:rFonts w:eastAsia="Times New Roman"/>
              </w:rPr>
              <w:t>05/29/2017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9828C0"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603BAB" w14:textId="77777777" w:rsidR="00A17716" w:rsidRDefault="00A17716" w:rsidP="00A17716">
            <w:pPr>
              <w:rPr>
                <w:rFonts w:eastAsia="Times New Roman"/>
              </w:rPr>
            </w:pPr>
            <w:r>
              <w:rPr>
                <w:rFonts w:eastAsia="Times New Roman"/>
              </w:rPr>
              <w:t>12/06/2017</w:t>
            </w:r>
          </w:p>
        </w:tc>
      </w:tr>
      <w:tr w:rsidR="00A17716" w14:paraId="7736D8A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EDF848" w14:textId="77777777" w:rsidR="00A17716" w:rsidRDefault="00A17716" w:rsidP="00A17716">
            <w:pPr>
              <w:rPr>
                <w:rFonts w:eastAsia="Times New Roman"/>
              </w:rPr>
            </w:pPr>
            <w:r w:rsidRPr="00735945">
              <w:rPr>
                <w:rFonts w:eastAsia="Times New Roman"/>
              </w:rPr>
              <w:t>PM2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AFA1"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0ACA6" w14:textId="77777777" w:rsidR="00A17716" w:rsidRDefault="00A17716" w:rsidP="00A17716">
            <w:pPr>
              <w:rPr>
                <w:rFonts w:eastAsia="Times New Roman"/>
              </w:rPr>
            </w:pPr>
            <w:r>
              <w:rPr>
                <w:rFonts w:eastAsia="Times New Roman"/>
                <w:color w:val="003366"/>
              </w:rPr>
              <w:t>2.4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C2B33" w14:textId="77777777" w:rsidR="00A17716" w:rsidRDefault="00A17716" w:rsidP="00A17716">
            <w:pPr>
              <w:rPr>
                <w:rFonts w:eastAsia="Times New Roman"/>
              </w:rPr>
            </w:pPr>
            <w:r>
              <w:rPr>
                <w:rFonts w:eastAsia="Times New Roman"/>
                <w:color w:val="003366"/>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D24DFE" w14:textId="77777777" w:rsidR="00A17716" w:rsidRDefault="00A17716" w:rsidP="00A17716">
            <w:pPr>
              <w:rPr>
                <w:rFonts w:eastAsia="Times New Roman"/>
              </w:rPr>
            </w:pPr>
            <w:r>
              <w:rPr>
                <w:rFonts w:eastAsia="Times New Roman"/>
              </w:rPr>
              <w:t>10869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06FCE3" w14:textId="77777777" w:rsidR="00A17716" w:rsidRDefault="00A17716" w:rsidP="00A17716">
            <w:pPr>
              <w:rPr>
                <w:rFonts w:eastAsia="Times New Roman"/>
              </w:rPr>
            </w:pPr>
            <w:r>
              <w:rPr>
                <w:rFonts w:eastAsia="Times New Roman"/>
              </w:rPr>
              <w:t>05/30/2017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2074B8"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A922F" w14:textId="77777777" w:rsidR="00A17716" w:rsidRDefault="00A17716" w:rsidP="00A17716">
            <w:pPr>
              <w:rPr>
                <w:rFonts w:eastAsia="Times New Roman"/>
              </w:rPr>
            </w:pPr>
            <w:r>
              <w:rPr>
                <w:rFonts w:eastAsia="Times New Roman"/>
              </w:rPr>
              <w:t>12/07/2017</w:t>
            </w:r>
          </w:p>
        </w:tc>
      </w:tr>
      <w:tr w:rsidR="00A17716" w14:paraId="406960A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29F18" w14:textId="77777777" w:rsidR="00A17716" w:rsidRDefault="00A17716" w:rsidP="00A17716">
            <w:pPr>
              <w:rPr>
                <w:rFonts w:eastAsia="Times New Roman"/>
              </w:rPr>
            </w:pPr>
            <w:r w:rsidRPr="00735945">
              <w:rPr>
                <w:rFonts w:eastAsia="Times New Roman"/>
              </w:rPr>
              <w:lastRenderedPageBreak/>
              <w:t>Request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E0B26"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3E89D2" w14:textId="77777777" w:rsidR="00A17716" w:rsidRDefault="00A17716" w:rsidP="00A17716">
            <w:pPr>
              <w:rPr>
                <w:rFonts w:eastAsia="Times New Roman"/>
              </w:rPr>
            </w:pPr>
            <w:r>
              <w:rPr>
                <w:rFonts w:eastAsia="Times New Roman"/>
              </w:rPr>
              <w:t>2.83.x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A0F0A" w14:textId="77777777" w:rsidR="00A17716" w:rsidRDefault="00A17716" w:rsidP="00A17716">
            <w:pPr>
              <w:rPr>
                <w:rFonts w:eastAsia="Times New Roman"/>
              </w:rPr>
            </w:pPr>
            <w:r>
              <w:rPr>
                <w:rFonts w:eastAsia="Times New Roman"/>
              </w:rPr>
              <w:t>2.73.x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FACA0" w14:textId="77777777" w:rsidR="00A17716" w:rsidRDefault="00A17716" w:rsidP="00A17716">
            <w:pPr>
              <w:rPr>
                <w:rFonts w:eastAsia="Times New Roman"/>
              </w:rPr>
            </w:pPr>
            <w:r>
              <w:rPr>
                <w:rFonts w:eastAsia="Times New Roman"/>
              </w:rPr>
              <w:t>8033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6698" w14:textId="77777777" w:rsidR="00A17716" w:rsidRDefault="00A17716" w:rsidP="00A17716">
            <w:pPr>
              <w:rPr>
                <w:rFonts w:eastAsia="Times New Roman"/>
              </w:rPr>
            </w:pPr>
            <w:r>
              <w:rPr>
                <w:rFonts w:eastAsia="Times New Roman"/>
              </w:rPr>
              <w:t>11/17/2017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62A159"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49BC9" w14:textId="77777777" w:rsidR="00A17716" w:rsidRDefault="00A17716" w:rsidP="00A17716">
            <w:pPr>
              <w:rPr>
                <w:rFonts w:eastAsia="Times New Roman"/>
              </w:rPr>
            </w:pPr>
            <w:r>
              <w:rPr>
                <w:rFonts w:eastAsia="Times New Roman"/>
              </w:rPr>
              <w:t>12/07/2017</w:t>
            </w:r>
          </w:p>
        </w:tc>
      </w:tr>
      <w:tr w:rsidR="00A17716" w14:paraId="78D66C7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AE09CA" w14:textId="77777777" w:rsidR="00A17716" w:rsidRDefault="00A17716" w:rsidP="00A17716">
            <w:pPr>
              <w:rPr>
                <w:rFonts w:eastAsia="Times New Roman"/>
              </w:rPr>
            </w:pPr>
            <w:r w:rsidRPr="00735945">
              <w:rPr>
                <w:rFonts w:eastAsia="Times New Roman"/>
              </w:rPr>
              <w:t>Simple Logging Facade for Java (SLF4J)</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BA4E6C"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F3604" w14:textId="77777777" w:rsidR="00A17716" w:rsidRDefault="00A17716" w:rsidP="00A17716">
            <w:pPr>
              <w:rPr>
                <w:rFonts w:eastAsia="Times New Roman"/>
              </w:rPr>
            </w:pPr>
            <w:r>
              <w:rPr>
                <w:rFonts w:eastAsia="Times New Roman"/>
                <w:color w:val="003366"/>
              </w:rPr>
              <w:t>1.7.21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F472" w14:textId="77777777" w:rsidR="00A17716" w:rsidRDefault="00A17716" w:rsidP="00A17716">
            <w:pPr>
              <w:rPr>
                <w:rFonts w:eastAsia="Times New Roman"/>
              </w:rPr>
            </w:pPr>
            <w:r>
              <w:rPr>
                <w:rFonts w:eastAsia="Times New Roman"/>
              </w:rPr>
              <w:t>1.7.x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98DB6" w14:textId="77777777" w:rsidR="00A17716" w:rsidRDefault="00A17716" w:rsidP="00A17716">
            <w:pPr>
              <w:rPr>
                <w:rFonts w:eastAsia="Times New Roman"/>
              </w:rPr>
            </w:pPr>
            <w:r>
              <w:rPr>
                <w:rFonts w:eastAsia="Times New Roman"/>
              </w:rPr>
              <w:t>7735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E3FDB" w14:textId="77777777" w:rsidR="00A17716" w:rsidRDefault="00A17716" w:rsidP="00A17716">
            <w:pPr>
              <w:rPr>
                <w:rFonts w:eastAsia="Times New Roman"/>
              </w:rPr>
            </w:pPr>
            <w:r>
              <w:rPr>
                <w:rFonts w:eastAsia="Times New Roman"/>
              </w:rPr>
              <w:t>01/18/2017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48C00"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BB4DD" w14:textId="77777777" w:rsidR="00A17716" w:rsidRDefault="00A17716" w:rsidP="00A17716">
            <w:pPr>
              <w:rPr>
                <w:rFonts w:eastAsia="Times New Roman"/>
              </w:rPr>
            </w:pPr>
            <w:r>
              <w:rPr>
                <w:rFonts w:eastAsia="Times New Roman"/>
              </w:rPr>
              <w:t>12/07/2017</w:t>
            </w:r>
          </w:p>
        </w:tc>
      </w:tr>
      <w:tr w:rsidR="00A17716" w14:paraId="2C086FF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0BAD1A" w14:textId="77777777" w:rsidR="00A17716" w:rsidRDefault="00A17716" w:rsidP="00A17716">
            <w:pPr>
              <w:rPr>
                <w:rFonts w:eastAsia="Times New Roman"/>
              </w:rPr>
            </w:pPr>
            <w:r w:rsidRPr="00735945">
              <w:rPr>
                <w:rFonts w:eastAsia="Times New Roman"/>
              </w:rPr>
              <w:t>socket.io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CAE2A"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B2546D" w14:textId="77777777" w:rsidR="00A17716" w:rsidRDefault="00A17716" w:rsidP="00A17716">
            <w:pPr>
              <w:rPr>
                <w:rFonts w:eastAsia="Times New Roman"/>
              </w:rPr>
            </w:pPr>
            <w:r>
              <w:rPr>
                <w:rFonts w:eastAsia="Times New Roman"/>
              </w:rPr>
              <w:t>2.0.x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DCB44"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BB83D" w14:textId="77777777" w:rsidR="00A17716" w:rsidRDefault="00A17716" w:rsidP="00A17716">
            <w:pPr>
              <w:rPr>
                <w:rFonts w:eastAsia="Times New Roman"/>
              </w:rPr>
            </w:pPr>
            <w:r>
              <w:rPr>
                <w:rFonts w:eastAsia="Times New Roman"/>
              </w:rPr>
              <w:t>8947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A90B" w14:textId="77777777" w:rsidR="00A17716" w:rsidRDefault="00A17716" w:rsidP="00A17716">
            <w:pPr>
              <w:rPr>
                <w:rFonts w:eastAsia="Times New Roman"/>
              </w:rPr>
            </w:pPr>
            <w:r>
              <w:rPr>
                <w:rFonts w:eastAsia="Times New Roman"/>
              </w:rPr>
              <w:t>04/13/2017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CDD45" w14:textId="77777777" w:rsidR="00A17716" w:rsidRDefault="00A17716" w:rsidP="00A17716">
            <w:pPr>
              <w:rPr>
                <w:rFonts w:eastAsia="Times New Roman"/>
              </w:rPr>
            </w:pPr>
            <w:r>
              <w:rPr>
                <w:rStyle w:val="Strong"/>
                <w:rFonts w:eastAsia="Times New Roman"/>
                <w:color w:val="FF0000"/>
              </w:rPr>
              <w:t>*** This entry has been marked as ARCHIVED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16479" w14:textId="77777777" w:rsidR="00A17716" w:rsidRDefault="00A17716" w:rsidP="00A17716">
            <w:pPr>
              <w:pStyle w:val="NormalWeb"/>
              <w:rPr>
                <w:rFonts w:eastAsiaTheme="minorEastAsia"/>
              </w:rPr>
            </w:pPr>
            <w:r>
              <w:t>12/07/2017</w:t>
            </w:r>
          </w:p>
        </w:tc>
      </w:tr>
      <w:tr w:rsidR="00A17716" w14:paraId="67A8219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B3F4D" w14:textId="77777777" w:rsidR="00A17716" w:rsidRDefault="00A17716" w:rsidP="00A17716">
            <w:pPr>
              <w:rPr>
                <w:rFonts w:eastAsia="Times New Roman"/>
              </w:rPr>
            </w:pPr>
            <w:r w:rsidRPr="00735945">
              <w:rPr>
                <w:rFonts w:eastAsia="Times New Roman"/>
              </w:rPr>
              <w:t>Swagger User Interface (UI)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784324"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B49193" w14:textId="77777777" w:rsidR="00A17716" w:rsidRDefault="00A17716" w:rsidP="00A17716">
            <w:pPr>
              <w:rPr>
                <w:rFonts w:eastAsia="Times New Roman"/>
              </w:rPr>
            </w:pPr>
            <w:r>
              <w:rPr>
                <w:rFonts w:eastAsia="Times New Roman"/>
              </w:rPr>
              <w:t>2.1.x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1718C" w14:textId="77777777" w:rsidR="00A17716" w:rsidRDefault="00A17716" w:rsidP="00A17716">
            <w:pPr>
              <w:rPr>
                <w:rFonts w:eastAsia="Times New Roman"/>
              </w:rPr>
            </w:pPr>
            <w:r>
              <w:rPr>
                <w:rFonts w:eastAsia="Times New Roman"/>
                <w:color w:val="000000"/>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DC3BB" w14:textId="77777777" w:rsidR="00A17716" w:rsidRDefault="00A17716" w:rsidP="00A17716">
            <w:pPr>
              <w:rPr>
                <w:rFonts w:eastAsia="Times New Roman"/>
              </w:rPr>
            </w:pPr>
            <w:r>
              <w:rPr>
                <w:rFonts w:eastAsia="Times New Roman"/>
              </w:rPr>
              <w:t>8231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3A956F" w14:textId="77777777" w:rsidR="00A17716" w:rsidRDefault="00A17716" w:rsidP="00A17716">
            <w:pPr>
              <w:rPr>
                <w:rFonts w:eastAsia="Times New Roman"/>
              </w:rPr>
            </w:pPr>
            <w:r>
              <w:rPr>
                <w:rFonts w:eastAsia="Times New Roman"/>
              </w:rPr>
              <w:t>09/15/2017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7526"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22AFD" w14:textId="77777777" w:rsidR="00A17716" w:rsidRDefault="00A17716" w:rsidP="00A17716">
            <w:pPr>
              <w:rPr>
                <w:rFonts w:eastAsia="Times New Roman"/>
              </w:rPr>
            </w:pPr>
            <w:r>
              <w:rPr>
                <w:rFonts w:eastAsia="Times New Roman"/>
              </w:rPr>
              <w:t>12/07/2017</w:t>
            </w:r>
          </w:p>
        </w:tc>
      </w:tr>
      <w:tr w:rsidR="00A17716" w14:paraId="7938444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EB850" w14:textId="77777777" w:rsidR="00A17716" w:rsidRDefault="00A17716" w:rsidP="00A17716">
            <w:pPr>
              <w:rPr>
                <w:rFonts w:eastAsia="Times New Roman"/>
              </w:rPr>
            </w:pPr>
            <w:r w:rsidRPr="00735945">
              <w:rPr>
                <w:rFonts w:eastAsia="Times New Roman"/>
              </w:rPr>
              <w:t>Vagrant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91AFF4"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E3C8" w14:textId="77777777" w:rsidR="00A17716" w:rsidRDefault="00A17716" w:rsidP="00A17716">
            <w:pPr>
              <w:rPr>
                <w:rFonts w:eastAsia="Times New Roman"/>
              </w:rPr>
            </w:pPr>
            <w:r>
              <w:rPr>
                <w:rFonts w:eastAsia="Times New Roman"/>
              </w:rPr>
              <w:t>1.9.x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A35B8" w14:textId="77777777" w:rsidR="00A17716" w:rsidRDefault="00A17716" w:rsidP="00A17716">
            <w:pPr>
              <w:rPr>
                <w:rFonts w:eastAsia="Times New Roman"/>
              </w:rPr>
            </w:pPr>
            <w:r>
              <w:rPr>
                <w:rFonts w:eastAsia="Times New Roman"/>
              </w:rPr>
              <w:t>1.9.x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B80F4" w14:textId="77777777" w:rsidR="00A17716" w:rsidRDefault="00A17716" w:rsidP="00A17716">
            <w:pPr>
              <w:rPr>
                <w:rFonts w:eastAsia="Times New Roman"/>
              </w:rPr>
            </w:pPr>
            <w:r>
              <w:rPr>
                <w:rFonts w:eastAsia="Times New Roman"/>
              </w:rPr>
              <w:t>7306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ED175" w14:textId="77777777" w:rsidR="00A17716" w:rsidRDefault="00A17716" w:rsidP="00A17716">
            <w:pPr>
              <w:pStyle w:val="NormalWeb"/>
              <w:rPr>
                <w:rFonts w:eastAsiaTheme="minorEastAsia"/>
              </w:rPr>
            </w:pPr>
            <w:r>
              <w:t>07/31/2017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62D8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4E4EF8" w14:textId="77777777" w:rsidR="00A17716" w:rsidRDefault="00A17716" w:rsidP="00A17716">
            <w:pPr>
              <w:rPr>
                <w:rFonts w:eastAsia="Times New Roman"/>
              </w:rPr>
            </w:pPr>
            <w:r>
              <w:rPr>
                <w:rFonts w:eastAsia="Times New Roman"/>
              </w:rPr>
              <w:t>12/07/2017</w:t>
            </w:r>
          </w:p>
        </w:tc>
      </w:tr>
      <w:tr w:rsidR="00A17716" w14:paraId="031C91D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3CDE" w14:textId="77777777" w:rsidR="00A17716" w:rsidRDefault="00A17716" w:rsidP="00A17716">
            <w:pPr>
              <w:rPr>
                <w:rFonts w:eastAsia="Times New Roman"/>
              </w:rPr>
            </w:pPr>
            <w:r w:rsidRPr="00735945">
              <w:rPr>
                <w:rFonts w:eastAsia="Times New Roman"/>
              </w:rPr>
              <w:t>winston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1233"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30A9D" w14:textId="77777777" w:rsidR="00A17716" w:rsidRDefault="00A17716" w:rsidP="00A17716">
            <w:pPr>
              <w:rPr>
                <w:rFonts w:eastAsia="Times New Roman"/>
              </w:rPr>
            </w:pPr>
            <w:r>
              <w:rPr>
                <w:rFonts w:eastAsia="Times New Roman"/>
              </w:rPr>
              <w:t>2.4.x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9B0BF1" w14:textId="77777777" w:rsidR="00A17716" w:rsidRDefault="00A17716" w:rsidP="00A17716">
            <w:pPr>
              <w:rPr>
                <w:rFonts w:eastAsia="Times New Roman"/>
              </w:rPr>
            </w:pPr>
            <w:r>
              <w:rPr>
                <w:rFonts w:eastAsia="Times New Roman"/>
              </w:rPr>
              <w:t>2.2.x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5ED65" w14:textId="77777777" w:rsidR="00A17716" w:rsidRDefault="00A17716" w:rsidP="00A17716">
            <w:pPr>
              <w:rPr>
                <w:rFonts w:eastAsia="Times New Roman"/>
              </w:rPr>
            </w:pPr>
            <w:r>
              <w:rPr>
                <w:rFonts w:eastAsia="Times New Roman"/>
              </w:rPr>
              <w:t>9857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13B86" w14:textId="77777777" w:rsidR="00A17716" w:rsidRDefault="00A17716" w:rsidP="00A17716">
            <w:pPr>
              <w:rPr>
                <w:rFonts w:eastAsia="Times New Roman"/>
              </w:rPr>
            </w:pPr>
            <w:r>
              <w:rPr>
                <w:rFonts w:eastAsia="Times New Roman"/>
              </w:rPr>
              <w:t>06/30/2016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2532AA" w14:textId="77777777" w:rsidR="00A17716" w:rsidRDefault="00A17716" w:rsidP="00A17716">
            <w:pPr>
              <w:rPr>
                <w:rFonts w:eastAsia="Times New Roman"/>
              </w:rPr>
            </w:pPr>
            <w:r>
              <w:rPr>
                <w:rFonts w:eastAsia="Times New Roman"/>
              </w:rPr>
              <w:t>Archived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552F7" w14:textId="77777777" w:rsidR="00A17716" w:rsidRDefault="00A17716" w:rsidP="00A17716">
            <w:pPr>
              <w:rPr>
                <w:rFonts w:eastAsia="Times New Roman"/>
              </w:rPr>
            </w:pPr>
            <w:r>
              <w:rPr>
                <w:rFonts w:eastAsia="Times New Roman"/>
              </w:rPr>
              <w:t>12/07/2017</w:t>
            </w:r>
          </w:p>
        </w:tc>
      </w:tr>
      <w:tr w:rsidR="00A17716" w14:paraId="3681B15A"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3D199" w14:textId="77777777" w:rsidR="00A17716" w:rsidRDefault="00A17716" w:rsidP="00A17716">
            <w:pPr>
              <w:rPr>
                <w:rFonts w:eastAsia="Times New Roman"/>
              </w:rPr>
            </w:pPr>
            <w:r w:rsidRPr="00735945">
              <w:rPr>
                <w:rFonts w:eastAsia="Times New Roman"/>
              </w:rPr>
              <w:t>Kibana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CDB62" w14:textId="77777777" w:rsidR="00A17716" w:rsidRDefault="00A17716" w:rsidP="00A17716">
            <w:pPr>
              <w:rPr>
                <w:rFonts w:eastAsia="Times New Roman"/>
              </w:rPr>
            </w:pPr>
            <w:r>
              <w:rPr>
                <w:rFonts w:eastAsia="Times New Roman"/>
              </w:rPr>
              <w:t>Production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938A9" w14:textId="77777777" w:rsidR="00A17716" w:rsidRDefault="00A17716" w:rsidP="00A17716">
            <w:pPr>
              <w:rPr>
                <w:rFonts w:eastAsia="Times New Roman"/>
              </w:rPr>
            </w:pPr>
            <w:r>
              <w:rPr>
                <w:rFonts w:eastAsia="Times New Roman"/>
              </w:rPr>
              <w:t>5.6.x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F811E" w14:textId="77777777" w:rsidR="00A17716" w:rsidRDefault="00A17716" w:rsidP="00A17716">
            <w:pPr>
              <w:rPr>
                <w:rFonts w:eastAsia="Times New Roman"/>
              </w:rPr>
            </w:pPr>
            <w:r>
              <w:rPr>
                <w:rFonts w:eastAsia="Times New Roman"/>
              </w:rPr>
              <w:t>5.6.x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90794" w14:textId="77777777" w:rsidR="00A17716" w:rsidRDefault="00A17716" w:rsidP="00A17716">
            <w:pPr>
              <w:rPr>
                <w:rFonts w:eastAsia="Times New Roman"/>
              </w:rPr>
            </w:pPr>
            <w:r>
              <w:rPr>
                <w:rFonts w:eastAsia="Times New Roman"/>
              </w:rPr>
              <w:t>7402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4B4FE" w14:textId="77777777" w:rsidR="00A17716" w:rsidRDefault="00A17716" w:rsidP="00A17716">
            <w:pPr>
              <w:rPr>
                <w:rFonts w:eastAsia="Times New Roman"/>
              </w:rPr>
            </w:pPr>
            <w:r>
              <w:rPr>
                <w:rFonts w:eastAsia="Times New Roman"/>
              </w:rPr>
              <w:t>02/05/2017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B07AC5"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2B335" w14:textId="77777777" w:rsidR="00A17716" w:rsidRDefault="00A17716" w:rsidP="00A17716">
            <w:pPr>
              <w:pStyle w:val="NormalWeb"/>
              <w:rPr>
                <w:rFonts w:eastAsiaTheme="minorEastAsia"/>
              </w:rPr>
            </w:pPr>
            <w:r>
              <w:t>12/08/2017</w:t>
            </w:r>
          </w:p>
        </w:tc>
      </w:tr>
      <w:tr w:rsidR="00A17716" w14:paraId="46A80CB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D8CE8" w14:textId="77777777" w:rsidR="00A17716" w:rsidRDefault="00A17716" w:rsidP="00A17716">
            <w:pPr>
              <w:rPr>
                <w:rFonts w:eastAsia="Times New Roman"/>
              </w:rPr>
            </w:pPr>
            <w:r w:rsidRPr="00735945">
              <w:rPr>
                <w:rFonts w:eastAsia="Times New Roman"/>
              </w:rPr>
              <w:t>Open Web Application Security Project (OWASP) Dependency-Check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93777F" w14:textId="77777777" w:rsidR="00A17716" w:rsidRDefault="00A17716" w:rsidP="00A17716">
            <w:pPr>
              <w:rPr>
                <w:rFonts w:eastAsia="Times New Roman"/>
              </w:rPr>
            </w:pPr>
            <w:r>
              <w:rPr>
                <w:rFonts w:eastAsia="Times New Roman"/>
              </w:rPr>
              <w:t>Development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5C2D75" w14:textId="77777777" w:rsidR="00A17716" w:rsidRDefault="00A17716" w:rsidP="00A17716">
            <w:pPr>
              <w:rPr>
                <w:rFonts w:eastAsia="Times New Roman"/>
              </w:rPr>
            </w:pPr>
            <w:r>
              <w:rPr>
                <w:rFonts w:eastAsia="Times New Roman"/>
                <w:color w:val="003366"/>
              </w:rPr>
              <w:t>3.0.1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48D81E" w14:textId="77777777" w:rsidR="00A17716" w:rsidRDefault="00A17716" w:rsidP="00A17716">
            <w:pPr>
              <w:rPr>
                <w:rFonts w:eastAsia="Times New Roman"/>
              </w:rPr>
            </w:pPr>
            <w:r>
              <w:rPr>
                <w:rFonts w:eastAsia="Times New Roman"/>
              </w:rPr>
              <w:t>1.4.x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7BF0D" w14:textId="77777777" w:rsidR="00A17716" w:rsidRDefault="00A17716" w:rsidP="00A17716">
            <w:pPr>
              <w:rPr>
                <w:rFonts w:eastAsia="Times New Roman"/>
              </w:rPr>
            </w:pPr>
            <w:r>
              <w:rPr>
                <w:rFonts w:eastAsia="Times New Roman"/>
              </w:rPr>
              <w:t>8298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952DB" w14:textId="77777777" w:rsidR="00A17716" w:rsidRDefault="00A17716" w:rsidP="00A17716">
            <w:pPr>
              <w:rPr>
                <w:rFonts w:eastAsia="Times New Roman"/>
              </w:rPr>
            </w:pPr>
            <w:r>
              <w:rPr>
                <w:rFonts w:eastAsia="Times New Roman"/>
              </w:rPr>
              <w:t>04/18/2017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C5C39"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AC72F" w14:textId="77777777" w:rsidR="00A17716" w:rsidRDefault="00A17716" w:rsidP="00A17716">
            <w:pPr>
              <w:rPr>
                <w:rFonts w:eastAsia="Times New Roman"/>
              </w:rPr>
            </w:pPr>
            <w:r>
              <w:rPr>
                <w:rFonts w:eastAsia="Times New Roman"/>
              </w:rPr>
              <w:t>12/07/2017</w:t>
            </w:r>
          </w:p>
        </w:tc>
      </w:tr>
      <w:tr w:rsidR="00A17716" w14:paraId="4DB5427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FBF277" w14:textId="77777777" w:rsidR="00A17716" w:rsidRDefault="00A17716" w:rsidP="00A17716">
            <w:pPr>
              <w:rPr>
                <w:rFonts w:eastAsia="Times New Roman"/>
              </w:rPr>
            </w:pPr>
            <w:r w:rsidRPr="00735945">
              <w:rPr>
                <w:rFonts w:eastAsia="Times New Roman"/>
              </w:rPr>
              <w:t>KIDS Assembler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9184FD"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A7BBE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DF2B4F" w14:textId="77777777" w:rsidR="00A17716" w:rsidRDefault="00A17716" w:rsidP="00A17716">
            <w:pPr>
              <w:rPr>
                <w:rFonts w:eastAsia="Times New Roman"/>
              </w:rPr>
            </w:pPr>
            <w:r>
              <w:rPr>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529C"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70D81"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BDD7BE"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A719D" w14:textId="77777777" w:rsidR="00A17716" w:rsidRDefault="00A17716" w:rsidP="00A17716">
            <w:pPr>
              <w:rPr>
                <w:rFonts w:eastAsia="Times New Roman"/>
              </w:rPr>
            </w:pPr>
            <w:r>
              <w:rPr>
                <w:rFonts w:eastAsia="Times New Roman"/>
              </w:rPr>
              <w:t>02/27/2017</w:t>
            </w:r>
          </w:p>
        </w:tc>
      </w:tr>
      <w:tr w:rsidR="00A17716" w14:paraId="2736AD2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4A6ED" w14:textId="77777777" w:rsidR="00A17716" w:rsidRDefault="00A17716" w:rsidP="00A17716">
            <w:pPr>
              <w:rPr>
                <w:rFonts w:eastAsia="Times New Roman"/>
              </w:rPr>
            </w:pPr>
            <w:r w:rsidRPr="00735945">
              <w:rPr>
                <w:rFonts w:eastAsia="Times New Roman"/>
              </w:rPr>
              <w:t>angular-mocks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4B30E"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5FB93" w14:textId="77777777" w:rsidR="00A17716" w:rsidRDefault="00A17716" w:rsidP="00A17716">
            <w:pPr>
              <w:rPr>
                <w:rFonts w:eastAsia="Times New Roman"/>
              </w:rPr>
            </w:pPr>
            <w:r>
              <w:rPr>
                <w:rFonts w:eastAsia="Times New Roman"/>
              </w:rPr>
              <w:t>^1.5.0</w:t>
            </w:r>
          </w:p>
          <w:p w14:paraId="3EE107ED" w14:textId="77777777" w:rsidR="00A17716" w:rsidRDefault="00A17716" w:rsidP="00A17716">
            <w:pPr>
              <w:pStyle w:val="NormalWeb"/>
              <w:rPr>
                <w:rFonts w:eastAsiaTheme="minorEastAsia"/>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DA8D"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229B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6364E"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E215C"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283CA" w14:textId="77777777" w:rsidR="00A17716" w:rsidRDefault="00A17716" w:rsidP="00A17716">
            <w:pPr>
              <w:rPr>
                <w:rFonts w:eastAsia="Times New Roman"/>
              </w:rPr>
            </w:pPr>
            <w:r>
              <w:rPr>
                <w:rFonts w:eastAsia="Times New Roman"/>
              </w:rPr>
              <w:t>10/25/2017</w:t>
            </w:r>
          </w:p>
        </w:tc>
      </w:tr>
      <w:tr w:rsidR="00A17716" w14:paraId="44032DC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DAA06" w14:textId="77777777" w:rsidR="00A17716" w:rsidRDefault="00A17716" w:rsidP="00A17716">
            <w:pPr>
              <w:rPr>
                <w:rFonts w:eastAsia="Times New Roman"/>
              </w:rPr>
            </w:pPr>
            <w:r w:rsidRPr="00735945">
              <w:rPr>
                <w:rFonts w:eastAsia="Times New Roman"/>
              </w:rPr>
              <w:lastRenderedPageBreak/>
              <w:t>check-dependencies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0A7DB"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46A2E" w14:textId="77777777" w:rsidR="00A17716" w:rsidRDefault="00A17716" w:rsidP="00A17716">
            <w:pPr>
              <w:rPr>
                <w:rFonts w:eastAsia="Times New Roman"/>
              </w:rPr>
            </w:pPr>
            <w:r>
              <w:rPr>
                <w:rStyle w:val="Strong"/>
                <w:rFonts w:eastAsia="Times New Roman"/>
                <w:color w:val="FF0000"/>
              </w:rPr>
              <w:t>1.1.0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EA36A9"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FC3F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4DBB0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4BAA"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F8FFA" w14:textId="77777777" w:rsidR="00A17716" w:rsidRDefault="00A17716" w:rsidP="00A17716">
            <w:pPr>
              <w:rPr>
                <w:rFonts w:eastAsia="Times New Roman"/>
              </w:rPr>
            </w:pPr>
            <w:r>
              <w:rPr>
                <w:rFonts w:eastAsia="Times New Roman"/>
              </w:rPr>
              <w:t>11/22/2017</w:t>
            </w:r>
          </w:p>
        </w:tc>
      </w:tr>
      <w:tr w:rsidR="00A17716" w14:paraId="35307B6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021D4" w14:textId="77777777" w:rsidR="00A17716" w:rsidRDefault="00A17716" w:rsidP="00A17716">
            <w:pPr>
              <w:rPr>
                <w:rFonts w:eastAsia="Times New Roman"/>
              </w:rPr>
            </w:pPr>
            <w:r w:rsidRPr="00735945">
              <w:rPr>
                <w:rFonts w:eastAsia="Times New Roman"/>
              </w:rPr>
              <w:t>Foundation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EA97E"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591AB2" w14:textId="77777777" w:rsidR="00A17716" w:rsidRDefault="00A17716" w:rsidP="00A17716">
            <w:pPr>
              <w:rPr>
                <w:rFonts w:eastAsia="Times New Roman"/>
              </w:rPr>
            </w:pPr>
            <w:r>
              <w:rPr>
                <w:rStyle w:val="Strong"/>
                <w:rFonts w:eastAsia="Times New Roman"/>
                <w:color w:val="FF0000"/>
              </w:rPr>
              <w:t>4.2.1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1E2ED" w14:textId="77777777" w:rsidR="00A17716" w:rsidRDefault="00A17716" w:rsidP="00A17716">
            <w:pPr>
              <w:rPr>
                <w:rFonts w:eastAsia="Times New Roman"/>
              </w:rPr>
            </w:pPr>
            <w:r>
              <w:rPr>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B63C9"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FC6A5"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4A3B9"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9CCBF" w14:textId="77777777" w:rsidR="00A17716" w:rsidRDefault="00A17716" w:rsidP="00A17716">
            <w:pPr>
              <w:rPr>
                <w:rFonts w:eastAsia="Times New Roman"/>
              </w:rPr>
            </w:pPr>
            <w:r>
              <w:rPr>
                <w:rFonts w:eastAsia="Times New Roman"/>
              </w:rPr>
              <w:t>11/22/2017</w:t>
            </w:r>
          </w:p>
        </w:tc>
      </w:tr>
      <w:tr w:rsidR="00A17716" w14:paraId="6B39122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F9F05D" w14:textId="77777777" w:rsidR="00A17716" w:rsidRDefault="00A17716" w:rsidP="00A17716">
            <w:pPr>
              <w:rPr>
                <w:rFonts w:eastAsia="Times New Roman"/>
              </w:rPr>
            </w:pPr>
            <w:r w:rsidRPr="00735945">
              <w:rPr>
                <w:rFonts w:eastAsia="Times New Roman"/>
              </w:rPr>
              <w:t>grunt-nodemon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6D522"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B5FC8" w14:textId="77777777" w:rsidR="00A17716" w:rsidRDefault="00A17716" w:rsidP="00A17716">
            <w:pPr>
              <w:rPr>
                <w:rFonts w:eastAsia="Times New Roman"/>
              </w:rPr>
            </w:pPr>
            <w:r>
              <w:rPr>
                <w:rFonts w:eastAsia="Times New Roman"/>
                <w:color w:val="000000"/>
              </w:rPr>
              <w:t>0.4.x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63AB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888F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C59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946B1"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9DDA6" w14:textId="77777777" w:rsidR="00A17716" w:rsidRDefault="00A17716" w:rsidP="00A17716">
            <w:pPr>
              <w:rPr>
                <w:rFonts w:eastAsia="Times New Roman"/>
              </w:rPr>
            </w:pPr>
            <w:r>
              <w:rPr>
                <w:rFonts w:eastAsia="Times New Roman"/>
              </w:rPr>
              <w:t>11/22/2017</w:t>
            </w:r>
          </w:p>
        </w:tc>
      </w:tr>
      <w:tr w:rsidR="00A17716" w14:paraId="054E278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95A54" w14:textId="77777777" w:rsidR="00A17716" w:rsidRDefault="00A17716" w:rsidP="00A17716">
            <w:pPr>
              <w:rPr>
                <w:rFonts w:eastAsia="Times New Roman"/>
              </w:rPr>
            </w:pPr>
            <w:r w:rsidRPr="00735945">
              <w:rPr>
                <w:rFonts w:eastAsia="Times New Roman"/>
              </w:rPr>
              <w:t>angular-cli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AF000"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2625A3" w14:textId="77777777" w:rsidR="00A17716" w:rsidRDefault="00A17716" w:rsidP="00A17716">
            <w:pPr>
              <w:pStyle w:val="NormalWeb"/>
              <w:rPr>
                <w:rFonts w:eastAsiaTheme="minorEastAsia"/>
              </w:rPr>
            </w:pPr>
            <w:r>
              <w:t>1.0.0-beta.28.3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7EBECD" w14:textId="77777777" w:rsidR="00A17716" w:rsidRDefault="00A17716" w:rsidP="00A17716">
            <w:pPr>
              <w:rPr>
                <w:rFonts w:eastAsia="Times New Roman"/>
              </w:rPr>
            </w:pPr>
            <w:r>
              <w:rPr>
                <w:rFonts w:eastAsia="Times New Roman"/>
                <w:color w:val="000000"/>
              </w:rPr>
              <w:t>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A771F" w14:textId="77777777" w:rsidR="00A17716" w:rsidRDefault="00A17716" w:rsidP="00A17716">
            <w:pPr>
              <w:rPr>
                <w:rFonts w:eastAsia="Times New Roman"/>
              </w:rPr>
            </w:pPr>
            <w:r>
              <w:rPr>
                <w:rFonts w:eastAsia="Times New Roman"/>
              </w:rPr>
              <w:t>11153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68A007"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F620"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1EB56" w14:textId="77777777" w:rsidR="00A17716" w:rsidRDefault="00A17716" w:rsidP="00A17716">
            <w:pPr>
              <w:rPr>
                <w:rFonts w:eastAsia="Times New Roman"/>
              </w:rPr>
            </w:pPr>
            <w:r>
              <w:rPr>
                <w:rFonts w:eastAsia="Times New Roman"/>
              </w:rPr>
              <w:t>12/06/2017</w:t>
            </w:r>
          </w:p>
        </w:tc>
      </w:tr>
      <w:tr w:rsidR="00A17716" w14:paraId="4E5EBA5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FEF84" w14:textId="77777777" w:rsidR="00A17716" w:rsidRDefault="00A17716" w:rsidP="00A17716">
            <w:pPr>
              <w:rPr>
                <w:rFonts w:eastAsia="Times New Roman"/>
              </w:rPr>
            </w:pPr>
            <w:r w:rsidRPr="00735945">
              <w:rPr>
                <w:rFonts w:eastAsia="Times New Roman"/>
              </w:rPr>
              <w:t>Atom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463A2"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8F1F09" w14:textId="77777777" w:rsidR="00A17716" w:rsidRDefault="00A17716" w:rsidP="00A17716">
            <w:pPr>
              <w:rPr>
                <w:rFonts w:eastAsia="Times New Roman"/>
              </w:rPr>
            </w:pPr>
            <w:r>
              <w:rPr>
                <w:rFonts w:eastAsia="Times New Roman"/>
                <w:color w:val="000000"/>
              </w:rPr>
              <w:t>1.22.1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6665F" w14:textId="77777777" w:rsidR="00A17716" w:rsidRDefault="00A17716" w:rsidP="00A17716">
            <w:pPr>
              <w:rPr>
                <w:rFonts w:eastAsia="Times New Roman"/>
              </w:rPr>
            </w:pPr>
            <w:r>
              <w:rPr>
                <w:rFonts w:eastAsia="Times New Roman"/>
              </w:rPr>
              <w:t>1.x.x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23D00" w14:textId="77777777" w:rsidR="00A17716" w:rsidRDefault="008C4450" w:rsidP="00A17716">
            <w:pPr>
              <w:pStyle w:val="NormalWeb"/>
              <w:rPr>
                <w:rFonts w:eastAsiaTheme="minorEastAsia"/>
              </w:rPr>
            </w:pPr>
            <w:hyperlink r:id="rId23" w:history="1">
              <w:r w:rsidR="00A17716">
                <w:rPr>
                  <w:rStyle w:val="Hyperlink"/>
                </w:rPr>
                <w:t>7721</w:t>
              </w:r>
            </w:hyperlink>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B17D1" w14:textId="77777777" w:rsidR="00A17716" w:rsidRDefault="00A17716" w:rsidP="00A17716">
            <w:pPr>
              <w:rPr>
                <w:rFonts w:eastAsia="Times New Roman"/>
              </w:rPr>
            </w:pPr>
            <w:r>
              <w:rPr>
                <w:rFonts w:eastAsia="Times New Roman"/>
              </w:rPr>
              <w:t>04/03/2017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2D9F91"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F5439" w14:textId="77777777" w:rsidR="00A17716" w:rsidRDefault="00A17716" w:rsidP="00A17716">
            <w:pPr>
              <w:rPr>
                <w:rFonts w:eastAsia="Times New Roman"/>
              </w:rPr>
            </w:pPr>
            <w:r>
              <w:rPr>
                <w:rFonts w:eastAsia="Times New Roman"/>
              </w:rPr>
              <w:t>12/06/2017</w:t>
            </w:r>
          </w:p>
        </w:tc>
      </w:tr>
      <w:tr w:rsidR="00A17716" w14:paraId="72CD2FB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E8454" w14:textId="77777777" w:rsidR="00A17716" w:rsidRDefault="00A17716" w:rsidP="00A17716">
            <w:pPr>
              <w:rPr>
                <w:rFonts w:eastAsia="Times New Roman"/>
              </w:rPr>
            </w:pPr>
            <w:r w:rsidRPr="00735945">
              <w:rPr>
                <w:rFonts w:eastAsia="Times New Roman"/>
              </w:rPr>
              <w:t>dependency-check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74841"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BD93A" w14:textId="77777777" w:rsidR="00A17716" w:rsidRDefault="00A17716" w:rsidP="00A17716">
            <w:pPr>
              <w:rPr>
                <w:rFonts w:eastAsia="Times New Roman"/>
              </w:rPr>
            </w:pPr>
            <w:r>
              <w:rPr>
                <w:rStyle w:val="Strong"/>
                <w:rFonts w:eastAsia="Times New Roman"/>
                <w:color w:val="FF0000"/>
              </w:rPr>
              <w:t>2.8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396A5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0CD57"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25E9E"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4AF56"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B74B36" w14:textId="77777777" w:rsidR="00A17716" w:rsidRDefault="00A17716" w:rsidP="00A17716">
            <w:pPr>
              <w:rPr>
                <w:rFonts w:eastAsia="Times New Roman"/>
              </w:rPr>
            </w:pPr>
            <w:r>
              <w:rPr>
                <w:rFonts w:eastAsia="Times New Roman"/>
              </w:rPr>
              <w:t>12/06/2017</w:t>
            </w:r>
          </w:p>
        </w:tc>
      </w:tr>
      <w:tr w:rsidR="00A17716" w14:paraId="2445790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C0B78" w14:textId="77777777" w:rsidR="00A17716" w:rsidRDefault="00A17716" w:rsidP="00A17716">
            <w:pPr>
              <w:rPr>
                <w:rFonts w:eastAsia="Times New Roman"/>
              </w:rPr>
            </w:pPr>
            <w:r w:rsidRPr="00735945">
              <w:rPr>
                <w:rFonts w:eastAsia="Times New Roman"/>
              </w:rPr>
              <w:t>Eclipse Classic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40D6D5"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7E73DC" w14:textId="77777777" w:rsidR="00A17716" w:rsidRDefault="00A17716" w:rsidP="00A17716">
            <w:pPr>
              <w:rPr>
                <w:rFonts w:eastAsia="Times New Roman"/>
              </w:rPr>
            </w:pPr>
            <w:r>
              <w:rPr>
                <w:rStyle w:val="Strong"/>
                <w:rFonts w:eastAsia="Times New Roman"/>
                <w:color w:val="FF0000"/>
              </w:rPr>
              <w:t>4.6.3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2F8786" w14:textId="77777777" w:rsidR="00A17716" w:rsidRDefault="00A17716" w:rsidP="00A17716">
            <w:pPr>
              <w:rPr>
                <w:rFonts w:eastAsia="Times New Roman"/>
              </w:rPr>
            </w:pPr>
            <w:r>
              <w:rPr>
                <w:rFonts w:eastAsia="Times New Roman"/>
              </w:rPr>
              <w:t>4.6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042" w14:textId="77777777" w:rsidR="00A17716" w:rsidRDefault="00A17716" w:rsidP="00A17716">
            <w:pPr>
              <w:rPr>
                <w:rFonts w:eastAsia="Times New Roman"/>
              </w:rPr>
            </w:pPr>
            <w:r>
              <w:rPr>
                <w:rFonts w:eastAsia="Times New Roman"/>
              </w:rPr>
              <w:t>6316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55221" w14:textId="77777777" w:rsidR="00A17716" w:rsidRDefault="00A17716" w:rsidP="00A17716">
            <w:pPr>
              <w:rPr>
                <w:rFonts w:eastAsia="Times New Roman"/>
              </w:rPr>
            </w:pPr>
            <w:r>
              <w:rPr>
                <w:rFonts w:eastAsia="Times New Roman"/>
              </w:rPr>
              <w:t>11/17/2016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C80C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4FC07" w14:textId="77777777" w:rsidR="00A17716" w:rsidRDefault="00A17716" w:rsidP="00A17716">
            <w:pPr>
              <w:rPr>
                <w:rFonts w:eastAsia="Times New Roman"/>
              </w:rPr>
            </w:pPr>
            <w:r>
              <w:rPr>
                <w:rFonts w:eastAsia="Times New Roman"/>
              </w:rPr>
              <w:t>12/06/2017</w:t>
            </w:r>
          </w:p>
        </w:tc>
      </w:tr>
      <w:tr w:rsidR="00A17716" w14:paraId="1D1454B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41BFC4" w14:textId="77777777" w:rsidR="00A17716" w:rsidRDefault="00A17716" w:rsidP="00A17716">
            <w:pPr>
              <w:rPr>
                <w:rFonts w:eastAsia="Times New Roman"/>
              </w:rPr>
            </w:pPr>
            <w:r w:rsidRPr="00735945">
              <w:rPr>
                <w:rFonts w:eastAsia="Times New Roman"/>
              </w:rPr>
              <w:t>Git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68617"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32E98F" w14:textId="77777777" w:rsidR="00A17716" w:rsidRDefault="00A17716" w:rsidP="00A17716">
            <w:pPr>
              <w:rPr>
                <w:rFonts w:eastAsia="Times New Roman"/>
              </w:rPr>
            </w:pPr>
            <w:r>
              <w:rPr>
                <w:rFonts w:eastAsia="Times New Roman"/>
              </w:rPr>
              <w:t>2.11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36FE8C" w14:textId="77777777" w:rsidR="00A17716" w:rsidRDefault="00A17716" w:rsidP="00A17716">
            <w:pPr>
              <w:rPr>
                <w:rFonts w:eastAsia="Times New Roman"/>
              </w:rPr>
            </w:pPr>
            <w:r>
              <w:rPr>
                <w:rFonts w:eastAsia="Times New Roman"/>
              </w:rPr>
              <w:t>2.11.x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01468" w14:textId="77777777" w:rsidR="00A17716" w:rsidRDefault="00A17716" w:rsidP="00A17716">
            <w:pPr>
              <w:rPr>
                <w:rFonts w:eastAsia="Times New Roman"/>
              </w:rPr>
            </w:pPr>
            <w:r>
              <w:rPr>
                <w:rFonts w:eastAsia="Times New Roman"/>
              </w:rPr>
              <w:t>6396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A18F" w14:textId="77777777" w:rsidR="00A17716" w:rsidRDefault="00A17716" w:rsidP="00A17716">
            <w:pPr>
              <w:rPr>
                <w:rFonts w:eastAsia="Times New Roman"/>
              </w:rPr>
            </w:pPr>
            <w:r>
              <w:rPr>
                <w:rFonts w:eastAsia="Times New Roman"/>
              </w:rPr>
              <w:t>12/08/2016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1EB9A"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4823" w14:textId="77777777" w:rsidR="00A17716" w:rsidRDefault="00A17716" w:rsidP="00A17716">
            <w:pPr>
              <w:rPr>
                <w:rFonts w:eastAsia="Times New Roman"/>
              </w:rPr>
            </w:pPr>
            <w:r>
              <w:rPr>
                <w:rFonts w:eastAsia="Times New Roman"/>
              </w:rPr>
              <w:t>12/06/2017</w:t>
            </w:r>
          </w:p>
        </w:tc>
      </w:tr>
      <w:tr w:rsidR="00A17716" w14:paraId="2C52088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29678" w14:textId="77777777" w:rsidR="00A17716" w:rsidRDefault="00A17716" w:rsidP="00A17716">
            <w:pPr>
              <w:rPr>
                <w:rFonts w:eastAsia="Times New Roman"/>
              </w:rPr>
            </w:pPr>
            <w:r w:rsidRPr="00735945">
              <w:rPr>
                <w:rFonts w:eastAsia="Times New Roman"/>
              </w:rPr>
              <w:t>Maven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356F4"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BB4EC" w14:textId="77777777" w:rsidR="00A17716" w:rsidRDefault="00A17716" w:rsidP="00A17716">
            <w:pPr>
              <w:rPr>
                <w:rFonts w:eastAsia="Times New Roman"/>
              </w:rPr>
            </w:pPr>
            <w:r>
              <w:rPr>
                <w:rFonts w:eastAsia="Times New Roman"/>
              </w:rPr>
              <w:t>3.3.9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872F7" w14:textId="77777777" w:rsidR="00A17716" w:rsidRDefault="00A17716" w:rsidP="00A17716">
            <w:pPr>
              <w:rPr>
                <w:rFonts w:eastAsia="Times New Roman"/>
              </w:rPr>
            </w:pPr>
            <w:r>
              <w:rPr>
                <w:rFonts w:eastAsia="Times New Roman"/>
              </w:rPr>
              <w:t>3.3.x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7F2E2C" w14:textId="77777777" w:rsidR="00A17716" w:rsidRDefault="00A17716" w:rsidP="00A17716">
            <w:pPr>
              <w:rPr>
                <w:rFonts w:eastAsia="Times New Roman"/>
              </w:rPr>
            </w:pPr>
            <w:r>
              <w:rPr>
                <w:rFonts w:eastAsia="Times New Roman"/>
              </w:rPr>
              <w:t>1101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B098D" w14:textId="77777777" w:rsidR="00A17716" w:rsidRDefault="00A17716" w:rsidP="00A17716">
            <w:pPr>
              <w:rPr>
                <w:rFonts w:eastAsia="Times New Roman"/>
              </w:rPr>
            </w:pPr>
            <w:r>
              <w:rPr>
                <w:rFonts w:eastAsia="Times New Roman"/>
              </w:rPr>
              <w:t>11/23/2016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A4F92"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B7CDE" w14:textId="77777777" w:rsidR="00A17716" w:rsidRDefault="00A17716" w:rsidP="00A17716">
            <w:pPr>
              <w:pStyle w:val="NormalWeb"/>
              <w:rPr>
                <w:rFonts w:eastAsiaTheme="minorEastAsia"/>
              </w:rPr>
            </w:pPr>
            <w:r>
              <w:t>12/06/2017</w:t>
            </w:r>
          </w:p>
        </w:tc>
      </w:tr>
      <w:tr w:rsidR="00A17716" w14:paraId="3AE7271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EA9AA" w14:textId="77777777" w:rsidR="00A17716" w:rsidRDefault="00A17716" w:rsidP="00A17716">
            <w:pPr>
              <w:rPr>
                <w:rFonts w:eastAsia="Times New Roman"/>
              </w:rPr>
            </w:pPr>
            <w:r w:rsidRPr="00735945">
              <w:rPr>
                <w:rFonts w:eastAsia="Times New Roman"/>
              </w:rPr>
              <w:t>MUnit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FD18C" w14:textId="77777777" w:rsidR="00A17716" w:rsidRDefault="00A17716" w:rsidP="00A17716">
            <w:pPr>
              <w:rPr>
                <w:rFonts w:eastAsia="Times New Roman"/>
              </w:rPr>
            </w:pPr>
            <w:r>
              <w:rPr>
                <w:rFonts w:eastAsia="Times New Roman"/>
              </w:rPr>
              <w:t>Development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6CC3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42F97" w14:textId="77777777" w:rsidR="00A17716" w:rsidRDefault="00A17716" w:rsidP="00A17716">
            <w:pPr>
              <w:rPr>
                <w:rFonts w:eastAsia="Times New Roman"/>
              </w:rPr>
            </w:pPr>
            <w:r>
              <w:rPr>
                <w:rFonts w:eastAsia="Times New Roman"/>
              </w:rPr>
              <w:t>7.3.x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2B243" w14:textId="77777777" w:rsidR="00A17716" w:rsidRDefault="00A17716" w:rsidP="00A17716">
            <w:pPr>
              <w:rPr>
                <w:rFonts w:eastAsia="Times New Roman"/>
              </w:rPr>
            </w:pPr>
            <w:r>
              <w:rPr>
                <w:rFonts w:eastAsia="Times New Roman"/>
              </w:rPr>
              <w:t>10284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D783A" w14:textId="77777777" w:rsidR="00A17716" w:rsidRDefault="00A17716" w:rsidP="00A17716">
            <w:pPr>
              <w:rPr>
                <w:rFonts w:eastAsia="Times New Roman"/>
              </w:rPr>
            </w:pPr>
            <w:r>
              <w:rPr>
                <w:rFonts w:eastAsia="Times New Roman"/>
              </w:rPr>
              <w:t>11/30/2016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A1247"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BF306" w14:textId="77777777" w:rsidR="00A17716" w:rsidRDefault="00A17716" w:rsidP="00A17716">
            <w:pPr>
              <w:rPr>
                <w:rFonts w:eastAsia="Times New Roman"/>
              </w:rPr>
            </w:pPr>
            <w:r>
              <w:rPr>
                <w:rFonts w:eastAsia="Times New Roman"/>
              </w:rPr>
              <w:t> </w:t>
            </w:r>
          </w:p>
        </w:tc>
      </w:tr>
      <w:tr w:rsidR="00A17716" w14:paraId="56E57B64"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D36536" w14:textId="77777777" w:rsidR="00A17716" w:rsidRDefault="00A17716" w:rsidP="00A17716">
            <w:pPr>
              <w:rPr>
                <w:rFonts w:eastAsia="Times New Roman"/>
              </w:rPr>
            </w:pPr>
            <w:r w:rsidRPr="00735945">
              <w:rPr>
                <w:rFonts w:eastAsia="Times New Roman"/>
              </w:rPr>
              <w:t>Istanbul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EA9DF"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27C75F" w14:textId="77777777" w:rsidR="00A17716" w:rsidRDefault="00A17716" w:rsidP="00A17716">
            <w:pPr>
              <w:pStyle w:val="NormalWeb"/>
              <w:rPr>
                <w:rFonts w:eastAsiaTheme="minorEastAsia"/>
              </w:rPr>
            </w:pPr>
            <w:r>
              <w:rPr>
                <w:color w:val="003366"/>
              </w:rPr>
              <w:t>0.4.5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86EEA"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D3F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C74CB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D8270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5F44F6" w14:textId="77777777" w:rsidR="00A17716" w:rsidRDefault="00A17716" w:rsidP="00A17716">
            <w:pPr>
              <w:rPr>
                <w:rFonts w:eastAsia="Times New Roman"/>
              </w:rPr>
            </w:pPr>
            <w:r>
              <w:rPr>
                <w:rFonts w:eastAsia="Times New Roman"/>
              </w:rPr>
              <w:t>10/25/2017</w:t>
            </w:r>
          </w:p>
        </w:tc>
      </w:tr>
      <w:tr w:rsidR="00A17716" w14:paraId="4C447510"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B8611" w14:textId="77777777" w:rsidR="00A17716" w:rsidRDefault="00A17716" w:rsidP="00A17716">
            <w:pPr>
              <w:rPr>
                <w:rFonts w:eastAsia="Times New Roman"/>
              </w:rPr>
            </w:pPr>
            <w:r w:rsidRPr="00735945">
              <w:rPr>
                <w:rFonts w:eastAsia="Times New Roman"/>
              </w:rPr>
              <w:t>RxJS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1312BF"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C2D153" w14:textId="77777777" w:rsidR="00A17716" w:rsidRDefault="00A17716" w:rsidP="00A17716">
            <w:pPr>
              <w:rPr>
                <w:rFonts w:eastAsia="Times New Roman"/>
              </w:rPr>
            </w:pPr>
            <w:r>
              <w:rPr>
                <w:rFonts w:eastAsia="Times New Roman"/>
              </w:rPr>
              <w:t>5.1.0</w:t>
            </w:r>
          </w:p>
          <w:p w14:paraId="73E52FDF" w14:textId="77777777" w:rsidR="00A17716" w:rsidRDefault="00A17716" w:rsidP="00A17716">
            <w:pPr>
              <w:pStyle w:val="NormalWeb"/>
              <w:rPr>
                <w:rFonts w:eastAsiaTheme="minorEastAsia"/>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A77B2"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7EC0E8"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B449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26909"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4497F" w14:textId="77777777" w:rsidR="00A17716" w:rsidRDefault="00A17716" w:rsidP="00A17716">
            <w:pPr>
              <w:rPr>
                <w:rFonts w:eastAsia="Times New Roman"/>
              </w:rPr>
            </w:pPr>
            <w:r>
              <w:rPr>
                <w:rFonts w:eastAsia="Times New Roman"/>
              </w:rPr>
              <w:t>11/22/2017</w:t>
            </w:r>
          </w:p>
        </w:tc>
      </w:tr>
      <w:tr w:rsidR="00A17716" w14:paraId="709158E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4BBE40" w14:textId="77777777" w:rsidR="00A17716" w:rsidRDefault="00A17716" w:rsidP="00A17716">
            <w:pPr>
              <w:rPr>
                <w:rFonts w:eastAsia="Times New Roman"/>
              </w:rPr>
            </w:pPr>
            <w:r w:rsidRPr="00735945">
              <w:rPr>
                <w:rFonts w:eastAsia="Times New Roman"/>
              </w:rPr>
              <w:t>sinon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E9C7A"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5DEA5" w14:textId="77777777" w:rsidR="00A17716" w:rsidRDefault="00A17716" w:rsidP="00A17716">
            <w:pPr>
              <w:rPr>
                <w:rFonts w:eastAsia="Times New Roman"/>
              </w:rPr>
            </w:pPr>
            <w:r>
              <w:rPr>
                <w:rFonts w:eastAsia="Times New Roman"/>
              </w:rPr>
              <w:t>2.2.0</w:t>
            </w:r>
          </w:p>
          <w:p w14:paraId="174B301E" w14:textId="77777777" w:rsidR="00A17716" w:rsidRDefault="00A17716" w:rsidP="00A17716">
            <w:pPr>
              <w:pStyle w:val="NormalWeb"/>
              <w:rPr>
                <w:rFonts w:eastAsiaTheme="minorEastAsia"/>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81B003"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A370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D3259"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16C60"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9C3B" w14:textId="77777777" w:rsidR="00A17716" w:rsidRDefault="00A17716" w:rsidP="00A17716">
            <w:pPr>
              <w:rPr>
                <w:rFonts w:eastAsia="Times New Roman"/>
              </w:rPr>
            </w:pPr>
            <w:r>
              <w:rPr>
                <w:rFonts w:eastAsia="Times New Roman"/>
              </w:rPr>
              <w:t>11/22/2017</w:t>
            </w:r>
          </w:p>
        </w:tc>
      </w:tr>
      <w:tr w:rsidR="00A17716" w14:paraId="6B0A0610" w14:textId="77777777" w:rsidTr="00597A18">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0D5F9B" w14:textId="4B90541F"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19792E" w14:textId="7AF7F5FC"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34A9236" w14:textId="15A4C4C1"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ED7D372" w14:textId="6D1CCB7F"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8D7A53D" w14:textId="04B7A78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3EAC56B" w14:textId="14A17D3E"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0A44C74" w14:textId="124E7FA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A15A28E" w14:textId="6883F21F" w:rsidR="00A17716" w:rsidRDefault="00A17716" w:rsidP="00A17716">
            <w:pPr>
              <w:rPr>
                <w:rFonts w:eastAsia="Times New Roman"/>
              </w:rPr>
            </w:pPr>
          </w:p>
        </w:tc>
      </w:tr>
      <w:tr w:rsidR="00A17716" w14:paraId="2EDDBAA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978F5E" w14:textId="77777777" w:rsidR="00A17716" w:rsidRDefault="00A17716" w:rsidP="00A17716">
            <w:pPr>
              <w:rPr>
                <w:rFonts w:eastAsia="Times New Roman"/>
              </w:rPr>
            </w:pPr>
            <w:r w:rsidRPr="00735945">
              <w:rPr>
                <w:rFonts w:eastAsia="Times New Roman"/>
              </w:rPr>
              <w:t>Codelyzer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63F738"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FF2BD" w14:textId="77777777" w:rsidR="00A17716" w:rsidRDefault="00A17716" w:rsidP="00A17716">
            <w:pPr>
              <w:pStyle w:val="NormalWeb"/>
              <w:rPr>
                <w:rFonts w:eastAsiaTheme="minorEastAsia"/>
              </w:rPr>
            </w:pPr>
            <w: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01CDD" w14:textId="77777777" w:rsidR="00A17716" w:rsidRDefault="00A17716" w:rsidP="00A17716">
            <w:pPr>
              <w:rPr>
                <w:rFonts w:eastAsia="Times New Roman"/>
              </w:rPr>
            </w:pPr>
            <w:r>
              <w:rPr>
                <w:rFonts w:eastAsia="Times New Roman"/>
                <w:color w:val="000000"/>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C0532D" w14:textId="77777777" w:rsidR="00A17716" w:rsidRDefault="00A17716" w:rsidP="00A17716">
            <w:pPr>
              <w:rPr>
                <w:rFonts w:eastAsia="Times New Roman"/>
              </w:rPr>
            </w:pPr>
            <w:r>
              <w:rPr>
                <w:rFonts w:eastAsia="Times New Roman"/>
              </w:rPr>
              <w:t>11175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43E028"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2D47"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4F953" w14:textId="77777777" w:rsidR="00A17716" w:rsidRDefault="00A17716" w:rsidP="00A17716">
            <w:pPr>
              <w:rPr>
                <w:rFonts w:eastAsia="Times New Roman"/>
              </w:rPr>
            </w:pPr>
            <w:r>
              <w:rPr>
                <w:rFonts w:eastAsia="Times New Roman"/>
              </w:rPr>
              <w:t>12/06/2017</w:t>
            </w:r>
          </w:p>
        </w:tc>
      </w:tr>
      <w:tr w:rsidR="00A17716" w14:paraId="1D90FA4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E2F73" w14:textId="77777777" w:rsidR="00A17716" w:rsidRDefault="00A17716" w:rsidP="00A17716">
            <w:pPr>
              <w:rPr>
                <w:rFonts w:eastAsia="Times New Roman"/>
              </w:rPr>
            </w:pPr>
            <w:r w:rsidRPr="00735945">
              <w:rPr>
                <w:rFonts w:eastAsia="Times New Roman"/>
              </w:rPr>
              <w:t>JUnit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F0AA5"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83ACE" w14:textId="77777777" w:rsidR="00A17716" w:rsidRDefault="00A17716" w:rsidP="00A17716">
            <w:pPr>
              <w:rPr>
                <w:rFonts w:eastAsia="Times New Roman"/>
              </w:rPr>
            </w:pPr>
            <w:r>
              <w:rPr>
                <w:rFonts w:eastAsia="Times New Roman"/>
                <w:color w:val="003366"/>
              </w:rPr>
              <w:t>4.12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84A2AA" w14:textId="77777777" w:rsidR="00A17716" w:rsidRDefault="00A17716" w:rsidP="00A17716">
            <w:pPr>
              <w:rPr>
                <w:rFonts w:eastAsia="Times New Roman"/>
              </w:rPr>
            </w:pPr>
            <w:r>
              <w:rPr>
                <w:rFonts w:eastAsia="Times New Roman"/>
              </w:rPr>
              <w:t>4.12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12595" w14:textId="77777777" w:rsidR="00A17716" w:rsidRDefault="00A17716" w:rsidP="00A17716">
            <w:pPr>
              <w:rPr>
                <w:rFonts w:eastAsia="Times New Roman"/>
              </w:rPr>
            </w:pPr>
            <w:r>
              <w:rPr>
                <w:rFonts w:eastAsia="Times New Roman"/>
              </w:rPr>
              <w:t>38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B8618" w14:textId="77777777" w:rsidR="00A17716" w:rsidRDefault="00A17716" w:rsidP="00A17716">
            <w:pPr>
              <w:rPr>
                <w:rFonts w:eastAsia="Times New Roman"/>
              </w:rPr>
            </w:pPr>
            <w:r>
              <w:rPr>
                <w:rFonts w:eastAsia="Times New Roman"/>
                <w:color w:val="000099"/>
              </w:rPr>
              <w:t>07/25/2017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40CB4" w14:textId="77777777" w:rsidR="00A17716" w:rsidRDefault="00A17716" w:rsidP="00A17716">
            <w:pPr>
              <w:rPr>
                <w:rFonts w:eastAsia="Times New Roman"/>
              </w:rPr>
            </w:pPr>
            <w:r>
              <w:rPr>
                <w:rFonts w:eastAsia="Times New Roman"/>
                <w:color w:val="333333"/>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83048" w14:textId="77777777" w:rsidR="00A17716" w:rsidRDefault="00A17716" w:rsidP="00A17716">
            <w:pPr>
              <w:rPr>
                <w:rFonts w:eastAsia="Times New Roman"/>
              </w:rPr>
            </w:pPr>
            <w:r>
              <w:rPr>
                <w:rFonts w:eastAsia="Times New Roman"/>
              </w:rPr>
              <w:t>12/06/2017</w:t>
            </w:r>
          </w:p>
        </w:tc>
      </w:tr>
      <w:tr w:rsidR="00A17716" w14:paraId="55BB4A5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EFBAA" w14:textId="77777777" w:rsidR="00A17716" w:rsidRDefault="00A17716" w:rsidP="00A17716">
            <w:pPr>
              <w:rPr>
                <w:rFonts w:eastAsia="Times New Roman"/>
              </w:rPr>
            </w:pPr>
            <w:r w:rsidRPr="00735945">
              <w:rPr>
                <w:rFonts w:eastAsia="Times New Roman"/>
              </w:rPr>
              <w:t>junit-viewer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9A297"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8F6208" w14:textId="77777777" w:rsidR="00A17716" w:rsidRDefault="00A17716" w:rsidP="00A17716">
            <w:pPr>
              <w:rPr>
                <w:rFonts w:eastAsia="Times New Roman"/>
              </w:rPr>
            </w:pPr>
            <w:r>
              <w:rPr>
                <w:rFonts w:eastAsia="Times New Roman"/>
              </w:rPr>
              <w:t>4.11.1</w:t>
            </w:r>
          </w:p>
          <w:p w14:paraId="28B0AB51" w14:textId="77777777" w:rsidR="00A17716" w:rsidRDefault="00A17716" w:rsidP="00A17716">
            <w:pPr>
              <w:pStyle w:val="NormalWeb"/>
              <w:rPr>
                <w:rFonts w:eastAsiaTheme="minorEastAsia"/>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A9172C" w14:textId="77777777" w:rsidR="00A17716" w:rsidRDefault="00A17716" w:rsidP="00A17716">
            <w:pPr>
              <w:rPr>
                <w:rFonts w:eastAsia="Times New Roman"/>
              </w:rPr>
            </w:pPr>
            <w:r>
              <w:rPr>
                <w:rFonts w:eastAsia="Times New Roman"/>
                <w:color w:val="000000"/>
              </w:rPr>
              <w:t>4.x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AB72C" w14:textId="77777777" w:rsidR="00A17716" w:rsidRDefault="00A17716" w:rsidP="00A17716">
            <w:pPr>
              <w:rPr>
                <w:rFonts w:eastAsia="Times New Roman"/>
              </w:rPr>
            </w:pPr>
            <w:r>
              <w:rPr>
                <w:rFonts w:eastAsia="Times New Roman"/>
              </w:rPr>
              <w:t>11181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1D1B3"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69B24"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A891F" w14:textId="77777777" w:rsidR="00A17716" w:rsidRDefault="00A17716" w:rsidP="00A17716">
            <w:pPr>
              <w:rPr>
                <w:rFonts w:eastAsia="Times New Roman"/>
              </w:rPr>
            </w:pPr>
            <w:r>
              <w:rPr>
                <w:rFonts w:eastAsia="Times New Roman"/>
              </w:rPr>
              <w:t>12/06/2017</w:t>
            </w:r>
          </w:p>
        </w:tc>
      </w:tr>
      <w:tr w:rsidR="00A17716" w14:paraId="6E4593BC" w14:textId="77777777" w:rsidTr="00791537">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D1F0063" w14:textId="28EC81E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95E8C36" w14:textId="1440515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B35E0F0" w14:textId="027C2E1A"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D0331A1" w14:textId="71014C39"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E93AA2F" w14:textId="59D60A1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1F4857F" w14:textId="034CF30A"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B22A5C" w14:textId="3A147756"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A0FE15E" w14:textId="3E32FAA2" w:rsidR="00A17716" w:rsidRDefault="00A17716" w:rsidP="00A17716">
            <w:pPr>
              <w:rPr>
                <w:rFonts w:eastAsia="Times New Roman"/>
              </w:rPr>
            </w:pPr>
          </w:p>
        </w:tc>
      </w:tr>
      <w:tr w:rsidR="00A17716" w14:paraId="78454512"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18329" w14:textId="77777777" w:rsidR="00A17716" w:rsidRDefault="00A17716" w:rsidP="00A17716">
            <w:pPr>
              <w:rPr>
                <w:rFonts w:eastAsia="Times New Roman"/>
              </w:rPr>
            </w:pPr>
            <w:r w:rsidRPr="00735945">
              <w:rPr>
                <w:rFonts w:eastAsia="Times New Roman"/>
              </w:rPr>
              <w:t>mocha-junit-reporter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1C371"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39029" w14:textId="77777777" w:rsidR="00A17716" w:rsidRDefault="00A17716" w:rsidP="00A17716">
            <w:pPr>
              <w:rPr>
                <w:rFonts w:eastAsia="Times New Roman"/>
              </w:rPr>
            </w:pPr>
            <w:r>
              <w:rPr>
                <w:rFonts w:eastAsia="Times New Roman"/>
                <w:color w:val="000000"/>
              </w:rPr>
              <w:t>1.13.0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E1AA9" w14:textId="77777777" w:rsidR="00A17716" w:rsidRDefault="00A17716" w:rsidP="00A17716">
            <w:pPr>
              <w:rPr>
                <w:rFonts w:eastAsia="Times New Roman"/>
              </w:rPr>
            </w:pPr>
            <w:r>
              <w:rPr>
                <w:rFonts w:eastAsia="Times New Roman"/>
                <w:color w:val="000000"/>
              </w:rPr>
              <w:t>1.13.0</w:t>
            </w:r>
            <w:r>
              <w:rPr>
                <w:rFonts w:eastAsia="Times New Roman"/>
                <w:color w:val="FF0000"/>
              </w:rPr>
              <w:br/>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D18DDA" w14:textId="77777777" w:rsidR="00A17716" w:rsidRDefault="00A17716" w:rsidP="00A17716">
            <w:pPr>
              <w:rPr>
                <w:rFonts w:eastAsia="Times New Roman"/>
              </w:rPr>
            </w:pPr>
            <w:r>
              <w:rPr>
                <w:rFonts w:eastAsia="Times New Roman"/>
              </w:rPr>
              <w:t>11126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BB07A" w14:textId="77777777" w:rsidR="00A17716" w:rsidRDefault="00A17716" w:rsidP="00A17716">
            <w:pPr>
              <w:rPr>
                <w:rFonts w:eastAsia="Times New Roman"/>
              </w:rPr>
            </w:pPr>
            <w:r>
              <w:rPr>
                <w:rFonts w:eastAsia="Times New Roman"/>
              </w:rPr>
              <w:t>07/25/2017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EDE859"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788BC" w14:textId="77777777" w:rsidR="00A17716" w:rsidRDefault="00A17716" w:rsidP="00A17716">
            <w:pPr>
              <w:rPr>
                <w:rFonts w:eastAsia="Times New Roman"/>
              </w:rPr>
            </w:pPr>
            <w:r>
              <w:rPr>
                <w:rFonts w:eastAsia="Times New Roman"/>
              </w:rPr>
              <w:t>12/06/2017</w:t>
            </w:r>
          </w:p>
        </w:tc>
      </w:tr>
      <w:tr w:rsidR="00A17716" w14:paraId="040EF2F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7CD43" w14:textId="77777777" w:rsidR="00A17716" w:rsidRDefault="00A17716" w:rsidP="00A17716">
            <w:pPr>
              <w:rPr>
                <w:rFonts w:eastAsia="Times New Roman"/>
              </w:rPr>
            </w:pPr>
            <w:r w:rsidRPr="00735945">
              <w:rPr>
                <w:rFonts w:eastAsia="Times New Roman"/>
              </w:rPr>
              <w:t>mocha-logger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A316B"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6CAE9" w14:textId="77777777" w:rsidR="00A17716" w:rsidRDefault="00A17716" w:rsidP="00A17716">
            <w:pPr>
              <w:pStyle w:val="NormalWeb"/>
              <w:rPr>
                <w:rFonts w:eastAsiaTheme="minorEastAsia"/>
              </w:rPr>
            </w:pPr>
            <w:r>
              <w:rPr>
                <w:color w:val="000000"/>
              </w:rPr>
              <w:t>1.0.5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31BD9" w14:textId="77777777" w:rsidR="00A17716" w:rsidRDefault="00A17716" w:rsidP="00A17716">
            <w:pPr>
              <w:rPr>
                <w:rFonts w:eastAsia="Times New Roman"/>
              </w:rPr>
            </w:pPr>
            <w:r>
              <w:rPr>
                <w:rFonts w:eastAsia="Times New Roman"/>
                <w:color w:val="000000"/>
              </w:rPr>
              <w:t>1.0.x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00714" w14:textId="77777777" w:rsidR="00A17716" w:rsidRDefault="00A17716" w:rsidP="00A17716">
            <w:pPr>
              <w:rPr>
                <w:rFonts w:eastAsia="Times New Roman"/>
              </w:rPr>
            </w:pPr>
            <w:r>
              <w:rPr>
                <w:rFonts w:eastAsia="Times New Roman"/>
              </w:rPr>
              <w:t>11174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93C3"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D5F4E"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E0767" w14:textId="77777777" w:rsidR="00A17716" w:rsidRDefault="00A17716" w:rsidP="00A17716">
            <w:pPr>
              <w:rPr>
                <w:rFonts w:eastAsia="Times New Roman"/>
              </w:rPr>
            </w:pPr>
            <w:r>
              <w:rPr>
                <w:rFonts w:eastAsia="Times New Roman"/>
              </w:rPr>
              <w:t>12/06/2017</w:t>
            </w:r>
          </w:p>
        </w:tc>
      </w:tr>
      <w:tr w:rsidR="00A17716" w14:paraId="001B899F" w14:textId="77777777" w:rsidTr="00791537">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8C44B3" w14:textId="44C5E1E8"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C3465BD" w14:textId="76785EF0"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12FCDEA" w14:textId="02DF1F58"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FB6412" w14:textId="44C213B6"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43AED1F" w14:textId="647B156B"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3A764EC" w14:textId="60F194B8"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D7A773" w14:textId="2EE3316F"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73FA7F8" w14:textId="5CEC39F4" w:rsidR="00A17716" w:rsidRDefault="00A17716" w:rsidP="00A17716">
            <w:pPr>
              <w:pStyle w:val="NormalWeb"/>
              <w:rPr>
                <w:rFonts w:eastAsiaTheme="minorEastAsia"/>
              </w:rPr>
            </w:pPr>
          </w:p>
        </w:tc>
      </w:tr>
      <w:tr w:rsidR="00A17716" w14:paraId="2EA2D7A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B58E7" w14:textId="77777777" w:rsidR="00A17716" w:rsidRDefault="00A17716" w:rsidP="00A17716">
            <w:pPr>
              <w:rPr>
                <w:rFonts w:eastAsia="Times New Roman"/>
              </w:rPr>
            </w:pPr>
            <w:r w:rsidRPr="00735945">
              <w:rPr>
                <w:rFonts w:eastAsia="Times New Roman"/>
              </w:rPr>
              <w:t>SoapUI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E5BFB" w14:textId="77777777" w:rsidR="00A17716" w:rsidRDefault="00A17716" w:rsidP="00A17716">
            <w:pPr>
              <w:rPr>
                <w:rFonts w:eastAsia="Times New Roman"/>
              </w:rPr>
            </w:pPr>
            <w:r>
              <w:rPr>
                <w:rFonts w:eastAsia="Times New Roman"/>
              </w:rPr>
              <w:t>CIT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EB67AD" w14:textId="77777777" w:rsidR="00A17716" w:rsidRDefault="00A17716" w:rsidP="00A17716">
            <w:pPr>
              <w:rPr>
                <w:rFonts w:eastAsia="Times New Roman"/>
              </w:rPr>
            </w:pPr>
            <w:r>
              <w:rPr>
                <w:rStyle w:val="Strong"/>
                <w:rFonts w:eastAsia="Times New Roman"/>
                <w:color w:val="FF0000"/>
              </w:rPr>
              <w:t>5.3.0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F53A3B" w14:textId="77777777" w:rsidR="00A17716" w:rsidRDefault="00A17716" w:rsidP="00A17716">
            <w:pPr>
              <w:rPr>
                <w:rFonts w:eastAsia="Times New Roman"/>
              </w:rPr>
            </w:pPr>
            <w:r>
              <w:rPr>
                <w:rFonts w:eastAsia="Times New Roman"/>
              </w:rPr>
              <w:t>5.3.x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7AFF1" w14:textId="77777777" w:rsidR="00A17716" w:rsidRDefault="00A17716" w:rsidP="00A17716">
            <w:pPr>
              <w:rPr>
                <w:rFonts w:eastAsia="Times New Roman"/>
              </w:rPr>
            </w:pPr>
            <w:r>
              <w:rPr>
                <w:rFonts w:eastAsia="Times New Roman"/>
              </w:rPr>
              <w:t>6252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58779" w14:textId="77777777" w:rsidR="00A17716" w:rsidRDefault="00A17716" w:rsidP="00A17716">
            <w:pPr>
              <w:rPr>
                <w:rFonts w:eastAsia="Times New Roman"/>
              </w:rPr>
            </w:pPr>
            <w:r>
              <w:rPr>
                <w:rFonts w:eastAsia="Times New Roman"/>
              </w:rPr>
              <w:t>06/19/2017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AD50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6BE7A8" w14:textId="77777777" w:rsidR="00A17716" w:rsidRDefault="00A17716" w:rsidP="00A17716">
            <w:pPr>
              <w:rPr>
                <w:rFonts w:eastAsia="Times New Roman"/>
              </w:rPr>
            </w:pPr>
            <w:r>
              <w:rPr>
                <w:rFonts w:eastAsia="Times New Roman"/>
              </w:rPr>
              <w:t> </w:t>
            </w:r>
          </w:p>
        </w:tc>
      </w:tr>
      <w:tr w:rsidR="00A17716" w14:paraId="1F9E483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B6F3" w14:textId="77777777" w:rsidR="00A17716" w:rsidRDefault="00A17716" w:rsidP="00A17716">
            <w:pPr>
              <w:rPr>
                <w:rFonts w:eastAsia="Times New Roman"/>
              </w:rPr>
            </w:pPr>
            <w:r w:rsidRPr="00735945">
              <w:rPr>
                <w:rFonts w:eastAsia="Times New Roman"/>
              </w:rPr>
              <w:t>tslint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2523B"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C985FC" w14:textId="77777777" w:rsidR="00A17716" w:rsidRDefault="00A17716" w:rsidP="00A17716">
            <w:pPr>
              <w:pStyle w:val="NormalWeb"/>
              <w:rPr>
                <w:rFonts w:eastAsiaTheme="minorEastAsia"/>
              </w:rPr>
            </w:pPr>
            <w:r>
              <w:rPr>
                <w:color w:val="003366"/>
              </w:rPr>
              <w:t>^4.1.1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60B9C"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82B33"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E20F7"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36A9C" w14:textId="77777777" w:rsidR="00A17716" w:rsidRDefault="00A17716" w:rsidP="00A17716">
            <w:pPr>
              <w:rPr>
                <w:rFonts w:eastAsia="Times New Roman"/>
              </w:rPr>
            </w:pPr>
            <w:r>
              <w:rPr>
                <w:rFonts w:eastAsia="Times New Roman"/>
                <w:color w:val="333333"/>
              </w:rPr>
              <w:t>Not Required, INCUDED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DDC6F" w14:textId="77777777" w:rsidR="00A17716" w:rsidRDefault="00A17716" w:rsidP="00A17716">
            <w:pPr>
              <w:rPr>
                <w:rFonts w:eastAsia="Times New Roman"/>
              </w:rPr>
            </w:pPr>
            <w:r>
              <w:rPr>
                <w:rFonts w:eastAsia="Times New Roman"/>
              </w:rPr>
              <w:t>11/22/2017</w:t>
            </w:r>
          </w:p>
        </w:tc>
      </w:tr>
      <w:tr w:rsidR="00A17716" w14:paraId="6222488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465C06" w14:textId="77777777" w:rsidR="00A17716" w:rsidRDefault="00A17716" w:rsidP="00A17716">
            <w:pPr>
              <w:rPr>
                <w:rFonts w:eastAsia="Times New Roman"/>
              </w:rPr>
            </w:pPr>
            <w:r w:rsidRPr="00735945">
              <w:rPr>
                <w:rFonts w:eastAsia="Times New Roman"/>
              </w:rPr>
              <w:t>webdriver-manager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226E"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9E0C" w14:textId="77777777" w:rsidR="00A17716" w:rsidRDefault="00A17716" w:rsidP="00A17716">
            <w:pPr>
              <w:pStyle w:val="NormalWeb"/>
              <w:rPr>
                <w:rFonts w:eastAsiaTheme="minorEastAsia"/>
              </w:rPr>
            </w:pPr>
            <w:r>
              <w:rPr>
                <w:color w:val="000000"/>
              </w:rPr>
              <w:t>12.0.6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9DBCC"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E1E5BE"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37928D"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DEDA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9430D6" w14:textId="77777777" w:rsidR="00A17716" w:rsidRDefault="00A17716" w:rsidP="00A17716">
            <w:pPr>
              <w:rPr>
                <w:rFonts w:eastAsia="Times New Roman"/>
              </w:rPr>
            </w:pPr>
            <w:r>
              <w:rPr>
                <w:rFonts w:eastAsia="Times New Roman"/>
              </w:rPr>
              <w:t>11/22/2017</w:t>
            </w:r>
          </w:p>
        </w:tc>
      </w:tr>
      <w:tr w:rsidR="00A17716" w14:paraId="3757A3A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4615A6" w14:textId="77777777" w:rsidR="00A17716" w:rsidRDefault="00A17716" w:rsidP="00A17716">
            <w:pPr>
              <w:rPr>
                <w:rFonts w:eastAsia="Times New Roman"/>
              </w:rPr>
            </w:pPr>
            <w:r w:rsidRPr="00735945">
              <w:rPr>
                <w:rFonts w:eastAsia="Times New Roman"/>
              </w:rPr>
              <w:t>webpack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B965A3"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7CDA02" w14:textId="77777777" w:rsidR="00A17716" w:rsidRDefault="00A17716" w:rsidP="00A17716">
            <w:pPr>
              <w:rPr>
                <w:rFonts w:eastAsia="Times New Roman"/>
              </w:rPr>
            </w:pPr>
            <w:r>
              <w:rPr>
                <w:rFonts w:eastAsia="Times New Roman"/>
              </w:rPr>
              <w:t>^1.12.6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4569E"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BC7B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696290"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F71929" w14:textId="77777777" w:rsidR="00A17716" w:rsidRDefault="00A17716" w:rsidP="00A17716">
            <w:pPr>
              <w:rPr>
                <w:rFonts w:eastAsia="Times New Roman"/>
              </w:rPr>
            </w:pPr>
            <w:r>
              <w:rPr>
                <w:rFonts w:eastAsia="Times New Roman"/>
                <w:color w:val="333333"/>
              </w:rPr>
              <w:t>Not Required, INCLUDED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8D147B" w14:textId="77777777" w:rsidR="00A17716" w:rsidRDefault="00A17716" w:rsidP="00A17716">
            <w:pPr>
              <w:rPr>
                <w:rFonts w:eastAsia="Times New Roman"/>
              </w:rPr>
            </w:pPr>
            <w:r>
              <w:rPr>
                <w:rFonts w:eastAsia="Times New Roman"/>
              </w:rPr>
              <w:t>11/22/2017</w:t>
            </w:r>
          </w:p>
        </w:tc>
      </w:tr>
      <w:tr w:rsidR="00A17716" w14:paraId="044953A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FA64" w14:textId="77777777" w:rsidR="00A17716" w:rsidRDefault="00A17716" w:rsidP="00A17716">
            <w:pPr>
              <w:rPr>
                <w:rFonts w:eastAsia="Times New Roman"/>
              </w:rPr>
            </w:pPr>
            <w:r w:rsidRPr="00735945">
              <w:rPr>
                <w:rFonts w:eastAsia="Times New Roman"/>
              </w:rPr>
              <w:t>engine.io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8A04C"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A78DF" w14:textId="77777777" w:rsidR="00A17716" w:rsidRDefault="00A17716" w:rsidP="00A17716">
            <w:pPr>
              <w:rPr>
                <w:rFonts w:eastAsia="Times New Roman"/>
              </w:rPr>
            </w:pPr>
            <w:r>
              <w:rPr>
                <w:rFonts w:eastAsia="Times New Roman"/>
              </w:rPr>
              <w:t>3.1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BE730" w14:textId="77777777" w:rsidR="00A17716" w:rsidRDefault="00A17716" w:rsidP="00A17716">
            <w:pPr>
              <w:rPr>
                <w:rFonts w:eastAsia="Times New Roman"/>
              </w:rPr>
            </w:pPr>
            <w:r>
              <w:rPr>
                <w:rFonts w:eastAsia="Times New Roman"/>
              </w:rPr>
              <w:t>3.1.x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211705" w14:textId="77777777" w:rsidR="00A17716" w:rsidRDefault="00A17716" w:rsidP="00A17716">
            <w:pPr>
              <w:rPr>
                <w:rFonts w:eastAsia="Times New Roman"/>
              </w:rPr>
            </w:pPr>
            <w:r>
              <w:rPr>
                <w:rFonts w:eastAsia="Times New Roman"/>
              </w:rPr>
              <w:t>8931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7CFAF2"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B417D7"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036BBF" w14:textId="77777777" w:rsidR="00A17716" w:rsidRDefault="00A17716" w:rsidP="00A17716">
            <w:pPr>
              <w:pStyle w:val="NormalWeb"/>
              <w:rPr>
                <w:rFonts w:eastAsiaTheme="minorEastAsia"/>
              </w:rPr>
            </w:pPr>
            <w:r>
              <w:t>12/01/2017</w:t>
            </w:r>
          </w:p>
        </w:tc>
      </w:tr>
      <w:tr w:rsidR="00A17716" w14:paraId="26EF1FF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B22A2" w14:textId="77777777" w:rsidR="00A17716" w:rsidRDefault="00A17716" w:rsidP="00A17716">
            <w:pPr>
              <w:rPr>
                <w:rFonts w:eastAsia="Times New Roman"/>
              </w:rPr>
            </w:pPr>
            <w:r w:rsidRPr="00735945">
              <w:rPr>
                <w:rFonts w:eastAsia="Times New Roman"/>
              </w:rPr>
              <w:lastRenderedPageBreak/>
              <w:t>Protractor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6916"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8285D" w14:textId="77777777" w:rsidR="00A17716" w:rsidRDefault="00A17716" w:rsidP="00A17716">
            <w:pPr>
              <w:rPr>
                <w:rFonts w:eastAsia="Times New Roman"/>
              </w:rPr>
            </w:pPr>
            <w:r>
              <w:rPr>
                <w:rFonts w:eastAsia="Times New Roman"/>
              </w:rPr>
              <w:t>5.1.2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15A8B" w14:textId="77777777" w:rsidR="00A17716" w:rsidRDefault="00A17716" w:rsidP="00A17716">
            <w:pPr>
              <w:rPr>
                <w:rFonts w:eastAsia="Times New Roman"/>
              </w:rPr>
            </w:pPr>
            <w:r>
              <w:rPr>
                <w:rFonts w:eastAsia="Times New Roman"/>
                <w:color w:val="003366"/>
              </w:rPr>
              <w:t>5.2.x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B4969" w14:textId="77777777" w:rsidR="00A17716" w:rsidRDefault="00A17716" w:rsidP="00A17716">
            <w:pPr>
              <w:rPr>
                <w:rFonts w:eastAsia="Times New Roman"/>
              </w:rPr>
            </w:pPr>
            <w:r>
              <w:rPr>
                <w:rFonts w:eastAsia="Times New Roman"/>
              </w:rPr>
              <w:t>11589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DBFC7C" w14:textId="77777777" w:rsidR="00A17716" w:rsidRDefault="00A17716" w:rsidP="00A17716">
            <w:pPr>
              <w:rPr>
                <w:rFonts w:eastAsia="Times New Roman"/>
              </w:rPr>
            </w:pPr>
            <w:r>
              <w:rPr>
                <w:rFonts w:eastAsia="Times New Roman"/>
              </w:rPr>
              <w:t>11/28/2017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21BDA"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36F3B" w14:textId="77777777" w:rsidR="00A17716" w:rsidRDefault="00A17716" w:rsidP="00A17716">
            <w:pPr>
              <w:rPr>
                <w:rFonts w:eastAsia="Times New Roman"/>
              </w:rPr>
            </w:pPr>
            <w:r>
              <w:rPr>
                <w:rFonts w:eastAsia="Times New Roman"/>
              </w:rPr>
              <w:t>12/012017</w:t>
            </w:r>
          </w:p>
        </w:tc>
      </w:tr>
      <w:tr w:rsidR="00A17716" w14:paraId="688C82C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B5340" w14:textId="77777777" w:rsidR="00A17716" w:rsidRDefault="00A17716" w:rsidP="00A17716">
            <w:pPr>
              <w:rPr>
                <w:rFonts w:eastAsia="Times New Roman"/>
              </w:rPr>
            </w:pPr>
            <w:r w:rsidRPr="00735945">
              <w:rPr>
                <w:rFonts w:eastAsia="Times New Roman"/>
              </w:rPr>
              <w:t>Selenium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5A161"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EBFD" w14:textId="77777777" w:rsidR="00A17716" w:rsidRDefault="00A17716" w:rsidP="00A17716">
            <w:pPr>
              <w:rPr>
                <w:rFonts w:eastAsia="Times New Roman"/>
              </w:rPr>
            </w:pPr>
            <w:r>
              <w:rPr>
                <w:rFonts w:eastAsia="Times New Roman"/>
              </w:rPr>
              <w:t>2.20.0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3C5F" w14:textId="77777777" w:rsidR="00A17716" w:rsidRDefault="00A17716" w:rsidP="00A17716">
            <w:pPr>
              <w:rPr>
                <w:rFonts w:eastAsia="Times New Roman"/>
              </w:rPr>
            </w:pPr>
            <w:r>
              <w:rPr>
                <w:rFonts w:eastAsia="Times New Roman"/>
              </w:rPr>
              <w:t>3.6.x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70531" w14:textId="77777777" w:rsidR="00A17716" w:rsidRDefault="00A17716" w:rsidP="00A17716">
            <w:pPr>
              <w:rPr>
                <w:rFonts w:eastAsia="Times New Roman"/>
              </w:rPr>
            </w:pPr>
            <w:r>
              <w:rPr>
                <w:rFonts w:eastAsia="Times New Roman"/>
              </w:rPr>
              <w:t>6440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F0C3C"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50EB3"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1A5A5" w14:textId="77777777" w:rsidR="00A17716" w:rsidRDefault="00A17716" w:rsidP="00A17716">
            <w:pPr>
              <w:rPr>
                <w:rFonts w:eastAsia="Times New Roman"/>
              </w:rPr>
            </w:pPr>
            <w:r>
              <w:rPr>
                <w:rFonts w:eastAsia="Times New Roman"/>
              </w:rPr>
              <w:t>12/01/2017</w:t>
            </w:r>
          </w:p>
        </w:tc>
      </w:tr>
      <w:tr w:rsidR="00A17716" w14:paraId="1D0CDFD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121D1" w14:textId="77777777" w:rsidR="00A17716" w:rsidRDefault="00A17716" w:rsidP="00A17716">
            <w:pPr>
              <w:rPr>
                <w:rFonts w:eastAsia="Times New Roman"/>
              </w:rPr>
            </w:pPr>
            <w:r w:rsidRPr="00735945">
              <w:rPr>
                <w:rFonts w:eastAsia="Times New Roman"/>
              </w:rPr>
              <w:t>Karma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FB4ADC"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739E2F" w14:textId="77777777" w:rsidR="00A17716" w:rsidRDefault="00A17716" w:rsidP="00A17716">
            <w:pPr>
              <w:rPr>
                <w:rFonts w:eastAsia="Times New Roman"/>
              </w:rPr>
            </w:pPr>
            <w:r>
              <w:rPr>
                <w:rFonts w:eastAsia="Times New Roman"/>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836C3" w14:textId="77777777" w:rsidR="00A17716" w:rsidRDefault="00A17716" w:rsidP="00A17716">
            <w:pPr>
              <w:rPr>
                <w:rFonts w:eastAsia="Times New Roman"/>
              </w:rPr>
            </w:pPr>
            <w:r>
              <w:rPr>
                <w:rFonts w:eastAsia="Times New Roman"/>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A99E79" w14:textId="77777777" w:rsidR="00A17716" w:rsidRDefault="00A17716" w:rsidP="00A17716">
            <w:pPr>
              <w:rPr>
                <w:rFonts w:eastAsia="Times New Roman"/>
              </w:rPr>
            </w:pPr>
            <w:r>
              <w:rPr>
                <w:rFonts w:eastAsia="Times New Roman"/>
              </w:rPr>
              <w:t>8882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31544E" w14:textId="77777777" w:rsidR="00A17716" w:rsidRDefault="00A17716" w:rsidP="00A17716">
            <w:pPr>
              <w:rPr>
                <w:rFonts w:eastAsia="Times New Roman"/>
              </w:rPr>
            </w:pPr>
            <w:r>
              <w:rPr>
                <w:rFonts w:eastAsia="Times New Roman"/>
              </w:rPr>
              <w:t>07/28/2016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7C3810" w14:textId="77777777" w:rsidR="00A17716" w:rsidRDefault="00A17716" w:rsidP="00A17716">
            <w:pPr>
              <w:rPr>
                <w:rFonts w:eastAsia="Times New Roman"/>
              </w:rPr>
            </w:pPr>
            <w:r>
              <w:rPr>
                <w:rFonts w:eastAsia="Times New Roman"/>
              </w:rPr>
              <w:t>Not Requested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F7DE1" w14:textId="77777777" w:rsidR="00A17716" w:rsidRDefault="00A17716" w:rsidP="00A17716">
            <w:pPr>
              <w:rPr>
                <w:rFonts w:eastAsia="Times New Roman"/>
              </w:rPr>
            </w:pPr>
            <w:r>
              <w:rPr>
                <w:rFonts w:eastAsia="Times New Roman"/>
              </w:rPr>
              <w:t> </w:t>
            </w:r>
          </w:p>
        </w:tc>
      </w:tr>
      <w:tr w:rsidR="00A17716" w14:paraId="3814693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39F9C" w14:textId="77777777" w:rsidR="00A17716" w:rsidRDefault="00A17716" w:rsidP="00A17716">
            <w:pPr>
              <w:rPr>
                <w:rFonts w:eastAsia="Times New Roman"/>
              </w:rPr>
            </w:pPr>
            <w:r w:rsidRPr="00735945">
              <w:rPr>
                <w:rFonts w:eastAsia="Times New Roman"/>
              </w:rPr>
              <w:t>Chai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3EE41C"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1E81A" w14:textId="77777777" w:rsidR="00A17716" w:rsidRDefault="00A17716" w:rsidP="00A17716">
            <w:pPr>
              <w:rPr>
                <w:rFonts w:eastAsia="Times New Roman"/>
              </w:rPr>
            </w:pPr>
            <w:r>
              <w:rPr>
                <w:rFonts w:eastAsia="Times New Roman"/>
              </w:rPr>
              <w:t>3.5.0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216CB" w14:textId="77777777" w:rsidR="00A17716" w:rsidRDefault="00A17716" w:rsidP="00A17716">
            <w:pPr>
              <w:rPr>
                <w:rFonts w:eastAsia="Times New Roman"/>
              </w:rPr>
            </w:pPr>
            <w:r>
              <w:rPr>
                <w:rFonts w:eastAsia="Times New Roman"/>
              </w:rPr>
              <w:t>3.5.x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61526C" w14:textId="77777777" w:rsidR="00A17716" w:rsidRDefault="00A17716" w:rsidP="00A17716">
            <w:pPr>
              <w:rPr>
                <w:rFonts w:eastAsia="Times New Roman"/>
              </w:rPr>
            </w:pPr>
            <w:r>
              <w:rPr>
                <w:rFonts w:eastAsia="Times New Roman"/>
              </w:rPr>
              <w:t>10221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3C990" w14:textId="77777777" w:rsidR="00A17716" w:rsidRDefault="00A17716" w:rsidP="00A17716">
            <w:pPr>
              <w:rPr>
                <w:rFonts w:eastAsia="Times New Roman"/>
              </w:rPr>
            </w:pPr>
            <w:r>
              <w:rPr>
                <w:rFonts w:eastAsia="Times New Roman"/>
              </w:rPr>
              <w:t>11/29/2016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84200"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8C5AE" w14:textId="77777777" w:rsidR="00A17716" w:rsidRDefault="00A17716" w:rsidP="00A17716">
            <w:pPr>
              <w:rPr>
                <w:rFonts w:eastAsia="Times New Roman"/>
              </w:rPr>
            </w:pPr>
            <w:r>
              <w:rPr>
                <w:rFonts w:eastAsia="Times New Roman"/>
              </w:rPr>
              <w:t>12/06/2017</w:t>
            </w:r>
          </w:p>
        </w:tc>
      </w:tr>
      <w:tr w:rsidR="00A17716" w14:paraId="2DFC0037"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56E5A" w14:textId="77777777" w:rsidR="00A17716" w:rsidRDefault="00A17716" w:rsidP="00A17716">
            <w:pPr>
              <w:rPr>
                <w:rFonts w:eastAsia="Times New Roman"/>
              </w:rPr>
            </w:pPr>
            <w:r w:rsidRPr="00735945">
              <w:rPr>
                <w:rFonts w:eastAsia="Times New Roman"/>
              </w:rPr>
              <w:t>cross-os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37207B"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E5C17C" w14:textId="77777777" w:rsidR="00A17716" w:rsidRDefault="00A17716" w:rsidP="00A17716">
            <w:pPr>
              <w:rPr>
                <w:rFonts w:eastAsia="Times New Roman"/>
              </w:rPr>
            </w:pPr>
            <w:r>
              <w:rPr>
                <w:rFonts w:eastAsia="Times New Roman"/>
              </w:rPr>
              <w:t>1.1.2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CA8B9" w14:textId="77777777" w:rsidR="00A17716" w:rsidRDefault="00A17716" w:rsidP="00A17716">
            <w:pPr>
              <w:rPr>
                <w:rFonts w:eastAsia="Times New Roman"/>
              </w:rPr>
            </w:pPr>
            <w:r>
              <w:rPr>
                <w:rFonts w:eastAsia="Times New Roman"/>
                <w:color w:val="003366"/>
              </w:rPr>
              <w:t>1.1.x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21A756" w14:textId="77777777" w:rsidR="00A17716" w:rsidRDefault="00A17716" w:rsidP="00A17716">
            <w:pPr>
              <w:rPr>
                <w:rFonts w:eastAsia="Times New Roman"/>
              </w:rPr>
            </w:pPr>
            <w:r>
              <w:rPr>
                <w:rFonts w:eastAsia="Times New Roman"/>
              </w:rPr>
              <w:t>11520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1D57E6"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1DB3C"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046DFA" w14:textId="77777777" w:rsidR="00A17716" w:rsidRDefault="00A17716" w:rsidP="00A17716">
            <w:pPr>
              <w:pStyle w:val="NormalWeb"/>
              <w:rPr>
                <w:rFonts w:eastAsiaTheme="minorEastAsia"/>
              </w:rPr>
            </w:pPr>
            <w:r>
              <w:t>12/06/2017</w:t>
            </w:r>
          </w:p>
        </w:tc>
      </w:tr>
      <w:tr w:rsidR="00A17716" w14:paraId="484E2F4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A10324" w14:textId="77777777" w:rsidR="00A17716" w:rsidRDefault="00A17716" w:rsidP="00A17716">
            <w:pPr>
              <w:rPr>
                <w:rFonts w:eastAsia="Times New Roman"/>
              </w:rPr>
            </w:pPr>
            <w:r w:rsidRPr="00735945">
              <w:rPr>
                <w:rFonts w:eastAsia="Times New Roman"/>
              </w:rPr>
              <w:t>JAVA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248A8"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A20EE" w14:textId="77777777" w:rsidR="00A17716" w:rsidRDefault="00A17716" w:rsidP="00A17716">
            <w:pPr>
              <w:rPr>
                <w:rFonts w:eastAsia="Times New Roman"/>
              </w:rPr>
            </w:pPr>
            <w:r>
              <w:rPr>
                <w:rFonts w:eastAsia="Times New Roman"/>
              </w:rPr>
              <w:t>8 (aka 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E4ABD" w14:textId="77777777" w:rsidR="00A17716" w:rsidRDefault="00A17716" w:rsidP="00A17716">
            <w:pPr>
              <w:rPr>
                <w:rFonts w:eastAsia="Times New Roman"/>
              </w:rPr>
            </w:pPr>
            <w:r>
              <w:rPr>
                <w:rFonts w:eastAsia="Times New Roman"/>
              </w:rPr>
              <w:t>8 (aka 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60D4D" w14:textId="77777777" w:rsidR="00A17716" w:rsidRDefault="00A17716" w:rsidP="00A17716">
            <w:pPr>
              <w:rPr>
                <w:rFonts w:eastAsia="Times New Roman"/>
              </w:rPr>
            </w:pPr>
            <w:r>
              <w:rPr>
                <w:rFonts w:eastAsia="Times New Roman"/>
              </w:rPr>
              <w:t>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79183E" w14:textId="77777777" w:rsidR="00A17716" w:rsidRDefault="00A17716" w:rsidP="00A17716">
            <w:pPr>
              <w:rPr>
                <w:rFonts w:eastAsia="Times New Roman"/>
              </w:rPr>
            </w:pPr>
            <w:r>
              <w:rPr>
                <w:rFonts w:eastAsia="Times New Roman"/>
              </w:rPr>
              <w:t>06/19/2017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3D121"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A80DB" w14:textId="77777777" w:rsidR="00A17716" w:rsidRDefault="00A17716" w:rsidP="00A17716">
            <w:pPr>
              <w:rPr>
                <w:rFonts w:eastAsia="Times New Roman"/>
              </w:rPr>
            </w:pPr>
            <w:r>
              <w:rPr>
                <w:rFonts w:eastAsia="Times New Roman"/>
              </w:rPr>
              <w:t>12/06/2017</w:t>
            </w:r>
          </w:p>
        </w:tc>
      </w:tr>
      <w:tr w:rsidR="00A17716" w14:paraId="49AA5E5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93300" w14:textId="77777777" w:rsidR="00A17716" w:rsidRDefault="00A17716" w:rsidP="00A17716">
            <w:pPr>
              <w:rPr>
                <w:rFonts w:eastAsia="Times New Roman"/>
              </w:rPr>
            </w:pPr>
            <w:r w:rsidRPr="00735945">
              <w:rPr>
                <w:rFonts w:eastAsia="Times New Roman"/>
              </w:rPr>
              <w:t>Jenkins Continuous Integration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67047"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E0F37" w14:textId="77777777" w:rsidR="00A17716" w:rsidRDefault="00A17716" w:rsidP="00A17716">
            <w:pPr>
              <w:rPr>
                <w:rFonts w:eastAsia="Times New Roman"/>
              </w:rPr>
            </w:pPr>
            <w:r>
              <w:rPr>
                <w:rFonts w:eastAsia="Times New Roman"/>
              </w:rPr>
              <w:t>2.73.1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A6608" w14:textId="77777777" w:rsidR="00A17716" w:rsidRDefault="00A17716" w:rsidP="00A17716">
            <w:pPr>
              <w:rPr>
                <w:rFonts w:eastAsia="Times New Roman"/>
              </w:rPr>
            </w:pPr>
            <w:r>
              <w:rPr>
                <w:rFonts w:eastAsia="Times New Roman"/>
              </w:rPr>
              <w:t>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90B76" w14:textId="77777777" w:rsidR="00A17716" w:rsidRDefault="00A17716" w:rsidP="00A17716">
            <w:pPr>
              <w:rPr>
                <w:rFonts w:eastAsia="Times New Roman"/>
              </w:rPr>
            </w:pPr>
            <w:r>
              <w:rPr>
                <w:rFonts w:eastAsia="Times New Roman"/>
              </w:rPr>
              <w:t>6397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97D72" w14:textId="77777777" w:rsidR="00A17716" w:rsidRDefault="00A17716" w:rsidP="00A17716">
            <w:pPr>
              <w:rPr>
                <w:rFonts w:eastAsia="Times New Roman"/>
              </w:rPr>
            </w:pPr>
            <w:r>
              <w:rPr>
                <w:rFonts w:eastAsia="Times New Roman"/>
              </w:rPr>
              <w:t>11/17/2016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8E2E25"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D0FF8" w14:textId="77777777" w:rsidR="00A17716" w:rsidRDefault="00A17716" w:rsidP="00A17716">
            <w:pPr>
              <w:rPr>
                <w:rFonts w:eastAsia="Times New Roman"/>
              </w:rPr>
            </w:pPr>
            <w:r>
              <w:rPr>
                <w:rFonts w:eastAsia="Times New Roman"/>
              </w:rPr>
              <w:t>12/06/2017</w:t>
            </w:r>
          </w:p>
        </w:tc>
      </w:tr>
      <w:tr w:rsidR="00A17716" w14:paraId="7BF2A31B"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2AAEB" w14:textId="77777777" w:rsidR="00A17716" w:rsidRDefault="00A17716" w:rsidP="00A17716">
            <w:pPr>
              <w:rPr>
                <w:rFonts w:eastAsia="Times New Roman"/>
              </w:rPr>
            </w:pPr>
            <w:r w:rsidRPr="00735945">
              <w:rPr>
                <w:rFonts w:eastAsia="Times New Roman"/>
              </w:rPr>
              <w:t>Mocha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3B564"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283C2" w14:textId="77777777" w:rsidR="00A17716" w:rsidRDefault="00A17716" w:rsidP="00A17716">
            <w:pPr>
              <w:rPr>
                <w:rFonts w:eastAsia="Times New Roman"/>
              </w:rPr>
            </w:pPr>
            <w:r>
              <w:rPr>
                <w:rFonts w:eastAsia="Times New Roman"/>
                <w:color w:val="003366"/>
              </w:rPr>
              <w:t>3.5.x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A59FCA" w14:textId="77777777" w:rsidR="00A17716" w:rsidRDefault="00A17716" w:rsidP="00A17716">
            <w:pPr>
              <w:rPr>
                <w:rFonts w:eastAsia="Times New Roman"/>
              </w:rPr>
            </w:pPr>
            <w:r>
              <w:rPr>
                <w:rFonts w:eastAsia="Times New Roman"/>
              </w:rPr>
              <w:t>3.2.x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EFDB08" w14:textId="77777777" w:rsidR="00A17716" w:rsidRDefault="00A17716" w:rsidP="00A17716">
            <w:pPr>
              <w:rPr>
                <w:rFonts w:eastAsia="Times New Roman"/>
              </w:rPr>
            </w:pPr>
            <w:r>
              <w:rPr>
                <w:rFonts w:eastAsia="Times New Roman"/>
              </w:rPr>
              <w:t>8248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282CB" w14:textId="77777777" w:rsidR="00A17716" w:rsidRDefault="00A17716" w:rsidP="00A17716">
            <w:pPr>
              <w:pStyle w:val="NormalWeb"/>
              <w:rPr>
                <w:rFonts w:eastAsiaTheme="minorEastAsia"/>
              </w:rPr>
            </w:pPr>
            <w:r>
              <w:t>06/02/2017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508B21" w14:textId="77777777" w:rsidR="00A17716" w:rsidRDefault="00A17716" w:rsidP="00A17716">
            <w:pPr>
              <w:rPr>
                <w:rFonts w:eastAsia="Times New Roman"/>
              </w:rPr>
            </w:pPr>
            <w:r>
              <w:rPr>
                <w:rFonts w:eastAsia="Times New Roman"/>
              </w:rPr>
              <w:t>submitted to PMO CM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63241" w14:textId="77777777" w:rsidR="00A17716" w:rsidRDefault="00A17716" w:rsidP="00A17716">
            <w:pPr>
              <w:rPr>
                <w:rFonts w:eastAsia="Times New Roman"/>
              </w:rPr>
            </w:pPr>
            <w:r>
              <w:rPr>
                <w:rFonts w:eastAsia="Times New Roman"/>
              </w:rPr>
              <w:t>12/06/2017</w:t>
            </w:r>
          </w:p>
        </w:tc>
      </w:tr>
      <w:tr w:rsidR="00A17716" w14:paraId="678133E1" w14:textId="77777777" w:rsidTr="00791537">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6683394" w14:textId="6D781C2E"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68F767B" w14:textId="33DE090C"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C10BA0" w14:textId="680DE042"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0E7C2C8"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283B56"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079336D"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4B6A6A1" w14:textId="77612814"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E2333A6" w14:textId="654B7AE1" w:rsidR="00A17716" w:rsidRDefault="00A17716" w:rsidP="00A17716">
            <w:pPr>
              <w:pStyle w:val="NormalWeb"/>
              <w:rPr>
                <w:rFonts w:eastAsiaTheme="minorEastAsia"/>
              </w:rPr>
            </w:pPr>
          </w:p>
        </w:tc>
      </w:tr>
      <w:tr w:rsidR="00A17716" w14:paraId="1E896A56"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03101" w14:textId="77777777" w:rsidR="00A17716" w:rsidRDefault="00A17716" w:rsidP="00A17716">
            <w:pPr>
              <w:rPr>
                <w:rFonts w:eastAsia="Times New Roman"/>
              </w:rPr>
            </w:pPr>
            <w:r w:rsidRPr="00735945">
              <w:rPr>
                <w:rFonts w:eastAsia="Times New Roman"/>
              </w:rPr>
              <w:t>node-json2html</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4CD48"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3F56E" w14:textId="77777777" w:rsidR="00A17716" w:rsidRDefault="00A17716" w:rsidP="00A17716">
            <w:pPr>
              <w:rPr>
                <w:rFonts w:eastAsia="Times New Roman"/>
              </w:rPr>
            </w:pPr>
            <w:r>
              <w:rPr>
                <w:rFonts w:eastAsia="Times New Roman"/>
              </w:rPr>
              <w:t>1.1.1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7898" w14:textId="77777777" w:rsidR="00A17716" w:rsidRDefault="00A17716" w:rsidP="00A17716">
            <w:pPr>
              <w:rPr>
                <w:rFonts w:eastAsia="Times New Roman"/>
              </w:rPr>
            </w:pPr>
            <w:r>
              <w:rPr>
                <w:rFonts w:eastAsia="Times New Roman"/>
              </w:rPr>
              <w:t>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E2DF8" w14:textId="77777777" w:rsidR="00A17716" w:rsidRDefault="00A17716" w:rsidP="00A17716">
            <w:pPr>
              <w:rPr>
                <w:rFonts w:eastAsia="Times New Roman"/>
              </w:rPr>
            </w:pPr>
            <w:r>
              <w:rPr>
                <w:rFonts w:eastAsia="Times New Roman"/>
              </w:rPr>
              <w:t>11519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65944" w14:textId="77777777" w:rsidR="00A17716" w:rsidRDefault="00A17716" w:rsidP="00A17716">
            <w:pPr>
              <w:rPr>
                <w:rFonts w:eastAsia="Times New Roman"/>
              </w:rPr>
            </w:pPr>
            <w:r>
              <w:rPr>
                <w:rFonts w:eastAsia="Times New Roman"/>
              </w:rPr>
              <w:t>10/25/2017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DB34D6"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86B2E2" w14:textId="77777777" w:rsidR="00A17716" w:rsidRDefault="00A17716" w:rsidP="00A17716">
            <w:pPr>
              <w:pStyle w:val="NormalWeb"/>
              <w:rPr>
                <w:rFonts w:eastAsiaTheme="minorEastAsia"/>
              </w:rPr>
            </w:pPr>
            <w:r>
              <w:t>12/06/2017</w:t>
            </w:r>
          </w:p>
        </w:tc>
      </w:tr>
      <w:tr w:rsidR="00A17716" w14:paraId="1AE51E7E"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11DBE" w14:textId="77777777" w:rsidR="00A17716" w:rsidRDefault="00A17716" w:rsidP="00A17716">
            <w:pPr>
              <w:rPr>
                <w:rFonts w:eastAsia="Times New Roman"/>
              </w:rPr>
            </w:pPr>
            <w:r w:rsidRPr="00735945">
              <w:rPr>
                <w:rFonts w:eastAsia="Times New Roman"/>
              </w:rPr>
              <w:t>PhantomJS-prebuilt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EB3DA"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68405" w14:textId="77777777" w:rsidR="00A17716" w:rsidRDefault="00A17716" w:rsidP="00A17716">
            <w:pPr>
              <w:rPr>
                <w:rFonts w:eastAsia="Times New Roman"/>
              </w:rPr>
            </w:pPr>
            <w:r>
              <w:rPr>
                <w:rFonts w:eastAsia="Times New Roman"/>
              </w:rPr>
              <w:t>2.7.1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E374C8" w14:textId="77777777" w:rsidR="00A17716" w:rsidRDefault="00A17716" w:rsidP="00A17716">
            <w:pPr>
              <w:rPr>
                <w:rFonts w:eastAsia="Times New Roman"/>
              </w:rPr>
            </w:pPr>
            <w:r>
              <w:rPr>
                <w:rFonts w:eastAsia="Times New Roman"/>
              </w:rPr>
              <w:t>2.1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3E2A3" w14:textId="77777777" w:rsidR="00A17716" w:rsidRDefault="00A17716" w:rsidP="00A17716">
            <w:pPr>
              <w:rPr>
                <w:rFonts w:eastAsia="Times New Roman"/>
              </w:rPr>
            </w:pPr>
            <w:r>
              <w:rPr>
                <w:rFonts w:eastAsia="Times New Roman"/>
              </w:rPr>
              <w:t>11564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A7A15" w14:textId="77777777" w:rsidR="00A17716" w:rsidRDefault="00A17716" w:rsidP="00A17716">
            <w:pPr>
              <w:rPr>
                <w:rFonts w:eastAsia="Times New Roman"/>
              </w:rPr>
            </w:pPr>
            <w:r>
              <w:rPr>
                <w:rFonts w:eastAsia="Times New Roman"/>
              </w:rPr>
              <w:t>11/27/2017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A3CA4" w14:textId="77777777" w:rsidR="00A17716" w:rsidRDefault="00A17716" w:rsidP="00A17716">
            <w:pPr>
              <w:rPr>
                <w:rFonts w:eastAsia="Times New Roman"/>
              </w:rPr>
            </w:pPr>
            <w:r>
              <w:rPr>
                <w:rFonts w:eastAsia="Times New Roman"/>
              </w:rPr>
              <w:t>Further Inquiry To Be Made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851E37" w14:textId="77777777" w:rsidR="00A17716" w:rsidRDefault="00A17716" w:rsidP="00A17716">
            <w:pPr>
              <w:pStyle w:val="NormalWeb"/>
              <w:rPr>
                <w:rFonts w:eastAsiaTheme="minorEastAsia"/>
              </w:rPr>
            </w:pPr>
            <w:r>
              <w:t>12/07/2017</w:t>
            </w:r>
          </w:p>
        </w:tc>
      </w:tr>
      <w:tr w:rsidR="00A17716" w14:paraId="78E0F929"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CF7AA6" w14:textId="77777777" w:rsidR="00A17716" w:rsidRDefault="00A17716" w:rsidP="00A17716">
            <w:pPr>
              <w:rPr>
                <w:rFonts w:eastAsia="Times New Roman"/>
              </w:rPr>
            </w:pPr>
            <w:r w:rsidRPr="00735945">
              <w:rPr>
                <w:rFonts w:eastAsia="Times New Roman"/>
              </w:rPr>
              <w:t>protractor-jasmine-2-html-reporter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118F5"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742FF" w14:textId="77777777" w:rsidR="00A17716" w:rsidRDefault="00A17716" w:rsidP="00A17716">
            <w:pPr>
              <w:rPr>
                <w:rFonts w:eastAsia="Times New Roman"/>
              </w:rPr>
            </w:pPr>
            <w:r>
              <w:rPr>
                <w:rFonts w:eastAsia="Times New Roman"/>
                <w:color w:val="003366"/>
              </w:rPr>
              <w:t>0.0.7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2223A" w14:textId="77777777" w:rsidR="00A17716" w:rsidRDefault="00A17716" w:rsidP="00A17716">
            <w:pPr>
              <w:rPr>
                <w:rFonts w:eastAsia="Times New Roman"/>
              </w:rPr>
            </w:pPr>
            <w:r>
              <w:rPr>
                <w:rFonts w:eastAsia="Times New Roman"/>
              </w:rPr>
              <w:t>0.0.7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47F300" w14:textId="77777777" w:rsidR="00A17716" w:rsidRDefault="00A17716" w:rsidP="00A17716">
            <w:pPr>
              <w:rPr>
                <w:rFonts w:eastAsia="Times New Roman"/>
              </w:rPr>
            </w:pPr>
            <w:r>
              <w:rPr>
                <w:rFonts w:eastAsia="Times New Roman"/>
              </w:rPr>
              <w:t>11545</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1F800" w14:textId="77777777" w:rsidR="00A17716" w:rsidRDefault="00A17716" w:rsidP="00A17716">
            <w:pPr>
              <w:rPr>
                <w:rFonts w:eastAsia="Times New Roman"/>
              </w:rPr>
            </w:pPr>
            <w:r>
              <w:rPr>
                <w:rFonts w:eastAsia="Times New Roman"/>
              </w:rPr>
              <w:t>10/30/2017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41043"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0A25A" w14:textId="77777777" w:rsidR="00A17716" w:rsidRDefault="00A17716" w:rsidP="00A17716">
            <w:pPr>
              <w:pStyle w:val="NormalWeb"/>
              <w:rPr>
                <w:rFonts w:eastAsiaTheme="minorEastAsia"/>
              </w:rPr>
            </w:pPr>
            <w:r>
              <w:t>12/07/2017</w:t>
            </w:r>
          </w:p>
        </w:tc>
      </w:tr>
      <w:tr w:rsidR="00A17716" w14:paraId="1C5E330F"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C38903" w14:textId="77777777" w:rsidR="00A17716" w:rsidRDefault="00A17716" w:rsidP="00A17716">
            <w:pPr>
              <w:rPr>
                <w:rFonts w:eastAsia="Times New Roman"/>
              </w:rPr>
            </w:pPr>
            <w:r w:rsidRPr="00735945">
              <w:rPr>
                <w:rFonts w:eastAsia="Times New Roman"/>
              </w:rPr>
              <w:t>selenium-standalone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C2052"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0904E" w14:textId="77777777" w:rsidR="00A17716" w:rsidRDefault="00A17716" w:rsidP="00A17716">
            <w:pPr>
              <w:rPr>
                <w:rFonts w:eastAsia="Times New Roman"/>
              </w:rPr>
            </w:pPr>
            <w:r>
              <w:rPr>
                <w:rFonts w:eastAsia="Times New Roman"/>
              </w:rPr>
              <w:t>6.0.1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4CC1BF" w14:textId="77777777" w:rsidR="00A17716" w:rsidRDefault="00A17716" w:rsidP="00A17716">
            <w:pPr>
              <w:pStyle w:val="NormalWeb"/>
              <w:rPr>
                <w:rFonts w:eastAsiaTheme="minorEastAsia"/>
              </w:rPr>
            </w:pPr>
            <w:r>
              <w:t>6.x.x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1AC2D" w14:textId="77777777" w:rsidR="00A17716" w:rsidRDefault="00A17716" w:rsidP="00A17716">
            <w:pPr>
              <w:rPr>
                <w:rFonts w:eastAsia="Times New Roman"/>
              </w:rPr>
            </w:pPr>
            <w:r>
              <w:rPr>
                <w:rFonts w:eastAsia="Times New Roman"/>
              </w:rPr>
              <w:t>10860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73ADA" w14:textId="77777777" w:rsidR="00A17716" w:rsidRDefault="00A17716" w:rsidP="00A17716">
            <w:pPr>
              <w:rPr>
                <w:rFonts w:eastAsia="Times New Roman"/>
              </w:rPr>
            </w:pPr>
            <w:r>
              <w:rPr>
                <w:rFonts w:eastAsia="Times New Roman"/>
              </w:rPr>
              <w:t>05/29/2017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98475"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B2604" w14:textId="77777777" w:rsidR="00A17716" w:rsidRDefault="00A17716" w:rsidP="00A17716">
            <w:pPr>
              <w:rPr>
                <w:rFonts w:eastAsia="Times New Roman"/>
              </w:rPr>
            </w:pPr>
            <w:r>
              <w:rPr>
                <w:rFonts w:eastAsia="Times New Roman"/>
              </w:rPr>
              <w:t>12/07/2017</w:t>
            </w:r>
          </w:p>
        </w:tc>
      </w:tr>
      <w:tr w:rsidR="00A17716" w14:paraId="5B3FFBF8"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47D" w14:textId="77777777" w:rsidR="00A17716" w:rsidRDefault="00A17716" w:rsidP="00A17716">
            <w:pPr>
              <w:rPr>
                <w:rFonts w:eastAsia="Times New Roman"/>
              </w:rPr>
            </w:pPr>
            <w:r w:rsidRPr="00735945">
              <w:rPr>
                <w:rFonts w:eastAsia="Times New Roman"/>
              </w:rPr>
              <w:lastRenderedPageBreak/>
              <w:t>U.S. Web Design Standards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C988A"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34938A" w14:textId="77777777" w:rsidR="00A17716" w:rsidRDefault="00A17716" w:rsidP="00A17716">
            <w:pPr>
              <w:pStyle w:val="NormalWeb"/>
              <w:rPr>
                <w:rFonts w:eastAsiaTheme="minorEastAsia"/>
              </w:rPr>
            </w:pPr>
            <w:r>
              <w:rPr>
                <w:color w:val="000000"/>
              </w:rPr>
              <w:t>1.1.0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CF1D2" w14:textId="77777777" w:rsidR="00A17716" w:rsidRDefault="00A17716" w:rsidP="00A17716">
            <w:pPr>
              <w:rPr>
                <w:rFonts w:eastAsia="Times New Roman"/>
              </w:rPr>
            </w:pPr>
            <w:r>
              <w:rPr>
                <w:rFonts w:eastAsia="Times New Roman"/>
                <w:color w:val="000000"/>
              </w:rPr>
              <w:t>1.x.x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5D338" w14:textId="77777777" w:rsidR="00A17716" w:rsidRDefault="00A17716" w:rsidP="00A17716">
            <w:pPr>
              <w:rPr>
                <w:rFonts w:eastAsia="Times New Roman"/>
              </w:rPr>
            </w:pPr>
            <w:r>
              <w:rPr>
                <w:rFonts w:eastAsia="Times New Roman"/>
              </w:rPr>
              <w:t>11196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4BB39" w14:textId="77777777" w:rsidR="00A17716" w:rsidRDefault="00A17716" w:rsidP="00A17716">
            <w:pPr>
              <w:rPr>
                <w:rFonts w:eastAsia="Times New Roman"/>
              </w:rPr>
            </w:pPr>
            <w:r>
              <w:rPr>
                <w:rFonts w:eastAsia="Times New Roman"/>
              </w:rPr>
              <w:t>07/28/2017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AF562B"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8F00" w14:textId="77777777" w:rsidR="00A17716" w:rsidRDefault="00A17716" w:rsidP="00A17716">
            <w:pPr>
              <w:rPr>
                <w:rFonts w:eastAsia="Times New Roman"/>
              </w:rPr>
            </w:pPr>
            <w:r>
              <w:rPr>
                <w:rFonts w:eastAsia="Times New Roman"/>
              </w:rPr>
              <w:t>12/07/2017</w:t>
            </w:r>
          </w:p>
        </w:tc>
      </w:tr>
      <w:tr w:rsidR="00A17716" w14:paraId="066F68B1"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B2346E" w14:textId="77777777" w:rsidR="00A17716" w:rsidRDefault="00A17716" w:rsidP="00A17716">
            <w:pPr>
              <w:rPr>
                <w:rFonts w:eastAsia="Times New Roman"/>
              </w:rPr>
            </w:pPr>
            <w:r w:rsidRPr="00735945">
              <w:rPr>
                <w:rFonts w:eastAsia="Times New Roman"/>
              </w:rPr>
              <w:t>VirtualBox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249EA"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2A4356" w14:textId="77777777" w:rsidR="00A17716" w:rsidRDefault="00A17716" w:rsidP="00A17716">
            <w:pPr>
              <w:rPr>
                <w:rFonts w:eastAsia="Times New Roman"/>
              </w:rPr>
            </w:pPr>
            <w:r>
              <w:rPr>
                <w:rFonts w:eastAsia="Times New Roman"/>
              </w:rPr>
              <w:t>5.1.x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63653" w14:textId="77777777" w:rsidR="00A17716" w:rsidRDefault="00A17716" w:rsidP="00A17716">
            <w:pPr>
              <w:rPr>
                <w:rFonts w:eastAsia="Times New Roman"/>
              </w:rPr>
            </w:pPr>
            <w:r>
              <w:rPr>
                <w:rFonts w:eastAsia="Times New Roman"/>
              </w:rPr>
              <w:t>5.1.x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EE032" w14:textId="77777777" w:rsidR="00A17716" w:rsidRDefault="00A17716" w:rsidP="00A17716">
            <w:pPr>
              <w:rPr>
                <w:rFonts w:eastAsia="Times New Roman"/>
              </w:rPr>
            </w:pPr>
            <w:r>
              <w:rPr>
                <w:rFonts w:eastAsia="Times New Roman"/>
              </w:rPr>
              <w:t>6679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BDA66" w14:textId="77777777" w:rsidR="00A17716" w:rsidRDefault="00A17716" w:rsidP="00A17716">
            <w:pPr>
              <w:rPr>
                <w:rFonts w:eastAsia="Times New Roman"/>
              </w:rPr>
            </w:pPr>
            <w:r>
              <w:rPr>
                <w:rFonts w:eastAsia="Times New Roman"/>
              </w:rPr>
              <w:t>09/09/2016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634AD" w14:textId="77777777" w:rsidR="00A17716" w:rsidRDefault="00A17716" w:rsidP="00A17716">
            <w:pPr>
              <w:rPr>
                <w:rFonts w:eastAsia="Times New Roman"/>
              </w:rPr>
            </w:pPr>
            <w:r>
              <w:rPr>
                <w:rFonts w:eastAsia="Times New Roman"/>
              </w:rPr>
              <w:t>Not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F9E79" w14:textId="77777777" w:rsidR="00A17716" w:rsidRDefault="00A17716" w:rsidP="00A17716">
            <w:pPr>
              <w:rPr>
                <w:rFonts w:eastAsia="Times New Roman"/>
              </w:rPr>
            </w:pPr>
            <w:r>
              <w:rPr>
                <w:rFonts w:eastAsia="Times New Roman"/>
              </w:rPr>
              <w:t>12/07/2017</w:t>
            </w:r>
          </w:p>
        </w:tc>
      </w:tr>
      <w:tr w:rsidR="00A17716" w14:paraId="4B68712D"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1014E1" w14:textId="77777777" w:rsidR="00A17716" w:rsidRDefault="00A17716" w:rsidP="00A17716">
            <w:pPr>
              <w:rPr>
                <w:rFonts w:eastAsia="Times New Roman"/>
              </w:rPr>
            </w:pPr>
            <w:r w:rsidRPr="00735945">
              <w:rPr>
                <w:rFonts w:eastAsia="Times New Roman"/>
              </w:rPr>
              <w:t>Zed Attack Proxy (ZAP)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FFFD"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525750" w14:textId="77777777" w:rsidR="00A17716" w:rsidRDefault="00A17716" w:rsidP="00A17716">
            <w:pPr>
              <w:rPr>
                <w:rFonts w:eastAsia="Times New Roman"/>
              </w:rPr>
            </w:pPr>
            <w:r>
              <w:rPr>
                <w:rFonts w:eastAsia="Times New Roman"/>
              </w:rPr>
              <w:t>2.6.0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C8010" w14:textId="77777777" w:rsidR="00A17716" w:rsidRDefault="00A17716" w:rsidP="00A17716">
            <w:pPr>
              <w:rPr>
                <w:rFonts w:eastAsia="Times New Roman"/>
              </w:rPr>
            </w:pPr>
            <w:r>
              <w:rPr>
                <w:rFonts w:eastAsia="Times New Roman"/>
              </w:rPr>
              <w:t>2.6</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9C425" w14:textId="77777777" w:rsidR="00A17716" w:rsidRDefault="00A17716" w:rsidP="00A17716">
            <w:pPr>
              <w:rPr>
                <w:rFonts w:eastAsia="Times New Roman"/>
              </w:rPr>
            </w:pPr>
            <w:r>
              <w:rPr>
                <w:rFonts w:eastAsia="Times New Roman"/>
              </w:rPr>
              <w:t>8271</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E6B394" w14:textId="77777777" w:rsidR="00A17716" w:rsidRDefault="00A17716" w:rsidP="00A17716">
            <w:pPr>
              <w:rPr>
                <w:rFonts w:eastAsia="Times New Roman"/>
              </w:rPr>
            </w:pPr>
            <w:r>
              <w:rPr>
                <w:rFonts w:eastAsia="Times New Roman"/>
              </w:rPr>
              <w:t>10/30/2017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84236F" w14:textId="77777777" w:rsidR="00A17716" w:rsidRDefault="00A17716" w:rsidP="00A17716">
            <w:pPr>
              <w:rPr>
                <w:rFonts w:eastAsia="Times New Roman"/>
              </w:rPr>
            </w:pPr>
            <w:r>
              <w:rPr>
                <w:rFonts w:eastAsia="Times New Roman"/>
              </w:rPr>
              <w:t>Approved w/Constraints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03E07" w14:textId="77777777" w:rsidR="00A17716" w:rsidRDefault="00A17716" w:rsidP="00A17716">
            <w:pPr>
              <w:rPr>
                <w:rFonts w:eastAsia="Times New Roman"/>
              </w:rPr>
            </w:pPr>
            <w:r>
              <w:rPr>
                <w:rFonts w:eastAsia="Times New Roman"/>
              </w:rPr>
              <w:t>12/07/2017</w:t>
            </w:r>
          </w:p>
        </w:tc>
      </w:tr>
      <w:tr w:rsidR="00A17716" w14:paraId="48A2CE8C"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AB500" w14:textId="77777777" w:rsidR="00A17716" w:rsidRDefault="00A17716" w:rsidP="00A17716">
            <w:pPr>
              <w:rPr>
                <w:rFonts w:eastAsia="Times New Roman"/>
              </w:rPr>
            </w:pPr>
            <w:r w:rsidRPr="00735945">
              <w:rPr>
                <w:rFonts w:eastAsia="Times New Roman"/>
              </w:rPr>
              <w:t>Micro Focus - HP Fortify Static Code Analyzer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E78D1" w14:textId="77777777" w:rsidR="00A17716" w:rsidRDefault="00A17716" w:rsidP="00A17716">
            <w:pPr>
              <w:rPr>
                <w:rFonts w:eastAsia="Times New Roman"/>
              </w:rPr>
            </w:pPr>
            <w:r>
              <w:rPr>
                <w:rFonts w:eastAsia="Times New Roman"/>
              </w:rPr>
              <w:t>CI</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BDF67F" w14:textId="77777777" w:rsidR="00A17716" w:rsidRDefault="00A17716" w:rsidP="00A17716">
            <w:pPr>
              <w:rPr>
                <w:rFonts w:eastAsia="Times New Roman"/>
              </w:rPr>
            </w:pPr>
            <w:r>
              <w:rPr>
                <w:rFonts w:eastAsia="Times New Roman"/>
              </w:rPr>
              <w:t>17.10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A61BDC" w14:textId="77777777" w:rsidR="00A17716" w:rsidRDefault="00A17716" w:rsidP="00A17716">
            <w:pPr>
              <w:rPr>
                <w:rFonts w:eastAsia="Times New Roman"/>
              </w:rPr>
            </w:pPr>
            <w:r>
              <w:rPr>
                <w:rFonts w:eastAsia="Times New Roman"/>
              </w:rPr>
              <w:t>17.2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87A9D5" w14:textId="77777777" w:rsidR="00A17716" w:rsidRDefault="00A17716" w:rsidP="00A17716">
            <w:pPr>
              <w:rPr>
                <w:rFonts w:eastAsia="Times New Roman"/>
              </w:rPr>
            </w:pPr>
            <w:r>
              <w:rPr>
                <w:rFonts w:eastAsia="Times New Roman"/>
              </w:rPr>
              <w:t>6429</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AFADD" w14:textId="77777777" w:rsidR="00A17716" w:rsidRDefault="00A17716" w:rsidP="00A17716">
            <w:pPr>
              <w:rPr>
                <w:rFonts w:eastAsia="Times New Roman"/>
              </w:rPr>
            </w:pPr>
            <w:r>
              <w:rPr>
                <w:rFonts w:eastAsia="Times New Roman"/>
              </w:rPr>
              <w:t>12/05/2017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6C9BF" w14:textId="77777777" w:rsidR="00A17716" w:rsidRDefault="00A17716" w:rsidP="00A17716">
            <w:pPr>
              <w:rPr>
                <w:rFonts w:eastAsia="Times New Roman"/>
              </w:rPr>
            </w:pPr>
            <w:r>
              <w:rPr>
                <w:rFonts w:eastAsia="Times New Roman"/>
              </w:rPr>
              <w:t>Approved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369FF2" w14:textId="77777777" w:rsidR="00A17716" w:rsidRDefault="00A17716" w:rsidP="00A17716">
            <w:pPr>
              <w:rPr>
                <w:rFonts w:eastAsia="Times New Roman"/>
              </w:rPr>
            </w:pPr>
            <w:r>
              <w:rPr>
                <w:rFonts w:eastAsia="Times New Roman"/>
              </w:rPr>
              <w:t>12/08/2017</w:t>
            </w:r>
          </w:p>
        </w:tc>
      </w:tr>
      <w:tr w:rsidR="00A17716" w14:paraId="03809365" w14:textId="77777777" w:rsidTr="00A17716">
        <w:trPr>
          <w:cantSplit/>
        </w:trPr>
        <w:tc>
          <w:tcPr>
            <w:tcW w:w="159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A9D37" w14:textId="77777777" w:rsidR="00A17716" w:rsidRDefault="00A17716" w:rsidP="00A17716">
            <w:pPr>
              <w:rPr>
                <w:rFonts w:eastAsia="Times New Roman"/>
              </w:rPr>
            </w:pPr>
            <w:r w:rsidRPr="00735945">
              <w:rPr>
                <w:rFonts w:eastAsia="Times New Roman"/>
              </w:rPr>
              <w:t>ts-node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CDFDF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954619" w14:textId="77777777" w:rsidR="00A17716" w:rsidRDefault="00A17716" w:rsidP="00A17716">
            <w:pPr>
              <w:rPr>
                <w:rFonts w:eastAsia="Times New Roman"/>
              </w:rPr>
            </w:pPr>
            <w:r>
              <w:rPr>
                <w:rFonts w:eastAsia="Times New Roman"/>
              </w:rPr>
              <w:t>3.0.4</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F0499" w14:textId="77777777" w:rsidR="00A17716" w:rsidRDefault="00A17716" w:rsidP="00A17716">
            <w:pPr>
              <w:rPr>
                <w:rFonts w:eastAsia="Times New Roman"/>
              </w:rPr>
            </w:pPr>
            <w:r>
              <w:rPr>
                <w:rStyle w:val="Strong"/>
                <w:rFonts w:eastAsia="Times New Roman"/>
                <w:color w:val="FF0000"/>
              </w:rPr>
              <w:t>Not on TRM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0416A"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EA658F" w14:textId="77777777" w:rsidR="00A17716" w:rsidRDefault="00A17716" w:rsidP="00A17716">
            <w:pPr>
              <w:rPr>
                <w:rFonts w:eastAsia="Times New Roman"/>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707ED" w14:textId="77777777" w:rsidR="00A17716" w:rsidRDefault="00A17716" w:rsidP="00A17716">
            <w:pPr>
              <w:rPr>
                <w:rFonts w:eastAsia="Times New Roman"/>
              </w:rPr>
            </w:pPr>
            <w:r>
              <w:rPr>
                <w:rFonts w:eastAsia="Times New Roman"/>
                <w:color w:val="333333"/>
              </w:rPr>
              <w:t>Not Required, INCLUDED IN FRAMEWORK.</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7D4EE" w14:textId="77777777" w:rsidR="00A17716" w:rsidRDefault="00A17716" w:rsidP="00A17716">
            <w:pPr>
              <w:rPr>
                <w:rFonts w:eastAsia="Times New Roman"/>
              </w:rPr>
            </w:pPr>
            <w:r>
              <w:rPr>
                <w:rFonts w:eastAsia="Times New Roman"/>
              </w:rPr>
              <w:t>11/22/2017</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402" w:name="_Toc501357492"/>
      <w:r w:rsidRPr="00F458A0">
        <w:t>Conceptual</w:t>
      </w:r>
      <w:r w:rsidRPr="00F458A0">
        <w:rPr>
          <w:snapToGrid w:val="0"/>
        </w:rPr>
        <w:t xml:space="preserve"> Data Design</w:t>
      </w:r>
      <w:bookmarkEnd w:id="402"/>
    </w:p>
    <w:p w14:paraId="73892330" w14:textId="77777777" w:rsidR="00A17716" w:rsidRPr="00F458A0" w:rsidRDefault="00A17716" w:rsidP="00A17716">
      <w:pPr>
        <w:pStyle w:val="Heading3"/>
      </w:pPr>
      <w:bookmarkStart w:id="403" w:name="_Toc501357493"/>
      <w:r w:rsidRPr="00F458A0">
        <w:t>Project Conceptual Data Model</w:t>
      </w:r>
      <w:bookmarkEnd w:id="403"/>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404" w:name="_Toc501357494"/>
      <w:r w:rsidRPr="00F458A0">
        <w:t>FHIR Resources Needed for MCCF EDI TAS</w:t>
      </w:r>
      <w:bookmarkEnd w:id="404"/>
    </w:p>
    <w:p w14:paraId="39C39641" w14:textId="77777777"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whether or not that resource is needed for the reports, screens and transactions in that product team.</w:t>
      </w:r>
    </w:p>
    <w:p w14:paraId="25A40392" w14:textId="0605BF15" w:rsidR="0080637B" w:rsidRPr="00F458A0" w:rsidRDefault="0080637B" w:rsidP="0080637B">
      <w:pPr>
        <w:pStyle w:val="Caption"/>
      </w:pPr>
      <w:r>
        <w:t xml:space="preserve">Table </w:t>
      </w:r>
      <w:r w:rsidR="008C4450">
        <w:fldChar w:fldCharType="begin"/>
      </w:r>
      <w:r w:rsidR="008C4450">
        <w:instrText xml:space="preserve"> SEQ Table \* ARABIC </w:instrText>
      </w:r>
      <w:r w:rsidR="008C4450">
        <w:fldChar w:fldCharType="separate"/>
      </w:r>
      <w:ins w:id="405" w:author="Author">
        <w:r w:rsidR="006B661F">
          <w:rPr>
            <w:noProof/>
          </w:rPr>
          <w:t>3</w:t>
        </w:r>
      </w:ins>
      <w:del w:id="406" w:author="Author">
        <w:r w:rsidR="004D0F47" w:rsidDel="006B661F">
          <w:rPr>
            <w:noProof/>
          </w:rPr>
          <w:delText>5</w:delText>
        </w:r>
      </w:del>
      <w:r w:rsidR="008C4450">
        <w:rPr>
          <w:noProof/>
        </w:rPr>
        <w:fldChar w:fldCharType="end"/>
      </w:r>
      <w:r>
        <w:t xml:space="preserve"> - MCCF EDI TAS FHIR Resources by Product Line</w:t>
      </w:r>
    </w:p>
    <w:tbl>
      <w:tblPr>
        <w:tblStyle w:val="TableGrid"/>
        <w:tblW w:w="0" w:type="auto"/>
        <w:tblLook w:val="04A0" w:firstRow="1" w:lastRow="0" w:firstColumn="1" w:lastColumn="0" w:noHBand="0" w:noVBand="1"/>
      </w:tblPr>
      <w:tblGrid>
        <w:gridCol w:w="2990"/>
        <w:gridCol w:w="1267"/>
        <w:gridCol w:w="1384"/>
        <w:gridCol w:w="1384"/>
        <w:gridCol w:w="1396"/>
        <w:gridCol w:w="1136"/>
      </w:tblGrid>
      <w:tr w:rsidR="00A17716" w:rsidRPr="00A80459" w14:paraId="23338E81" w14:textId="77777777" w:rsidTr="00A17716">
        <w:tc>
          <w:tcPr>
            <w:tcW w:w="2990" w:type="dxa"/>
          </w:tcPr>
          <w:p w14:paraId="1F680CB0" w14:textId="77777777" w:rsidR="00A17716" w:rsidRPr="00A80459" w:rsidRDefault="00A17716" w:rsidP="00A17716">
            <w:pPr>
              <w:pStyle w:val="ListNumber"/>
              <w:numPr>
                <w:ilvl w:val="0"/>
                <w:numId w:val="0"/>
              </w:numPr>
            </w:pPr>
          </w:p>
        </w:tc>
        <w:tc>
          <w:tcPr>
            <w:tcW w:w="1267" w:type="dxa"/>
          </w:tcPr>
          <w:p w14:paraId="75BB83F1" w14:textId="77777777" w:rsidR="00A17716" w:rsidRPr="00A80459" w:rsidRDefault="00A17716" w:rsidP="00A17716">
            <w:pPr>
              <w:pStyle w:val="ListNumber"/>
              <w:numPr>
                <w:ilvl w:val="0"/>
                <w:numId w:val="0"/>
              </w:numPr>
            </w:pPr>
            <w:r>
              <w:t>eBilling</w:t>
            </w:r>
          </w:p>
        </w:tc>
        <w:tc>
          <w:tcPr>
            <w:tcW w:w="1384" w:type="dxa"/>
          </w:tcPr>
          <w:p w14:paraId="35C1A3BF" w14:textId="77777777" w:rsidR="00A17716" w:rsidRPr="00A80459" w:rsidRDefault="00A17716" w:rsidP="00A17716">
            <w:pPr>
              <w:pStyle w:val="ListNumber"/>
              <w:numPr>
                <w:ilvl w:val="0"/>
                <w:numId w:val="0"/>
              </w:numPr>
            </w:pPr>
            <w:r>
              <w:t>ePayments</w:t>
            </w:r>
          </w:p>
        </w:tc>
        <w:tc>
          <w:tcPr>
            <w:tcW w:w="1384" w:type="dxa"/>
          </w:tcPr>
          <w:p w14:paraId="60B39F24" w14:textId="77777777" w:rsidR="00A17716" w:rsidRPr="00A80459" w:rsidRDefault="00A17716" w:rsidP="00A17716">
            <w:pPr>
              <w:pStyle w:val="ListNumber"/>
              <w:numPr>
                <w:ilvl w:val="0"/>
                <w:numId w:val="0"/>
              </w:numPr>
            </w:pPr>
            <w:r>
              <w:t>eInsurance</w:t>
            </w:r>
          </w:p>
        </w:tc>
        <w:tc>
          <w:tcPr>
            <w:tcW w:w="1396" w:type="dxa"/>
          </w:tcPr>
          <w:p w14:paraId="65ED103A" w14:textId="77777777" w:rsidR="00A17716" w:rsidRPr="00A80459" w:rsidRDefault="00A17716" w:rsidP="00A17716">
            <w:pPr>
              <w:pStyle w:val="ListNumber"/>
              <w:numPr>
                <w:ilvl w:val="0"/>
                <w:numId w:val="0"/>
              </w:numPr>
            </w:pPr>
            <w:r>
              <w:t>ePharmacy</w:t>
            </w:r>
          </w:p>
        </w:tc>
        <w:tc>
          <w:tcPr>
            <w:tcW w:w="929" w:type="dxa"/>
          </w:tcPr>
          <w:p w14:paraId="52946D57" w14:textId="77777777" w:rsidR="00A17716" w:rsidRDefault="00A17716" w:rsidP="00A17716">
            <w:pPr>
              <w:pStyle w:val="ListNumber"/>
              <w:numPr>
                <w:ilvl w:val="0"/>
                <w:numId w:val="0"/>
              </w:numPr>
            </w:pPr>
            <w:r>
              <w:t>TASCore</w:t>
            </w:r>
          </w:p>
        </w:tc>
      </w:tr>
      <w:tr w:rsidR="00A17716" w:rsidRPr="00A80459" w14:paraId="45525B60" w14:textId="77777777" w:rsidTr="00A17716">
        <w:tc>
          <w:tcPr>
            <w:tcW w:w="2990" w:type="dxa"/>
          </w:tcPr>
          <w:p w14:paraId="0BEEB3EC" w14:textId="77777777" w:rsidR="00A17716" w:rsidRPr="00A80459" w:rsidRDefault="00A17716" w:rsidP="00A17716">
            <w:pPr>
              <w:pStyle w:val="ListNumber"/>
              <w:numPr>
                <w:ilvl w:val="0"/>
                <w:numId w:val="0"/>
              </w:numPr>
            </w:pPr>
            <w:r w:rsidRPr="00A80459">
              <w:t>Terminology/value list service</w:t>
            </w:r>
          </w:p>
        </w:tc>
        <w:tc>
          <w:tcPr>
            <w:tcW w:w="1267" w:type="dxa"/>
          </w:tcPr>
          <w:p w14:paraId="5F791C08" w14:textId="77777777" w:rsidR="00A17716" w:rsidRPr="00A80459" w:rsidRDefault="00A17716" w:rsidP="00A17716">
            <w:pPr>
              <w:pStyle w:val="ListNumber"/>
              <w:numPr>
                <w:ilvl w:val="0"/>
                <w:numId w:val="0"/>
              </w:numPr>
              <w:jc w:val="center"/>
            </w:pPr>
          </w:p>
        </w:tc>
        <w:tc>
          <w:tcPr>
            <w:tcW w:w="1384" w:type="dxa"/>
          </w:tcPr>
          <w:p w14:paraId="44353AB2" w14:textId="77777777" w:rsidR="00A17716" w:rsidRPr="00A80459" w:rsidRDefault="00A17716" w:rsidP="00A17716">
            <w:pPr>
              <w:pStyle w:val="ListNumber"/>
              <w:numPr>
                <w:ilvl w:val="0"/>
                <w:numId w:val="0"/>
              </w:numPr>
              <w:jc w:val="center"/>
            </w:pPr>
          </w:p>
        </w:tc>
        <w:tc>
          <w:tcPr>
            <w:tcW w:w="1384" w:type="dxa"/>
          </w:tcPr>
          <w:p w14:paraId="491985B2" w14:textId="77777777" w:rsidR="00A17716" w:rsidRPr="00A80459" w:rsidRDefault="00A17716" w:rsidP="00A17716">
            <w:pPr>
              <w:pStyle w:val="ListNumber"/>
              <w:numPr>
                <w:ilvl w:val="0"/>
                <w:numId w:val="0"/>
              </w:numPr>
              <w:jc w:val="center"/>
            </w:pPr>
          </w:p>
        </w:tc>
        <w:tc>
          <w:tcPr>
            <w:tcW w:w="1396" w:type="dxa"/>
          </w:tcPr>
          <w:p w14:paraId="732ADEFE" w14:textId="77777777" w:rsidR="00A17716" w:rsidRPr="00A80459" w:rsidRDefault="00A17716" w:rsidP="00A17716">
            <w:pPr>
              <w:pStyle w:val="ListNumber"/>
              <w:numPr>
                <w:ilvl w:val="0"/>
                <w:numId w:val="0"/>
              </w:numPr>
              <w:jc w:val="center"/>
            </w:pPr>
          </w:p>
        </w:tc>
        <w:tc>
          <w:tcPr>
            <w:tcW w:w="929" w:type="dxa"/>
          </w:tcPr>
          <w:p w14:paraId="4EB9B49A" w14:textId="77777777" w:rsidR="00A17716" w:rsidRPr="00A80459" w:rsidRDefault="00A17716" w:rsidP="00A17716">
            <w:pPr>
              <w:pStyle w:val="ListNumber"/>
              <w:numPr>
                <w:ilvl w:val="0"/>
                <w:numId w:val="0"/>
              </w:numPr>
              <w:jc w:val="center"/>
            </w:pPr>
            <w:r>
              <w:t>X</w:t>
            </w:r>
          </w:p>
        </w:tc>
      </w:tr>
      <w:tr w:rsidR="00A17716" w:rsidRPr="00A80459" w14:paraId="7C8AC9F0" w14:textId="77777777" w:rsidTr="00A17716">
        <w:tc>
          <w:tcPr>
            <w:tcW w:w="2990" w:type="dxa"/>
          </w:tcPr>
          <w:p w14:paraId="03884D24" w14:textId="77777777" w:rsidR="00A17716" w:rsidRPr="00A80459" w:rsidRDefault="00A17716" w:rsidP="00A17716">
            <w:pPr>
              <w:pStyle w:val="ListNumber"/>
              <w:numPr>
                <w:ilvl w:val="0"/>
                <w:numId w:val="0"/>
              </w:numPr>
            </w:pPr>
            <w:r w:rsidRPr="00A80459">
              <w:lastRenderedPageBreak/>
              <w:t>Account FHIR resource/service</w:t>
            </w:r>
          </w:p>
        </w:tc>
        <w:tc>
          <w:tcPr>
            <w:tcW w:w="1267" w:type="dxa"/>
          </w:tcPr>
          <w:p w14:paraId="1F041AB3" w14:textId="77777777" w:rsidR="00A17716" w:rsidRPr="00A80459" w:rsidRDefault="00A17716" w:rsidP="00A17716">
            <w:pPr>
              <w:pStyle w:val="ListNumber"/>
              <w:numPr>
                <w:ilvl w:val="0"/>
                <w:numId w:val="0"/>
              </w:numPr>
              <w:jc w:val="center"/>
            </w:pPr>
          </w:p>
        </w:tc>
        <w:tc>
          <w:tcPr>
            <w:tcW w:w="1384" w:type="dxa"/>
          </w:tcPr>
          <w:p w14:paraId="7B80F67A" w14:textId="77777777" w:rsidR="00A17716" w:rsidRPr="00A80459" w:rsidRDefault="00A17716" w:rsidP="00A17716">
            <w:pPr>
              <w:pStyle w:val="ListNumber"/>
              <w:numPr>
                <w:ilvl w:val="0"/>
                <w:numId w:val="0"/>
              </w:numPr>
              <w:jc w:val="center"/>
            </w:pPr>
            <w:r>
              <w:t>X</w:t>
            </w:r>
          </w:p>
        </w:tc>
        <w:tc>
          <w:tcPr>
            <w:tcW w:w="1384" w:type="dxa"/>
          </w:tcPr>
          <w:p w14:paraId="1D7CA208" w14:textId="77777777" w:rsidR="00A17716" w:rsidRPr="00A80459" w:rsidRDefault="00A17716" w:rsidP="00A17716">
            <w:pPr>
              <w:pStyle w:val="ListNumber"/>
              <w:numPr>
                <w:ilvl w:val="0"/>
                <w:numId w:val="0"/>
              </w:numPr>
              <w:jc w:val="center"/>
            </w:pPr>
          </w:p>
        </w:tc>
        <w:tc>
          <w:tcPr>
            <w:tcW w:w="1396" w:type="dxa"/>
          </w:tcPr>
          <w:p w14:paraId="5160BC2F" w14:textId="77777777" w:rsidR="00A17716" w:rsidRPr="00A80459" w:rsidRDefault="00A17716" w:rsidP="00A17716">
            <w:pPr>
              <w:pStyle w:val="ListNumber"/>
              <w:numPr>
                <w:ilvl w:val="0"/>
                <w:numId w:val="0"/>
              </w:numPr>
              <w:jc w:val="center"/>
            </w:pPr>
            <w:r>
              <w:t>X</w:t>
            </w:r>
          </w:p>
        </w:tc>
        <w:tc>
          <w:tcPr>
            <w:tcW w:w="929" w:type="dxa"/>
          </w:tcPr>
          <w:p w14:paraId="07204885" w14:textId="77777777" w:rsidR="00A17716" w:rsidRDefault="00A17716" w:rsidP="00A17716">
            <w:pPr>
              <w:pStyle w:val="ListNumber"/>
              <w:numPr>
                <w:ilvl w:val="0"/>
                <w:numId w:val="0"/>
              </w:numPr>
              <w:jc w:val="center"/>
            </w:pPr>
          </w:p>
        </w:tc>
      </w:tr>
      <w:tr w:rsidR="00A17716" w:rsidRPr="00A80459" w14:paraId="6E24E179" w14:textId="77777777" w:rsidTr="00A17716">
        <w:tc>
          <w:tcPr>
            <w:tcW w:w="2990" w:type="dxa"/>
          </w:tcPr>
          <w:p w14:paraId="73720228" w14:textId="77777777" w:rsidR="00A17716" w:rsidRPr="00A80459" w:rsidRDefault="00A17716" w:rsidP="00A17716">
            <w:pPr>
              <w:pStyle w:val="ListNumber"/>
              <w:numPr>
                <w:ilvl w:val="0"/>
                <w:numId w:val="0"/>
              </w:numPr>
            </w:pPr>
            <w:r w:rsidRPr="00A80459">
              <w:t>Claim FHIR resource/service</w:t>
            </w:r>
          </w:p>
        </w:tc>
        <w:tc>
          <w:tcPr>
            <w:tcW w:w="1267" w:type="dxa"/>
          </w:tcPr>
          <w:p w14:paraId="77C9B00A" w14:textId="77777777" w:rsidR="00A17716" w:rsidRPr="00A80459" w:rsidRDefault="00A17716" w:rsidP="00A17716">
            <w:pPr>
              <w:pStyle w:val="ListNumber"/>
              <w:numPr>
                <w:ilvl w:val="0"/>
                <w:numId w:val="0"/>
              </w:numPr>
              <w:jc w:val="center"/>
            </w:pPr>
            <w:r>
              <w:t>X</w:t>
            </w:r>
          </w:p>
        </w:tc>
        <w:tc>
          <w:tcPr>
            <w:tcW w:w="1384" w:type="dxa"/>
          </w:tcPr>
          <w:p w14:paraId="0F73650C" w14:textId="77777777" w:rsidR="00A17716" w:rsidRPr="00A80459" w:rsidRDefault="00A17716" w:rsidP="00A17716">
            <w:pPr>
              <w:pStyle w:val="ListNumber"/>
              <w:numPr>
                <w:ilvl w:val="0"/>
                <w:numId w:val="0"/>
              </w:numPr>
              <w:jc w:val="center"/>
            </w:pPr>
            <w:r>
              <w:t>X</w:t>
            </w:r>
          </w:p>
        </w:tc>
        <w:tc>
          <w:tcPr>
            <w:tcW w:w="1384" w:type="dxa"/>
          </w:tcPr>
          <w:p w14:paraId="58F8491C" w14:textId="77777777" w:rsidR="00A17716" w:rsidRPr="00A80459" w:rsidRDefault="00A17716" w:rsidP="00A17716">
            <w:pPr>
              <w:pStyle w:val="ListNumber"/>
              <w:numPr>
                <w:ilvl w:val="0"/>
                <w:numId w:val="0"/>
              </w:numPr>
              <w:jc w:val="center"/>
            </w:pPr>
          </w:p>
        </w:tc>
        <w:tc>
          <w:tcPr>
            <w:tcW w:w="1396" w:type="dxa"/>
          </w:tcPr>
          <w:p w14:paraId="4819A983" w14:textId="77777777" w:rsidR="00A17716" w:rsidRPr="00A80459" w:rsidRDefault="00A17716" w:rsidP="00A17716">
            <w:pPr>
              <w:pStyle w:val="ListNumber"/>
              <w:numPr>
                <w:ilvl w:val="0"/>
                <w:numId w:val="0"/>
              </w:numPr>
              <w:jc w:val="center"/>
            </w:pPr>
            <w:r>
              <w:t>X</w:t>
            </w:r>
          </w:p>
        </w:tc>
        <w:tc>
          <w:tcPr>
            <w:tcW w:w="929" w:type="dxa"/>
          </w:tcPr>
          <w:p w14:paraId="1B88E77A" w14:textId="77777777" w:rsidR="00A17716" w:rsidRDefault="00A17716" w:rsidP="00A17716">
            <w:pPr>
              <w:pStyle w:val="ListNumber"/>
              <w:numPr>
                <w:ilvl w:val="0"/>
                <w:numId w:val="0"/>
              </w:numPr>
              <w:jc w:val="center"/>
            </w:pPr>
          </w:p>
        </w:tc>
      </w:tr>
      <w:tr w:rsidR="00A17716" w:rsidRPr="00A80459" w14:paraId="4F3D5D81" w14:textId="77777777" w:rsidTr="00A17716">
        <w:tc>
          <w:tcPr>
            <w:tcW w:w="2990" w:type="dxa"/>
          </w:tcPr>
          <w:p w14:paraId="17EADAF7" w14:textId="77777777" w:rsidR="00A17716" w:rsidRPr="00A80459" w:rsidRDefault="00A17716" w:rsidP="00A17716">
            <w:pPr>
              <w:pStyle w:val="ListNumber"/>
              <w:numPr>
                <w:ilvl w:val="0"/>
                <w:numId w:val="0"/>
              </w:numPr>
            </w:pPr>
            <w:r w:rsidRPr="00A80459">
              <w:t>ClaimResponse FHIR resource/service</w:t>
            </w:r>
          </w:p>
        </w:tc>
        <w:tc>
          <w:tcPr>
            <w:tcW w:w="1267" w:type="dxa"/>
          </w:tcPr>
          <w:p w14:paraId="27DF00E3" w14:textId="77777777" w:rsidR="00A17716" w:rsidRPr="00A80459" w:rsidRDefault="00A17716" w:rsidP="00A17716">
            <w:pPr>
              <w:pStyle w:val="ListNumber"/>
              <w:numPr>
                <w:ilvl w:val="0"/>
                <w:numId w:val="0"/>
              </w:numPr>
              <w:jc w:val="center"/>
            </w:pPr>
            <w:r>
              <w:t>X</w:t>
            </w:r>
          </w:p>
        </w:tc>
        <w:tc>
          <w:tcPr>
            <w:tcW w:w="1384" w:type="dxa"/>
          </w:tcPr>
          <w:p w14:paraId="3131BF0F" w14:textId="77777777" w:rsidR="00A17716" w:rsidRPr="00A80459" w:rsidRDefault="00A17716" w:rsidP="00A17716">
            <w:pPr>
              <w:pStyle w:val="ListNumber"/>
              <w:numPr>
                <w:ilvl w:val="0"/>
                <w:numId w:val="0"/>
              </w:numPr>
              <w:jc w:val="center"/>
            </w:pPr>
          </w:p>
        </w:tc>
        <w:tc>
          <w:tcPr>
            <w:tcW w:w="1384" w:type="dxa"/>
          </w:tcPr>
          <w:p w14:paraId="5C7B7DEF" w14:textId="77777777" w:rsidR="00A17716" w:rsidRPr="00A80459" w:rsidRDefault="00A17716" w:rsidP="00A17716">
            <w:pPr>
              <w:pStyle w:val="ListNumber"/>
              <w:numPr>
                <w:ilvl w:val="0"/>
                <w:numId w:val="0"/>
              </w:numPr>
              <w:jc w:val="center"/>
            </w:pPr>
          </w:p>
        </w:tc>
        <w:tc>
          <w:tcPr>
            <w:tcW w:w="1396" w:type="dxa"/>
          </w:tcPr>
          <w:p w14:paraId="089B31B7" w14:textId="77777777" w:rsidR="00A17716" w:rsidRPr="00A80459" w:rsidRDefault="00A17716" w:rsidP="00A17716">
            <w:pPr>
              <w:pStyle w:val="ListNumber"/>
              <w:numPr>
                <w:ilvl w:val="0"/>
                <w:numId w:val="0"/>
              </w:numPr>
              <w:jc w:val="center"/>
            </w:pPr>
            <w:r>
              <w:t>X</w:t>
            </w:r>
          </w:p>
        </w:tc>
        <w:tc>
          <w:tcPr>
            <w:tcW w:w="929" w:type="dxa"/>
          </w:tcPr>
          <w:p w14:paraId="44CEDE92" w14:textId="77777777" w:rsidR="00A17716" w:rsidRDefault="00A17716" w:rsidP="00A17716">
            <w:pPr>
              <w:pStyle w:val="ListNumber"/>
              <w:numPr>
                <w:ilvl w:val="0"/>
                <w:numId w:val="0"/>
              </w:numPr>
              <w:jc w:val="center"/>
            </w:pPr>
          </w:p>
        </w:tc>
      </w:tr>
      <w:tr w:rsidR="00A17716" w:rsidRPr="00A80459" w14:paraId="0BDC3021" w14:textId="77777777" w:rsidTr="00A17716">
        <w:tc>
          <w:tcPr>
            <w:tcW w:w="2990" w:type="dxa"/>
          </w:tcPr>
          <w:p w14:paraId="00390F3C" w14:textId="77777777" w:rsidR="00A17716" w:rsidRPr="00A80459" w:rsidRDefault="00A17716" w:rsidP="00A17716">
            <w:pPr>
              <w:pStyle w:val="ListNumber"/>
              <w:numPr>
                <w:ilvl w:val="0"/>
                <w:numId w:val="0"/>
              </w:numPr>
            </w:pPr>
            <w:r w:rsidRPr="00A80459">
              <w:t>CodeSystem FHIR resource/service</w:t>
            </w:r>
          </w:p>
        </w:tc>
        <w:tc>
          <w:tcPr>
            <w:tcW w:w="1267" w:type="dxa"/>
          </w:tcPr>
          <w:p w14:paraId="280A1D75" w14:textId="77777777" w:rsidR="00A17716" w:rsidRPr="00A80459" w:rsidRDefault="00A17716" w:rsidP="00A17716">
            <w:pPr>
              <w:pStyle w:val="ListNumber"/>
              <w:numPr>
                <w:ilvl w:val="0"/>
                <w:numId w:val="0"/>
              </w:numPr>
              <w:jc w:val="center"/>
            </w:pPr>
          </w:p>
        </w:tc>
        <w:tc>
          <w:tcPr>
            <w:tcW w:w="1384" w:type="dxa"/>
          </w:tcPr>
          <w:p w14:paraId="2718CEE0" w14:textId="77777777" w:rsidR="00A17716" w:rsidRPr="00A80459" w:rsidRDefault="00A17716" w:rsidP="00A17716">
            <w:pPr>
              <w:pStyle w:val="ListNumber"/>
              <w:numPr>
                <w:ilvl w:val="0"/>
                <w:numId w:val="0"/>
              </w:numPr>
              <w:jc w:val="center"/>
            </w:pPr>
          </w:p>
        </w:tc>
        <w:tc>
          <w:tcPr>
            <w:tcW w:w="1384" w:type="dxa"/>
          </w:tcPr>
          <w:p w14:paraId="7DC5202B" w14:textId="77777777" w:rsidR="00A17716" w:rsidRPr="00A80459" w:rsidRDefault="00A17716" w:rsidP="00A17716">
            <w:pPr>
              <w:pStyle w:val="ListNumber"/>
              <w:numPr>
                <w:ilvl w:val="0"/>
                <w:numId w:val="0"/>
              </w:numPr>
              <w:jc w:val="center"/>
            </w:pPr>
          </w:p>
        </w:tc>
        <w:tc>
          <w:tcPr>
            <w:tcW w:w="1396" w:type="dxa"/>
          </w:tcPr>
          <w:p w14:paraId="0E7005B0" w14:textId="77777777" w:rsidR="00A17716" w:rsidRPr="00A80459" w:rsidRDefault="00A17716" w:rsidP="00A17716">
            <w:pPr>
              <w:pStyle w:val="ListNumber"/>
              <w:numPr>
                <w:ilvl w:val="0"/>
                <w:numId w:val="0"/>
              </w:numPr>
              <w:jc w:val="center"/>
            </w:pPr>
          </w:p>
        </w:tc>
        <w:tc>
          <w:tcPr>
            <w:tcW w:w="929" w:type="dxa"/>
          </w:tcPr>
          <w:p w14:paraId="7A96F259" w14:textId="77777777" w:rsidR="00A17716" w:rsidRPr="00A80459" w:rsidRDefault="00A17716" w:rsidP="00A17716">
            <w:pPr>
              <w:pStyle w:val="ListNumber"/>
              <w:numPr>
                <w:ilvl w:val="0"/>
                <w:numId w:val="0"/>
              </w:numPr>
              <w:jc w:val="center"/>
            </w:pPr>
            <w:r>
              <w:t>X</w:t>
            </w:r>
          </w:p>
        </w:tc>
      </w:tr>
      <w:tr w:rsidR="00A17716" w:rsidRPr="00A80459" w14:paraId="4A05B15B" w14:textId="77777777" w:rsidTr="00A17716">
        <w:tc>
          <w:tcPr>
            <w:tcW w:w="2990" w:type="dxa"/>
          </w:tcPr>
          <w:p w14:paraId="192F15C4" w14:textId="77777777" w:rsidR="00A17716" w:rsidRPr="00A80459" w:rsidRDefault="00A17716" w:rsidP="00A17716">
            <w:pPr>
              <w:pStyle w:val="ListNumber"/>
              <w:numPr>
                <w:ilvl w:val="0"/>
                <w:numId w:val="0"/>
              </w:numPr>
            </w:pPr>
            <w:r w:rsidRPr="00A80459">
              <w:t>Communication FHIR resource/service</w:t>
            </w:r>
          </w:p>
        </w:tc>
        <w:tc>
          <w:tcPr>
            <w:tcW w:w="1267" w:type="dxa"/>
          </w:tcPr>
          <w:p w14:paraId="3E62C763" w14:textId="77777777" w:rsidR="00A17716" w:rsidRPr="00A80459" w:rsidRDefault="00A17716" w:rsidP="00A17716">
            <w:pPr>
              <w:pStyle w:val="ListNumber"/>
              <w:numPr>
                <w:ilvl w:val="0"/>
                <w:numId w:val="0"/>
              </w:numPr>
              <w:jc w:val="center"/>
            </w:pPr>
            <w:r>
              <w:t>X</w:t>
            </w:r>
          </w:p>
        </w:tc>
        <w:tc>
          <w:tcPr>
            <w:tcW w:w="1384" w:type="dxa"/>
          </w:tcPr>
          <w:p w14:paraId="6E87E9DE" w14:textId="77777777" w:rsidR="00A17716" w:rsidRPr="00A80459" w:rsidRDefault="00A17716" w:rsidP="00A17716">
            <w:pPr>
              <w:pStyle w:val="ListNumber"/>
              <w:numPr>
                <w:ilvl w:val="0"/>
                <w:numId w:val="0"/>
              </w:numPr>
              <w:jc w:val="center"/>
            </w:pPr>
            <w:r>
              <w:t>X</w:t>
            </w:r>
          </w:p>
        </w:tc>
        <w:tc>
          <w:tcPr>
            <w:tcW w:w="1384" w:type="dxa"/>
          </w:tcPr>
          <w:p w14:paraId="6F23DFBC" w14:textId="77777777" w:rsidR="00A17716" w:rsidRPr="00A80459" w:rsidRDefault="00A17716" w:rsidP="00A17716">
            <w:pPr>
              <w:pStyle w:val="ListNumber"/>
              <w:numPr>
                <w:ilvl w:val="0"/>
                <w:numId w:val="0"/>
              </w:numPr>
              <w:jc w:val="center"/>
            </w:pPr>
          </w:p>
        </w:tc>
        <w:tc>
          <w:tcPr>
            <w:tcW w:w="1396" w:type="dxa"/>
          </w:tcPr>
          <w:p w14:paraId="4E4B1353" w14:textId="77777777" w:rsidR="00A17716" w:rsidRPr="00A80459" w:rsidRDefault="00A17716" w:rsidP="00A17716">
            <w:pPr>
              <w:pStyle w:val="ListNumber"/>
              <w:numPr>
                <w:ilvl w:val="0"/>
                <w:numId w:val="0"/>
              </w:numPr>
              <w:jc w:val="center"/>
            </w:pPr>
            <w:r>
              <w:t>X</w:t>
            </w:r>
          </w:p>
        </w:tc>
        <w:tc>
          <w:tcPr>
            <w:tcW w:w="929" w:type="dxa"/>
          </w:tcPr>
          <w:p w14:paraId="313143E0" w14:textId="77777777" w:rsidR="00A17716" w:rsidRDefault="00A17716" w:rsidP="00A17716">
            <w:pPr>
              <w:pStyle w:val="ListNumber"/>
              <w:numPr>
                <w:ilvl w:val="0"/>
                <w:numId w:val="0"/>
              </w:numPr>
              <w:jc w:val="center"/>
            </w:pPr>
          </w:p>
        </w:tc>
      </w:tr>
      <w:tr w:rsidR="00A17716" w:rsidRPr="00A80459" w14:paraId="25111939" w14:textId="77777777" w:rsidTr="00A17716">
        <w:tc>
          <w:tcPr>
            <w:tcW w:w="2990" w:type="dxa"/>
          </w:tcPr>
          <w:p w14:paraId="5771C6C0" w14:textId="77777777" w:rsidR="00A17716" w:rsidRPr="00A80459" w:rsidRDefault="00A17716" w:rsidP="00A17716">
            <w:pPr>
              <w:pStyle w:val="ListNumber"/>
              <w:numPr>
                <w:ilvl w:val="0"/>
                <w:numId w:val="0"/>
              </w:numPr>
            </w:pPr>
            <w:r w:rsidRPr="00A80459">
              <w:t>ConceptMap FHIR resource/service</w:t>
            </w:r>
          </w:p>
        </w:tc>
        <w:tc>
          <w:tcPr>
            <w:tcW w:w="1267" w:type="dxa"/>
          </w:tcPr>
          <w:p w14:paraId="42E293A9" w14:textId="77777777" w:rsidR="00A17716" w:rsidRPr="00A80459" w:rsidRDefault="00A17716" w:rsidP="00A17716">
            <w:pPr>
              <w:pStyle w:val="ListNumber"/>
              <w:numPr>
                <w:ilvl w:val="0"/>
                <w:numId w:val="0"/>
              </w:numPr>
              <w:jc w:val="center"/>
            </w:pPr>
          </w:p>
        </w:tc>
        <w:tc>
          <w:tcPr>
            <w:tcW w:w="1384" w:type="dxa"/>
          </w:tcPr>
          <w:p w14:paraId="0947810E" w14:textId="77777777" w:rsidR="00A17716" w:rsidRPr="00A80459" w:rsidRDefault="00A17716" w:rsidP="00A17716">
            <w:pPr>
              <w:pStyle w:val="ListNumber"/>
              <w:numPr>
                <w:ilvl w:val="0"/>
                <w:numId w:val="0"/>
              </w:numPr>
              <w:jc w:val="center"/>
            </w:pPr>
          </w:p>
        </w:tc>
        <w:tc>
          <w:tcPr>
            <w:tcW w:w="1384" w:type="dxa"/>
          </w:tcPr>
          <w:p w14:paraId="172EB494" w14:textId="77777777" w:rsidR="00A17716" w:rsidRPr="00A80459" w:rsidRDefault="00A17716" w:rsidP="00A17716">
            <w:pPr>
              <w:pStyle w:val="ListNumber"/>
              <w:numPr>
                <w:ilvl w:val="0"/>
                <w:numId w:val="0"/>
              </w:numPr>
              <w:jc w:val="center"/>
            </w:pPr>
          </w:p>
        </w:tc>
        <w:tc>
          <w:tcPr>
            <w:tcW w:w="1396" w:type="dxa"/>
          </w:tcPr>
          <w:p w14:paraId="75D257F8" w14:textId="77777777" w:rsidR="00A17716" w:rsidRPr="00A80459" w:rsidRDefault="00A17716" w:rsidP="00A17716">
            <w:pPr>
              <w:pStyle w:val="ListNumber"/>
              <w:numPr>
                <w:ilvl w:val="0"/>
                <w:numId w:val="0"/>
              </w:numPr>
              <w:jc w:val="center"/>
            </w:pPr>
          </w:p>
        </w:tc>
        <w:tc>
          <w:tcPr>
            <w:tcW w:w="929" w:type="dxa"/>
          </w:tcPr>
          <w:p w14:paraId="2185CCDE" w14:textId="77777777" w:rsidR="00A17716" w:rsidRPr="00A80459" w:rsidRDefault="00A17716" w:rsidP="00A17716">
            <w:pPr>
              <w:pStyle w:val="ListNumber"/>
              <w:numPr>
                <w:ilvl w:val="0"/>
                <w:numId w:val="0"/>
              </w:numPr>
              <w:jc w:val="center"/>
            </w:pPr>
            <w:r>
              <w:t>X</w:t>
            </w:r>
          </w:p>
        </w:tc>
      </w:tr>
      <w:tr w:rsidR="00A17716" w:rsidRPr="00A80459" w14:paraId="49B6A2CD" w14:textId="77777777" w:rsidTr="00A17716">
        <w:tc>
          <w:tcPr>
            <w:tcW w:w="2990" w:type="dxa"/>
          </w:tcPr>
          <w:p w14:paraId="1C015881" w14:textId="77777777" w:rsidR="00A17716" w:rsidRPr="00A80459" w:rsidRDefault="00A17716" w:rsidP="00A17716">
            <w:pPr>
              <w:pStyle w:val="ListNumber"/>
              <w:numPr>
                <w:ilvl w:val="0"/>
                <w:numId w:val="0"/>
              </w:numPr>
            </w:pPr>
            <w:r w:rsidRPr="00A80459">
              <w:t>Condition FHIR resource/service</w:t>
            </w:r>
          </w:p>
        </w:tc>
        <w:tc>
          <w:tcPr>
            <w:tcW w:w="1267" w:type="dxa"/>
          </w:tcPr>
          <w:p w14:paraId="7AAD1A90" w14:textId="77777777" w:rsidR="00A17716" w:rsidRPr="00A80459" w:rsidRDefault="00A17716" w:rsidP="00A17716">
            <w:pPr>
              <w:pStyle w:val="ListNumber"/>
              <w:numPr>
                <w:ilvl w:val="0"/>
                <w:numId w:val="0"/>
              </w:numPr>
              <w:jc w:val="center"/>
            </w:pPr>
            <w:r>
              <w:t>X</w:t>
            </w:r>
          </w:p>
        </w:tc>
        <w:tc>
          <w:tcPr>
            <w:tcW w:w="1384" w:type="dxa"/>
          </w:tcPr>
          <w:p w14:paraId="5DE0EE03" w14:textId="77777777" w:rsidR="00A17716" w:rsidRPr="00A80459" w:rsidRDefault="00A17716" w:rsidP="00A17716">
            <w:pPr>
              <w:pStyle w:val="ListNumber"/>
              <w:numPr>
                <w:ilvl w:val="0"/>
                <w:numId w:val="0"/>
              </w:numPr>
              <w:jc w:val="center"/>
            </w:pPr>
            <w:r>
              <w:t>X</w:t>
            </w:r>
          </w:p>
        </w:tc>
        <w:tc>
          <w:tcPr>
            <w:tcW w:w="1384" w:type="dxa"/>
          </w:tcPr>
          <w:p w14:paraId="1917D1EB" w14:textId="77777777" w:rsidR="00A17716" w:rsidRPr="00A80459" w:rsidRDefault="00A17716" w:rsidP="00A17716">
            <w:pPr>
              <w:pStyle w:val="ListNumber"/>
              <w:numPr>
                <w:ilvl w:val="0"/>
                <w:numId w:val="0"/>
              </w:numPr>
              <w:jc w:val="center"/>
            </w:pPr>
            <w:r>
              <w:t>X</w:t>
            </w:r>
          </w:p>
        </w:tc>
        <w:tc>
          <w:tcPr>
            <w:tcW w:w="1396" w:type="dxa"/>
          </w:tcPr>
          <w:p w14:paraId="41DCDC45" w14:textId="77777777" w:rsidR="00A17716" w:rsidRPr="00A80459" w:rsidRDefault="00A17716" w:rsidP="00A17716">
            <w:pPr>
              <w:pStyle w:val="ListNumber"/>
              <w:numPr>
                <w:ilvl w:val="0"/>
                <w:numId w:val="0"/>
              </w:numPr>
              <w:jc w:val="center"/>
            </w:pPr>
            <w:r>
              <w:t>X</w:t>
            </w:r>
          </w:p>
        </w:tc>
        <w:tc>
          <w:tcPr>
            <w:tcW w:w="929" w:type="dxa"/>
          </w:tcPr>
          <w:p w14:paraId="50FB09DF" w14:textId="77777777" w:rsidR="00A17716" w:rsidRDefault="00A17716" w:rsidP="00A17716">
            <w:pPr>
              <w:pStyle w:val="ListNumber"/>
              <w:numPr>
                <w:ilvl w:val="0"/>
                <w:numId w:val="0"/>
              </w:numPr>
              <w:jc w:val="center"/>
            </w:pPr>
          </w:p>
        </w:tc>
      </w:tr>
      <w:tr w:rsidR="00A17716" w:rsidRPr="00A80459" w14:paraId="421C404A" w14:textId="77777777" w:rsidTr="00A17716">
        <w:tc>
          <w:tcPr>
            <w:tcW w:w="2990" w:type="dxa"/>
          </w:tcPr>
          <w:p w14:paraId="7E9076CC" w14:textId="77777777" w:rsidR="00A17716" w:rsidRPr="00A80459" w:rsidRDefault="00A17716" w:rsidP="00A17716">
            <w:pPr>
              <w:pStyle w:val="ListNumber"/>
              <w:numPr>
                <w:ilvl w:val="0"/>
                <w:numId w:val="0"/>
              </w:numPr>
            </w:pPr>
            <w:r w:rsidRPr="00A80459">
              <w:t>Coverage FHIR resource/service</w:t>
            </w:r>
          </w:p>
        </w:tc>
        <w:tc>
          <w:tcPr>
            <w:tcW w:w="1267" w:type="dxa"/>
          </w:tcPr>
          <w:p w14:paraId="072A78A2" w14:textId="77777777" w:rsidR="00A17716" w:rsidRPr="00A80459" w:rsidRDefault="00A17716" w:rsidP="00A17716">
            <w:pPr>
              <w:pStyle w:val="ListNumber"/>
              <w:numPr>
                <w:ilvl w:val="0"/>
                <w:numId w:val="0"/>
              </w:numPr>
              <w:jc w:val="center"/>
            </w:pPr>
            <w:r>
              <w:t>X</w:t>
            </w:r>
          </w:p>
        </w:tc>
        <w:tc>
          <w:tcPr>
            <w:tcW w:w="1384" w:type="dxa"/>
          </w:tcPr>
          <w:p w14:paraId="03629088" w14:textId="77777777" w:rsidR="00A17716" w:rsidRPr="00A80459" w:rsidRDefault="00A17716" w:rsidP="00A17716">
            <w:pPr>
              <w:pStyle w:val="ListNumber"/>
              <w:numPr>
                <w:ilvl w:val="0"/>
                <w:numId w:val="0"/>
              </w:numPr>
              <w:jc w:val="center"/>
            </w:pPr>
            <w:r>
              <w:t>X</w:t>
            </w:r>
          </w:p>
        </w:tc>
        <w:tc>
          <w:tcPr>
            <w:tcW w:w="1384" w:type="dxa"/>
          </w:tcPr>
          <w:p w14:paraId="774F754A" w14:textId="77777777" w:rsidR="00A17716" w:rsidRPr="00A80459" w:rsidRDefault="00A17716" w:rsidP="00A17716">
            <w:pPr>
              <w:pStyle w:val="ListNumber"/>
              <w:numPr>
                <w:ilvl w:val="0"/>
                <w:numId w:val="0"/>
              </w:numPr>
              <w:jc w:val="center"/>
            </w:pPr>
            <w:r>
              <w:t>X</w:t>
            </w:r>
          </w:p>
        </w:tc>
        <w:tc>
          <w:tcPr>
            <w:tcW w:w="1396" w:type="dxa"/>
          </w:tcPr>
          <w:p w14:paraId="3E538774" w14:textId="77777777" w:rsidR="00A17716" w:rsidRPr="00A80459" w:rsidRDefault="00A17716" w:rsidP="00A17716">
            <w:pPr>
              <w:pStyle w:val="ListNumber"/>
              <w:numPr>
                <w:ilvl w:val="0"/>
                <w:numId w:val="0"/>
              </w:numPr>
              <w:jc w:val="center"/>
            </w:pPr>
            <w:r>
              <w:t>X</w:t>
            </w:r>
          </w:p>
        </w:tc>
        <w:tc>
          <w:tcPr>
            <w:tcW w:w="929" w:type="dxa"/>
          </w:tcPr>
          <w:p w14:paraId="25803274" w14:textId="77777777" w:rsidR="00A17716" w:rsidRDefault="00A17716" w:rsidP="00A17716">
            <w:pPr>
              <w:pStyle w:val="ListNumber"/>
              <w:numPr>
                <w:ilvl w:val="0"/>
                <w:numId w:val="0"/>
              </w:numPr>
              <w:jc w:val="center"/>
            </w:pPr>
          </w:p>
        </w:tc>
      </w:tr>
      <w:tr w:rsidR="00A17716" w:rsidRPr="00A80459" w14:paraId="3E703BAD" w14:textId="77777777" w:rsidTr="00A17716">
        <w:tc>
          <w:tcPr>
            <w:tcW w:w="2990" w:type="dxa"/>
          </w:tcPr>
          <w:p w14:paraId="50DB40E8" w14:textId="77777777" w:rsidR="00A17716" w:rsidRPr="00A80459" w:rsidRDefault="00A17716" w:rsidP="00A17716">
            <w:pPr>
              <w:pStyle w:val="ListNumber"/>
              <w:numPr>
                <w:ilvl w:val="0"/>
                <w:numId w:val="0"/>
              </w:numPr>
            </w:pPr>
            <w:r w:rsidRPr="00A80459">
              <w:t>Device FHIR resource/service</w:t>
            </w:r>
          </w:p>
        </w:tc>
        <w:tc>
          <w:tcPr>
            <w:tcW w:w="1267" w:type="dxa"/>
          </w:tcPr>
          <w:p w14:paraId="0655DEF3" w14:textId="77777777" w:rsidR="00A17716" w:rsidRPr="00A80459" w:rsidRDefault="00A17716" w:rsidP="00A17716">
            <w:pPr>
              <w:pStyle w:val="ListNumber"/>
              <w:numPr>
                <w:ilvl w:val="0"/>
                <w:numId w:val="0"/>
              </w:numPr>
              <w:jc w:val="center"/>
            </w:pPr>
          </w:p>
        </w:tc>
        <w:tc>
          <w:tcPr>
            <w:tcW w:w="1384" w:type="dxa"/>
          </w:tcPr>
          <w:p w14:paraId="2756BB83" w14:textId="77777777" w:rsidR="00A17716" w:rsidRPr="00A80459" w:rsidRDefault="00A17716" w:rsidP="00A17716">
            <w:pPr>
              <w:pStyle w:val="ListNumber"/>
              <w:numPr>
                <w:ilvl w:val="0"/>
                <w:numId w:val="0"/>
              </w:numPr>
              <w:jc w:val="center"/>
            </w:pPr>
          </w:p>
        </w:tc>
        <w:tc>
          <w:tcPr>
            <w:tcW w:w="1384" w:type="dxa"/>
          </w:tcPr>
          <w:p w14:paraId="45646303" w14:textId="77777777" w:rsidR="00A17716" w:rsidRPr="00A80459" w:rsidRDefault="00A17716" w:rsidP="00A17716">
            <w:pPr>
              <w:pStyle w:val="ListNumber"/>
              <w:numPr>
                <w:ilvl w:val="0"/>
                <w:numId w:val="0"/>
              </w:numPr>
              <w:jc w:val="center"/>
            </w:pPr>
          </w:p>
        </w:tc>
        <w:tc>
          <w:tcPr>
            <w:tcW w:w="1396" w:type="dxa"/>
          </w:tcPr>
          <w:p w14:paraId="37373C70" w14:textId="77777777" w:rsidR="00A17716" w:rsidRPr="00A80459" w:rsidRDefault="00A17716" w:rsidP="00A17716">
            <w:pPr>
              <w:pStyle w:val="ListNumber"/>
              <w:numPr>
                <w:ilvl w:val="0"/>
                <w:numId w:val="0"/>
              </w:numPr>
              <w:jc w:val="center"/>
            </w:pPr>
          </w:p>
        </w:tc>
        <w:tc>
          <w:tcPr>
            <w:tcW w:w="929" w:type="dxa"/>
          </w:tcPr>
          <w:p w14:paraId="5D166010" w14:textId="77777777" w:rsidR="00A17716" w:rsidRPr="00A80459" w:rsidRDefault="00A17716" w:rsidP="00A17716">
            <w:pPr>
              <w:pStyle w:val="ListNumber"/>
              <w:numPr>
                <w:ilvl w:val="0"/>
                <w:numId w:val="0"/>
              </w:numPr>
              <w:jc w:val="center"/>
            </w:pPr>
            <w:r>
              <w:t>X</w:t>
            </w:r>
          </w:p>
        </w:tc>
      </w:tr>
      <w:tr w:rsidR="00A17716" w:rsidRPr="00A80459" w14:paraId="54EEC7B7" w14:textId="77777777" w:rsidTr="00A17716">
        <w:tc>
          <w:tcPr>
            <w:tcW w:w="2990" w:type="dxa"/>
          </w:tcPr>
          <w:p w14:paraId="72AE2AF8" w14:textId="77777777" w:rsidR="00A17716" w:rsidRPr="00A80459" w:rsidRDefault="00A17716" w:rsidP="00A17716">
            <w:pPr>
              <w:pStyle w:val="ListNumber"/>
              <w:numPr>
                <w:ilvl w:val="0"/>
                <w:numId w:val="0"/>
              </w:numPr>
            </w:pPr>
            <w:r w:rsidRPr="00A80459">
              <w:t>DiagnosticReport FHIR resource/service</w:t>
            </w:r>
          </w:p>
        </w:tc>
        <w:tc>
          <w:tcPr>
            <w:tcW w:w="1267" w:type="dxa"/>
          </w:tcPr>
          <w:p w14:paraId="1EB3651B" w14:textId="77777777" w:rsidR="00A17716" w:rsidRPr="00A80459" w:rsidRDefault="00A17716" w:rsidP="00A17716">
            <w:pPr>
              <w:pStyle w:val="ListNumber"/>
              <w:numPr>
                <w:ilvl w:val="0"/>
                <w:numId w:val="0"/>
              </w:numPr>
              <w:jc w:val="center"/>
            </w:pPr>
          </w:p>
        </w:tc>
        <w:tc>
          <w:tcPr>
            <w:tcW w:w="1384" w:type="dxa"/>
          </w:tcPr>
          <w:p w14:paraId="633A7DC5" w14:textId="77777777" w:rsidR="00A17716" w:rsidRPr="00A80459" w:rsidRDefault="00A17716" w:rsidP="00A17716">
            <w:pPr>
              <w:pStyle w:val="ListNumber"/>
              <w:numPr>
                <w:ilvl w:val="0"/>
                <w:numId w:val="0"/>
              </w:numPr>
              <w:jc w:val="center"/>
            </w:pPr>
          </w:p>
        </w:tc>
        <w:tc>
          <w:tcPr>
            <w:tcW w:w="1384" w:type="dxa"/>
          </w:tcPr>
          <w:p w14:paraId="55F7DAE9" w14:textId="77777777" w:rsidR="00A17716" w:rsidRPr="00A80459" w:rsidRDefault="00A17716" w:rsidP="00A17716">
            <w:pPr>
              <w:pStyle w:val="ListNumber"/>
              <w:numPr>
                <w:ilvl w:val="0"/>
                <w:numId w:val="0"/>
              </w:numPr>
              <w:jc w:val="center"/>
            </w:pPr>
            <w:r>
              <w:t>X</w:t>
            </w:r>
          </w:p>
        </w:tc>
        <w:tc>
          <w:tcPr>
            <w:tcW w:w="1396" w:type="dxa"/>
          </w:tcPr>
          <w:p w14:paraId="20960F83" w14:textId="77777777" w:rsidR="00A17716" w:rsidRPr="00A80459" w:rsidRDefault="00A17716" w:rsidP="00A17716">
            <w:pPr>
              <w:pStyle w:val="ListNumber"/>
              <w:numPr>
                <w:ilvl w:val="0"/>
                <w:numId w:val="0"/>
              </w:numPr>
              <w:jc w:val="center"/>
            </w:pPr>
          </w:p>
        </w:tc>
        <w:tc>
          <w:tcPr>
            <w:tcW w:w="929" w:type="dxa"/>
          </w:tcPr>
          <w:p w14:paraId="37DDD986" w14:textId="77777777" w:rsidR="00A17716" w:rsidRPr="00A80459" w:rsidRDefault="00A17716" w:rsidP="00A17716">
            <w:pPr>
              <w:pStyle w:val="ListNumber"/>
              <w:numPr>
                <w:ilvl w:val="0"/>
                <w:numId w:val="0"/>
              </w:numPr>
              <w:jc w:val="center"/>
            </w:pPr>
          </w:p>
        </w:tc>
      </w:tr>
      <w:tr w:rsidR="00A17716" w:rsidRPr="00A80459" w14:paraId="7ACA1602" w14:textId="77777777" w:rsidTr="00A17716">
        <w:tc>
          <w:tcPr>
            <w:tcW w:w="2990" w:type="dxa"/>
          </w:tcPr>
          <w:p w14:paraId="67708FBE" w14:textId="77777777" w:rsidR="00A17716" w:rsidRPr="00A80459" w:rsidRDefault="00A17716" w:rsidP="00A17716">
            <w:pPr>
              <w:pStyle w:val="ListNumber"/>
              <w:numPr>
                <w:ilvl w:val="0"/>
                <w:numId w:val="0"/>
              </w:numPr>
            </w:pPr>
            <w:r w:rsidRPr="00A80459">
              <w:t>DocumentResource FHIR resource/service</w:t>
            </w:r>
          </w:p>
        </w:tc>
        <w:tc>
          <w:tcPr>
            <w:tcW w:w="1267" w:type="dxa"/>
          </w:tcPr>
          <w:p w14:paraId="64476B2D" w14:textId="77777777" w:rsidR="00A17716" w:rsidRPr="00A80459" w:rsidRDefault="00A17716" w:rsidP="00A17716">
            <w:pPr>
              <w:pStyle w:val="ListNumber"/>
              <w:numPr>
                <w:ilvl w:val="0"/>
                <w:numId w:val="0"/>
              </w:numPr>
              <w:jc w:val="center"/>
            </w:pPr>
          </w:p>
        </w:tc>
        <w:tc>
          <w:tcPr>
            <w:tcW w:w="1384" w:type="dxa"/>
          </w:tcPr>
          <w:p w14:paraId="22E7808E" w14:textId="77777777" w:rsidR="00A17716" w:rsidRPr="00A80459" w:rsidRDefault="00A17716" w:rsidP="00A17716">
            <w:pPr>
              <w:pStyle w:val="ListNumber"/>
              <w:numPr>
                <w:ilvl w:val="0"/>
                <w:numId w:val="0"/>
              </w:numPr>
              <w:jc w:val="center"/>
            </w:pPr>
          </w:p>
        </w:tc>
        <w:tc>
          <w:tcPr>
            <w:tcW w:w="1384" w:type="dxa"/>
          </w:tcPr>
          <w:p w14:paraId="263B8DF2" w14:textId="77777777" w:rsidR="00A17716" w:rsidRPr="00A80459" w:rsidRDefault="00A17716" w:rsidP="00A17716">
            <w:pPr>
              <w:pStyle w:val="ListNumber"/>
              <w:numPr>
                <w:ilvl w:val="0"/>
                <w:numId w:val="0"/>
              </w:numPr>
              <w:jc w:val="center"/>
            </w:pPr>
          </w:p>
        </w:tc>
        <w:tc>
          <w:tcPr>
            <w:tcW w:w="1396" w:type="dxa"/>
          </w:tcPr>
          <w:p w14:paraId="55C145E5" w14:textId="77777777" w:rsidR="00A17716" w:rsidRPr="00A80459" w:rsidRDefault="00A17716" w:rsidP="00A17716">
            <w:pPr>
              <w:pStyle w:val="ListNumber"/>
              <w:numPr>
                <w:ilvl w:val="0"/>
                <w:numId w:val="0"/>
              </w:numPr>
              <w:jc w:val="center"/>
            </w:pPr>
          </w:p>
        </w:tc>
        <w:tc>
          <w:tcPr>
            <w:tcW w:w="929" w:type="dxa"/>
          </w:tcPr>
          <w:p w14:paraId="72A338E1" w14:textId="77777777" w:rsidR="00A17716" w:rsidRPr="00A80459" w:rsidRDefault="00A17716" w:rsidP="00A17716">
            <w:pPr>
              <w:pStyle w:val="ListNumber"/>
              <w:numPr>
                <w:ilvl w:val="0"/>
                <w:numId w:val="0"/>
              </w:numPr>
              <w:jc w:val="center"/>
            </w:pPr>
            <w:r>
              <w:t>X</w:t>
            </w:r>
          </w:p>
        </w:tc>
      </w:tr>
      <w:tr w:rsidR="00A17716" w:rsidRPr="00A80459" w14:paraId="614AD4DA" w14:textId="77777777" w:rsidTr="00A17716">
        <w:tc>
          <w:tcPr>
            <w:tcW w:w="2990" w:type="dxa"/>
          </w:tcPr>
          <w:p w14:paraId="35BB37C0" w14:textId="77777777" w:rsidR="00A17716" w:rsidRPr="00A80459" w:rsidRDefault="00A17716" w:rsidP="00A17716">
            <w:pPr>
              <w:pStyle w:val="ListNumber"/>
              <w:numPr>
                <w:ilvl w:val="0"/>
                <w:numId w:val="0"/>
              </w:numPr>
            </w:pPr>
            <w:r w:rsidRPr="00A80459">
              <w:t>EligibilityRequest FHIR resource/service</w:t>
            </w:r>
          </w:p>
        </w:tc>
        <w:tc>
          <w:tcPr>
            <w:tcW w:w="1267" w:type="dxa"/>
          </w:tcPr>
          <w:p w14:paraId="6A567F50" w14:textId="77777777" w:rsidR="00A17716" w:rsidRPr="00A80459" w:rsidRDefault="00A17716" w:rsidP="00A17716">
            <w:pPr>
              <w:pStyle w:val="ListNumber"/>
              <w:numPr>
                <w:ilvl w:val="0"/>
                <w:numId w:val="0"/>
              </w:numPr>
              <w:jc w:val="center"/>
            </w:pPr>
          </w:p>
        </w:tc>
        <w:tc>
          <w:tcPr>
            <w:tcW w:w="1384" w:type="dxa"/>
          </w:tcPr>
          <w:p w14:paraId="135F139B" w14:textId="77777777" w:rsidR="00A17716" w:rsidRPr="00A80459" w:rsidRDefault="00A17716" w:rsidP="00A17716">
            <w:pPr>
              <w:pStyle w:val="ListNumber"/>
              <w:numPr>
                <w:ilvl w:val="0"/>
                <w:numId w:val="0"/>
              </w:numPr>
              <w:jc w:val="center"/>
            </w:pPr>
          </w:p>
        </w:tc>
        <w:tc>
          <w:tcPr>
            <w:tcW w:w="1384" w:type="dxa"/>
          </w:tcPr>
          <w:p w14:paraId="417FD83B" w14:textId="77777777" w:rsidR="00A17716" w:rsidRPr="00A80459" w:rsidRDefault="00A17716" w:rsidP="00A17716">
            <w:pPr>
              <w:pStyle w:val="ListNumber"/>
              <w:numPr>
                <w:ilvl w:val="0"/>
                <w:numId w:val="0"/>
              </w:numPr>
              <w:jc w:val="center"/>
            </w:pPr>
            <w:r>
              <w:t>X</w:t>
            </w:r>
          </w:p>
        </w:tc>
        <w:tc>
          <w:tcPr>
            <w:tcW w:w="1396" w:type="dxa"/>
          </w:tcPr>
          <w:p w14:paraId="60972EBE" w14:textId="77777777" w:rsidR="00A17716" w:rsidRPr="00A80459" w:rsidRDefault="00A17716" w:rsidP="00A17716">
            <w:pPr>
              <w:pStyle w:val="ListNumber"/>
              <w:numPr>
                <w:ilvl w:val="0"/>
                <w:numId w:val="0"/>
              </w:numPr>
              <w:jc w:val="center"/>
            </w:pPr>
          </w:p>
        </w:tc>
        <w:tc>
          <w:tcPr>
            <w:tcW w:w="929" w:type="dxa"/>
          </w:tcPr>
          <w:p w14:paraId="22E90AAA" w14:textId="77777777" w:rsidR="00A17716" w:rsidRPr="00A80459" w:rsidRDefault="00A17716" w:rsidP="00A17716">
            <w:pPr>
              <w:pStyle w:val="ListNumber"/>
              <w:numPr>
                <w:ilvl w:val="0"/>
                <w:numId w:val="0"/>
              </w:numPr>
              <w:jc w:val="center"/>
            </w:pPr>
          </w:p>
        </w:tc>
      </w:tr>
      <w:tr w:rsidR="00A17716" w:rsidRPr="00A80459" w14:paraId="229E5A90" w14:textId="77777777" w:rsidTr="00A17716">
        <w:tc>
          <w:tcPr>
            <w:tcW w:w="2990" w:type="dxa"/>
          </w:tcPr>
          <w:p w14:paraId="0ED498C6" w14:textId="77777777" w:rsidR="00A17716" w:rsidRPr="00A80459" w:rsidRDefault="00A17716" w:rsidP="00A17716">
            <w:pPr>
              <w:pStyle w:val="ListNumber"/>
              <w:numPr>
                <w:ilvl w:val="0"/>
                <w:numId w:val="0"/>
              </w:numPr>
            </w:pPr>
            <w:r w:rsidRPr="00A80459">
              <w:t>EligibilityResponse FHIR resource/service</w:t>
            </w:r>
          </w:p>
        </w:tc>
        <w:tc>
          <w:tcPr>
            <w:tcW w:w="1267" w:type="dxa"/>
          </w:tcPr>
          <w:p w14:paraId="0CF594C9" w14:textId="77777777" w:rsidR="00A17716" w:rsidRPr="00A80459" w:rsidRDefault="00A17716" w:rsidP="00A17716">
            <w:pPr>
              <w:pStyle w:val="ListNumber"/>
              <w:numPr>
                <w:ilvl w:val="0"/>
                <w:numId w:val="0"/>
              </w:numPr>
              <w:jc w:val="center"/>
            </w:pPr>
          </w:p>
        </w:tc>
        <w:tc>
          <w:tcPr>
            <w:tcW w:w="1384" w:type="dxa"/>
          </w:tcPr>
          <w:p w14:paraId="4459A6FB" w14:textId="77777777" w:rsidR="00A17716" w:rsidRPr="00A80459" w:rsidRDefault="00A17716" w:rsidP="00A17716">
            <w:pPr>
              <w:pStyle w:val="ListNumber"/>
              <w:numPr>
                <w:ilvl w:val="0"/>
                <w:numId w:val="0"/>
              </w:numPr>
              <w:jc w:val="center"/>
            </w:pPr>
          </w:p>
        </w:tc>
        <w:tc>
          <w:tcPr>
            <w:tcW w:w="1384" w:type="dxa"/>
          </w:tcPr>
          <w:p w14:paraId="3E67BB5B" w14:textId="77777777" w:rsidR="00A17716" w:rsidRPr="00A80459" w:rsidRDefault="00A17716" w:rsidP="00A17716">
            <w:pPr>
              <w:pStyle w:val="ListNumber"/>
              <w:numPr>
                <w:ilvl w:val="0"/>
                <w:numId w:val="0"/>
              </w:numPr>
              <w:jc w:val="center"/>
            </w:pPr>
            <w:r>
              <w:t>X</w:t>
            </w:r>
          </w:p>
        </w:tc>
        <w:tc>
          <w:tcPr>
            <w:tcW w:w="1396" w:type="dxa"/>
          </w:tcPr>
          <w:p w14:paraId="2C8B7989" w14:textId="77777777" w:rsidR="00A17716" w:rsidRPr="00A80459" w:rsidRDefault="00A17716" w:rsidP="00A17716">
            <w:pPr>
              <w:pStyle w:val="ListNumber"/>
              <w:numPr>
                <w:ilvl w:val="0"/>
                <w:numId w:val="0"/>
              </w:numPr>
              <w:jc w:val="center"/>
            </w:pPr>
          </w:p>
        </w:tc>
        <w:tc>
          <w:tcPr>
            <w:tcW w:w="929" w:type="dxa"/>
          </w:tcPr>
          <w:p w14:paraId="7DC250B0" w14:textId="77777777" w:rsidR="00A17716" w:rsidRPr="00A80459" w:rsidRDefault="00A17716" w:rsidP="00A17716">
            <w:pPr>
              <w:pStyle w:val="ListNumber"/>
              <w:numPr>
                <w:ilvl w:val="0"/>
                <w:numId w:val="0"/>
              </w:numPr>
              <w:jc w:val="center"/>
            </w:pPr>
          </w:p>
        </w:tc>
      </w:tr>
      <w:tr w:rsidR="00A17716" w:rsidRPr="00A80459" w14:paraId="74FCB2A8" w14:textId="77777777" w:rsidTr="00A17716">
        <w:tc>
          <w:tcPr>
            <w:tcW w:w="2990" w:type="dxa"/>
          </w:tcPr>
          <w:p w14:paraId="30050C12" w14:textId="77777777" w:rsidR="00A17716" w:rsidRPr="00A80459" w:rsidRDefault="00A17716" w:rsidP="00A17716">
            <w:pPr>
              <w:pStyle w:val="ListNumber"/>
              <w:numPr>
                <w:ilvl w:val="0"/>
                <w:numId w:val="0"/>
              </w:numPr>
            </w:pPr>
            <w:r w:rsidRPr="00A80459">
              <w:t>Encounter FHIR resource/service</w:t>
            </w:r>
          </w:p>
        </w:tc>
        <w:tc>
          <w:tcPr>
            <w:tcW w:w="1267" w:type="dxa"/>
          </w:tcPr>
          <w:p w14:paraId="4CACEC80" w14:textId="77777777" w:rsidR="00A17716" w:rsidRPr="00A80459" w:rsidRDefault="00A17716" w:rsidP="00A17716">
            <w:pPr>
              <w:pStyle w:val="ListNumber"/>
              <w:numPr>
                <w:ilvl w:val="0"/>
                <w:numId w:val="0"/>
              </w:numPr>
              <w:jc w:val="center"/>
            </w:pPr>
            <w:r>
              <w:t>X</w:t>
            </w:r>
          </w:p>
        </w:tc>
        <w:tc>
          <w:tcPr>
            <w:tcW w:w="1384" w:type="dxa"/>
          </w:tcPr>
          <w:p w14:paraId="20F9BBCD" w14:textId="77777777" w:rsidR="00A17716" w:rsidRPr="00A80459" w:rsidRDefault="00A17716" w:rsidP="00A17716">
            <w:pPr>
              <w:pStyle w:val="ListNumber"/>
              <w:numPr>
                <w:ilvl w:val="0"/>
                <w:numId w:val="0"/>
              </w:numPr>
              <w:jc w:val="center"/>
            </w:pPr>
            <w:r>
              <w:t>X</w:t>
            </w:r>
          </w:p>
        </w:tc>
        <w:tc>
          <w:tcPr>
            <w:tcW w:w="1384" w:type="dxa"/>
          </w:tcPr>
          <w:p w14:paraId="27A65E06" w14:textId="77777777" w:rsidR="00A17716" w:rsidRPr="00A80459" w:rsidRDefault="00A17716" w:rsidP="00A17716">
            <w:pPr>
              <w:pStyle w:val="ListNumber"/>
              <w:numPr>
                <w:ilvl w:val="0"/>
                <w:numId w:val="0"/>
              </w:numPr>
              <w:jc w:val="center"/>
            </w:pPr>
            <w:r>
              <w:t>X</w:t>
            </w:r>
          </w:p>
        </w:tc>
        <w:tc>
          <w:tcPr>
            <w:tcW w:w="1396" w:type="dxa"/>
          </w:tcPr>
          <w:p w14:paraId="3471C8A6" w14:textId="77777777" w:rsidR="00A17716" w:rsidRPr="00A80459" w:rsidRDefault="00A17716" w:rsidP="00A17716">
            <w:pPr>
              <w:pStyle w:val="ListNumber"/>
              <w:numPr>
                <w:ilvl w:val="0"/>
                <w:numId w:val="0"/>
              </w:numPr>
              <w:jc w:val="center"/>
            </w:pPr>
            <w:r>
              <w:t>X</w:t>
            </w:r>
          </w:p>
        </w:tc>
        <w:tc>
          <w:tcPr>
            <w:tcW w:w="929" w:type="dxa"/>
          </w:tcPr>
          <w:p w14:paraId="0C2B5230" w14:textId="77777777" w:rsidR="00A17716" w:rsidRDefault="00A17716" w:rsidP="00A17716">
            <w:pPr>
              <w:pStyle w:val="ListNumber"/>
              <w:numPr>
                <w:ilvl w:val="0"/>
                <w:numId w:val="0"/>
              </w:numPr>
              <w:jc w:val="center"/>
            </w:pPr>
          </w:p>
        </w:tc>
      </w:tr>
      <w:tr w:rsidR="00A17716" w:rsidRPr="00A80459" w14:paraId="04B482C3" w14:textId="77777777" w:rsidTr="00A17716">
        <w:tc>
          <w:tcPr>
            <w:tcW w:w="2990" w:type="dxa"/>
          </w:tcPr>
          <w:p w14:paraId="1D5ED237" w14:textId="77777777" w:rsidR="00A17716" w:rsidRPr="00A80459" w:rsidRDefault="00A17716" w:rsidP="00A17716">
            <w:pPr>
              <w:pStyle w:val="ListNumber"/>
              <w:numPr>
                <w:ilvl w:val="0"/>
                <w:numId w:val="0"/>
              </w:numPr>
            </w:pPr>
            <w:r w:rsidRPr="00A80459">
              <w:t>EnrollmentRequest FHIR resource/service</w:t>
            </w:r>
          </w:p>
        </w:tc>
        <w:tc>
          <w:tcPr>
            <w:tcW w:w="1267" w:type="dxa"/>
          </w:tcPr>
          <w:p w14:paraId="59B35322" w14:textId="77777777" w:rsidR="00A17716" w:rsidRPr="00A80459" w:rsidRDefault="00A17716" w:rsidP="00A17716">
            <w:pPr>
              <w:pStyle w:val="ListNumber"/>
              <w:numPr>
                <w:ilvl w:val="0"/>
                <w:numId w:val="0"/>
              </w:numPr>
              <w:jc w:val="center"/>
            </w:pPr>
          </w:p>
        </w:tc>
        <w:tc>
          <w:tcPr>
            <w:tcW w:w="1384" w:type="dxa"/>
          </w:tcPr>
          <w:p w14:paraId="4F89204F" w14:textId="77777777" w:rsidR="00A17716" w:rsidRPr="00A80459" w:rsidRDefault="00A17716" w:rsidP="00A17716">
            <w:pPr>
              <w:pStyle w:val="ListNumber"/>
              <w:numPr>
                <w:ilvl w:val="0"/>
                <w:numId w:val="0"/>
              </w:numPr>
              <w:jc w:val="center"/>
            </w:pPr>
          </w:p>
        </w:tc>
        <w:tc>
          <w:tcPr>
            <w:tcW w:w="1384" w:type="dxa"/>
          </w:tcPr>
          <w:p w14:paraId="5AA9522F" w14:textId="77777777" w:rsidR="00A17716" w:rsidRPr="00A80459" w:rsidRDefault="00A17716" w:rsidP="00A17716">
            <w:pPr>
              <w:pStyle w:val="ListNumber"/>
              <w:numPr>
                <w:ilvl w:val="0"/>
                <w:numId w:val="0"/>
              </w:numPr>
              <w:jc w:val="center"/>
            </w:pPr>
            <w:r>
              <w:t>X</w:t>
            </w:r>
          </w:p>
        </w:tc>
        <w:tc>
          <w:tcPr>
            <w:tcW w:w="1396" w:type="dxa"/>
          </w:tcPr>
          <w:p w14:paraId="2CC2CCF6" w14:textId="77777777" w:rsidR="00A17716" w:rsidRPr="00A80459" w:rsidRDefault="00A17716" w:rsidP="00A17716">
            <w:pPr>
              <w:pStyle w:val="ListNumber"/>
              <w:numPr>
                <w:ilvl w:val="0"/>
                <w:numId w:val="0"/>
              </w:numPr>
              <w:jc w:val="center"/>
            </w:pPr>
          </w:p>
        </w:tc>
        <w:tc>
          <w:tcPr>
            <w:tcW w:w="929" w:type="dxa"/>
          </w:tcPr>
          <w:p w14:paraId="483DC4D2" w14:textId="77777777" w:rsidR="00A17716" w:rsidRPr="00A80459" w:rsidRDefault="00A17716" w:rsidP="00A17716">
            <w:pPr>
              <w:pStyle w:val="ListNumber"/>
              <w:numPr>
                <w:ilvl w:val="0"/>
                <w:numId w:val="0"/>
              </w:numPr>
              <w:jc w:val="center"/>
            </w:pPr>
          </w:p>
        </w:tc>
      </w:tr>
      <w:tr w:rsidR="00A17716" w:rsidRPr="00A80459" w14:paraId="766ECB5A" w14:textId="77777777" w:rsidTr="00A17716">
        <w:tc>
          <w:tcPr>
            <w:tcW w:w="2990" w:type="dxa"/>
          </w:tcPr>
          <w:p w14:paraId="1C09177B" w14:textId="77777777" w:rsidR="00A17716" w:rsidRPr="00A80459" w:rsidRDefault="00A17716" w:rsidP="00A17716">
            <w:pPr>
              <w:pStyle w:val="ListNumber"/>
              <w:numPr>
                <w:ilvl w:val="0"/>
                <w:numId w:val="0"/>
              </w:numPr>
            </w:pPr>
            <w:r w:rsidRPr="00A80459">
              <w:t>EnrollmentResponse FHIR resource/service</w:t>
            </w:r>
          </w:p>
        </w:tc>
        <w:tc>
          <w:tcPr>
            <w:tcW w:w="1267" w:type="dxa"/>
          </w:tcPr>
          <w:p w14:paraId="23D69CB5" w14:textId="77777777" w:rsidR="00A17716" w:rsidRPr="00A80459" w:rsidRDefault="00A17716" w:rsidP="00A17716">
            <w:pPr>
              <w:pStyle w:val="ListNumber"/>
              <w:numPr>
                <w:ilvl w:val="0"/>
                <w:numId w:val="0"/>
              </w:numPr>
              <w:jc w:val="center"/>
            </w:pPr>
          </w:p>
        </w:tc>
        <w:tc>
          <w:tcPr>
            <w:tcW w:w="1384" w:type="dxa"/>
          </w:tcPr>
          <w:p w14:paraId="7B46891E" w14:textId="77777777" w:rsidR="00A17716" w:rsidRPr="00A80459" w:rsidRDefault="00A17716" w:rsidP="00A17716">
            <w:pPr>
              <w:pStyle w:val="ListNumber"/>
              <w:numPr>
                <w:ilvl w:val="0"/>
                <w:numId w:val="0"/>
              </w:numPr>
              <w:jc w:val="center"/>
            </w:pPr>
          </w:p>
        </w:tc>
        <w:tc>
          <w:tcPr>
            <w:tcW w:w="1384" w:type="dxa"/>
          </w:tcPr>
          <w:p w14:paraId="5C073B08" w14:textId="77777777" w:rsidR="00A17716" w:rsidRPr="00A80459" w:rsidRDefault="00A17716" w:rsidP="00A17716">
            <w:pPr>
              <w:pStyle w:val="ListNumber"/>
              <w:numPr>
                <w:ilvl w:val="0"/>
                <w:numId w:val="0"/>
              </w:numPr>
              <w:jc w:val="center"/>
            </w:pPr>
            <w:r>
              <w:t>X</w:t>
            </w:r>
          </w:p>
        </w:tc>
        <w:tc>
          <w:tcPr>
            <w:tcW w:w="1396" w:type="dxa"/>
          </w:tcPr>
          <w:p w14:paraId="1C709AEB" w14:textId="77777777" w:rsidR="00A17716" w:rsidRPr="00A80459" w:rsidRDefault="00A17716" w:rsidP="00A17716">
            <w:pPr>
              <w:pStyle w:val="ListNumber"/>
              <w:numPr>
                <w:ilvl w:val="0"/>
                <w:numId w:val="0"/>
              </w:numPr>
              <w:jc w:val="center"/>
            </w:pPr>
          </w:p>
        </w:tc>
        <w:tc>
          <w:tcPr>
            <w:tcW w:w="929" w:type="dxa"/>
          </w:tcPr>
          <w:p w14:paraId="26F3EA43" w14:textId="77777777" w:rsidR="00A17716" w:rsidRPr="00A80459" w:rsidRDefault="00A17716" w:rsidP="00A17716">
            <w:pPr>
              <w:pStyle w:val="ListNumber"/>
              <w:numPr>
                <w:ilvl w:val="0"/>
                <w:numId w:val="0"/>
              </w:numPr>
              <w:jc w:val="center"/>
            </w:pPr>
          </w:p>
        </w:tc>
      </w:tr>
      <w:tr w:rsidR="00A17716" w:rsidRPr="00A80459" w14:paraId="47256EB5" w14:textId="77777777" w:rsidTr="00A17716">
        <w:tc>
          <w:tcPr>
            <w:tcW w:w="2990" w:type="dxa"/>
          </w:tcPr>
          <w:p w14:paraId="137C32AF" w14:textId="77777777" w:rsidR="00A17716" w:rsidRPr="00A80459" w:rsidRDefault="00A17716" w:rsidP="00A17716">
            <w:pPr>
              <w:pStyle w:val="ListNumber"/>
              <w:numPr>
                <w:ilvl w:val="0"/>
                <w:numId w:val="0"/>
              </w:numPr>
            </w:pPr>
            <w:r w:rsidRPr="00A80459">
              <w:t>EpisodeOfCare FHIR resource/service</w:t>
            </w:r>
          </w:p>
        </w:tc>
        <w:tc>
          <w:tcPr>
            <w:tcW w:w="1267" w:type="dxa"/>
          </w:tcPr>
          <w:p w14:paraId="1EB12823" w14:textId="77777777" w:rsidR="00A17716" w:rsidRPr="00A80459" w:rsidRDefault="00A17716" w:rsidP="00A17716">
            <w:pPr>
              <w:pStyle w:val="ListNumber"/>
              <w:numPr>
                <w:ilvl w:val="0"/>
                <w:numId w:val="0"/>
              </w:numPr>
              <w:jc w:val="center"/>
            </w:pPr>
            <w:r>
              <w:t>X</w:t>
            </w:r>
          </w:p>
        </w:tc>
        <w:tc>
          <w:tcPr>
            <w:tcW w:w="1384" w:type="dxa"/>
          </w:tcPr>
          <w:p w14:paraId="0D5D81E9" w14:textId="77777777" w:rsidR="00A17716" w:rsidRPr="00A80459" w:rsidRDefault="00A17716" w:rsidP="00A17716">
            <w:pPr>
              <w:pStyle w:val="ListNumber"/>
              <w:numPr>
                <w:ilvl w:val="0"/>
                <w:numId w:val="0"/>
              </w:numPr>
              <w:jc w:val="center"/>
            </w:pPr>
            <w:r>
              <w:t>X</w:t>
            </w:r>
          </w:p>
        </w:tc>
        <w:tc>
          <w:tcPr>
            <w:tcW w:w="1384" w:type="dxa"/>
          </w:tcPr>
          <w:p w14:paraId="574D8E27" w14:textId="77777777" w:rsidR="00A17716" w:rsidRPr="00A80459" w:rsidRDefault="00A17716" w:rsidP="00A17716">
            <w:pPr>
              <w:pStyle w:val="ListNumber"/>
              <w:numPr>
                <w:ilvl w:val="0"/>
                <w:numId w:val="0"/>
              </w:numPr>
              <w:jc w:val="center"/>
            </w:pPr>
          </w:p>
        </w:tc>
        <w:tc>
          <w:tcPr>
            <w:tcW w:w="1396" w:type="dxa"/>
          </w:tcPr>
          <w:p w14:paraId="55534515" w14:textId="77777777" w:rsidR="00A17716" w:rsidRPr="00A80459" w:rsidRDefault="00A17716" w:rsidP="00A17716">
            <w:pPr>
              <w:pStyle w:val="ListNumber"/>
              <w:numPr>
                <w:ilvl w:val="0"/>
                <w:numId w:val="0"/>
              </w:numPr>
              <w:jc w:val="center"/>
            </w:pPr>
            <w:r>
              <w:t>X</w:t>
            </w:r>
          </w:p>
        </w:tc>
        <w:tc>
          <w:tcPr>
            <w:tcW w:w="929" w:type="dxa"/>
          </w:tcPr>
          <w:p w14:paraId="768E2B70" w14:textId="77777777" w:rsidR="00A17716" w:rsidRDefault="00A17716" w:rsidP="00A17716">
            <w:pPr>
              <w:pStyle w:val="ListNumber"/>
              <w:numPr>
                <w:ilvl w:val="0"/>
                <w:numId w:val="0"/>
              </w:numPr>
              <w:jc w:val="center"/>
            </w:pPr>
          </w:p>
        </w:tc>
      </w:tr>
      <w:tr w:rsidR="00A17716" w:rsidRPr="00A80459" w14:paraId="4A56F569" w14:textId="77777777" w:rsidTr="00A17716">
        <w:tc>
          <w:tcPr>
            <w:tcW w:w="2990" w:type="dxa"/>
          </w:tcPr>
          <w:p w14:paraId="0214FBE3" w14:textId="77777777" w:rsidR="00A17716" w:rsidRPr="00A80459" w:rsidRDefault="00A17716" w:rsidP="00A17716">
            <w:pPr>
              <w:pStyle w:val="ListNumber"/>
              <w:numPr>
                <w:ilvl w:val="0"/>
                <w:numId w:val="0"/>
              </w:numPr>
            </w:pPr>
            <w:r w:rsidRPr="00A80459">
              <w:lastRenderedPageBreak/>
              <w:t>ExpansionProfile FHIR resource/service</w:t>
            </w:r>
          </w:p>
        </w:tc>
        <w:tc>
          <w:tcPr>
            <w:tcW w:w="1267" w:type="dxa"/>
          </w:tcPr>
          <w:p w14:paraId="7A0FD6AE" w14:textId="77777777" w:rsidR="00A17716" w:rsidRPr="00A80459" w:rsidRDefault="00A17716" w:rsidP="00A17716">
            <w:pPr>
              <w:pStyle w:val="ListNumber"/>
              <w:numPr>
                <w:ilvl w:val="0"/>
                <w:numId w:val="0"/>
              </w:numPr>
              <w:jc w:val="center"/>
            </w:pPr>
          </w:p>
        </w:tc>
        <w:tc>
          <w:tcPr>
            <w:tcW w:w="1384" w:type="dxa"/>
          </w:tcPr>
          <w:p w14:paraId="4CABB94A" w14:textId="77777777" w:rsidR="00A17716" w:rsidRPr="00A80459" w:rsidRDefault="00A17716" w:rsidP="00A17716">
            <w:pPr>
              <w:pStyle w:val="ListNumber"/>
              <w:numPr>
                <w:ilvl w:val="0"/>
                <w:numId w:val="0"/>
              </w:numPr>
              <w:jc w:val="center"/>
            </w:pPr>
          </w:p>
        </w:tc>
        <w:tc>
          <w:tcPr>
            <w:tcW w:w="1384" w:type="dxa"/>
          </w:tcPr>
          <w:p w14:paraId="72F021D3" w14:textId="77777777" w:rsidR="00A17716" w:rsidRPr="00A80459" w:rsidRDefault="00A17716" w:rsidP="00A17716">
            <w:pPr>
              <w:pStyle w:val="ListNumber"/>
              <w:numPr>
                <w:ilvl w:val="0"/>
                <w:numId w:val="0"/>
              </w:numPr>
              <w:jc w:val="center"/>
            </w:pPr>
          </w:p>
        </w:tc>
        <w:tc>
          <w:tcPr>
            <w:tcW w:w="1396" w:type="dxa"/>
          </w:tcPr>
          <w:p w14:paraId="014E829C" w14:textId="77777777" w:rsidR="00A17716" w:rsidRPr="00A80459" w:rsidRDefault="00A17716" w:rsidP="00A17716">
            <w:pPr>
              <w:pStyle w:val="ListNumber"/>
              <w:numPr>
                <w:ilvl w:val="0"/>
                <w:numId w:val="0"/>
              </w:numPr>
              <w:jc w:val="center"/>
            </w:pPr>
          </w:p>
        </w:tc>
        <w:tc>
          <w:tcPr>
            <w:tcW w:w="929" w:type="dxa"/>
          </w:tcPr>
          <w:p w14:paraId="3BF53DF7" w14:textId="77777777" w:rsidR="00A17716" w:rsidRPr="00A80459" w:rsidRDefault="00A17716" w:rsidP="00A17716">
            <w:pPr>
              <w:pStyle w:val="ListNumber"/>
              <w:numPr>
                <w:ilvl w:val="0"/>
                <w:numId w:val="0"/>
              </w:numPr>
              <w:jc w:val="center"/>
            </w:pPr>
            <w:r>
              <w:t>X</w:t>
            </w:r>
          </w:p>
        </w:tc>
      </w:tr>
      <w:tr w:rsidR="00A17716" w:rsidRPr="00A80459" w14:paraId="51C25783" w14:textId="77777777" w:rsidTr="00A17716">
        <w:tc>
          <w:tcPr>
            <w:tcW w:w="2990" w:type="dxa"/>
          </w:tcPr>
          <w:p w14:paraId="0511A9CB" w14:textId="77777777" w:rsidR="00A17716" w:rsidRPr="00A80459" w:rsidRDefault="00A17716" w:rsidP="00A17716">
            <w:pPr>
              <w:pStyle w:val="ListNumber"/>
              <w:numPr>
                <w:ilvl w:val="0"/>
                <w:numId w:val="0"/>
              </w:numPr>
            </w:pPr>
            <w:r w:rsidRPr="00A80459">
              <w:t>ExplanationOfBenefit FHIR resource/service</w:t>
            </w:r>
          </w:p>
        </w:tc>
        <w:tc>
          <w:tcPr>
            <w:tcW w:w="1267" w:type="dxa"/>
          </w:tcPr>
          <w:p w14:paraId="11AB92C3" w14:textId="77777777" w:rsidR="00A17716" w:rsidRPr="00A80459" w:rsidRDefault="00A17716" w:rsidP="00A17716">
            <w:pPr>
              <w:pStyle w:val="ListNumber"/>
              <w:numPr>
                <w:ilvl w:val="0"/>
                <w:numId w:val="0"/>
              </w:numPr>
              <w:jc w:val="center"/>
            </w:pPr>
            <w:r>
              <w:t>X</w:t>
            </w:r>
          </w:p>
        </w:tc>
        <w:tc>
          <w:tcPr>
            <w:tcW w:w="1384" w:type="dxa"/>
          </w:tcPr>
          <w:p w14:paraId="7E29F749" w14:textId="77777777" w:rsidR="00A17716" w:rsidRPr="00A80459" w:rsidRDefault="00A17716" w:rsidP="00A17716">
            <w:pPr>
              <w:pStyle w:val="ListNumber"/>
              <w:numPr>
                <w:ilvl w:val="0"/>
                <w:numId w:val="0"/>
              </w:numPr>
              <w:jc w:val="center"/>
            </w:pPr>
            <w:r>
              <w:t>X</w:t>
            </w:r>
          </w:p>
        </w:tc>
        <w:tc>
          <w:tcPr>
            <w:tcW w:w="1384" w:type="dxa"/>
          </w:tcPr>
          <w:p w14:paraId="2B00B16B" w14:textId="77777777" w:rsidR="00A17716" w:rsidRPr="00A80459" w:rsidRDefault="00A17716" w:rsidP="00A17716">
            <w:pPr>
              <w:pStyle w:val="ListNumber"/>
              <w:numPr>
                <w:ilvl w:val="0"/>
                <w:numId w:val="0"/>
              </w:numPr>
              <w:jc w:val="center"/>
            </w:pPr>
          </w:p>
        </w:tc>
        <w:tc>
          <w:tcPr>
            <w:tcW w:w="1396" w:type="dxa"/>
          </w:tcPr>
          <w:p w14:paraId="54A32020" w14:textId="77777777" w:rsidR="00A17716" w:rsidRPr="00A80459" w:rsidRDefault="00A17716" w:rsidP="00A17716">
            <w:pPr>
              <w:pStyle w:val="ListNumber"/>
              <w:numPr>
                <w:ilvl w:val="0"/>
                <w:numId w:val="0"/>
              </w:numPr>
              <w:jc w:val="center"/>
            </w:pPr>
            <w:r>
              <w:t>X</w:t>
            </w:r>
          </w:p>
        </w:tc>
        <w:tc>
          <w:tcPr>
            <w:tcW w:w="929" w:type="dxa"/>
          </w:tcPr>
          <w:p w14:paraId="111445B1" w14:textId="77777777" w:rsidR="00A17716" w:rsidRDefault="00A17716" w:rsidP="00A17716">
            <w:pPr>
              <w:pStyle w:val="ListNumber"/>
              <w:numPr>
                <w:ilvl w:val="0"/>
                <w:numId w:val="0"/>
              </w:numPr>
              <w:jc w:val="center"/>
            </w:pPr>
          </w:p>
        </w:tc>
      </w:tr>
      <w:tr w:rsidR="00A17716" w:rsidRPr="00A80459" w14:paraId="1EDC8DA9" w14:textId="77777777" w:rsidTr="00A17716">
        <w:tc>
          <w:tcPr>
            <w:tcW w:w="2990" w:type="dxa"/>
          </w:tcPr>
          <w:p w14:paraId="27A42FFB" w14:textId="77777777" w:rsidR="00A17716" w:rsidRPr="00A80459" w:rsidRDefault="00A17716" w:rsidP="00A17716">
            <w:pPr>
              <w:pStyle w:val="ListNumber"/>
              <w:numPr>
                <w:ilvl w:val="0"/>
                <w:numId w:val="0"/>
              </w:numPr>
            </w:pPr>
            <w:r w:rsidRPr="00A80459">
              <w:t>HealthcareService FHIR resource/service</w:t>
            </w:r>
          </w:p>
        </w:tc>
        <w:tc>
          <w:tcPr>
            <w:tcW w:w="1267" w:type="dxa"/>
          </w:tcPr>
          <w:p w14:paraId="60D17F88" w14:textId="77777777" w:rsidR="00A17716" w:rsidRPr="00A80459" w:rsidRDefault="00A17716" w:rsidP="00A17716">
            <w:pPr>
              <w:pStyle w:val="ListNumber"/>
              <w:numPr>
                <w:ilvl w:val="0"/>
                <w:numId w:val="0"/>
              </w:numPr>
              <w:jc w:val="center"/>
            </w:pPr>
            <w:r>
              <w:t>X</w:t>
            </w:r>
          </w:p>
        </w:tc>
        <w:tc>
          <w:tcPr>
            <w:tcW w:w="1384" w:type="dxa"/>
          </w:tcPr>
          <w:p w14:paraId="60166BF5" w14:textId="77777777" w:rsidR="00A17716" w:rsidRPr="00A80459" w:rsidRDefault="00A17716" w:rsidP="00A17716">
            <w:pPr>
              <w:pStyle w:val="ListNumber"/>
              <w:numPr>
                <w:ilvl w:val="0"/>
                <w:numId w:val="0"/>
              </w:numPr>
              <w:jc w:val="center"/>
            </w:pPr>
            <w:r>
              <w:t>X</w:t>
            </w:r>
          </w:p>
        </w:tc>
        <w:tc>
          <w:tcPr>
            <w:tcW w:w="1384" w:type="dxa"/>
          </w:tcPr>
          <w:p w14:paraId="573870E4" w14:textId="77777777" w:rsidR="00A17716" w:rsidRPr="00A80459" w:rsidRDefault="00A17716" w:rsidP="00A17716">
            <w:pPr>
              <w:pStyle w:val="ListNumber"/>
              <w:numPr>
                <w:ilvl w:val="0"/>
                <w:numId w:val="0"/>
              </w:numPr>
              <w:jc w:val="center"/>
            </w:pPr>
          </w:p>
        </w:tc>
        <w:tc>
          <w:tcPr>
            <w:tcW w:w="1396" w:type="dxa"/>
          </w:tcPr>
          <w:p w14:paraId="2B4FC155" w14:textId="77777777" w:rsidR="00A17716" w:rsidRPr="00A80459" w:rsidRDefault="00A17716" w:rsidP="00A17716">
            <w:pPr>
              <w:pStyle w:val="ListNumber"/>
              <w:numPr>
                <w:ilvl w:val="0"/>
                <w:numId w:val="0"/>
              </w:numPr>
              <w:jc w:val="center"/>
            </w:pPr>
            <w:r>
              <w:t>X</w:t>
            </w:r>
          </w:p>
        </w:tc>
        <w:tc>
          <w:tcPr>
            <w:tcW w:w="929" w:type="dxa"/>
          </w:tcPr>
          <w:p w14:paraId="2DB89FF0" w14:textId="77777777" w:rsidR="00A17716" w:rsidRDefault="00A17716" w:rsidP="00A17716">
            <w:pPr>
              <w:pStyle w:val="ListNumber"/>
              <w:numPr>
                <w:ilvl w:val="0"/>
                <w:numId w:val="0"/>
              </w:numPr>
              <w:jc w:val="center"/>
            </w:pPr>
          </w:p>
        </w:tc>
      </w:tr>
      <w:tr w:rsidR="00A17716" w:rsidRPr="00A80459" w14:paraId="2BBB4CA1" w14:textId="77777777" w:rsidTr="00A17716">
        <w:tc>
          <w:tcPr>
            <w:tcW w:w="2990" w:type="dxa"/>
          </w:tcPr>
          <w:p w14:paraId="0E334D36" w14:textId="77777777" w:rsidR="00A17716" w:rsidRPr="00A80459" w:rsidRDefault="00A17716" w:rsidP="00A17716">
            <w:pPr>
              <w:pStyle w:val="ListNumber"/>
              <w:numPr>
                <w:ilvl w:val="0"/>
                <w:numId w:val="0"/>
              </w:numPr>
            </w:pPr>
            <w:r w:rsidRPr="00A80459">
              <w:t>Location FHIR resource/service</w:t>
            </w:r>
          </w:p>
        </w:tc>
        <w:tc>
          <w:tcPr>
            <w:tcW w:w="1267" w:type="dxa"/>
          </w:tcPr>
          <w:p w14:paraId="6125C8A9" w14:textId="77777777" w:rsidR="00A17716" w:rsidRPr="00A80459" w:rsidRDefault="00A17716" w:rsidP="00A17716">
            <w:pPr>
              <w:pStyle w:val="ListNumber"/>
              <w:numPr>
                <w:ilvl w:val="0"/>
                <w:numId w:val="0"/>
              </w:numPr>
              <w:jc w:val="center"/>
            </w:pPr>
            <w:r>
              <w:t>X</w:t>
            </w:r>
          </w:p>
        </w:tc>
        <w:tc>
          <w:tcPr>
            <w:tcW w:w="1384" w:type="dxa"/>
          </w:tcPr>
          <w:p w14:paraId="018FF681" w14:textId="77777777" w:rsidR="00A17716" w:rsidRPr="00A80459" w:rsidRDefault="00A17716" w:rsidP="00A17716">
            <w:pPr>
              <w:pStyle w:val="ListNumber"/>
              <w:numPr>
                <w:ilvl w:val="0"/>
                <w:numId w:val="0"/>
              </w:numPr>
              <w:jc w:val="center"/>
            </w:pPr>
            <w:r>
              <w:t>X</w:t>
            </w:r>
          </w:p>
        </w:tc>
        <w:tc>
          <w:tcPr>
            <w:tcW w:w="1384" w:type="dxa"/>
          </w:tcPr>
          <w:p w14:paraId="0AF0770D" w14:textId="77777777" w:rsidR="00A17716" w:rsidRPr="00A80459" w:rsidRDefault="00A17716" w:rsidP="00A17716">
            <w:pPr>
              <w:pStyle w:val="ListNumber"/>
              <w:numPr>
                <w:ilvl w:val="0"/>
                <w:numId w:val="0"/>
              </w:numPr>
              <w:jc w:val="center"/>
            </w:pPr>
            <w:r>
              <w:t>X</w:t>
            </w:r>
          </w:p>
        </w:tc>
        <w:tc>
          <w:tcPr>
            <w:tcW w:w="1396" w:type="dxa"/>
          </w:tcPr>
          <w:p w14:paraId="4613EC70" w14:textId="77777777" w:rsidR="00A17716" w:rsidRPr="00A80459" w:rsidRDefault="00A17716" w:rsidP="00A17716">
            <w:pPr>
              <w:pStyle w:val="ListNumber"/>
              <w:numPr>
                <w:ilvl w:val="0"/>
                <w:numId w:val="0"/>
              </w:numPr>
              <w:jc w:val="center"/>
            </w:pPr>
            <w:r>
              <w:t>X</w:t>
            </w:r>
          </w:p>
        </w:tc>
        <w:tc>
          <w:tcPr>
            <w:tcW w:w="929" w:type="dxa"/>
          </w:tcPr>
          <w:p w14:paraId="05626B4E" w14:textId="77777777" w:rsidR="00A17716" w:rsidRDefault="00A17716" w:rsidP="00A17716">
            <w:pPr>
              <w:pStyle w:val="ListNumber"/>
              <w:numPr>
                <w:ilvl w:val="0"/>
                <w:numId w:val="0"/>
              </w:numPr>
              <w:jc w:val="center"/>
            </w:pPr>
          </w:p>
        </w:tc>
      </w:tr>
      <w:tr w:rsidR="00A17716" w:rsidRPr="00A80459" w14:paraId="377D292D" w14:textId="77777777" w:rsidTr="00A17716">
        <w:tc>
          <w:tcPr>
            <w:tcW w:w="2990" w:type="dxa"/>
          </w:tcPr>
          <w:p w14:paraId="4B77864B" w14:textId="77777777" w:rsidR="00A17716" w:rsidRPr="00A80459" w:rsidRDefault="00A17716" w:rsidP="00A17716">
            <w:pPr>
              <w:pStyle w:val="ListNumber"/>
              <w:numPr>
                <w:ilvl w:val="0"/>
                <w:numId w:val="0"/>
              </w:numPr>
            </w:pPr>
            <w:r w:rsidRPr="00A80459">
              <w:t>Media FHIR resource/service</w:t>
            </w:r>
          </w:p>
        </w:tc>
        <w:tc>
          <w:tcPr>
            <w:tcW w:w="1267" w:type="dxa"/>
          </w:tcPr>
          <w:p w14:paraId="4367C1DD" w14:textId="77777777" w:rsidR="00A17716" w:rsidRPr="00A80459" w:rsidRDefault="00A17716" w:rsidP="00A17716">
            <w:pPr>
              <w:pStyle w:val="ListNumber"/>
              <w:numPr>
                <w:ilvl w:val="0"/>
                <w:numId w:val="0"/>
              </w:numPr>
              <w:jc w:val="center"/>
            </w:pPr>
          </w:p>
        </w:tc>
        <w:tc>
          <w:tcPr>
            <w:tcW w:w="1384" w:type="dxa"/>
          </w:tcPr>
          <w:p w14:paraId="7E851439" w14:textId="77777777" w:rsidR="00A17716" w:rsidRPr="00A80459" w:rsidRDefault="00A17716" w:rsidP="00A17716">
            <w:pPr>
              <w:pStyle w:val="ListNumber"/>
              <w:numPr>
                <w:ilvl w:val="0"/>
                <w:numId w:val="0"/>
              </w:numPr>
              <w:jc w:val="center"/>
            </w:pPr>
          </w:p>
        </w:tc>
        <w:tc>
          <w:tcPr>
            <w:tcW w:w="1384" w:type="dxa"/>
          </w:tcPr>
          <w:p w14:paraId="5265BFD9" w14:textId="77777777" w:rsidR="00A17716" w:rsidRPr="00A80459" w:rsidRDefault="00A17716" w:rsidP="00A17716">
            <w:pPr>
              <w:pStyle w:val="ListNumber"/>
              <w:numPr>
                <w:ilvl w:val="0"/>
                <w:numId w:val="0"/>
              </w:numPr>
              <w:jc w:val="center"/>
            </w:pPr>
          </w:p>
        </w:tc>
        <w:tc>
          <w:tcPr>
            <w:tcW w:w="1396" w:type="dxa"/>
          </w:tcPr>
          <w:p w14:paraId="247DCC76" w14:textId="77777777" w:rsidR="00A17716" w:rsidRPr="00A80459" w:rsidRDefault="00A17716" w:rsidP="00A17716">
            <w:pPr>
              <w:pStyle w:val="ListNumber"/>
              <w:numPr>
                <w:ilvl w:val="0"/>
                <w:numId w:val="0"/>
              </w:numPr>
              <w:jc w:val="center"/>
            </w:pPr>
          </w:p>
        </w:tc>
        <w:tc>
          <w:tcPr>
            <w:tcW w:w="929" w:type="dxa"/>
          </w:tcPr>
          <w:p w14:paraId="0919A289" w14:textId="77777777" w:rsidR="00A17716" w:rsidRPr="00A80459" w:rsidRDefault="00A17716" w:rsidP="00A17716">
            <w:pPr>
              <w:pStyle w:val="ListNumber"/>
              <w:numPr>
                <w:ilvl w:val="0"/>
                <w:numId w:val="0"/>
              </w:numPr>
              <w:jc w:val="center"/>
            </w:pPr>
            <w:r>
              <w:t>X</w:t>
            </w:r>
          </w:p>
        </w:tc>
      </w:tr>
      <w:tr w:rsidR="00A17716" w:rsidRPr="00A80459" w14:paraId="358B0A1F" w14:textId="77777777" w:rsidTr="00A17716">
        <w:tc>
          <w:tcPr>
            <w:tcW w:w="2990" w:type="dxa"/>
          </w:tcPr>
          <w:p w14:paraId="57A18128" w14:textId="77777777" w:rsidR="00A17716" w:rsidRPr="00A80459" w:rsidRDefault="00A17716" w:rsidP="00A17716">
            <w:pPr>
              <w:pStyle w:val="ListNumber"/>
              <w:numPr>
                <w:ilvl w:val="0"/>
                <w:numId w:val="0"/>
              </w:numPr>
            </w:pPr>
            <w:r w:rsidRPr="00A80459">
              <w:t>MedicationOrder FHIR resource/service</w:t>
            </w:r>
          </w:p>
        </w:tc>
        <w:tc>
          <w:tcPr>
            <w:tcW w:w="1267" w:type="dxa"/>
          </w:tcPr>
          <w:p w14:paraId="69E4C541" w14:textId="77777777" w:rsidR="00A17716" w:rsidRPr="00A80459" w:rsidRDefault="00A17716" w:rsidP="00A17716">
            <w:pPr>
              <w:pStyle w:val="ListNumber"/>
              <w:numPr>
                <w:ilvl w:val="0"/>
                <w:numId w:val="0"/>
              </w:numPr>
              <w:jc w:val="center"/>
            </w:pPr>
            <w:r>
              <w:t>X</w:t>
            </w:r>
          </w:p>
        </w:tc>
        <w:tc>
          <w:tcPr>
            <w:tcW w:w="1384" w:type="dxa"/>
          </w:tcPr>
          <w:p w14:paraId="087033C5" w14:textId="77777777" w:rsidR="00A17716" w:rsidRPr="00A80459" w:rsidRDefault="00A17716" w:rsidP="00A17716">
            <w:pPr>
              <w:pStyle w:val="ListNumber"/>
              <w:numPr>
                <w:ilvl w:val="0"/>
                <w:numId w:val="0"/>
              </w:numPr>
              <w:jc w:val="center"/>
            </w:pPr>
            <w:r>
              <w:t>X</w:t>
            </w:r>
          </w:p>
        </w:tc>
        <w:tc>
          <w:tcPr>
            <w:tcW w:w="1384" w:type="dxa"/>
          </w:tcPr>
          <w:p w14:paraId="537EC849" w14:textId="77777777" w:rsidR="00A17716" w:rsidRPr="00A80459" w:rsidRDefault="00A17716" w:rsidP="00A17716">
            <w:pPr>
              <w:pStyle w:val="ListNumber"/>
              <w:numPr>
                <w:ilvl w:val="0"/>
                <w:numId w:val="0"/>
              </w:numPr>
              <w:jc w:val="center"/>
            </w:pPr>
          </w:p>
        </w:tc>
        <w:tc>
          <w:tcPr>
            <w:tcW w:w="1396" w:type="dxa"/>
          </w:tcPr>
          <w:p w14:paraId="41D66971" w14:textId="77777777" w:rsidR="00A17716" w:rsidRPr="00A80459" w:rsidRDefault="00A17716" w:rsidP="00A17716">
            <w:pPr>
              <w:pStyle w:val="ListNumber"/>
              <w:numPr>
                <w:ilvl w:val="0"/>
                <w:numId w:val="0"/>
              </w:numPr>
              <w:jc w:val="center"/>
            </w:pPr>
            <w:r>
              <w:t>X</w:t>
            </w:r>
          </w:p>
        </w:tc>
        <w:tc>
          <w:tcPr>
            <w:tcW w:w="929" w:type="dxa"/>
          </w:tcPr>
          <w:p w14:paraId="5997F47B" w14:textId="77777777" w:rsidR="00A17716" w:rsidRDefault="00A17716" w:rsidP="00A17716">
            <w:pPr>
              <w:pStyle w:val="ListNumber"/>
              <w:numPr>
                <w:ilvl w:val="0"/>
                <w:numId w:val="0"/>
              </w:numPr>
              <w:jc w:val="center"/>
            </w:pPr>
          </w:p>
        </w:tc>
      </w:tr>
      <w:tr w:rsidR="00A17716" w:rsidRPr="00A80459" w14:paraId="2782BF07" w14:textId="77777777" w:rsidTr="00A17716">
        <w:tc>
          <w:tcPr>
            <w:tcW w:w="2990" w:type="dxa"/>
          </w:tcPr>
          <w:p w14:paraId="32100F45" w14:textId="77777777" w:rsidR="00A17716" w:rsidRPr="00A80459" w:rsidRDefault="00A17716" w:rsidP="00A17716">
            <w:pPr>
              <w:pStyle w:val="ListNumber"/>
              <w:numPr>
                <w:ilvl w:val="0"/>
                <w:numId w:val="0"/>
              </w:numPr>
            </w:pPr>
            <w:r w:rsidRPr="00A80459">
              <w:t>MessageHeader FHIR resource/service</w:t>
            </w:r>
          </w:p>
        </w:tc>
        <w:tc>
          <w:tcPr>
            <w:tcW w:w="1267" w:type="dxa"/>
          </w:tcPr>
          <w:p w14:paraId="2D2692E6" w14:textId="77777777" w:rsidR="00A17716" w:rsidRPr="00A80459" w:rsidRDefault="00A17716" w:rsidP="00A17716">
            <w:pPr>
              <w:pStyle w:val="ListNumber"/>
              <w:numPr>
                <w:ilvl w:val="0"/>
                <w:numId w:val="0"/>
              </w:numPr>
              <w:jc w:val="center"/>
            </w:pPr>
            <w:r>
              <w:t>X</w:t>
            </w:r>
          </w:p>
        </w:tc>
        <w:tc>
          <w:tcPr>
            <w:tcW w:w="1384" w:type="dxa"/>
          </w:tcPr>
          <w:p w14:paraId="3BDE4A50" w14:textId="77777777" w:rsidR="00A17716" w:rsidRPr="00A80459" w:rsidRDefault="00A17716" w:rsidP="00A17716">
            <w:pPr>
              <w:pStyle w:val="ListNumber"/>
              <w:numPr>
                <w:ilvl w:val="0"/>
                <w:numId w:val="0"/>
              </w:numPr>
              <w:jc w:val="center"/>
            </w:pPr>
            <w:r>
              <w:t>X</w:t>
            </w:r>
          </w:p>
        </w:tc>
        <w:tc>
          <w:tcPr>
            <w:tcW w:w="1384" w:type="dxa"/>
          </w:tcPr>
          <w:p w14:paraId="59D5A0D9" w14:textId="77777777" w:rsidR="00A17716" w:rsidRPr="00A80459" w:rsidRDefault="00A17716" w:rsidP="00A17716">
            <w:pPr>
              <w:pStyle w:val="ListNumber"/>
              <w:numPr>
                <w:ilvl w:val="0"/>
                <w:numId w:val="0"/>
              </w:numPr>
              <w:jc w:val="center"/>
            </w:pPr>
            <w:r>
              <w:t>X</w:t>
            </w:r>
          </w:p>
        </w:tc>
        <w:tc>
          <w:tcPr>
            <w:tcW w:w="1396" w:type="dxa"/>
          </w:tcPr>
          <w:p w14:paraId="7388911A" w14:textId="77777777" w:rsidR="00A17716" w:rsidRPr="00A80459" w:rsidRDefault="00A17716" w:rsidP="00A17716">
            <w:pPr>
              <w:pStyle w:val="ListNumber"/>
              <w:numPr>
                <w:ilvl w:val="0"/>
                <w:numId w:val="0"/>
              </w:numPr>
              <w:jc w:val="center"/>
            </w:pPr>
            <w:r>
              <w:t>X</w:t>
            </w:r>
          </w:p>
        </w:tc>
        <w:tc>
          <w:tcPr>
            <w:tcW w:w="929" w:type="dxa"/>
          </w:tcPr>
          <w:p w14:paraId="59337E57" w14:textId="77777777" w:rsidR="00A17716" w:rsidRDefault="00A17716" w:rsidP="00A17716">
            <w:pPr>
              <w:pStyle w:val="ListNumber"/>
              <w:numPr>
                <w:ilvl w:val="0"/>
                <w:numId w:val="0"/>
              </w:numPr>
              <w:jc w:val="center"/>
            </w:pPr>
          </w:p>
        </w:tc>
      </w:tr>
      <w:tr w:rsidR="00A17716" w:rsidRPr="00A80459" w14:paraId="5694DA12" w14:textId="77777777" w:rsidTr="00A17716">
        <w:tc>
          <w:tcPr>
            <w:tcW w:w="2990" w:type="dxa"/>
          </w:tcPr>
          <w:p w14:paraId="5DE726D7" w14:textId="77777777" w:rsidR="00A17716" w:rsidRPr="00A80459" w:rsidRDefault="00A17716" w:rsidP="00A17716">
            <w:pPr>
              <w:pStyle w:val="ListNumber"/>
              <w:numPr>
                <w:ilvl w:val="0"/>
                <w:numId w:val="0"/>
              </w:numPr>
            </w:pPr>
            <w:r w:rsidRPr="00A80459">
              <w:t>NamingSystem FHIR resource/service</w:t>
            </w:r>
          </w:p>
        </w:tc>
        <w:tc>
          <w:tcPr>
            <w:tcW w:w="1267" w:type="dxa"/>
          </w:tcPr>
          <w:p w14:paraId="07C9E1E5" w14:textId="77777777" w:rsidR="00A17716" w:rsidRPr="00A80459" w:rsidRDefault="00A17716" w:rsidP="00A17716">
            <w:pPr>
              <w:pStyle w:val="ListNumber"/>
              <w:numPr>
                <w:ilvl w:val="0"/>
                <w:numId w:val="0"/>
              </w:numPr>
              <w:jc w:val="center"/>
            </w:pPr>
          </w:p>
        </w:tc>
        <w:tc>
          <w:tcPr>
            <w:tcW w:w="1384" w:type="dxa"/>
          </w:tcPr>
          <w:p w14:paraId="66EBD539" w14:textId="77777777" w:rsidR="00A17716" w:rsidRPr="00A80459" w:rsidRDefault="00A17716" w:rsidP="00A17716">
            <w:pPr>
              <w:pStyle w:val="ListNumber"/>
              <w:numPr>
                <w:ilvl w:val="0"/>
                <w:numId w:val="0"/>
              </w:numPr>
              <w:jc w:val="center"/>
            </w:pPr>
          </w:p>
        </w:tc>
        <w:tc>
          <w:tcPr>
            <w:tcW w:w="1384" w:type="dxa"/>
          </w:tcPr>
          <w:p w14:paraId="005FCD0B" w14:textId="77777777" w:rsidR="00A17716" w:rsidRPr="00A80459" w:rsidRDefault="00A17716" w:rsidP="00A17716">
            <w:pPr>
              <w:pStyle w:val="ListNumber"/>
              <w:numPr>
                <w:ilvl w:val="0"/>
                <w:numId w:val="0"/>
              </w:numPr>
              <w:jc w:val="center"/>
            </w:pPr>
          </w:p>
        </w:tc>
        <w:tc>
          <w:tcPr>
            <w:tcW w:w="1396" w:type="dxa"/>
          </w:tcPr>
          <w:p w14:paraId="7649D098" w14:textId="77777777" w:rsidR="00A17716" w:rsidRPr="00A80459" w:rsidRDefault="00A17716" w:rsidP="00A17716">
            <w:pPr>
              <w:pStyle w:val="ListNumber"/>
              <w:numPr>
                <w:ilvl w:val="0"/>
                <w:numId w:val="0"/>
              </w:numPr>
              <w:jc w:val="center"/>
            </w:pPr>
          </w:p>
        </w:tc>
        <w:tc>
          <w:tcPr>
            <w:tcW w:w="929" w:type="dxa"/>
          </w:tcPr>
          <w:p w14:paraId="08D460DE" w14:textId="77777777" w:rsidR="00A17716" w:rsidRPr="00A80459" w:rsidRDefault="00A17716" w:rsidP="00A17716">
            <w:pPr>
              <w:pStyle w:val="ListNumber"/>
              <w:numPr>
                <w:ilvl w:val="0"/>
                <w:numId w:val="0"/>
              </w:numPr>
              <w:jc w:val="center"/>
            </w:pPr>
            <w:r>
              <w:t>X</w:t>
            </w:r>
          </w:p>
        </w:tc>
      </w:tr>
      <w:tr w:rsidR="00A17716" w:rsidRPr="00A80459" w14:paraId="326F5808" w14:textId="77777777" w:rsidTr="00A17716">
        <w:tc>
          <w:tcPr>
            <w:tcW w:w="2990" w:type="dxa"/>
          </w:tcPr>
          <w:p w14:paraId="277ED1F0" w14:textId="77777777" w:rsidR="00A17716" w:rsidRPr="00A80459" w:rsidRDefault="00A17716" w:rsidP="00A17716">
            <w:pPr>
              <w:pStyle w:val="ListNumber"/>
              <w:numPr>
                <w:ilvl w:val="0"/>
                <w:numId w:val="0"/>
              </w:numPr>
            </w:pPr>
            <w:r w:rsidRPr="00A80459">
              <w:t>OperationOutcome FHIR resource/service</w:t>
            </w:r>
          </w:p>
        </w:tc>
        <w:tc>
          <w:tcPr>
            <w:tcW w:w="1267" w:type="dxa"/>
          </w:tcPr>
          <w:p w14:paraId="47489F28" w14:textId="77777777" w:rsidR="00A17716" w:rsidRPr="00A80459" w:rsidRDefault="00A17716" w:rsidP="00A17716">
            <w:pPr>
              <w:pStyle w:val="ListNumber"/>
              <w:numPr>
                <w:ilvl w:val="0"/>
                <w:numId w:val="0"/>
              </w:numPr>
              <w:jc w:val="center"/>
            </w:pPr>
          </w:p>
        </w:tc>
        <w:tc>
          <w:tcPr>
            <w:tcW w:w="1384" w:type="dxa"/>
          </w:tcPr>
          <w:p w14:paraId="480E997F" w14:textId="77777777" w:rsidR="00A17716" w:rsidRPr="00A80459" w:rsidRDefault="00A17716" w:rsidP="00A17716">
            <w:pPr>
              <w:pStyle w:val="ListNumber"/>
              <w:numPr>
                <w:ilvl w:val="0"/>
                <w:numId w:val="0"/>
              </w:numPr>
              <w:jc w:val="center"/>
            </w:pPr>
            <w:r>
              <w:t>X</w:t>
            </w:r>
          </w:p>
        </w:tc>
        <w:tc>
          <w:tcPr>
            <w:tcW w:w="1384" w:type="dxa"/>
          </w:tcPr>
          <w:p w14:paraId="7323806A" w14:textId="77777777" w:rsidR="00A17716" w:rsidRPr="00A80459" w:rsidRDefault="00A17716" w:rsidP="00A17716">
            <w:pPr>
              <w:pStyle w:val="ListNumber"/>
              <w:numPr>
                <w:ilvl w:val="0"/>
                <w:numId w:val="0"/>
              </w:numPr>
              <w:jc w:val="center"/>
            </w:pPr>
            <w:r>
              <w:t>X</w:t>
            </w:r>
          </w:p>
        </w:tc>
        <w:tc>
          <w:tcPr>
            <w:tcW w:w="1396" w:type="dxa"/>
          </w:tcPr>
          <w:p w14:paraId="34025633" w14:textId="77777777" w:rsidR="00A17716" w:rsidRPr="00A80459" w:rsidRDefault="00A17716" w:rsidP="00A17716">
            <w:pPr>
              <w:pStyle w:val="ListNumber"/>
              <w:numPr>
                <w:ilvl w:val="0"/>
                <w:numId w:val="0"/>
              </w:numPr>
              <w:jc w:val="center"/>
            </w:pPr>
          </w:p>
        </w:tc>
        <w:tc>
          <w:tcPr>
            <w:tcW w:w="929" w:type="dxa"/>
          </w:tcPr>
          <w:p w14:paraId="58B1A763" w14:textId="77777777" w:rsidR="00A17716" w:rsidRPr="00A80459" w:rsidRDefault="00A17716" w:rsidP="00A17716">
            <w:pPr>
              <w:pStyle w:val="ListNumber"/>
              <w:numPr>
                <w:ilvl w:val="0"/>
                <w:numId w:val="0"/>
              </w:numPr>
              <w:jc w:val="center"/>
            </w:pPr>
          </w:p>
        </w:tc>
      </w:tr>
      <w:tr w:rsidR="00A17716" w:rsidRPr="00A80459" w14:paraId="6920845A" w14:textId="77777777" w:rsidTr="00A17716">
        <w:tc>
          <w:tcPr>
            <w:tcW w:w="2990" w:type="dxa"/>
          </w:tcPr>
          <w:p w14:paraId="7491074A" w14:textId="77777777" w:rsidR="00A17716" w:rsidRPr="00A80459" w:rsidRDefault="00A17716" w:rsidP="00A17716">
            <w:pPr>
              <w:pStyle w:val="ListNumber"/>
              <w:numPr>
                <w:ilvl w:val="0"/>
                <w:numId w:val="0"/>
              </w:numPr>
            </w:pPr>
            <w:r w:rsidRPr="00A80459">
              <w:t>Organization FHIR resource/service</w:t>
            </w:r>
          </w:p>
        </w:tc>
        <w:tc>
          <w:tcPr>
            <w:tcW w:w="1267" w:type="dxa"/>
          </w:tcPr>
          <w:p w14:paraId="7AD1A0A9" w14:textId="77777777" w:rsidR="00A17716" w:rsidRPr="00A80459" w:rsidRDefault="00A17716" w:rsidP="00A17716">
            <w:pPr>
              <w:pStyle w:val="ListNumber"/>
              <w:numPr>
                <w:ilvl w:val="0"/>
                <w:numId w:val="0"/>
              </w:numPr>
              <w:jc w:val="center"/>
            </w:pPr>
            <w:r>
              <w:t>X</w:t>
            </w:r>
          </w:p>
        </w:tc>
        <w:tc>
          <w:tcPr>
            <w:tcW w:w="1384" w:type="dxa"/>
          </w:tcPr>
          <w:p w14:paraId="570D5A1F" w14:textId="77777777" w:rsidR="00A17716" w:rsidRPr="00A80459" w:rsidRDefault="00A17716" w:rsidP="00A17716">
            <w:pPr>
              <w:pStyle w:val="ListNumber"/>
              <w:numPr>
                <w:ilvl w:val="0"/>
                <w:numId w:val="0"/>
              </w:numPr>
              <w:jc w:val="center"/>
            </w:pPr>
            <w:r>
              <w:t>X</w:t>
            </w:r>
          </w:p>
        </w:tc>
        <w:tc>
          <w:tcPr>
            <w:tcW w:w="1384" w:type="dxa"/>
          </w:tcPr>
          <w:p w14:paraId="3647324D" w14:textId="77777777" w:rsidR="00A17716" w:rsidRPr="00A80459" w:rsidRDefault="00A17716" w:rsidP="00A17716">
            <w:pPr>
              <w:pStyle w:val="ListNumber"/>
              <w:numPr>
                <w:ilvl w:val="0"/>
                <w:numId w:val="0"/>
              </w:numPr>
              <w:jc w:val="center"/>
            </w:pPr>
            <w:r>
              <w:t>X</w:t>
            </w:r>
          </w:p>
        </w:tc>
        <w:tc>
          <w:tcPr>
            <w:tcW w:w="1396" w:type="dxa"/>
          </w:tcPr>
          <w:p w14:paraId="6461820C" w14:textId="77777777" w:rsidR="00A17716" w:rsidRPr="00A80459" w:rsidRDefault="00A17716" w:rsidP="00A17716">
            <w:pPr>
              <w:pStyle w:val="ListNumber"/>
              <w:numPr>
                <w:ilvl w:val="0"/>
                <w:numId w:val="0"/>
              </w:numPr>
              <w:jc w:val="center"/>
            </w:pPr>
            <w:r>
              <w:t>X</w:t>
            </w:r>
          </w:p>
        </w:tc>
        <w:tc>
          <w:tcPr>
            <w:tcW w:w="929" w:type="dxa"/>
          </w:tcPr>
          <w:p w14:paraId="0BC6EA8B" w14:textId="77777777" w:rsidR="00A17716" w:rsidRDefault="00A17716" w:rsidP="00A17716">
            <w:pPr>
              <w:pStyle w:val="ListNumber"/>
              <w:numPr>
                <w:ilvl w:val="0"/>
                <w:numId w:val="0"/>
              </w:numPr>
              <w:jc w:val="center"/>
            </w:pPr>
          </w:p>
        </w:tc>
      </w:tr>
      <w:tr w:rsidR="00A17716" w:rsidRPr="00A80459" w14:paraId="6417AC99" w14:textId="77777777" w:rsidTr="00A17716">
        <w:tc>
          <w:tcPr>
            <w:tcW w:w="2990" w:type="dxa"/>
          </w:tcPr>
          <w:p w14:paraId="1F8250D5" w14:textId="77777777" w:rsidR="00A17716" w:rsidRPr="00A80459" w:rsidRDefault="00A17716" w:rsidP="00A17716">
            <w:pPr>
              <w:pStyle w:val="ListNumber"/>
              <w:numPr>
                <w:ilvl w:val="0"/>
                <w:numId w:val="0"/>
              </w:numPr>
            </w:pPr>
            <w:r w:rsidRPr="00A80459">
              <w:t>Patient FHIR resource/service</w:t>
            </w:r>
          </w:p>
        </w:tc>
        <w:tc>
          <w:tcPr>
            <w:tcW w:w="1267" w:type="dxa"/>
          </w:tcPr>
          <w:p w14:paraId="6563B093" w14:textId="77777777" w:rsidR="00A17716" w:rsidRPr="00A80459" w:rsidRDefault="00A17716" w:rsidP="00A17716">
            <w:pPr>
              <w:pStyle w:val="ListNumber"/>
              <w:numPr>
                <w:ilvl w:val="0"/>
                <w:numId w:val="0"/>
              </w:numPr>
              <w:jc w:val="center"/>
            </w:pPr>
            <w:r>
              <w:t>X</w:t>
            </w:r>
          </w:p>
        </w:tc>
        <w:tc>
          <w:tcPr>
            <w:tcW w:w="1384" w:type="dxa"/>
          </w:tcPr>
          <w:p w14:paraId="3C79F642" w14:textId="77777777" w:rsidR="00A17716" w:rsidRPr="00A80459" w:rsidRDefault="00A17716" w:rsidP="00A17716">
            <w:pPr>
              <w:pStyle w:val="ListNumber"/>
              <w:numPr>
                <w:ilvl w:val="0"/>
                <w:numId w:val="0"/>
              </w:numPr>
              <w:jc w:val="center"/>
            </w:pPr>
            <w:r>
              <w:t>X</w:t>
            </w:r>
          </w:p>
        </w:tc>
        <w:tc>
          <w:tcPr>
            <w:tcW w:w="1384" w:type="dxa"/>
          </w:tcPr>
          <w:p w14:paraId="2DE9094F" w14:textId="77777777" w:rsidR="00A17716" w:rsidRPr="00A80459" w:rsidRDefault="00A17716" w:rsidP="00A17716">
            <w:pPr>
              <w:pStyle w:val="ListNumber"/>
              <w:numPr>
                <w:ilvl w:val="0"/>
                <w:numId w:val="0"/>
              </w:numPr>
              <w:jc w:val="center"/>
            </w:pPr>
            <w:r>
              <w:t>X</w:t>
            </w:r>
          </w:p>
        </w:tc>
        <w:tc>
          <w:tcPr>
            <w:tcW w:w="1396" w:type="dxa"/>
          </w:tcPr>
          <w:p w14:paraId="6016F28A" w14:textId="77777777" w:rsidR="00A17716" w:rsidRPr="00A80459" w:rsidRDefault="00A17716" w:rsidP="00A17716">
            <w:pPr>
              <w:pStyle w:val="ListNumber"/>
              <w:numPr>
                <w:ilvl w:val="0"/>
                <w:numId w:val="0"/>
              </w:numPr>
              <w:jc w:val="center"/>
            </w:pPr>
            <w:r>
              <w:t>X</w:t>
            </w:r>
          </w:p>
        </w:tc>
        <w:tc>
          <w:tcPr>
            <w:tcW w:w="929" w:type="dxa"/>
          </w:tcPr>
          <w:p w14:paraId="6B6385FA" w14:textId="77777777" w:rsidR="00A17716" w:rsidRDefault="00A17716" w:rsidP="00A17716">
            <w:pPr>
              <w:pStyle w:val="ListNumber"/>
              <w:numPr>
                <w:ilvl w:val="0"/>
                <w:numId w:val="0"/>
              </w:numPr>
              <w:jc w:val="center"/>
            </w:pPr>
          </w:p>
        </w:tc>
      </w:tr>
      <w:tr w:rsidR="00A17716" w:rsidRPr="00A80459" w14:paraId="0A48F633" w14:textId="77777777" w:rsidTr="00A17716">
        <w:tc>
          <w:tcPr>
            <w:tcW w:w="2990" w:type="dxa"/>
          </w:tcPr>
          <w:p w14:paraId="7B454F42" w14:textId="77777777" w:rsidR="00A17716" w:rsidRPr="00A80459" w:rsidRDefault="00A17716" w:rsidP="00A17716">
            <w:pPr>
              <w:pStyle w:val="ListNumber"/>
              <w:numPr>
                <w:ilvl w:val="0"/>
                <w:numId w:val="0"/>
              </w:numPr>
            </w:pPr>
            <w:r w:rsidRPr="00A80459">
              <w:t>Person FHIR resource/service</w:t>
            </w:r>
          </w:p>
        </w:tc>
        <w:tc>
          <w:tcPr>
            <w:tcW w:w="1267" w:type="dxa"/>
          </w:tcPr>
          <w:p w14:paraId="2CFE8379" w14:textId="77777777" w:rsidR="00A17716" w:rsidRPr="00A80459" w:rsidRDefault="00A17716" w:rsidP="00A17716">
            <w:pPr>
              <w:pStyle w:val="ListNumber"/>
              <w:numPr>
                <w:ilvl w:val="0"/>
                <w:numId w:val="0"/>
              </w:numPr>
              <w:jc w:val="center"/>
            </w:pPr>
            <w:r>
              <w:t>X</w:t>
            </w:r>
          </w:p>
        </w:tc>
        <w:tc>
          <w:tcPr>
            <w:tcW w:w="1384" w:type="dxa"/>
          </w:tcPr>
          <w:p w14:paraId="3B069365" w14:textId="77777777" w:rsidR="00A17716" w:rsidRPr="00A80459" w:rsidRDefault="00A17716" w:rsidP="00A17716">
            <w:pPr>
              <w:pStyle w:val="ListNumber"/>
              <w:numPr>
                <w:ilvl w:val="0"/>
                <w:numId w:val="0"/>
              </w:numPr>
              <w:jc w:val="center"/>
            </w:pPr>
          </w:p>
        </w:tc>
        <w:tc>
          <w:tcPr>
            <w:tcW w:w="1384" w:type="dxa"/>
          </w:tcPr>
          <w:p w14:paraId="06516CC0" w14:textId="77777777" w:rsidR="00A17716" w:rsidRPr="00A80459" w:rsidRDefault="00A17716" w:rsidP="00A17716">
            <w:pPr>
              <w:pStyle w:val="ListNumber"/>
              <w:numPr>
                <w:ilvl w:val="0"/>
                <w:numId w:val="0"/>
              </w:numPr>
              <w:jc w:val="center"/>
            </w:pPr>
          </w:p>
        </w:tc>
        <w:tc>
          <w:tcPr>
            <w:tcW w:w="1396" w:type="dxa"/>
          </w:tcPr>
          <w:p w14:paraId="7CC5BA2B" w14:textId="77777777" w:rsidR="00A17716" w:rsidRPr="00A80459" w:rsidRDefault="00A17716" w:rsidP="00A17716">
            <w:pPr>
              <w:pStyle w:val="ListNumber"/>
              <w:numPr>
                <w:ilvl w:val="0"/>
                <w:numId w:val="0"/>
              </w:numPr>
              <w:jc w:val="center"/>
            </w:pPr>
          </w:p>
        </w:tc>
        <w:tc>
          <w:tcPr>
            <w:tcW w:w="929" w:type="dxa"/>
          </w:tcPr>
          <w:p w14:paraId="4883FB35" w14:textId="77777777" w:rsidR="00A17716" w:rsidRPr="00A80459" w:rsidRDefault="00A17716" w:rsidP="00A17716">
            <w:pPr>
              <w:pStyle w:val="ListNumber"/>
              <w:numPr>
                <w:ilvl w:val="0"/>
                <w:numId w:val="0"/>
              </w:numPr>
              <w:jc w:val="center"/>
            </w:pPr>
          </w:p>
        </w:tc>
      </w:tr>
      <w:tr w:rsidR="00A17716" w:rsidRPr="00A80459" w14:paraId="5BEAF95F" w14:textId="77777777" w:rsidTr="00A17716">
        <w:tc>
          <w:tcPr>
            <w:tcW w:w="2990" w:type="dxa"/>
          </w:tcPr>
          <w:p w14:paraId="2C19C31E" w14:textId="77777777" w:rsidR="00A17716" w:rsidRPr="00A80459" w:rsidRDefault="00A17716" w:rsidP="00A17716">
            <w:pPr>
              <w:pStyle w:val="ListNumber"/>
              <w:numPr>
                <w:ilvl w:val="0"/>
                <w:numId w:val="0"/>
              </w:numPr>
            </w:pPr>
            <w:r w:rsidRPr="00A80459">
              <w:t>Practitioner FHIR resource/service</w:t>
            </w:r>
          </w:p>
        </w:tc>
        <w:tc>
          <w:tcPr>
            <w:tcW w:w="1267" w:type="dxa"/>
          </w:tcPr>
          <w:p w14:paraId="735F1F66" w14:textId="77777777" w:rsidR="00A17716" w:rsidRPr="00A80459" w:rsidRDefault="00A17716" w:rsidP="00A17716">
            <w:pPr>
              <w:pStyle w:val="ListNumber"/>
              <w:numPr>
                <w:ilvl w:val="0"/>
                <w:numId w:val="0"/>
              </w:numPr>
              <w:jc w:val="center"/>
            </w:pPr>
            <w:r>
              <w:t>X</w:t>
            </w:r>
          </w:p>
        </w:tc>
        <w:tc>
          <w:tcPr>
            <w:tcW w:w="1384" w:type="dxa"/>
          </w:tcPr>
          <w:p w14:paraId="23449387" w14:textId="77777777" w:rsidR="00A17716" w:rsidRPr="00A80459" w:rsidRDefault="00A17716" w:rsidP="00A17716">
            <w:pPr>
              <w:pStyle w:val="ListNumber"/>
              <w:numPr>
                <w:ilvl w:val="0"/>
                <w:numId w:val="0"/>
              </w:numPr>
              <w:jc w:val="center"/>
            </w:pPr>
            <w:r>
              <w:t>X</w:t>
            </w:r>
          </w:p>
        </w:tc>
        <w:tc>
          <w:tcPr>
            <w:tcW w:w="1384" w:type="dxa"/>
          </w:tcPr>
          <w:p w14:paraId="18DC651B" w14:textId="77777777" w:rsidR="00A17716" w:rsidRPr="00A80459" w:rsidRDefault="00A17716" w:rsidP="00A17716">
            <w:pPr>
              <w:pStyle w:val="ListNumber"/>
              <w:numPr>
                <w:ilvl w:val="0"/>
                <w:numId w:val="0"/>
              </w:numPr>
              <w:jc w:val="center"/>
            </w:pPr>
            <w:r>
              <w:t>X</w:t>
            </w:r>
          </w:p>
        </w:tc>
        <w:tc>
          <w:tcPr>
            <w:tcW w:w="1396" w:type="dxa"/>
          </w:tcPr>
          <w:p w14:paraId="5A1F8616" w14:textId="77777777" w:rsidR="00A17716" w:rsidRPr="00A80459" w:rsidRDefault="00A17716" w:rsidP="00A17716">
            <w:pPr>
              <w:pStyle w:val="ListNumber"/>
              <w:numPr>
                <w:ilvl w:val="0"/>
                <w:numId w:val="0"/>
              </w:numPr>
              <w:jc w:val="center"/>
            </w:pPr>
            <w:r>
              <w:t>X</w:t>
            </w:r>
          </w:p>
        </w:tc>
        <w:tc>
          <w:tcPr>
            <w:tcW w:w="929" w:type="dxa"/>
          </w:tcPr>
          <w:p w14:paraId="0667EC90" w14:textId="77777777" w:rsidR="00A17716" w:rsidRDefault="00A17716" w:rsidP="00A17716">
            <w:pPr>
              <w:pStyle w:val="ListNumber"/>
              <w:numPr>
                <w:ilvl w:val="0"/>
                <w:numId w:val="0"/>
              </w:numPr>
              <w:jc w:val="center"/>
            </w:pPr>
          </w:p>
        </w:tc>
      </w:tr>
      <w:tr w:rsidR="00A17716" w:rsidRPr="00A80459" w14:paraId="67E2CE89" w14:textId="77777777" w:rsidTr="00A17716">
        <w:tc>
          <w:tcPr>
            <w:tcW w:w="2990" w:type="dxa"/>
          </w:tcPr>
          <w:p w14:paraId="606DA007" w14:textId="77777777" w:rsidR="00A17716" w:rsidRPr="00A80459" w:rsidRDefault="00A17716" w:rsidP="00A17716">
            <w:pPr>
              <w:pStyle w:val="ListNumber"/>
              <w:numPr>
                <w:ilvl w:val="0"/>
                <w:numId w:val="0"/>
              </w:numPr>
            </w:pPr>
            <w:r w:rsidRPr="00A80459">
              <w:t>Procedure FHIR resource/service</w:t>
            </w:r>
          </w:p>
        </w:tc>
        <w:tc>
          <w:tcPr>
            <w:tcW w:w="1267" w:type="dxa"/>
          </w:tcPr>
          <w:p w14:paraId="68A129AC" w14:textId="77777777" w:rsidR="00A17716" w:rsidRPr="00A80459" w:rsidRDefault="00A17716" w:rsidP="00A17716">
            <w:pPr>
              <w:pStyle w:val="ListNumber"/>
              <w:numPr>
                <w:ilvl w:val="0"/>
                <w:numId w:val="0"/>
              </w:numPr>
              <w:jc w:val="center"/>
            </w:pPr>
            <w:r>
              <w:t>X</w:t>
            </w:r>
          </w:p>
        </w:tc>
        <w:tc>
          <w:tcPr>
            <w:tcW w:w="1384" w:type="dxa"/>
          </w:tcPr>
          <w:p w14:paraId="09C8925D" w14:textId="77777777" w:rsidR="00A17716" w:rsidRPr="00A80459" w:rsidRDefault="00A17716" w:rsidP="00A17716">
            <w:pPr>
              <w:pStyle w:val="ListNumber"/>
              <w:numPr>
                <w:ilvl w:val="0"/>
                <w:numId w:val="0"/>
              </w:numPr>
              <w:jc w:val="center"/>
            </w:pPr>
            <w:r>
              <w:t>X</w:t>
            </w:r>
          </w:p>
        </w:tc>
        <w:tc>
          <w:tcPr>
            <w:tcW w:w="1384" w:type="dxa"/>
          </w:tcPr>
          <w:p w14:paraId="6EA3BC52" w14:textId="77777777" w:rsidR="00A17716" w:rsidRPr="00A80459" w:rsidRDefault="00A17716" w:rsidP="00A17716">
            <w:pPr>
              <w:pStyle w:val="ListNumber"/>
              <w:numPr>
                <w:ilvl w:val="0"/>
                <w:numId w:val="0"/>
              </w:numPr>
              <w:jc w:val="center"/>
            </w:pPr>
            <w:r>
              <w:t>X</w:t>
            </w:r>
          </w:p>
        </w:tc>
        <w:tc>
          <w:tcPr>
            <w:tcW w:w="1396" w:type="dxa"/>
          </w:tcPr>
          <w:p w14:paraId="1A7C7B05" w14:textId="77777777" w:rsidR="00A17716" w:rsidRPr="00A80459" w:rsidRDefault="00A17716" w:rsidP="00A17716">
            <w:pPr>
              <w:pStyle w:val="ListNumber"/>
              <w:numPr>
                <w:ilvl w:val="0"/>
                <w:numId w:val="0"/>
              </w:numPr>
              <w:jc w:val="center"/>
            </w:pPr>
            <w:r>
              <w:t>X</w:t>
            </w:r>
          </w:p>
        </w:tc>
        <w:tc>
          <w:tcPr>
            <w:tcW w:w="929" w:type="dxa"/>
          </w:tcPr>
          <w:p w14:paraId="34883194" w14:textId="77777777" w:rsidR="00A17716" w:rsidRDefault="00A17716" w:rsidP="00A17716">
            <w:pPr>
              <w:pStyle w:val="ListNumber"/>
              <w:numPr>
                <w:ilvl w:val="0"/>
                <w:numId w:val="0"/>
              </w:numPr>
              <w:jc w:val="center"/>
            </w:pPr>
          </w:p>
        </w:tc>
      </w:tr>
      <w:tr w:rsidR="00A17716" w:rsidRPr="00A80459" w14:paraId="3435EA9A" w14:textId="77777777" w:rsidTr="00A17716">
        <w:tc>
          <w:tcPr>
            <w:tcW w:w="2990" w:type="dxa"/>
          </w:tcPr>
          <w:p w14:paraId="031A3A76" w14:textId="77777777" w:rsidR="00A17716" w:rsidRPr="00A80459" w:rsidRDefault="00A17716" w:rsidP="00A17716">
            <w:pPr>
              <w:pStyle w:val="ListNumber"/>
              <w:numPr>
                <w:ilvl w:val="0"/>
                <w:numId w:val="0"/>
              </w:numPr>
            </w:pPr>
            <w:r w:rsidRPr="00A80459">
              <w:t>ProcessRequest FHIR resource/service</w:t>
            </w:r>
          </w:p>
        </w:tc>
        <w:tc>
          <w:tcPr>
            <w:tcW w:w="1267" w:type="dxa"/>
          </w:tcPr>
          <w:p w14:paraId="2041686E" w14:textId="77777777" w:rsidR="00A17716" w:rsidRPr="00A80459" w:rsidRDefault="00A17716" w:rsidP="00A17716">
            <w:pPr>
              <w:pStyle w:val="ListNumber"/>
              <w:numPr>
                <w:ilvl w:val="0"/>
                <w:numId w:val="0"/>
              </w:numPr>
              <w:jc w:val="center"/>
            </w:pPr>
            <w:r>
              <w:t>X</w:t>
            </w:r>
          </w:p>
        </w:tc>
        <w:tc>
          <w:tcPr>
            <w:tcW w:w="1384" w:type="dxa"/>
          </w:tcPr>
          <w:p w14:paraId="08501A36" w14:textId="77777777" w:rsidR="00A17716" w:rsidRPr="00A80459" w:rsidRDefault="00A17716" w:rsidP="00A17716">
            <w:pPr>
              <w:pStyle w:val="ListNumber"/>
              <w:numPr>
                <w:ilvl w:val="0"/>
                <w:numId w:val="0"/>
              </w:numPr>
              <w:jc w:val="center"/>
            </w:pPr>
            <w:r>
              <w:t>X</w:t>
            </w:r>
          </w:p>
        </w:tc>
        <w:tc>
          <w:tcPr>
            <w:tcW w:w="1384" w:type="dxa"/>
          </w:tcPr>
          <w:p w14:paraId="040A305C" w14:textId="77777777" w:rsidR="00A17716" w:rsidRPr="00A80459" w:rsidRDefault="00A17716" w:rsidP="00A17716">
            <w:pPr>
              <w:pStyle w:val="ListNumber"/>
              <w:numPr>
                <w:ilvl w:val="0"/>
                <w:numId w:val="0"/>
              </w:numPr>
              <w:jc w:val="center"/>
            </w:pPr>
          </w:p>
        </w:tc>
        <w:tc>
          <w:tcPr>
            <w:tcW w:w="1396" w:type="dxa"/>
          </w:tcPr>
          <w:p w14:paraId="15EDE961" w14:textId="77777777" w:rsidR="00A17716" w:rsidRPr="00A80459" w:rsidRDefault="00A17716" w:rsidP="00A17716">
            <w:pPr>
              <w:pStyle w:val="ListNumber"/>
              <w:numPr>
                <w:ilvl w:val="0"/>
                <w:numId w:val="0"/>
              </w:numPr>
              <w:jc w:val="center"/>
            </w:pPr>
            <w:r>
              <w:t>X</w:t>
            </w:r>
          </w:p>
        </w:tc>
        <w:tc>
          <w:tcPr>
            <w:tcW w:w="929" w:type="dxa"/>
          </w:tcPr>
          <w:p w14:paraId="631EEB4E" w14:textId="77777777" w:rsidR="00A17716" w:rsidRDefault="00A17716" w:rsidP="00A17716">
            <w:pPr>
              <w:pStyle w:val="ListNumber"/>
              <w:numPr>
                <w:ilvl w:val="0"/>
                <w:numId w:val="0"/>
              </w:numPr>
              <w:jc w:val="center"/>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r w:rsidRPr="00A80459">
              <w:t>ProcessResponse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r w:rsidRPr="00A80459">
              <w:t>ReferralRequest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r w:rsidRPr="00A80459">
              <w:lastRenderedPageBreak/>
              <w:t>RelatedPerson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r w:rsidRPr="00A80459">
              <w:t>PaymentReconciliation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r w:rsidRPr="00A80459">
              <w:t>PaymentNotice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r w:rsidRPr="00A80459">
              <w:t>ValueSet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407" w:name="_Toc501357495"/>
      <w:r w:rsidRPr="00F458A0">
        <w:t>User Interface Data Mapping</w:t>
      </w:r>
      <w:bookmarkEnd w:id="407"/>
    </w:p>
    <w:p w14:paraId="64638807" w14:textId="77777777" w:rsidR="00A17716" w:rsidRPr="00F458A0" w:rsidRDefault="00A17716" w:rsidP="00A17716">
      <w:pPr>
        <w:pStyle w:val="Heading4"/>
      </w:pPr>
      <w:bookmarkStart w:id="408" w:name="_Toc501357496"/>
      <w:r w:rsidRPr="00F458A0">
        <w:t>Application Screen Interface</w:t>
      </w:r>
      <w:bookmarkEnd w:id="408"/>
    </w:p>
    <w:p w14:paraId="59665F8A" w14:textId="77777777" w:rsidR="00A17716" w:rsidRPr="00F458A0" w:rsidRDefault="00A17716" w:rsidP="00A17716">
      <w:pPr>
        <w:pStyle w:val="Heading5"/>
        <w:rPr>
          <w:rStyle w:val="Strong"/>
          <w:b/>
          <w:bCs/>
        </w:rPr>
      </w:pPr>
      <w:bookmarkStart w:id="409" w:name="_Toc501357497"/>
      <w:r w:rsidRPr="00F458A0">
        <w:rPr>
          <w:rStyle w:val="Strong"/>
        </w:rPr>
        <w:t>Mapping IB screens to FHIR resources</w:t>
      </w:r>
      <w:bookmarkEnd w:id="409"/>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 id="_x0000_i1027" type="#_x0000_t75" style="width:64.95pt;height:41.2pt" o:ole="">
            <v:imagedata r:id="rId24" o:title=""/>
          </v:shape>
          <o:OLEObject Type="Embed" ProgID="Excel.Sheet.12" ShapeID="_x0000_i1027" DrawAspect="Icon" ObjectID="_1588144600" r:id="rId25"/>
        </w:object>
      </w:r>
    </w:p>
    <w:p w14:paraId="61846234" w14:textId="77777777" w:rsidR="00A17716" w:rsidRPr="00F458A0" w:rsidRDefault="00A17716" w:rsidP="00A17716">
      <w:pPr>
        <w:pStyle w:val="NormalWeb"/>
      </w:pPr>
      <w:r w:rsidRPr="00F458A0">
        <w:t>The FHIR resources identified as being needed to deliver the data elements for the IB screens and fields used by billing staff to process claims are:</w:t>
      </w:r>
    </w:p>
    <w:p w14:paraId="2EB8574F" w14:textId="77777777" w:rsidR="00A17716" w:rsidRPr="00F458A0" w:rsidRDefault="00A17716" w:rsidP="00EB525A">
      <w:pPr>
        <w:pStyle w:val="ListNumber"/>
        <w:numPr>
          <w:ilvl w:val="0"/>
          <w:numId w:val="31"/>
        </w:numPr>
      </w:pPr>
      <w:r w:rsidRPr="00F458A0">
        <w:t>Claim</w:t>
      </w:r>
    </w:p>
    <w:p w14:paraId="70FA332F" w14:textId="77777777" w:rsidR="00A17716" w:rsidRPr="00F458A0" w:rsidRDefault="00A17716" w:rsidP="00A17716">
      <w:pPr>
        <w:pStyle w:val="ListNumber"/>
      </w:pPr>
      <w:r w:rsidRPr="00F458A0">
        <w:t>ClaimResponse</w:t>
      </w:r>
    </w:p>
    <w:p w14:paraId="498A88D6" w14:textId="77777777" w:rsidR="00A17716" w:rsidRPr="00F458A0" w:rsidRDefault="00A17716" w:rsidP="00A17716">
      <w:pPr>
        <w:pStyle w:val="ListNumber"/>
      </w:pPr>
      <w:r w:rsidRPr="00F458A0">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r w:rsidRPr="00F458A0">
        <w:t>EpisodeOfCare</w:t>
      </w:r>
    </w:p>
    <w:p w14:paraId="3B657F54" w14:textId="77777777" w:rsidR="00A17716" w:rsidRPr="00F458A0" w:rsidRDefault="00A17716" w:rsidP="00A17716">
      <w:pPr>
        <w:pStyle w:val="ListNumber"/>
      </w:pPr>
      <w:r w:rsidRPr="00F458A0">
        <w:t>HealthcareService</w:t>
      </w:r>
    </w:p>
    <w:p w14:paraId="3FD29B5F" w14:textId="77777777" w:rsidR="00A17716" w:rsidRPr="00F458A0" w:rsidRDefault="00A17716" w:rsidP="00A17716">
      <w:pPr>
        <w:pStyle w:val="ListNumber"/>
      </w:pPr>
      <w:r w:rsidRPr="00F458A0">
        <w:t>MedicationOrder</w:t>
      </w:r>
    </w:p>
    <w:p w14:paraId="0D9F6DE5" w14:textId="77777777" w:rsidR="00A17716" w:rsidRPr="00F458A0" w:rsidRDefault="00A17716" w:rsidP="00A17716">
      <w:pPr>
        <w:pStyle w:val="ListNumber"/>
      </w:pPr>
      <w:r w:rsidRPr="00F458A0">
        <w:lastRenderedPageBreak/>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410" w:name="_Toc501357498"/>
      <w:r w:rsidRPr="00F458A0">
        <w:t>Conceptual Infrastructure Design</w:t>
      </w:r>
      <w:bookmarkEnd w:id="410"/>
    </w:p>
    <w:p w14:paraId="0310ACAA" w14:textId="77777777" w:rsidR="00A17716" w:rsidRPr="00F458A0" w:rsidRDefault="00A17716" w:rsidP="00A17716">
      <w:pPr>
        <w:pStyle w:val="Heading3"/>
      </w:pPr>
      <w:bookmarkStart w:id="411" w:name="_Toc501357499"/>
      <w:r w:rsidRPr="00F458A0">
        <w:t>System Criticality and High Availability</w:t>
      </w:r>
      <w:bookmarkEnd w:id="411"/>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412" w:name="_Toc501357500"/>
      <w:r w:rsidRPr="00F458A0">
        <w:t>Special Technology</w:t>
      </w:r>
      <w:bookmarkEnd w:id="412"/>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MCCF EDI TAS modernization will use current TRM approved packages. In cases where newer versions are required or versions that are not on the TRM are required, we will submit a justification for waiver or evaluation in parallel to 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413" w:name="_Toc501357501"/>
      <w:r w:rsidRPr="00F458A0">
        <w:t>Technology Locations</w:t>
      </w:r>
      <w:bookmarkEnd w:id="413"/>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414" w:name="_Toc501357502"/>
      <w:r w:rsidRPr="00F458A0">
        <w:t>Conceptual Infrastructure Diagram</w:t>
      </w:r>
      <w:bookmarkEnd w:id="414"/>
    </w:p>
    <w:p w14:paraId="5D7806B7" w14:textId="77777777" w:rsidR="00A17716" w:rsidRPr="00F458A0" w:rsidRDefault="00A17716" w:rsidP="00A17716">
      <w:pPr>
        <w:pStyle w:val="BodyText"/>
      </w:pPr>
      <w:r w:rsidRPr="00F458A0">
        <w:fldChar w:fldCharType="begin"/>
      </w:r>
      <w:r w:rsidRPr="00F458A0">
        <w:instrText xml:space="preserve"> REF _Ref474432537 \h </w:instrText>
      </w:r>
      <w:r>
        <w:instrText xml:space="preserve"> \* MERGEFORMAT </w:instrText>
      </w:r>
      <w:r w:rsidRPr="00F458A0">
        <w:fldChar w:fldCharType="separate"/>
      </w:r>
      <w:ins w:id="415" w:author="Author">
        <w:r w:rsidR="006B661F">
          <w:rPr>
            <w:b/>
            <w:bCs/>
          </w:rPr>
          <w:t>Error! Reference source not found.</w:t>
        </w:r>
      </w:ins>
      <w:del w:id="416" w:author="Author">
        <w:r w:rsidRPr="00F458A0" w:rsidDel="006B661F">
          <w:delText xml:space="preserve">Figure </w:delText>
        </w:r>
        <w:r w:rsidRPr="00F458A0" w:rsidDel="006B661F">
          <w:rPr>
            <w:noProof/>
          </w:rPr>
          <w:delText>6</w:delText>
        </w:r>
      </w:del>
      <w:r w:rsidRPr="00F458A0">
        <w:fldChar w:fldCharType="end"/>
      </w:r>
      <w:r w:rsidRPr="00F458A0">
        <w:t xml:space="preserve"> and </w:t>
      </w:r>
      <w:r w:rsidRPr="00F458A0">
        <w:fldChar w:fldCharType="begin"/>
      </w:r>
      <w:r w:rsidRPr="00F458A0">
        <w:instrText xml:space="preserve"> REF _Ref474431832 \h </w:instrText>
      </w:r>
      <w:r>
        <w:instrText xml:space="preserve"> \* MERGEFORMAT </w:instrText>
      </w:r>
      <w:r w:rsidRPr="00F458A0">
        <w:fldChar w:fldCharType="separate"/>
      </w:r>
      <w:ins w:id="417" w:author="Author">
        <w:r w:rsidR="006B661F">
          <w:rPr>
            <w:b/>
            <w:bCs/>
          </w:rPr>
          <w:t>Error! Reference source not found.</w:t>
        </w:r>
      </w:ins>
      <w:del w:id="418" w:author="Author">
        <w:r w:rsidRPr="00F458A0" w:rsidDel="006B661F">
          <w:delText xml:space="preserve">Figure </w:delText>
        </w:r>
        <w:r w:rsidRPr="00F458A0" w:rsidDel="006B661F">
          <w:rPr>
            <w:noProof/>
          </w:rPr>
          <w:delText>7</w:delText>
        </w:r>
      </w:del>
      <w:r w:rsidRPr="00F458A0">
        <w:fldChar w:fldCharType="end"/>
      </w:r>
      <w:r w:rsidRPr="00F458A0">
        <w:t xml:space="preserve"> show the architecture of the development and test environments used for MCCF EDI TAS. The first diagram shows both the </w:t>
      </w:r>
      <w:r>
        <w:t xml:space="preserve">Development Team </w:t>
      </w:r>
      <w:r w:rsidRPr="00F458A0">
        <w:t xml:space="preserve">Amazon Web Services (AWS) Virtual Private Cloud (VPC) and the VA </w:t>
      </w:r>
      <w:r>
        <w:t xml:space="preserve">MAG </w:t>
      </w:r>
      <w:r w:rsidRPr="00F458A0">
        <w:t>environments that will be used. The second diagram shows the details of the AWS environment that will be used for development of the MCCF EDI TAS.</w:t>
      </w:r>
    </w:p>
    <w:p w14:paraId="60A67AB0" w14:textId="77777777"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Test Environment Conceptual Infrastructure Diagram, Part 1</w:t>
      </w:r>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CF593F7" w14:textId="77777777"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Test Environment Conceptual Infrastructure Diagram, Part 2</w:t>
      </w:r>
    </w:p>
    <w:p w14:paraId="143A3297" w14:textId="77777777" w:rsidR="00A17716" w:rsidRPr="00F458A0" w:rsidRDefault="00A17716" w:rsidP="00A17716">
      <w:pPr>
        <w:pStyle w:val="BodyText"/>
      </w:pPr>
      <w:r>
        <w:rPr>
          <w:noProof/>
        </w:rPr>
        <w:drawing>
          <wp:inline distT="0" distB="0" distL="0" distR="0" wp14:anchorId="7575BDDE" wp14:editId="4101D7E6">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7">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419" w:name="_Toc501357503"/>
      <w:r w:rsidRPr="00F458A0">
        <w:t>Conceptual Production String Diagram</w:t>
      </w:r>
      <w:bookmarkEnd w:id="419"/>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420" w:name="_Toc501357504"/>
      <w:r w:rsidRPr="00F458A0">
        <w:t>System Architecture</w:t>
      </w:r>
      <w:bookmarkEnd w:id="420"/>
    </w:p>
    <w:p w14:paraId="4A2EBDD6" w14:textId="77777777" w:rsidR="00A17716" w:rsidRPr="00F458A0" w:rsidRDefault="00A17716" w:rsidP="00A17716">
      <w:pPr>
        <w:pStyle w:val="Heading2"/>
      </w:pPr>
      <w:bookmarkStart w:id="421" w:name="_Toc501357505"/>
      <w:r w:rsidRPr="00F458A0">
        <w:t>Hardware Architecture</w:t>
      </w:r>
      <w:bookmarkEnd w:id="421"/>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422" w:name="_Toc501357506"/>
      <w:r w:rsidRPr="00F458A0">
        <w:t>Software Architecture</w:t>
      </w:r>
      <w:bookmarkEnd w:id="422"/>
    </w:p>
    <w:p w14:paraId="6485F61F" w14:textId="2AD96E30"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023FFAB4" w14:textId="77777777" w:rsidR="00A17716" w:rsidRPr="00F458A0" w:rsidRDefault="00A17716" w:rsidP="00A17716">
      <w:pPr>
        <w:rPr>
          <w:iCs/>
        </w:rPr>
      </w:pPr>
    </w:p>
    <w:p w14:paraId="1DD051C5" w14:textId="77777777" w:rsidR="00A17716" w:rsidRPr="00F458A0" w:rsidRDefault="00A17716" w:rsidP="00A17716">
      <w:pPr>
        <w:pStyle w:val="BodyTextBullet1"/>
        <w:numPr>
          <w:ilvl w:val="0"/>
          <w:numId w:val="0"/>
        </w:numPr>
        <w:ind w:left="360"/>
      </w:pP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77777777" w:rsidR="00A17716" w:rsidRDefault="00A17716" w:rsidP="00A17716">
      <w:pPr>
        <w:pStyle w:val="Heading3"/>
      </w:pPr>
      <w:bookmarkStart w:id="423" w:name="_Toc501357507"/>
      <w:r>
        <w:t>MCCF EDI TAS Package Management Process</w:t>
      </w:r>
      <w:bookmarkEnd w:id="423"/>
    </w:p>
    <w:p w14:paraId="22FC9435" w14:textId="77777777" w:rsidR="00A17716" w:rsidRDefault="00A17716" w:rsidP="00A17716">
      <w:pPr>
        <w:pStyle w:val="Heading4"/>
      </w:pPr>
      <w:bookmarkStart w:id="424" w:name="_Toc501357508"/>
      <w:r>
        <w:t>MCCF VA Base Packages</w:t>
      </w:r>
      <w:bookmarkEnd w:id="424"/>
    </w:p>
    <w:p w14:paraId="4ECE8BDF" w14:textId="30B85012" w:rsidR="00A17716" w:rsidRDefault="00794645" w:rsidP="00EB525A">
      <w:pPr>
        <w:pStyle w:val="ListParagraph"/>
        <w:numPr>
          <w:ilvl w:val="0"/>
          <w:numId w:val="36"/>
        </w:numPr>
        <w:spacing w:before="0" w:after="160" w:line="259" w:lineRule="auto"/>
      </w:pPr>
      <w:r>
        <w:t xml:space="preserve">MAG </w:t>
      </w:r>
      <w:r w:rsidR="00A17716">
        <w:t>version availability is confirmed by the MCCF System Administrator (SA)</w:t>
      </w:r>
    </w:p>
    <w:p w14:paraId="64D8C2F3" w14:textId="29E49064" w:rsidR="00A17716" w:rsidRDefault="00A17716" w:rsidP="00EB525A">
      <w:pPr>
        <w:pStyle w:val="ListParagraph"/>
        <w:numPr>
          <w:ilvl w:val="0"/>
          <w:numId w:val="36"/>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EB525A">
      <w:pPr>
        <w:pStyle w:val="ListParagraph"/>
        <w:numPr>
          <w:ilvl w:val="0"/>
          <w:numId w:val="36"/>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EB525A">
      <w:pPr>
        <w:pStyle w:val="ListParagraph"/>
        <w:numPr>
          <w:ilvl w:val="0"/>
          <w:numId w:val="36"/>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425" w:name="_Toc501357509"/>
      <w:r>
        <w:t>MCCF DEV Packages</w:t>
      </w:r>
      <w:bookmarkEnd w:id="425"/>
    </w:p>
    <w:p w14:paraId="34CED13F" w14:textId="77777777" w:rsidR="00A17716" w:rsidRDefault="00A17716" w:rsidP="00EB525A">
      <w:pPr>
        <w:pStyle w:val="ListParagraph"/>
        <w:numPr>
          <w:ilvl w:val="0"/>
          <w:numId w:val="37"/>
        </w:numPr>
        <w:spacing w:before="0" w:after="160" w:line="259" w:lineRule="auto"/>
      </w:pPr>
      <w:r>
        <w:t>Packages are identified on the baseline MCCF EDI TAS configuration</w:t>
      </w:r>
    </w:p>
    <w:p w14:paraId="7D3E3AF2" w14:textId="77777777" w:rsidR="00A17716" w:rsidRDefault="00A17716" w:rsidP="00EB525A">
      <w:pPr>
        <w:pStyle w:val="ListParagraph"/>
        <w:numPr>
          <w:ilvl w:val="0"/>
          <w:numId w:val="37"/>
        </w:numPr>
        <w:spacing w:before="0" w:after="160" w:line="259" w:lineRule="auto"/>
      </w:pPr>
      <w:r>
        <w:t>TRM version availability is confirmed by the MCCF Configuration Manager</w:t>
      </w:r>
    </w:p>
    <w:p w14:paraId="576846AE" w14:textId="77777777" w:rsidR="00A17716" w:rsidRDefault="00A17716" w:rsidP="00EB525A">
      <w:pPr>
        <w:pStyle w:val="ListParagraph"/>
        <w:numPr>
          <w:ilvl w:val="0"/>
          <w:numId w:val="37"/>
        </w:numPr>
        <w:spacing w:before="0" w:after="160" w:line="259" w:lineRule="auto"/>
      </w:pPr>
      <w:r>
        <w:t>RPMs are created for NPMs</w:t>
      </w:r>
    </w:p>
    <w:p w14:paraId="566C6949" w14:textId="77777777" w:rsidR="00A17716" w:rsidRDefault="00A17716" w:rsidP="00EB525A">
      <w:pPr>
        <w:pStyle w:val="ListParagraph"/>
        <w:numPr>
          <w:ilvl w:val="0"/>
          <w:numId w:val="37"/>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EB525A">
      <w:pPr>
        <w:pStyle w:val="ListParagraph"/>
        <w:numPr>
          <w:ilvl w:val="0"/>
          <w:numId w:val="37"/>
        </w:numPr>
        <w:spacing w:before="0" w:after="160" w:line="259" w:lineRule="auto"/>
      </w:pPr>
      <w:r>
        <w:t>Packages in the MCCF DEV repo are checked in to Bitbucket</w:t>
      </w:r>
    </w:p>
    <w:p w14:paraId="38163A4F" w14:textId="7EFC65D9" w:rsidR="00A17716" w:rsidRDefault="00A17716" w:rsidP="00EB525A">
      <w:pPr>
        <w:pStyle w:val="ListParagraph"/>
        <w:numPr>
          <w:ilvl w:val="0"/>
          <w:numId w:val="37"/>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EB525A">
      <w:pPr>
        <w:pStyle w:val="ListParagraph"/>
        <w:numPr>
          <w:ilvl w:val="0"/>
          <w:numId w:val="37"/>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EB525A">
      <w:pPr>
        <w:pStyle w:val="ListParagraph"/>
        <w:numPr>
          <w:ilvl w:val="0"/>
          <w:numId w:val="37"/>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EB525A">
      <w:pPr>
        <w:pStyle w:val="ListParagraph"/>
        <w:numPr>
          <w:ilvl w:val="0"/>
          <w:numId w:val="37"/>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EB525A">
      <w:pPr>
        <w:pStyle w:val="ListParagraph"/>
        <w:numPr>
          <w:ilvl w:val="0"/>
          <w:numId w:val="37"/>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Default="00EF2B7A" w:rsidP="00EF2B7A">
      <w:pPr>
        <w:pStyle w:val="Caption"/>
      </w:pPr>
      <w:r>
        <w:lastRenderedPageBreak/>
        <w:t xml:space="preserve">Figure </w:t>
      </w:r>
      <w:r w:rsidR="008C4450">
        <w:fldChar w:fldCharType="begin"/>
      </w:r>
      <w:r w:rsidR="008C4450">
        <w:instrText xml:space="preserve"> SEQ Figure \* ARABIC </w:instrText>
      </w:r>
      <w:r w:rsidR="008C4450">
        <w:fldChar w:fldCharType="separate"/>
      </w:r>
      <w:r w:rsidR="006B661F">
        <w:rPr>
          <w:noProof/>
        </w:rPr>
        <w:t>9</w:t>
      </w:r>
      <w:r w:rsidR="008C4450">
        <w:rPr>
          <w:noProof/>
        </w:rPr>
        <w:fldChar w:fldCharType="end"/>
      </w:r>
      <w:r>
        <w:t xml:space="preserve"> - MCCF EDI TAS Package Management Process</w:t>
      </w:r>
    </w:p>
    <w:p w14:paraId="047A8D31" w14:textId="3C57E0A4" w:rsidR="00A17716" w:rsidRDefault="00BC53E7" w:rsidP="00A17716">
      <w:pPr>
        <w:pStyle w:val="BodyText"/>
      </w:pPr>
      <w:r>
        <w:rPr>
          <w:noProof/>
        </w:rPr>
        <w:drawing>
          <wp:inline distT="0" distB="0" distL="0" distR="0" wp14:anchorId="55002574" wp14:editId="66CDDA4D">
            <wp:extent cx="5943600" cy="461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17085"/>
                    </a:xfrm>
                    <a:prstGeom prst="rect">
                      <a:avLst/>
                    </a:prstGeom>
                  </pic:spPr>
                </pic:pic>
              </a:graphicData>
            </a:graphic>
          </wp:inline>
        </w:drawing>
      </w:r>
    </w:p>
    <w:p w14:paraId="6C874459" w14:textId="77777777" w:rsidR="00A17716" w:rsidRDefault="00A17716" w:rsidP="00A17716">
      <w:pPr>
        <w:pStyle w:val="Heading3"/>
      </w:pPr>
      <w:bookmarkStart w:id="426" w:name="_Toc501357510"/>
      <w:r>
        <w:t>Node and Angular Shared Components</w:t>
      </w:r>
      <w:bookmarkEnd w:id="426"/>
    </w:p>
    <w:p w14:paraId="1C560957" w14:textId="77777777" w:rsidR="00A17716" w:rsidRDefault="00A17716" w:rsidP="00A17716">
      <w:pPr>
        <w:pStyle w:val="BodyText"/>
        <w:rPr>
          <w:rFonts w:eastAsiaTheme="minorEastAsia"/>
        </w:rPr>
      </w:pPr>
      <w:r>
        <w:t>Creating shared modules using node and Angular will allow common features or functionality to be created once and reused by all product teams for MCCF EDI TAS. Common UI components such as the TAS eheader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427" w:name="_Toc501357511"/>
      <w:r w:rsidRPr="00F458A0">
        <w:t>Network Architecture</w:t>
      </w:r>
      <w:bookmarkEnd w:id="427"/>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 xml:space="preserve">depicting </w:t>
      </w:r>
      <w:r w:rsidR="000C7D2F" w:rsidRPr="000C7D2F">
        <w:lastRenderedPageBreak/>
        <w:t>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428" w:name="_Toc501357512"/>
      <w:r w:rsidRPr="00F458A0">
        <w:t>Service Oriented Architecture / ESS</w:t>
      </w:r>
      <w:bookmarkEnd w:id="428"/>
    </w:p>
    <w:p w14:paraId="3B1AFAB4" w14:textId="77777777" w:rsidR="00A17716" w:rsidRDefault="00A17716" w:rsidP="00A17716">
      <w:pPr>
        <w:pStyle w:val="BodyText"/>
      </w:pPr>
      <w:r w:rsidRPr="00F458A0">
        <w:t xml:space="preserve">The diagram below shows architecture components for MCCF EDI TAS based on technologies and products currently </w:t>
      </w:r>
      <w:r>
        <w:t>included in the TAS technical baseline</w:t>
      </w: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77777777" w:rsidR="00A17716" w:rsidRDefault="00A17716" w:rsidP="00A17716">
      <w:pPr>
        <w:pStyle w:val="BodyText"/>
      </w:pPr>
      <w:r>
        <w:t>One example of this is the VistA Data Access VDA services needed for TAS. TAS will implement VistA Data Access services within the TAS system boundary and will use those until such time as a VA Enterprise VistA Data Access service solution is made available. The MCCF EDI TAS team will work to ensure the interim TAS VDA implementation will align with a future VA Enterprise VDA solution.</w:t>
      </w:r>
    </w:p>
    <w:p w14:paraId="39D94308" w14:textId="12828DF5" w:rsidR="00A17716" w:rsidRPr="00F458A0" w:rsidRDefault="00A17716" w:rsidP="00A17716">
      <w:pPr>
        <w:pStyle w:val="BodyText"/>
      </w:pPr>
      <w:r>
        <w:t xml:space="preserve">The </w:t>
      </w:r>
      <w:r w:rsidRPr="00F458A0">
        <w:t xml:space="preserve">MCCF EDI TAS </w:t>
      </w:r>
      <w:r>
        <w:t xml:space="preserve">team </w:t>
      </w:r>
      <w:r w:rsidRPr="00F458A0">
        <w:t>will work with the other VA projects to determine if the components will be available within the timeframe needed and if each component should be implemented within MCCF EDI TAS in order to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429" w:name="_Toc501357513"/>
      <w:r w:rsidRPr="00F458A0">
        <w:t>Enterprise Architecture</w:t>
      </w:r>
      <w:bookmarkEnd w:id="429"/>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OneVA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430" w:name="_Toc501357514"/>
      <w:r w:rsidRPr="00F458A0">
        <w:t>Data Design</w:t>
      </w:r>
      <w:bookmarkEnd w:id="430"/>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431" w:name="_Toc501357515"/>
      <w:r w:rsidRPr="00F458A0">
        <w:t>DBMS Files</w:t>
      </w:r>
      <w:bookmarkEnd w:id="431"/>
    </w:p>
    <w:p w14:paraId="57AD49F5" w14:textId="77777777" w:rsidR="00A17716" w:rsidRPr="00F458A0" w:rsidRDefault="00A17716" w:rsidP="00A17716">
      <w:r w:rsidRPr="00F458A0">
        <w:t xml:space="preserve">MCCF EDI TAS uses the existing VA FileMan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432" w:name="_Toc501357516"/>
      <w:r w:rsidRPr="00F458A0">
        <w:t>Non-DBMS Files</w:t>
      </w:r>
      <w:bookmarkEnd w:id="432"/>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433" w:name="_Toc501357517"/>
      <w:r w:rsidRPr="00F458A0">
        <w:t>Data View</w:t>
      </w:r>
      <w:bookmarkEnd w:id="433"/>
    </w:p>
    <w:p w14:paraId="245CBAC8" w14:textId="77777777" w:rsidR="00A17716" w:rsidRDefault="00A17716" w:rsidP="00A17716">
      <w:pPr>
        <w:pStyle w:val="NormalWeb"/>
        <w:rPr>
          <w:color w:val="000000"/>
        </w:rPr>
      </w:pPr>
      <w:r w:rsidRPr="00F458A0">
        <w:rPr>
          <w:color w:val="000000"/>
        </w:rPr>
        <w:t xml:space="preserve">MCCF EDI TAS is using FHIR resources as the data model for the X12 EDI transactions. HL7 had considered a change request to add mappings from FHIR resources to the X12 transactions as part of the FHIR specification, and said that mapping was underway, but they have not </w:t>
      </w:r>
      <w:r w:rsidRPr="00F458A0">
        <w:rPr>
          <w:color w:val="000000"/>
        </w:rPr>
        <w:lastRenderedPageBreak/>
        <w:t xml:space="preserve">included that in the current STU3 version and have said that it will be considered for future use </w:t>
      </w:r>
      <w:hyperlink r:id="rId32" w:history="1">
        <w:r w:rsidRPr="00F458A0">
          <w:rPr>
            <w:rStyle w:val="Hyperlink"/>
          </w:rPr>
          <w:t>http://gforge.hl7.org/gf/project/fhir/tracker/?action=TrackerItemEdit&amp;tracker_item_id=7705</w:t>
        </w:r>
      </w:hyperlink>
      <w:r w:rsidRPr="00F458A0">
        <w:rPr>
          <w:color w:val="000000"/>
        </w:rPr>
        <w:t>.</w:t>
      </w:r>
    </w:p>
    <w:p w14:paraId="147653CA" w14:textId="77777777" w:rsidR="00A17716" w:rsidRPr="00F458A0" w:rsidRDefault="00A17716" w:rsidP="00A17716">
      <w:pPr>
        <w:pStyle w:val="NormalWeb"/>
      </w:pPr>
      <w:r>
        <w:rPr>
          <w:color w:val="000000"/>
        </w:rPr>
        <w:t xml:space="preserve">The detailed data standards, formats, objects, and elements that will be used in MCCF EDI TAS are contained in the MCCF EDI TAS Data Element Design document, which is available at </w:t>
      </w:r>
      <w:r w:rsidRPr="001A5E9C">
        <w:t>http://vaww.oed.portal.va.gov/pm/hape/ipt_5010/EDI_Portfolio/TASCore/MCCF+EDI+TAS+Data+Element+Design.docx</w:t>
      </w:r>
    </w:p>
    <w:p w14:paraId="1A792AA7" w14:textId="77777777" w:rsidR="00A17716" w:rsidRPr="00F458A0" w:rsidRDefault="00A17716" w:rsidP="00A17716">
      <w:pPr>
        <w:pStyle w:val="BodyText"/>
        <w:sectPr w:rsidR="00A17716" w:rsidRPr="00F458A0" w:rsidSect="001255F3">
          <w:pgSz w:w="12240" w:h="15840" w:code="1"/>
          <w:pgMar w:top="1440" w:right="1440" w:bottom="1440" w:left="1440" w:header="720" w:footer="720" w:gutter="0"/>
          <w:pgNumType w:start="1"/>
          <w:cols w:space="720"/>
          <w:docGrid w:linePitch="360"/>
        </w:sectPr>
      </w:pPr>
    </w:p>
    <w:p w14:paraId="3565F9F9" w14:textId="77777777" w:rsidR="00A17716" w:rsidRPr="00F458A0" w:rsidRDefault="00A17716" w:rsidP="00A17716">
      <w:pPr>
        <w:pStyle w:val="Heading1"/>
      </w:pPr>
      <w:bookmarkStart w:id="434" w:name="_Toc501357518"/>
      <w:r w:rsidRPr="00F458A0">
        <w:lastRenderedPageBreak/>
        <w:t>Detailed Design</w:t>
      </w:r>
      <w:bookmarkEnd w:id="434"/>
    </w:p>
    <w:p w14:paraId="24338CDE" w14:textId="77777777" w:rsidR="00A17716" w:rsidRPr="00F458A0" w:rsidRDefault="00A17716" w:rsidP="00A17716">
      <w:pPr>
        <w:pStyle w:val="Heading2"/>
      </w:pPr>
      <w:bookmarkStart w:id="435" w:name="_Toc501357519"/>
      <w:r w:rsidRPr="00F458A0">
        <w:t>Hardware Detailed Design</w:t>
      </w:r>
      <w:bookmarkEnd w:id="435"/>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099C57DF"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The following is </w:t>
      </w:r>
      <w:r w:rsidR="00CC70AC">
        <w:t>implemented</w:t>
      </w:r>
      <w:r w:rsidRPr="00F458A0">
        <w:t>:</w:t>
      </w:r>
    </w:p>
    <w:p w14:paraId="214F3127" w14:textId="3D11CE79" w:rsidR="00E72202" w:rsidRDefault="00E72202" w:rsidP="00E72202">
      <w:pPr>
        <w:pStyle w:val="Caption"/>
      </w:pPr>
      <w:r>
        <w:t xml:space="preserve">Table </w:t>
      </w:r>
      <w:r w:rsidR="008C4450">
        <w:fldChar w:fldCharType="begin"/>
      </w:r>
      <w:r w:rsidR="008C4450">
        <w:instrText xml:space="preserve"> SEQ Table \* ARABIC </w:instrText>
      </w:r>
      <w:r w:rsidR="008C4450">
        <w:fldChar w:fldCharType="separate"/>
      </w:r>
      <w:ins w:id="436" w:author="Author">
        <w:r w:rsidR="006B661F">
          <w:rPr>
            <w:noProof/>
          </w:rPr>
          <w:t>4</w:t>
        </w:r>
      </w:ins>
      <w:del w:id="437" w:author="Author">
        <w:r w:rsidDel="006B661F">
          <w:rPr>
            <w:noProof/>
          </w:rPr>
          <w:delText>5</w:delText>
        </w:r>
      </w:del>
      <w:r w:rsidR="008C4450">
        <w:rPr>
          <w:noProof/>
        </w:rPr>
        <w:fldChar w:fldCharType="end"/>
      </w:r>
      <w:r>
        <w:t xml:space="preserve"> - MCCF EDI TAS Server Specifications</w:t>
      </w:r>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482110">
        <w:tc>
          <w:tcPr>
            <w:tcW w:w="2775"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7A60F70C"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Servers</w:t>
            </w:r>
          </w:p>
        </w:tc>
        <w:tc>
          <w:tcPr>
            <w:tcW w:w="685"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19163C2A"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Qty</w:t>
            </w:r>
          </w:p>
        </w:tc>
        <w:tc>
          <w:tcPr>
            <w:tcW w:w="890"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050EE569"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CPUs</w:t>
            </w:r>
          </w:p>
        </w:tc>
        <w:tc>
          <w:tcPr>
            <w:tcW w:w="1125"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2783B1EE"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RAM</w:t>
            </w:r>
          </w:p>
        </w:tc>
        <w:tc>
          <w:tcPr>
            <w:tcW w:w="1350"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024DC790"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OS Version</w:t>
            </w:r>
          </w:p>
        </w:tc>
        <w:tc>
          <w:tcPr>
            <w:tcW w:w="1350"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7CED9974"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OS Storage</w:t>
            </w:r>
          </w:p>
        </w:tc>
        <w:tc>
          <w:tcPr>
            <w:tcW w:w="1350" w:type="dxa"/>
            <w:tcBorders>
              <w:top w:val="single" w:sz="8" w:space="0" w:color="auto"/>
              <w:left w:val="nil"/>
              <w:bottom w:val="single" w:sz="12" w:space="0" w:color="auto"/>
              <w:right w:val="single" w:sz="8" w:space="0" w:color="auto"/>
            </w:tcBorders>
            <w:tcMar>
              <w:top w:w="0" w:type="dxa"/>
              <w:left w:w="108" w:type="dxa"/>
              <w:bottom w:w="0" w:type="dxa"/>
              <w:right w:w="108" w:type="dxa"/>
            </w:tcMar>
            <w:vAlign w:val="center"/>
            <w:hideMark/>
          </w:tcPr>
          <w:p w14:paraId="4224F58C" w14:textId="77777777" w:rsidR="00482110" w:rsidRPr="00CC70AC" w:rsidRDefault="00482110" w:rsidP="00CC70AC">
            <w:pPr>
              <w:spacing w:before="0" w:after="0"/>
              <w:jc w:val="center"/>
              <w:rPr>
                <w:rFonts w:ascii="Calibri" w:hAnsi="Calibri"/>
                <w:b/>
                <w:bCs/>
                <w:sz w:val="22"/>
                <w:szCs w:val="22"/>
              </w:rPr>
            </w:pPr>
            <w:r w:rsidRPr="00CC70AC">
              <w:rPr>
                <w:rFonts w:ascii="Calibri" w:hAnsi="Calibri"/>
                <w:b/>
                <w:bCs/>
                <w:sz w:val="22"/>
                <w:szCs w:val="22"/>
              </w:rPr>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CC70AC">
            <w:pPr>
              <w:spacing w:before="0" w:after="0"/>
              <w:ind w:left="90"/>
              <w:rPr>
                <w:rFonts w:ascii="Calibri" w:hAnsi="Calibri"/>
                <w:sz w:val="22"/>
                <w:szCs w:val="22"/>
              </w:rPr>
            </w:pPr>
            <w:r w:rsidRPr="00CC70AC">
              <w:rPr>
                <w:rFonts w:ascii="Calibri" w:hAnsi="Calibri"/>
                <w:sz w:val="22"/>
                <w:szCs w:val="22"/>
              </w:rPr>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CC70AC">
            <w:pPr>
              <w:spacing w:before="0" w:after="0"/>
              <w:jc w:val="center"/>
              <w:rPr>
                <w:rFonts w:ascii="Calibri" w:hAnsi="Calibri"/>
                <w:sz w:val="22"/>
                <w:szCs w:val="22"/>
              </w:rPr>
            </w:pPr>
            <w:r w:rsidRPr="00CC70AC">
              <w:rPr>
                <w:rFonts w:ascii="Calibri" w:hAnsi="Calibri"/>
                <w:sz w:val="22"/>
                <w:szCs w:val="22"/>
              </w:rPr>
              <w:t>800 GB</w:t>
            </w:r>
          </w:p>
        </w:tc>
      </w:tr>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438" w:name="_Toc501357520"/>
      <w:r w:rsidRPr="00F458A0">
        <w:lastRenderedPageBreak/>
        <w:t>Software Detailed Design</w:t>
      </w:r>
      <w:bookmarkEnd w:id="438"/>
    </w:p>
    <w:p w14:paraId="4276B37D" w14:textId="77777777" w:rsidR="00A17716" w:rsidRDefault="00A17716" w:rsidP="00A17716">
      <w:pPr>
        <w:pStyle w:val="Heading3"/>
      </w:pPr>
      <w:bookmarkStart w:id="439" w:name="_Toc501357521"/>
      <w:r w:rsidRPr="00F458A0">
        <w:t>Conceptual Design</w:t>
      </w:r>
      <w:bookmarkEnd w:id="439"/>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440" w:name="_Toc501357522"/>
      <w:r>
        <w:t>Presentation Layer Design</w:t>
      </w:r>
      <w:bookmarkEnd w:id="440"/>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1E2F71B7" w:rsidR="00A17716" w:rsidRPr="008E5575" w:rsidRDefault="00A17716" w:rsidP="00A17716">
      <w:pPr>
        <w:pStyle w:val="NormalWeb"/>
      </w:pPr>
      <w:r w:rsidRPr="008E5575">
        <w:t>“Lazy Loading” is angular2’s way of delivering components or pages only when they are called.This saves memory and makes the system faster.</w:t>
      </w:r>
    </w:p>
    <w:p w14:paraId="7C9F40F2" w14:textId="1D2A4BD4" w:rsidR="00A17716" w:rsidRPr="008E5575" w:rsidRDefault="00A17716" w:rsidP="00A17716">
      <w:pPr>
        <w:pStyle w:val="NormalWeb"/>
      </w:pPr>
      <w:r w:rsidRPr="008E5575">
        <w:t>The first part of Lazy Loading is make sure components are independent of the main page. Thistype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[NewModuleName]</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[NewComponentName]</w:t>
      </w:r>
    </w:p>
    <w:p w14:paraId="6422FC13" w14:textId="33DF9800" w:rsidR="00A17716" w:rsidRPr="008E5575" w:rsidRDefault="00A17716" w:rsidP="00A17716">
      <w:pPr>
        <w:pStyle w:val="NormalWeb"/>
      </w:pPr>
      <w:r w:rsidRPr="008E5575">
        <w:t>3. Make a module shared by replacing the imported BrowserModule with CommonModule</w:t>
      </w:r>
      <w:r w:rsidR="005221E4">
        <w:t xml:space="preserve"> </w:t>
      </w:r>
      <w:r w:rsidRPr="008E5575">
        <w:t>inside module ts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t>lazy, we are going to lazy load a module conveniently called LazyModule. Look closely at the</w:t>
      </w:r>
    </w:p>
    <w:p w14:paraId="61D32142" w14:textId="77777777" w:rsidR="00A17716" w:rsidRPr="008E5575" w:rsidRDefault="00A17716" w:rsidP="00A17716">
      <w:pPr>
        <w:pStyle w:val="NormalWeb"/>
      </w:pPr>
      <w:r w:rsidRPr="008E5575">
        <w:lastRenderedPageBreak/>
        <w:t>definition of that route:</w:t>
      </w:r>
    </w:p>
    <w:p w14:paraId="7BAFD3C3" w14:textId="77777777" w:rsidR="00A17716" w:rsidRPr="008E5575" w:rsidRDefault="00A17716" w:rsidP="00A17716">
      <w:pPr>
        <w:pStyle w:val="NormalWeb"/>
      </w:pPr>
      <w:r w:rsidRPr="008E5575">
        <w:t>{ path: 'lazy', loadChildren: 'lazy/lazy.module#LazyModule'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1. We use the property loadChildren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There's nothing special about LazyModule other than it has its own routing and a component</w:t>
      </w:r>
    </w:p>
    <w:p w14:paraId="42F9E176" w14:textId="77777777" w:rsidR="00A17716" w:rsidRPr="008E5575" w:rsidRDefault="00A17716" w:rsidP="00A17716">
      <w:pPr>
        <w:pStyle w:val="NormalWeb"/>
      </w:pPr>
      <w:r w:rsidRPr="008E5575">
        <w:t>called LazyComponent.</w:t>
      </w:r>
    </w:p>
    <w:p w14:paraId="074B31DB" w14:textId="77777777" w:rsidR="00A17716" w:rsidRPr="008E5575" w:rsidRDefault="00A17716" w:rsidP="00A17716">
      <w:pPr>
        <w:pStyle w:val="NormalWeb"/>
      </w:pPr>
      <w:r w:rsidRPr="008E5575">
        <w:t>app/lazy/lazy.module.ts</w:t>
      </w:r>
    </w:p>
    <w:p w14:paraId="6AC444B2" w14:textId="77777777" w:rsidR="00A17716" w:rsidRPr="008E5575" w:rsidRDefault="00A17716" w:rsidP="00A17716">
      <w:pPr>
        <w:pStyle w:val="NormalWeb"/>
      </w:pPr>
      <w:r w:rsidRPr="008E5575">
        <w:t>import { NgModule } from '@angular/core';</w:t>
      </w:r>
    </w:p>
    <w:p w14:paraId="068C4BF7" w14:textId="77777777" w:rsidR="00A17716" w:rsidRPr="008E5575" w:rsidRDefault="00A17716" w:rsidP="00A17716">
      <w:pPr>
        <w:pStyle w:val="NormalWeb"/>
      </w:pPr>
      <w:r w:rsidRPr="008E5575">
        <w:t>import { LazyComponent } from './lazy.component';</w:t>
      </w:r>
    </w:p>
    <w:p w14:paraId="4F4AFA67" w14:textId="77777777" w:rsidR="00A17716" w:rsidRPr="008E5575" w:rsidRDefault="00A17716" w:rsidP="00A17716">
      <w:pPr>
        <w:pStyle w:val="NormalWeb"/>
      </w:pPr>
      <w:r w:rsidRPr="008E5575">
        <w:t>import { routing } from './lazy.routing';</w:t>
      </w:r>
    </w:p>
    <w:p w14:paraId="0A7519B0" w14:textId="77777777" w:rsidR="00A17716" w:rsidRPr="008E5575" w:rsidRDefault="00A17716" w:rsidP="00A17716">
      <w:pPr>
        <w:pStyle w:val="NormalWeb"/>
      </w:pPr>
      <w:r w:rsidRPr="008E5575">
        <w:t>@NgModule({</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[LazyComponent]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export class LazyModule {}</w:t>
      </w:r>
    </w:p>
    <w:p w14:paraId="64432C12" w14:textId="77777777" w:rsidR="00A17716" w:rsidRPr="008E5575" w:rsidRDefault="00A17716" w:rsidP="00A17716">
      <w:pPr>
        <w:pStyle w:val="NormalWeb"/>
      </w:pPr>
      <w:r w:rsidRPr="008E5575">
        <w:t>If we define the class LazyModule as the default export of the file, we don't need to define the</w:t>
      </w:r>
    </w:p>
    <w:p w14:paraId="7FFE8E85" w14:textId="77777777" w:rsidR="00A17716" w:rsidRPr="008E5575" w:rsidRDefault="00A17716" w:rsidP="00A17716">
      <w:pPr>
        <w:pStyle w:val="NormalWeb"/>
      </w:pPr>
      <w:r w:rsidRPr="008E5575">
        <w:t>class name in the loadChildren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app/lazy/lazy.routing.ts</w:t>
      </w:r>
    </w:p>
    <w:p w14:paraId="7C25A925" w14:textId="77777777" w:rsidR="00A17716" w:rsidRPr="008E5575" w:rsidRDefault="00A17716" w:rsidP="00A17716">
      <w:pPr>
        <w:pStyle w:val="NormalWeb"/>
      </w:pPr>
      <w:r w:rsidRPr="008E5575">
        <w:t>import { ModuleWithProviders } from '@angular/core';</w:t>
      </w:r>
    </w:p>
    <w:p w14:paraId="4BD6E122" w14:textId="77777777" w:rsidR="00A17716" w:rsidRPr="008E5575" w:rsidRDefault="00A17716" w:rsidP="00A17716">
      <w:pPr>
        <w:pStyle w:val="NormalWeb"/>
      </w:pPr>
      <w:r w:rsidRPr="008E5575">
        <w:lastRenderedPageBreak/>
        <w:t>import { Routes, RouterModule } from '@angular/router';</w:t>
      </w:r>
    </w:p>
    <w:p w14:paraId="0D87B663" w14:textId="77777777" w:rsidR="00A17716" w:rsidRPr="008E5575" w:rsidRDefault="00A17716" w:rsidP="00A17716">
      <w:pPr>
        <w:pStyle w:val="NormalWeb"/>
      </w:pPr>
      <w:r w:rsidRPr="008E5575">
        <w:t>import { LazyComponent } from './lazy.component';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path: '', component: LazyComponent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export const routing: ModuleWithProviders = RouterModule.forChild(routes);</w:t>
      </w:r>
    </w:p>
    <w:p w14:paraId="33483863" w14:textId="77777777" w:rsidR="00A17716" w:rsidRPr="008E5575" w:rsidRDefault="00A17716" w:rsidP="00A17716">
      <w:pPr>
        <w:pStyle w:val="NormalWeb"/>
      </w:pPr>
      <w:r w:rsidRPr="008E5575">
        <w:t>Notice that we use the method call forChild instead of forRoot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Finally, our LazyComponent is very similar to EagerComponent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app/lazy/lazy.component.ts</w:t>
      </w:r>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LazyComponent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AppModule along with the AppComponent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Component". Until this point, the LazyModule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t>Component" in the browser.</w:t>
      </w:r>
    </w:p>
    <w:p w14:paraId="40D16FD7" w14:textId="79730C02"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p>
    <w:p w14:paraId="3DBC6A44" w14:textId="77777777" w:rsidR="00A17716" w:rsidRPr="008E5575"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0458068" w14:textId="77777777" w:rsidR="00A17716" w:rsidRPr="008E5575" w:rsidRDefault="00A17716" w:rsidP="00A17716">
      <w:pPr>
        <w:pStyle w:val="Heading4"/>
      </w:pPr>
      <w:bookmarkStart w:id="441" w:name="_Toc501357523"/>
      <w:r>
        <w:t>Services Layer Design</w:t>
      </w:r>
      <w:bookmarkEnd w:id="441"/>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34"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r>
        <w:t xml:space="preserve">Figure </w:t>
      </w:r>
      <w:r w:rsidR="008C4450">
        <w:fldChar w:fldCharType="begin"/>
      </w:r>
      <w:r w:rsidR="008C4450">
        <w:instrText xml:space="preserve"> SEQ Figure \* ARABIC </w:instrText>
      </w:r>
      <w:r w:rsidR="008C4450">
        <w:fldChar w:fldCharType="separate"/>
      </w:r>
      <w:r w:rsidR="006B661F">
        <w:rPr>
          <w:noProof/>
        </w:rPr>
        <w:t>13</w:t>
      </w:r>
      <w:r w:rsidR="008C4450">
        <w:rPr>
          <w:noProof/>
        </w:rPr>
        <w:fldChar w:fldCharType="end"/>
      </w:r>
      <w:r>
        <w:t xml:space="preserve"> - </w:t>
      </w:r>
      <w:r w:rsidRPr="007B0EAD">
        <w:t xml:space="preserve">MCCF </w:t>
      </w:r>
      <w:r>
        <w:t xml:space="preserve">EDI </w:t>
      </w:r>
      <w:r w:rsidRPr="007B0EAD">
        <w:t>TAS L</w:t>
      </w:r>
      <w:r>
        <w:t>oad Balanced node.js Web System</w:t>
      </w:r>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77777777" w:rsidR="00A17716" w:rsidRPr="00061AB6" w:rsidRDefault="00A17716" w:rsidP="00A17716">
      <w:pPr>
        <w:pStyle w:val="Caption"/>
        <w:rPr>
          <w:b w:val="0"/>
        </w:rPr>
      </w:pPr>
      <w:r w:rsidRPr="00061AB6">
        <w:rPr>
          <w:b w:val="0"/>
        </w:rPr>
        <w:lastRenderedPageBreak/>
        <w:t>The figure below shows the services design for MCCF TAS. Versioning is implemented through the version router, which enables support for multiple versions to be used at the same time so that new versions can be implemented without downtime. The Core Layer is able to access external services such as the planned FHIR API for VistA Data Access, as well as data sources in the data layer.</w:t>
      </w:r>
    </w:p>
    <w:p w14:paraId="0331B6BE" w14:textId="5A6780A9" w:rsidR="009B123A" w:rsidRPr="009B123A" w:rsidRDefault="009B123A" w:rsidP="009B123A">
      <w:pPr>
        <w:pStyle w:val="Caption"/>
      </w:pPr>
      <w:r>
        <w:t xml:space="preserve">Figure </w:t>
      </w:r>
      <w:r w:rsidR="008C4450">
        <w:fldChar w:fldCharType="begin"/>
      </w:r>
      <w:r w:rsidR="008C4450">
        <w:instrText xml:space="preserve"> SEQ Figure \* ARABIC </w:instrText>
      </w:r>
      <w:r w:rsidR="008C4450">
        <w:fldChar w:fldCharType="separate"/>
      </w:r>
      <w:r w:rsidR="006B661F">
        <w:rPr>
          <w:noProof/>
        </w:rPr>
        <w:t>14</w:t>
      </w:r>
      <w:r w:rsidR="008C4450">
        <w:rPr>
          <w:noProof/>
        </w:rPr>
        <w:fldChar w:fldCharType="end"/>
      </w:r>
      <w:r>
        <w:t xml:space="preserve"> - </w:t>
      </w:r>
      <w:r w:rsidRPr="003B138A">
        <w:t xml:space="preserve">MCCF </w:t>
      </w:r>
      <w:r>
        <w:t xml:space="preserve">EDI </w:t>
      </w:r>
      <w:r w:rsidRPr="003B138A">
        <w:t>TAS Services Design</w:t>
      </w:r>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36">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EB525A">
      <w:pPr>
        <w:pStyle w:val="BodyText"/>
        <w:numPr>
          <w:ilvl w:val="0"/>
          <w:numId w:val="49"/>
        </w:numPr>
        <w:spacing w:before="120"/>
        <w:rPr>
          <w:rFonts w:eastAsia="Times New Roman"/>
          <w:szCs w:val="20"/>
        </w:rPr>
      </w:pPr>
      <w:r>
        <w:t>Common Logging capability for MCCF TAS applications</w:t>
      </w:r>
    </w:p>
    <w:p w14:paraId="6E554D28" w14:textId="77777777" w:rsidR="00A17716" w:rsidRDefault="00A17716" w:rsidP="00EB525A">
      <w:pPr>
        <w:pStyle w:val="BodyText"/>
        <w:numPr>
          <w:ilvl w:val="0"/>
          <w:numId w:val="49"/>
        </w:numPr>
        <w:spacing w:before="120"/>
      </w:pPr>
      <w:r>
        <w:t>Ability to configure:</w:t>
      </w:r>
    </w:p>
    <w:p w14:paraId="597DE561" w14:textId="77777777" w:rsidR="00A17716" w:rsidRDefault="00A17716" w:rsidP="00EB525A">
      <w:pPr>
        <w:pStyle w:val="BodyText"/>
        <w:numPr>
          <w:ilvl w:val="1"/>
          <w:numId w:val="49"/>
        </w:numPr>
        <w:spacing w:before="120"/>
      </w:pPr>
      <w:r>
        <w:t>Log levels</w:t>
      </w:r>
    </w:p>
    <w:p w14:paraId="4DD58FBB" w14:textId="77777777" w:rsidR="00A17716" w:rsidRDefault="00A17716" w:rsidP="00EB525A">
      <w:pPr>
        <w:pStyle w:val="BodyText"/>
        <w:numPr>
          <w:ilvl w:val="1"/>
          <w:numId w:val="49"/>
        </w:numPr>
        <w:spacing w:before="120"/>
      </w:pPr>
      <w:r>
        <w:t>Log level styles</w:t>
      </w:r>
    </w:p>
    <w:p w14:paraId="14F7DC71" w14:textId="77777777" w:rsidR="00A17716" w:rsidRDefault="00A17716" w:rsidP="00EB525A">
      <w:pPr>
        <w:pStyle w:val="BodyText"/>
        <w:numPr>
          <w:ilvl w:val="1"/>
          <w:numId w:val="49"/>
        </w:numPr>
        <w:spacing w:before="120"/>
      </w:pPr>
      <w:r>
        <w:t>Log locations</w:t>
      </w:r>
    </w:p>
    <w:p w14:paraId="03D096EC" w14:textId="77777777" w:rsidR="00A17716" w:rsidRDefault="00A17716" w:rsidP="00EB525A">
      <w:pPr>
        <w:pStyle w:val="BodyText"/>
        <w:numPr>
          <w:ilvl w:val="0"/>
          <w:numId w:val="49"/>
        </w:numPr>
        <w:spacing w:before="120"/>
      </w:pPr>
      <w:r>
        <w:t>Integration with IAM</w:t>
      </w:r>
    </w:p>
    <w:p w14:paraId="743A943A" w14:textId="77777777" w:rsidR="00A17716" w:rsidRDefault="00A17716" w:rsidP="00EB525A">
      <w:pPr>
        <w:pStyle w:val="BodyText"/>
        <w:numPr>
          <w:ilvl w:val="0"/>
          <w:numId w:val="49"/>
        </w:numPr>
        <w:spacing w:before="120"/>
      </w:pPr>
      <w:r>
        <w:t>Integration with MCCF TAS notification/alerting system</w:t>
      </w:r>
    </w:p>
    <w:p w14:paraId="065573A1" w14:textId="77777777" w:rsidR="00A17716" w:rsidRDefault="00A17716" w:rsidP="00EB525A">
      <w:pPr>
        <w:pStyle w:val="BodyText"/>
        <w:numPr>
          <w:ilvl w:val="0"/>
          <w:numId w:val="49"/>
        </w:numPr>
        <w:spacing w:before="120"/>
      </w:pPr>
      <w:r>
        <w:t>Log UI capability</w:t>
      </w:r>
    </w:p>
    <w:p w14:paraId="17419306" w14:textId="77777777" w:rsidR="00A17716" w:rsidRDefault="00A17716" w:rsidP="00EB525A">
      <w:pPr>
        <w:pStyle w:val="BodyText"/>
        <w:numPr>
          <w:ilvl w:val="1"/>
          <w:numId w:val="49"/>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“MCCFNodeCommonLogger” will be developed. It will be used as a dependency by MCCF TAS Node.js modules for logging purposes. Thus, each MCCF TAS Node.js module will have its own instance of MCCFNodeCommonLogger.</w:t>
      </w:r>
    </w:p>
    <w:p w14:paraId="4604063D" w14:textId="77777777" w:rsidR="00A17716" w:rsidRDefault="00A17716" w:rsidP="00A17716">
      <w:r>
        <w:t>Each module that uses the MCCFNodeCommonLogger will provide a configuration file (logging.json) that will be located in the logging folder in the module.</w:t>
      </w:r>
    </w:p>
    <w:p w14:paraId="23701BAB" w14:textId="77777777" w:rsidR="00A17716" w:rsidRDefault="00A17716" w:rsidP="00A17716">
      <w:r>
        <w:t>The config file will be used by MCCFNodeCommonLogger and defines the following:</w:t>
      </w:r>
    </w:p>
    <w:p w14:paraId="1EE229DE" w14:textId="77777777" w:rsidR="00A17716" w:rsidRDefault="00A17716" w:rsidP="00EB525A">
      <w:pPr>
        <w:pStyle w:val="ListParagraph"/>
        <w:numPr>
          <w:ilvl w:val="0"/>
          <w:numId w:val="47"/>
        </w:numPr>
        <w:spacing w:before="0" w:after="0"/>
      </w:pPr>
      <w:r>
        <w:t>Application name</w:t>
      </w:r>
    </w:p>
    <w:p w14:paraId="656CECB5" w14:textId="77777777" w:rsidR="00A17716" w:rsidRDefault="00A17716" w:rsidP="00EB525A">
      <w:pPr>
        <w:pStyle w:val="ListParagraph"/>
        <w:numPr>
          <w:ilvl w:val="0"/>
          <w:numId w:val="47"/>
        </w:numPr>
        <w:spacing w:before="0" w:after="0"/>
      </w:pPr>
      <w:r>
        <w:t>Log level for the application,</w:t>
      </w:r>
    </w:p>
    <w:p w14:paraId="1EC1CB66" w14:textId="77777777" w:rsidR="00A17716" w:rsidRDefault="00A17716" w:rsidP="00EB525A">
      <w:pPr>
        <w:pStyle w:val="ListParagraph"/>
        <w:numPr>
          <w:ilvl w:val="0"/>
          <w:numId w:val="47"/>
        </w:numPr>
        <w:spacing w:before="0" w:after="0"/>
      </w:pPr>
      <w:r>
        <w:t>Log level style – npm or syslog</w:t>
      </w:r>
    </w:p>
    <w:p w14:paraId="0BA4D443" w14:textId="77777777" w:rsidR="00A17716" w:rsidRDefault="00A17716" w:rsidP="00EB525A">
      <w:pPr>
        <w:pStyle w:val="ListParagraph"/>
        <w:numPr>
          <w:ilvl w:val="0"/>
          <w:numId w:val="47"/>
        </w:numPr>
        <w:spacing w:before="0" w:after="0"/>
      </w:pPr>
      <w:r>
        <w:t>URI for the MongoDB instance where logfiles will be stored</w:t>
      </w:r>
    </w:p>
    <w:p w14:paraId="4D6FB766" w14:textId="77777777" w:rsidR="00A17716" w:rsidRDefault="00A17716" w:rsidP="00EB525A">
      <w:pPr>
        <w:pStyle w:val="ListParagraph"/>
        <w:numPr>
          <w:ilvl w:val="0"/>
          <w:numId w:val="47"/>
        </w:numPr>
        <w:spacing w:before="0" w:after="0"/>
      </w:pPr>
      <w:r>
        <w:t>Path and name of the log file (one per log level)</w:t>
      </w:r>
    </w:p>
    <w:p w14:paraId="51DBB293" w14:textId="77777777" w:rsidR="00A17716" w:rsidRDefault="00A17716" w:rsidP="00EB525A">
      <w:pPr>
        <w:pStyle w:val="ListParagraph"/>
        <w:numPr>
          <w:ilvl w:val="0"/>
          <w:numId w:val="47"/>
        </w:numPr>
        <w:spacing w:before="0" w:after="0"/>
      </w:pPr>
      <w:r>
        <w:t>Logfile where unhandled exceptions will be logged to</w:t>
      </w:r>
    </w:p>
    <w:p w14:paraId="745E882B" w14:textId="77777777" w:rsidR="00A17716" w:rsidRDefault="00A17716" w:rsidP="00EB525A">
      <w:pPr>
        <w:pStyle w:val="ListParagraph"/>
        <w:numPr>
          <w:ilvl w:val="0"/>
          <w:numId w:val="47"/>
        </w:numPr>
        <w:spacing w:before="0" w:after="0"/>
      </w:pPr>
      <w:r>
        <w:t>If logging will take place in a logfile on the fileshare or in the database (db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An example of the logging.json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“appName”: “nameOfApp”,</w:t>
      </w:r>
    </w:p>
    <w:p w14:paraId="61BE98DC" w14:textId="77777777" w:rsidR="00A17716" w:rsidRDefault="00A17716" w:rsidP="00A17716">
      <w:pPr>
        <w:ind w:firstLine="720"/>
        <w:rPr>
          <w:b/>
          <w:i/>
        </w:rPr>
      </w:pPr>
      <w:r>
        <w:rPr>
          <w:b/>
          <w:i/>
        </w:rPr>
        <w:t>“logLevel”: “info”,</w:t>
      </w:r>
    </w:p>
    <w:p w14:paraId="67FB0F61" w14:textId="77777777" w:rsidR="00A17716" w:rsidRDefault="00A17716" w:rsidP="00A17716">
      <w:pPr>
        <w:ind w:firstLine="720"/>
        <w:rPr>
          <w:b/>
          <w:i/>
          <w:szCs w:val="22"/>
        </w:rPr>
      </w:pPr>
      <w:r>
        <w:rPr>
          <w:b/>
          <w:i/>
          <w:szCs w:val="22"/>
        </w:rPr>
        <w:t>“logLevelStyle”: “npm”,</w:t>
      </w:r>
    </w:p>
    <w:p w14:paraId="2589E5D0" w14:textId="77777777" w:rsidR="00A17716" w:rsidRDefault="00A17716" w:rsidP="00A17716">
      <w:pPr>
        <w:ind w:firstLine="720"/>
        <w:rPr>
          <w:b/>
          <w:i/>
        </w:rPr>
      </w:pPr>
      <w:r>
        <w:rPr>
          <w:b/>
          <w:i/>
        </w:rPr>
        <w:t>“filenameINFO”: “MCCFApp1INFO.log”,</w:t>
      </w:r>
    </w:p>
    <w:p w14:paraId="364233C8" w14:textId="77777777" w:rsidR="00A17716" w:rsidRDefault="00A17716" w:rsidP="00A17716">
      <w:pPr>
        <w:ind w:firstLine="720"/>
        <w:rPr>
          <w:b/>
          <w:i/>
        </w:rPr>
      </w:pPr>
      <w:r>
        <w:rPr>
          <w:b/>
          <w:i/>
        </w:rPr>
        <w:t>“filenameWARN”: “MCCFApp1WARN.log”,</w:t>
      </w:r>
    </w:p>
    <w:p w14:paraId="24C9439E" w14:textId="77777777" w:rsidR="00A17716" w:rsidRDefault="00A17716" w:rsidP="00A17716">
      <w:pPr>
        <w:ind w:firstLine="720"/>
        <w:rPr>
          <w:b/>
          <w:i/>
        </w:rPr>
      </w:pPr>
      <w:r>
        <w:rPr>
          <w:b/>
          <w:i/>
        </w:rPr>
        <w:t>“filenameDEBUG”: “MCCFApp1DEBUG.log”,</w:t>
      </w:r>
    </w:p>
    <w:p w14:paraId="5833D492" w14:textId="77777777" w:rsidR="00A17716" w:rsidRDefault="00A17716" w:rsidP="00A17716">
      <w:pPr>
        <w:ind w:firstLine="720"/>
        <w:rPr>
          <w:b/>
          <w:i/>
        </w:rPr>
      </w:pPr>
      <w:r>
        <w:rPr>
          <w:b/>
          <w:i/>
        </w:rPr>
        <w:t>“filenameERROR”: “MCCFApp1ERROR.log”,</w:t>
      </w:r>
    </w:p>
    <w:p w14:paraId="576ECC84" w14:textId="77777777" w:rsidR="00A17716" w:rsidRDefault="00A17716" w:rsidP="00A17716">
      <w:pPr>
        <w:ind w:firstLine="720"/>
        <w:rPr>
          <w:b/>
          <w:i/>
        </w:rPr>
      </w:pPr>
      <w:r>
        <w:rPr>
          <w:b/>
          <w:i/>
        </w:rPr>
        <w:t>“filenameExceptions”: “MCCFApp1Exceptions.log”,</w:t>
      </w:r>
    </w:p>
    <w:p w14:paraId="50A8B7DF" w14:textId="77777777" w:rsidR="00A17716" w:rsidRDefault="00A17716" w:rsidP="00A17716">
      <w:pPr>
        <w:ind w:firstLine="720"/>
        <w:rPr>
          <w:b/>
          <w:i/>
        </w:rPr>
      </w:pPr>
      <w:r>
        <w:rPr>
          <w:b/>
          <w:i/>
        </w:rPr>
        <w:t>“filepath”: “//server/path/to/logfile”,</w:t>
      </w:r>
    </w:p>
    <w:p w14:paraId="73A2D0A2" w14:textId="77777777" w:rsidR="00A17716" w:rsidRDefault="00A17716" w:rsidP="00A17716">
      <w:pPr>
        <w:ind w:firstLine="720"/>
        <w:rPr>
          <w:b/>
          <w:i/>
          <w:szCs w:val="22"/>
        </w:rPr>
      </w:pPr>
      <w:r>
        <w:rPr>
          <w:b/>
          <w:i/>
          <w:szCs w:val="22"/>
        </w:rPr>
        <w:t>“dbUri”: “mongodb://user:pass@host:port/MCCFApp1”,</w:t>
      </w:r>
    </w:p>
    <w:p w14:paraId="482AC2E6" w14:textId="77777777" w:rsidR="00A17716" w:rsidRDefault="00A17716" w:rsidP="00A17716">
      <w:pPr>
        <w:ind w:firstLine="720"/>
        <w:rPr>
          <w:b/>
          <w:i/>
        </w:rPr>
      </w:pPr>
      <w:r>
        <w:rPr>
          <w:b/>
          <w:i/>
          <w:szCs w:val="22"/>
        </w:rPr>
        <w:t xml:space="preserve"> </w:t>
      </w:r>
      <w:r>
        <w:rPr>
          <w:b/>
          <w:i/>
        </w:rPr>
        <w:t>“errorLoggingMethod”: “db”,</w:t>
      </w:r>
    </w:p>
    <w:p w14:paraId="2B83C8B3" w14:textId="77777777" w:rsidR="00A17716" w:rsidRDefault="00A17716" w:rsidP="00A17716">
      <w:pPr>
        <w:ind w:firstLine="720"/>
        <w:rPr>
          <w:b/>
          <w:i/>
        </w:rPr>
      </w:pPr>
      <w:r>
        <w:rPr>
          <w:b/>
          <w:i/>
        </w:rPr>
        <w:t>“infoLoggingMethod”: “ file”,</w:t>
      </w:r>
    </w:p>
    <w:p w14:paraId="79B73804" w14:textId="77777777" w:rsidR="00A17716" w:rsidRDefault="00A17716" w:rsidP="00A17716">
      <w:pPr>
        <w:ind w:firstLine="720"/>
        <w:rPr>
          <w:b/>
          <w:i/>
        </w:rPr>
      </w:pPr>
      <w:r>
        <w:rPr>
          <w:b/>
          <w:i/>
        </w:rPr>
        <w:t>“warnLoggingMethod”: “file”,</w:t>
      </w:r>
    </w:p>
    <w:p w14:paraId="04ECEC1D" w14:textId="77777777" w:rsidR="00A17716" w:rsidRDefault="00A17716" w:rsidP="00A17716">
      <w:pPr>
        <w:ind w:firstLine="720"/>
        <w:rPr>
          <w:b/>
          <w:i/>
        </w:rPr>
      </w:pPr>
      <w:r>
        <w:rPr>
          <w:b/>
          <w:i/>
        </w:rPr>
        <w:t>“debugLoggingMethod”: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EB525A">
      <w:pPr>
        <w:pStyle w:val="ListParagraph"/>
        <w:numPr>
          <w:ilvl w:val="0"/>
          <w:numId w:val="48"/>
        </w:numPr>
        <w:spacing w:before="0" w:after="0"/>
      </w:pPr>
      <w:r>
        <w:t xml:space="preserve">one of the </w:t>
      </w:r>
      <w:r>
        <w:rPr>
          <w:i/>
        </w:rPr>
        <w:t>syslog</w:t>
      </w:r>
      <w:r>
        <w:t xml:space="preserve"> logleves: </w:t>
      </w:r>
      <w:r>
        <w:rPr>
          <w:color w:val="3C3C3C"/>
        </w:rPr>
        <w:t>emerg</w:t>
      </w:r>
      <w:r>
        <w:t xml:space="preserve">, </w:t>
      </w:r>
      <w:r>
        <w:rPr>
          <w:color w:val="3C3C3C"/>
        </w:rPr>
        <w:t>alert</w:t>
      </w:r>
      <w:r>
        <w:t>, crit, error, warning, notice, info, or debug or</w:t>
      </w:r>
    </w:p>
    <w:p w14:paraId="4BFDD921" w14:textId="77777777" w:rsidR="00A17716" w:rsidRDefault="00A17716" w:rsidP="00EB525A">
      <w:pPr>
        <w:pStyle w:val="ListParagraph"/>
        <w:numPr>
          <w:ilvl w:val="0"/>
          <w:numId w:val="48"/>
        </w:numPr>
        <w:spacing w:before="0" w:after="0"/>
      </w:pPr>
      <w:r>
        <w:t xml:space="preserve">one of the </w:t>
      </w:r>
      <w:r>
        <w:rPr>
          <w:i/>
        </w:rPr>
        <w:t>npm</w:t>
      </w:r>
      <w:r>
        <w:t xml:space="preserve"> log levels: error, warn, info, verbose, debug, or silly</w:t>
      </w:r>
    </w:p>
    <w:p w14:paraId="647F9C08" w14:textId="77777777" w:rsidR="00A17716" w:rsidRDefault="00A17716" w:rsidP="00A17716"/>
    <w:p w14:paraId="0E91BEF8" w14:textId="77777777" w:rsidR="00A17716" w:rsidRDefault="00A17716" w:rsidP="00A17716">
      <w:r>
        <w:t>MCCFNodeCommonLogger will provide two methods called “</w:t>
      </w:r>
      <w:r>
        <w:rPr>
          <w:b/>
        </w:rPr>
        <w:t>log</w:t>
      </w:r>
      <w:r>
        <w:t>”.</w:t>
      </w:r>
    </w:p>
    <w:p w14:paraId="0857DE54" w14:textId="77777777" w:rsidR="00A17716" w:rsidRDefault="00A17716" w:rsidP="00A17716">
      <w:r>
        <w:t>One method will have two parameters (Log level and Message). (used by non Angular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The file logging.json will be read every time the .log method is called</w:t>
      </w:r>
    </w:p>
    <w:p w14:paraId="151E8FB9" w14:textId="77777777" w:rsidR="00A17716" w:rsidRDefault="00A17716" w:rsidP="00A17716">
      <w:r>
        <w:t>MCCFNodeCommonLogger will use the NPM module “winston” to impelement the actual logging feature (</w:t>
      </w:r>
      <w:hyperlink r:id="rId38" w:history="1">
        <w:r>
          <w:rPr>
            <w:rStyle w:val="Hyperlink"/>
          </w:rPr>
          <w:t>https://www.npmjs.com/package/winston</w:t>
        </w:r>
      </w:hyperlink>
      <w:r>
        <w:t>).</w:t>
      </w:r>
    </w:p>
    <w:p w14:paraId="507C56B1" w14:textId="77777777" w:rsidR="00A17716" w:rsidRDefault="00A17716" w:rsidP="00A17716">
      <w:pPr>
        <w:pStyle w:val="BodyText"/>
      </w:pPr>
      <w:r>
        <w:t>A log message created by winston will look like the following:</w:t>
      </w:r>
    </w:p>
    <w:p w14:paraId="4D169DC4" w14:textId="77777777" w:rsidR="00A17716" w:rsidRDefault="00A17716" w:rsidP="00A17716">
      <w:pPr>
        <w:pStyle w:val="BodyText"/>
      </w:pPr>
      <w:r>
        <w:rPr>
          <w:b/>
          <w:i/>
        </w:rPr>
        <w:t>{"level":"info","message":"this is a test","timestamp":"2017-05-11T14:13:11.006Z"}</w:t>
      </w:r>
    </w:p>
    <w:p w14:paraId="77AF3D65" w14:textId="77777777" w:rsidR="00A17716" w:rsidRDefault="00A17716" w:rsidP="00A17716">
      <w:r>
        <w:t>Not only will MCCFNodeCommonLogger provide logging when the log method is called, it will also provide logging in case of an uncaught exception (winston provides this feature and it can be implemented using the winston.handleExceptions function).</w:t>
      </w:r>
    </w:p>
    <w:p w14:paraId="18D339B0" w14:textId="77777777" w:rsidR="00A17716" w:rsidRDefault="00A17716" w:rsidP="00A17716">
      <w:r>
        <w:t>The following is an example of a message created in the exception logfile by winston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11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"uid":null,</w:t>
      </w:r>
    </w:p>
    <w:p w14:paraId="04919C9E" w14:textId="77777777" w:rsidR="00A17716" w:rsidRDefault="00A17716" w:rsidP="00A17716">
      <w:pPr>
        <w:rPr>
          <w:b/>
          <w:i/>
          <w:sz w:val="16"/>
          <w:szCs w:val="16"/>
        </w:rPr>
      </w:pPr>
      <w:r>
        <w:rPr>
          <w:b/>
          <w:i/>
          <w:sz w:val="16"/>
          <w:szCs w:val="16"/>
        </w:rPr>
        <w:t>      "gid":null,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"execPath":"C:\\Program Files\\nodejs\\node.exe",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xml:space="preserve">      "argv":[  </w:t>
      </w:r>
    </w:p>
    <w:p w14:paraId="056D16F5" w14:textId="77777777" w:rsidR="00A17716" w:rsidRDefault="00A17716" w:rsidP="00A17716">
      <w:pPr>
        <w:rPr>
          <w:b/>
          <w:i/>
          <w:sz w:val="16"/>
          <w:szCs w:val="16"/>
        </w:rPr>
      </w:pPr>
      <w:r>
        <w:rPr>
          <w:b/>
          <w:i/>
          <w:sz w:val="16"/>
          <w:szCs w:val="16"/>
        </w:rPr>
        <w:t>         "C:\\Program Files\\nodejs\\node.exe",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xml:space="preserve">      "memoryUsage":{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xml:space="preserve">   "os":{  </w:t>
      </w:r>
    </w:p>
    <w:p w14:paraId="1F87F561" w14:textId="77777777" w:rsidR="00A17716" w:rsidRDefault="00A17716" w:rsidP="00A17716">
      <w:pPr>
        <w:rPr>
          <w:b/>
          <w:i/>
          <w:sz w:val="16"/>
          <w:szCs w:val="16"/>
        </w:rPr>
      </w:pPr>
      <w:r>
        <w:rPr>
          <w:b/>
          <w:i/>
          <w:sz w:val="16"/>
          <w:szCs w:val="16"/>
        </w:rPr>
        <w:t xml:space="preserve">      "loadavg":[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"method":null,</w:t>
      </w:r>
    </w:p>
    <w:p w14:paraId="6376F9F7" w14:textId="77777777" w:rsidR="00A17716" w:rsidRDefault="00A17716" w:rsidP="00A17716">
      <w:pPr>
        <w:rPr>
          <w:b/>
          <w:i/>
          <w:sz w:val="16"/>
          <w:szCs w:val="16"/>
        </w:rPr>
      </w:pPr>
      <w:r>
        <w:rPr>
          <w:b/>
          <w:i/>
          <w:sz w:val="16"/>
          <w:szCs w:val="16"/>
        </w:rPr>
        <w:t>         "native":false</w:t>
      </w:r>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"file":"module.js",</w:t>
      </w:r>
    </w:p>
    <w:p w14:paraId="052F36D0" w14:textId="77777777" w:rsidR="00A17716" w:rsidRDefault="00A17716" w:rsidP="00A17716">
      <w:pPr>
        <w:rPr>
          <w:b/>
          <w:i/>
          <w:sz w:val="16"/>
          <w:szCs w:val="16"/>
        </w:rPr>
      </w:pPr>
      <w:r>
        <w:rPr>
          <w:b/>
          <w:i/>
          <w:sz w:val="16"/>
          <w:szCs w:val="16"/>
        </w:rPr>
        <w:t>         "function":"Module._compile",</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"method":"_compile",</w:t>
      </w:r>
    </w:p>
    <w:p w14:paraId="318204A0" w14:textId="77777777" w:rsidR="00A17716" w:rsidRDefault="00A17716" w:rsidP="00A17716">
      <w:pPr>
        <w:rPr>
          <w:b/>
          <w:i/>
          <w:sz w:val="16"/>
          <w:szCs w:val="16"/>
        </w:rPr>
      </w:pPr>
      <w:r>
        <w:rPr>
          <w:b/>
          <w:i/>
          <w:sz w:val="16"/>
          <w:szCs w:val="16"/>
        </w:rPr>
        <w:t>         "native":false</w:t>
      </w:r>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"ReferenceError: conole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Module._compile (module.js:570:32)",</w:t>
      </w:r>
    </w:p>
    <w:p w14:paraId="77F4C65E" w14:textId="77777777" w:rsidR="00A17716" w:rsidRDefault="00A17716" w:rsidP="00A17716">
      <w:pPr>
        <w:rPr>
          <w:b/>
          <w:i/>
          <w:sz w:val="16"/>
          <w:szCs w:val="16"/>
        </w:rPr>
      </w:pPr>
      <w:r>
        <w:rPr>
          <w:b/>
          <w:i/>
          <w:sz w:val="16"/>
          <w:szCs w:val="16"/>
        </w:rPr>
        <w:t>      "    at Object.Module._extensions..js (module.js:579:10)",</w:t>
      </w:r>
    </w:p>
    <w:p w14:paraId="046B0D0C" w14:textId="77777777" w:rsidR="00A17716" w:rsidRDefault="00A17716" w:rsidP="00A17716">
      <w:pPr>
        <w:rPr>
          <w:b/>
          <w:i/>
          <w:sz w:val="16"/>
          <w:szCs w:val="16"/>
        </w:rPr>
      </w:pPr>
      <w:r>
        <w:rPr>
          <w:b/>
          <w:i/>
          <w:sz w:val="16"/>
          <w:szCs w:val="16"/>
        </w:rPr>
        <w:t>      "    at Module.load (module.js:487:32)",</w:t>
      </w:r>
    </w:p>
    <w:p w14:paraId="19E03371" w14:textId="77777777" w:rsidR="00A17716" w:rsidRDefault="00A17716" w:rsidP="00A17716">
      <w:pPr>
        <w:rPr>
          <w:b/>
          <w:i/>
          <w:sz w:val="16"/>
          <w:szCs w:val="16"/>
        </w:rPr>
      </w:pPr>
      <w:r>
        <w:rPr>
          <w:b/>
          <w:i/>
          <w:sz w:val="16"/>
          <w:szCs w:val="16"/>
        </w:rPr>
        <w:t>      "    at tryModuleLoad (module.js:446:12)",</w:t>
      </w:r>
    </w:p>
    <w:p w14:paraId="492244BA" w14:textId="77777777" w:rsidR="00A17716" w:rsidRDefault="00A17716" w:rsidP="00A17716">
      <w:pPr>
        <w:rPr>
          <w:b/>
          <w:i/>
          <w:sz w:val="16"/>
          <w:szCs w:val="16"/>
        </w:rPr>
      </w:pPr>
      <w:r>
        <w:rPr>
          <w:b/>
          <w:i/>
          <w:sz w:val="16"/>
          <w:szCs w:val="16"/>
        </w:rPr>
        <w:t>      "    at Function.Module._load (module.js:438:3)",</w:t>
      </w:r>
    </w:p>
    <w:p w14:paraId="42B362C5" w14:textId="77777777" w:rsidR="00A17716" w:rsidRDefault="00A17716" w:rsidP="00A17716">
      <w:pPr>
        <w:rPr>
          <w:b/>
          <w:i/>
          <w:sz w:val="16"/>
          <w:szCs w:val="16"/>
        </w:rPr>
      </w:pPr>
      <w:r>
        <w:rPr>
          <w:b/>
          <w:i/>
          <w:sz w:val="16"/>
          <w:szCs w:val="16"/>
        </w:rPr>
        <w:t>      "    at Module.runMain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"level":"error",</w:t>
      </w:r>
    </w:p>
    <w:p w14:paraId="3994C1C5" w14:textId="77777777" w:rsidR="00A17716" w:rsidRDefault="00A17716" w:rsidP="00A17716">
      <w:pPr>
        <w:rPr>
          <w:b/>
          <w:i/>
          <w:sz w:val="16"/>
          <w:szCs w:val="16"/>
        </w:rPr>
      </w:pPr>
      <w:r>
        <w:rPr>
          <w:b/>
          <w:i/>
          <w:sz w:val="16"/>
          <w:szCs w:val="16"/>
        </w:rPr>
        <w:t>   "message":"uncaughtException: conole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r>
        <w:t>MCCFNodeCommonLogger will only log a message if the log level defined in the file logging.json and the log level in the log message match.</w:t>
      </w:r>
    </w:p>
    <w:p w14:paraId="3C2A2946" w14:textId="77777777" w:rsidR="00A17716" w:rsidRDefault="00A17716" w:rsidP="00A17716">
      <w:r>
        <w:t>There will be a log file for each log level that is defined in the file logging.json.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r>
        <w:rPr>
          <w:b/>
        </w:rPr>
        <w:t>Fileshare for Log Files</w:t>
      </w:r>
    </w:p>
    <w:p w14:paraId="4CEDCDBD" w14:textId="77777777" w:rsidR="00A17716" w:rsidRDefault="00A17716" w:rsidP="00A17716">
      <w:r>
        <w:t>The fileshare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Rotation of files will be done by the server that manages the fileshare. (set up by operations)</w:t>
      </w:r>
    </w:p>
    <w:p w14:paraId="527A90EA" w14:textId="77777777" w:rsidR="00A17716" w:rsidRDefault="00A17716" w:rsidP="00A17716">
      <w:r>
        <w:t>Access to logfiles and the fileshare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Each MCCF Node.js app that uses the MCCFNodeCommonLogger will need to add it to its dependencies and will provide a logging.json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“MCCFNodeCommonLogger”. Each Node.js app provides a file called logging.json and utilizes the .log method for logging purposes.</w:t>
      </w:r>
    </w:p>
    <w:p w14:paraId="57130087" w14:textId="77777777" w:rsidR="00A17716" w:rsidRDefault="00A17716" w:rsidP="00A17716">
      <w:r>
        <w:t>Depending on the configuration in logging.json, the logfile gets written to the file share, which rotates and archives the logfiles or the log message will get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Product owners will be able to view the logfiles in the log UI. They will also have to be authenticated in order to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Angular dependency injection will allow a developer to get an instance of the LoggerService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constructor(private configService: ConfigService, private loggerService: LoggerService)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Early in the Angular boot-process (e.g. app.component.ts),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Later, at any point in Angular, the LoggerService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r>
        <w:rPr>
          <w:i/>
          <w:color w:val="000000"/>
        </w:rPr>
        <w:t>this.loggerService.error("(sample error)", "(app id)")</w:t>
      </w:r>
    </w:p>
    <w:p w14:paraId="5FC66379" w14:textId="77777777" w:rsidR="00A17716" w:rsidRDefault="00A17716" w:rsidP="00A17716">
      <w:pPr>
        <w:rPr>
          <w:i/>
          <w:color w:val="000000"/>
        </w:rPr>
      </w:pPr>
      <w:r>
        <w:rPr>
          <w:i/>
          <w:color w:val="000000"/>
        </w:rPr>
        <w:t>    this.loggerService.warn("(sample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this.loggerService.debug("(sample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Once a service-endpoint is setup to listen for logs messages, an HttpOutputProvider would be created to send log messages to the service-endpoint via HTTP POST /api/log. The details of the service are black-boxed from the perspective of the client-side application.</w:t>
      </w:r>
    </w:p>
    <w:p w14:paraId="11FBE2F2" w14:textId="77777777" w:rsidR="00A17716" w:rsidRDefault="00A17716" w:rsidP="00A17716">
      <w:r>
        <w:rPr>
          <w:color w:val="000000"/>
        </w:rPr>
        <w:t xml:space="preserve">This express-driven node service will be using the </w:t>
      </w:r>
      <w:r>
        <w:t xml:space="preserve">MCCFNodeCommonLogger to do the server side logging for Angular applications. It will have </w:t>
      </w:r>
      <w:r>
        <w:rPr>
          <w:b/>
        </w:rPr>
        <w:t>one</w:t>
      </w:r>
      <w:r>
        <w:t xml:space="preserve"> logging.json file which will be used to configure the logging for each Angular application.</w:t>
      </w:r>
    </w:p>
    <w:p w14:paraId="073E209B" w14:textId="0D4042C6"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EB525A">
      <w:pPr>
        <w:pStyle w:val="BodyText"/>
        <w:numPr>
          <w:ilvl w:val="0"/>
          <w:numId w:val="52"/>
        </w:numPr>
      </w:pPr>
      <w:r w:rsidRPr="00AC62A1">
        <w:t>Name: Name of the endpoint in the health monitoring system configuration</w:t>
      </w:r>
    </w:p>
    <w:p w14:paraId="39ED237A" w14:textId="77777777" w:rsidR="00A17716" w:rsidRPr="00AC62A1" w:rsidRDefault="00A17716" w:rsidP="00EB525A">
      <w:pPr>
        <w:pStyle w:val="BodyText"/>
        <w:numPr>
          <w:ilvl w:val="0"/>
          <w:numId w:val="52"/>
        </w:numPr>
      </w:pPr>
      <w:r w:rsidRPr="00AC62A1">
        <w:t>Address/Path to the health endpoint</w:t>
      </w:r>
    </w:p>
    <w:p w14:paraId="5976C0A8" w14:textId="77777777" w:rsidR="00A17716" w:rsidRPr="00AC62A1" w:rsidRDefault="00A17716" w:rsidP="00EB525A">
      <w:pPr>
        <w:pStyle w:val="BodyText"/>
        <w:numPr>
          <w:ilvl w:val="0"/>
          <w:numId w:val="52"/>
        </w:numPr>
      </w:pPr>
      <w:r w:rsidRPr="00AC62A1">
        <w:t>Protocol used: HTTP, HTTPS, etc.</w:t>
      </w:r>
    </w:p>
    <w:p w14:paraId="3BC9D5DB" w14:textId="77777777" w:rsidR="00A17716" w:rsidRPr="00AC62A1" w:rsidRDefault="00A17716" w:rsidP="00EB525A">
      <w:pPr>
        <w:pStyle w:val="BodyText"/>
        <w:numPr>
          <w:ilvl w:val="0"/>
          <w:numId w:val="52"/>
        </w:numPr>
      </w:pPr>
      <w:r w:rsidRPr="00AC62A1">
        <w:t>Request interval (in seconds)</w:t>
      </w:r>
    </w:p>
    <w:p w14:paraId="491E10D1" w14:textId="77777777" w:rsidR="00A17716" w:rsidRPr="00AC62A1" w:rsidRDefault="00A17716" w:rsidP="00EB525A">
      <w:pPr>
        <w:pStyle w:val="BodyText"/>
        <w:numPr>
          <w:ilvl w:val="0"/>
          <w:numId w:val="52"/>
        </w:numPr>
      </w:pPr>
      <w:r w:rsidRPr="00AC62A1">
        <w:t>Timeout: Interval in seconds (how long to wait for response from endpoint)</w:t>
      </w:r>
    </w:p>
    <w:p w14:paraId="21780F19" w14:textId="77777777" w:rsidR="00A17716" w:rsidRPr="00AC62A1" w:rsidRDefault="00A17716" w:rsidP="00EB525A">
      <w:pPr>
        <w:pStyle w:val="BodyText"/>
        <w:numPr>
          <w:ilvl w:val="0"/>
          <w:numId w:val="52"/>
        </w:numPr>
      </w:pPr>
      <w:r w:rsidRPr="00AC62A1">
        <w:t>Failure threshold</w:t>
      </w:r>
    </w:p>
    <w:p w14:paraId="15E7FE83" w14:textId="77777777" w:rsidR="00A17716" w:rsidRPr="00AC62A1" w:rsidRDefault="00A17716" w:rsidP="00EB525A">
      <w:pPr>
        <w:pStyle w:val="BodyText"/>
        <w:numPr>
          <w:ilvl w:val="0"/>
          <w:numId w:val="52"/>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77777777" w:rsidR="00A17716" w:rsidRPr="00AC62A1" w:rsidRDefault="00A17716" w:rsidP="00A17716">
      <w:pPr>
        <w:pStyle w:val="BodyText"/>
      </w:pPr>
      <w:r w:rsidRPr="00AC62A1">
        <w:t>If the health endpoint doesn’t respond in the timeout interval defined in the configuration or if the endpoint returns an error (e.g. != HTTP 200), the health monitor will count the number of consecutive requests that the health endpoint hasn’t responded to or has returned an error.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EB525A">
      <w:pPr>
        <w:pStyle w:val="BodyText"/>
        <w:numPr>
          <w:ilvl w:val="0"/>
          <w:numId w:val="52"/>
        </w:numPr>
      </w:pPr>
      <w:r w:rsidRPr="00AC62A1">
        <w:t>Health endpoint name</w:t>
      </w:r>
    </w:p>
    <w:p w14:paraId="2EFD321C" w14:textId="77777777" w:rsidR="00A17716" w:rsidRPr="00AC62A1" w:rsidRDefault="00A17716" w:rsidP="00EB525A">
      <w:pPr>
        <w:pStyle w:val="BodyText"/>
        <w:numPr>
          <w:ilvl w:val="0"/>
          <w:numId w:val="52"/>
        </w:numPr>
      </w:pPr>
      <w:r w:rsidRPr="00AC62A1">
        <w:t>Request</w:t>
      </w:r>
    </w:p>
    <w:p w14:paraId="42782826" w14:textId="77777777" w:rsidR="00A17716" w:rsidRPr="00AC62A1" w:rsidRDefault="00A17716" w:rsidP="00EB525A">
      <w:pPr>
        <w:pStyle w:val="BodyText"/>
        <w:numPr>
          <w:ilvl w:val="0"/>
          <w:numId w:val="52"/>
        </w:numPr>
      </w:pPr>
      <w:r w:rsidRPr="00AC62A1">
        <w:t>Response: If timeout, then blank</w:t>
      </w:r>
    </w:p>
    <w:p w14:paraId="16A91AB1" w14:textId="77777777" w:rsidR="00A17716" w:rsidRPr="00AC62A1" w:rsidRDefault="00A17716" w:rsidP="00EB525A">
      <w:pPr>
        <w:pStyle w:val="BodyText"/>
        <w:numPr>
          <w:ilvl w:val="0"/>
          <w:numId w:val="52"/>
        </w:numPr>
      </w:pPr>
      <w:r w:rsidRPr="00AC62A1">
        <w:t>Successful: true/false (true if timeout)</w:t>
      </w:r>
    </w:p>
    <w:p w14:paraId="7071A674" w14:textId="77777777" w:rsidR="00A17716" w:rsidRPr="00AC62A1" w:rsidRDefault="00A17716" w:rsidP="00EB525A">
      <w:pPr>
        <w:pStyle w:val="BodyText"/>
        <w:numPr>
          <w:ilvl w:val="0"/>
          <w:numId w:val="52"/>
        </w:numPr>
      </w:pPr>
      <w:r w:rsidRPr="00AC62A1">
        <w:t>Failure threshold count</w:t>
      </w:r>
    </w:p>
    <w:p w14:paraId="530BAC25" w14:textId="77777777" w:rsidR="00A17716" w:rsidRPr="00AC62A1" w:rsidRDefault="00A17716" w:rsidP="00EB525A">
      <w:pPr>
        <w:pStyle w:val="BodyText"/>
        <w:numPr>
          <w:ilvl w:val="0"/>
          <w:numId w:val="52"/>
        </w:numPr>
      </w:pPr>
      <w:r w:rsidRPr="00AC62A1">
        <w:t>Timestamp</w:t>
      </w:r>
    </w:p>
    <w:p w14:paraId="01D7F8F6" w14:textId="4E674149" w:rsidR="00A17716" w:rsidRPr="00AC62A1" w:rsidRDefault="00A17716" w:rsidP="00A17716">
      <w:pPr>
        <w:pStyle w:val="BodyText"/>
      </w:pPr>
      <w:r w:rsidRPr="00AC62A1">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442" w:name="_Toc501357524"/>
      <w:r>
        <w:t>User Interfaces</w:t>
      </w:r>
      <w:bookmarkEnd w:id="442"/>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28" type="#_x0000_t75" style="width:77.85pt;height:50.35pt" o:ole="">
            <v:imagedata r:id="rId42" o:title=""/>
          </v:shape>
          <o:OLEObject Type="Embed" ProgID="AcroExch.Document.DC" ShapeID="_x0000_i1028" DrawAspect="Icon" ObjectID="_1588144601" r:id="rId43"/>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pPr>
        <w:rPr>
          <w:ins w:id="443" w:author="Author"/>
        </w:rPr>
      </w:pPr>
      <w:r w:rsidRPr="00034C3A">
        <w:object w:dxaOrig="2064" w:dyaOrig="1344" w14:anchorId="656F5B38">
          <v:shape id="_x0000_i1029" type="#_x0000_t75" style="width:103.2pt;height:67pt" o:ole="">
            <v:imagedata r:id="rId44" o:title=""/>
          </v:shape>
          <o:OLEObject Type="Embed" ProgID="AcroExch.Document.DC" ShapeID="_x0000_i1029" DrawAspect="Icon" ObjectID="_1588144602" r:id="rId45"/>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2AF446B4" w14:textId="441D6258"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r w:rsidRPr="009C1A65">
        <w:rPr>
          <w:rFonts w:ascii="Arial" w:hAnsi="Arial" w:cs="Arial"/>
          <w:noProof/>
        </w:rPr>
        <w:drawing>
          <wp:anchor distT="0" distB="0" distL="114300" distR="114300" simplePos="0" relativeHeight="251837440" behindDoc="0" locked="0" layoutInCell="1" allowOverlap="1" wp14:anchorId="1B996314" wp14:editId="667AB068">
            <wp:simplePos x="0" y="0"/>
            <wp:positionH relativeFrom="margin">
              <wp:posOffset>404495</wp:posOffset>
            </wp:positionH>
            <wp:positionV relativeFrom="margin">
              <wp:posOffset>4324985</wp:posOffset>
            </wp:positionV>
            <wp:extent cx="4091305" cy="4438015"/>
            <wp:effectExtent l="57150" t="57150" r="42545" b="38735"/>
            <wp:wrapNone/>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extLst>
                        <a:ext uri="{28A0092B-C50C-407E-A947-70E740481C1C}">
                          <a14:useLocalDpi xmlns:a14="http://schemas.microsoft.com/office/drawing/2010/main" val="0"/>
                        </a:ext>
                      </a:extLst>
                    </a:blip>
                    <a:stretch>
                      <a:fillRect/>
                    </a:stretch>
                  </pic:blipFill>
                  <pic:spPr>
                    <a:xfrm>
                      <a:off x="0" y="0"/>
                      <a:ext cx="4058920" cy="4406900"/>
                    </a:xfrm>
                    <a:prstGeom prst="rect">
                      <a:avLst/>
                    </a:prstGeom>
                    <a:scene3d>
                      <a:camera prst="orthographicFront"/>
                      <a:lightRig rig="threePt" dir="t"/>
                    </a:scene3d>
                    <a:sp3d>
                      <a:bevelT w="152400" h="50800" prst="softRound"/>
                    </a:sp3d>
                  </pic:spPr>
                </pic:pic>
              </a:graphicData>
            </a:graphic>
            <wp14:sizeRelH relativeFrom="margin">
              <wp14:pctWidth>0</wp14:pctWidth>
            </wp14:sizeRelH>
            <wp14:sizeRelV relativeFrom="margin">
              <wp14:pctHeight>0</wp14:pctHeight>
            </wp14:sizeRelV>
          </wp:anchor>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ins w:id="444" w:author="Author"/>
          <w:b/>
          <w:bCs/>
        </w:rPr>
      </w:pPr>
      <w:ins w:id="445" w:author="Author">
        <w:r>
          <w:rPr>
            <w:b/>
            <w:bCs/>
          </w:rPr>
          <w:t>Wireframes</w:t>
        </w:r>
      </w:ins>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rPr>
          <w:ins w:id="446" w:author="Author"/>
        </w:trPr>
        <w:tc>
          <w:tcPr>
            <w:tcW w:w="5342" w:type="dxa"/>
          </w:tcPr>
          <w:p w14:paraId="099D1778" w14:textId="57924131" w:rsidR="00B82D70" w:rsidRDefault="00B82D70" w:rsidP="00B82D70">
            <w:pPr>
              <w:rPr>
                <w:ins w:id="447" w:author="Author"/>
                <w:b/>
                <w:bCs/>
              </w:rPr>
            </w:pPr>
            <w:ins w:id="448" w:author="Autho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ins>
          </w:p>
        </w:tc>
        <w:tc>
          <w:tcPr>
            <w:tcW w:w="5188" w:type="dxa"/>
          </w:tcPr>
          <w:p w14:paraId="6A9A11EF" w14:textId="7DD5F33B" w:rsidR="00B82D70" w:rsidRDefault="00B82D70" w:rsidP="00A17716">
            <w:pPr>
              <w:rPr>
                <w:ins w:id="449" w:author="Author"/>
                <w:b/>
                <w:bCs/>
              </w:rPr>
            </w:pPr>
            <w:ins w:id="450" w:author="Autho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ins>
          </w:p>
        </w:tc>
      </w:tr>
      <w:tr w:rsidR="00B82D70" w14:paraId="3B660DFB" w14:textId="77777777" w:rsidTr="00B82D70">
        <w:trPr>
          <w:ins w:id="451" w:author="Author"/>
        </w:trPr>
        <w:tc>
          <w:tcPr>
            <w:tcW w:w="5342" w:type="dxa"/>
          </w:tcPr>
          <w:p w14:paraId="4516F68D" w14:textId="034D2153" w:rsidR="00B82D70" w:rsidRDefault="00B82D70" w:rsidP="00B82D70">
            <w:pPr>
              <w:rPr>
                <w:ins w:id="452" w:author="Author"/>
                <w:b/>
                <w:bCs/>
                <w:noProof/>
              </w:rPr>
            </w:pPr>
            <w:ins w:id="453" w:author="Autho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ins>
          </w:p>
        </w:tc>
        <w:tc>
          <w:tcPr>
            <w:tcW w:w="5188" w:type="dxa"/>
          </w:tcPr>
          <w:p w14:paraId="1CFD45A8" w14:textId="56D8A13D" w:rsidR="00B82D70" w:rsidRDefault="00B82D70" w:rsidP="00A17716">
            <w:pPr>
              <w:rPr>
                <w:ins w:id="454" w:author="Author"/>
                <w:b/>
                <w:bCs/>
                <w:noProof/>
              </w:rPr>
            </w:pPr>
            <w:ins w:id="455" w:author="Autho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ins>
          </w:p>
        </w:tc>
      </w:tr>
      <w:tr w:rsidR="00B82D70" w14:paraId="555C1B23" w14:textId="77777777" w:rsidTr="00B82D70">
        <w:trPr>
          <w:ins w:id="456" w:author="Author"/>
        </w:trPr>
        <w:tc>
          <w:tcPr>
            <w:tcW w:w="5342" w:type="dxa"/>
          </w:tcPr>
          <w:p w14:paraId="5A852D86" w14:textId="518C1638" w:rsidR="00B82D70" w:rsidRDefault="00B82D70" w:rsidP="00B82D70">
            <w:pPr>
              <w:rPr>
                <w:ins w:id="457" w:author="Author"/>
                <w:b/>
                <w:bCs/>
              </w:rPr>
            </w:pPr>
            <w:ins w:id="458" w:author="Autho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ins>
          </w:p>
        </w:tc>
        <w:tc>
          <w:tcPr>
            <w:tcW w:w="5188" w:type="dxa"/>
          </w:tcPr>
          <w:p w14:paraId="4230633E" w14:textId="562AD7D7" w:rsidR="00B82D70" w:rsidRDefault="00B82D70" w:rsidP="00A17716">
            <w:pPr>
              <w:rPr>
                <w:ins w:id="459" w:author="Author"/>
                <w:b/>
                <w:bCs/>
              </w:rPr>
            </w:pPr>
            <w:ins w:id="460" w:author="Autho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ins>
          </w:p>
        </w:tc>
      </w:tr>
      <w:tr w:rsidR="00B82D70" w14:paraId="561C7BCF" w14:textId="77777777" w:rsidTr="00B82D70">
        <w:trPr>
          <w:ins w:id="461" w:author="Author"/>
        </w:trPr>
        <w:tc>
          <w:tcPr>
            <w:tcW w:w="5342" w:type="dxa"/>
          </w:tcPr>
          <w:p w14:paraId="4989F0D8" w14:textId="1EAA5AC1" w:rsidR="00B82D70" w:rsidRDefault="00B82D70" w:rsidP="00B82D70">
            <w:pPr>
              <w:rPr>
                <w:ins w:id="462" w:author="Author"/>
                <w:b/>
                <w:bCs/>
              </w:rPr>
            </w:pPr>
            <w:ins w:id="463" w:author="Autho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ins>
          </w:p>
        </w:tc>
        <w:tc>
          <w:tcPr>
            <w:tcW w:w="5188" w:type="dxa"/>
          </w:tcPr>
          <w:p w14:paraId="4BE97439" w14:textId="4FE5C621" w:rsidR="00B82D70" w:rsidRDefault="00B82D70" w:rsidP="00A17716">
            <w:pPr>
              <w:rPr>
                <w:ins w:id="464" w:author="Author"/>
                <w:b/>
                <w:bCs/>
              </w:rPr>
            </w:pPr>
            <w:ins w:id="465" w:author="Autho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ins>
          </w:p>
        </w:tc>
      </w:tr>
      <w:tr w:rsidR="00B82D70" w14:paraId="3A2003DD" w14:textId="77777777" w:rsidTr="00B82D70">
        <w:trPr>
          <w:ins w:id="466" w:author="Author"/>
        </w:trPr>
        <w:tc>
          <w:tcPr>
            <w:tcW w:w="5342" w:type="dxa"/>
          </w:tcPr>
          <w:p w14:paraId="1DC68A85" w14:textId="56F33F58" w:rsidR="00B82D70" w:rsidRDefault="00B82D70" w:rsidP="0003668E">
            <w:pPr>
              <w:rPr>
                <w:ins w:id="467" w:author="Author"/>
                <w:b/>
                <w:bCs/>
              </w:rPr>
            </w:pPr>
            <w:ins w:id="468" w:author="Autho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ins>
          </w:p>
        </w:tc>
        <w:tc>
          <w:tcPr>
            <w:tcW w:w="5188" w:type="dxa"/>
          </w:tcPr>
          <w:p w14:paraId="64BCCD62" w14:textId="4CD1E6F7" w:rsidR="00B82D70" w:rsidRDefault="0003668E" w:rsidP="00A17716">
            <w:pPr>
              <w:rPr>
                <w:ins w:id="469" w:author="Author"/>
                <w:b/>
                <w:bCs/>
              </w:rPr>
            </w:pPr>
            <w:ins w:id="470" w:author="Autho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ins>
          </w:p>
        </w:tc>
      </w:tr>
      <w:tr w:rsidR="00B82D70" w14:paraId="0A915B35" w14:textId="77777777" w:rsidTr="00B82D70">
        <w:trPr>
          <w:ins w:id="471" w:author="Author"/>
        </w:trPr>
        <w:tc>
          <w:tcPr>
            <w:tcW w:w="5342" w:type="dxa"/>
          </w:tcPr>
          <w:p w14:paraId="77FB899F" w14:textId="7EDD4E6A" w:rsidR="00B82D70" w:rsidRDefault="008C4450" w:rsidP="008C4450">
            <w:pPr>
              <w:rPr>
                <w:ins w:id="472" w:author="Author"/>
                <w:b/>
                <w:bCs/>
              </w:rPr>
            </w:pPr>
            <w:ins w:id="473" w:author="Autho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ins>
          </w:p>
        </w:tc>
        <w:tc>
          <w:tcPr>
            <w:tcW w:w="5188" w:type="dxa"/>
          </w:tcPr>
          <w:p w14:paraId="07DB7E85" w14:textId="5E05BDEC" w:rsidR="00B82D70" w:rsidRDefault="008C4450" w:rsidP="008C4450">
            <w:pPr>
              <w:rPr>
                <w:ins w:id="474" w:author="Author"/>
                <w:b/>
                <w:bCs/>
              </w:rPr>
            </w:pPr>
            <w:ins w:id="475" w:author="Autho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ins>
          </w:p>
        </w:tc>
      </w:tr>
      <w:tr w:rsidR="008C4450" w14:paraId="7D293F03" w14:textId="77777777" w:rsidTr="00B82D70">
        <w:trPr>
          <w:ins w:id="476" w:author="Author"/>
        </w:trPr>
        <w:tc>
          <w:tcPr>
            <w:tcW w:w="5342" w:type="dxa"/>
          </w:tcPr>
          <w:p w14:paraId="09BE1665" w14:textId="3AF8E607" w:rsidR="008C4450" w:rsidRDefault="008C4450" w:rsidP="008C4450">
            <w:pPr>
              <w:rPr>
                <w:ins w:id="477" w:author="Author"/>
                <w:b/>
                <w:bCs/>
                <w:noProof/>
              </w:rPr>
            </w:pPr>
            <w:ins w:id="478" w:author="Autho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ins>
          </w:p>
        </w:tc>
        <w:tc>
          <w:tcPr>
            <w:tcW w:w="5188" w:type="dxa"/>
          </w:tcPr>
          <w:p w14:paraId="5C6DD8F6" w14:textId="1D53F76E" w:rsidR="008C4450" w:rsidRDefault="008C4450" w:rsidP="008C4450">
            <w:pPr>
              <w:rPr>
                <w:ins w:id="479" w:author="Author"/>
                <w:b/>
                <w:bCs/>
                <w:noProof/>
              </w:rPr>
            </w:pPr>
            <w:ins w:id="480" w:author="Autho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ins>
          </w:p>
        </w:tc>
      </w:tr>
      <w:tr w:rsidR="00B82D70" w14:paraId="021037A9" w14:textId="77777777" w:rsidTr="00B82D70">
        <w:trPr>
          <w:ins w:id="481" w:author="Author"/>
        </w:trPr>
        <w:tc>
          <w:tcPr>
            <w:tcW w:w="5342" w:type="dxa"/>
          </w:tcPr>
          <w:p w14:paraId="0A573881" w14:textId="75E429B0" w:rsidR="00B82D70" w:rsidRDefault="00F00C1E" w:rsidP="00F00C1E">
            <w:pPr>
              <w:rPr>
                <w:ins w:id="482" w:author="Author"/>
                <w:b/>
                <w:bCs/>
              </w:rPr>
            </w:pPr>
            <w:bookmarkStart w:id="483" w:name="_GoBack"/>
            <w:ins w:id="484" w:author="Author">
              <w:r>
                <w:rPr>
                  <w:b/>
                  <w:bCs/>
                  <w:noProof/>
                </w:rPr>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bookmarkEnd w:id="483"/>
              <w:r w:rsidR="008C4450">
                <w:rPr>
                  <w:b/>
                  <w:bCs/>
                  <w:noProof/>
                </w:rPr>
                <w:lastRenderedPageBreak/>
                <w:drawing>
                  <wp:inline distT="0" distB="0" distL="0" distR="0" wp14:anchorId="16441750" wp14:editId="51168B78">
                    <wp:extent cx="3116317" cy="3612489"/>
                    <wp:effectExtent l="0" t="0" r="8255" b="7620"/>
                    <wp:docPr id="26" name="Picture 26" descr="C:\TAS Wireframes\5_11_20118\System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System Hom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17735" cy="3614133"/>
                            </a:xfrm>
                            <a:prstGeom prst="rect">
                              <a:avLst/>
                            </a:prstGeom>
                            <a:noFill/>
                            <a:ln>
                              <a:noFill/>
                            </a:ln>
                          </pic:spPr>
                        </pic:pic>
                      </a:graphicData>
                    </a:graphic>
                  </wp:inline>
                </w:drawing>
              </w:r>
            </w:ins>
          </w:p>
        </w:tc>
        <w:tc>
          <w:tcPr>
            <w:tcW w:w="5188" w:type="dxa"/>
          </w:tcPr>
          <w:p w14:paraId="4F1F6270" w14:textId="1CA0C563" w:rsidR="00B82D70" w:rsidRDefault="00F00C1E" w:rsidP="00F00C1E">
            <w:pPr>
              <w:rPr>
                <w:ins w:id="485" w:author="Author"/>
                <w:b/>
                <w:bCs/>
              </w:rPr>
            </w:pPr>
            <w:ins w:id="486" w:author="Author">
              <w:r>
                <w:rPr>
                  <w:b/>
                  <w:bCs/>
                  <w:noProof/>
                </w:rPr>
                <w:lastRenderedPageBreak/>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r>
                <w:rPr>
                  <w:b/>
                  <w:bCs/>
                  <w:noProof/>
                </w:rPr>
                <w:lastRenderedPageBreak/>
                <w:drawing>
                  <wp:inline distT="0" distB="0" distL="0" distR="0" wp14:anchorId="4616123C" wp14:editId="0CCDE451">
                    <wp:extent cx="3138185" cy="3637504"/>
                    <wp:effectExtent l="0" t="0" r="5080" b="1270"/>
                    <wp:docPr id="30" name="Picture 30" descr="C:\TAS Wireframes\5_11_20118\IAM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IAM Manag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35765" cy="3634700"/>
                            </a:xfrm>
                            <a:prstGeom prst="rect">
                              <a:avLst/>
                            </a:prstGeom>
                            <a:noFill/>
                            <a:ln>
                              <a:noFill/>
                            </a:ln>
                          </pic:spPr>
                        </pic:pic>
                      </a:graphicData>
                    </a:graphic>
                  </wp:inline>
                </w:drawing>
              </w:r>
            </w:ins>
          </w:p>
        </w:tc>
      </w:tr>
      <w:tr w:rsidR="00B82D70" w14:paraId="7A132192" w14:textId="77777777" w:rsidTr="00B82D70">
        <w:trPr>
          <w:ins w:id="487" w:author="Author"/>
        </w:trPr>
        <w:tc>
          <w:tcPr>
            <w:tcW w:w="5342" w:type="dxa"/>
          </w:tcPr>
          <w:p w14:paraId="70AC9C0F" w14:textId="418A1117" w:rsidR="00B82D70" w:rsidRDefault="00B82D70" w:rsidP="00A17716">
            <w:pPr>
              <w:rPr>
                <w:ins w:id="488" w:author="Author"/>
                <w:b/>
                <w:bCs/>
              </w:rPr>
            </w:pPr>
          </w:p>
        </w:tc>
        <w:tc>
          <w:tcPr>
            <w:tcW w:w="5188" w:type="dxa"/>
          </w:tcPr>
          <w:p w14:paraId="28EBD33A" w14:textId="77777777" w:rsidR="00B82D70" w:rsidRDefault="00B82D70" w:rsidP="00A17716">
            <w:pPr>
              <w:rPr>
                <w:ins w:id="489" w:author="Author"/>
                <w:b/>
                <w:bCs/>
              </w:rPr>
            </w:pPr>
          </w:p>
        </w:tc>
      </w:tr>
    </w:tbl>
    <w:p w14:paraId="18EA63ED" w14:textId="77777777" w:rsidR="00B82D70" w:rsidRDefault="00B82D70" w:rsidP="00A17716">
      <w:pPr>
        <w:rPr>
          <w:ins w:id="490" w:author="Author"/>
          <w:b/>
          <w:bCs/>
        </w:rPr>
      </w:pPr>
    </w:p>
    <w:p w14:paraId="73082907" w14:textId="77777777" w:rsidR="00B82D70" w:rsidRDefault="00B82D70" w:rsidP="00A17716">
      <w:pPr>
        <w:rPr>
          <w:ins w:id="491" w:author="Author"/>
          <w:b/>
          <w:bCs/>
        </w:rPr>
      </w:pPr>
    </w:p>
    <w:p w14:paraId="1B1AD8A6" w14:textId="77777777" w:rsidR="00B82D70" w:rsidRDefault="00B82D70" w:rsidP="00A17716">
      <w:pPr>
        <w:rPr>
          <w:ins w:id="492" w:author="Author"/>
          <w:b/>
          <w:bCs/>
        </w:rPr>
      </w:pPr>
    </w:p>
    <w:p w14:paraId="5F64096A" w14:textId="77777777" w:rsidR="00A17716" w:rsidRPr="00034C3A" w:rsidDel="00B82D70" w:rsidRDefault="00A17716" w:rsidP="00A17716">
      <w:pPr>
        <w:rPr>
          <w:del w:id="493" w:author="Author"/>
          <w:b/>
          <w:bCs/>
        </w:rPr>
      </w:pPr>
      <w:r w:rsidRPr="00034C3A">
        <w:rPr>
          <w:b/>
          <w:bCs/>
        </w:rPr>
        <w:t>Webpage Error Handling</w:t>
      </w:r>
    </w:p>
    <w:p w14:paraId="1BCA0E3D" w14:textId="77777777" w:rsidR="00A17716" w:rsidRPr="00034C3A" w:rsidRDefault="00A17716" w:rsidP="00A17716"/>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EB525A">
      <w:pPr>
        <w:numPr>
          <w:ilvl w:val="0"/>
          <w:numId w:val="51"/>
        </w:numPr>
      </w:pPr>
      <w:r w:rsidRPr="00034C3A">
        <w:t>errors[]</w:t>
      </w:r>
    </w:p>
    <w:p w14:paraId="2ACE36E8" w14:textId="77777777" w:rsidR="00A17716" w:rsidRPr="00034C3A" w:rsidRDefault="00A17716" w:rsidP="00EB525A">
      <w:pPr>
        <w:numPr>
          <w:ilvl w:val="1"/>
          <w:numId w:val="51"/>
        </w:numPr>
      </w:pPr>
      <w:r w:rsidRPr="00034C3A">
        <w:t>errorCode</w:t>
      </w:r>
    </w:p>
    <w:p w14:paraId="441D208C" w14:textId="77777777" w:rsidR="00A17716" w:rsidRPr="00034C3A" w:rsidRDefault="00A17716" w:rsidP="00EB525A">
      <w:pPr>
        <w:numPr>
          <w:ilvl w:val="1"/>
          <w:numId w:val="51"/>
        </w:numPr>
      </w:pPr>
      <w:r w:rsidRPr="00034C3A">
        <w:t>errorMessageUser</w:t>
      </w:r>
    </w:p>
    <w:p w14:paraId="2C767287" w14:textId="77777777" w:rsidR="00A17716" w:rsidRPr="00034C3A" w:rsidRDefault="00A17716" w:rsidP="00EB525A">
      <w:pPr>
        <w:numPr>
          <w:ilvl w:val="1"/>
          <w:numId w:val="51"/>
        </w:numPr>
      </w:pPr>
      <w:r w:rsidRPr="00034C3A">
        <w:t>errorMessageTechnical</w:t>
      </w:r>
    </w:p>
    <w:p w14:paraId="57146C73" w14:textId="77777777" w:rsidR="00A17716" w:rsidRPr="00034C3A" w:rsidRDefault="00A17716" w:rsidP="00EB525A">
      <w:pPr>
        <w:numPr>
          <w:ilvl w:val="0"/>
          <w:numId w:val="51"/>
        </w:numPr>
      </w:pPr>
      <w:r w:rsidRPr="00034C3A">
        <w:t>contacts[]</w:t>
      </w:r>
    </w:p>
    <w:p w14:paraId="45915596" w14:textId="77777777" w:rsidR="00A17716" w:rsidRPr="00034C3A" w:rsidRDefault="00A17716" w:rsidP="00EB525A">
      <w:pPr>
        <w:numPr>
          <w:ilvl w:val="1"/>
          <w:numId w:val="51"/>
        </w:numPr>
      </w:pPr>
      <w:r w:rsidRPr="00034C3A">
        <w:t>application</w:t>
      </w:r>
    </w:p>
    <w:p w14:paraId="738D4537" w14:textId="77777777" w:rsidR="00A17716" w:rsidRPr="00034C3A" w:rsidRDefault="00A17716" w:rsidP="00EB525A">
      <w:pPr>
        <w:numPr>
          <w:ilvl w:val="1"/>
          <w:numId w:val="51"/>
        </w:numPr>
      </w:pPr>
      <w:r w:rsidRPr="00034C3A">
        <w:t>contact</w:t>
      </w:r>
    </w:p>
    <w:p w14:paraId="0DA53423" w14:textId="77777777" w:rsidR="00A17716" w:rsidRPr="00034C3A" w:rsidRDefault="00A17716" w:rsidP="00EB525A">
      <w:pPr>
        <w:numPr>
          <w:ilvl w:val="2"/>
          <w:numId w:val="51"/>
        </w:numPr>
      </w:pPr>
      <w:r w:rsidRPr="00034C3A">
        <w:t>name</w:t>
      </w:r>
    </w:p>
    <w:p w14:paraId="15CDDE96" w14:textId="77777777" w:rsidR="00A17716" w:rsidRPr="00034C3A" w:rsidRDefault="00A17716" w:rsidP="00EB525A">
      <w:pPr>
        <w:numPr>
          <w:ilvl w:val="2"/>
          <w:numId w:val="51"/>
        </w:numPr>
      </w:pPr>
      <w:r w:rsidRPr="00034C3A">
        <w:t>email</w:t>
      </w:r>
    </w:p>
    <w:p w14:paraId="15E0D8FE" w14:textId="77777777" w:rsidR="00A17716" w:rsidRPr="00034C3A" w:rsidRDefault="00A17716" w:rsidP="00A17716">
      <w:r w:rsidRPr="00034C3A">
        <w:t xml:space="preserve">The name of the configuration file will be </w:t>
      </w:r>
      <w:r w:rsidRPr="00034C3A">
        <w:rPr>
          <w:b/>
          <w:i/>
        </w:rPr>
        <w:t>errorConfig.json</w:t>
      </w:r>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lastRenderedPageBreak/>
        <w:t xml:space="preserve">      "errorCode": "HTTP 500",</w:t>
      </w:r>
    </w:p>
    <w:p w14:paraId="714785CF" w14:textId="77777777" w:rsidR="00A17716" w:rsidRPr="00034C3A" w:rsidRDefault="00A17716" w:rsidP="00A17716">
      <w:pPr>
        <w:rPr>
          <w:b/>
          <w:i/>
        </w:rPr>
      </w:pPr>
      <w:r w:rsidRPr="00034C3A">
        <w:rPr>
          <w:b/>
          <w:i/>
        </w:rPr>
        <w:t xml:space="preserve">      "errorMessageUser": "good error message that denotes what is occurring",</w:t>
      </w:r>
    </w:p>
    <w:p w14:paraId="5FE55A99" w14:textId="77777777" w:rsidR="00A17716" w:rsidRPr="00034C3A" w:rsidRDefault="00A17716" w:rsidP="00A17716">
      <w:pPr>
        <w:rPr>
          <w:b/>
          <w:i/>
        </w:rPr>
      </w:pPr>
      <w:r w:rsidRPr="00034C3A">
        <w:rPr>
          <w:b/>
          <w:i/>
        </w:rPr>
        <w:t xml:space="preserve">      "errorMessageTechnical":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"errorCode": "HTTP 501",</w:t>
      </w:r>
    </w:p>
    <w:p w14:paraId="4F347665" w14:textId="77777777" w:rsidR="00A17716" w:rsidRPr="00034C3A" w:rsidRDefault="00A17716" w:rsidP="00A17716">
      <w:pPr>
        <w:rPr>
          <w:b/>
          <w:i/>
        </w:rPr>
      </w:pPr>
      <w:r w:rsidRPr="00034C3A">
        <w:rPr>
          <w:b/>
          <w:i/>
        </w:rPr>
        <w:t xml:space="preserve">      "errorMessageUser": "good error message that denotes what is occurring",</w:t>
      </w:r>
    </w:p>
    <w:p w14:paraId="2AAEE446" w14:textId="77777777" w:rsidR="00A17716" w:rsidRPr="00034C3A" w:rsidRDefault="00A17716" w:rsidP="00A17716">
      <w:pPr>
        <w:rPr>
          <w:b/>
          <w:i/>
        </w:rPr>
      </w:pPr>
      <w:r w:rsidRPr="00034C3A">
        <w:rPr>
          <w:b/>
          <w:i/>
        </w:rPr>
        <w:t xml:space="preserve">      "errorMessageTechnical":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"errorCode": "timeoutVistA",</w:t>
      </w:r>
    </w:p>
    <w:p w14:paraId="05AECDB4" w14:textId="77777777" w:rsidR="00A17716" w:rsidRPr="00034C3A" w:rsidRDefault="00A17716" w:rsidP="00A17716">
      <w:pPr>
        <w:rPr>
          <w:b/>
          <w:i/>
        </w:rPr>
      </w:pPr>
      <w:r w:rsidRPr="00034C3A">
        <w:rPr>
          <w:b/>
          <w:i/>
        </w:rPr>
        <w:t xml:space="preserve">      "errorMessageUser": "A timeout occured while accessing VistA. Please try again later.",</w:t>
      </w:r>
    </w:p>
    <w:p w14:paraId="1E161ED3" w14:textId="77777777" w:rsidR="00A17716" w:rsidRPr="00034C3A" w:rsidRDefault="00A17716" w:rsidP="00A17716">
      <w:pPr>
        <w:rPr>
          <w:b/>
          <w:i/>
        </w:rPr>
      </w:pPr>
      <w:r w:rsidRPr="00034C3A">
        <w:rPr>
          <w:b/>
          <w:i/>
        </w:rPr>
        <w:t xml:space="preserve">      "errorMessageTechnical":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"errorCode": "default",</w:t>
      </w:r>
    </w:p>
    <w:p w14:paraId="25567642" w14:textId="77777777" w:rsidR="00A17716" w:rsidRPr="00034C3A" w:rsidRDefault="00A17716" w:rsidP="00A17716">
      <w:pPr>
        <w:rPr>
          <w:b/>
          <w:i/>
        </w:rPr>
      </w:pPr>
      <w:r w:rsidRPr="00034C3A">
        <w:rPr>
          <w:b/>
          <w:i/>
        </w:rPr>
        <w:t xml:space="preserve">      "errorMessageUser":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"errorMessageTechnical":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LastName",</w:t>
      </w:r>
    </w:p>
    <w:p w14:paraId="1AC01AD5" w14:textId="77777777" w:rsidR="00A17716" w:rsidRPr="00034C3A" w:rsidRDefault="00A17716" w:rsidP="00A17716">
      <w:pPr>
        <w:rPr>
          <w:b/>
          <w:i/>
        </w:rPr>
      </w:pPr>
      <w:r w:rsidRPr="00034C3A">
        <w:rPr>
          <w:b/>
          <w:i/>
        </w:rPr>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LastName",</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lastRenderedPageBreak/>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If an application wants to use the shared component, a system admin (yet to be defined) must be notified, so he/she can add the contact information to the errorConfig.json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77777777" w:rsidR="00A17716" w:rsidRPr="00034C3A" w:rsidRDefault="00A17716" w:rsidP="00A17716">
      <w:r w:rsidRPr="00034C3A">
        <w:t>If a UI error occurs the application must catch that error and pass it to its instance of the shared component. The shared component will create a pop up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77777777" w:rsidR="00A17716" w:rsidRPr="00034C3A" w:rsidRDefault="00A17716" w:rsidP="00A17716">
      <w:r w:rsidRPr="00034C3A">
        <w:t xml:space="preserve">When clicking the ‘Notify Contact’ button on the pop up, the shared component will send an email to the contact (errorConfig.json - errorConfig.contact.email). Email messaging will use the </w:t>
      </w:r>
      <w:r w:rsidRPr="00034C3A">
        <w:lastRenderedPageBreak/>
        <w:t>SMTP server implemented in the TAS Platform. When clicking the ‘Close’ button, the pop up will close.</w:t>
      </w:r>
    </w:p>
    <w:p w14:paraId="49A31FFD" w14:textId="77777777" w:rsidR="00A17716" w:rsidRPr="00034C3A" w:rsidRDefault="00A17716" w:rsidP="00A17716">
      <w:r w:rsidRPr="00034C3A">
        <w:t>The email that will be sent to the contact (errorConfig.json - contacts.contact.email)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r w:rsidRPr="00034C3A">
        <w:t xml:space="preserve">ErrorDescription: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F645873" w14:textId="77777777" w:rsidR="00A17716" w:rsidRPr="00034C3A" w:rsidRDefault="00A17716" w:rsidP="00A17716">
            <w:r w:rsidRPr="00034C3A">
              <w:t>Email content</w:t>
            </w:r>
          </w:p>
        </w:tc>
        <w:tc>
          <w:tcPr>
            <w:tcW w:w="4675" w:type="dxa"/>
            <w:tcBorders>
              <w:top w:val="single" w:sz="4" w:space="0" w:color="auto"/>
              <w:left w:val="single" w:sz="4" w:space="0" w:color="auto"/>
              <w:bottom w:val="single" w:sz="4" w:space="0" w:color="auto"/>
              <w:right w:val="single" w:sz="4" w:space="0" w:color="auto"/>
            </w:tcBorders>
            <w:hideMark/>
          </w:tcPr>
          <w:p w14:paraId="47A21F00" w14:textId="77777777" w:rsidR="00A17716" w:rsidRPr="00034C3A" w:rsidRDefault="00A17716" w:rsidP="00A17716">
            <w:r w:rsidRPr="00034C3A">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A17716">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A17716">
            <w:r w:rsidRPr="00034C3A">
              <w:t>errorConfig.json – contacts.application</w:t>
            </w:r>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A17716">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A17716">
            <w:r w:rsidRPr="00034C3A">
              <w:t>errorConfig.json – errors.errorCode</w:t>
            </w:r>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A17716">
            <w:pPr>
              <w:rPr>
                <w:i/>
              </w:rPr>
            </w:pPr>
            <w:r w:rsidRPr="00034C3A">
              <w:t>ErrorDescription</w:t>
            </w:r>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A17716">
            <w:pPr>
              <w:rPr>
                <w:i/>
              </w:rPr>
            </w:pPr>
            <w:r w:rsidRPr="00034C3A">
              <w:t>errorConfig.json – errors.errorMesssageTechnical</w:t>
            </w:r>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A17716">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A17716">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A17716">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A17716">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A17716">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A17716">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If an error prevents the email from being sent successfully, the pop up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73"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visual message notifying users that they are leaving the TAS website. See Angular 2 Router service. </w:t>
      </w:r>
      <w:hyperlink r:id="rId75"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9F164A"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8C4450" w:rsidRDefault="008C4450"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407" o:spid="_x0000_s1027"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" strokecolor="white [3212]">
                <v:textbox style="mso-fit-shape-to-text:t">
                  <w:txbxContent>
                    <w:p w14:paraId="657B017A" w14:textId="77777777" w:rsidR="008C4450" w:rsidRDefault="008C4450"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8C4450" w:rsidRDefault="008C4450"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408" o:spid="_x0000_s1028"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dXLA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" strokecolor="white [3212]">
                <v:textbox style="mso-fit-shape-to-text:t">
                  <w:txbxContent>
                    <w:p w14:paraId="5598E1B2" w14:textId="77777777" w:rsidR="008C4450" w:rsidRDefault="008C4450"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8C4450" w:rsidRDefault="008C4450"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409" o:spid="_x0000_s1029"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BS4JzK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8C4450" w:rsidRDefault="008C4450"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8C4450" w:rsidRDefault="008C4450"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410" o:spid="_x0000_s1030"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" fillcolor="white [3201]" strokecolor="black [3213]" strokeweight="2pt">
                <v:textbox style="mso-fit-shape-to-text:t">
                  <w:txbxContent>
                    <w:p w14:paraId="0286B18C" w14:textId="77777777" w:rsidR="008C4450" w:rsidRDefault="008C4450"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lastRenderedPageBreak/>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EB525A">
      <w:pPr>
        <w:pStyle w:val="BodyText"/>
        <w:numPr>
          <w:ilvl w:val="0"/>
          <w:numId w:val="49"/>
        </w:numPr>
        <w:spacing w:before="120"/>
      </w:pPr>
      <w:r>
        <w:t>Date from (date/time picker)</w:t>
      </w:r>
    </w:p>
    <w:p w14:paraId="241B61C2" w14:textId="77777777" w:rsidR="00A17716" w:rsidRDefault="00A17716" w:rsidP="00EB525A">
      <w:pPr>
        <w:pStyle w:val="BodyText"/>
        <w:numPr>
          <w:ilvl w:val="0"/>
          <w:numId w:val="49"/>
        </w:numPr>
        <w:spacing w:before="120"/>
      </w:pPr>
      <w:r>
        <w:t>Date to (date/time picker)</w:t>
      </w:r>
    </w:p>
    <w:p w14:paraId="49820DF7" w14:textId="77777777" w:rsidR="00A17716" w:rsidRDefault="00A17716" w:rsidP="00EB525A">
      <w:pPr>
        <w:pStyle w:val="BodyText"/>
        <w:numPr>
          <w:ilvl w:val="0"/>
          <w:numId w:val="49"/>
        </w:numPr>
        <w:spacing w:before="120"/>
      </w:pPr>
      <w:r>
        <w:t>Log level (drop down menu, multiple selections possible)</w:t>
      </w:r>
    </w:p>
    <w:p w14:paraId="1D5EA94E" w14:textId="77777777" w:rsidR="00A17716" w:rsidRDefault="00A17716" w:rsidP="00EB525A">
      <w:pPr>
        <w:pStyle w:val="BodyText"/>
        <w:numPr>
          <w:ilvl w:val="0"/>
          <w:numId w:val="49"/>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77777777" w:rsidR="00A17716" w:rsidRDefault="00A17716" w:rsidP="00A17716">
      <w:pPr>
        <w:pStyle w:val="BodyText"/>
      </w:pPr>
      <w:r>
        <w:t>There will be a reset button that clears the search criteria. When no search criteria is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EB525A">
      <w:pPr>
        <w:pStyle w:val="BodyText"/>
        <w:numPr>
          <w:ilvl w:val="0"/>
          <w:numId w:val="49"/>
        </w:numPr>
        <w:spacing w:before="120"/>
      </w:pPr>
      <w:r>
        <w:t>Timestamp</w:t>
      </w:r>
    </w:p>
    <w:p w14:paraId="59C1BDEB" w14:textId="77777777" w:rsidR="00A17716" w:rsidRDefault="00A17716" w:rsidP="00EB525A">
      <w:pPr>
        <w:pStyle w:val="BodyText"/>
        <w:numPr>
          <w:ilvl w:val="0"/>
          <w:numId w:val="49"/>
        </w:numPr>
        <w:spacing w:before="120"/>
      </w:pPr>
      <w:r>
        <w:t xml:space="preserve">Log level </w:t>
      </w:r>
    </w:p>
    <w:p w14:paraId="789FC9CB" w14:textId="77777777" w:rsidR="00A17716" w:rsidRDefault="00A17716" w:rsidP="00EB525A">
      <w:pPr>
        <w:pStyle w:val="BodyText"/>
        <w:numPr>
          <w:ilvl w:val="0"/>
          <w:numId w:val="49"/>
        </w:numPr>
        <w:spacing w:before="120"/>
      </w:pPr>
      <w:r>
        <w:t>Message</w:t>
      </w:r>
    </w:p>
    <w:p w14:paraId="250D6064" w14:textId="77777777" w:rsidR="00A17716" w:rsidRDefault="00A17716" w:rsidP="00A17716">
      <w:pPr>
        <w:pStyle w:val="BodyText"/>
      </w:pPr>
      <w:r>
        <w:t>The following mapping will be applied:</w:t>
      </w:r>
    </w:p>
    <w:p w14:paraId="5F339E7D" w14:textId="5D4B0B96" w:rsidR="00727071" w:rsidRDefault="00727071" w:rsidP="00727071">
      <w:pPr>
        <w:pStyle w:val="Caption"/>
      </w:pPr>
      <w:r>
        <w:t xml:space="preserve">Table </w:t>
      </w:r>
      <w:r w:rsidR="008C4450">
        <w:fldChar w:fldCharType="begin"/>
      </w:r>
      <w:r w:rsidR="008C4450">
        <w:instrText xml:space="preserve"> SEQ Table \* ARABIC </w:instrText>
      </w:r>
      <w:r w:rsidR="008C4450">
        <w:fldChar w:fldCharType="separate"/>
      </w:r>
      <w:ins w:id="494" w:author="Author">
        <w:r w:rsidR="006B661F">
          <w:rPr>
            <w:noProof/>
          </w:rPr>
          <w:t>5</w:t>
        </w:r>
      </w:ins>
      <w:del w:id="495" w:author="Author">
        <w:r w:rsidR="004D0F47" w:rsidDel="006B661F">
          <w:rPr>
            <w:noProof/>
          </w:rPr>
          <w:delText>7</w:delText>
        </w:r>
      </w:del>
      <w:r w:rsidR="008C4450">
        <w:rPr>
          <w:noProof/>
        </w:rPr>
        <w:fldChar w:fldCharType="end"/>
      </w:r>
      <w:r>
        <w:t xml:space="preserve"> </w:t>
      </w:r>
      <w:r w:rsidR="00182923">
        <w:t>–</w:t>
      </w:r>
      <w:r>
        <w:t xml:space="preserve"> </w:t>
      </w:r>
      <w:r w:rsidR="00182923">
        <w:t xml:space="preserve">Event </w:t>
      </w:r>
      <w:r>
        <w:t>Logfile to Table Row Mapping</w:t>
      </w:r>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37A8AF" w14:textId="77777777" w:rsidR="00A17716" w:rsidRDefault="00A17716" w:rsidP="00A17716">
            <w:pPr>
              <w:pStyle w:val="BodyText"/>
              <w:rPr>
                <w:b/>
              </w:rPr>
            </w:pPr>
            <w:r>
              <w:rPr>
                <w:b/>
              </w:rPr>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hideMark/>
          </w:tcPr>
          <w:p w14:paraId="2B4EF893" w14:textId="77777777" w:rsidR="00A17716" w:rsidRDefault="00A17716" w:rsidP="00A17716">
            <w:pPr>
              <w:pStyle w:val="BodyText"/>
              <w:rPr>
                <w:b/>
              </w:rPr>
            </w:pPr>
            <w:r>
              <w:rPr>
                <w:b/>
              </w:rPr>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A17716">
            <w:pPr>
              <w:pStyle w:val="Body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A17716">
            <w:pPr>
              <w:pStyle w:val="Body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A17716">
            <w:pPr>
              <w:pStyle w:val="Body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A17716">
            <w:pPr>
              <w:pStyle w:val="Body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158FCC98" w:rsidR="00182923" w:rsidRDefault="00182923" w:rsidP="00182923">
      <w:pPr>
        <w:pStyle w:val="Caption"/>
      </w:pPr>
      <w:r>
        <w:lastRenderedPageBreak/>
        <w:t xml:space="preserve">Table </w:t>
      </w:r>
      <w:r w:rsidR="008C4450">
        <w:fldChar w:fldCharType="begin"/>
      </w:r>
      <w:r w:rsidR="008C4450">
        <w:instrText xml:space="preserve"> SEQ Table \* ARABIC </w:instrText>
      </w:r>
      <w:r w:rsidR="008C4450">
        <w:fldChar w:fldCharType="separate"/>
      </w:r>
      <w:ins w:id="496" w:author="Author">
        <w:r w:rsidR="006B661F">
          <w:rPr>
            <w:noProof/>
          </w:rPr>
          <w:t>6</w:t>
        </w:r>
      </w:ins>
      <w:del w:id="497" w:author="Author">
        <w:r w:rsidR="004D0F47" w:rsidDel="006B661F">
          <w:rPr>
            <w:noProof/>
          </w:rPr>
          <w:delText>8</w:delText>
        </w:r>
      </w:del>
      <w:r w:rsidR="008C4450">
        <w:rPr>
          <w:noProof/>
        </w:rPr>
        <w:fldChar w:fldCharType="end"/>
      </w:r>
      <w:r>
        <w:t xml:space="preserve"> - Exception </w:t>
      </w:r>
      <w:r w:rsidRPr="002635E5">
        <w:t>Logfile to Table Row Mapping</w:t>
      </w:r>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5C043031" w14:textId="77777777" w:rsidR="00A17716" w:rsidRDefault="00A17716" w:rsidP="00A17716">
            <w:pPr>
              <w:pStyle w:val="BodyText"/>
              <w:rPr>
                <w:b/>
              </w:rPr>
            </w:pPr>
            <w:r>
              <w:rPr>
                <w:b/>
              </w:rPr>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hideMark/>
          </w:tcPr>
          <w:p w14:paraId="27B9A1B7" w14:textId="77777777" w:rsidR="00A17716" w:rsidRDefault="00A17716" w:rsidP="00A17716">
            <w:pPr>
              <w:pStyle w:val="BodyText"/>
              <w:rPr>
                <w:b/>
              </w:rPr>
            </w:pPr>
            <w:r>
              <w:rPr>
                <w:b/>
              </w:rPr>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process + os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498" w:name="_Toc501357525"/>
      <w:r w:rsidRPr="00F458A0">
        <w:t>Communications Interfaces</w:t>
      </w:r>
      <w:bookmarkEnd w:id="498"/>
    </w:p>
    <w:p w14:paraId="77078EF2" w14:textId="0515BF6F" w:rsidR="00A17716" w:rsidRPr="00F458A0"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These communication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7803D9D0" w14:textId="77777777" w:rsidR="00A17716" w:rsidRDefault="00A17716" w:rsidP="00A17716">
      <w:pPr>
        <w:pStyle w:val="Heading4"/>
      </w:pPr>
      <w:bookmarkStart w:id="499" w:name="_Toc501357526"/>
      <w:r>
        <w:lastRenderedPageBreak/>
        <w:t>Data Access Services Design</w:t>
      </w:r>
      <w:bookmarkEnd w:id="499"/>
    </w:p>
    <w:p w14:paraId="46C8032A" w14:textId="77777777" w:rsidR="00A17716" w:rsidRPr="00D71188" w:rsidRDefault="00A17716" w:rsidP="00A17716">
      <w:r>
        <w:t>MCCF EDI TAS includes VistA Data Access (VDA) Services that implement access to data 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p>
    <w:p w14:paraId="4079F723" w14:textId="77777777" w:rsidR="00A17716" w:rsidRDefault="00A17716" w:rsidP="00A17716">
      <w:r>
        <w:rPr>
          <w:noProof/>
        </w:rPr>
        <w:drawing>
          <wp:inline distT="0" distB="0" distL="0" distR="0" wp14:anchorId="54694F0E" wp14:editId="670AA240">
            <wp:extent cx="5943600" cy="4889500"/>
            <wp:effectExtent l="0" t="0" r="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889500"/>
                    </a:xfrm>
                    <a:prstGeom prst="rect">
                      <a:avLst/>
                    </a:prstGeom>
                  </pic:spPr>
                </pic:pic>
              </a:graphicData>
            </a:graphic>
          </wp:inline>
        </w:drawing>
      </w:r>
    </w:p>
    <w:p w14:paraId="220ACFD0" w14:textId="77777777" w:rsidR="00A17716" w:rsidRPr="002569FB" w:rsidRDefault="00A17716" w:rsidP="00A17716"/>
    <w:p w14:paraId="13D31DBB" w14:textId="77777777" w:rsidR="00A17716" w:rsidRDefault="00A17716" w:rsidP="00A17716">
      <w:pPr>
        <w:pStyle w:val="Heading5"/>
      </w:pPr>
      <w:bookmarkStart w:id="500" w:name="_Toc501357527"/>
      <w:r>
        <w:t>NGINX</w:t>
      </w:r>
      <w:bookmarkEnd w:id="500"/>
    </w:p>
    <w:p w14:paraId="25284722" w14:textId="4E5C2AAA" w:rsidR="00A17716" w:rsidRDefault="00A17716" w:rsidP="00A17716">
      <w:r>
        <w:t>NGINX is software that features general purpose web proxy and load balancing capability. It will be used for routing, proxying, and load balancing in the VDA design and will provide HTTP</w:t>
      </w:r>
      <w:r w:rsidR="00416F91">
        <w:t>S</w:t>
      </w:r>
      <w:r>
        <w:t xml:space="preserve"> endpoints for CREATE, READ, UPDATE, DELETE, and SEARCH operations for FHIR resources. It will pass through the requests to the ESB.</w:t>
      </w:r>
    </w:p>
    <w:p w14:paraId="153D9FAC" w14:textId="77777777" w:rsidR="00A17716" w:rsidRPr="006D6768" w:rsidRDefault="00A17716" w:rsidP="00A17716"/>
    <w:p w14:paraId="7823456D" w14:textId="77777777" w:rsidR="00A17716" w:rsidRDefault="00A17716" w:rsidP="00A17716">
      <w:pPr>
        <w:pStyle w:val="Heading5"/>
      </w:pPr>
      <w:bookmarkStart w:id="501" w:name="_Toc501357528"/>
      <w:r>
        <w:t>ESB: Message Flows and Service Management</w:t>
      </w:r>
      <w:bookmarkEnd w:id="501"/>
    </w:p>
    <w:p w14:paraId="7C2B4C6C" w14:textId="40DD8809" w:rsidR="00A17716" w:rsidRDefault="00A17716" w:rsidP="00A17716">
      <w:r>
        <w:t>There will be a message flow in the ESB that forwards incoming HTTP</w:t>
      </w:r>
      <w:r w:rsidR="00416F91">
        <w:t>S</w:t>
      </w:r>
      <w:r>
        <w:t xml:space="preserve"> calls from NGINX to the HAPI FHIR Server. The requests made to the HAPI FHIR Proxy Message Flow that are </w:t>
      </w:r>
      <w:r>
        <w:lastRenderedPageBreak/>
        <w:t>passed through to the HAPI FHIR Server are CREATE, READ, UPDATE, DELETE, and SEARCH for FHIR resources. It will also provide service management.</w:t>
      </w:r>
    </w:p>
    <w:p w14:paraId="241FC5BF" w14:textId="77777777" w:rsidR="00A17716" w:rsidRDefault="00A17716" w:rsidP="00A17716"/>
    <w:p w14:paraId="71F1E343" w14:textId="77777777" w:rsidR="00A17716" w:rsidRDefault="00A17716" w:rsidP="00A17716">
      <w:pPr>
        <w:pStyle w:val="Heading5"/>
      </w:pPr>
      <w:bookmarkStart w:id="502" w:name="_Toc501357529"/>
      <w:r>
        <w:t>HAPI FHIR Server</w:t>
      </w:r>
      <w:bookmarkEnd w:id="502"/>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77777777" w:rsidR="00A17716" w:rsidRDefault="00A17716" w:rsidP="00A17716">
      <w:pPr>
        <w:pStyle w:val="Heading5"/>
      </w:pPr>
      <w:bookmarkStart w:id="503" w:name="_Toc501357530"/>
      <w:r>
        <w:t>ESB: VistA Access and Routing Message Flows</w:t>
      </w:r>
      <w:bookmarkEnd w:id="503"/>
    </w:p>
    <w:p w14:paraId="08028655" w14:textId="77777777" w:rsidR="00A17716" w:rsidRDefault="00A17716" w:rsidP="00A17716">
      <w:r>
        <w:t>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have to be investigated and designed. It also provides VistA monitoring and logging of VistA requests/responses by utilizing the logging service.</w:t>
      </w:r>
    </w:p>
    <w:p w14:paraId="63E82FF6" w14:textId="77777777" w:rsidR="00A17716" w:rsidRDefault="00A17716" w:rsidP="00A17716"/>
    <w:p w14:paraId="5D84DC56" w14:textId="77777777" w:rsidR="00A17716" w:rsidRDefault="00A17716" w:rsidP="00A17716">
      <w:pPr>
        <w:pStyle w:val="Heading5"/>
      </w:pPr>
      <w:bookmarkStart w:id="504" w:name="_Toc501357531"/>
      <w:r>
        <w:t>VistA Instances</w:t>
      </w:r>
      <w:bookmarkEnd w:id="504"/>
    </w:p>
    <w:p w14:paraId="4D05C5A1" w14:textId="77777777" w:rsidR="00A17716" w:rsidRDefault="00A17716" w:rsidP="00A17716">
      <w:r>
        <w:t>Each VistA instance will have a HTTP Listener/REST API that will be called by the VistA Access and Routing Message Flow in the ESB. It calls Fileman and Fileman accesses the required file.</w:t>
      </w:r>
    </w:p>
    <w:p w14:paraId="717B8B06" w14:textId="77777777" w:rsidR="00A17716" w:rsidRDefault="00A17716" w:rsidP="00A17716">
      <w:r>
        <w:t>More information regarding the HTTP Listener/REST API can be found in the following documents:</w:t>
      </w:r>
    </w:p>
    <w:p w14:paraId="2B9167B5" w14:textId="77777777" w:rsidR="00A17716" w:rsidRDefault="00A17716" w:rsidP="00A17716">
      <w:r>
        <w:object w:dxaOrig="1540" w:dyaOrig="997" w14:anchorId="7C0B63F5">
          <v:shape id="_x0000_i1030" type="#_x0000_t75" style="width:77.4pt;height:49.8pt" o:ole="">
            <v:imagedata r:id="rId79" o:title=""/>
          </v:shape>
          <o:OLEObject Type="Embed" ProgID="Word.Document.12" ShapeID="_x0000_i1030" DrawAspect="Icon" ObjectID="_1588144603" r:id="rId80">
            <o:FieldCodes>\s</o:FieldCodes>
          </o:OLEObject>
        </w:object>
      </w:r>
      <w:r>
        <w:object w:dxaOrig="1540" w:dyaOrig="997" w14:anchorId="5C06AE6E">
          <v:shape id="_x0000_i1031" type="#_x0000_t75" style="width:77.4pt;height:49.8pt" o:ole="">
            <v:imagedata r:id="rId81" o:title=""/>
          </v:shape>
          <o:OLEObject Type="Embed" ProgID="Word.Document.12" ShapeID="_x0000_i1031" DrawAspect="Icon" ObjectID="_1588144604" r:id="rId82">
            <o:FieldCodes>\s</o:FieldCodes>
          </o:OLEObject>
        </w:object>
      </w:r>
      <w:r>
        <w:object w:dxaOrig="1540" w:dyaOrig="997" w14:anchorId="075E98B1">
          <v:shape id="_x0000_i1032" type="#_x0000_t75" style="width:77.4pt;height:49.8pt" o:ole="">
            <v:imagedata r:id="rId83" o:title=""/>
          </v:shape>
          <o:OLEObject Type="Embed" ProgID="Word.Document.12" ShapeID="_x0000_i1032" DrawAspect="Icon" ObjectID="_1588144605" r:id="rId84">
            <o:FieldCodes>\s</o:FieldCodes>
          </o:OLEObject>
        </w:object>
      </w:r>
    </w:p>
    <w:p w14:paraId="04444E6B" w14:textId="77777777" w:rsidR="00A17716" w:rsidRPr="002569FB" w:rsidRDefault="00A17716" w:rsidP="00A17716">
      <w:pPr>
        <w:pStyle w:val="BodyText"/>
      </w:pPr>
    </w:p>
    <w:p w14:paraId="4B81132C" w14:textId="77777777" w:rsidR="00A17716" w:rsidRDefault="00A17716" w:rsidP="00A17716">
      <w:pPr>
        <w:pStyle w:val="Heading4"/>
      </w:pPr>
      <w:bookmarkStart w:id="505" w:name="_Toc501357532"/>
      <w:r>
        <w:t>Data Storage Design</w:t>
      </w:r>
      <w:bookmarkEnd w:id="505"/>
    </w:p>
    <w:p w14:paraId="31C95095" w14:textId="77777777" w:rsidR="00A17716" w:rsidRDefault="00A17716" w:rsidP="00A17716">
      <w:pPr>
        <w:pStyle w:val="Heading5"/>
      </w:pPr>
      <w:bookmarkStart w:id="506" w:name="_Toc501357533"/>
      <w:r>
        <w:t>Azure Storage Mechanics</w:t>
      </w:r>
      <w:bookmarkEnd w:id="506"/>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77777777" w:rsidR="00A17716" w:rsidRDefault="00A17716" w:rsidP="00A17716">
      <w:pPr>
        <w:pStyle w:val="BodyText"/>
      </w:pPr>
      <w:r>
        <w:t>AS is redundant and highly available with encryption-at-rest built-it. AS data always replicated to another physical storage rack (LRS), but can also be replicated to a remote site for high availability by using ZRS, GRS, or redundancy RA-GRS modes.</w:t>
      </w:r>
    </w:p>
    <w:p w14:paraId="4B9F596B" w14:textId="77777777" w:rsidR="00A17716" w:rsidRDefault="00A17716" w:rsidP="00A17716">
      <w:pPr>
        <w:pStyle w:val="BodyText"/>
      </w:pPr>
      <w:r>
        <w:lastRenderedPageBreak/>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7D678CAE" w:rsidR="00182923" w:rsidRDefault="00182923" w:rsidP="00182923">
      <w:pPr>
        <w:pStyle w:val="Caption"/>
      </w:pPr>
      <w:r>
        <w:t xml:space="preserve">Table </w:t>
      </w:r>
      <w:r w:rsidR="008C4450">
        <w:fldChar w:fldCharType="begin"/>
      </w:r>
      <w:r w:rsidR="008C4450">
        <w:instrText xml:space="preserve"> SEQ Table \* ARABIC </w:instrText>
      </w:r>
      <w:r w:rsidR="008C4450">
        <w:fldChar w:fldCharType="separate"/>
      </w:r>
      <w:ins w:id="507" w:author="Author">
        <w:r w:rsidR="006B661F">
          <w:rPr>
            <w:noProof/>
          </w:rPr>
          <w:t>7</w:t>
        </w:r>
      </w:ins>
      <w:del w:id="508" w:author="Author">
        <w:r w:rsidR="004D0F47" w:rsidDel="006B661F">
          <w:rPr>
            <w:noProof/>
          </w:rPr>
          <w:delText>9</w:delText>
        </w:r>
      </w:del>
      <w:r w:rsidR="008C4450">
        <w:rPr>
          <w:noProof/>
        </w:rPr>
        <w:fldChar w:fldCharType="end"/>
      </w:r>
      <w:r>
        <w:t xml:space="preserve"> - Azure Storage Shared Access Signature</w:t>
      </w:r>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lastRenderedPageBreak/>
        <w:t>Table storage is for flat data with a flexible table schema. All records have a PartitionKey, RowKey, and Timestamp. Each record can include up to another 252 fields. Because there is no schema these fields do not need to be the same in each record. Therefore, table storage is inherently sparse.</w:t>
      </w:r>
    </w:p>
    <w:p w14:paraId="05A1462D" w14:textId="77777777" w:rsidR="00A17716" w:rsidRDefault="00A17716" w:rsidP="00A17716">
      <w:pPr>
        <w:pStyle w:val="BodyText"/>
      </w:pPr>
      <w:r>
        <w:t>Field have the common data types: Binary, Boolean, DateTime, Double, Int32, Int64, and String. There is also a Guide data type. Each field has a size limit of 64KB. For data that is definitely defined to be larger, either a FatEntity pattern (splitting data across multiple columns) can be used or table storage can reference blob storage.</w:t>
      </w:r>
    </w:p>
    <w:p w14:paraId="170DEB5D" w14:textId="77777777" w:rsidR="00A17716" w:rsidRDefault="00A17716" w:rsidP="00A17716">
      <w:pPr>
        <w:pStyle w:val="BodyText"/>
      </w:pPr>
      <w:r>
        <w:t>The PartitionKey field gives scope to the data. This scope is user defined. For example, if log records are stores, the PartitionKey could indicate a year, year/month, or year/month/day combination.</w:t>
      </w:r>
    </w:p>
    <w:p w14:paraId="0C0B1F69" w14:textId="77777777" w:rsidR="00A17716" w:rsidRDefault="00A17716" w:rsidP="00A17716">
      <w:pPr>
        <w:pStyle w:val="BodyText"/>
      </w:pPr>
      <w:r>
        <w:t>A record can be accessed directly via a PartitionKey/RowKey combination. Entire partitions of records can be loaded at a time with the PartitionKey. Rows can also be queries using basic filtering mechanisms.</w:t>
      </w:r>
    </w:p>
    <w:p w14:paraId="21C0C3B5" w14:textId="77777777" w:rsidR="00A17716" w:rsidRDefault="00A17716" w:rsidP="00A17716">
      <w:pPr>
        <w:pStyle w:val="Heading5"/>
      </w:pPr>
      <w:bookmarkStart w:id="509" w:name="_Toc501357534"/>
      <w:r>
        <w:t>Elasticsearch HA Difficulty</w:t>
      </w:r>
      <w:bookmarkEnd w:id="509"/>
    </w:p>
    <w:p w14:paraId="7B20B1F2" w14:textId="77777777" w:rsidR="00A17716" w:rsidRDefault="00A17716" w:rsidP="00A17716">
      <w:pPr>
        <w:pStyle w:val="BodyText"/>
      </w:pPr>
      <w:r>
        <w:t>Whereas MongoDB has explicit directions relating to geographically redundant replicas (https://docs.mongodb.com/manual/tutorial/deploy-geographically-distributed-replica-set/), Elasticsearch (“ES”) has generally recommendations against doing this (https://www.elastic.co/blog/clustering_across_multiple_data_centers).</w:t>
      </w:r>
    </w:p>
    <w:p w14:paraId="30577DC9" w14:textId="77777777" w:rsidR="00A17716" w:rsidRDefault="00A17716" w:rsidP="00A17716">
      <w:pPr>
        <w:pStyle w:val="BodyText"/>
      </w:pPr>
      <w:r>
        <w:t>The reasons for this are unclear as Elastic does not provide many details surrounding their internals.</w:t>
      </w:r>
    </w:p>
    <w:p w14:paraId="27815F03" w14:textId="77777777" w:rsidR="00A17716" w:rsidRDefault="00A17716" w:rsidP="00A17716">
      <w:pPr>
        <w:pStyle w:val="BodyText"/>
      </w:pPr>
      <w:r>
        <w:t>HA can be implemented with ES, but only manually. This manual process would entail a custom solution of taking regular snapshots of ES clusters can restoring them to a remote site. This process may or may not be feasible for automated failover.</w:t>
      </w:r>
    </w:p>
    <w:p w14:paraId="2926CB83" w14:textId="77777777" w:rsidR="00A17716" w:rsidRDefault="00A17716" w:rsidP="00A17716">
      <w:pPr>
        <w:pStyle w:val="Heading5"/>
      </w:pPr>
      <w:bookmarkStart w:id="510" w:name="_Toc501357535"/>
      <w:r>
        <w:t>Summary</w:t>
      </w:r>
      <w:bookmarkEnd w:id="510"/>
    </w:p>
    <w:p w14:paraId="505A16C3" w14:textId="77777777" w:rsidR="00A17716" w:rsidRDefault="00A17716" w:rsidP="00A17716">
      <w:pPr>
        <w:pStyle w:val="BodyText"/>
      </w:pPr>
      <w:r>
        <w:t>Acknowledging a distinction core data storage and search functionality enables a situation where core data storage can be in an automatically encrypted and highly available environment and where search doesn’t necessarily require a geographically distributed architecture.</w:t>
      </w:r>
    </w:p>
    <w:p w14:paraId="2B281D32" w14:textId="77777777" w:rsidR="00A17716" w:rsidRDefault="00A17716" w:rsidP="00A17716">
      <w:pPr>
        <w:pStyle w:val="BodyText"/>
      </w:pPr>
      <w:r>
        <w:t>Moreover, data relating to search functionality can be considered derivative. Stated differently, core data storage can house the data as a source-of-truth with search being populated by with a derivative data set. Therefore, search can be repopulated if the entire infrastructure were to collapse.</w:t>
      </w:r>
    </w:p>
    <w:p w14:paraId="3CF4BF49" w14:textId="77777777" w:rsidR="00A17716" w:rsidRDefault="00A17716" w:rsidP="00A17716">
      <w:pPr>
        <w:pStyle w:val="BodyText"/>
      </w:pPr>
      <w:r>
        <w:t>Therefore, core data storage such as site configuration, logging/auditing data, and content management data can be stored safely and securely in Azure Storage while derivative search data can be stored in ES.</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511" w:name="_Toc501357536"/>
      <w:r>
        <w:t>TAS Architecture Capabilities</w:t>
      </w:r>
      <w:bookmarkEnd w:id="511"/>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77777777" w:rsidR="00A17716" w:rsidRDefault="00A17716" w:rsidP="00A17716">
      <w:pPr>
        <w:pStyle w:val="Heading5"/>
      </w:pPr>
      <w:bookmarkStart w:id="512" w:name="_Toc501357537"/>
      <w:r>
        <w:lastRenderedPageBreak/>
        <w:t>TAS Reporting</w:t>
      </w:r>
      <w:bookmarkEnd w:id="512"/>
    </w:p>
    <w:p w14:paraId="0D396309" w14:textId="77777777" w:rsidR="00A17716" w:rsidRDefault="00A17716" w:rsidP="00A17716">
      <w:pPr>
        <w:pStyle w:val="Heading5"/>
      </w:pPr>
      <w:bookmarkStart w:id="513" w:name="_Toc501357538"/>
      <w:r>
        <w:t>Reporting Capability</w:t>
      </w:r>
      <w:bookmarkEnd w:id="513"/>
    </w:p>
    <w:p w14:paraId="6D990BD6" w14:textId="77777777" w:rsidR="00A17716" w:rsidRDefault="00A17716" w:rsidP="00A17716">
      <w:r>
        <w:t>Reporting will be needed for all product lines. One of the epics 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p>
    <w:p w14:paraId="66F22D2E" w14:textId="77777777" w:rsidR="00A17716" w:rsidRDefault="00A17716" w:rsidP="00A17716">
      <w:pPr>
        <w:jc w:val="center"/>
        <w:rPr>
          <w:rFonts w:eastAsia="Times New Roman"/>
          <w:b/>
          <w:bCs/>
          <w:kern w:val="36"/>
          <w:sz w:val="48"/>
          <w:szCs w:val="48"/>
        </w:rPr>
      </w:pPr>
      <w:r>
        <w:rPr>
          <w:noProof/>
        </w:rPr>
        <w:drawing>
          <wp:inline distT="0" distB="0" distL="0" distR="0" wp14:anchorId="67BF474B" wp14:editId="301EE72E">
            <wp:extent cx="5943600" cy="57226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2620"/>
                    </a:xfrm>
                    <a:prstGeom prst="rect">
                      <a:avLst/>
                    </a:prstGeom>
                    <a:noFill/>
                    <a:ln>
                      <a:noFill/>
                    </a:ln>
                  </pic:spPr>
                </pic:pic>
              </a:graphicData>
            </a:graphic>
          </wp:inline>
        </w:drawing>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EB525A">
      <w:pPr>
        <w:pStyle w:val="ListParagraph"/>
        <w:numPr>
          <w:ilvl w:val="0"/>
          <w:numId w:val="56"/>
        </w:numPr>
        <w:spacing w:before="0" w:after="160" w:line="256" w:lineRule="auto"/>
      </w:pPr>
      <w:r>
        <w:t>View Reports in Reporting Frontend</w:t>
      </w:r>
    </w:p>
    <w:p w14:paraId="2FD55079" w14:textId="77777777" w:rsidR="00A17716" w:rsidRDefault="00A17716" w:rsidP="00EB525A">
      <w:pPr>
        <w:pStyle w:val="ListParagraph"/>
        <w:numPr>
          <w:ilvl w:val="0"/>
          <w:numId w:val="56"/>
        </w:numPr>
        <w:spacing w:before="0" w:after="160" w:line="256" w:lineRule="auto"/>
      </w:pPr>
      <w:r>
        <w:t>Nightly loading of VistA data into MCCF Reporting Database</w:t>
      </w:r>
    </w:p>
    <w:p w14:paraId="257D0A39" w14:textId="77777777" w:rsidR="00A17716" w:rsidRDefault="00A17716" w:rsidP="00EB525A">
      <w:pPr>
        <w:pStyle w:val="ListParagraph"/>
        <w:numPr>
          <w:ilvl w:val="0"/>
          <w:numId w:val="56"/>
        </w:numPr>
        <w:spacing w:before="0" w:after="160" w:line="256" w:lineRule="auto"/>
      </w:pPr>
      <w:r>
        <w:lastRenderedPageBreak/>
        <w:t>Editing configuration for loading VistA data into MCCF Reporting Database script</w:t>
      </w:r>
    </w:p>
    <w:p w14:paraId="48FE057F" w14:textId="77777777" w:rsidR="00A17716" w:rsidRDefault="00A17716" w:rsidP="00A17716">
      <w:r>
        <w:t>For each use case, there is a sequence diagram 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77777777" w:rsidR="00A17716" w:rsidRDefault="00A17716" w:rsidP="00A17716">
      <w:pPr>
        <w:jc w:val="center"/>
      </w:pPr>
      <w:r>
        <w:rPr>
          <w:noProof/>
        </w:rPr>
        <w:drawing>
          <wp:inline distT="0" distB="0" distL="0" distR="0" wp14:anchorId="2C97AEDF" wp14:editId="521C6EB6">
            <wp:extent cx="4480560" cy="40462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80560" cy="4046220"/>
                    </a:xfrm>
                    <a:prstGeom prst="rect">
                      <a:avLst/>
                    </a:prstGeom>
                    <a:noFill/>
                    <a:ln>
                      <a:noFill/>
                    </a:ln>
                  </pic:spPr>
                </pic:pic>
              </a:graphicData>
            </a:graphic>
          </wp:inline>
        </w:drawing>
      </w:r>
    </w:p>
    <w:p w14:paraId="4036DFDC" w14:textId="77777777" w:rsidR="00A17716" w:rsidRDefault="00A17716" w:rsidP="00A17716">
      <w:r>
        <w:t>Assuming the user has been authenticated and authorized to view the report, the Reporting Frontend will provide the user with a link to the report. After selecting the link, the reporting frontend calls a Node.js script in the business layer (GetReport.js) (URL for report as parameter) that will call a method in the ESB. The ESB will call TIBCO Spotfire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77777777" w:rsidR="00A17716" w:rsidRDefault="00A17716" w:rsidP="00A17716">
      <w:r>
        <w:t>There will be a script that runs on a nightly basis that will access the HAPI FHIR server via the ESB to load the data required for the reporting purposes from VistA into the MCCF Reporting database.</w:t>
      </w:r>
    </w:p>
    <w:p w14:paraId="34624FD1" w14:textId="4B7669A2" w:rsidR="00060955" w:rsidRDefault="00060955" w:rsidP="00060955">
      <w:pPr>
        <w:pStyle w:val="Caption"/>
      </w:pPr>
      <w:r>
        <w:lastRenderedPageBreak/>
        <w:t xml:space="preserve">Table </w:t>
      </w:r>
      <w:r w:rsidR="008C4450">
        <w:fldChar w:fldCharType="begin"/>
      </w:r>
      <w:r w:rsidR="008C4450">
        <w:instrText xml:space="preserve"> SEQ Table \* ARABIC </w:instrText>
      </w:r>
      <w:r w:rsidR="008C4450">
        <w:fldChar w:fldCharType="separate"/>
      </w:r>
      <w:ins w:id="514" w:author="Author">
        <w:r w:rsidR="006B661F">
          <w:rPr>
            <w:noProof/>
          </w:rPr>
          <w:t>8</w:t>
        </w:r>
      </w:ins>
      <w:del w:id="515" w:author="Author">
        <w:r w:rsidR="004D0F47" w:rsidDel="006B661F">
          <w:rPr>
            <w:noProof/>
          </w:rPr>
          <w:delText>10</w:delText>
        </w:r>
      </w:del>
      <w:r w:rsidR="008C4450">
        <w:rPr>
          <w:noProof/>
        </w:rPr>
        <w:fldChar w:fldCharType="end"/>
      </w:r>
      <w:r>
        <w:t xml:space="preserve"> - MCCF EDI TAS Reporting Sequence Flow Diagram</w:t>
      </w:r>
    </w:p>
    <w:p w14:paraId="7608ACF7" w14:textId="77777777" w:rsidR="00A17716" w:rsidRDefault="00A17716" w:rsidP="00A17716">
      <w:pPr>
        <w:jc w:val="center"/>
      </w:pPr>
      <w:r>
        <w:rPr>
          <w:noProof/>
        </w:rPr>
        <w:drawing>
          <wp:inline distT="0" distB="0" distL="0" distR="0" wp14:anchorId="27D023D2" wp14:editId="76FAF1BF">
            <wp:extent cx="5943600" cy="42443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244340"/>
                    </a:xfrm>
                    <a:prstGeom prst="rect">
                      <a:avLst/>
                    </a:prstGeom>
                    <a:noFill/>
                    <a:ln>
                      <a:noFill/>
                    </a:ln>
                  </pic:spPr>
                </pic:pic>
              </a:graphicData>
            </a:graphic>
          </wp:inline>
        </w:drawing>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77777777" w:rsidR="00A17716" w:rsidRDefault="00A17716" w:rsidP="00A17716">
      <w:r>
        <w:t>The script then accesses the HAPI FHIR server (using the ESB in the messaging layer and NGINX as a proxy). The HAPI FHIR server calls VistA (via ESB) to retrieve the files that are needed to set up the requested FHIR resource(s). VistA returns the required files and HAPI FHIR returns the FHIR resource(s) to the script in the business layer via the ESB.</w:t>
      </w:r>
    </w:p>
    <w:p w14:paraId="11A5397C" w14:textId="77777777" w:rsidR="00A17716" w:rsidRDefault="00A17716" w:rsidP="00A17716">
      <w:r>
        <w:t>The script then stores the data from the FHIR resource(s) (it has yet to be defined in which format) to the MCCF Reporting Database.</w:t>
      </w:r>
    </w:p>
    <w:p w14:paraId="0A9B17C0" w14:textId="71D98460" w:rsidR="00A17716" w:rsidRPr="009C1A65" w:rsidRDefault="00A17716" w:rsidP="00A17716">
      <w:pPr>
        <w:pStyle w:val="Caption"/>
        <w:rPr>
          <w:rFonts w:ascii="Arial" w:hAnsi="Arial" w:cs="Arial"/>
        </w:rPr>
      </w:pPr>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6B3BB098" w14:textId="77777777" w:rsidR="00A17716" w:rsidRDefault="00A17716" w:rsidP="00A17716">
      <w:pPr>
        <w:pStyle w:val="Heading5"/>
      </w:pPr>
      <w:bookmarkStart w:id="516" w:name="_Toc501357539"/>
      <w:r>
        <w:t>TAS Proxying</w:t>
      </w:r>
      <w:bookmarkEnd w:id="516"/>
    </w:p>
    <w:p w14:paraId="6BF295DA" w14:textId="59F6E738"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all of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11D7A497" w:rsidR="00DE7119" w:rsidRDefault="00DE7119" w:rsidP="00DE7119">
      <w:pPr>
        <w:pStyle w:val="Caption"/>
      </w:pPr>
      <w:r>
        <w:t xml:space="preserve">Table </w:t>
      </w:r>
      <w:r w:rsidR="008C4450">
        <w:fldChar w:fldCharType="begin"/>
      </w:r>
      <w:r w:rsidR="008C4450">
        <w:instrText xml:space="preserve"> SEQ Table \* ARABIC </w:instrText>
      </w:r>
      <w:r w:rsidR="008C4450">
        <w:fldChar w:fldCharType="separate"/>
      </w:r>
      <w:ins w:id="517" w:author="Author">
        <w:r w:rsidR="006B661F">
          <w:rPr>
            <w:noProof/>
          </w:rPr>
          <w:t>9</w:t>
        </w:r>
      </w:ins>
      <w:del w:id="518" w:author="Author">
        <w:r w:rsidR="004D0F47" w:rsidDel="006B661F">
          <w:rPr>
            <w:noProof/>
          </w:rPr>
          <w:delText>11</w:delText>
        </w:r>
      </w:del>
      <w:r w:rsidR="008C4450">
        <w:rPr>
          <w:noProof/>
        </w:rPr>
        <w:fldChar w:fldCharType="end"/>
      </w:r>
      <w:r>
        <w:t xml:space="preserve"> - MCCF EDI </w:t>
      </w:r>
      <w:r w:rsidRPr="0031663B">
        <w:t>TAS Business Service Proxying</w:t>
      </w:r>
    </w:p>
    <w:p w14:paraId="432EDD99" w14:textId="77777777" w:rsidR="00A17716" w:rsidRPr="000B2748" w:rsidRDefault="00A17716" w:rsidP="00A17716">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6B04F67B"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all of the servers hosting the TAS FHIR services. Proxying and load balancing </w:t>
      </w:r>
      <w:r w:rsidR="00C55B55">
        <w:t xml:space="preserve">will </w:t>
      </w:r>
      <w:r>
        <w:t xml:space="preserve">be implemented using NGINX </w:t>
      </w:r>
      <w:r w:rsidR="00C55B55">
        <w:t xml:space="preserve">initially. </w:t>
      </w:r>
      <w:r>
        <w:t>Microsoft Azure proxying and load balancing services</w:t>
      </w:r>
      <w:r w:rsidR="00C55B55">
        <w:t xml:space="preserve"> may also be used in the future</w:t>
      </w:r>
      <w:r>
        <w:t>.</w:t>
      </w:r>
    </w:p>
    <w:p w14:paraId="21C0053E" w14:textId="77777777" w:rsidR="00A17716" w:rsidRDefault="00A17716" w:rsidP="00A17716">
      <w:pPr>
        <w:pStyle w:val="Heading5"/>
      </w:pPr>
      <w:bookmarkStart w:id="519" w:name="_Toc501357540"/>
      <w:r>
        <w:t>TAS CORE Caching Strategy</w:t>
      </w:r>
      <w:bookmarkEnd w:id="519"/>
    </w:p>
    <w:p w14:paraId="5E95EB3F" w14:textId="77777777" w:rsidR="00A17716" w:rsidRDefault="00A17716" w:rsidP="00A17716"/>
    <w:p w14:paraId="386EB3EB" w14:textId="77777777" w:rsidR="00A17716" w:rsidRDefault="00A17716" w:rsidP="00A17716">
      <w:pPr>
        <w:pStyle w:val="Heading6"/>
      </w:pPr>
      <w:r>
        <w:t>Introduction</w:t>
      </w:r>
    </w:p>
    <w:p w14:paraId="09F904A8" w14:textId="77777777" w:rsidR="00A17716" w:rsidRDefault="00A17716" w:rsidP="00A17716">
      <w:r>
        <w:t>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in order to achieve the best performance and user experience possible. This section describes the caching in the following components: web browser, web application, business logic REST API implementation, data store, Corporate Data Warehouse (CDW), HAPI FHIR and the interface to VistA – InterSystems Cache product. These components include caching at all layers – Presentation, Business, Messaging – Enterprise Service Bus – ESB, Services, Data Access and Data Storage.</w:t>
      </w:r>
    </w:p>
    <w:p w14:paraId="3134630B" w14:textId="77777777" w:rsidR="00A17716" w:rsidRDefault="00A17716" w:rsidP="00A17716">
      <w:r>
        <w:t>Caching will not address delivery of content when the origin server is down, this will need to be addressed by failover or other high availability architectural design strategy. Caching will not support the web application in an offline mode. Hardware load balancing will be addressed in a different section.</w:t>
      </w:r>
    </w:p>
    <w:p w14:paraId="41C877CF" w14:textId="77777777" w:rsidR="00A17716" w:rsidRDefault="00A17716" w:rsidP="00A17716">
      <w:r>
        <w:lastRenderedPageBreak/>
        <w:t>The caching strategy shall adopt the Just in Time (JIT) or lean approach. A common pitfall is to over-caching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(aot)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t>Caching with RxJs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.publishReplay(1).refCount</w:t>
      </w:r>
      <w:r w:rsidRPr="00F36E6C">
        <w:t xml:space="preserve">() pair of </w:t>
      </w:r>
      <w:r w:rsidRPr="00F36E6C">
        <w:lastRenderedPageBreak/>
        <w:t xml:space="preserve">operators which re-use previously retrieved $http.get()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(jwt)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Per the express.js documentation, the best option to cache the results of requests is using a caching server like nginx.</w:t>
      </w:r>
    </w:p>
    <w:p w14:paraId="37CB601D" w14:textId="77777777" w:rsidR="00A17716" w:rsidRDefault="008C4450" w:rsidP="00A17716">
      <w:hyperlink r:id="rId91"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In memory cache utilizing memory-cache or memcached is another option.</w:t>
      </w:r>
    </w:p>
    <w:p w14:paraId="053397E6" w14:textId="77777777" w:rsidR="00A17716" w:rsidRDefault="00A17716" w:rsidP="00A17716">
      <w:r>
        <w:t xml:space="preserve">Approved: </w:t>
      </w:r>
      <w:hyperlink r:id="rId92" w:history="1">
        <w:r w:rsidRPr="00B52D0F">
          <w:rPr>
            <w:rStyle w:val="Hyperlink"/>
          </w:rPr>
          <w:t>https://www.va.gov/TRM/ToolPage.aspx?tid=9511</w:t>
        </w:r>
      </w:hyperlink>
    </w:p>
    <w:p w14:paraId="2756FE64" w14:textId="77777777" w:rsidR="00A17716" w:rsidRDefault="00A17716" w:rsidP="00A17716">
      <w:r>
        <w:t>Potential technique: memcached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r>
        <w:t>Mulesoft Enterprise, Cloudhub supports the “Cache Scope”. This is caching built into specific message flows. Business analysts, strakeholders and subject matter experts would need to be consulted prior to implementing a per workflow based caching strategy. A performance caching optimization at the ESB layer is not recommended at this time.</w:t>
      </w:r>
    </w:p>
    <w:p w14:paraId="7A0BC1F3" w14:textId="77777777" w:rsidR="00A17716" w:rsidRDefault="008C4450" w:rsidP="00A17716">
      <w:hyperlink r:id="rId93"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t>Services</w:t>
      </w:r>
    </w:p>
    <w:p w14:paraId="74A39FF2" w14:textId="77777777" w:rsidR="00A17716" w:rsidRDefault="00A17716" w:rsidP="00A17716">
      <w:pPr>
        <w:pStyle w:val="Heading7"/>
      </w:pPr>
      <w:r>
        <w:t>HAPI FIHR</w:t>
      </w:r>
    </w:p>
    <w:p w14:paraId="443BF7FB" w14:textId="77777777" w:rsidR="00A17716" w:rsidRDefault="00A17716" w:rsidP="00A17716">
      <w:r>
        <w:t>HAPI FHIR 2.5 supports default 1 minute caching of search results. It will need to be determined by stakeholders and business analysts if this caching is desired or a hindrance to the source of truth.</w:t>
      </w:r>
    </w:p>
    <w:p w14:paraId="4BA535C5" w14:textId="77777777" w:rsidR="00A17716" w:rsidRDefault="008C4450" w:rsidP="00A17716">
      <w:hyperlink r:id="rId94"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2AB1F01F" w14:textId="77777777" w:rsidR="00A17716" w:rsidRDefault="00A17716" w:rsidP="00A17716">
      <w:pPr>
        <w:pStyle w:val="Heading6"/>
      </w:pPr>
      <w:r>
        <w:lastRenderedPageBreak/>
        <w:t>Data Access</w:t>
      </w:r>
    </w:p>
    <w:p w14:paraId="07558FDC" w14:textId="77777777" w:rsidR="00A17716" w:rsidRPr="00CC13BD" w:rsidRDefault="00A17716" w:rsidP="00A17716">
      <w:pPr>
        <w:pStyle w:val="Heading7"/>
      </w:pPr>
      <w:r>
        <w:t>Inter Systems Cache/Mumps and REST API</w:t>
      </w:r>
    </w:p>
    <w:p w14:paraId="787CA00B" w14:textId="77777777" w:rsidR="00A17716" w:rsidRDefault="00A17716" w:rsidP="00A17716">
      <w:r>
        <w:t>Since VistA is the source of truth, VistA policy, stakeholders and business analysts will need to determine the need for caching. Performance concerns at the Cache level will be addressed by load balancing and other scaling techiniques.</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r>
        <w:t>Azure storage – block blobs</w:t>
      </w:r>
    </w:p>
    <w:p w14:paraId="435F2C17" w14:textId="77777777" w:rsidR="00A17716" w:rsidRDefault="008C4450" w:rsidP="00A17716">
      <w:hyperlink r:id="rId95"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EB525A">
      <w:pPr>
        <w:pStyle w:val="ListParagraph"/>
        <w:numPr>
          <w:ilvl w:val="0"/>
          <w:numId w:val="55"/>
        </w:numPr>
        <w:spacing w:before="0" w:after="160" w:line="259" w:lineRule="auto"/>
        <w:rPr>
          <w:rStyle w:val="Hyperlink"/>
          <w:color w:val="auto"/>
        </w:rPr>
      </w:pPr>
      <w:r>
        <w:t xml:space="preserve">Node query cache - queries being used in a filter context </w:t>
      </w:r>
      <w:hyperlink r:id="rId96" w:history="1">
        <w:r w:rsidRPr="00B52D0F">
          <w:rPr>
            <w:rStyle w:val="Hyperlink"/>
          </w:rPr>
          <w:t>https://www.elastic.co/guide/en/elasticsearch/guide/current/filter-caching.html</w:t>
        </w:r>
      </w:hyperlink>
    </w:p>
    <w:p w14:paraId="5D823220" w14:textId="77777777" w:rsidR="00A17716" w:rsidRDefault="00A17716" w:rsidP="00EB525A">
      <w:pPr>
        <w:pStyle w:val="ListParagraph"/>
        <w:numPr>
          <w:ilvl w:val="0"/>
          <w:numId w:val="55"/>
        </w:numPr>
        <w:spacing w:before="0" w:after="160" w:line="259" w:lineRule="auto"/>
      </w:pPr>
      <w:r>
        <w:t>Shard request caches – caches query results independently for each shard</w:t>
      </w:r>
    </w:p>
    <w:p w14:paraId="66C9CEF0" w14:textId="77777777" w:rsidR="00A17716" w:rsidRDefault="008C4450" w:rsidP="00A17716">
      <w:pPr>
        <w:pStyle w:val="ListParagraph"/>
      </w:pPr>
      <w:hyperlink r:id="rId97"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EB525A">
      <w:pPr>
        <w:pStyle w:val="ListParagraph"/>
        <w:numPr>
          <w:ilvl w:val="0"/>
          <w:numId w:val="55"/>
        </w:numPr>
        <w:spacing w:before="0" w:after="160" w:line="259" w:lineRule="auto"/>
      </w:pPr>
      <w:r>
        <w:t xml:space="preserve">Field data cache – aggregation field values are loaded in to memory </w:t>
      </w:r>
      <w:hyperlink r:id="rId98" w:history="1">
        <w:r w:rsidRPr="00B52D0F">
          <w:rPr>
            <w:rStyle w:val="Hyperlink"/>
          </w:rPr>
          <w:t>https://www.elastic.co/guide/en/elasticsearch/reference/current/caching-heavy-aggregations.html</w:t>
        </w:r>
      </w:hyperlink>
    </w:p>
    <w:p w14:paraId="7E320F80" w14:textId="77777777" w:rsidR="00A17716" w:rsidRDefault="00A17716" w:rsidP="00A17716">
      <w:r>
        <w:t>More research is required in order to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8C4450" w:rsidP="00A17716">
      <w:hyperlink r:id="rId99"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7777777"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w:t>
      </w:r>
      <w:r>
        <w:lastRenderedPageBreak/>
        <w:t>caching features. Nginx utilizes Cache-Control headers from the origin server so. Since the web application uses the single page application (SPA) design pattern opportunities for utilizing the web cache will be relegated to static html. That is to say, the TAS_CORE web application is highly dynamic and Cache-Control headers are unlikely to be set – see details in the Presentation layer above.</w:t>
      </w:r>
    </w:p>
    <w:p w14:paraId="7E44905C" w14:textId="77777777" w:rsidR="00A17716" w:rsidRDefault="00A17716" w:rsidP="00A17716">
      <w:pPr>
        <w:pStyle w:val="Heading7"/>
      </w:pPr>
      <w:r>
        <w:t>nginx caching</w:t>
      </w:r>
    </w:p>
    <w:p w14:paraId="276305B2" w14:textId="77777777" w:rsidR="00A17716" w:rsidRDefault="00A17716" w:rsidP="00A17716">
      <w:r>
        <w:t>nginx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8C4450" w:rsidP="00A17716">
      <w:hyperlink r:id="rId100" w:history="1">
        <w:r w:rsidR="00A17716" w:rsidRPr="00B52D0F">
          <w:rPr>
            <w:rStyle w:val="Hyperlink"/>
          </w:rPr>
          <w:t>https://www.nginx.com/blog/nginx-caching-guide/</w:t>
        </w:r>
      </w:hyperlink>
    </w:p>
    <w:p w14:paraId="26FCCFAF" w14:textId="77777777" w:rsidR="00A17716" w:rsidRDefault="00A17716" w:rsidP="00A17716">
      <w:pPr>
        <w:pStyle w:val="Heading6"/>
      </w:pPr>
      <w:r>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EB525A">
      <w:pPr>
        <w:pStyle w:val="ListParagraph"/>
        <w:numPr>
          <w:ilvl w:val="0"/>
          <w:numId w:val="54"/>
        </w:numPr>
        <w:spacing w:before="0" w:after="160" w:line="259" w:lineRule="auto"/>
      </w:pPr>
      <w:r>
        <w:t>Cache media and static web content</w:t>
      </w:r>
    </w:p>
    <w:p w14:paraId="3E4922B1" w14:textId="77777777" w:rsidR="00A17716" w:rsidRDefault="00A17716" w:rsidP="00EB525A">
      <w:pPr>
        <w:pStyle w:val="ListParagraph"/>
        <w:numPr>
          <w:ilvl w:val="0"/>
          <w:numId w:val="54"/>
        </w:numPr>
        <w:spacing w:before="0" w:after="160" w:line="259" w:lineRule="auto"/>
      </w:pPr>
      <w:r>
        <w:t>Use memory where possible</w:t>
      </w:r>
    </w:p>
    <w:p w14:paraId="16C4BA25" w14:textId="77777777" w:rsidR="00A17716" w:rsidRDefault="00A17716" w:rsidP="00EB525A">
      <w:pPr>
        <w:pStyle w:val="ListParagraph"/>
        <w:numPr>
          <w:ilvl w:val="0"/>
          <w:numId w:val="54"/>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391F44C1" w:rsidR="00A17716" w:rsidRDefault="004D0F47" w:rsidP="004D0F47">
      <w:pPr>
        <w:pStyle w:val="Caption"/>
      </w:pPr>
      <w:r>
        <w:t xml:space="preserve">Table </w:t>
      </w:r>
      <w:r w:rsidR="008C4450">
        <w:fldChar w:fldCharType="begin"/>
      </w:r>
      <w:r w:rsidR="008C4450">
        <w:instrText xml:space="preserve"> SEQ Table \* ARABIC </w:instrText>
      </w:r>
      <w:r w:rsidR="008C4450">
        <w:fldChar w:fldCharType="separate"/>
      </w:r>
      <w:ins w:id="520" w:author="Author">
        <w:r w:rsidR="006B661F">
          <w:rPr>
            <w:noProof/>
          </w:rPr>
          <w:t>10</w:t>
        </w:r>
      </w:ins>
      <w:del w:id="521" w:author="Author">
        <w:r w:rsidDel="006B661F">
          <w:rPr>
            <w:noProof/>
          </w:rPr>
          <w:delText>12</w:delText>
        </w:r>
      </w:del>
      <w:r w:rsidR="008C4450">
        <w:rPr>
          <w:noProof/>
        </w:rPr>
        <w:fldChar w:fldCharType="end"/>
      </w:r>
      <w:r>
        <w:t xml:space="preserve"> - MCCF EDI TAS Caching by Layer</w:t>
      </w:r>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Web browser; javascipt: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Use localstorage and best practice javascript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Use mem</w:t>
            </w:r>
            <w:r>
              <w:t>c</w:t>
            </w:r>
            <w:r w:rsidRPr="00FC4C8E">
              <w:t>ached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r>
              <w:t>Inter</w:t>
            </w:r>
            <w:r w:rsidRPr="00FC4C8E">
              <w:t>Systems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Web Cache: nginx</w:t>
            </w:r>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522" w:name="_Toc501357541"/>
      <w:r w:rsidRPr="00F458A0">
        <w:t>Dependencies and Constraints</w:t>
      </w:r>
      <w:bookmarkEnd w:id="522"/>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lastRenderedPageBreak/>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r w:rsidRPr="00F458A0">
        <w:rPr>
          <w:rStyle w:val="Strong"/>
        </w:rPr>
        <w:t>VA Standard Data Models</w:t>
      </w:r>
    </w:p>
    <w:p w14:paraId="2D77B2EC" w14:textId="77777777" w:rsidR="00A17716" w:rsidRPr="00F458A0" w:rsidRDefault="00A17716" w:rsidP="00A17716">
      <w:pPr>
        <w:pStyle w:val="BodyText"/>
        <w:rPr>
          <w:rFonts w:eastAsiaTheme="minorEastAsia"/>
        </w:rPr>
      </w:pPr>
      <w:r w:rsidRPr="00F458A0">
        <w:t>The MCCF EDI TAS needs to find out what data extensions and profiles will be required for VA implementations so these can be incorporated into the design of the MCCF services. 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523" w:name="_Toc501357542"/>
      <w:r w:rsidRPr="00F458A0">
        <w:t>Specific Requirements</w:t>
      </w:r>
      <w:bookmarkEnd w:id="523"/>
    </w:p>
    <w:p w14:paraId="438BDED3" w14:textId="77777777" w:rsidR="00A17716" w:rsidRPr="00F458A0" w:rsidRDefault="00A17716" w:rsidP="00A17716">
      <w:pPr>
        <w:pStyle w:val="Heading4"/>
      </w:pPr>
      <w:bookmarkStart w:id="524" w:name="_Toc501357543"/>
      <w:r w:rsidRPr="00F458A0">
        <w:t>Database Repository</w:t>
      </w:r>
      <w:bookmarkEnd w:id="524"/>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525" w:name="_Toc501357544"/>
      <w:r w:rsidRPr="00F458A0">
        <w:t>System Features</w:t>
      </w:r>
      <w:bookmarkEnd w:id="525"/>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526" w:name="_Toc501357545"/>
      <w:r w:rsidRPr="00F458A0">
        <w:t>Network Detailed Design</w:t>
      </w:r>
      <w:bookmarkEnd w:id="526"/>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BC5835">
      <w:pPr>
        <w:pStyle w:val="InstructionalBullet1"/>
        <w:numPr>
          <w:ilvl w:val="0"/>
          <w:numId w:val="61"/>
        </w:numPr>
        <w:rPr>
          <w:i w:val="0"/>
        </w:rPr>
      </w:pPr>
      <w:r>
        <w:rPr>
          <w:i w:val="0"/>
        </w:rPr>
        <w:t>The Development Team AWS development environment.</w:t>
      </w:r>
    </w:p>
    <w:p w14:paraId="14D9F46C" w14:textId="32B1AFA9" w:rsidR="00BC5835" w:rsidRDefault="00BC5835" w:rsidP="00BC5835">
      <w:pPr>
        <w:pStyle w:val="InstructionalBullet1"/>
        <w:numPr>
          <w:ilvl w:val="0"/>
          <w:numId w:val="61"/>
        </w:numPr>
        <w:rPr>
          <w:i w:val="0"/>
        </w:rPr>
      </w:pPr>
      <w:r>
        <w:rPr>
          <w:i w:val="0"/>
        </w:rPr>
        <w:t xml:space="preserve">The VA MAG environments. </w:t>
      </w:r>
    </w:p>
    <w:p w14:paraId="62F28BAA" w14:textId="7D443C04" w:rsidR="00BC5835" w:rsidRDefault="00BC5835" w:rsidP="00BC5835">
      <w:pPr>
        <w:pStyle w:val="InstructionalBullet1"/>
        <w:numPr>
          <w:ilvl w:val="0"/>
          <w:numId w:val="61"/>
        </w:numPr>
        <w:rPr>
          <w:i w:val="0"/>
        </w:rPr>
      </w:pPr>
      <w:r>
        <w:rPr>
          <w:i w:val="0"/>
        </w:rPr>
        <w:lastRenderedPageBreak/>
        <w:t>The VA VistA environments.</w:t>
      </w:r>
    </w:p>
    <w:p w14:paraId="3DBF61E9" w14:textId="09075631" w:rsidR="00BC5835" w:rsidRDefault="00BC5835" w:rsidP="00BC5835">
      <w:pPr>
        <w:pStyle w:val="InstructionalBullet1"/>
        <w:numPr>
          <w:ilvl w:val="0"/>
          <w:numId w:val="61"/>
        </w:numPr>
        <w:rPr>
          <w:i w:val="0"/>
        </w:rPr>
      </w:pPr>
      <w:r>
        <w:rPr>
          <w:i w:val="0"/>
        </w:rPr>
        <w:t>Connections external to the TAS application, including IAM and the production VistA instances.</w:t>
      </w:r>
    </w:p>
    <w:p w14:paraId="2103B699" w14:textId="2680C25B" w:rsidR="00BC5835" w:rsidRDefault="00BC5835" w:rsidP="00BC5835">
      <w:pPr>
        <w:pStyle w:val="InstructionalBullet1"/>
        <w:numPr>
          <w:ilvl w:val="0"/>
          <w:numId w:val="61"/>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r>
        <w:t xml:space="preserve">Figure </w:t>
      </w:r>
      <w:r w:rsidR="008C4450">
        <w:fldChar w:fldCharType="begin"/>
      </w:r>
      <w:r w:rsidR="008C4450">
        <w:instrText xml:space="preserve"> SEQ Figure \* ARABIC </w:instrText>
      </w:r>
      <w:r w:rsidR="008C4450">
        <w:fldChar w:fldCharType="separate"/>
      </w:r>
      <w:r w:rsidR="006B661F">
        <w:rPr>
          <w:noProof/>
        </w:rPr>
        <w:t>33</w:t>
      </w:r>
      <w:r w:rsidR="008C4450">
        <w:rPr>
          <w:noProof/>
        </w:rPr>
        <w:fldChar w:fldCharType="end"/>
      </w:r>
      <w:r>
        <w:t xml:space="preserve"> - MCCF EDI TAS Physical Architecture Overview</w:t>
      </w:r>
    </w:p>
    <w:p w14:paraId="4FA29393" w14:textId="61622104" w:rsidR="00763F2C" w:rsidRDefault="00763F2C" w:rsidP="00A17716">
      <w:r>
        <w:rPr>
          <w:noProof/>
        </w:rPr>
        <w:drawing>
          <wp:inline distT="0" distB="0" distL="0" distR="0" wp14:anchorId="0C998DD1" wp14:editId="79890FAE">
            <wp:extent cx="5943600" cy="3963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hysical Architecture.0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963035"/>
                    </a:xfrm>
                    <a:prstGeom prst="rect">
                      <a:avLst/>
                    </a:prstGeom>
                  </pic:spPr>
                </pic:pic>
              </a:graphicData>
            </a:graphic>
          </wp:inline>
        </w:drawing>
      </w:r>
    </w:p>
    <w:p w14:paraId="15A6ADA9" w14:textId="65FFD861" w:rsidR="00A17716" w:rsidRDefault="00A17716" w:rsidP="00A17716">
      <w:r w:rsidRPr="003D4337">
        <w:t>The</w:t>
      </w:r>
      <w:r>
        <w:t xml:space="preserve"> following diagrams show the detailed network design for the MCCF VA </w:t>
      </w:r>
      <w:r w:rsidR="001C0EC0">
        <w:t xml:space="preserve">MAG </w:t>
      </w:r>
      <w:r>
        <w:t>environments</w:t>
      </w:r>
      <w:r w:rsidRPr="003D4337">
        <w:t>.</w:t>
      </w:r>
    </w:p>
    <w:p w14:paraId="3660E9B0" w14:textId="123F6E3D" w:rsidR="00A17716" w:rsidRPr="00A236D6" w:rsidRDefault="00A17716" w:rsidP="00A17716">
      <w:pPr>
        <w:pStyle w:val="Caption"/>
        <w:rPr>
          <w:rFonts w:ascii="Arial" w:hAnsi="Arial" w:cs="Arial"/>
          <w:szCs w:val="22"/>
        </w:rPr>
      </w:pPr>
      <w:r w:rsidRPr="00A236D6">
        <w:rPr>
          <w:rFonts w:ascii="Arial" w:hAnsi="Arial" w:cs="Arial"/>
          <w:szCs w:val="22"/>
        </w:rPr>
        <w:lastRenderedPageBreak/>
        <w:t xml:space="preserve">Figure </w:t>
      </w:r>
      <w:r w:rsidRPr="00A236D6">
        <w:rPr>
          <w:rFonts w:ascii="Arial" w:hAnsi="Arial" w:cs="Arial"/>
          <w:szCs w:val="22"/>
        </w:rPr>
        <w:fldChar w:fldCharType="begin"/>
      </w:r>
      <w:r w:rsidRPr="00A236D6">
        <w:rPr>
          <w:rFonts w:ascii="Arial" w:hAnsi="Arial" w:cs="Arial"/>
          <w:szCs w:val="22"/>
        </w:rPr>
        <w:instrText xml:space="preserve"> SEQ Figure \* ARABIC </w:instrText>
      </w:r>
      <w:r w:rsidRPr="00A236D6">
        <w:rPr>
          <w:rFonts w:ascii="Arial" w:hAnsi="Arial" w:cs="Arial"/>
          <w:szCs w:val="22"/>
        </w:rPr>
        <w:fldChar w:fldCharType="separate"/>
      </w:r>
      <w:r w:rsidR="006B661F">
        <w:rPr>
          <w:rFonts w:ascii="Arial" w:hAnsi="Arial" w:cs="Arial"/>
          <w:noProof/>
          <w:szCs w:val="22"/>
        </w:rPr>
        <w:t>34</w:t>
      </w:r>
      <w:r w:rsidRPr="00A236D6">
        <w:rPr>
          <w:rFonts w:ascii="Arial" w:hAnsi="Arial" w:cs="Arial"/>
          <w:noProof/>
          <w:szCs w:val="22"/>
        </w:rPr>
        <w:fldChar w:fldCharType="end"/>
      </w:r>
      <w:r w:rsidRPr="00A236D6">
        <w:rPr>
          <w:rFonts w:ascii="Arial" w:hAnsi="Arial" w:cs="Arial"/>
          <w:szCs w:val="22"/>
        </w:rPr>
        <w:t xml:space="preserve">: DEV </w:t>
      </w:r>
      <w:r w:rsidR="006B77F7">
        <w:rPr>
          <w:rFonts w:ascii="Arial" w:hAnsi="Arial" w:cs="Arial"/>
          <w:szCs w:val="22"/>
        </w:rPr>
        <w:t>MAG</w:t>
      </w:r>
      <w:r w:rsidR="006B77F7" w:rsidRPr="00A236D6">
        <w:rPr>
          <w:rFonts w:ascii="Arial" w:hAnsi="Arial" w:cs="Arial"/>
          <w:szCs w:val="22"/>
        </w:rPr>
        <w:t xml:space="preserve"> </w:t>
      </w:r>
      <w:r w:rsidRPr="00A236D6">
        <w:rPr>
          <w:rFonts w:ascii="Arial" w:hAnsi="Arial" w:cs="Arial"/>
          <w:szCs w:val="22"/>
        </w:rPr>
        <w:t>Environment</w:t>
      </w:r>
    </w:p>
    <w:p w14:paraId="3EF1CEBE" w14:textId="2674CACA" w:rsidR="00A17716" w:rsidRDefault="003A7D35" w:rsidP="00A17716">
      <w:pPr>
        <w:pStyle w:val="InstructionalBullet1"/>
        <w:numPr>
          <w:ilvl w:val="0"/>
          <w:numId w:val="0"/>
        </w:numPr>
      </w:pPr>
      <w:r>
        <w:rPr>
          <w:noProof/>
        </w:rPr>
        <w:drawing>
          <wp:inline distT="0" distB="0" distL="0" distR="0" wp14:anchorId="5B95F0BE" wp14:editId="4606ECCD">
            <wp:extent cx="5364945" cy="419898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 MAG.png"/>
                    <pic:cNvPicPr/>
                  </pic:nvPicPr>
                  <pic:blipFill>
                    <a:blip r:embed="rId102">
                      <a:extLst>
                        <a:ext uri="{28A0092B-C50C-407E-A947-70E740481C1C}">
                          <a14:useLocalDpi xmlns:a14="http://schemas.microsoft.com/office/drawing/2010/main" val="0"/>
                        </a:ext>
                      </a:extLst>
                    </a:blip>
                    <a:stretch>
                      <a:fillRect/>
                    </a:stretch>
                  </pic:blipFill>
                  <pic:spPr>
                    <a:xfrm>
                      <a:off x="0" y="0"/>
                      <a:ext cx="5364945" cy="4198984"/>
                    </a:xfrm>
                    <a:prstGeom prst="rect">
                      <a:avLst/>
                    </a:prstGeom>
                  </pic:spPr>
                </pic:pic>
              </a:graphicData>
            </a:graphic>
          </wp:inline>
        </w:drawing>
      </w:r>
    </w:p>
    <w:p w14:paraId="5D9525A4" w14:textId="77777777" w:rsidR="00A17716" w:rsidRDefault="00A17716" w:rsidP="00A17716">
      <w:pPr>
        <w:pStyle w:val="InstructionalBullet1"/>
        <w:numPr>
          <w:ilvl w:val="0"/>
          <w:numId w:val="0"/>
        </w:numPr>
      </w:pPr>
    </w:p>
    <w:p w14:paraId="3DD1DD85" w14:textId="77777777" w:rsidR="00A17716" w:rsidRDefault="00A17716" w:rsidP="00A17716">
      <w:pPr>
        <w:pStyle w:val="InstructionalBullet1"/>
        <w:numPr>
          <w:ilvl w:val="0"/>
          <w:numId w:val="0"/>
        </w:numPr>
        <w:rPr>
          <w:i w:val="0"/>
          <w:color w:val="auto"/>
        </w:rPr>
      </w:pPr>
    </w:p>
    <w:p w14:paraId="372C0219" w14:textId="77777777" w:rsidR="00A17716" w:rsidRDefault="00A17716" w:rsidP="00A17716">
      <w:pPr>
        <w:pStyle w:val="InstructionalBullet1"/>
        <w:numPr>
          <w:ilvl w:val="0"/>
          <w:numId w:val="0"/>
        </w:numPr>
        <w:rPr>
          <w:i w:val="0"/>
          <w:color w:val="auto"/>
        </w:rPr>
      </w:pPr>
    </w:p>
    <w:p w14:paraId="2E593733" w14:textId="77777777" w:rsidR="00A17716" w:rsidRDefault="00A17716" w:rsidP="00A17716">
      <w:pPr>
        <w:pStyle w:val="InstructionalBullet1"/>
        <w:numPr>
          <w:ilvl w:val="0"/>
          <w:numId w:val="0"/>
        </w:numPr>
        <w:rPr>
          <w:i w:val="0"/>
          <w:color w:val="auto"/>
        </w:rPr>
      </w:pPr>
    </w:p>
    <w:p w14:paraId="2FA76942" w14:textId="77777777" w:rsidR="00A17716" w:rsidRDefault="00A17716" w:rsidP="00A17716">
      <w:pPr>
        <w:pStyle w:val="InstructionalBullet1"/>
        <w:numPr>
          <w:ilvl w:val="0"/>
          <w:numId w:val="0"/>
        </w:numPr>
        <w:rPr>
          <w:i w:val="0"/>
          <w:color w:val="auto"/>
        </w:rPr>
      </w:pPr>
    </w:p>
    <w:p w14:paraId="447DD8A0" w14:textId="77777777" w:rsidR="00A17716" w:rsidRDefault="00A17716" w:rsidP="00A17716">
      <w:pPr>
        <w:pStyle w:val="InstructionalBullet1"/>
        <w:numPr>
          <w:ilvl w:val="0"/>
          <w:numId w:val="0"/>
        </w:numPr>
        <w:rPr>
          <w:i w:val="0"/>
          <w:color w:val="auto"/>
        </w:rPr>
      </w:pPr>
    </w:p>
    <w:p w14:paraId="2AEC4F30" w14:textId="77777777" w:rsidR="00A17716" w:rsidRDefault="00A17716" w:rsidP="00A17716">
      <w:pPr>
        <w:pStyle w:val="InstructionalBullet1"/>
        <w:numPr>
          <w:ilvl w:val="0"/>
          <w:numId w:val="0"/>
        </w:numPr>
        <w:rPr>
          <w:i w:val="0"/>
          <w:color w:val="auto"/>
        </w:rPr>
      </w:pPr>
    </w:p>
    <w:p w14:paraId="46A6AED7" w14:textId="77777777" w:rsidR="00A17716" w:rsidRDefault="00A17716" w:rsidP="00A17716">
      <w:pPr>
        <w:pStyle w:val="InstructionalBullet1"/>
        <w:numPr>
          <w:ilvl w:val="0"/>
          <w:numId w:val="0"/>
        </w:numPr>
        <w:rPr>
          <w:i w:val="0"/>
          <w:color w:val="auto"/>
        </w:rPr>
      </w:pPr>
    </w:p>
    <w:p w14:paraId="038E561C" w14:textId="77777777" w:rsidR="00A17716" w:rsidRDefault="00A17716" w:rsidP="00A17716">
      <w:pPr>
        <w:pStyle w:val="InstructionalBullet1"/>
        <w:numPr>
          <w:ilvl w:val="0"/>
          <w:numId w:val="0"/>
        </w:numPr>
        <w:rPr>
          <w:i w:val="0"/>
          <w:color w:val="auto"/>
        </w:rPr>
      </w:pPr>
    </w:p>
    <w:p w14:paraId="068A2826" w14:textId="77777777" w:rsidR="00A17716" w:rsidRPr="00003B2D" w:rsidRDefault="00A17716" w:rsidP="00A17716">
      <w:pPr>
        <w:pStyle w:val="InstructionalBullet1"/>
        <w:numPr>
          <w:ilvl w:val="0"/>
          <w:numId w:val="0"/>
        </w:numPr>
        <w:rPr>
          <w:b/>
          <w:bCs/>
          <w:i w:val="0"/>
          <w:color w:val="auto"/>
          <w:sz w:val="28"/>
          <w:szCs w:val="28"/>
        </w:rPr>
      </w:pPr>
      <w:r w:rsidRPr="00003B2D">
        <w:rPr>
          <w:i w:val="0"/>
          <w:color w:val="auto"/>
          <w:sz w:val="28"/>
          <w:szCs w:val="28"/>
        </w:rPr>
        <w:t>CI EDE</w:t>
      </w:r>
    </w:p>
    <w:p w14:paraId="7D32E137" w14:textId="7B21B013" w:rsidR="00A17716" w:rsidRPr="00A236D6" w:rsidRDefault="00A17716" w:rsidP="00A17716">
      <w:pPr>
        <w:pStyle w:val="Caption"/>
        <w:rPr>
          <w:rFonts w:ascii="Arial" w:hAnsi="Arial" w:cs="Arial"/>
          <w:szCs w:val="22"/>
        </w:rPr>
      </w:pPr>
      <w:r w:rsidRPr="00A236D6">
        <w:rPr>
          <w:rFonts w:ascii="Arial" w:hAnsi="Arial" w:cs="Arial"/>
          <w:szCs w:val="22"/>
        </w:rPr>
        <w:lastRenderedPageBreak/>
        <w:t xml:space="preserve">Figure </w:t>
      </w:r>
      <w:r w:rsidRPr="00A236D6">
        <w:rPr>
          <w:rFonts w:ascii="Arial" w:hAnsi="Arial" w:cs="Arial"/>
          <w:szCs w:val="22"/>
        </w:rPr>
        <w:fldChar w:fldCharType="begin"/>
      </w:r>
      <w:r w:rsidRPr="00A236D6">
        <w:rPr>
          <w:rFonts w:ascii="Arial" w:hAnsi="Arial" w:cs="Arial"/>
          <w:szCs w:val="22"/>
        </w:rPr>
        <w:instrText xml:space="preserve"> SEQ Figure \* ARABIC </w:instrText>
      </w:r>
      <w:r w:rsidRPr="00A236D6">
        <w:rPr>
          <w:rFonts w:ascii="Arial" w:hAnsi="Arial" w:cs="Arial"/>
          <w:szCs w:val="22"/>
        </w:rPr>
        <w:fldChar w:fldCharType="separate"/>
      </w:r>
      <w:r w:rsidR="006B661F">
        <w:rPr>
          <w:rFonts w:ascii="Arial" w:hAnsi="Arial" w:cs="Arial"/>
          <w:noProof/>
          <w:szCs w:val="22"/>
        </w:rPr>
        <w:t>35</w:t>
      </w:r>
      <w:r w:rsidRPr="00A236D6">
        <w:rPr>
          <w:rFonts w:ascii="Arial" w:hAnsi="Arial" w:cs="Arial"/>
          <w:noProof/>
          <w:szCs w:val="22"/>
        </w:rPr>
        <w:fldChar w:fldCharType="end"/>
      </w:r>
      <w:r w:rsidRPr="00A236D6">
        <w:rPr>
          <w:rFonts w:ascii="Arial" w:hAnsi="Arial" w:cs="Arial"/>
          <w:szCs w:val="22"/>
        </w:rPr>
        <w:t xml:space="preserve">: CI </w:t>
      </w:r>
      <w:r w:rsidR="006B77F7">
        <w:rPr>
          <w:rFonts w:ascii="Arial" w:hAnsi="Arial" w:cs="Arial"/>
          <w:szCs w:val="22"/>
        </w:rPr>
        <w:t>MAG</w:t>
      </w:r>
      <w:r w:rsidR="006B77F7" w:rsidRPr="00A236D6">
        <w:rPr>
          <w:rFonts w:ascii="Arial" w:hAnsi="Arial" w:cs="Arial"/>
          <w:szCs w:val="22"/>
        </w:rPr>
        <w:t xml:space="preserve"> </w:t>
      </w:r>
      <w:r w:rsidRPr="00A236D6">
        <w:rPr>
          <w:rFonts w:ascii="Arial" w:hAnsi="Arial" w:cs="Arial"/>
          <w:szCs w:val="22"/>
        </w:rPr>
        <w:t>Environment</w:t>
      </w:r>
    </w:p>
    <w:p w14:paraId="23F6E9A7" w14:textId="566CCDC0" w:rsidR="00A17716" w:rsidRDefault="003A7D35" w:rsidP="00A17716">
      <w:pPr>
        <w:pStyle w:val="InstructionalBullet1"/>
        <w:numPr>
          <w:ilvl w:val="0"/>
          <w:numId w:val="0"/>
        </w:numPr>
        <w:rPr>
          <w:b/>
          <w:bCs/>
          <w:i w:val="0"/>
          <w:color w:val="auto"/>
          <w:sz w:val="32"/>
          <w:szCs w:val="26"/>
        </w:rPr>
      </w:pPr>
      <w:r>
        <w:rPr>
          <w:b/>
          <w:bCs/>
          <w:i w:val="0"/>
          <w:noProof/>
          <w:color w:val="auto"/>
          <w:sz w:val="32"/>
          <w:szCs w:val="26"/>
        </w:rPr>
        <w:drawing>
          <wp:inline distT="0" distB="0" distL="0" distR="0" wp14:anchorId="08EFCBA9" wp14:editId="2503EDDD">
            <wp:extent cx="5943600" cy="4792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 MAG.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792345"/>
                    </a:xfrm>
                    <a:prstGeom prst="rect">
                      <a:avLst/>
                    </a:prstGeom>
                  </pic:spPr>
                </pic:pic>
              </a:graphicData>
            </a:graphic>
          </wp:inline>
        </w:drawing>
      </w:r>
    </w:p>
    <w:p w14:paraId="526E6A15" w14:textId="77777777" w:rsidR="00A17716" w:rsidRDefault="00A17716" w:rsidP="00A17716">
      <w:pPr>
        <w:pStyle w:val="InstructionalBullet1"/>
        <w:numPr>
          <w:ilvl w:val="0"/>
          <w:numId w:val="0"/>
        </w:numPr>
        <w:rPr>
          <w:b/>
          <w:bCs/>
          <w:i w:val="0"/>
          <w:color w:val="auto"/>
          <w:sz w:val="32"/>
          <w:szCs w:val="26"/>
        </w:rPr>
      </w:pPr>
    </w:p>
    <w:p w14:paraId="70E88D3B" w14:textId="77777777" w:rsidR="00A17716" w:rsidRDefault="00A17716" w:rsidP="00A17716">
      <w:pPr>
        <w:pStyle w:val="InstructionalBullet1"/>
        <w:numPr>
          <w:ilvl w:val="0"/>
          <w:numId w:val="0"/>
        </w:numPr>
        <w:rPr>
          <w:b/>
          <w:bCs/>
          <w:i w:val="0"/>
          <w:color w:val="auto"/>
          <w:sz w:val="32"/>
          <w:szCs w:val="26"/>
        </w:rPr>
      </w:pPr>
    </w:p>
    <w:p w14:paraId="247EF5F7" w14:textId="77777777" w:rsidR="00A17716" w:rsidRDefault="00A17716" w:rsidP="00A17716">
      <w:pPr>
        <w:pStyle w:val="InstructionalBullet1"/>
        <w:numPr>
          <w:ilvl w:val="0"/>
          <w:numId w:val="0"/>
        </w:numPr>
        <w:rPr>
          <w:b/>
          <w:bCs/>
          <w:i w:val="0"/>
          <w:color w:val="auto"/>
          <w:sz w:val="32"/>
          <w:szCs w:val="26"/>
        </w:rPr>
      </w:pPr>
    </w:p>
    <w:p w14:paraId="35AEBD01" w14:textId="77777777" w:rsidR="00A17716" w:rsidRDefault="00A17716" w:rsidP="00A17716">
      <w:pPr>
        <w:pStyle w:val="InstructionalBullet1"/>
        <w:numPr>
          <w:ilvl w:val="0"/>
          <w:numId w:val="0"/>
        </w:numPr>
        <w:rPr>
          <w:b/>
          <w:bCs/>
          <w:i w:val="0"/>
          <w:color w:val="auto"/>
          <w:sz w:val="32"/>
          <w:szCs w:val="26"/>
        </w:rPr>
      </w:pPr>
    </w:p>
    <w:p w14:paraId="0B9592A7" w14:textId="77777777" w:rsidR="00A17716" w:rsidRDefault="00A17716" w:rsidP="00A17716">
      <w:pPr>
        <w:pStyle w:val="InstructionalBullet1"/>
        <w:numPr>
          <w:ilvl w:val="0"/>
          <w:numId w:val="0"/>
        </w:numPr>
        <w:rPr>
          <w:b/>
          <w:bCs/>
          <w:i w:val="0"/>
          <w:color w:val="auto"/>
          <w:sz w:val="32"/>
          <w:szCs w:val="26"/>
        </w:rPr>
      </w:pPr>
    </w:p>
    <w:p w14:paraId="0427C87E" w14:textId="77777777" w:rsidR="00A17716" w:rsidRDefault="00A17716" w:rsidP="00A17716">
      <w:pPr>
        <w:pStyle w:val="InstructionalBullet1"/>
        <w:numPr>
          <w:ilvl w:val="0"/>
          <w:numId w:val="0"/>
        </w:numPr>
        <w:rPr>
          <w:b/>
          <w:bCs/>
          <w:i w:val="0"/>
          <w:color w:val="auto"/>
          <w:sz w:val="32"/>
          <w:szCs w:val="26"/>
        </w:rPr>
      </w:pPr>
    </w:p>
    <w:p w14:paraId="0543499E" w14:textId="77777777" w:rsidR="00A17716" w:rsidRPr="00003B2D" w:rsidRDefault="00A17716" w:rsidP="00A17716">
      <w:pPr>
        <w:pStyle w:val="InstructionalBullet1"/>
        <w:numPr>
          <w:ilvl w:val="0"/>
          <w:numId w:val="0"/>
        </w:numPr>
        <w:rPr>
          <w:bCs/>
          <w:i w:val="0"/>
          <w:color w:val="auto"/>
          <w:sz w:val="28"/>
          <w:szCs w:val="28"/>
        </w:rPr>
      </w:pPr>
      <w:r w:rsidRPr="00003B2D">
        <w:rPr>
          <w:bCs/>
          <w:i w:val="0"/>
          <w:color w:val="auto"/>
          <w:sz w:val="28"/>
          <w:szCs w:val="28"/>
        </w:rPr>
        <w:t>CIT EDE</w:t>
      </w:r>
    </w:p>
    <w:p w14:paraId="016BDC96" w14:textId="77777777" w:rsidR="00A17716" w:rsidRDefault="00A17716" w:rsidP="00A17716">
      <w:pPr>
        <w:pStyle w:val="InstructionalBullet1"/>
        <w:numPr>
          <w:ilvl w:val="0"/>
          <w:numId w:val="0"/>
        </w:numPr>
      </w:pPr>
    </w:p>
    <w:p w14:paraId="21FA2416" w14:textId="3D3BF6F9" w:rsidR="00A17716" w:rsidRPr="00A236D6" w:rsidRDefault="00A17716" w:rsidP="00A17716">
      <w:pPr>
        <w:pStyle w:val="Caption"/>
        <w:rPr>
          <w:rFonts w:ascii="Arial" w:hAnsi="Arial" w:cs="Arial"/>
        </w:rPr>
      </w:pPr>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36</w:t>
      </w:r>
      <w:r w:rsidRPr="00A236D6">
        <w:rPr>
          <w:rFonts w:ascii="Arial" w:hAnsi="Arial" w:cs="Arial"/>
          <w:noProof/>
        </w:rPr>
        <w:fldChar w:fldCharType="end"/>
      </w:r>
      <w:r w:rsidRPr="00A236D6">
        <w:rPr>
          <w:rFonts w:ascii="Arial" w:hAnsi="Arial" w:cs="Arial"/>
        </w:rPr>
        <w:t xml:space="preserve">: CIT </w:t>
      </w:r>
      <w:r w:rsidR="006B77F7">
        <w:rPr>
          <w:rFonts w:ascii="Arial" w:hAnsi="Arial" w:cs="Arial"/>
        </w:rPr>
        <w:t>MAG</w:t>
      </w:r>
      <w:r w:rsidR="006B77F7" w:rsidRPr="00A236D6">
        <w:rPr>
          <w:rFonts w:ascii="Arial" w:hAnsi="Arial" w:cs="Arial"/>
        </w:rPr>
        <w:t xml:space="preserve"> </w:t>
      </w:r>
      <w:r w:rsidRPr="00A236D6">
        <w:rPr>
          <w:rFonts w:ascii="Arial" w:hAnsi="Arial" w:cs="Arial"/>
        </w:rPr>
        <w:t>Environment</w:t>
      </w:r>
    </w:p>
    <w:p w14:paraId="14471F50" w14:textId="407E72A4" w:rsidR="00A17716" w:rsidRDefault="003A7D35" w:rsidP="00A17716">
      <w:pPr>
        <w:pStyle w:val="InstructionalBullet1"/>
        <w:numPr>
          <w:ilvl w:val="0"/>
          <w:numId w:val="0"/>
        </w:numPr>
        <w:rPr>
          <w:bCs/>
          <w:i w:val="0"/>
          <w:color w:val="auto"/>
          <w:sz w:val="28"/>
          <w:szCs w:val="28"/>
        </w:rPr>
      </w:pPr>
      <w:r>
        <w:rPr>
          <w:bCs/>
          <w:i w:val="0"/>
          <w:noProof/>
          <w:color w:val="auto"/>
          <w:sz w:val="28"/>
          <w:szCs w:val="28"/>
        </w:rPr>
        <w:drawing>
          <wp:inline distT="0" distB="0" distL="0" distR="0" wp14:anchorId="351FA620" wp14:editId="7AFFDE53">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T MAG.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inline>
        </w:drawing>
      </w:r>
    </w:p>
    <w:p w14:paraId="0788EB56" w14:textId="77777777" w:rsidR="00A17716" w:rsidRDefault="00A17716" w:rsidP="00A17716">
      <w:pPr>
        <w:pStyle w:val="InstructionalBullet1"/>
        <w:numPr>
          <w:ilvl w:val="0"/>
          <w:numId w:val="0"/>
        </w:numPr>
        <w:rPr>
          <w:bCs/>
          <w:i w:val="0"/>
          <w:color w:val="auto"/>
          <w:sz w:val="28"/>
          <w:szCs w:val="28"/>
        </w:rPr>
      </w:pPr>
    </w:p>
    <w:p w14:paraId="2AB904F8" w14:textId="77777777" w:rsidR="00A17716" w:rsidRDefault="00A17716" w:rsidP="00A17716">
      <w:pPr>
        <w:pStyle w:val="InstructionalBullet1"/>
        <w:numPr>
          <w:ilvl w:val="0"/>
          <w:numId w:val="0"/>
        </w:numPr>
        <w:rPr>
          <w:bCs/>
          <w:i w:val="0"/>
          <w:color w:val="auto"/>
          <w:sz w:val="28"/>
          <w:szCs w:val="28"/>
        </w:rPr>
      </w:pPr>
    </w:p>
    <w:p w14:paraId="17005B33" w14:textId="77777777" w:rsidR="00A17716" w:rsidRDefault="00A17716" w:rsidP="00A17716">
      <w:pPr>
        <w:pStyle w:val="InstructionalBullet1"/>
        <w:numPr>
          <w:ilvl w:val="0"/>
          <w:numId w:val="0"/>
        </w:numPr>
        <w:rPr>
          <w:bCs/>
          <w:i w:val="0"/>
          <w:color w:val="auto"/>
          <w:sz w:val="28"/>
          <w:szCs w:val="28"/>
        </w:rPr>
      </w:pPr>
    </w:p>
    <w:p w14:paraId="03B77F19" w14:textId="77777777" w:rsidR="00A17716" w:rsidRDefault="00A17716" w:rsidP="00A17716">
      <w:pPr>
        <w:pStyle w:val="InstructionalBullet1"/>
        <w:numPr>
          <w:ilvl w:val="0"/>
          <w:numId w:val="0"/>
        </w:numPr>
        <w:rPr>
          <w:bCs/>
          <w:i w:val="0"/>
          <w:color w:val="auto"/>
          <w:sz w:val="28"/>
          <w:szCs w:val="28"/>
        </w:rPr>
      </w:pPr>
    </w:p>
    <w:p w14:paraId="31938975" w14:textId="77777777" w:rsidR="00A17716" w:rsidRDefault="00A17716" w:rsidP="00A17716">
      <w:pPr>
        <w:pStyle w:val="InstructionalBullet1"/>
        <w:numPr>
          <w:ilvl w:val="0"/>
          <w:numId w:val="0"/>
        </w:numPr>
        <w:rPr>
          <w:bCs/>
          <w:i w:val="0"/>
          <w:color w:val="auto"/>
          <w:sz w:val="28"/>
          <w:szCs w:val="28"/>
        </w:rPr>
      </w:pPr>
    </w:p>
    <w:p w14:paraId="040D2583" w14:textId="77777777" w:rsidR="00A17716" w:rsidRDefault="00A17716" w:rsidP="00A17716">
      <w:pPr>
        <w:pStyle w:val="InstructionalBullet1"/>
        <w:numPr>
          <w:ilvl w:val="0"/>
          <w:numId w:val="0"/>
        </w:numPr>
        <w:rPr>
          <w:bCs/>
          <w:i w:val="0"/>
          <w:color w:val="auto"/>
          <w:sz w:val="28"/>
          <w:szCs w:val="28"/>
        </w:rPr>
      </w:pPr>
      <w:r>
        <w:rPr>
          <w:bCs/>
          <w:i w:val="0"/>
          <w:color w:val="auto"/>
          <w:sz w:val="28"/>
          <w:szCs w:val="28"/>
        </w:rPr>
        <w:t>SQA EDE</w:t>
      </w:r>
    </w:p>
    <w:p w14:paraId="0764BFD0" w14:textId="77777777" w:rsidR="00A17716" w:rsidRDefault="00A17716" w:rsidP="00A17716">
      <w:pPr>
        <w:pStyle w:val="InstructionalBullet1"/>
        <w:numPr>
          <w:ilvl w:val="0"/>
          <w:numId w:val="0"/>
        </w:numPr>
        <w:rPr>
          <w:bCs/>
          <w:i w:val="0"/>
          <w:color w:val="auto"/>
          <w:sz w:val="28"/>
          <w:szCs w:val="28"/>
        </w:rPr>
      </w:pPr>
    </w:p>
    <w:p w14:paraId="3F1F46A6" w14:textId="209EBA7D" w:rsidR="00A17716" w:rsidRPr="00A236D6" w:rsidRDefault="00A17716" w:rsidP="00A17716">
      <w:pPr>
        <w:pStyle w:val="Caption"/>
        <w:rPr>
          <w:rFonts w:ascii="Arial" w:hAnsi="Arial" w:cs="Arial"/>
        </w:rPr>
      </w:pPr>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37</w:t>
      </w:r>
      <w:r w:rsidRPr="00A236D6">
        <w:rPr>
          <w:rFonts w:ascii="Arial" w:hAnsi="Arial" w:cs="Arial"/>
          <w:noProof/>
        </w:rPr>
        <w:fldChar w:fldCharType="end"/>
      </w:r>
      <w:r w:rsidRPr="00A236D6">
        <w:rPr>
          <w:rFonts w:ascii="Arial" w:hAnsi="Arial" w:cs="Arial"/>
        </w:rPr>
        <w:t xml:space="preserve">: SQA </w:t>
      </w:r>
      <w:r w:rsidR="006B77F7">
        <w:rPr>
          <w:rFonts w:ascii="Arial" w:hAnsi="Arial" w:cs="Arial"/>
        </w:rPr>
        <w:t>MAG</w:t>
      </w:r>
      <w:r w:rsidR="006B77F7" w:rsidRPr="00A236D6">
        <w:rPr>
          <w:rFonts w:ascii="Arial" w:hAnsi="Arial" w:cs="Arial"/>
        </w:rPr>
        <w:t xml:space="preserve"> </w:t>
      </w:r>
      <w:r w:rsidRPr="00A236D6">
        <w:rPr>
          <w:rFonts w:ascii="Arial" w:hAnsi="Arial" w:cs="Arial"/>
        </w:rPr>
        <w:t>Environment</w:t>
      </w:r>
    </w:p>
    <w:p w14:paraId="2DE6135A" w14:textId="0465071C" w:rsidR="00A17716" w:rsidRDefault="006B77F7" w:rsidP="00A17716">
      <w:pPr>
        <w:pStyle w:val="InstructionalBullet1"/>
        <w:numPr>
          <w:ilvl w:val="0"/>
          <w:numId w:val="0"/>
        </w:numPr>
        <w:rPr>
          <w:bCs/>
          <w:i w:val="0"/>
          <w:color w:val="auto"/>
          <w:sz w:val="28"/>
          <w:szCs w:val="28"/>
        </w:rPr>
      </w:pPr>
      <w:r>
        <w:rPr>
          <w:bCs/>
          <w:i w:val="0"/>
          <w:noProof/>
          <w:color w:val="auto"/>
          <w:sz w:val="28"/>
          <w:szCs w:val="28"/>
        </w:rPr>
        <w:drawing>
          <wp:inline distT="0" distB="0" distL="0" distR="0" wp14:anchorId="30122F66" wp14:editId="5E3F3A6C">
            <wp:extent cx="5943600" cy="4732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A MAG.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732655"/>
                    </a:xfrm>
                    <a:prstGeom prst="rect">
                      <a:avLst/>
                    </a:prstGeom>
                  </pic:spPr>
                </pic:pic>
              </a:graphicData>
            </a:graphic>
          </wp:inline>
        </w:drawing>
      </w:r>
    </w:p>
    <w:p w14:paraId="6E8138F6" w14:textId="77777777" w:rsidR="00A17716" w:rsidRDefault="00A17716" w:rsidP="00A17716">
      <w:pPr>
        <w:pStyle w:val="InstructionalBullet1"/>
        <w:numPr>
          <w:ilvl w:val="0"/>
          <w:numId w:val="0"/>
        </w:numPr>
        <w:rPr>
          <w:bCs/>
          <w:i w:val="0"/>
          <w:color w:val="auto"/>
          <w:sz w:val="28"/>
          <w:szCs w:val="28"/>
        </w:rPr>
      </w:pPr>
    </w:p>
    <w:p w14:paraId="6E732A54" w14:textId="77777777" w:rsidR="00A17716" w:rsidRDefault="00A17716" w:rsidP="00A17716">
      <w:pPr>
        <w:pStyle w:val="InstructionalBullet1"/>
        <w:numPr>
          <w:ilvl w:val="0"/>
          <w:numId w:val="0"/>
        </w:numPr>
        <w:rPr>
          <w:bCs/>
          <w:i w:val="0"/>
          <w:color w:val="auto"/>
          <w:sz w:val="28"/>
          <w:szCs w:val="28"/>
        </w:rPr>
      </w:pPr>
    </w:p>
    <w:p w14:paraId="532BC72F" w14:textId="77777777" w:rsidR="00A17716" w:rsidRDefault="00A17716" w:rsidP="00A17716">
      <w:pPr>
        <w:pStyle w:val="InstructionalBullet1"/>
        <w:numPr>
          <w:ilvl w:val="0"/>
          <w:numId w:val="0"/>
        </w:numPr>
        <w:rPr>
          <w:bCs/>
          <w:i w:val="0"/>
          <w:color w:val="auto"/>
          <w:sz w:val="28"/>
          <w:szCs w:val="28"/>
        </w:rPr>
      </w:pPr>
      <w:r>
        <w:rPr>
          <w:bCs/>
          <w:i w:val="0"/>
          <w:color w:val="auto"/>
          <w:sz w:val="28"/>
          <w:szCs w:val="28"/>
        </w:rPr>
        <w:t>UAT EDE</w:t>
      </w:r>
    </w:p>
    <w:p w14:paraId="51853ADA" w14:textId="77777777" w:rsidR="00A17716" w:rsidRDefault="00A17716" w:rsidP="00A17716">
      <w:pPr>
        <w:pStyle w:val="InstructionalBullet1"/>
        <w:numPr>
          <w:ilvl w:val="0"/>
          <w:numId w:val="0"/>
        </w:numPr>
        <w:rPr>
          <w:bCs/>
          <w:i w:val="0"/>
          <w:color w:val="auto"/>
          <w:sz w:val="28"/>
          <w:szCs w:val="28"/>
        </w:rPr>
      </w:pPr>
    </w:p>
    <w:p w14:paraId="7F2FA2CB" w14:textId="45AE98DD" w:rsidR="00A17716" w:rsidRPr="00A236D6" w:rsidRDefault="00A17716" w:rsidP="00A17716">
      <w:pPr>
        <w:pStyle w:val="Caption"/>
        <w:rPr>
          <w:rFonts w:ascii="Arial" w:hAnsi="Arial" w:cs="Arial"/>
        </w:rPr>
      </w:pPr>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38</w:t>
      </w:r>
      <w:r w:rsidRPr="00A236D6">
        <w:rPr>
          <w:rFonts w:ascii="Arial" w:hAnsi="Arial" w:cs="Arial"/>
          <w:noProof/>
        </w:rPr>
        <w:fldChar w:fldCharType="end"/>
      </w:r>
      <w:r w:rsidRPr="00A236D6">
        <w:rPr>
          <w:rFonts w:ascii="Arial" w:hAnsi="Arial" w:cs="Arial"/>
        </w:rPr>
        <w:t xml:space="preserve">: UAT </w:t>
      </w:r>
      <w:r w:rsidR="006B77F7">
        <w:rPr>
          <w:rFonts w:ascii="Arial" w:hAnsi="Arial" w:cs="Arial"/>
        </w:rPr>
        <w:t>MAG</w:t>
      </w:r>
      <w:r w:rsidR="006B77F7" w:rsidRPr="00A236D6">
        <w:rPr>
          <w:rFonts w:ascii="Arial" w:hAnsi="Arial" w:cs="Arial"/>
        </w:rPr>
        <w:t xml:space="preserve"> </w:t>
      </w:r>
      <w:r w:rsidRPr="00A236D6">
        <w:rPr>
          <w:rFonts w:ascii="Arial" w:hAnsi="Arial" w:cs="Arial"/>
        </w:rPr>
        <w:t>Environment</w:t>
      </w:r>
    </w:p>
    <w:p w14:paraId="618551A3" w14:textId="562B30A6" w:rsidR="00A17716" w:rsidRDefault="006B77F7" w:rsidP="00A17716">
      <w:pPr>
        <w:pStyle w:val="InstructionalBullet1"/>
        <w:numPr>
          <w:ilvl w:val="0"/>
          <w:numId w:val="0"/>
        </w:numPr>
        <w:rPr>
          <w:bCs/>
          <w:i w:val="0"/>
          <w:color w:val="auto"/>
          <w:sz w:val="28"/>
          <w:szCs w:val="28"/>
        </w:rPr>
      </w:pPr>
      <w:r>
        <w:rPr>
          <w:bCs/>
          <w:i w:val="0"/>
          <w:noProof/>
          <w:color w:val="auto"/>
          <w:sz w:val="28"/>
          <w:szCs w:val="28"/>
        </w:rPr>
        <w:drawing>
          <wp:inline distT="0" distB="0" distL="0" distR="0" wp14:anchorId="53FFACD9" wp14:editId="4135BFCF">
            <wp:extent cx="5943600" cy="4745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T MAG.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p>
    <w:p w14:paraId="5299B8D9" w14:textId="77777777" w:rsidR="00A17716" w:rsidRPr="00821B6D" w:rsidRDefault="00A17716" w:rsidP="00A17716">
      <w:pPr>
        <w:pStyle w:val="InstructionalBullet1"/>
        <w:numPr>
          <w:ilvl w:val="0"/>
          <w:numId w:val="0"/>
        </w:numPr>
        <w:rPr>
          <w:bCs/>
          <w:i w:val="0"/>
          <w:color w:val="auto"/>
          <w:sz w:val="28"/>
          <w:szCs w:val="28"/>
        </w:rPr>
      </w:pPr>
    </w:p>
    <w:p w14:paraId="6E55467A" w14:textId="77777777" w:rsidR="00A17716" w:rsidRPr="00F458A0" w:rsidRDefault="00A17716" w:rsidP="00A17716"/>
    <w:p w14:paraId="587DBADE" w14:textId="77777777" w:rsidR="00A17716" w:rsidRPr="00F458A0" w:rsidRDefault="00A17716" w:rsidP="00A17716">
      <w:pPr>
        <w:pStyle w:val="Heading2"/>
      </w:pPr>
      <w:bookmarkStart w:id="527" w:name="_Toc501357546"/>
      <w:r w:rsidRPr="00F458A0">
        <w:t>Security and Privacy</w:t>
      </w:r>
      <w:bookmarkEnd w:id="527"/>
    </w:p>
    <w:p w14:paraId="6A76BCEC" w14:textId="77777777" w:rsidR="00A17716" w:rsidRPr="00F458A0" w:rsidRDefault="00A17716" w:rsidP="00A17716">
      <w:pPr>
        <w:pStyle w:val="Heading3"/>
      </w:pPr>
      <w:bookmarkStart w:id="528" w:name="_Toc501357547"/>
      <w:r w:rsidRPr="00F458A0">
        <w:t>Security</w:t>
      </w:r>
      <w:bookmarkEnd w:id="528"/>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r w:rsidRPr="00F458A0">
        <w:t>A majority of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77777777" w:rsidR="00A17716" w:rsidRPr="00F458A0" w:rsidRDefault="00A17716" w:rsidP="00A17716">
      <w:pPr>
        <w:pStyle w:val="BodyText"/>
      </w:pPr>
      <w:r w:rsidRPr="00F458A0">
        <w:lastRenderedPageBreak/>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3B1E8732" w14:textId="77777777" w:rsidR="00A17716" w:rsidRPr="00F458A0" w:rsidRDefault="00A17716" w:rsidP="00A17716">
      <w:pPr>
        <w:pStyle w:val="Heading3"/>
      </w:pPr>
      <w:bookmarkStart w:id="529" w:name="_Toc501357548"/>
      <w:r w:rsidRPr="00F458A0">
        <w:t>Privacy</w:t>
      </w:r>
      <w:bookmarkEnd w:id="529"/>
    </w:p>
    <w:p w14:paraId="1D356E18" w14:textId="77777777" w:rsidR="00A17716" w:rsidRPr="00F458A0" w:rsidRDefault="00A17716" w:rsidP="00A17716">
      <w:pPr>
        <w:pStyle w:val="BodyText"/>
      </w:pPr>
      <w:r w:rsidRPr="00F458A0">
        <w:t>Connections to and from VistA via REST Resources will all be bound by Hypertext Transfer Protocol Secure (HTTPS) connections. Access to PHI and PII is only allowed in production environments. VistA REST Resources can only be deployed to those environments after Authorization To Operate (ATO) compliant testing has been completed. No PHI or PII is allowed in development environments.</w:t>
      </w:r>
    </w:p>
    <w:p w14:paraId="25CD5BE6" w14:textId="77777777" w:rsidR="00A17716" w:rsidRPr="00F458A0" w:rsidRDefault="00A17716" w:rsidP="00A17716">
      <w:pPr>
        <w:pStyle w:val="BodyText"/>
      </w:pPr>
      <w:r w:rsidRPr="00F458A0">
        <w:t>Since MCCF EDI TAS will use VistA as the data store for PHI and PII, privacy considerations are very dependent on VistA privacy controls. Data will be encrypted in transmission to protect confidentiality of data, using TLS over HTTPS.</w:t>
      </w:r>
    </w:p>
    <w:p w14:paraId="524B3D7A" w14:textId="77777777" w:rsidR="00A17716" w:rsidRPr="00F458A0" w:rsidRDefault="00A17716" w:rsidP="00A17716">
      <w:pPr>
        <w:pStyle w:val="BodyText"/>
      </w:pPr>
      <w:r w:rsidRPr="00F458A0">
        <w:t>More detailed security and privacy control and design considerations will be included in this section as they are developed.</w:t>
      </w:r>
    </w:p>
    <w:p w14:paraId="2B8250A1" w14:textId="77777777" w:rsidR="00A17716" w:rsidRDefault="00A17716" w:rsidP="00A17716">
      <w:pPr>
        <w:pStyle w:val="Heading2"/>
      </w:pPr>
      <w:bookmarkStart w:id="530" w:name="_Toc501357549"/>
      <w:r w:rsidRPr="00F458A0">
        <w:t>Service Oriented Architecture / ESS Detailed Design</w:t>
      </w:r>
      <w:bookmarkEnd w:id="530"/>
    </w:p>
    <w:p w14:paraId="1D41A93F" w14:textId="31F8020D" w:rsidR="002A00B4" w:rsidRPr="002A00B4" w:rsidRDefault="002A00B4" w:rsidP="002A00B4">
      <w:pPr>
        <w:pStyle w:val="BodyText"/>
      </w:pPr>
      <w:r>
        <w:t>Enterprise Design Patterns (EDPs), which include a Microservices architecture. The details regarding which EDPs are included in section 4.5 Enterprise Architecture, and the details of 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531" w:name="_Toc501357550"/>
      <w:r w:rsidRPr="00F458A0">
        <w:t>Service Integration Flow</w:t>
      </w:r>
      <w:bookmarkEnd w:id="531"/>
    </w:p>
    <w:p w14:paraId="034A0716" w14:textId="77777777"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ins w:id="532" w:author="Author">
        <w:r w:rsidR="006B661F">
          <w:rPr>
            <w:b/>
            <w:bCs/>
          </w:rPr>
          <w:t>Error! Reference source not found.</w:t>
        </w:r>
      </w:ins>
      <w:del w:id="533" w:author="Author">
        <w:r w:rsidRPr="00F458A0" w:rsidDel="006B661F">
          <w:delText xml:space="preserve">Figure </w:delText>
        </w:r>
        <w:r w:rsidRPr="00F458A0" w:rsidDel="006B661F">
          <w:rPr>
            <w:noProof/>
          </w:rPr>
          <w:delText>14</w:delText>
        </w:r>
      </w:del>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13087C5"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8C4450" w:rsidRPr="006E361B" w:rsidRDefault="008C4450"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031"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CGQVJX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8C4450" w:rsidRPr="006E361B" w:rsidRDefault="008C4450"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5DE0A4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4641DBB"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8C4450" w:rsidRPr="009D12EA" w:rsidRDefault="008C4450"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5" o:spid="_x0000_s1032"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" fillcolor="#365f91 [2404]" strokeweight=".5pt">
                <v:textbox>
                  <w:txbxContent>
                    <w:p w14:paraId="1FDEED83" w14:textId="77777777" w:rsidR="008C4450" w:rsidRPr="009D12EA" w:rsidRDefault="008C4450"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8C4450" w:rsidRPr="009D12EA" w:rsidRDefault="008C4450"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6" o:spid="_x0000_s1033"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gc0mLW8CAADrBAAADgAAAAAAAAAA&#10;AAAAAAAuAgAAZHJzL2Uyb0RvYy54bWxQSwECLQAUAAYACAAAACEA9NvUf+AAAAAKAQAADwAAAAAA&#10;AAAAAAAAAADJBAAAZHJzL2Rvd25yZXYueG1sUEsFBgAAAAAEAAQA8wAAANYFAAAAAA==&#10;" fillcolor="#95b3d7 [1940]" strokeweight=".5pt">
                <v:textbox>
                  <w:txbxContent>
                    <w:p w14:paraId="3002F8A2" w14:textId="77777777" w:rsidR="008C4450" w:rsidRPr="009D12EA" w:rsidRDefault="008C4450"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8C4450" w:rsidRDefault="008C4450"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7" o:spid="_x0000_s1034"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4/LWdvAgAA6wQAAA4AAAAAAAAA&#10;AAAAAAAALgIAAGRycy9lMm9Eb2MueG1sUEsBAi0AFAAGAAgAAAAhADwUsIjhAAAACQEAAA8AAAAA&#10;AAAAAAAAAAAAyQQAAGRycy9kb3ducmV2LnhtbFBLBQYAAAAABAAEAPMAAADXBQAAAAA=&#10;" fillcolor="#b8cce4 [1300]" strokeweight=".5pt">
                <v:textbox>
                  <w:txbxContent>
                    <w:p w14:paraId="659A126E" w14:textId="77777777" w:rsidR="008C4450" w:rsidRDefault="008C4450"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8C4450" w:rsidRPr="009D12EA" w:rsidRDefault="008C4450"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035"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" fillcolor="#dbe5f1 [660]" strokeweight=".5pt">
                <v:textbox>
                  <w:txbxContent>
                    <w:p w14:paraId="42E18B13" w14:textId="77777777" w:rsidR="008C4450" w:rsidRPr="009D12EA" w:rsidRDefault="008C4450"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A7B237"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8C4450" w:rsidRPr="006B7422" w:rsidRDefault="008C4450"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8C4450" w:rsidRPr="006B7422" w:rsidRDefault="008C4450"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036"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vnFLT&#10;RwIAAIUEAAAOAAAAAAAAAAAAAAAAAC4CAABkcnMvZTJvRG9jLnhtbFBLAQItABQABgAIAAAAIQBr&#10;SACe4AAAAAkBAAAPAAAAAAAAAAAAAAAAAKEEAABkcnMvZG93bnJldi54bWxQSwUGAAAAAAQABADz&#10;AAAArgUAAAAA&#10;" fillcolor="white [3201]" stroked="f" strokeweight=".5pt">
                <v:textbox>
                  <w:txbxContent>
                    <w:p w14:paraId="018AC5DA" w14:textId="77777777" w:rsidR="008C4450" w:rsidRPr="006B7422" w:rsidRDefault="008C4450"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8C4450" w:rsidRPr="006B7422" w:rsidRDefault="008C4450"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8C4450" w:rsidRPr="007D4732" w:rsidRDefault="008C4450" w:rsidP="00A17716">
                            <w:pPr>
                              <w:rPr>
                                <w:sz w:val="10"/>
                                <w:szCs w:val="10"/>
                              </w:rPr>
                            </w:pPr>
                            <w:r>
                              <w:rPr>
                                <w:sz w:val="10"/>
                                <w:szCs w:val="10"/>
                              </w:rPr>
                              <w:t>HTTPS REST API</w:t>
                            </w:r>
                          </w:p>
                          <w:p w14:paraId="361A6735" w14:textId="77777777" w:rsidR="008C4450" w:rsidRPr="007D4732" w:rsidRDefault="008C4450"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037"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" filled="f" stroked="f" strokeweight=".5pt">
                <v:textbox>
                  <w:txbxContent>
                    <w:p w14:paraId="29658134" w14:textId="77777777" w:rsidR="008C4450" w:rsidRPr="007D4732" w:rsidRDefault="008C4450" w:rsidP="00A17716">
                      <w:pPr>
                        <w:rPr>
                          <w:sz w:val="10"/>
                          <w:szCs w:val="10"/>
                        </w:rPr>
                      </w:pPr>
                      <w:r>
                        <w:rPr>
                          <w:sz w:val="10"/>
                          <w:szCs w:val="10"/>
                        </w:rPr>
                        <w:t>HTTPS REST API</w:t>
                      </w:r>
                    </w:p>
                    <w:p w14:paraId="361A6735" w14:textId="77777777" w:rsidR="008C4450" w:rsidRPr="007D4732" w:rsidRDefault="008C4450"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5188A4"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2B1592"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03DF0D"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FF5D85"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99C6F0"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8C4450" w:rsidRPr="006E361B" w:rsidRDefault="008C4450"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 o:spid="_x0000_s1038"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" fillcolor="white [3201]" stroked="f" strokeweight=".5pt">
                <v:textbox>
                  <w:txbxContent>
                    <w:p w14:paraId="56920A67" w14:textId="77777777" w:rsidR="008C4450" w:rsidRPr="006E361B" w:rsidRDefault="008C4450"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3D6C1F"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302B14"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8C4450" w:rsidRPr="007D4732" w:rsidRDefault="008C4450"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0" o:spid="_x0000_s1039"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KwB220zAgAAXAQAAA4AAAAAAAAAAAAA&#10;AAAALgIAAGRycy9lMm9Eb2MueG1sUEsBAi0AFAAGAAgAAAAhALc/g9fhAAAACQEAAA8AAAAAAAAA&#10;AAAAAAAAjQQAAGRycy9kb3ducmV2LnhtbFBLBQYAAAAABAAEAPMAAACbBQAAAAA=&#10;" filled="f" stroked="f" strokeweight=".5pt">
                <v:textbox>
                  <w:txbxContent>
                    <w:p w14:paraId="68A0A4BD" w14:textId="77777777" w:rsidR="008C4450" w:rsidRPr="007D4732" w:rsidRDefault="008C4450"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8C4450" w:rsidRPr="007D4732" w:rsidRDefault="008C4450" w:rsidP="00A17716">
                            <w:pPr>
                              <w:rPr>
                                <w:sz w:val="10"/>
                                <w:szCs w:val="10"/>
                              </w:rPr>
                            </w:pPr>
                            <w:r>
                              <w:rPr>
                                <w:sz w:val="10"/>
                                <w:szCs w:val="10"/>
                              </w:rPr>
                              <w:t>HTTPS REST API / MFT / FTP?</w:t>
                            </w:r>
                          </w:p>
                          <w:p w14:paraId="7CF8680A" w14:textId="77777777" w:rsidR="008C4450" w:rsidRPr="007D4732" w:rsidRDefault="008C4450"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1" o:spid="_x0000_s1040"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y+ONWzICAABcBAAADgAAAAAAAAAAAAAA&#10;AAAuAgAAZHJzL2Uyb0RvYy54bWxQSwECLQAUAAYACAAAACEAGtETn+EAAAAJAQAADwAAAAAAAAAA&#10;AAAAAACMBAAAZHJzL2Rvd25yZXYueG1sUEsFBgAAAAAEAAQA8wAAAJoFAAAAAA==&#10;" filled="f" stroked="f" strokeweight=".5pt">
                <v:textbox>
                  <w:txbxContent>
                    <w:p w14:paraId="3546ECD5" w14:textId="77777777" w:rsidR="008C4450" w:rsidRPr="007D4732" w:rsidRDefault="008C4450" w:rsidP="00A17716">
                      <w:pPr>
                        <w:rPr>
                          <w:sz w:val="10"/>
                          <w:szCs w:val="10"/>
                        </w:rPr>
                      </w:pPr>
                      <w:r>
                        <w:rPr>
                          <w:sz w:val="10"/>
                          <w:szCs w:val="10"/>
                        </w:rPr>
                        <w:t>HTTPS REST API / MFT / FTP?</w:t>
                      </w:r>
                    </w:p>
                    <w:p w14:paraId="7CF8680A" w14:textId="77777777" w:rsidR="008C4450" w:rsidRPr="007D4732" w:rsidRDefault="008C4450"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04F196"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6DEDC6"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C748B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8C4450" w:rsidRPr="007D4732" w:rsidRDefault="008C4450"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041"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" filled="f" stroked="f" strokeweight=".5pt">
                <v:textbox>
                  <w:txbxContent>
                    <w:p w14:paraId="30B55EBB" w14:textId="77777777" w:rsidR="008C4450" w:rsidRPr="007D4732" w:rsidRDefault="008C4450"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8C4450" w:rsidRPr="006E361B" w:rsidRDefault="008C4450"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042"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OXMHZd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8C4450" w:rsidRPr="006E361B" w:rsidRDefault="008C4450"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02526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B04E14"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8C4450" w:rsidRPr="008C64C2" w:rsidRDefault="008C4450"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9" o:spid="_x0000_s1043"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2qr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8KzndU3FC+h21I2st/K2Av6d8OFROMwoGMbehQccpSYkRXuJsw25X3/TR3+MDqycNZj5&#10;nPufW+EUZ/qrwVBdDCeTuCTpMjk9G+Hiji3rY4vZ1tcEoofYcCuTGP2D7sXSUf2E9VzEqDAJIxE7&#10;56EXr0O3iVhvqRaL5IS1sCLcmaWVETo2NvK6ap+Es/uxCBioe+q3Q8zeTUfnG18aWmwDlVUanUh0&#10;x+qef6xUavB+/ePOHt+T1+tHav4b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axNqq24CAADsBAAADgAAAAAAAAAA&#10;AAAAAAAuAgAAZHJzL2Uyb0RvYy54bWxQSwECLQAUAAYACAAAACEAqDGnUOEAAAAJAQAADwAAAAAA&#10;AAAAAAAAAADIBAAAZHJzL2Rvd25yZXYueG1sUEsFBgAAAAAEAAQA8wAAANYFAAAAAA==&#10;" fillcolor="#fbd4b4 [1305]" strokeweight=".5pt">
                <v:textbox>
                  <w:txbxContent>
                    <w:p w14:paraId="0D32A18F" w14:textId="77777777" w:rsidR="008C4450" w:rsidRPr="008C64C2" w:rsidRDefault="008C4450"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8C4450" w:rsidRPr="009D12EA" w:rsidRDefault="008C4450"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0" o:spid="_x0000_s1044"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oQ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P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teehBuAgAA7AQAAA4AAAAAAAAAAAAA&#10;AAAALgIAAGRycy9lMm9Eb2MueG1sUEsBAi0AFAAGAAgAAAAhAL8SEIPfAAAACAEAAA8AAAAAAAAA&#10;AAAAAAAAyAQAAGRycy9kb3ducmV2LnhtbFBLBQYAAAAABAAEAPMAAADUBQAAAAA=&#10;" fillcolor="#eaf1dd [662]" strokeweight=".5pt">
                <v:textbox>
                  <w:txbxContent>
                    <w:p w14:paraId="640F2CE1" w14:textId="77777777" w:rsidR="008C4450" w:rsidRPr="009D12EA" w:rsidRDefault="008C4450"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29FF32"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F5E53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8C4450" w:rsidRPr="006B7422" w:rsidRDefault="008C4450"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8C4450" w:rsidRPr="006B7422" w:rsidRDefault="008C4450"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045"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" fillcolor="white [3201]" stroked="f" strokeweight=".5pt">
                <v:textbox>
                  <w:txbxContent>
                    <w:p w14:paraId="7FCD6C55" w14:textId="77777777" w:rsidR="008C4450" w:rsidRPr="006B7422" w:rsidRDefault="008C4450"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8C4450" w:rsidRPr="006B7422" w:rsidRDefault="008C4450"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71A148"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8C4450" w:rsidRPr="006E361B" w:rsidRDefault="008C4450"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5" o:spid="_x0000_s1046"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" fillcolor="white [3201]" stroked="f" strokeweight=".5pt">
                <v:textbox>
                  <w:txbxContent>
                    <w:p w14:paraId="6D0C1118" w14:textId="77777777" w:rsidR="008C4450" w:rsidRPr="006E361B" w:rsidRDefault="008C4450"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8C4450" w:rsidRPr="00F255F0" w:rsidRDefault="008C4450"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6" o:spid="_x0000_s1047"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BOaOBR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8C4450" w:rsidRPr="00F255F0" w:rsidRDefault="008C4450"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8C4450" w:rsidRPr="009D12EA" w:rsidRDefault="008C4450"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7" o:spid="_x0000_s1048"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" fillcolor="#c2d69b [1942]" strokeweight=".5pt">
                <v:textbox>
                  <w:txbxContent>
                    <w:p w14:paraId="0DF6CE46" w14:textId="77777777" w:rsidR="008C4450" w:rsidRPr="009D12EA" w:rsidRDefault="008C4450"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56E691F5" w14:textId="77777777" w:rsidR="00A17716" w:rsidRPr="00F458A0" w:rsidRDefault="00A17716" w:rsidP="00A17716">
      <w:pPr>
        <w:pStyle w:val="Heading1"/>
      </w:pPr>
      <w:r w:rsidRPr="00F458A0">
        <w:lastRenderedPageBreak/>
        <w:t xml:space="preserve"> </w:t>
      </w:r>
      <w:bookmarkStart w:id="534" w:name="_Toc501357551"/>
      <w:r w:rsidRPr="00F458A0">
        <w:t>External System Interface Design</w:t>
      </w:r>
      <w:bookmarkEnd w:id="534"/>
    </w:p>
    <w:p w14:paraId="667A3D04" w14:textId="77777777" w:rsidR="00A17716" w:rsidRPr="00F458A0" w:rsidRDefault="00A17716" w:rsidP="00A17716">
      <w:pPr>
        <w:pStyle w:val="Heading2"/>
      </w:pPr>
      <w:bookmarkStart w:id="535" w:name="_Toc501357552"/>
      <w:r w:rsidRPr="00F458A0">
        <w:t>Interface Architecture</w:t>
      </w:r>
      <w:bookmarkEnd w:id="535"/>
    </w:p>
    <w:p w14:paraId="22E9C9C9" w14:textId="66879F3A"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layer.</w:t>
      </w:r>
      <w:r>
        <w:t>. HealthShare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r w:rsidRPr="00F458A0">
        <w:t xml:space="preserve">Figure </w:t>
      </w:r>
      <w:r w:rsidR="008C4450">
        <w:fldChar w:fldCharType="begin"/>
      </w:r>
      <w:r w:rsidR="008C4450">
        <w:instrText xml:space="preserve"> SEQ Figure \* ARABIC </w:instrText>
      </w:r>
      <w:r w:rsidR="008C4450">
        <w:fldChar w:fldCharType="separate"/>
      </w:r>
      <w:r w:rsidR="006B661F">
        <w:rPr>
          <w:noProof/>
        </w:rPr>
        <w:t>41</w:t>
      </w:r>
      <w:r w:rsidR="008C4450">
        <w:rPr>
          <w:noProof/>
        </w:rPr>
        <w:fldChar w:fldCharType="end"/>
      </w:r>
      <w:r w:rsidRPr="00F458A0">
        <w:t>: MCCF EDI TAS Interface Architecture</w:t>
      </w:r>
    </w:p>
    <w:p w14:paraId="62EBA119" w14:textId="77777777" w:rsidR="00A17716" w:rsidRPr="00946B62" w:rsidRDefault="00A17716" w:rsidP="00A17716"/>
    <w:p w14:paraId="049028E2" w14:textId="77777777" w:rsidR="00A17716" w:rsidRPr="00946B62" w:rsidRDefault="00A17716" w:rsidP="00A17716">
      <w:pPr>
        <w:pStyle w:val="Heading3"/>
      </w:pPr>
      <w:bookmarkStart w:id="536" w:name="_Toc501357553"/>
      <w:r>
        <w:lastRenderedPageBreak/>
        <w:t>TAS Web Development Ports</w:t>
      </w:r>
      <w:bookmarkEnd w:id="536"/>
    </w:p>
    <w:p w14:paraId="297D0FB0" w14:textId="3ECAD67D"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37" w:author="Author">
        <w:r w:rsidR="006B661F">
          <w:rPr>
            <w:rFonts w:ascii="Arial" w:hAnsi="Arial" w:cs="Arial"/>
            <w:noProof/>
          </w:rPr>
          <w:t>11</w:t>
        </w:r>
      </w:ins>
      <w:del w:id="538" w:author="Author">
        <w:r w:rsidR="004D0F47" w:rsidDel="006B661F">
          <w:rPr>
            <w:rFonts w:ascii="Arial" w:hAnsi="Arial" w:cs="Arial"/>
            <w:noProof/>
          </w:rPr>
          <w:delText>13</w:delText>
        </w:r>
      </w:del>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A17716">
            <w:pPr>
              <w:jc w:val="center"/>
              <w:rPr>
                <w:rFonts w:eastAsia="Times New Roman"/>
                <w:b/>
                <w:bCs/>
                <w:color w:val="000000" w:themeColor="text1"/>
              </w:rPr>
            </w:pPr>
            <w:r w:rsidRPr="00946B62">
              <w:rPr>
                <w:rFonts w:eastAsia="Times New Roman"/>
                <w:b/>
                <w:bCs/>
                <w:color w:val="000000" w:themeColor="text1"/>
              </w:rPr>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A17716">
            <w:pPr>
              <w:rPr>
                <w:rFonts w:eastAsia="Times New Roman"/>
                <w:color w:val="000000" w:themeColor="text1"/>
              </w:rPr>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A17716">
            <w:pPr>
              <w:rPr>
                <w:rFonts w:eastAsia="Times New Roman"/>
                <w:color w:val="000000" w:themeColor="text1"/>
              </w:rPr>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A17716">
            <w:pPr>
              <w:rPr>
                <w:rFonts w:eastAsia="Times New Roman"/>
                <w:color w:val="000000" w:themeColor="text1"/>
              </w:rPr>
            </w:pPr>
            <w:r w:rsidRPr="00946B62">
              <w:rPr>
                <w:rFonts w:eastAsia="Times New Roman"/>
                <w:color w:val="000000" w:themeColor="text1"/>
              </w:rPr>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A17716">
            <w:pPr>
              <w:rPr>
                <w:rFonts w:eastAsia="Times New Roman"/>
                <w:color w:val="000000" w:themeColor="text1"/>
              </w:rPr>
            </w:pPr>
            <w:r w:rsidRPr="00946B62">
              <w:rPr>
                <w:rFonts w:eastAsia="Times New Roman"/>
                <w:color w:val="000000" w:themeColor="text1"/>
              </w:rPr>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A17716">
            <w:pPr>
              <w:rPr>
                <w:rFonts w:eastAsia="Times New Roman"/>
                <w:color w:val="000000" w:themeColor="text1"/>
              </w:rPr>
            </w:pPr>
            <w:r w:rsidRPr="00946B62">
              <w:rPr>
                <w:rFonts w:eastAsia="Times New Roman"/>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A17716">
            <w:pPr>
              <w:rPr>
                <w:rFonts w:eastAsia="Times New Roman"/>
                <w:color w:val="000000" w:themeColor="text1"/>
              </w:rPr>
            </w:pPr>
            <w:r w:rsidRPr="00946B62">
              <w:rPr>
                <w:rFonts w:eastAsia="Times New Roman"/>
                <w:color w:val="000000" w:themeColor="text1"/>
              </w:rPr>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A17716">
            <w:pPr>
              <w:rPr>
                <w:rFonts w:eastAsia="Times New Roman"/>
                <w:color w:val="000000" w:themeColor="text1"/>
              </w:rPr>
            </w:pPr>
            <w:r w:rsidRPr="00946B62">
              <w:rPr>
                <w:rFonts w:eastAsia="Times New Roman"/>
                <w:color w:val="000000" w:themeColor="text1"/>
              </w:rPr>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A17716">
            <w:pPr>
              <w:rPr>
                <w:rFonts w:eastAsia="Times New Roman"/>
                <w:color w:val="000000" w:themeColor="text1"/>
              </w:rPr>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A17716">
            <w:pPr>
              <w:rPr>
                <w:rFonts w:eastAsia="Times New Roman"/>
                <w:color w:val="000000" w:themeColor="text1"/>
              </w:rPr>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A17716">
            <w:pPr>
              <w:rPr>
                <w:rFonts w:eastAsia="Times New Roman"/>
                <w:color w:val="000000" w:themeColor="text1"/>
              </w:rPr>
            </w:pPr>
            <w:r w:rsidRPr="00946B62">
              <w:rPr>
                <w:rFonts w:eastAsia="Times New Roman"/>
                <w:color w:val="000000" w:themeColor="text1"/>
              </w:rPr>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A17716">
            <w:pPr>
              <w:rPr>
                <w:rFonts w:eastAsia="Times New Roman"/>
                <w:color w:val="000000" w:themeColor="text1"/>
              </w:rPr>
            </w:pPr>
            <w:r w:rsidRPr="00946B62">
              <w:rPr>
                <w:rFonts w:eastAsia="Times New Roman"/>
                <w:color w:val="000000" w:themeColor="text1"/>
              </w:rPr>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A17716">
            <w:pPr>
              <w:rPr>
                <w:rFonts w:eastAsia="Times New Roman"/>
                <w:color w:val="000000" w:themeColor="text1"/>
              </w:rPr>
            </w:pPr>
            <w:r w:rsidRPr="00946B62">
              <w:rPr>
                <w:rFonts w:eastAsia="Times New Roman"/>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A17716">
            <w:pPr>
              <w:rPr>
                <w:rFonts w:eastAsia="Times New Roman"/>
                <w:color w:val="000000" w:themeColor="text1"/>
              </w:rPr>
            </w:pPr>
            <w:r w:rsidRPr="00946B62">
              <w:rPr>
                <w:rFonts w:eastAsia="Times New Roman"/>
                <w:color w:val="000000" w:themeColor="text1"/>
              </w:rPr>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A17716">
            <w:pPr>
              <w:rPr>
                <w:rFonts w:eastAsia="Times New Roman"/>
                <w:color w:val="000000" w:themeColor="text1"/>
              </w:rPr>
            </w:pPr>
            <w:r w:rsidRPr="00946B62">
              <w:rPr>
                <w:rFonts w:eastAsia="Times New Roman"/>
                <w:color w:val="000000" w:themeColor="text1"/>
              </w:rPr>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A17716">
            <w:pPr>
              <w:pStyle w:val="p1"/>
              <w:rPr>
                <w:color w:val="000000" w:themeColor="text1"/>
              </w:rPr>
            </w:pPr>
            <w:r w:rsidRPr="00946B62">
              <w:rPr>
                <w:color w:val="000000" w:themeColor="text1"/>
              </w:rPr>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A17716">
            <w:pPr>
              <w:rPr>
                <w:rFonts w:eastAsia="Times New Roman"/>
                <w:color w:val="000000" w:themeColor="text1"/>
              </w:rPr>
            </w:pPr>
            <w:r w:rsidRPr="00946B62">
              <w:rPr>
                <w:rFonts w:eastAsia="Times New Roman"/>
                <w:color w:val="000000" w:themeColor="text1"/>
              </w:rPr>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A17716">
            <w:pPr>
              <w:rPr>
                <w:rFonts w:eastAsia="Times New Roman"/>
                <w:color w:val="000000" w:themeColor="text1"/>
              </w:rPr>
            </w:pPr>
            <w:r w:rsidRPr="00946B62">
              <w:rPr>
                <w:rFonts w:eastAsia="Times New Roman"/>
                <w:color w:val="000000" w:themeColor="text1"/>
              </w:rPr>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A17716">
            <w:pPr>
              <w:pStyle w:val="p1"/>
              <w:rPr>
                <w:color w:val="000000" w:themeColor="text1"/>
              </w:rPr>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A17716">
            <w:pPr>
              <w:pStyle w:val="p1"/>
              <w:rPr>
                <w:color w:val="000000" w:themeColor="text1"/>
              </w:rPr>
            </w:pPr>
            <w:r>
              <w:rPr>
                <w:rFonts w:eastAsia="Times New Roman"/>
                <w:color w:val="000000" w:themeColor="text1"/>
              </w:rP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A17716">
            <w:pPr>
              <w:rPr>
                <w:rFonts w:eastAsia="Times New Roman"/>
                <w:color w:val="000000" w:themeColor="text1"/>
              </w:rPr>
            </w:pPr>
            <w:r w:rsidRPr="00946B62">
              <w:rPr>
                <w:rFonts w:eastAsia="Times New Roman"/>
                <w:color w:val="000000" w:themeColor="text1"/>
              </w:rPr>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A17716">
            <w:pPr>
              <w:rPr>
                <w:rFonts w:eastAsia="Times New Roman"/>
                <w:color w:val="000000" w:themeColor="text1"/>
              </w:rPr>
            </w:pPr>
            <w:r w:rsidRPr="00946B62">
              <w:rPr>
                <w:rFonts w:eastAsia="Times New Roman"/>
                <w:color w:val="000000" w:themeColor="text1"/>
              </w:rPr>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A17716">
            <w:pPr>
              <w:rPr>
                <w:rFonts w:eastAsia="Times New Roman"/>
                <w:color w:val="000000" w:themeColor="text1"/>
              </w:rPr>
            </w:pPr>
            <w:r w:rsidRPr="00946B62">
              <w:rPr>
                <w:rFonts w:eastAsia="Times New Roman"/>
                <w:color w:val="000000" w:themeColor="text1"/>
              </w:rPr>
              <w:lastRenderedPageBreak/>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A17716">
            <w:pPr>
              <w:rPr>
                <w:rFonts w:eastAsia="Times New Roman"/>
                <w:color w:val="000000" w:themeColor="text1"/>
              </w:rPr>
            </w:pPr>
            <w:r w:rsidRPr="00946B62">
              <w:rPr>
                <w:rFonts w:eastAsia="Times New Roman"/>
                <w:color w:val="000000" w:themeColor="text1"/>
              </w:rPr>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A17716">
            <w:pPr>
              <w:pStyle w:val="p1"/>
              <w:rPr>
                <w:color w:val="000000" w:themeColor="text1"/>
              </w:rPr>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A17716">
            <w:pPr>
              <w:pStyle w:val="p1"/>
              <w:rPr>
                <w:color w:val="000000" w:themeColor="text1"/>
              </w:rPr>
            </w:pPr>
            <w:r>
              <w:rPr>
                <w:rFonts w:eastAsia="Times New Roman"/>
                <w:color w:val="000000" w:themeColor="text1"/>
              </w:rP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A17716">
            <w:pPr>
              <w:rPr>
                <w:rFonts w:eastAsia="Times New Roman"/>
                <w:color w:val="000000" w:themeColor="text1"/>
              </w:rPr>
            </w:pPr>
            <w:r w:rsidRPr="00946B62">
              <w:rPr>
                <w:rFonts w:eastAsia="Times New Roman"/>
                <w:color w:val="000000" w:themeColor="text1"/>
              </w:rPr>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A17716">
            <w:pPr>
              <w:rPr>
                <w:rFonts w:eastAsia="Times New Roman"/>
                <w:color w:val="000000" w:themeColor="text1"/>
              </w:rPr>
            </w:pPr>
            <w:r w:rsidRPr="00946B62">
              <w:rPr>
                <w:rFonts w:eastAsia="Times New Roman"/>
                <w:color w:val="000000" w:themeColor="text1"/>
              </w:rPr>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A17716">
            <w:pPr>
              <w:rPr>
                <w:rFonts w:eastAsia="Times New Roman"/>
                <w:color w:val="000000" w:themeColor="text1"/>
              </w:rPr>
            </w:pPr>
            <w:r w:rsidRPr="00946B62">
              <w:rPr>
                <w:rFonts w:eastAsia="Times New Roman"/>
                <w:color w:val="000000" w:themeColor="text1"/>
              </w:rPr>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A17716">
            <w:pPr>
              <w:pStyle w:val="p1"/>
              <w:rPr>
                <w:color w:val="000000" w:themeColor="text1"/>
              </w:rPr>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A17716">
            <w:pPr>
              <w:pStyle w:val="p1"/>
              <w:rPr>
                <w:color w:val="000000" w:themeColor="text1"/>
              </w:rPr>
            </w:pPr>
            <w:r>
              <w:rPr>
                <w:rFonts w:eastAsia="Times New Roman"/>
                <w:color w:val="000000" w:themeColor="text1"/>
              </w:rP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A17716">
            <w:pPr>
              <w:rPr>
                <w:rFonts w:eastAsia="Times New Roman"/>
                <w:color w:val="000000" w:themeColor="text1"/>
              </w:rPr>
            </w:pPr>
            <w:r w:rsidRPr="00946B62">
              <w:rPr>
                <w:rFonts w:eastAsia="Times New Roman"/>
                <w:color w:val="000000" w:themeColor="text1"/>
              </w:rPr>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A17716">
            <w:pPr>
              <w:rPr>
                <w:rFonts w:eastAsia="Times New Roman"/>
                <w:color w:val="000000" w:themeColor="text1"/>
              </w:rPr>
            </w:pPr>
            <w:r w:rsidRPr="00946B62">
              <w:rPr>
                <w:rFonts w:eastAsia="Times New Roman"/>
                <w:color w:val="000000" w:themeColor="text1"/>
              </w:rPr>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A17716">
            <w:pPr>
              <w:rPr>
                <w:rFonts w:eastAsia="Times New Roman"/>
                <w:color w:val="000000" w:themeColor="text1"/>
              </w:rPr>
            </w:pPr>
            <w:r>
              <w:rPr>
                <w:rFonts w:eastAsia="Times New Roman"/>
                <w:color w:val="000000" w:themeColor="text1"/>
              </w:rPr>
              <w:t>xxx.xxx.xxx</w:t>
            </w:r>
            <w:r w:rsidRPr="00946B62">
              <w:rPr>
                <w:rFonts w:eastAsia="Times New Roman"/>
                <w:color w:val="000000" w:themeColor="text1"/>
              </w:rPr>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A17716">
            <w:pPr>
              <w:rPr>
                <w:rFonts w:eastAsia="Times New Roman"/>
                <w:color w:val="000000" w:themeColor="text1"/>
              </w:rPr>
            </w:pPr>
            <w:r w:rsidRPr="00946B62">
              <w:rPr>
                <w:rFonts w:eastAsia="Times New Roman"/>
                <w:color w:val="000000" w:themeColor="text1"/>
              </w:rPr>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A17716">
            <w:pPr>
              <w:pStyle w:val="p1"/>
              <w:rPr>
                <w:color w:val="000000" w:themeColor="text1"/>
              </w:rPr>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A17716">
            <w:pPr>
              <w:pStyle w:val="p1"/>
              <w:rPr>
                <w:color w:val="000000" w:themeColor="text1"/>
              </w:rPr>
            </w:pPr>
            <w:r>
              <w:rPr>
                <w:rFonts w:eastAsia="Times New Roman"/>
                <w:color w:val="000000" w:themeColor="text1"/>
              </w:rP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A17716">
            <w:pPr>
              <w:rPr>
                <w:rFonts w:eastAsia="Times New Roman"/>
                <w:color w:val="000000" w:themeColor="text1"/>
              </w:rPr>
            </w:pPr>
            <w:r w:rsidRPr="00946B62">
              <w:rPr>
                <w:rFonts w:eastAsia="Times New Roman"/>
                <w:color w:val="000000" w:themeColor="text1"/>
              </w:rPr>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A17716">
            <w:pPr>
              <w:rPr>
                <w:rFonts w:eastAsia="Times New Roman"/>
                <w:color w:val="000000" w:themeColor="text1"/>
              </w:rPr>
            </w:pPr>
            <w:r w:rsidRPr="00946B62">
              <w:rPr>
                <w:rFonts w:eastAsia="Times New Roman"/>
                <w:color w:val="000000" w:themeColor="text1"/>
              </w:rPr>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A17716">
            <w:pPr>
              <w:rPr>
                <w:rFonts w:eastAsia="Times New Roman"/>
                <w:color w:val="000000" w:themeColor="text1"/>
              </w:rPr>
            </w:pPr>
            <w:r w:rsidRPr="00946B62">
              <w:rPr>
                <w:rFonts w:eastAsia="Times New Roman"/>
                <w:color w:val="000000" w:themeColor="text1"/>
              </w:rPr>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A17716">
            <w:pPr>
              <w:rPr>
                <w:rFonts w:eastAsia="Times New Roman"/>
                <w:color w:val="000000" w:themeColor="text1"/>
              </w:rPr>
            </w:pPr>
            <w:r w:rsidRPr="00946B62">
              <w:rPr>
                <w:rFonts w:eastAsia="Times New Roman"/>
                <w:color w:val="000000" w:themeColor="text1"/>
              </w:rPr>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228F5C81"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39" w:author="Author">
        <w:r w:rsidR="006B661F">
          <w:rPr>
            <w:rFonts w:ascii="Arial" w:hAnsi="Arial" w:cs="Arial"/>
            <w:noProof/>
          </w:rPr>
          <w:t>12</w:t>
        </w:r>
      </w:ins>
      <w:del w:id="540" w:author="Author">
        <w:r w:rsidR="004D0F47" w:rsidDel="006B661F">
          <w:rPr>
            <w:rFonts w:ascii="Arial" w:hAnsi="Arial" w:cs="Arial"/>
            <w:noProof/>
          </w:rPr>
          <w:delText>14</w:delText>
        </w:r>
      </w:del>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045"/>
        <w:gridCol w:w="802"/>
        <w:gridCol w:w="1204"/>
        <w:gridCol w:w="947"/>
        <w:gridCol w:w="1951"/>
        <w:gridCol w:w="2561"/>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F01D3" w:rsidRDefault="00A17716" w:rsidP="00A17716">
            <w:pPr>
              <w:pStyle w:val="NormalWeb"/>
              <w:jc w:val="center"/>
              <w:rPr>
                <w:color w:val="000000" w:themeColor="text1"/>
              </w:rPr>
            </w:pPr>
            <w:r w:rsidRPr="005F01D3">
              <w:rPr>
                <w:rStyle w:val="Strong"/>
                <w:color w:val="000000" w:themeColor="text1"/>
                <w:u w:val="single"/>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F01D3" w:rsidRDefault="00A17716" w:rsidP="00A17716">
            <w:pPr>
              <w:pStyle w:val="NormalWeb"/>
              <w:jc w:val="center"/>
              <w:rPr>
                <w:color w:val="000000" w:themeColor="text1"/>
              </w:rPr>
            </w:pPr>
            <w:r w:rsidRPr="005F01D3">
              <w:rPr>
                <w:rStyle w:val="Strong"/>
                <w:color w:val="000000" w:themeColor="text1"/>
                <w:u w:val="single"/>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F01D3" w:rsidRDefault="00A17716" w:rsidP="00A17716">
            <w:pPr>
              <w:pStyle w:val="NormalWeb"/>
              <w:jc w:val="center"/>
              <w:rPr>
                <w:color w:val="000000" w:themeColor="text1"/>
              </w:rPr>
            </w:pPr>
            <w:r w:rsidRPr="005F01D3">
              <w:rPr>
                <w:rStyle w:val="Strong"/>
                <w:color w:val="000000" w:themeColor="text1"/>
                <w:u w:val="single"/>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F01D3" w:rsidRDefault="00A17716" w:rsidP="00A17716">
            <w:pPr>
              <w:pStyle w:val="NormalWeb"/>
              <w:jc w:val="center"/>
              <w:rPr>
                <w:color w:val="000000" w:themeColor="text1"/>
              </w:rPr>
            </w:pPr>
            <w:r w:rsidRPr="005F01D3">
              <w:rPr>
                <w:rStyle w:val="Strong"/>
                <w:color w:val="000000" w:themeColor="text1"/>
                <w:u w:val="single"/>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A17716">
            <w:pPr>
              <w:pStyle w:val="NormalWeb"/>
              <w:rPr>
                <w:color w:val="000000" w:themeColor="text1"/>
              </w:rPr>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A17716">
            <w:pPr>
              <w:pStyle w:val="NormalWeb"/>
              <w:rPr>
                <w:color w:val="000000" w:themeColor="text1"/>
              </w:rPr>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A17716">
            <w:pPr>
              <w:pStyle w:val="NormalWeb"/>
              <w:rPr>
                <w:color w:val="000000" w:themeColor="text1"/>
              </w:rPr>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A17716">
            <w:pPr>
              <w:pStyle w:val="NormalWeb"/>
              <w:rPr>
                <w:color w:val="000000" w:themeColor="text1"/>
              </w:rPr>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A17716">
            <w:pPr>
              <w:pStyle w:val="NormalWeb"/>
              <w:rPr>
                <w:color w:val="000000" w:themeColor="text1"/>
              </w:rPr>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A17716">
            <w:pPr>
              <w:pStyle w:val="NormalWeb"/>
              <w:rPr>
                <w:color w:val="000000" w:themeColor="text1"/>
              </w:rPr>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A17716">
            <w:pPr>
              <w:pStyle w:val="NormalWeb"/>
              <w:rPr>
                <w:color w:val="000000" w:themeColor="text1"/>
              </w:rPr>
            </w:pPr>
            <w:r w:rsidRPr="005F01D3">
              <w:rPr>
                <w:rStyle w:val="Strong"/>
                <w:color w:val="000000" w:themeColor="text1"/>
              </w:rPr>
              <w:lastRenderedPageBreak/>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A17716">
            <w:pPr>
              <w:pStyle w:val="NormalWeb"/>
              <w:rPr>
                <w:color w:val="000000" w:themeColor="text1"/>
              </w:rPr>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A17716">
            <w:pPr>
              <w:pStyle w:val="NormalWeb"/>
              <w:rPr>
                <w:color w:val="000000" w:themeColor="text1"/>
              </w:rPr>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A17716">
            <w:pPr>
              <w:pStyle w:val="NormalWeb"/>
              <w:rPr>
                <w:color w:val="000000" w:themeColor="text1"/>
              </w:rPr>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A17716">
            <w:pPr>
              <w:pStyle w:val="NormalWeb"/>
              <w:rPr>
                <w:color w:val="000000" w:themeColor="text1"/>
              </w:rPr>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A17716">
            <w:pPr>
              <w:pStyle w:val="NormalWeb"/>
              <w:rPr>
                <w:color w:val="000000" w:themeColor="text1"/>
              </w:rPr>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A17716">
            <w:pPr>
              <w:pStyle w:val="NormalWeb"/>
              <w:rPr>
                <w:color w:val="000000" w:themeColor="text1"/>
              </w:rPr>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A17716">
            <w:pPr>
              <w:pStyle w:val="NormalWeb"/>
              <w:rPr>
                <w:color w:val="000000" w:themeColor="text1"/>
              </w:rPr>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A17716">
            <w:pPr>
              <w:pStyle w:val="NormalWeb"/>
              <w:rPr>
                <w:color w:val="000000" w:themeColor="text1"/>
              </w:rPr>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A17716">
            <w:pPr>
              <w:pStyle w:val="NormalWeb"/>
              <w:rPr>
                <w:color w:val="000000" w:themeColor="text1"/>
              </w:rPr>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A17716">
            <w:pPr>
              <w:pStyle w:val="NormalWeb"/>
              <w:rPr>
                <w:color w:val="000000" w:themeColor="text1"/>
              </w:rPr>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A17716">
            <w:pPr>
              <w:pStyle w:val="NormalWeb"/>
              <w:rPr>
                <w:color w:val="000000" w:themeColor="text1"/>
              </w:rPr>
            </w:pPr>
            <w:r w:rsidRPr="005F01D3">
              <w:rPr>
                <w:rStyle w:val="Strong"/>
                <w:color w:val="000000" w:themeColor="text1"/>
              </w:rPr>
              <w:t xml:space="preserve">Populate TAS Bit Repository from Hosting at </w:t>
            </w:r>
            <w:hyperlink r:id="rId108"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A17716">
            <w:pPr>
              <w:pStyle w:val="NormalWeb"/>
              <w:rPr>
                <w:color w:val="000000" w:themeColor="text1"/>
              </w:rPr>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A17716">
            <w:pPr>
              <w:pStyle w:val="NormalWeb"/>
              <w:rPr>
                <w:color w:val="000000" w:themeColor="text1"/>
              </w:rPr>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A17716">
            <w:pPr>
              <w:pStyle w:val="NormalWeb"/>
              <w:rPr>
                <w:color w:val="000000" w:themeColor="text1"/>
              </w:rPr>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A17716">
            <w:pPr>
              <w:pStyle w:val="NormalWeb"/>
              <w:rPr>
                <w:color w:val="000000" w:themeColor="text1"/>
              </w:rPr>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6C3872D9" w:rsidR="00A17716" w:rsidRPr="00A236D6" w:rsidRDefault="00A17716" w:rsidP="00A17716">
      <w:pPr>
        <w:pStyle w:val="BodyText"/>
        <w:rPr>
          <w:rFonts w:ascii="Arial" w:hAnsi="Arial" w:cs="Arial"/>
          <w:b/>
          <w:sz w:val="22"/>
          <w:szCs w:val="22"/>
        </w:rPr>
      </w:pPr>
      <w:r>
        <w:rPr>
          <w:sz w:val="36"/>
          <w:szCs w:val="36"/>
        </w:rPr>
        <w:br/>
      </w:r>
      <w:r w:rsidRPr="00A236D6">
        <w:rPr>
          <w:rFonts w:ascii="Arial" w:hAnsi="Arial" w:cs="Arial"/>
          <w:b/>
          <w:sz w:val="22"/>
          <w:szCs w:val="22"/>
        </w:rPr>
        <w:t xml:space="preserve">Table </w:t>
      </w:r>
      <w:r w:rsidRPr="00A236D6">
        <w:rPr>
          <w:rFonts w:ascii="Arial" w:hAnsi="Arial" w:cs="Arial"/>
          <w:b/>
          <w:sz w:val="22"/>
          <w:szCs w:val="22"/>
        </w:rPr>
        <w:fldChar w:fldCharType="begin"/>
      </w:r>
      <w:r w:rsidRPr="00A236D6">
        <w:rPr>
          <w:rFonts w:ascii="Arial" w:hAnsi="Arial" w:cs="Arial"/>
          <w:b/>
          <w:sz w:val="22"/>
          <w:szCs w:val="22"/>
        </w:rPr>
        <w:instrText xml:space="preserve"> SEQ Table \* ARABIC </w:instrText>
      </w:r>
      <w:r w:rsidRPr="00A236D6">
        <w:rPr>
          <w:rFonts w:ascii="Arial" w:hAnsi="Arial" w:cs="Arial"/>
          <w:b/>
          <w:sz w:val="22"/>
          <w:szCs w:val="22"/>
        </w:rPr>
        <w:fldChar w:fldCharType="separate"/>
      </w:r>
      <w:ins w:id="541" w:author="Author">
        <w:r w:rsidR="006B661F">
          <w:rPr>
            <w:rFonts w:ascii="Arial" w:hAnsi="Arial" w:cs="Arial"/>
            <w:b/>
            <w:noProof/>
            <w:sz w:val="22"/>
            <w:szCs w:val="22"/>
          </w:rPr>
          <w:t>13</w:t>
        </w:r>
      </w:ins>
      <w:del w:id="542" w:author="Author">
        <w:r w:rsidR="004D0F47" w:rsidDel="006B661F">
          <w:rPr>
            <w:rFonts w:ascii="Arial" w:hAnsi="Arial" w:cs="Arial"/>
            <w:b/>
            <w:noProof/>
            <w:sz w:val="22"/>
            <w:szCs w:val="22"/>
          </w:rPr>
          <w:delText>15</w:delText>
        </w:r>
      </w:del>
      <w:r w:rsidRPr="00A236D6">
        <w:rPr>
          <w:rFonts w:ascii="Arial" w:hAnsi="Arial" w:cs="Arial"/>
          <w:b/>
          <w:noProof/>
          <w:sz w:val="22"/>
          <w:szCs w:val="22"/>
        </w:rPr>
        <w:fldChar w:fldCharType="end"/>
      </w:r>
      <w:r w:rsidRPr="00A236D6">
        <w:rPr>
          <w:rFonts w:ascii="Arial" w:hAnsi="Arial" w:cs="Arial"/>
          <w:b/>
          <w:sz w:val="22"/>
          <w:szCs w:val="22"/>
        </w:rPr>
        <w:t xml:space="preserve">: CI </w:t>
      </w:r>
      <w:r w:rsidR="001411F9">
        <w:rPr>
          <w:rFonts w:ascii="Arial" w:hAnsi="Arial" w:cs="Arial"/>
          <w:b/>
          <w:sz w:val="22"/>
          <w:szCs w:val="22"/>
        </w:rPr>
        <w:t>MAG</w:t>
      </w:r>
      <w:r w:rsidR="001411F9" w:rsidRPr="00A236D6">
        <w:rPr>
          <w:rFonts w:ascii="Arial" w:hAnsi="Arial" w:cs="Arial"/>
          <w:b/>
          <w:sz w:val="22"/>
          <w:szCs w:val="22"/>
        </w:rPr>
        <w:t xml:space="preserve"> </w:t>
      </w:r>
      <w:r w:rsidRPr="00A236D6">
        <w:rPr>
          <w:rFonts w:ascii="Arial" w:hAnsi="Arial" w:cs="Arial"/>
          <w:b/>
          <w:sz w:val="22"/>
          <w:szCs w:val="22"/>
        </w:rPr>
        <w:t>Servers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22"/>
        <w:gridCol w:w="845"/>
        <w:gridCol w:w="1132"/>
        <w:gridCol w:w="735"/>
        <w:gridCol w:w="823"/>
        <w:gridCol w:w="846"/>
        <w:gridCol w:w="1132"/>
        <w:gridCol w:w="724"/>
        <w:gridCol w:w="1132"/>
        <w:gridCol w:w="1319"/>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A17716">
            <w:pPr>
              <w:rPr>
                <w:rFonts w:eastAsia="Times New Roman"/>
                <w:color w:val="000000" w:themeColor="text1"/>
              </w:rPr>
            </w:pPr>
            <w:r w:rsidRPr="005F01D3">
              <w:rPr>
                <w:rFonts w:eastAsia="Times New Roman"/>
                <w:color w:val="000000" w:themeColor="text1"/>
              </w:rPr>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A17716">
            <w:pPr>
              <w:rPr>
                <w:rFonts w:eastAsia="Times New Roman"/>
                <w:color w:val="000000" w:themeColor="text1"/>
              </w:rPr>
            </w:pPr>
            <w:r w:rsidRPr="005F01D3">
              <w:rPr>
                <w:rFonts w:eastAsia="Times New Roman"/>
                <w:color w:val="000000" w:themeColor="text1"/>
              </w:rPr>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A17716">
            <w:pPr>
              <w:rPr>
                <w:rFonts w:eastAsia="Times New Roman"/>
                <w:color w:val="000000" w:themeColor="text1"/>
              </w:rPr>
            </w:pPr>
            <w:r w:rsidRPr="005F01D3">
              <w:rPr>
                <w:rFonts w:eastAsia="Times New Roman"/>
                <w:color w:val="000000" w:themeColor="text1"/>
              </w:rPr>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A17716">
      <w:pPr>
        <w:pStyle w:val="Heading3"/>
        <w:rPr>
          <w:rStyle w:val="s1"/>
        </w:rPr>
      </w:pPr>
      <w:bookmarkStart w:id="543" w:name="_Toc501357554"/>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543"/>
    </w:p>
    <w:p w14:paraId="1E6B3E62" w14:textId="7E194FC3" w:rsidR="00A17716" w:rsidRPr="00A236D6" w:rsidRDefault="00A17716" w:rsidP="00A17716">
      <w:pPr>
        <w:pStyle w:val="BodyText"/>
        <w:rPr>
          <w:rFonts w:ascii="Arial" w:hAnsi="Arial" w:cs="Arial"/>
          <w:b/>
          <w:sz w:val="22"/>
          <w:szCs w:val="22"/>
        </w:rPr>
      </w:pPr>
      <w:r w:rsidRPr="00A236D6">
        <w:rPr>
          <w:rFonts w:ascii="Arial" w:hAnsi="Arial" w:cs="Arial"/>
          <w:b/>
          <w:sz w:val="22"/>
          <w:szCs w:val="22"/>
        </w:rPr>
        <w:t xml:space="preserve">Table </w:t>
      </w:r>
      <w:r w:rsidRPr="00A236D6">
        <w:rPr>
          <w:rFonts w:ascii="Arial" w:hAnsi="Arial" w:cs="Arial"/>
          <w:b/>
          <w:sz w:val="22"/>
          <w:szCs w:val="22"/>
        </w:rPr>
        <w:fldChar w:fldCharType="begin"/>
      </w:r>
      <w:r w:rsidRPr="00A236D6">
        <w:rPr>
          <w:rFonts w:ascii="Arial" w:hAnsi="Arial" w:cs="Arial"/>
          <w:b/>
          <w:sz w:val="22"/>
          <w:szCs w:val="22"/>
        </w:rPr>
        <w:instrText xml:space="preserve"> SEQ Table \* ARABIC </w:instrText>
      </w:r>
      <w:r w:rsidRPr="00A236D6">
        <w:rPr>
          <w:rFonts w:ascii="Arial" w:hAnsi="Arial" w:cs="Arial"/>
          <w:b/>
          <w:sz w:val="22"/>
          <w:szCs w:val="22"/>
        </w:rPr>
        <w:fldChar w:fldCharType="separate"/>
      </w:r>
      <w:ins w:id="544" w:author="Author">
        <w:r w:rsidR="006B661F">
          <w:rPr>
            <w:rFonts w:ascii="Arial" w:hAnsi="Arial" w:cs="Arial"/>
            <w:b/>
            <w:noProof/>
            <w:sz w:val="22"/>
            <w:szCs w:val="22"/>
          </w:rPr>
          <w:t>14</w:t>
        </w:r>
      </w:ins>
      <w:del w:id="545" w:author="Author">
        <w:r w:rsidR="004D0F47" w:rsidDel="006B661F">
          <w:rPr>
            <w:rFonts w:ascii="Arial" w:hAnsi="Arial" w:cs="Arial"/>
            <w:b/>
            <w:noProof/>
            <w:sz w:val="22"/>
            <w:szCs w:val="22"/>
          </w:rPr>
          <w:delText>16</w:delText>
        </w:r>
      </w:del>
      <w:r w:rsidRPr="00A236D6">
        <w:rPr>
          <w:rFonts w:ascii="Arial" w:hAnsi="Arial" w:cs="Arial"/>
          <w:b/>
          <w:noProof/>
          <w:sz w:val="22"/>
          <w:szCs w:val="22"/>
        </w:rPr>
        <w:fldChar w:fldCharType="end"/>
      </w:r>
      <w:r w:rsidRPr="00A236D6">
        <w:rPr>
          <w:rFonts w:ascii="Arial" w:hAnsi="Arial" w:cs="Arial"/>
          <w:b/>
          <w:sz w:val="22"/>
          <w:szCs w:val="22"/>
        </w:rPr>
        <w:t xml:space="preserve">: CI </w:t>
      </w:r>
      <w:r w:rsidR="00BC067E">
        <w:rPr>
          <w:rFonts w:ascii="Arial" w:hAnsi="Arial" w:cs="Arial"/>
          <w:b/>
          <w:sz w:val="22"/>
          <w:szCs w:val="22"/>
        </w:rPr>
        <w:t>MAG</w:t>
      </w:r>
      <w:r w:rsidR="00BC067E" w:rsidRPr="00A236D6">
        <w:rPr>
          <w:rFonts w:ascii="Arial" w:hAnsi="Arial" w:cs="Arial"/>
          <w:b/>
          <w:sz w:val="22"/>
          <w:szCs w:val="22"/>
        </w:rPr>
        <w:t xml:space="preserve"> </w:t>
      </w:r>
      <w:r w:rsidRPr="00A236D6">
        <w:rPr>
          <w:rFonts w:ascii="Arial" w:hAnsi="Arial" w:cs="Arial"/>
          <w:b/>
          <w:sz w:val="22"/>
          <w:szCs w:val="22"/>
        </w:rPr>
        <w:t>Servers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22"/>
        <w:gridCol w:w="845"/>
        <w:gridCol w:w="1132"/>
        <w:gridCol w:w="735"/>
        <w:gridCol w:w="823"/>
        <w:gridCol w:w="846"/>
        <w:gridCol w:w="1132"/>
        <w:gridCol w:w="724"/>
        <w:gridCol w:w="1132"/>
        <w:gridCol w:w="1319"/>
      </w:tblGrid>
      <w:tr w:rsidR="00A17716" w14:paraId="0C6EB4D1"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 xml:space="preserve">Source Domain </w:t>
            </w:r>
            <w:r w:rsidRPr="005F01D3">
              <w:rPr>
                <w:rFonts w:eastAsia="Times New Roman"/>
                <w:b/>
                <w:bCs/>
                <w:color w:val="000000" w:themeColor="text1"/>
              </w:rPr>
              <w:lastRenderedPageBreak/>
              <w:t>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Source IP Addre</w:t>
            </w:r>
            <w:r w:rsidRPr="005F01D3">
              <w:rPr>
                <w:rFonts w:eastAsia="Times New Roman"/>
                <w:b/>
                <w:bCs/>
                <w:color w:val="000000" w:themeColor="text1"/>
              </w:rPr>
              <w:lastRenderedPageBreak/>
              <w:t>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 xml:space="preserve">Target Domain </w:t>
            </w:r>
            <w:r w:rsidRPr="005F01D3">
              <w:rPr>
                <w:rFonts w:eastAsia="Times New Roman"/>
                <w:b/>
                <w:bCs/>
                <w:color w:val="000000" w:themeColor="text1"/>
              </w:rPr>
              <w:lastRenderedPageBreak/>
              <w:t>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Target IP Addre</w:t>
            </w:r>
            <w:r w:rsidRPr="005F01D3">
              <w:rPr>
                <w:rFonts w:eastAsia="Times New Roman"/>
                <w:b/>
                <w:bCs/>
                <w:color w:val="000000" w:themeColor="text1"/>
              </w:rPr>
              <w:lastRenderedPageBreak/>
              <w:t>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Functional Descripti</w:t>
            </w:r>
            <w:r w:rsidRPr="005F01D3">
              <w:rPr>
                <w:rFonts w:eastAsia="Times New Roman"/>
                <w:b/>
                <w:bCs/>
                <w:color w:val="000000" w:themeColor="text1"/>
              </w:rPr>
              <w:lastRenderedPageBreak/>
              <w:t>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lastRenderedPageBreak/>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546" w:name="_Toc501357555"/>
      <w:r>
        <w:t xml:space="preserve">SQA </w:t>
      </w:r>
      <w:r w:rsidR="00F411AA">
        <w:t xml:space="preserve">MAG </w:t>
      </w:r>
      <w:r>
        <w:t>Servers</w:t>
      </w:r>
      <w:bookmarkEnd w:id="546"/>
    </w:p>
    <w:p w14:paraId="6015EAB7" w14:textId="3DF7F5E8" w:rsidR="00A17716" w:rsidRPr="00A236D6" w:rsidRDefault="00A17716" w:rsidP="00A17716">
      <w:pPr>
        <w:pStyle w:val="BodyText"/>
        <w:rPr>
          <w:rFonts w:ascii="Arial" w:hAnsi="Arial" w:cs="Arial"/>
          <w:b/>
          <w:sz w:val="22"/>
          <w:szCs w:val="22"/>
        </w:rPr>
      </w:pPr>
      <w:r w:rsidRPr="00A236D6">
        <w:rPr>
          <w:rFonts w:ascii="Arial" w:hAnsi="Arial" w:cs="Arial"/>
          <w:b/>
          <w:sz w:val="22"/>
          <w:szCs w:val="22"/>
        </w:rPr>
        <w:t xml:space="preserve">Table </w:t>
      </w:r>
      <w:r w:rsidRPr="00A236D6">
        <w:rPr>
          <w:rFonts w:ascii="Arial" w:hAnsi="Arial" w:cs="Arial"/>
          <w:b/>
          <w:sz w:val="22"/>
          <w:szCs w:val="22"/>
        </w:rPr>
        <w:fldChar w:fldCharType="begin"/>
      </w:r>
      <w:r w:rsidRPr="00A236D6">
        <w:rPr>
          <w:rFonts w:ascii="Arial" w:hAnsi="Arial" w:cs="Arial"/>
          <w:b/>
          <w:sz w:val="22"/>
          <w:szCs w:val="22"/>
        </w:rPr>
        <w:instrText xml:space="preserve"> SEQ Table \* ARABIC </w:instrText>
      </w:r>
      <w:r w:rsidRPr="00A236D6">
        <w:rPr>
          <w:rFonts w:ascii="Arial" w:hAnsi="Arial" w:cs="Arial"/>
          <w:b/>
          <w:sz w:val="22"/>
          <w:szCs w:val="22"/>
        </w:rPr>
        <w:fldChar w:fldCharType="separate"/>
      </w:r>
      <w:ins w:id="547" w:author="Author">
        <w:r w:rsidR="006B661F">
          <w:rPr>
            <w:rFonts w:ascii="Arial" w:hAnsi="Arial" w:cs="Arial"/>
            <w:b/>
            <w:noProof/>
            <w:sz w:val="22"/>
            <w:szCs w:val="22"/>
          </w:rPr>
          <w:t>15</w:t>
        </w:r>
      </w:ins>
      <w:del w:id="548" w:author="Author">
        <w:r w:rsidR="004D0F47" w:rsidDel="006B661F">
          <w:rPr>
            <w:rFonts w:ascii="Arial" w:hAnsi="Arial" w:cs="Arial"/>
            <w:b/>
            <w:noProof/>
            <w:sz w:val="22"/>
            <w:szCs w:val="22"/>
          </w:rPr>
          <w:delText>17</w:delText>
        </w:r>
      </w:del>
      <w:r w:rsidRPr="00A236D6">
        <w:rPr>
          <w:rFonts w:ascii="Arial" w:hAnsi="Arial" w:cs="Arial"/>
          <w:b/>
          <w:noProof/>
          <w:sz w:val="22"/>
          <w:szCs w:val="22"/>
        </w:rPr>
        <w:fldChar w:fldCharType="end"/>
      </w:r>
      <w:r w:rsidRPr="00A236D6">
        <w:rPr>
          <w:rFonts w:ascii="Arial" w:hAnsi="Arial" w:cs="Arial"/>
          <w:b/>
          <w:sz w:val="22"/>
          <w:szCs w:val="22"/>
        </w:rPr>
        <w:t xml:space="preserve">: CI </w:t>
      </w:r>
      <w:r w:rsidR="00F411AA">
        <w:rPr>
          <w:rFonts w:ascii="Arial" w:hAnsi="Arial" w:cs="Arial"/>
          <w:b/>
          <w:sz w:val="22"/>
          <w:szCs w:val="22"/>
        </w:rPr>
        <w:t>MAG</w:t>
      </w:r>
      <w:r w:rsidR="00F411AA" w:rsidRPr="00A236D6">
        <w:rPr>
          <w:rFonts w:ascii="Arial" w:hAnsi="Arial" w:cs="Arial"/>
          <w:b/>
          <w:sz w:val="22"/>
          <w:szCs w:val="22"/>
        </w:rPr>
        <w:t xml:space="preserve"> </w:t>
      </w:r>
      <w:r w:rsidRPr="00A236D6">
        <w:rPr>
          <w:rFonts w:ascii="Arial" w:hAnsi="Arial" w:cs="Arial"/>
          <w:b/>
          <w:sz w:val="22"/>
          <w:szCs w:val="22"/>
        </w:rPr>
        <w:t>Servers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22"/>
        <w:gridCol w:w="845"/>
        <w:gridCol w:w="1132"/>
        <w:gridCol w:w="735"/>
        <w:gridCol w:w="823"/>
        <w:gridCol w:w="846"/>
        <w:gridCol w:w="1132"/>
        <w:gridCol w:w="724"/>
        <w:gridCol w:w="1132"/>
        <w:gridCol w:w="1319"/>
      </w:tblGrid>
      <w:tr w:rsidR="00A17716" w14:paraId="051D3B4C"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A17716">
            <w:pPr>
              <w:rPr>
                <w:rFonts w:eastAsia="Times New Roman"/>
                <w:color w:val="000000" w:themeColor="text1"/>
              </w:rPr>
            </w:pPr>
            <w:r>
              <w:rPr>
                <w:rFonts w:eastAsia="Times New Roman"/>
                <w:color w:val="000000" w:themeColor="text1"/>
              </w:rPr>
              <w:t>SQA</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A17716">
            <w:pPr>
              <w:rPr>
                <w:rFonts w:eastAsia="Times New Roman"/>
                <w:color w:val="000000" w:themeColor="text1"/>
              </w:rPr>
            </w:pPr>
            <w:r>
              <w:rPr>
                <w:rFonts w:eastAsia="Times New Roman"/>
                <w:color w:val="000000" w:themeColor="text1"/>
              </w:rPr>
              <w:t>SQA</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A17716">
            <w:pPr>
              <w:rPr>
                <w:rFonts w:eastAsia="Times New Roman"/>
                <w:color w:val="000000" w:themeColor="text1"/>
              </w:rPr>
            </w:pPr>
            <w:r>
              <w:rPr>
                <w:rFonts w:eastAsia="Times New Roman"/>
                <w:color w:val="000000" w:themeColor="text1"/>
              </w:rPr>
              <w:t>SQA</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549" w:name="_Toc501357556"/>
      <w:r>
        <w:t xml:space="preserve">UAT </w:t>
      </w:r>
      <w:r w:rsidR="00F411AA">
        <w:t xml:space="preserve">MAG </w:t>
      </w:r>
      <w:r>
        <w:t>Servers</w:t>
      </w:r>
      <w:bookmarkEnd w:id="549"/>
    </w:p>
    <w:p w14:paraId="1CC4B3BF" w14:textId="0183CC50" w:rsidR="00A17716" w:rsidRPr="00A236D6" w:rsidRDefault="00A17716" w:rsidP="00A17716">
      <w:pPr>
        <w:pStyle w:val="BodyText"/>
        <w:rPr>
          <w:rFonts w:ascii="Arial" w:hAnsi="Arial" w:cs="Arial"/>
          <w:b/>
          <w:sz w:val="22"/>
          <w:szCs w:val="22"/>
        </w:rPr>
      </w:pPr>
      <w:r w:rsidRPr="00A236D6">
        <w:rPr>
          <w:rFonts w:ascii="Arial" w:hAnsi="Arial" w:cs="Arial"/>
          <w:b/>
          <w:sz w:val="22"/>
          <w:szCs w:val="22"/>
        </w:rPr>
        <w:t xml:space="preserve">Table </w:t>
      </w:r>
      <w:r w:rsidRPr="00A236D6">
        <w:rPr>
          <w:rFonts w:ascii="Arial" w:hAnsi="Arial" w:cs="Arial"/>
          <w:b/>
          <w:sz w:val="22"/>
          <w:szCs w:val="22"/>
        </w:rPr>
        <w:fldChar w:fldCharType="begin"/>
      </w:r>
      <w:r w:rsidRPr="00A236D6">
        <w:rPr>
          <w:rFonts w:ascii="Arial" w:hAnsi="Arial" w:cs="Arial"/>
          <w:b/>
          <w:sz w:val="22"/>
          <w:szCs w:val="22"/>
        </w:rPr>
        <w:instrText xml:space="preserve"> SEQ Table \* ARABIC </w:instrText>
      </w:r>
      <w:r w:rsidRPr="00A236D6">
        <w:rPr>
          <w:rFonts w:ascii="Arial" w:hAnsi="Arial" w:cs="Arial"/>
          <w:b/>
          <w:sz w:val="22"/>
          <w:szCs w:val="22"/>
        </w:rPr>
        <w:fldChar w:fldCharType="separate"/>
      </w:r>
      <w:ins w:id="550" w:author="Author">
        <w:r w:rsidR="006B661F">
          <w:rPr>
            <w:rFonts w:ascii="Arial" w:hAnsi="Arial" w:cs="Arial"/>
            <w:b/>
            <w:noProof/>
            <w:sz w:val="22"/>
            <w:szCs w:val="22"/>
          </w:rPr>
          <w:t>16</w:t>
        </w:r>
      </w:ins>
      <w:del w:id="551" w:author="Author">
        <w:r w:rsidR="004D0F47" w:rsidDel="006B661F">
          <w:rPr>
            <w:rFonts w:ascii="Arial" w:hAnsi="Arial" w:cs="Arial"/>
            <w:b/>
            <w:noProof/>
            <w:sz w:val="22"/>
            <w:szCs w:val="22"/>
          </w:rPr>
          <w:delText>18</w:delText>
        </w:r>
      </w:del>
      <w:r w:rsidRPr="00A236D6">
        <w:rPr>
          <w:rFonts w:ascii="Arial" w:hAnsi="Arial" w:cs="Arial"/>
          <w:b/>
          <w:noProof/>
          <w:sz w:val="22"/>
          <w:szCs w:val="22"/>
        </w:rPr>
        <w:fldChar w:fldCharType="end"/>
      </w:r>
      <w:r w:rsidRPr="00A236D6">
        <w:rPr>
          <w:rFonts w:ascii="Arial" w:hAnsi="Arial" w:cs="Arial"/>
          <w:b/>
          <w:sz w:val="22"/>
          <w:szCs w:val="22"/>
        </w:rPr>
        <w:t xml:space="preserve">: CI </w:t>
      </w:r>
      <w:r w:rsidR="00F411AA">
        <w:rPr>
          <w:rFonts w:ascii="Arial" w:hAnsi="Arial" w:cs="Arial"/>
          <w:b/>
          <w:sz w:val="22"/>
          <w:szCs w:val="22"/>
        </w:rPr>
        <w:t>MAG</w:t>
      </w:r>
      <w:r w:rsidR="00F411AA" w:rsidRPr="00A236D6">
        <w:rPr>
          <w:rFonts w:ascii="Arial" w:hAnsi="Arial" w:cs="Arial"/>
          <w:b/>
          <w:sz w:val="22"/>
          <w:szCs w:val="22"/>
        </w:rPr>
        <w:t xml:space="preserve"> </w:t>
      </w:r>
      <w:r w:rsidRPr="00A236D6">
        <w:rPr>
          <w:rFonts w:ascii="Arial" w:hAnsi="Arial" w:cs="Arial"/>
          <w:b/>
          <w:sz w:val="22"/>
          <w:szCs w:val="22"/>
        </w:rPr>
        <w:t>Servers</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22"/>
        <w:gridCol w:w="845"/>
        <w:gridCol w:w="1132"/>
        <w:gridCol w:w="735"/>
        <w:gridCol w:w="823"/>
        <w:gridCol w:w="846"/>
        <w:gridCol w:w="1132"/>
        <w:gridCol w:w="724"/>
        <w:gridCol w:w="1132"/>
        <w:gridCol w:w="1319"/>
      </w:tblGrid>
      <w:tr w:rsidR="00A17716" w14:paraId="0221DEEA"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A17716">
            <w:pPr>
              <w:jc w:val="center"/>
              <w:rPr>
                <w:rFonts w:eastAsia="Times New Roman"/>
                <w:b/>
                <w:bCs/>
                <w:color w:val="000000" w:themeColor="text1"/>
              </w:rPr>
            </w:pPr>
            <w:r w:rsidRPr="005F01D3">
              <w:rPr>
                <w:rFonts w:eastAsia="Times New Roman"/>
                <w:b/>
                <w:bCs/>
                <w:color w:val="000000" w:themeColor="text1"/>
              </w:rPr>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A17716">
            <w:pPr>
              <w:rPr>
                <w:rFonts w:eastAsia="Times New Roman"/>
                <w:color w:val="000000" w:themeColor="text1"/>
              </w:rPr>
            </w:pPr>
            <w:r>
              <w:rPr>
                <w:rFonts w:eastAsia="Times New Roman"/>
                <w:color w:val="000000" w:themeColor="text1"/>
              </w:rPr>
              <w:t>UAT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A17716">
            <w:pPr>
              <w:rPr>
                <w:rFonts w:eastAsia="Times New Roman"/>
                <w:color w:val="000000" w:themeColor="text1"/>
              </w:rPr>
            </w:pPr>
            <w:r>
              <w:rPr>
                <w:rFonts w:eastAsia="Times New Roman"/>
                <w:color w:val="000000" w:themeColor="text1"/>
              </w:rPr>
              <w:t>UAT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A17716">
            <w:pPr>
              <w:rPr>
                <w:rFonts w:eastAsia="Times New Roman"/>
                <w:color w:val="000000" w:themeColor="text1"/>
              </w:rPr>
            </w:pPr>
            <w:r>
              <w:rPr>
                <w:rFonts w:eastAsia="Times New Roman"/>
                <w:color w:val="000000" w:themeColor="text1"/>
              </w:rPr>
              <w:t>UAT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552" w:name="_Toc501357557"/>
      <w:r w:rsidRPr="00F458A0">
        <w:t>Interface Detailed Design</w:t>
      </w:r>
      <w:bookmarkEnd w:id="552"/>
    </w:p>
    <w:p w14:paraId="477FACD7" w14:textId="77777777" w:rsidR="00A17716" w:rsidRPr="00F458A0" w:rsidRDefault="00A17716" w:rsidP="00A17716">
      <w:pPr>
        <w:rPr>
          <w:rStyle w:val="Heading2Char"/>
          <w:b w:val="0"/>
          <w:bCs w:val="0"/>
          <w:iCs/>
          <w:sz w:val="24"/>
          <w:szCs w:val="24"/>
        </w:rPr>
      </w:pPr>
      <w:r w:rsidRPr="00F458A0">
        <w:t>Below are the interfaces currently identified for MCCF EDI TAS. Many of the details are not known at this time. These details will be provided as they become available.</w:t>
      </w:r>
    </w:p>
    <w:p w14:paraId="08168C4D" w14:textId="0C893B38" w:rsidR="00A17716" w:rsidRPr="00A236D6" w:rsidRDefault="00A17716" w:rsidP="00A17716">
      <w:pPr>
        <w:pStyle w:val="Caption"/>
        <w:rPr>
          <w:rFonts w:ascii="Arial" w:hAnsi="Arial" w:cs="Arial"/>
        </w:rPr>
      </w:pPr>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53" w:author="Author">
        <w:r w:rsidR="006B661F">
          <w:rPr>
            <w:rFonts w:ascii="Arial" w:hAnsi="Arial" w:cs="Arial"/>
            <w:noProof/>
          </w:rPr>
          <w:t>17</w:t>
        </w:r>
      </w:ins>
      <w:del w:id="554" w:author="Author">
        <w:r w:rsidR="004D0F47" w:rsidDel="006B661F">
          <w:rPr>
            <w:rFonts w:ascii="Arial" w:hAnsi="Arial" w:cs="Arial"/>
            <w:noProof/>
          </w:rPr>
          <w:delText>19</w:delText>
        </w:r>
      </w:del>
      <w:r w:rsidRPr="00A236D6">
        <w:rPr>
          <w:rFonts w:ascii="Arial" w:hAnsi="Arial" w:cs="Arial"/>
          <w:noProof/>
        </w:rPr>
        <w:fldChar w:fldCharType="end"/>
      </w:r>
      <w:r w:rsidRPr="00A236D6">
        <w:rPr>
          <w:rFonts w:ascii="Arial" w:hAnsi="Arial" w:cs="Arial"/>
        </w:rPr>
        <w:t>: FSC Interface Design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08"/>
        <w:gridCol w:w="5840"/>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A17716">
            <w:pPr>
              <w:spacing w:before="100" w:beforeAutospacing="1" w:after="100" w:afterAutospacing="1"/>
              <w:rPr>
                <w:rFonts w:asciiTheme="majorHAnsi" w:hAnsiTheme="majorHAnsi"/>
                <w:b/>
                <w:bCs/>
                <w:color w:val="FFFFFF" w:themeColor="background1"/>
                <w:sz w:val="22"/>
                <w:szCs w:val="22"/>
              </w:rPr>
            </w:pPr>
            <w:r w:rsidRPr="00F458A0">
              <w:rPr>
                <w:rFonts w:asciiTheme="majorHAnsi" w:hAnsiTheme="majorHAnsi"/>
                <w:b/>
                <w:bCs/>
                <w:color w:val="FFFFFF" w:themeColor="background1"/>
                <w:sz w:val="22"/>
                <w:szCs w:val="22"/>
              </w:rPr>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A17716">
            <w:pPr>
              <w:spacing w:before="100" w:beforeAutospacing="1" w:after="100" w:afterAutospacing="1"/>
              <w:rPr>
                <w:rFonts w:asciiTheme="majorHAnsi" w:hAnsiTheme="majorHAnsi"/>
                <w:b/>
                <w:bCs/>
                <w:color w:val="FFFFFF" w:themeColor="background1"/>
                <w:sz w:val="22"/>
                <w:szCs w:val="22"/>
              </w:rPr>
            </w:pPr>
            <w:r w:rsidRPr="00F458A0">
              <w:rPr>
                <w:rFonts w:asciiTheme="majorHAnsi" w:hAnsiTheme="majorHAnsi"/>
                <w:b/>
                <w:bCs/>
                <w:color w:val="FFFFFF" w:themeColor="background1"/>
                <w:sz w:val="22"/>
                <w:szCs w:val="22"/>
              </w:rPr>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Theme="majorHAnsi" w:hAnsiTheme="majorHAnsi"/>
                <w:b/>
                <w:bCs/>
                <w:color w:val="000000"/>
                <w:sz w:val="22"/>
                <w:szCs w:val="22"/>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Calibri" w:hAnsi="Calibri"/>
                <w:color w:val="1F497D"/>
                <w:sz w:val="22"/>
                <w:szCs w:val="22"/>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F458A0" w:rsidRDefault="00A17716" w:rsidP="00A17716">
            <w:pPr>
              <w:spacing w:before="100" w:beforeAutospacing="1" w:after="100" w:afterAutospacing="1"/>
              <w:rPr>
                <w:rFonts w:asciiTheme="majorHAnsi" w:hAnsiTheme="majorHAnsi"/>
                <w:b/>
                <w:bCs/>
                <w:color w:val="000000"/>
                <w:sz w:val="22"/>
                <w:szCs w:val="22"/>
              </w:rPr>
            </w:pPr>
            <w:r w:rsidRPr="00F458A0">
              <w:rPr>
                <w:rFonts w:asciiTheme="majorHAnsi" w:hAnsiTheme="majorHAnsi"/>
                <w:b/>
                <w:bCs/>
                <w:color w:val="000000"/>
                <w:sz w:val="22"/>
                <w:szCs w:val="22"/>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A17716">
            <w:pPr>
              <w:spacing w:before="100" w:beforeAutospacing="1" w:after="100" w:afterAutospacing="1"/>
              <w:rPr>
                <w:rFonts w:ascii="Calibri" w:hAnsi="Calibri"/>
                <w:color w:val="1F497D"/>
                <w:sz w:val="22"/>
                <w:szCs w:val="22"/>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F458A0" w:rsidRDefault="00A17716" w:rsidP="00A17716">
            <w:pPr>
              <w:spacing w:before="100" w:beforeAutospacing="1" w:after="100" w:afterAutospacing="1"/>
              <w:rPr>
                <w:rFonts w:asciiTheme="majorHAnsi" w:hAnsiTheme="majorHAnsi"/>
                <w:b/>
                <w:bCs/>
                <w:color w:val="000000"/>
                <w:sz w:val="22"/>
                <w:szCs w:val="22"/>
              </w:rPr>
            </w:pPr>
            <w:r w:rsidRPr="00F458A0">
              <w:rPr>
                <w:rFonts w:asciiTheme="majorHAnsi" w:hAnsiTheme="majorHAnsi"/>
                <w:b/>
                <w:bCs/>
                <w:color w:val="000000"/>
                <w:sz w:val="22"/>
                <w:szCs w:val="22"/>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Calibri" w:hAnsi="Calibri"/>
                <w:color w:val="1F497D"/>
                <w:sz w:val="22"/>
                <w:szCs w:val="22"/>
              </w:rPr>
              <w:t>2-way traffic</w:t>
            </w:r>
          </w:p>
        </w:tc>
      </w:tr>
    </w:tbl>
    <w:p w14:paraId="555931CD" w14:textId="77777777" w:rsidR="00A17716" w:rsidRPr="00F458A0" w:rsidRDefault="00A17716" w:rsidP="00A17716"/>
    <w:p w14:paraId="59D8581E" w14:textId="3D74BD21" w:rsidR="00A17716" w:rsidRPr="00A236D6" w:rsidRDefault="00A17716" w:rsidP="00A17716">
      <w:pPr>
        <w:pStyle w:val="Caption"/>
        <w:rPr>
          <w:rStyle w:val="Heading2Char"/>
          <w:rFonts w:ascii="Arial" w:hAnsi="Arial" w:cs="Arial"/>
          <w:b/>
          <w:bCs/>
          <w:sz w:val="28"/>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55" w:author="Author">
        <w:r w:rsidR="006B661F">
          <w:rPr>
            <w:rFonts w:ascii="Arial" w:hAnsi="Arial" w:cs="Arial"/>
            <w:noProof/>
          </w:rPr>
          <w:t>18</w:t>
        </w:r>
      </w:ins>
      <w:del w:id="556" w:author="Author">
        <w:r w:rsidR="004D0F47" w:rsidDel="006B661F">
          <w:rPr>
            <w:rFonts w:ascii="Arial" w:hAnsi="Arial" w:cs="Arial"/>
            <w:noProof/>
          </w:rPr>
          <w:delText>20</w:delText>
        </w:r>
      </w:del>
      <w:r w:rsidRPr="00A236D6">
        <w:rPr>
          <w:rFonts w:ascii="Arial" w:hAnsi="Arial" w:cs="Arial"/>
          <w:noProof/>
        </w:rPr>
        <w:fldChar w:fldCharType="end"/>
      </w:r>
      <w:r w:rsidRPr="00A236D6">
        <w:rPr>
          <w:rFonts w:ascii="Arial" w:hAnsi="Arial" w:cs="Arial"/>
        </w:rPr>
        <w:t>: Planned Nuance Claim Scrubber Interface Design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08"/>
        <w:gridCol w:w="5840"/>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A17716">
            <w:pPr>
              <w:spacing w:before="100" w:beforeAutospacing="1" w:after="100" w:afterAutospacing="1"/>
              <w:rPr>
                <w:rFonts w:asciiTheme="majorHAnsi" w:hAnsiTheme="majorHAnsi"/>
                <w:b/>
                <w:bCs/>
                <w:color w:val="FFFFFF" w:themeColor="background1"/>
              </w:rPr>
            </w:pPr>
            <w:r w:rsidRPr="00F458A0">
              <w:rPr>
                <w:rFonts w:asciiTheme="majorHAnsi" w:hAnsiTheme="majorHAnsi"/>
                <w:b/>
                <w:bCs/>
                <w:color w:val="FFFFFF" w:themeColor="background1"/>
              </w:rPr>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A17716">
            <w:pPr>
              <w:spacing w:before="100" w:beforeAutospacing="1" w:after="100" w:afterAutospacing="1"/>
              <w:rPr>
                <w:rFonts w:asciiTheme="majorHAnsi" w:hAnsiTheme="majorHAnsi"/>
                <w:b/>
                <w:bCs/>
                <w:color w:val="FFFFFF" w:themeColor="background1"/>
              </w:rPr>
            </w:pPr>
            <w:r w:rsidRPr="00F458A0">
              <w:rPr>
                <w:rFonts w:asciiTheme="majorHAnsi" w:hAnsiTheme="majorHAnsi"/>
                <w:b/>
                <w:bCs/>
                <w:color w:val="FFFFFF" w:themeColor="background1"/>
              </w:rPr>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Theme="majorHAnsi" w:hAnsiTheme="majorHAnsi"/>
                <w:b/>
                <w:bCs/>
                <w:color w:val="000000"/>
                <w:sz w:val="22"/>
                <w:szCs w:val="22"/>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Calibri" w:hAnsi="Calibri"/>
                <w:color w:val="1F497D"/>
                <w:sz w:val="22"/>
                <w:szCs w:val="22"/>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F458A0" w:rsidRDefault="00A17716" w:rsidP="00A17716">
            <w:pPr>
              <w:spacing w:before="100" w:beforeAutospacing="1" w:after="100" w:afterAutospacing="1"/>
              <w:rPr>
                <w:rFonts w:asciiTheme="majorHAnsi" w:hAnsiTheme="majorHAnsi"/>
                <w:b/>
                <w:bCs/>
                <w:color w:val="000000"/>
                <w:sz w:val="22"/>
                <w:szCs w:val="22"/>
              </w:rPr>
            </w:pPr>
            <w:r w:rsidRPr="00F458A0">
              <w:rPr>
                <w:rFonts w:asciiTheme="majorHAnsi" w:hAnsiTheme="majorHAnsi"/>
                <w:b/>
                <w:bCs/>
                <w:color w:val="000000"/>
                <w:sz w:val="22"/>
                <w:szCs w:val="22"/>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A17716">
            <w:pPr>
              <w:spacing w:before="100" w:beforeAutospacing="1" w:after="100" w:afterAutospacing="1"/>
              <w:rPr>
                <w:rFonts w:ascii="Calibri" w:hAnsi="Calibri"/>
                <w:color w:val="1F497D"/>
                <w:sz w:val="22"/>
                <w:szCs w:val="22"/>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F458A0" w:rsidRDefault="00A17716" w:rsidP="00A17716">
            <w:pPr>
              <w:spacing w:before="100" w:beforeAutospacing="1" w:after="100" w:afterAutospacing="1"/>
              <w:rPr>
                <w:rFonts w:asciiTheme="majorHAnsi" w:hAnsiTheme="majorHAnsi"/>
                <w:b/>
                <w:bCs/>
                <w:color w:val="000000"/>
                <w:sz w:val="22"/>
                <w:szCs w:val="22"/>
              </w:rPr>
            </w:pPr>
            <w:r w:rsidRPr="00F458A0">
              <w:rPr>
                <w:rFonts w:asciiTheme="majorHAnsi" w:hAnsiTheme="majorHAnsi"/>
                <w:b/>
                <w:bCs/>
                <w:color w:val="000000"/>
                <w:sz w:val="22"/>
                <w:szCs w:val="22"/>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A17716">
            <w:pPr>
              <w:spacing w:before="100" w:beforeAutospacing="1" w:after="100" w:afterAutospacing="1"/>
              <w:rPr>
                <w:rFonts w:ascii="Calibri" w:hAnsi="Calibri"/>
                <w:color w:val="1F497D"/>
                <w:sz w:val="22"/>
                <w:szCs w:val="22"/>
              </w:rPr>
            </w:pPr>
            <w:r w:rsidRPr="00F458A0">
              <w:rPr>
                <w:rFonts w:ascii="Calibri" w:hAnsi="Calibri"/>
                <w:color w:val="1F497D"/>
                <w:sz w:val="22"/>
                <w:szCs w:val="22"/>
              </w:rPr>
              <w:t>2-way traffic</w:t>
            </w:r>
          </w:p>
        </w:tc>
      </w:tr>
    </w:tbl>
    <w:p w14:paraId="096443F4" w14:textId="77777777" w:rsidR="00A17716" w:rsidRPr="00F458A0" w:rsidRDefault="00A17716" w:rsidP="00A17716"/>
    <w:p w14:paraId="668F9259" w14:textId="00287A60"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57" w:author="Author">
        <w:r w:rsidR="006B661F">
          <w:rPr>
            <w:rFonts w:ascii="Arial" w:hAnsi="Arial" w:cs="Arial"/>
            <w:noProof/>
          </w:rPr>
          <w:t>19</w:t>
        </w:r>
      </w:ins>
      <w:del w:id="558" w:author="Author">
        <w:r w:rsidR="004D0F47" w:rsidDel="006B661F">
          <w:rPr>
            <w:rFonts w:ascii="Arial" w:hAnsi="Arial" w:cs="Arial"/>
            <w:noProof/>
          </w:rPr>
          <w:delText>21</w:delText>
        </w:r>
      </w:del>
      <w:r w:rsidRPr="00A236D6">
        <w:rPr>
          <w:rFonts w:ascii="Arial" w:hAnsi="Arial" w:cs="Arial"/>
          <w:noProof/>
        </w:rPr>
        <w:fldChar w:fldCharType="end"/>
      </w:r>
      <w:r w:rsidRPr="00A236D6">
        <w:rPr>
          <w:rFonts w:ascii="Arial" w:hAnsi="Arial" w:cs="Arial"/>
        </w:rPr>
        <w:t>: IAM Interface Design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708"/>
        <w:gridCol w:w="5840"/>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A17716">
            <w:pPr>
              <w:spacing w:before="100" w:beforeAutospacing="1" w:after="100" w:afterAutospacing="1"/>
              <w:rPr>
                <w:rFonts w:asciiTheme="majorHAnsi" w:hAnsiTheme="majorHAnsi"/>
                <w:b/>
                <w:bCs/>
                <w:color w:val="FFFFFF" w:themeColor="background1"/>
                <w:sz w:val="22"/>
                <w:szCs w:val="22"/>
              </w:rPr>
            </w:pPr>
            <w:r w:rsidRPr="00F458A0">
              <w:rPr>
                <w:rFonts w:asciiTheme="majorHAnsi" w:hAnsiTheme="majorHAnsi"/>
                <w:b/>
                <w:bCs/>
                <w:color w:val="FFFFFF" w:themeColor="background1"/>
                <w:sz w:val="22"/>
                <w:szCs w:val="22"/>
              </w:rPr>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A17716">
            <w:pPr>
              <w:spacing w:before="100" w:beforeAutospacing="1" w:after="100" w:afterAutospacing="1"/>
              <w:rPr>
                <w:rFonts w:asciiTheme="majorHAnsi" w:hAnsiTheme="majorHAnsi"/>
                <w:b/>
                <w:bCs/>
                <w:color w:val="FFFFFF" w:themeColor="background1"/>
                <w:sz w:val="22"/>
                <w:szCs w:val="22"/>
              </w:rPr>
            </w:pPr>
            <w:r w:rsidRPr="00F458A0">
              <w:rPr>
                <w:rFonts w:asciiTheme="majorHAnsi" w:hAnsiTheme="majorHAnsi"/>
                <w:b/>
                <w:bCs/>
                <w:color w:val="FFFFFF" w:themeColor="background1"/>
                <w:sz w:val="22"/>
                <w:szCs w:val="22"/>
              </w:rPr>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F458A0" w:rsidRDefault="00A17716" w:rsidP="00A17716">
            <w:pPr>
              <w:spacing w:before="100" w:beforeAutospacing="1" w:after="100" w:afterAutospacing="1"/>
              <w:rPr>
                <w:rFonts w:ascii="Calibri" w:hAnsi="Calibri"/>
                <w:color w:val="1F497D"/>
              </w:rPr>
            </w:pPr>
            <w:r w:rsidRPr="00F458A0">
              <w:rPr>
                <w:rFonts w:asciiTheme="majorHAnsi" w:hAnsiTheme="majorHAnsi"/>
                <w:b/>
                <w:bCs/>
                <w:color w:val="000000"/>
              </w:rPr>
              <w:t>Port(s)</w:t>
            </w:r>
          </w:p>
        </w:tc>
        <w:tc>
          <w:tcPr>
            <w:tcW w:w="5840" w:type="dxa"/>
            <w:shd w:val="clear" w:color="auto" w:fill="auto"/>
            <w:tcMar>
              <w:top w:w="0" w:type="dxa"/>
              <w:left w:w="108" w:type="dxa"/>
              <w:bottom w:w="0" w:type="dxa"/>
              <w:right w:w="108" w:type="dxa"/>
            </w:tcMar>
          </w:tcPr>
          <w:p w14:paraId="1207F08C" w14:textId="2BEB631B" w:rsidR="00A17716" w:rsidRDefault="00DC492A" w:rsidP="00DC492A">
            <w:pPr>
              <w:spacing w:before="100" w:beforeAutospacing="1" w:after="100" w:afterAutospacing="1"/>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DC492A">
            <w:pPr>
              <w:spacing w:before="100" w:beforeAutospacing="1" w:after="100" w:afterAutospacing="1"/>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F458A0" w:rsidRDefault="00A17716" w:rsidP="00A17716">
            <w:pPr>
              <w:spacing w:before="100" w:beforeAutospacing="1" w:after="100" w:afterAutospacing="1"/>
              <w:rPr>
                <w:rFonts w:asciiTheme="majorHAnsi" w:hAnsiTheme="majorHAnsi"/>
                <w:b/>
                <w:bCs/>
                <w:color w:val="000000"/>
              </w:rPr>
            </w:pPr>
            <w:r w:rsidRPr="00F458A0">
              <w:rPr>
                <w:rFonts w:asciiTheme="majorHAnsi" w:hAnsiTheme="majorHAnsi"/>
                <w:b/>
                <w:bCs/>
                <w:color w:val="000000"/>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A17716">
            <w:pPr>
              <w:spacing w:before="100" w:beforeAutospacing="1" w:after="100" w:afterAutospacing="1"/>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F458A0" w:rsidRDefault="00A17716" w:rsidP="00A17716">
            <w:pPr>
              <w:spacing w:before="100" w:beforeAutospacing="1" w:after="100" w:afterAutospacing="1"/>
              <w:rPr>
                <w:rFonts w:asciiTheme="majorHAnsi" w:hAnsiTheme="majorHAnsi"/>
                <w:b/>
                <w:bCs/>
                <w:color w:val="000000"/>
              </w:rPr>
            </w:pPr>
            <w:r w:rsidRPr="00F458A0">
              <w:rPr>
                <w:rFonts w:asciiTheme="majorHAnsi" w:hAnsiTheme="majorHAnsi"/>
                <w:b/>
                <w:bCs/>
                <w:color w:val="000000"/>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A17716">
            <w:pPr>
              <w:spacing w:before="100" w:beforeAutospacing="1" w:after="100" w:afterAutospacing="1"/>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559" w:name="_Toc501357558"/>
      <w:r w:rsidRPr="00F458A0">
        <w:t>Human-Machine Interface</w:t>
      </w:r>
      <w:bookmarkEnd w:id="559"/>
    </w:p>
    <w:p w14:paraId="0A66FB1D" w14:textId="77777777" w:rsidR="00A17716" w:rsidRPr="00F458A0" w:rsidRDefault="00A17716" w:rsidP="00A17716">
      <w:pPr>
        <w:pStyle w:val="Heading2"/>
      </w:pPr>
      <w:bookmarkStart w:id="560" w:name="_Toc501357559"/>
      <w:r w:rsidRPr="00F458A0">
        <w:t>Interface Design Rules</w:t>
      </w:r>
      <w:bookmarkEnd w:id="560"/>
    </w:p>
    <w:p w14:paraId="2BBC383D" w14:textId="77777777" w:rsidR="00A17716" w:rsidRPr="00F458A0" w:rsidRDefault="00A17716" w:rsidP="00A17716">
      <w:r w:rsidRPr="00F458A0">
        <w:t xml:space="preserve">U.S. Web Design Standards will be followed for the design, layout and styling of the MCCF EDI TAS user interface. More information is available at </w:t>
      </w:r>
      <w:hyperlink r:id="rId109" w:history="1">
        <w:r w:rsidRPr="00F458A0">
          <w:rPr>
            <w:rStyle w:val="Hyperlink"/>
          </w:rPr>
          <w:t>https://standards.usa.gov/</w:t>
        </w:r>
      </w:hyperlink>
      <w:r w:rsidRPr="00F458A0">
        <w:t>.</w:t>
      </w:r>
    </w:p>
    <w:p w14:paraId="6EC6588B" w14:textId="77777777" w:rsidR="00A17716" w:rsidRPr="00F458A0" w:rsidRDefault="00A17716" w:rsidP="00A17716">
      <w:pPr>
        <w:pStyle w:val="Heading2"/>
      </w:pPr>
      <w:bookmarkStart w:id="561" w:name="_Toc501357560"/>
      <w:r w:rsidRPr="00F458A0">
        <w:t>Inputs</w:t>
      </w:r>
      <w:bookmarkEnd w:id="561"/>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562" w:name="_Toc501357561"/>
      <w:r w:rsidRPr="00F458A0">
        <w:lastRenderedPageBreak/>
        <w:t>Outputs</w:t>
      </w:r>
      <w:bookmarkEnd w:id="562"/>
    </w:p>
    <w:p w14:paraId="455F907F" w14:textId="77777777" w:rsidR="00A17716" w:rsidRPr="00F458A0" w:rsidRDefault="00A17716" w:rsidP="00A17716">
      <w:r w:rsidRPr="00F458A0">
        <w:t>Initially the MCCF EDI TAS will provide the same reports that are available currently in the existing applications used for EDI transaction processing. These are described below.</w:t>
      </w:r>
    </w:p>
    <w:p w14:paraId="7E371F3D" w14:textId="77777777" w:rsidR="00A17716" w:rsidRPr="00F458A0" w:rsidRDefault="00A17716" w:rsidP="00A17716">
      <w:pPr>
        <w:pStyle w:val="StepIntro"/>
      </w:pPr>
      <w:r w:rsidRPr="00F458A0">
        <w:t>eIV REPORTS</w:t>
      </w:r>
    </w:p>
    <w:p w14:paraId="23B675D3" w14:textId="77777777" w:rsidR="00A17716" w:rsidRPr="00F458A0" w:rsidRDefault="00A17716" w:rsidP="00A17716">
      <w:pPr>
        <w:pStyle w:val="StepIntro"/>
      </w:pPr>
      <w:r w:rsidRPr="00F458A0">
        <w:t>HL7 Response Report</w:t>
      </w:r>
    </w:p>
    <w:p w14:paraId="29D2F380" w14:textId="77777777" w:rsidR="00A17716" w:rsidRPr="00F458A0" w:rsidRDefault="00A17716" w:rsidP="00A17716">
      <w:pPr>
        <w:pStyle w:val="NormalWeb"/>
        <w:spacing w:before="0"/>
        <w:rPr>
          <w:rFonts w:eastAsiaTheme="minorEastAsia"/>
        </w:rPr>
      </w:pPr>
      <w:r w:rsidRPr="00F458A0">
        <w:rPr>
          <w:color w:val="000000"/>
        </w:rPr>
        <w:t>This report (</w:t>
      </w:r>
      <w:r w:rsidRPr="00F458A0">
        <w:rPr>
          <w:color w:val="000000"/>
        </w:rPr>
        <w:fldChar w:fldCharType="begin"/>
      </w:r>
      <w:r w:rsidRPr="00F458A0">
        <w:rPr>
          <w:color w:val="000000"/>
        </w:rPr>
        <w:instrText xml:space="preserve"> REF _Ref474454520 \h  \* MERGEFORMAT </w:instrText>
      </w:r>
      <w:r w:rsidRPr="00F458A0">
        <w:rPr>
          <w:color w:val="000000"/>
        </w:rPr>
      </w:r>
      <w:r w:rsidRPr="00F458A0">
        <w:rPr>
          <w:color w:val="000000"/>
        </w:rPr>
        <w:fldChar w:fldCharType="separate"/>
      </w:r>
      <w:ins w:id="563" w:author="Author">
        <w:r w:rsidR="006B661F">
          <w:rPr>
            <w:b/>
            <w:bCs/>
            <w:color w:val="000000"/>
          </w:rPr>
          <w:t>Error! Reference source not found.</w:t>
        </w:r>
      </w:ins>
      <w:del w:id="564" w:author="Author">
        <w:r w:rsidRPr="00F458A0" w:rsidDel="006B661F">
          <w:delText xml:space="preserve">Table </w:delText>
        </w:r>
        <w:r w:rsidRPr="00F458A0" w:rsidDel="006B661F">
          <w:rPr>
            <w:noProof/>
          </w:rPr>
          <w:delText>162</w:delText>
        </w:r>
      </w:del>
      <w:r w:rsidRPr="00F458A0">
        <w:rPr>
          <w:color w:val="000000"/>
        </w:rPr>
        <w:fldChar w:fldCharType="end"/>
      </w:r>
      <w:r w:rsidRPr="00F458A0">
        <w:rPr>
          <w:color w:val="000000"/>
        </w:rPr>
        <w:t xml:space="preserve"> and </w:t>
      </w:r>
      <w:r w:rsidRPr="00F458A0">
        <w:rPr>
          <w:color w:val="000000"/>
        </w:rPr>
        <w:fldChar w:fldCharType="begin"/>
      </w:r>
      <w:r w:rsidRPr="00F458A0">
        <w:rPr>
          <w:color w:val="000000"/>
        </w:rPr>
        <w:instrText xml:space="preserve"> REF _Ref474454681 \h </w:instrText>
      </w:r>
      <w:r>
        <w:rPr>
          <w:color w:val="000000"/>
        </w:rPr>
        <w:instrText xml:space="preserve"> \* MERGEFORMAT </w:instrText>
      </w:r>
      <w:r w:rsidRPr="00F458A0">
        <w:rPr>
          <w:color w:val="000000"/>
        </w:rPr>
      </w:r>
      <w:r w:rsidRPr="00F458A0">
        <w:rPr>
          <w:color w:val="000000"/>
        </w:rPr>
        <w:fldChar w:fldCharType="separate"/>
      </w:r>
      <w:ins w:id="565" w:author="Author">
        <w:r w:rsidR="006B661F">
          <w:rPr>
            <w:b/>
            <w:bCs/>
            <w:color w:val="000000"/>
          </w:rPr>
          <w:t>Error! Reference source not found.</w:t>
        </w:r>
      </w:ins>
      <w:del w:id="566" w:author="Author">
        <w:r w:rsidRPr="00F458A0" w:rsidDel="006B661F">
          <w:delText xml:space="preserve">Figure </w:delText>
        </w:r>
        <w:r w:rsidRPr="00F458A0" w:rsidDel="006B661F">
          <w:rPr>
            <w:noProof/>
          </w:rPr>
          <w:delText>49</w:delText>
        </w:r>
      </w:del>
      <w:r w:rsidRPr="00F458A0">
        <w:rPr>
          <w:color w:val="000000"/>
        </w:rPr>
        <w:fldChar w:fldCharType="end"/>
      </w:r>
      <w:r w:rsidRPr="00F458A0">
        <w:rPr>
          <w:color w:val="000000"/>
        </w:rPr>
        <w:t>) is used to capture incoming and outgoing HL7 messages transmitted from a VistA database to the FSC.</w:t>
      </w:r>
    </w:p>
    <w:p w14:paraId="1CD432CB" w14:textId="6AD7158F"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67" w:author="Author">
        <w:r w:rsidR="006B661F">
          <w:rPr>
            <w:rFonts w:ascii="Arial" w:hAnsi="Arial" w:cs="Arial"/>
            <w:noProof/>
          </w:rPr>
          <w:t>20</w:t>
        </w:r>
      </w:ins>
      <w:del w:id="568" w:author="Author">
        <w:r w:rsidR="004D0F47" w:rsidDel="006B661F">
          <w:rPr>
            <w:rFonts w:ascii="Arial" w:hAnsi="Arial" w:cs="Arial"/>
            <w:noProof/>
          </w:rPr>
          <w:delText>22</w:delText>
        </w:r>
      </w:del>
      <w:r w:rsidRPr="00A236D6">
        <w:rPr>
          <w:rFonts w:ascii="Arial" w:hAnsi="Arial" w:cs="Arial"/>
          <w:noProof/>
        </w:rPr>
        <w:fldChar w:fldCharType="end"/>
      </w:r>
      <w:r w:rsidRPr="00A236D6">
        <w:rPr>
          <w:rFonts w:ascii="Arial" w:hAnsi="Arial" w:cs="Arial"/>
        </w:rPr>
        <w:t>: HL7 Messages Capture report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6"/>
        <w:gridCol w:w="1342"/>
        <w:gridCol w:w="1757"/>
        <w:gridCol w:w="1350"/>
      </w:tblGrid>
      <w:tr w:rsidR="00A17716" w:rsidRPr="00F458A0" w14:paraId="3C209911"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3AD5F8E"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D377AD6"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470630B"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6948E36" w14:textId="77777777" w:rsidR="00A17716" w:rsidRPr="00F458A0" w:rsidRDefault="00A17716" w:rsidP="00A17716">
            <w:pPr>
              <w:pStyle w:val="TableHeading"/>
            </w:pPr>
            <w:r w:rsidRPr="00F458A0">
              <w:t>Read/Write</w:t>
            </w:r>
          </w:p>
        </w:tc>
      </w:tr>
      <w:tr w:rsidR="00A17716" w:rsidRPr="00F458A0" w14:paraId="349A621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CE6EF"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543CC9" w14:textId="77777777" w:rsidR="00A17716" w:rsidRPr="00F458A0" w:rsidRDefault="00A17716" w:rsidP="00A17716">
            <w:pPr>
              <w:pStyle w:val="TableText"/>
            </w:pPr>
            <w:r w:rsidRPr="00F458A0">
              <w:t>Payer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ACBC50"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14C57" w14:textId="77777777" w:rsidR="00A17716" w:rsidRPr="00F458A0" w:rsidRDefault="00A17716" w:rsidP="00A17716">
            <w:pPr>
              <w:pStyle w:val="TableText"/>
            </w:pPr>
            <w:r w:rsidRPr="00F458A0">
              <w:t>R</w:t>
            </w:r>
          </w:p>
        </w:tc>
      </w:tr>
      <w:tr w:rsidR="00A17716" w:rsidRPr="00F458A0" w14:paraId="3AE1363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B13CC9"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5A23E" w14:textId="77777777" w:rsidR="00A17716" w:rsidRPr="00F458A0" w:rsidRDefault="00A17716" w:rsidP="00A17716">
            <w:pPr>
              <w:pStyle w:val="TableText"/>
            </w:pPr>
            <w:r w:rsidRPr="00F458A0">
              <w:t>Patient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DDF957" w14:textId="77777777" w:rsidR="00A17716" w:rsidRPr="00F458A0" w:rsidRDefault="00A17716" w:rsidP="00A17716">
            <w:pPr>
              <w:pStyle w:val="TableText"/>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B3701F" w14:textId="77777777" w:rsidR="00A17716" w:rsidRPr="00F458A0" w:rsidRDefault="00A17716" w:rsidP="00A17716">
            <w:pPr>
              <w:pStyle w:val="TableText"/>
            </w:pPr>
            <w:r w:rsidRPr="00F458A0">
              <w:t>R</w:t>
            </w:r>
          </w:p>
        </w:tc>
      </w:tr>
      <w:tr w:rsidR="00A17716" w:rsidRPr="00F458A0" w14:paraId="23D8FEB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9DDFB"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5C5A4" w14:textId="77777777" w:rsidR="00A17716" w:rsidRPr="00F458A0" w:rsidRDefault="00A17716" w:rsidP="00A17716">
            <w:pPr>
              <w:pStyle w:val="TableText"/>
            </w:pPr>
            <w:r w:rsidRPr="00F458A0">
              <w:t xml:space="preserve">SSN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0E4E" w14:textId="77777777" w:rsidR="00A17716" w:rsidRPr="00F458A0" w:rsidRDefault="00A17716" w:rsidP="00A17716">
            <w:pPr>
              <w:pStyle w:val="TableText"/>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D8521" w14:textId="77777777" w:rsidR="00A17716" w:rsidRPr="00F458A0" w:rsidRDefault="00A17716" w:rsidP="00A17716">
            <w:pPr>
              <w:pStyle w:val="TableText"/>
            </w:pPr>
            <w:r w:rsidRPr="00F458A0">
              <w:t>R</w:t>
            </w:r>
          </w:p>
        </w:tc>
      </w:tr>
      <w:tr w:rsidR="00A17716" w:rsidRPr="00F458A0" w14:paraId="3A0A44E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B036AD"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2E6B48" w14:textId="77777777" w:rsidR="00A17716" w:rsidRPr="00F458A0" w:rsidRDefault="00A17716" w:rsidP="00A17716">
            <w:pPr>
              <w:pStyle w:val="TableText"/>
            </w:pPr>
            <w:r w:rsidRPr="00F458A0">
              <w:t>Dt Sent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67A3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BF171" w14:textId="77777777" w:rsidR="00A17716" w:rsidRPr="00F458A0" w:rsidRDefault="00A17716" w:rsidP="00A17716">
            <w:pPr>
              <w:pStyle w:val="TableText"/>
            </w:pPr>
            <w:r w:rsidRPr="00F458A0">
              <w:t>R</w:t>
            </w:r>
          </w:p>
        </w:tc>
      </w:tr>
      <w:tr w:rsidR="00A17716" w:rsidRPr="00F458A0" w14:paraId="424B955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15ADC"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76BB5" w14:textId="77777777" w:rsidR="00A17716" w:rsidRPr="00F458A0" w:rsidRDefault="00A17716" w:rsidP="00A17716">
            <w:pPr>
              <w:pStyle w:val="TableText"/>
            </w:pPr>
            <w:r w:rsidRPr="00F458A0">
              <w:t>Dt Rec'd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BEB0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43113" w14:textId="77777777" w:rsidR="00A17716" w:rsidRPr="00F458A0" w:rsidRDefault="00A17716" w:rsidP="00A17716">
            <w:pPr>
              <w:pStyle w:val="TableText"/>
            </w:pPr>
            <w:r w:rsidRPr="00F458A0">
              <w:t>R</w:t>
            </w:r>
          </w:p>
        </w:tc>
      </w:tr>
      <w:tr w:rsidR="00A17716" w:rsidRPr="00F458A0" w14:paraId="334004F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AC4873"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43F91"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E764B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F5516" w14:textId="77777777" w:rsidR="00A17716" w:rsidRPr="00F458A0" w:rsidRDefault="00A17716" w:rsidP="00A17716">
            <w:pPr>
              <w:pStyle w:val="TableText"/>
            </w:pPr>
            <w:r w:rsidRPr="00F458A0">
              <w:t>R</w:t>
            </w:r>
          </w:p>
        </w:tc>
      </w:tr>
      <w:tr w:rsidR="00A17716" w:rsidRPr="00F458A0" w14:paraId="7C702B8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B0E49" w14:textId="77777777" w:rsidR="00A17716" w:rsidRPr="00F458A0" w:rsidRDefault="00A17716" w:rsidP="00A17716">
            <w:pPr>
              <w:pStyle w:val="TableText"/>
            </w:pPr>
            <w:r w:rsidRPr="00F458A0">
              <w:t>HL7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FD3D8" w14:textId="77777777" w:rsidR="00A17716" w:rsidRPr="00F458A0" w:rsidRDefault="00A17716" w:rsidP="00A17716">
            <w:pPr>
              <w:pStyle w:val="TableText"/>
            </w:pPr>
            <w:r w:rsidRPr="00F458A0">
              <w:t>Buffer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DEF0B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48D5E" w14:textId="77777777" w:rsidR="00A17716" w:rsidRPr="00F458A0" w:rsidRDefault="00A17716" w:rsidP="00A17716">
            <w:pPr>
              <w:pStyle w:val="TableText"/>
            </w:pPr>
            <w:r w:rsidRPr="00F458A0">
              <w:t>R</w:t>
            </w:r>
          </w:p>
        </w:tc>
      </w:tr>
    </w:tbl>
    <w:p w14:paraId="790D5782" w14:textId="77777777" w:rsidR="00A17716" w:rsidRPr="00F458A0" w:rsidRDefault="00A17716" w:rsidP="00A17716">
      <w:pPr>
        <w:pStyle w:val="StepIntro"/>
      </w:pPr>
      <w:r w:rsidRPr="00F458A0">
        <w:t>eIV Auto Update Report</w:t>
      </w:r>
    </w:p>
    <w:p w14:paraId="0FE30AAC" w14:textId="77777777" w:rsidR="00A17716" w:rsidRPr="00F458A0" w:rsidRDefault="00A17716" w:rsidP="00A17716">
      <w:pPr>
        <w:pStyle w:val="NormalWeb"/>
        <w:rPr>
          <w:rFonts w:eastAsiaTheme="minorEastAsia"/>
        </w:rPr>
      </w:pPr>
      <w:r w:rsidRPr="00F458A0">
        <w:t>This report is used to view the list of patients whose Patient Insurance Information (</w:t>
      </w:r>
      <w:r w:rsidRPr="00F458A0">
        <w:fldChar w:fldCharType="begin"/>
      </w:r>
      <w:r w:rsidRPr="00F458A0">
        <w:instrText xml:space="preserve"> REF _Ref474454738 \h </w:instrText>
      </w:r>
      <w:r>
        <w:instrText xml:space="preserve"> \* MERGEFORMAT </w:instrText>
      </w:r>
      <w:r w:rsidRPr="00F458A0">
        <w:fldChar w:fldCharType="separate"/>
      </w:r>
      <w:ins w:id="569" w:author="Author">
        <w:r w:rsidR="006B661F">
          <w:rPr>
            <w:b/>
            <w:bCs/>
          </w:rPr>
          <w:t>Error! Reference source not found.</w:t>
        </w:r>
      </w:ins>
      <w:del w:id="570" w:author="Author">
        <w:r w:rsidRPr="00F458A0" w:rsidDel="006B661F">
          <w:delText xml:space="preserve">Table </w:delText>
        </w:r>
        <w:r w:rsidRPr="00F458A0" w:rsidDel="006B661F">
          <w:rPr>
            <w:noProof/>
          </w:rPr>
          <w:delText>163</w:delText>
        </w:r>
      </w:del>
      <w:r w:rsidRPr="00F458A0">
        <w:fldChar w:fldCharType="end"/>
      </w:r>
      <w:r w:rsidRPr="00F458A0">
        <w:t>) has been updated automatically based on a 271 Response message (</w:t>
      </w:r>
      <w:r w:rsidRPr="00F458A0">
        <w:fldChar w:fldCharType="begin"/>
      </w:r>
      <w:r w:rsidRPr="00F458A0">
        <w:instrText xml:space="preserve"> REF _Ref474454835 \h </w:instrText>
      </w:r>
      <w:r>
        <w:instrText xml:space="preserve"> \* MERGEFORMAT </w:instrText>
      </w:r>
      <w:r w:rsidRPr="00F458A0">
        <w:fldChar w:fldCharType="separate"/>
      </w:r>
      <w:ins w:id="571" w:author="Author">
        <w:r w:rsidR="006B661F">
          <w:rPr>
            <w:b/>
            <w:bCs/>
          </w:rPr>
          <w:t>Error! Reference source not found.</w:t>
        </w:r>
      </w:ins>
      <w:del w:id="572" w:author="Author">
        <w:r w:rsidRPr="00F458A0" w:rsidDel="006B661F">
          <w:delText xml:space="preserve">Figure </w:delText>
        </w:r>
        <w:r w:rsidRPr="00F458A0" w:rsidDel="006B661F">
          <w:rPr>
            <w:noProof/>
          </w:rPr>
          <w:delText>50</w:delText>
        </w:r>
      </w:del>
      <w:r w:rsidRPr="00F458A0">
        <w:fldChar w:fldCharType="end"/>
      </w:r>
      <w:r w:rsidRPr="00F458A0">
        <w:t>).</w:t>
      </w:r>
    </w:p>
    <w:p w14:paraId="141D1705" w14:textId="6A4DFCBE"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73" w:author="Author">
        <w:r w:rsidR="006B661F">
          <w:rPr>
            <w:rFonts w:ascii="Arial" w:hAnsi="Arial" w:cs="Arial"/>
            <w:noProof/>
          </w:rPr>
          <w:t>21</w:t>
        </w:r>
      </w:ins>
      <w:del w:id="574" w:author="Author">
        <w:r w:rsidR="004D0F47" w:rsidDel="006B661F">
          <w:rPr>
            <w:rFonts w:ascii="Arial" w:hAnsi="Arial" w:cs="Arial"/>
            <w:noProof/>
          </w:rPr>
          <w:delText>23</w:delText>
        </w:r>
      </w:del>
      <w:r w:rsidRPr="00A236D6">
        <w:rPr>
          <w:rFonts w:ascii="Arial" w:hAnsi="Arial" w:cs="Arial"/>
          <w:noProof/>
        </w:rPr>
        <w:fldChar w:fldCharType="end"/>
      </w:r>
      <w:r w:rsidRPr="00A236D6">
        <w:rPr>
          <w:rFonts w:ascii="Arial" w:hAnsi="Arial" w:cs="Arial"/>
        </w:rPr>
        <w:t>: Updated Patient Insurance Information</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19"/>
        <w:gridCol w:w="1867"/>
        <w:gridCol w:w="1623"/>
        <w:gridCol w:w="1250"/>
      </w:tblGrid>
      <w:tr w:rsidR="00A17716" w:rsidRPr="00F458A0" w14:paraId="29AE3FEC"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08C693"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AB6D23D"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2AC4A06"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A0962F"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16F169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D71914"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9CDAA" w14:textId="77777777" w:rsidR="00A17716" w:rsidRPr="00F458A0" w:rsidRDefault="00A17716" w:rsidP="00A17716">
            <w:pPr>
              <w:pStyle w:val="TableBody"/>
            </w:pPr>
            <w:r w:rsidRPr="00F458A0">
              <w:t>Response Received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83AB7A"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546A" w14:textId="77777777" w:rsidR="00A17716" w:rsidRPr="00F458A0" w:rsidRDefault="00A17716" w:rsidP="00A17716">
            <w:pPr>
              <w:pStyle w:val="TableBody"/>
            </w:pPr>
            <w:r w:rsidRPr="00F458A0">
              <w:t>R</w:t>
            </w:r>
          </w:p>
        </w:tc>
      </w:tr>
      <w:tr w:rsidR="00A17716" w:rsidRPr="00F458A0" w14:paraId="5B3687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2C16A"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A2C9B0" w14:textId="77777777" w:rsidR="00A17716" w:rsidRPr="00F458A0" w:rsidRDefault="00A17716" w:rsidP="00A17716">
            <w:pPr>
              <w:pStyle w:val="TableBody"/>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203808" w14:textId="77777777" w:rsidR="00A17716" w:rsidRPr="00F458A0" w:rsidRDefault="00A17716" w:rsidP="00A17716">
            <w:pPr>
              <w:pStyle w:val="TableBody"/>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2759B" w14:textId="77777777" w:rsidR="00A17716" w:rsidRPr="00F458A0" w:rsidRDefault="00A17716" w:rsidP="00A17716">
            <w:pPr>
              <w:pStyle w:val="TableBody"/>
            </w:pPr>
            <w:r w:rsidRPr="00F458A0">
              <w:t>R</w:t>
            </w:r>
          </w:p>
        </w:tc>
      </w:tr>
      <w:tr w:rsidR="00A17716" w:rsidRPr="00F458A0" w14:paraId="23F1F1A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ABB3D"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DE8F3" w14:textId="77777777" w:rsidR="00A17716" w:rsidRPr="00F458A0" w:rsidRDefault="00A17716" w:rsidP="00A17716">
            <w:pPr>
              <w:pStyle w:val="TableBody"/>
            </w:pPr>
            <w:r w:rsidRPr="00F458A0">
              <w:t>Insurance Co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EB1A8" w14:textId="77777777" w:rsidR="00A17716" w:rsidRPr="00F458A0" w:rsidRDefault="00A17716" w:rsidP="00A17716">
            <w:pPr>
              <w:pStyle w:val="TableBody"/>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24BC7" w14:textId="77777777" w:rsidR="00A17716" w:rsidRPr="00F458A0" w:rsidRDefault="00A17716" w:rsidP="00A17716">
            <w:pPr>
              <w:pStyle w:val="TableBody"/>
            </w:pPr>
            <w:r w:rsidRPr="00F458A0">
              <w:t>R</w:t>
            </w:r>
          </w:p>
        </w:tc>
      </w:tr>
      <w:tr w:rsidR="00A17716" w:rsidRPr="00F458A0" w14:paraId="5ADC58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05DC6"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A410F" w14:textId="77777777" w:rsidR="00A17716" w:rsidRPr="00F458A0" w:rsidRDefault="00A17716" w:rsidP="00A17716">
            <w:pPr>
              <w:pStyle w:val="TableBody"/>
            </w:pPr>
            <w:r w:rsidRPr="00F458A0">
              <w:t>Patient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8EA4E9" w14:textId="77777777" w:rsidR="00A17716" w:rsidRPr="00F458A0" w:rsidRDefault="00A17716" w:rsidP="00A17716">
            <w:pPr>
              <w:pStyle w:val="TableBody"/>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9248F" w14:textId="77777777" w:rsidR="00A17716" w:rsidRPr="00F458A0" w:rsidRDefault="00A17716" w:rsidP="00A17716">
            <w:pPr>
              <w:pStyle w:val="TableBody"/>
            </w:pPr>
            <w:r w:rsidRPr="00F458A0">
              <w:t>R</w:t>
            </w:r>
          </w:p>
        </w:tc>
      </w:tr>
      <w:tr w:rsidR="00A17716" w:rsidRPr="00F458A0" w14:paraId="79B7010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35EC01"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BB980" w14:textId="77777777" w:rsidR="00A17716" w:rsidRPr="00F458A0" w:rsidRDefault="00A17716" w:rsidP="00A17716">
            <w:pPr>
              <w:pStyle w:val="TableBody"/>
            </w:pPr>
            <w:r w:rsidRPr="00F458A0">
              <w:t xml:space="preserve">SSN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F86D38" w14:textId="77777777" w:rsidR="00A17716" w:rsidRPr="00F458A0" w:rsidRDefault="00A17716" w:rsidP="00A17716">
            <w:pPr>
              <w:pStyle w:val="TableBody"/>
            </w:pPr>
            <w:r w:rsidRPr="00F458A0">
              <w:t xml:space="preserve">Patient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2D1CA" w14:textId="77777777" w:rsidR="00A17716" w:rsidRPr="00F458A0" w:rsidRDefault="00A17716" w:rsidP="00A17716">
            <w:pPr>
              <w:pStyle w:val="TableBody"/>
            </w:pPr>
            <w:r w:rsidRPr="00F458A0">
              <w:t>R</w:t>
            </w:r>
          </w:p>
        </w:tc>
      </w:tr>
      <w:tr w:rsidR="00A17716" w:rsidRPr="00F458A0" w14:paraId="0E97EA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06BA5" w14:textId="77777777" w:rsidR="00A17716" w:rsidRPr="00F458A0" w:rsidRDefault="00A17716" w:rsidP="00A17716">
            <w:pPr>
              <w:pStyle w:val="TableBody"/>
            </w:pPr>
            <w:r w:rsidRPr="00F458A0">
              <w:lastRenderedPageBreak/>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1E98FF" w14:textId="77777777" w:rsidR="00A17716" w:rsidRPr="00F458A0" w:rsidRDefault="00A17716" w:rsidP="00A17716">
            <w:pPr>
              <w:pStyle w:val="TableBody"/>
            </w:pPr>
            <w:r w:rsidRPr="00F458A0">
              <w:t xml:space="preserve">Dt Sent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E03273"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C2804" w14:textId="77777777" w:rsidR="00A17716" w:rsidRPr="00F458A0" w:rsidRDefault="00A17716" w:rsidP="00A17716">
            <w:pPr>
              <w:pStyle w:val="TableBody"/>
            </w:pPr>
            <w:r w:rsidRPr="00F458A0">
              <w:t>R</w:t>
            </w:r>
          </w:p>
        </w:tc>
      </w:tr>
      <w:tr w:rsidR="00A17716" w:rsidRPr="00F458A0" w14:paraId="0AF997E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17DA5E"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139D1" w14:textId="77777777" w:rsidR="00A17716" w:rsidRPr="00F458A0" w:rsidRDefault="00A17716" w:rsidP="00A17716">
            <w:pPr>
              <w:pStyle w:val="TableBody"/>
            </w:pPr>
            <w:r w:rsidRPr="00F458A0">
              <w:t xml:space="preserve">Auto Dt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3CF88"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D6E9F" w14:textId="77777777" w:rsidR="00A17716" w:rsidRPr="00F458A0" w:rsidRDefault="00A17716" w:rsidP="00A17716">
            <w:pPr>
              <w:pStyle w:val="TableBody"/>
            </w:pPr>
            <w:r w:rsidRPr="00F458A0">
              <w:t>R</w:t>
            </w:r>
          </w:p>
        </w:tc>
      </w:tr>
      <w:tr w:rsidR="00A17716" w:rsidRPr="00F458A0" w14:paraId="08F8BD2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B0CB"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9C2BD9" w14:textId="77777777" w:rsidR="00A17716" w:rsidRPr="00F458A0" w:rsidRDefault="00A17716" w:rsidP="00A17716">
            <w:pPr>
              <w:pStyle w:val="TableBody"/>
            </w:pPr>
            <w:r w:rsidRPr="00F458A0">
              <w:t>Days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4ADDFB"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97DD" w14:textId="77777777" w:rsidR="00A17716" w:rsidRPr="00F458A0" w:rsidRDefault="00A17716" w:rsidP="00A17716">
            <w:pPr>
              <w:pStyle w:val="TableBody"/>
            </w:pPr>
            <w:r w:rsidRPr="00F458A0">
              <w:t>R</w:t>
            </w:r>
          </w:p>
        </w:tc>
      </w:tr>
      <w:tr w:rsidR="00A17716" w:rsidRPr="00F458A0" w14:paraId="2978560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E0A30" w14:textId="77777777" w:rsidR="00A17716" w:rsidRPr="00F458A0" w:rsidRDefault="00A17716" w:rsidP="00A17716">
            <w:pPr>
              <w:pStyle w:val="TableBody"/>
            </w:pPr>
            <w:r w:rsidRPr="00F458A0">
              <w:t>eIV Auto Update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59BF0A" w14:textId="77777777" w:rsidR="00A17716" w:rsidRPr="00F458A0" w:rsidRDefault="00A17716" w:rsidP="00A17716">
            <w:pPr>
              <w:pStyle w:val="TableBody"/>
            </w:pPr>
            <w:r w:rsidRPr="00F458A0">
              <w:t>eIV Trace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28FD1" w14:textId="77777777" w:rsidR="00A17716" w:rsidRPr="00F458A0" w:rsidRDefault="00A17716" w:rsidP="00A17716">
            <w:pPr>
              <w:pStyle w:val="TableBody"/>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540CB4" w14:textId="77777777" w:rsidR="00A17716" w:rsidRPr="00F458A0" w:rsidRDefault="00A17716" w:rsidP="00A17716">
            <w:pPr>
              <w:pStyle w:val="TableBody"/>
            </w:pPr>
            <w:r w:rsidRPr="00F458A0">
              <w:t>R</w:t>
            </w:r>
          </w:p>
        </w:tc>
      </w:tr>
    </w:tbl>
    <w:p w14:paraId="56BDF2AD" w14:textId="77777777" w:rsidR="00A17716" w:rsidRPr="00F458A0" w:rsidRDefault="00A17716" w:rsidP="00A17716">
      <w:pPr>
        <w:pStyle w:val="NormalWeb"/>
        <w:rPr>
          <w:rFonts w:eastAsiaTheme="minorEastAsia"/>
        </w:rPr>
      </w:pPr>
      <w:r w:rsidRPr="00F458A0">
        <w:rPr>
          <w:color w:val="000000"/>
        </w:rPr>
        <w:t>This report is used to view the data that was received through the eIV process (</w:t>
      </w:r>
      <w:r w:rsidRPr="00F458A0">
        <w:rPr>
          <w:color w:val="000000"/>
        </w:rPr>
        <w:fldChar w:fldCharType="begin"/>
      </w:r>
      <w:r w:rsidRPr="00F458A0">
        <w:rPr>
          <w:color w:val="000000"/>
        </w:rPr>
        <w:instrText xml:space="preserve"> REF _Ref474455014 \h </w:instrText>
      </w:r>
      <w:r>
        <w:rPr>
          <w:color w:val="000000"/>
        </w:rPr>
        <w:instrText xml:space="preserve"> \* MERGEFORMAT </w:instrText>
      </w:r>
      <w:r w:rsidRPr="00F458A0">
        <w:rPr>
          <w:color w:val="000000"/>
        </w:rPr>
      </w:r>
      <w:r w:rsidRPr="00F458A0">
        <w:rPr>
          <w:color w:val="000000"/>
        </w:rPr>
        <w:fldChar w:fldCharType="separate"/>
      </w:r>
      <w:ins w:id="575" w:author="Author">
        <w:r w:rsidR="006B661F">
          <w:rPr>
            <w:b/>
            <w:bCs/>
            <w:color w:val="000000"/>
          </w:rPr>
          <w:t>Error! Reference source not found.</w:t>
        </w:r>
      </w:ins>
      <w:del w:id="576" w:author="Author">
        <w:r w:rsidRPr="00F458A0" w:rsidDel="006B661F">
          <w:delText xml:space="preserve">Figure </w:delText>
        </w:r>
        <w:r w:rsidRPr="00F458A0" w:rsidDel="006B661F">
          <w:rPr>
            <w:noProof/>
          </w:rPr>
          <w:delText>51</w:delText>
        </w:r>
        <w:r w:rsidRPr="00F458A0" w:rsidDel="006B661F">
          <w:delText>: eIV Response Report</w:delText>
        </w:r>
      </w:del>
      <w:r w:rsidRPr="00F458A0">
        <w:rPr>
          <w:color w:val="000000"/>
        </w:rPr>
        <w:fldChar w:fldCharType="end"/>
      </w:r>
      <w:r w:rsidRPr="00F458A0">
        <w:rPr>
          <w:color w:val="000000"/>
        </w:rPr>
        <w:t>) – receipt of 271 Health Care Eligibility Benefits (</w:t>
      </w:r>
      <w:r w:rsidRPr="00F458A0">
        <w:rPr>
          <w:color w:val="000000"/>
        </w:rPr>
        <w:fldChar w:fldCharType="begin"/>
      </w:r>
      <w:r w:rsidRPr="00F458A0">
        <w:rPr>
          <w:color w:val="000000"/>
        </w:rPr>
        <w:instrText xml:space="preserve"> REF _Ref474454912 \h </w:instrText>
      </w:r>
      <w:r>
        <w:rPr>
          <w:color w:val="000000"/>
        </w:rPr>
        <w:instrText xml:space="preserve"> \* MERGEFORMAT </w:instrText>
      </w:r>
      <w:r w:rsidRPr="00F458A0">
        <w:rPr>
          <w:color w:val="000000"/>
        </w:rPr>
      </w:r>
      <w:r w:rsidRPr="00F458A0">
        <w:rPr>
          <w:color w:val="000000"/>
        </w:rPr>
        <w:fldChar w:fldCharType="separate"/>
      </w:r>
      <w:ins w:id="577" w:author="Author">
        <w:r w:rsidR="006B661F">
          <w:rPr>
            <w:b/>
            <w:bCs/>
            <w:color w:val="000000"/>
          </w:rPr>
          <w:t>Error! Reference source not found.</w:t>
        </w:r>
      </w:ins>
      <w:del w:id="578" w:author="Author">
        <w:r w:rsidRPr="00F458A0" w:rsidDel="006B661F">
          <w:delText xml:space="preserve">Table </w:delText>
        </w:r>
        <w:r w:rsidRPr="00F458A0" w:rsidDel="006B661F">
          <w:rPr>
            <w:noProof/>
          </w:rPr>
          <w:delText>164</w:delText>
        </w:r>
      </w:del>
      <w:r w:rsidRPr="00F458A0">
        <w:rPr>
          <w:color w:val="000000"/>
        </w:rPr>
        <w:fldChar w:fldCharType="end"/>
      </w:r>
      <w:r w:rsidRPr="00F458A0">
        <w:rPr>
          <w:color w:val="000000"/>
        </w:rPr>
        <w:t>) Response messages.</w:t>
      </w:r>
    </w:p>
    <w:p w14:paraId="5013B435" w14:textId="47F3550E"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79" w:author="Author">
        <w:r w:rsidR="006B661F">
          <w:rPr>
            <w:rFonts w:ascii="Arial" w:hAnsi="Arial" w:cs="Arial"/>
            <w:noProof/>
          </w:rPr>
          <w:t>22</w:t>
        </w:r>
      </w:ins>
      <w:del w:id="580" w:author="Author">
        <w:r w:rsidR="004D0F47" w:rsidDel="006B661F">
          <w:rPr>
            <w:rFonts w:ascii="Arial" w:hAnsi="Arial" w:cs="Arial"/>
            <w:noProof/>
          </w:rPr>
          <w:delText>24</w:delText>
        </w:r>
      </w:del>
      <w:r w:rsidRPr="00A236D6">
        <w:rPr>
          <w:rFonts w:ascii="Arial" w:hAnsi="Arial" w:cs="Arial"/>
          <w:noProof/>
        </w:rPr>
        <w:fldChar w:fldCharType="end"/>
      </w:r>
      <w:r w:rsidRPr="00A236D6">
        <w:rPr>
          <w:rFonts w:ascii="Arial" w:hAnsi="Arial" w:cs="Arial"/>
        </w:rPr>
        <w:t>: 271 Health Care Eligibility Benefits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032"/>
        <w:gridCol w:w="3511"/>
        <w:gridCol w:w="1757"/>
        <w:gridCol w:w="1350"/>
      </w:tblGrid>
      <w:tr w:rsidR="00A17716" w:rsidRPr="00F458A0" w14:paraId="07BE108C"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EF53B89"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0F9A7EC"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ABE891"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05E8BB" w14:textId="77777777" w:rsidR="00A17716" w:rsidRPr="00F458A0" w:rsidRDefault="00A17716" w:rsidP="00A17716">
            <w:pPr>
              <w:pStyle w:val="TableHeading"/>
            </w:pPr>
            <w:r w:rsidRPr="00F458A0">
              <w:t>Read/Write</w:t>
            </w:r>
          </w:p>
        </w:tc>
      </w:tr>
      <w:tr w:rsidR="00A17716" w:rsidRPr="00F458A0" w14:paraId="505B2A5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D90B2"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F4BB3B"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BF939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EA4F5" w14:textId="77777777" w:rsidR="00A17716" w:rsidRPr="00F458A0" w:rsidRDefault="00A17716" w:rsidP="00A17716">
            <w:pPr>
              <w:pStyle w:val="TableText"/>
            </w:pPr>
            <w:r w:rsidRPr="00F458A0">
              <w:t>W</w:t>
            </w:r>
          </w:p>
        </w:tc>
      </w:tr>
      <w:tr w:rsidR="00A17716" w:rsidRPr="00F458A0" w14:paraId="38C4C52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31AB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D4247C"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892A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DB4FB" w14:textId="77777777" w:rsidR="00A17716" w:rsidRPr="00F458A0" w:rsidRDefault="00A17716" w:rsidP="00A17716">
            <w:pPr>
              <w:pStyle w:val="TableText"/>
            </w:pPr>
            <w:r w:rsidRPr="00F458A0">
              <w:t>W</w:t>
            </w:r>
          </w:p>
        </w:tc>
      </w:tr>
      <w:tr w:rsidR="00A17716" w:rsidRPr="00F458A0" w14:paraId="3A2C1A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BEC9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2A82"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08B79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7C0CC" w14:textId="77777777" w:rsidR="00A17716" w:rsidRPr="00F458A0" w:rsidRDefault="00A17716" w:rsidP="00A17716">
            <w:pPr>
              <w:pStyle w:val="TableText"/>
            </w:pPr>
            <w:r w:rsidRPr="00F458A0">
              <w:t>W</w:t>
            </w:r>
          </w:p>
        </w:tc>
      </w:tr>
      <w:tr w:rsidR="00A17716" w:rsidRPr="00F458A0" w14:paraId="666AB99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6D8D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8E8E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C908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09ED9" w14:textId="77777777" w:rsidR="00A17716" w:rsidRPr="00F458A0" w:rsidRDefault="00A17716" w:rsidP="00A17716">
            <w:pPr>
              <w:pStyle w:val="TableText"/>
            </w:pPr>
            <w:r w:rsidRPr="00F458A0">
              <w:t>W</w:t>
            </w:r>
          </w:p>
        </w:tc>
      </w:tr>
      <w:tr w:rsidR="00A17716" w:rsidRPr="00F458A0" w14:paraId="146BAA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5E5F4C"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ABC1A" w14:textId="77777777" w:rsidR="00A17716" w:rsidRPr="00F458A0" w:rsidRDefault="00A17716" w:rsidP="00A17716">
            <w:pPr>
              <w:pStyle w:val="TableText"/>
            </w:pPr>
            <w:r w:rsidRPr="00F458A0">
              <w:t>Select the type of responses to display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8F14F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39082" w14:textId="77777777" w:rsidR="00A17716" w:rsidRPr="00F458A0" w:rsidRDefault="00A17716" w:rsidP="00A17716">
            <w:pPr>
              <w:pStyle w:val="TableText"/>
            </w:pPr>
            <w:r w:rsidRPr="00F458A0">
              <w:t>W</w:t>
            </w:r>
          </w:p>
        </w:tc>
      </w:tr>
      <w:tr w:rsidR="00A17716" w:rsidRPr="00F458A0" w14:paraId="3F67B83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8F1A7"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0B371C" w14:textId="77777777" w:rsidR="00A17716" w:rsidRPr="00F458A0" w:rsidRDefault="00A17716" w:rsidP="00A17716">
            <w:pPr>
              <w:pStyle w:val="TableText"/>
            </w:pPr>
            <w:r w:rsidRPr="00F458A0">
              <w:t>Select the primary sort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4E03C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F440D4" w14:textId="77777777" w:rsidR="00A17716" w:rsidRPr="00F458A0" w:rsidRDefault="00A17716" w:rsidP="00A17716">
            <w:pPr>
              <w:pStyle w:val="TableText"/>
            </w:pPr>
            <w:r w:rsidRPr="00F458A0">
              <w:t>W</w:t>
            </w:r>
          </w:p>
        </w:tc>
      </w:tr>
      <w:tr w:rsidR="00A17716" w:rsidRPr="00F458A0" w14:paraId="7DE93E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20BF7"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1C63E"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FF054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4217" w14:textId="77777777" w:rsidR="00A17716" w:rsidRPr="00F458A0" w:rsidRDefault="00A17716" w:rsidP="00A17716">
            <w:pPr>
              <w:pStyle w:val="TableText"/>
            </w:pPr>
            <w:r w:rsidRPr="00F458A0">
              <w:t>W</w:t>
            </w:r>
          </w:p>
        </w:tc>
      </w:tr>
      <w:tr w:rsidR="00A17716" w:rsidRPr="00F458A0" w14:paraId="43E2E69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D6BEE"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227E20" w14:textId="77777777" w:rsidR="00A17716" w:rsidRPr="00F458A0" w:rsidRDefault="00A17716" w:rsidP="00A17716">
            <w:pPr>
              <w:pStyle w:val="TableText"/>
            </w:pPr>
            <w:r w:rsidRPr="00F458A0">
              <w:t>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4D646B"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12520E" w14:textId="77777777" w:rsidR="00A17716" w:rsidRPr="00F458A0" w:rsidRDefault="00A17716" w:rsidP="00A17716">
            <w:pPr>
              <w:pStyle w:val="TableText"/>
            </w:pPr>
            <w:r w:rsidRPr="00F458A0">
              <w:t>R</w:t>
            </w:r>
          </w:p>
        </w:tc>
      </w:tr>
      <w:tr w:rsidR="00A17716" w:rsidRPr="00F458A0" w14:paraId="705FE38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B4D9F0"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19B70A" w14:textId="77777777" w:rsidR="00A17716" w:rsidRPr="00F458A0" w:rsidRDefault="00A17716" w:rsidP="00A17716">
            <w:pPr>
              <w:pStyle w:val="TableText"/>
            </w:pPr>
            <w:r w:rsidRPr="00F458A0">
              <w:t>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8FAF0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39B84A" w14:textId="77777777" w:rsidR="00A17716" w:rsidRPr="00F458A0" w:rsidRDefault="00A17716" w:rsidP="00A17716">
            <w:pPr>
              <w:pStyle w:val="TableText"/>
            </w:pPr>
            <w:r w:rsidRPr="00F458A0">
              <w:t>R</w:t>
            </w:r>
          </w:p>
        </w:tc>
      </w:tr>
      <w:tr w:rsidR="00A17716" w:rsidRPr="00F458A0" w14:paraId="6D1D5C5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A944A8"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BAFEE" w14:textId="77777777" w:rsidR="00A17716" w:rsidRPr="00F458A0" w:rsidRDefault="00A17716" w:rsidP="00A17716">
            <w:pPr>
              <w:pStyle w:val="TableText"/>
            </w:pPr>
            <w:r w:rsidRPr="00F458A0">
              <w:t>Subscriber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9219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984ED" w14:textId="77777777" w:rsidR="00A17716" w:rsidRPr="00F458A0" w:rsidRDefault="00A17716" w:rsidP="00A17716">
            <w:pPr>
              <w:pStyle w:val="TableText"/>
            </w:pPr>
            <w:r w:rsidRPr="00F458A0">
              <w:t>R</w:t>
            </w:r>
          </w:p>
        </w:tc>
      </w:tr>
      <w:tr w:rsidR="00A17716" w:rsidRPr="00F458A0" w14:paraId="5D9FB47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3E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39130" w14:textId="77777777" w:rsidR="00A17716" w:rsidRPr="00F458A0" w:rsidRDefault="00A17716" w:rsidP="00A17716">
            <w:pPr>
              <w:pStyle w:val="TableText"/>
            </w:pPr>
            <w:r w:rsidRPr="00F458A0">
              <w:t>Subscriber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5C15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71DD1" w14:textId="77777777" w:rsidR="00A17716" w:rsidRPr="00F458A0" w:rsidRDefault="00A17716" w:rsidP="00A17716">
            <w:pPr>
              <w:pStyle w:val="TableText"/>
            </w:pPr>
            <w:r w:rsidRPr="00F458A0">
              <w:t>R</w:t>
            </w:r>
          </w:p>
        </w:tc>
      </w:tr>
      <w:tr w:rsidR="00A17716" w:rsidRPr="00F458A0" w14:paraId="529532D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B1564"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08734" w14:textId="77777777" w:rsidR="00A17716" w:rsidRPr="00F458A0" w:rsidRDefault="00A17716" w:rsidP="00A17716">
            <w:pPr>
              <w:pStyle w:val="TableText"/>
            </w:pPr>
            <w:r w:rsidRPr="00F458A0">
              <w:t>Subscriber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DFA29F"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E613E" w14:textId="77777777" w:rsidR="00A17716" w:rsidRPr="00F458A0" w:rsidRDefault="00A17716" w:rsidP="00A17716">
            <w:pPr>
              <w:pStyle w:val="TableText"/>
            </w:pPr>
            <w:r w:rsidRPr="00F458A0">
              <w:t>R</w:t>
            </w:r>
          </w:p>
        </w:tc>
      </w:tr>
      <w:tr w:rsidR="00A17716" w:rsidRPr="00F458A0" w14:paraId="2F4D173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BEEC5"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93C9CA" w14:textId="77777777" w:rsidR="00A17716" w:rsidRPr="00F458A0" w:rsidRDefault="00A17716" w:rsidP="00A17716">
            <w:pPr>
              <w:pStyle w:val="TableText"/>
            </w:pPr>
            <w:r w:rsidRPr="00F458A0">
              <w:t>Subscriber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B13C80"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6AC67B" w14:textId="77777777" w:rsidR="00A17716" w:rsidRPr="00F458A0" w:rsidRDefault="00A17716" w:rsidP="00A17716">
            <w:pPr>
              <w:pStyle w:val="TableText"/>
            </w:pPr>
            <w:r w:rsidRPr="00F458A0">
              <w:t>R</w:t>
            </w:r>
          </w:p>
        </w:tc>
      </w:tr>
      <w:tr w:rsidR="00A17716" w:rsidRPr="00F458A0" w14:paraId="39FC983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7FFA69"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663CA"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1F0775"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6E13DC" w14:textId="77777777" w:rsidR="00A17716" w:rsidRPr="00F458A0" w:rsidRDefault="00A17716" w:rsidP="00A17716">
            <w:pPr>
              <w:pStyle w:val="TableText"/>
            </w:pPr>
            <w:r w:rsidRPr="00F458A0">
              <w:t>R</w:t>
            </w:r>
          </w:p>
        </w:tc>
      </w:tr>
      <w:tr w:rsidR="00A17716" w:rsidRPr="00F458A0" w14:paraId="7E2EC82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95AA4"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7106F" w14:textId="77777777" w:rsidR="00A17716" w:rsidRPr="00F458A0" w:rsidRDefault="00A17716" w:rsidP="00A17716">
            <w:pPr>
              <w:pStyle w:val="TableText"/>
            </w:pPr>
            <w:r w:rsidRPr="00F458A0">
              <w:t>Group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CE3769"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307CC1" w14:textId="77777777" w:rsidR="00A17716" w:rsidRPr="00F458A0" w:rsidRDefault="00A17716" w:rsidP="00A17716">
            <w:pPr>
              <w:pStyle w:val="TableText"/>
            </w:pPr>
            <w:r w:rsidRPr="00F458A0">
              <w:t>R</w:t>
            </w:r>
          </w:p>
        </w:tc>
      </w:tr>
      <w:tr w:rsidR="00A17716" w:rsidRPr="00F458A0" w14:paraId="2FB957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0C04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C59D9" w14:textId="77777777" w:rsidR="00A17716" w:rsidRPr="00F458A0" w:rsidRDefault="00A17716" w:rsidP="00A17716">
            <w:pPr>
              <w:pStyle w:val="TableText"/>
            </w:pPr>
            <w:r w:rsidRPr="00F458A0">
              <w:t>Whose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FCAA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7F179B" w14:textId="77777777" w:rsidR="00A17716" w:rsidRPr="00F458A0" w:rsidRDefault="00A17716" w:rsidP="00A17716">
            <w:pPr>
              <w:pStyle w:val="TableText"/>
            </w:pPr>
            <w:r w:rsidRPr="00F458A0">
              <w:t>R</w:t>
            </w:r>
          </w:p>
        </w:tc>
      </w:tr>
      <w:tr w:rsidR="00A17716" w:rsidRPr="00F458A0" w14:paraId="2341DE3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4F1FF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B18CF" w14:textId="77777777" w:rsidR="00A17716" w:rsidRPr="00F458A0" w:rsidRDefault="00A17716" w:rsidP="00A17716">
            <w:pPr>
              <w:pStyle w:val="TableText"/>
            </w:pPr>
            <w:r w:rsidRPr="00F458A0">
              <w:t>Member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38641"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824945" w14:textId="77777777" w:rsidR="00A17716" w:rsidRPr="00F458A0" w:rsidRDefault="00A17716" w:rsidP="00A17716">
            <w:pPr>
              <w:pStyle w:val="TableText"/>
            </w:pPr>
            <w:r w:rsidRPr="00F458A0">
              <w:t>R</w:t>
            </w:r>
          </w:p>
        </w:tc>
      </w:tr>
      <w:tr w:rsidR="00A17716" w:rsidRPr="00F458A0" w14:paraId="7560587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6D16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B3136" w14:textId="77777777" w:rsidR="00A17716" w:rsidRPr="00F458A0" w:rsidRDefault="00A17716" w:rsidP="00A17716">
            <w:pPr>
              <w:pStyle w:val="TableText"/>
            </w:pPr>
            <w:r w:rsidRPr="00F458A0">
              <w:t>Service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B963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EC5A0" w14:textId="77777777" w:rsidR="00A17716" w:rsidRPr="00F458A0" w:rsidRDefault="00A17716" w:rsidP="00A17716">
            <w:pPr>
              <w:pStyle w:val="TableText"/>
            </w:pPr>
            <w:r w:rsidRPr="00F458A0">
              <w:t>R</w:t>
            </w:r>
          </w:p>
        </w:tc>
      </w:tr>
      <w:tr w:rsidR="00A17716" w:rsidRPr="00F458A0" w14:paraId="71377C7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2E1F01" w14:textId="77777777" w:rsidR="00A17716" w:rsidRPr="00F458A0" w:rsidRDefault="00A17716" w:rsidP="00A17716">
            <w:pPr>
              <w:pStyle w:val="TableText"/>
            </w:pPr>
            <w:r w:rsidRPr="00F458A0">
              <w:lastRenderedPageBreak/>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81A24" w14:textId="77777777" w:rsidR="00A17716" w:rsidRPr="00F458A0" w:rsidRDefault="00A17716" w:rsidP="00A17716">
            <w:pPr>
              <w:pStyle w:val="TableText"/>
            </w:pPr>
            <w:r w:rsidRPr="00F458A0">
              <w:t>Effective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FBA70"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0089F" w14:textId="77777777" w:rsidR="00A17716" w:rsidRPr="00F458A0" w:rsidRDefault="00A17716" w:rsidP="00A17716">
            <w:pPr>
              <w:pStyle w:val="TableText"/>
            </w:pPr>
            <w:r w:rsidRPr="00F458A0">
              <w:t>R</w:t>
            </w:r>
          </w:p>
        </w:tc>
      </w:tr>
      <w:tr w:rsidR="00A17716" w:rsidRPr="00F458A0" w14:paraId="7C1BB9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011F0"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AD237E" w14:textId="77777777" w:rsidR="00A17716" w:rsidRPr="00F458A0" w:rsidRDefault="00A17716" w:rsidP="00A17716">
            <w:pPr>
              <w:pStyle w:val="TableText"/>
            </w:pPr>
            <w:r w:rsidRPr="00F458A0">
              <w:t>Expiration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763A1"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5DC93" w14:textId="77777777" w:rsidR="00A17716" w:rsidRPr="00F458A0" w:rsidRDefault="00A17716" w:rsidP="00A17716">
            <w:pPr>
              <w:pStyle w:val="TableText"/>
            </w:pPr>
            <w:r w:rsidRPr="00F458A0">
              <w:t>R</w:t>
            </w:r>
          </w:p>
        </w:tc>
      </w:tr>
      <w:tr w:rsidR="00A17716" w:rsidRPr="00F458A0" w14:paraId="101BEEA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95781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DCA13"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AE171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7AAB0" w14:textId="77777777" w:rsidR="00A17716" w:rsidRPr="00F458A0" w:rsidRDefault="00A17716" w:rsidP="00A17716">
            <w:pPr>
              <w:pStyle w:val="TableText"/>
            </w:pPr>
            <w:r w:rsidRPr="00F458A0">
              <w:t>R</w:t>
            </w:r>
          </w:p>
        </w:tc>
      </w:tr>
      <w:tr w:rsidR="00A17716" w:rsidRPr="00F458A0" w14:paraId="7E87537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C999"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05C440" w14:textId="77777777" w:rsidR="00A17716" w:rsidRPr="00F458A0" w:rsidRDefault="00A17716" w:rsidP="00A17716">
            <w:pPr>
              <w:pStyle w:val="TableText"/>
            </w:pPr>
            <w:r w:rsidRPr="00F458A0">
              <w:t>Date of Death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46CB0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E6B3AB" w14:textId="77777777" w:rsidR="00A17716" w:rsidRPr="00F458A0" w:rsidRDefault="00A17716" w:rsidP="00A17716">
            <w:pPr>
              <w:pStyle w:val="TableText"/>
            </w:pPr>
            <w:r w:rsidRPr="00F458A0">
              <w:t>R</w:t>
            </w:r>
          </w:p>
        </w:tc>
      </w:tr>
      <w:tr w:rsidR="00A17716" w:rsidRPr="00F458A0" w14:paraId="798AACB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A5D8B"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5877" w14:textId="77777777" w:rsidR="00A17716" w:rsidRPr="00F458A0" w:rsidRDefault="00A17716" w:rsidP="00A17716">
            <w:pPr>
              <w:pStyle w:val="TableText"/>
            </w:pPr>
            <w:r w:rsidRPr="00F458A0">
              <w:t>Certification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5A53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F5271" w14:textId="77777777" w:rsidR="00A17716" w:rsidRPr="00F458A0" w:rsidRDefault="00A17716" w:rsidP="00A17716">
            <w:pPr>
              <w:pStyle w:val="TableText"/>
            </w:pPr>
            <w:r w:rsidRPr="00F458A0">
              <w:t>R</w:t>
            </w:r>
          </w:p>
        </w:tc>
      </w:tr>
      <w:tr w:rsidR="00A17716" w:rsidRPr="00F458A0" w14:paraId="7699DD0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11B9E2"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14EA3E" w14:textId="77777777" w:rsidR="00A17716" w:rsidRPr="00F458A0" w:rsidRDefault="00A17716" w:rsidP="00A17716">
            <w:pPr>
              <w:pStyle w:val="TableText"/>
            </w:pPr>
            <w:r w:rsidRPr="00F458A0">
              <w:t>Payer Updated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B2FE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89F09" w14:textId="77777777" w:rsidR="00A17716" w:rsidRPr="00F458A0" w:rsidRDefault="00A17716" w:rsidP="00A17716">
            <w:pPr>
              <w:pStyle w:val="TableText"/>
            </w:pPr>
            <w:r w:rsidRPr="00F458A0">
              <w:t>R</w:t>
            </w:r>
          </w:p>
        </w:tc>
      </w:tr>
      <w:tr w:rsidR="00A17716" w:rsidRPr="00F458A0" w14:paraId="6329DF3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06D2C"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28E38F" w14:textId="77777777" w:rsidR="00A17716" w:rsidRPr="00F458A0" w:rsidRDefault="00A17716" w:rsidP="00A17716">
            <w:pPr>
              <w:pStyle w:val="TableText"/>
            </w:pPr>
            <w:r w:rsidRPr="00F458A0">
              <w:t>Response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ED61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814FD" w14:textId="77777777" w:rsidR="00A17716" w:rsidRPr="00F458A0" w:rsidRDefault="00A17716" w:rsidP="00A17716">
            <w:pPr>
              <w:pStyle w:val="TableText"/>
            </w:pPr>
            <w:r w:rsidRPr="00F458A0">
              <w:t>R</w:t>
            </w:r>
          </w:p>
        </w:tc>
      </w:tr>
      <w:tr w:rsidR="00A17716" w:rsidRPr="00F458A0" w14:paraId="0D5ABD6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650863"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F9BC7"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07E4A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BBFD2" w14:textId="77777777" w:rsidR="00A17716" w:rsidRPr="00F458A0" w:rsidRDefault="00A17716" w:rsidP="00A17716">
            <w:pPr>
              <w:pStyle w:val="TableText"/>
            </w:pPr>
            <w:r w:rsidRPr="00F458A0">
              <w:t>R</w:t>
            </w:r>
          </w:p>
        </w:tc>
      </w:tr>
      <w:tr w:rsidR="00A17716" w:rsidRPr="00F458A0" w14:paraId="5F01EA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FB66F"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6A0C1" w14:textId="77777777" w:rsidR="00A17716" w:rsidRPr="00F458A0" w:rsidRDefault="00A17716" w:rsidP="00A17716">
            <w:pPr>
              <w:pStyle w:val="TableText"/>
            </w:pPr>
            <w:r w:rsidRPr="00F458A0">
              <w:t>Policy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7203A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1E02D" w14:textId="77777777" w:rsidR="00A17716" w:rsidRPr="00F458A0" w:rsidRDefault="00A17716" w:rsidP="00A17716">
            <w:pPr>
              <w:pStyle w:val="TableText"/>
            </w:pPr>
            <w:r w:rsidRPr="00F458A0">
              <w:t>R</w:t>
            </w:r>
          </w:p>
        </w:tc>
      </w:tr>
      <w:tr w:rsidR="00A17716" w:rsidRPr="00F458A0" w14:paraId="319294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BD38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6FAD3B" w14:textId="77777777" w:rsidR="00A17716" w:rsidRPr="00F458A0" w:rsidRDefault="00A17716" w:rsidP="00A17716">
            <w:pPr>
              <w:pStyle w:val="TableText"/>
            </w:pPr>
            <w:r w:rsidRPr="00F458A0">
              <w:t>Discharge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555E3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0C3D25" w14:textId="77777777" w:rsidR="00A17716" w:rsidRPr="00F458A0" w:rsidRDefault="00A17716" w:rsidP="00A17716">
            <w:pPr>
              <w:pStyle w:val="TableText"/>
            </w:pPr>
            <w:r w:rsidRPr="00F458A0">
              <w:t>R</w:t>
            </w:r>
          </w:p>
        </w:tc>
      </w:tr>
      <w:tr w:rsidR="00A17716" w:rsidRPr="00F458A0" w14:paraId="6E9EF07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4967BD"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DAEE1" w14:textId="77777777" w:rsidR="00A17716" w:rsidRPr="00F458A0" w:rsidRDefault="00A17716" w:rsidP="00A17716">
            <w:pPr>
              <w:pStyle w:val="TableText"/>
            </w:pPr>
            <w:r w:rsidRPr="00F458A0">
              <w:t>Issue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CAB2D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B0E43" w14:textId="77777777" w:rsidR="00A17716" w:rsidRPr="00F458A0" w:rsidRDefault="00A17716" w:rsidP="00A17716">
            <w:pPr>
              <w:pStyle w:val="TableText"/>
            </w:pPr>
            <w:r w:rsidRPr="00F458A0">
              <w:t>R</w:t>
            </w:r>
          </w:p>
        </w:tc>
      </w:tr>
      <w:tr w:rsidR="00A17716" w:rsidRPr="00F458A0" w14:paraId="7B995FC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D932"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EB2B35" w14:textId="77777777" w:rsidR="00A17716" w:rsidRPr="00F458A0" w:rsidRDefault="00A17716" w:rsidP="00A17716">
            <w:pPr>
              <w:pStyle w:val="TableText"/>
            </w:pPr>
            <w:r w:rsidRPr="00F458A0">
              <w:t>COBRA Begin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5542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9B249" w14:textId="77777777" w:rsidR="00A17716" w:rsidRPr="00F458A0" w:rsidRDefault="00A17716" w:rsidP="00A17716">
            <w:pPr>
              <w:pStyle w:val="TableText"/>
            </w:pPr>
            <w:r w:rsidRPr="00F458A0">
              <w:t>R</w:t>
            </w:r>
          </w:p>
        </w:tc>
      </w:tr>
      <w:tr w:rsidR="00A17716" w:rsidRPr="00F458A0" w14:paraId="2BDAAF1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B42A9"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391540" w14:textId="77777777" w:rsidR="00A17716" w:rsidRPr="00F458A0" w:rsidRDefault="00A17716" w:rsidP="00A17716">
            <w:pPr>
              <w:pStyle w:val="TableText"/>
            </w:pPr>
            <w:r w:rsidRPr="00F458A0">
              <w:t>COBRA End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1198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C6139" w14:textId="77777777" w:rsidR="00A17716" w:rsidRPr="00F458A0" w:rsidRDefault="00A17716" w:rsidP="00A17716">
            <w:pPr>
              <w:pStyle w:val="TableText"/>
            </w:pPr>
            <w:r w:rsidRPr="00F458A0">
              <w:t>R</w:t>
            </w:r>
          </w:p>
        </w:tc>
      </w:tr>
      <w:tr w:rsidR="00A17716" w:rsidRPr="00F458A0" w14:paraId="6B68757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7C921F"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E01" w14:textId="77777777" w:rsidR="00A17716" w:rsidRPr="00F458A0" w:rsidRDefault="00A17716" w:rsidP="00A17716">
            <w:pPr>
              <w:pStyle w:val="TableText"/>
            </w:pPr>
            <w:r w:rsidRPr="00F458A0">
              <w:t>Plan Begin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07830"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F8B87" w14:textId="77777777" w:rsidR="00A17716" w:rsidRPr="00F458A0" w:rsidRDefault="00A17716" w:rsidP="00A17716">
            <w:pPr>
              <w:pStyle w:val="TableText"/>
            </w:pPr>
            <w:r w:rsidRPr="00F458A0">
              <w:t>R</w:t>
            </w:r>
          </w:p>
        </w:tc>
      </w:tr>
      <w:tr w:rsidR="00A17716" w:rsidRPr="00F458A0" w14:paraId="2D34B93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6F0B48"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093B6" w14:textId="77777777" w:rsidR="00A17716" w:rsidRPr="00F458A0" w:rsidRDefault="00A17716" w:rsidP="00A17716">
            <w:pPr>
              <w:pStyle w:val="TableText"/>
            </w:pPr>
            <w:r w:rsidRPr="00F458A0">
              <w:t>Reject Reason 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F7CB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F6864" w14:textId="77777777" w:rsidR="00A17716" w:rsidRPr="00F458A0" w:rsidRDefault="00A17716" w:rsidP="00A17716">
            <w:pPr>
              <w:pStyle w:val="TableText"/>
            </w:pPr>
            <w:r w:rsidRPr="00F458A0">
              <w:t>R</w:t>
            </w:r>
          </w:p>
        </w:tc>
      </w:tr>
      <w:tr w:rsidR="00A17716" w:rsidRPr="00F458A0" w14:paraId="5FA8500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25A9B"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4ACE2B" w14:textId="77777777" w:rsidR="00A17716" w:rsidRPr="00F458A0" w:rsidRDefault="00A17716" w:rsidP="00A17716">
            <w:pPr>
              <w:pStyle w:val="TableText"/>
            </w:pPr>
            <w:r w:rsidRPr="00F458A0">
              <w:t>Reject Reason Text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D403A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C7102" w14:textId="77777777" w:rsidR="00A17716" w:rsidRPr="00F458A0" w:rsidRDefault="00A17716" w:rsidP="00A17716">
            <w:pPr>
              <w:pStyle w:val="TableText"/>
            </w:pPr>
            <w:r w:rsidRPr="00F458A0">
              <w:t>R</w:t>
            </w:r>
          </w:p>
        </w:tc>
      </w:tr>
      <w:tr w:rsidR="00A17716" w:rsidRPr="00F458A0" w14:paraId="4DEC56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6247"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E250C" w14:textId="77777777" w:rsidR="00A17716" w:rsidRPr="00F458A0" w:rsidRDefault="00A17716" w:rsidP="00A17716">
            <w:pPr>
              <w:pStyle w:val="TableText"/>
            </w:pPr>
            <w:r w:rsidRPr="00F458A0">
              <w:t>Action 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FFC60" w14:textId="77777777" w:rsidR="00A17716" w:rsidRPr="00F458A0" w:rsidRDefault="00A17716" w:rsidP="00A17716">
            <w:pPr>
              <w:pStyle w:val="TableText"/>
            </w:pPr>
            <w:r w:rsidRPr="00F458A0">
              <w:t>MessageHeader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11BF80" w14:textId="77777777" w:rsidR="00A17716" w:rsidRPr="00F458A0" w:rsidRDefault="00A17716" w:rsidP="00A17716">
            <w:pPr>
              <w:pStyle w:val="TableText"/>
            </w:pPr>
            <w:r w:rsidRPr="00F458A0">
              <w:t>R</w:t>
            </w:r>
          </w:p>
        </w:tc>
      </w:tr>
      <w:tr w:rsidR="00A17716" w:rsidRPr="00F458A0" w14:paraId="4905801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E5F01"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7F963D" w14:textId="77777777" w:rsidR="00A17716" w:rsidRPr="00F458A0" w:rsidRDefault="00A17716" w:rsidP="00A17716">
            <w:pPr>
              <w:pStyle w:val="TableText"/>
            </w:pPr>
            <w:r w:rsidRPr="00F458A0">
              <w:t>HIPAA Loop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352C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7BE4CE" w14:textId="77777777" w:rsidR="00A17716" w:rsidRPr="00F458A0" w:rsidRDefault="00A17716" w:rsidP="00A17716">
            <w:pPr>
              <w:pStyle w:val="TableText"/>
            </w:pPr>
            <w:r w:rsidRPr="00F458A0">
              <w:t>R</w:t>
            </w:r>
          </w:p>
        </w:tc>
      </w:tr>
      <w:tr w:rsidR="00A17716" w:rsidRPr="00F458A0" w14:paraId="008EBEC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0FB03E"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93C13" w14:textId="77777777" w:rsidR="00A17716" w:rsidRPr="00F458A0" w:rsidRDefault="00A17716" w:rsidP="00A17716">
            <w:pPr>
              <w:pStyle w:val="TableText"/>
            </w:pPr>
            <w:r w:rsidRPr="00F458A0">
              <w:t>HL7 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B280FC"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0B4CD1" w14:textId="77777777" w:rsidR="00A17716" w:rsidRPr="00F458A0" w:rsidRDefault="00A17716" w:rsidP="00A17716">
            <w:pPr>
              <w:pStyle w:val="TableText"/>
            </w:pPr>
            <w:r w:rsidRPr="00F458A0">
              <w:t>R</w:t>
            </w:r>
          </w:p>
        </w:tc>
      </w:tr>
      <w:tr w:rsidR="00A17716" w:rsidRPr="00F458A0" w14:paraId="1C2995B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98B64" w14:textId="77777777" w:rsidR="00A17716" w:rsidRPr="00F458A0" w:rsidRDefault="00A17716" w:rsidP="00A17716">
            <w:pPr>
              <w:pStyle w:val="TableText"/>
            </w:pPr>
            <w:r w:rsidRPr="00F458A0">
              <w:t>eIV Response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576E2" w14:textId="77777777" w:rsidR="00A17716" w:rsidRPr="00F458A0" w:rsidRDefault="00A17716" w:rsidP="00A17716">
            <w:pPr>
              <w:pStyle w:val="TableText"/>
            </w:pPr>
            <w:r w:rsidRPr="00F458A0">
              <w:t>Error 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CEB5B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1DD964" w14:textId="77777777" w:rsidR="00A17716" w:rsidRPr="00F458A0" w:rsidRDefault="00A17716" w:rsidP="00A17716">
            <w:pPr>
              <w:pStyle w:val="TableText"/>
            </w:pPr>
            <w:r w:rsidRPr="00F458A0">
              <w:t>R</w:t>
            </w:r>
          </w:p>
        </w:tc>
      </w:tr>
    </w:tbl>
    <w:p w14:paraId="59E69173" w14:textId="77777777" w:rsidR="00A17716" w:rsidRPr="00F458A0" w:rsidRDefault="00A17716" w:rsidP="00A17716">
      <w:pPr>
        <w:pStyle w:val="StepIntro"/>
      </w:pPr>
      <w:r w:rsidRPr="00F458A0">
        <w:t>eIV Payer Report</w:t>
      </w:r>
    </w:p>
    <w:p w14:paraId="7D66D545" w14:textId="77777777" w:rsidR="00A17716" w:rsidRPr="00F458A0" w:rsidRDefault="00A17716" w:rsidP="00A17716">
      <w:pPr>
        <w:pStyle w:val="NormalWeb"/>
        <w:rPr>
          <w:rFonts w:eastAsiaTheme="minorEastAsia"/>
        </w:rPr>
      </w:pPr>
      <w:r w:rsidRPr="00F458A0">
        <w:rPr>
          <w:color w:val="000000"/>
        </w:rPr>
        <w:t>This report is used to monitor the communication between VistA and the payers (</w:t>
      </w:r>
      <w:r w:rsidRPr="00F458A0">
        <w:rPr>
          <w:color w:val="000000"/>
        </w:rPr>
        <w:fldChar w:fldCharType="begin"/>
      </w:r>
      <w:r w:rsidRPr="00F458A0">
        <w:rPr>
          <w:color w:val="000000"/>
        </w:rPr>
        <w:instrText xml:space="preserve"> REF _Ref474455292 \h </w:instrText>
      </w:r>
      <w:r>
        <w:rPr>
          <w:color w:val="000000"/>
        </w:rPr>
        <w:instrText xml:space="preserve"> \* MERGEFORMAT </w:instrText>
      </w:r>
      <w:r w:rsidRPr="00F458A0">
        <w:rPr>
          <w:color w:val="000000"/>
        </w:rPr>
      </w:r>
      <w:r w:rsidRPr="00F458A0">
        <w:rPr>
          <w:color w:val="000000"/>
        </w:rPr>
        <w:fldChar w:fldCharType="separate"/>
      </w:r>
      <w:ins w:id="581" w:author="Author">
        <w:r w:rsidR="006B661F">
          <w:rPr>
            <w:b/>
            <w:bCs/>
            <w:color w:val="000000"/>
          </w:rPr>
          <w:t>Error! Reference source not found.</w:t>
        </w:r>
      </w:ins>
      <w:del w:id="582" w:author="Author">
        <w:r w:rsidRPr="00F458A0" w:rsidDel="006B661F">
          <w:delText xml:space="preserve">Figure </w:delText>
        </w:r>
        <w:r w:rsidRPr="00F458A0" w:rsidDel="006B661F">
          <w:rPr>
            <w:noProof/>
          </w:rPr>
          <w:delText>52</w:delText>
        </w:r>
      </w:del>
      <w:r w:rsidRPr="00F458A0">
        <w:rPr>
          <w:color w:val="000000"/>
        </w:rPr>
        <w:fldChar w:fldCharType="end"/>
      </w:r>
      <w:r w:rsidRPr="00F458A0">
        <w:rPr>
          <w:color w:val="000000"/>
        </w:rPr>
        <w:t>), including the types of error and warning messages that are received by VistA from the different payers (</w:t>
      </w:r>
      <w:r w:rsidRPr="00F458A0">
        <w:rPr>
          <w:color w:val="000000"/>
        </w:rPr>
        <w:fldChar w:fldCharType="begin"/>
      </w:r>
      <w:r w:rsidRPr="00F458A0">
        <w:rPr>
          <w:color w:val="000000"/>
        </w:rPr>
        <w:instrText xml:space="preserve"> REF _Ref474455193 \h </w:instrText>
      </w:r>
      <w:r>
        <w:rPr>
          <w:color w:val="000000"/>
        </w:rPr>
        <w:instrText xml:space="preserve"> \* MERGEFORMAT </w:instrText>
      </w:r>
      <w:r w:rsidRPr="00F458A0">
        <w:rPr>
          <w:color w:val="000000"/>
        </w:rPr>
      </w:r>
      <w:r w:rsidRPr="00F458A0">
        <w:rPr>
          <w:color w:val="000000"/>
        </w:rPr>
        <w:fldChar w:fldCharType="separate"/>
      </w:r>
      <w:ins w:id="583" w:author="Author">
        <w:r w:rsidR="006B661F">
          <w:rPr>
            <w:b/>
            <w:bCs/>
            <w:color w:val="000000"/>
          </w:rPr>
          <w:t>Error! Reference source not found.</w:t>
        </w:r>
      </w:ins>
      <w:del w:id="584" w:author="Author">
        <w:r w:rsidRPr="00F458A0" w:rsidDel="006B661F">
          <w:delText xml:space="preserve">Table </w:delText>
        </w:r>
        <w:r w:rsidRPr="00F458A0" w:rsidDel="006B661F">
          <w:rPr>
            <w:noProof/>
          </w:rPr>
          <w:delText>165</w:delText>
        </w:r>
      </w:del>
      <w:r w:rsidRPr="00F458A0">
        <w:rPr>
          <w:color w:val="000000"/>
        </w:rPr>
        <w:fldChar w:fldCharType="end"/>
      </w:r>
      <w:r w:rsidRPr="00F458A0">
        <w:rPr>
          <w:color w:val="000000"/>
        </w:rPr>
        <w:t>).</w:t>
      </w:r>
    </w:p>
    <w:p w14:paraId="6D10B8DE" w14:textId="19CBAB8B"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85" w:author="Author">
        <w:r w:rsidR="006B661F">
          <w:rPr>
            <w:rFonts w:ascii="Arial" w:hAnsi="Arial" w:cs="Arial"/>
            <w:noProof/>
          </w:rPr>
          <w:t>23</w:t>
        </w:r>
      </w:ins>
      <w:del w:id="586" w:author="Author">
        <w:r w:rsidR="004D0F47" w:rsidDel="006B661F">
          <w:rPr>
            <w:rFonts w:ascii="Arial" w:hAnsi="Arial" w:cs="Arial"/>
            <w:noProof/>
          </w:rPr>
          <w:delText>25</w:delText>
        </w:r>
      </w:del>
      <w:r w:rsidRPr="00A236D6">
        <w:rPr>
          <w:rFonts w:ascii="Arial" w:hAnsi="Arial" w:cs="Arial"/>
          <w:noProof/>
        </w:rPr>
        <w:fldChar w:fldCharType="end"/>
      </w:r>
      <w:r w:rsidRPr="00A236D6">
        <w:rPr>
          <w:rFonts w:ascii="Arial" w:hAnsi="Arial" w:cs="Arial"/>
        </w:rPr>
        <w:t>: Different Types of Payers in Vista</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90"/>
        <w:gridCol w:w="2032"/>
        <w:gridCol w:w="1757"/>
        <w:gridCol w:w="1350"/>
      </w:tblGrid>
      <w:tr w:rsidR="00A17716" w:rsidRPr="00F458A0" w14:paraId="2E2E77B5"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590FFC8"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6B15B20"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D018855"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ED7F714" w14:textId="77777777" w:rsidR="00A17716" w:rsidRPr="00F458A0" w:rsidRDefault="00A17716" w:rsidP="00A17716">
            <w:pPr>
              <w:pStyle w:val="TableHeading"/>
            </w:pPr>
            <w:r w:rsidRPr="00F458A0">
              <w:t>Read/Write</w:t>
            </w:r>
          </w:p>
        </w:tc>
      </w:tr>
      <w:tr w:rsidR="00A17716" w:rsidRPr="00F458A0" w14:paraId="2933D8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3327F" w14:textId="77777777" w:rsidR="00A17716" w:rsidRPr="00F458A0" w:rsidRDefault="00A17716" w:rsidP="00A17716">
            <w:pPr>
              <w:pStyle w:val="TableText"/>
            </w:pPr>
            <w:r w:rsidRPr="00F458A0">
              <w:lastRenderedPageBreak/>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A50083" w14:textId="77777777" w:rsidR="00A17716" w:rsidRPr="00F458A0" w:rsidRDefault="00A17716" w:rsidP="00A17716">
            <w:pPr>
              <w:pStyle w:val="TableText"/>
            </w:pPr>
            <w:r w:rsidRPr="00F458A0">
              <w:t>Payer [Inactive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7B48"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3CE4" w14:textId="77777777" w:rsidR="00A17716" w:rsidRPr="00F458A0" w:rsidRDefault="00A17716" w:rsidP="00A17716">
            <w:pPr>
              <w:pStyle w:val="TableText"/>
            </w:pPr>
            <w:r w:rsidRPr="00F458A0">
              <w:t>R</w:t>
            </w:r>
          </w:p>
        </w:tc>
      </w:tr>
      <w:tr w:rsidR="00A17716" w:rsidRPr="00F458A0" w14:paraId="3856E5A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03F458"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1A6C4" w14:textId="77777777" w:rsidR="00A17716" w:rsidRPr="00F458A0" w:rsidRDefault="00A17716" w:rsidP="00A17716">
            <w:pPr>
              <w:pStyle w:val="TableText"/>
            </w:pPr>
            <w:r w:rsidRPr="00F458A0">
              <w:t>Created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277C0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DF5AE" w14:textId="77777777" w:rsidR="00A17716" w:rsidRPr="00F458A0" w:rsidRDefault="00A17716" w:rsidP="00A17716">
            <w:pPr>
              <w:pStyle w:val="TableText"/>
            </w:pPr>
            <w:r w:rsidRPr="00F458A0">
              <w:t>R</w:t>
            </w:r>
          </w:p>
        </w:tc>
      </w:tr>
      <w:tr w:rsidR="00A17716" w:rsidRPr="00F458A0" w14:paraId="3807076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548E0"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9BA53" w14:textId="77777777" w:rsidR="00A17716" w:rsidRPr="00F458A0" w:rsidRDefault="00A17716" w:rsidP="00A17716">
            <w:pPr>
              <w:pStyle w:val="TableText"/>
            </w:pPr>
            <w:r w:rsidRPr="00F458A0">
              <w:t xml:space="preserve">Cancel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DF33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D888DB" w14:textId="77777777" w:rsidR="00A17716" w:rsidRPr="00F458A0" w:rsidRDefault="00A17716" w:rsidP="00A17716">
            <w:pPr>
              <w:pStyle w:val="TableText"/>
            </w:pPr>
            <w:r w:rsidRPr="00F458A0">
              <w:t>R</w:t>
            </w:r>
          </w:p>
        </w:tc>
      </w:tr>
      <w:tr w:rsidR="00A17716" w:rsidRPr="00F458A0" w14:paraId="454B3D8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B4166C"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CE775" w14:textId="77777777" w:rsidR="00A17716" w:rsidRPr="00F458A0" w:rsidRDefault="00A17716" w:rsidP="00A17716">
            <w:pPr>
              <w:pStyle w:val="TableText"/>
            </w:pPr>
            <w:r w:rsidRPr="00F458A0">
              <w:t xml:space="preserve">Queued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D82C2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229F6F" w14:textId="77777777" w:rsidR="00A17716" w:rsidRPr="00F458A0" w:rsidRDefault="00A17716" w:rsidP="00A17716">
            <w:pPr>
              <w:pStyle w:val="TableText"/>
            </w:pPr>
            <w:r w:rsidRPr="00F458A0">
              <w:t>R</w:t>
            </w:r>
          </w:p>
        </w:tc>
      </w:tr>
      <w:tr w:rsidR="00A17716" w:rsidRPr="00F458A0" w14:paraId="3556867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532AC"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F5D243" w14:textId="77777777" w:rsidR="00A17716" w:rsidRPr="00F458A0" w:rsidRDefault="00A17716" w:rsidP="00A17716">
            <w:pPr>
              <w:pStyle w:val="TableText"/>
            </w:pPr>
            <w:r w:rsidRPr="00F458A0">
              <w:t>1st Att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90563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76767" w14:textId="77777777" w:rsidR="00A17716" w:rsidRPr="00F458A0" w:rsidRDefault="00A17716" w:rsidP="00A17716">
            <w:pPr>
              <w:pStyle w:val="TableText"/>
            </w:pPr>
            <w:r w:rsidRPr="00F458A0">
              <w:t>R</w:t>
            </w:r>
          </w:p>
        </w:tc>
      </w:tr>
      <w:tr w:rsidR="00A17716" w:rsidRPr="00F458A0" w14:paraId="65CB9E4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71C8AA"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C1380" w14:textId="77777777" w:rsidR="00A17716" w:rsidRPr="00F458A0" w:rsidRDefault="00A17716" w:rsidP="00A17716">
            <w:pPr>
              <w:pStyle w:val="TableText"/>
            </w:pPr>
            <w:r w:rsidRPr="00F458A0">
              <w:t xml:space="preserve">Retry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E4F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020021" w14:textId="77777777" w:rsidR="00A17716" w:rsidRPr="00F458A0" w:rsidRDefault="00A17716" w:rsidP="00A17716">
            <w:pPr>
              <w:pStyle w:val="TableText"/>
            </w:pPr>
            <w:r w:rsidRPr="00F458A0">
              <w:t>R</w:t>
            </w:r>
          </w:p>
        </w:tc>
      </w:tr>
      <w:tr w:rsidR="00A17716" w:rsidRPr="00F458A0" w14:paraId="2FF0712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3A451"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39CCF" w14:textId="77777777" w:rsidR="00A17716" w:rsidRPr="00F458A0" w:rsidRDefault="00A17716" w:rsidP="00A17716">
            <w:pPr>
              <w:pStyle w:val="TableText"/>
            </w:pPr>
            <w:r w:rsidRPr="00F458A0">
              <w:t xml:space="preserve">Good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35B7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8826D" w14:textId="77777777" w:rsidR="00A17716" w:rsidRPr="00F458A0" w:rsidRDefault="00A17716" w:rsidP="00A17716">
            <w:pPr>
              <w:pStyle w:val="TableText"/>
            </w:pPr>
            <w:r w:rsidRPr="00F458A0">
              <w:t>R</w:t>
            </w:r>
          </w:p>
        </w:tc>
      </w:tr>
      <w:tr w:rsidR="00A17716" w:rsidRPr="00F458A0" w14:paraId="07A0BD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1D20A"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3A08D" w14:textId="77777777" w:rsidR="00A17716" w:rsidRPr="00F458A0" w:rsidRDefault="00A17716" w:rsidP="00A17716">
            <w:pPr>
              <w:pStyle w:val="TableText"/>
            </w:pPr>
            <w:r w:rsidRPr="00F458A0">
              <w:t xml:space="preserve">Error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30FA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D1A25" w14:textId="77777777" w:rsidR="00A17716" w:rsidRPr="00F458A0" w:rsidRDefault="00A17716" w:rsidP="00A17716">
            <w:pPr>
              <w:pStyle w:val="TableText"/>
            </w:pPr>
            <w:r w:rsidRPr="00F458A0">
              <w:t>R</w:t>
            </w:r>
          </w:p>
        </w:tc>
      </w:tr>
      <w:tr w:rsidR="00A17716" w:rsidRPr="00F458A0" w14:paraId="2A7CA97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1A418"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80F6AC" w14:textId="77777777" w:rsidR="00A17716" w:rsidRPr="00F458A0" w:rsidRDefault="00A17716" w:rsidP="00A17716">
            <w:pPr>
              <w:pStyle w:val="TableText"/>
            </w:pPr>
            <w:r w:rsidRPr="00F458A0">
              <w:t>(Days)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4090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B9554" w14:textId="77777777" w:rsidR="00A17716" w:rsidRPr="00F458A0" w:rsidRDefault="00A17716" w:rsidP="00A17716">
            <w:pPr>
              <w:pStyle w:val="TableText"/>
            </w:pPr>
            <w:r w:rsidRPr="00F458A0">
              <w:t>R</w:t>
            </w:r>
          </w:p>
        </w:tc>
      </w:tr>
      <w:tr w:rsidR="00A17716" w:rsidRPr="00F458A0" w14:paraId="24E782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7EB817"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90D1F" w14:textId="77777777" w:rsidR="00A17716" w:rsidRPr="00F458A0" w:rsidRDefault="00A17716" w:rsidP="00A17716">
            <w:pPr>
              <w:pStyle w:val="TableText"/>
            </w:pPr>
            <w:r w:rsidRPr="00F458A0">
              <w:t xml:space="preserve">Timeout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90BA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B17BCF" w14:textId="77777777" w:rsidR="00A17716" w:rsidRPr="00F458A0" w:rsidRDefault="00A17716" w:rsidP="00A17716">
            <w:pPr>
              <w:pStyle w:val="TableText"/>
            </w:pPr>
            <w:r w:rsidRPr="00F458A0">
              <w:t>R</w:t>
            </w:r>
          </w:p>
        </w:tc>
      </w:tr>
      <w:tr w:rsidR="00A17716" w:rsidRPr="00F458A0" w14:paraId="31551E1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77DBDE" w14:textId="77777777" w:rsidR="00A17716" w:rsidRPr="00F458A0" w:rsidRDefault="00A17716" w:rsidP="00A17716">
            <w:pPr>
              <w:pStyle w:val="TableText"/>
            </w:pPr>
            <w:r w:rsidRPr="00F458A0">
              <w:t>eIV Payer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AB01B" w14:textId="77777777" w:rsidR="00A17716" w:rsidRPr="00F458A0" w:rsidRDefault="00A17716" w:rsidP="00A17716">
            <w:pPr>
              <w:pStyle w:val="TableText"/>
            </w:pPr>
            <w:r w:rsidRPr="00F458A0">
              <w:t>Pending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3018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F8745" w14:textId="77777777" w:rsidR="00A17716" w:rsidRPr="00F458A0" w:rsidRDefault="00A17716" w:rsidP="00A17716">
            <w:pPr>
              <w:pStyle w:val="TableText"/>
            </w:pPr>
            <w:r w:rsidRPr="00F458A0">
              <w:t>R</w:t>
            </w:r>
          </w:p>
        </w:tc>
      </w:tr>
    </w:tbl>
    <w:p w14:paraId="0337F66F" w14:textId="77777777" w:rsidR="00A17716" w:rsidRPr="00F458A0" w:rsidRDefault="00A17716" w:rsidP="00A17716">
      <w:pPr>
        <w:pStyle w:val="TableHeading"/>
      </w:pPr>
      <w:r w:rsidRPr="00F458A0">
        <w:t>Medicare Potential Insurance Worklist - Potential COB Worklist/Report </w:t>
      </w:r>
    </w:p>
    <w:p w14:paraId="14F5BA3F" w14:textId="77777777" w:rsidR="00A17716" w:rsidRPr="00F458A0" w:rsidRDefault="00A17716" w:rsidP="00A17716">
      <w:pPr>
        <w:pStyle w:val="NormalWeb"/>
        <w:rPr>
          <w:rFonts w:eastAsiaTheme="minorEastAsia"/>
        </w:rPr>
      </w:pPr>
      <w:r w:rsidRPr="00F458A0">
        <w:rPr>
          <w:color w:val="000000"/>
        </w:rPr>
        <w:t>This report is used to create a list of those patients whom Medicare has identified in a 271 HL7 response message as having insurance subsequent to their Medicare (</w:t>
      </w:r>
      <w:r w:rsidRPr="00F458A0">
        <w:rPr>
          <w:color w:val="000000"/>
        </w:rPr>
        <w:fldChar w:fldCharType="begin"/>
      </w:r>
      <w:r w:rsidRPr="00F458A0">
        <w:rPr>
          <w:color w:val="000000"/>
        </w:rPr>
        <w:instrText xml:space="preserve"> REF _Ref474455475 \h </w:instrText>
      </w:r>
      <w:r>
        <w:rPr>
          <w:color w:val="000000"/>
        </w:rPr>
        <w:instrText xml:space="preserve"> \* MERGEFORMAT </w:instrText>
      </w:r>
      <w:r w:rsidRPr="00F458A0">
        <w:rPr>
          <w:color w:val="000000"/>
        </w:rPr>
      </w:r>
      <w:r w:rsidRPr="00F458A0">
        <w:rPr>
          <w:color w:val="000000"/>
        </w:rPr>
        <w:fldChar w:fldCharType="separate"/>
      </w:r>
      <w:ins w:id="587" w:author="Author">
        <w:r w:rsidR="006B661F">
          <w:rPr>
            <w:b/>
            <w:bCs/>
            <w:color w:val="000000"/>
          </w:rPr>
          <w:t>Error! Reference source not found.</w:t>
        </w:r>
      </w:ins>
      <w:del w:id="588" w:author="Author">
        <w:r w:rsidRPr="00F458A0" w:rsidDel="006B661F">
          <w:delText xml:space="preserve">Table </w:delText>
        </w:r>
        <w:r w:rsidRPr="00F458A0" w:rsidDel="006B661F">
          <w:rPr>
            <w:noProof/>
          </w:rPr>
          <w:delText>166</w:delText>
        </w:r>
      </w:del>
      <w:r w:rsidRPr="00F458A0">
        <w:rPr>
          <w:color w:val="000000"/>
        </w:rPr>
        <w:fldChar w:fldCharType="end"/>
      </w:r>
      <w:r w:rsidRPr="00F458A0">
        <w:rPr>
          <w:color w:val="000000"/>
        </w:rPr>
        <w:t xml:space="preserve"> and </w:t>
      </w:r>
      <w:r w:rsidRPr="00F458A0">
        <w:rPr>
          <w:color w:val="000000"/>
        </w:rPr>
        <w:fldChar w:fldCharType="begin"/>
      </w:r>
      <w:r w:rsidRPr="00F458A0">
        <w:rPr>
          <w:color w:val="000000"/>
        </w:rPr>
        <w:instrText xml:space="preserve"> REF _Ref474455484 \h </w:instrText>
      </w:r>
      <w:r>
        <w:rPr>
          <w:color w:val="000000"/>
        </w:rPr>
        <w:instrText xml:space="preserve"> \* MERGEFORMAT </w:instrText>
      </w:r>
      <w:r w:rsidRPr="00F458A0">
        <w:rPr>
          <w:color w:val="000000"/>
        </w:rPr>
      </w:r>
      <w:r w:rsidRPr="00F458A0">
        <w:rPr>
          <w:color w:val="000000"/>
        </w:rPr>
        <w:fldChar w:fldCharType="separate"/>
      </w:r>
      <w:ins w:id="589" w:author="Author">
        <w:r w:rsidR="006B661F">
          <w:rPr>
            <w:b/>
            <w:bCs/>
            <w:color w:val="000000"/>
          </w:rPr>
          <w:t>Error! Reference source not found.</w:t>
        </w:r>
      </w:ins>
      <w:del w:id="590" w:author="Author">
        <w:r w:rsidRPr="00F458A0" w:rsidDel="006B661F">
          <w:delText xml:space="preserve">Figure </w:delText>
        </w:r>
        <w:r w:rsidRPr="00F458A0" w:rsidDel="006B661F">
          <w:rPr>
            <w:noProof/>
          </w:rPr>
          <w:delText>53</w:delText>
        </w:r>
      </w:del>
      <w:r w:rsidRPr="00F458A0">
        <w:rPr>
          <w:color w:val="000000"/>
        </w:rPr>
        <w:fldChar w:fldCharType="end"/>
      </w:r>
      <w:r w:rsidRPr="00F458A0">
        <w:rPr>
          <w:color w:val="000000"/>
        </w:rPr>
        <w:t>)</w:t>
      </w:r>
    </w:p>
    <w:p w14:paraId="31F6C607" w14:textId="2BCF1DAC"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91" w:author="Author">
        <w:r w:rsidR="006B661F">
          <w:rPr>
            <w:rFonts w:ascii="Arial" w:hAnsi="Arial" w:cs="Arial"/>
            <w:noProof/>
          </w:rPr>
          <w:t>24</w:t>
        </w:r>
      </w:ins>
      <w:del w:id="592" w:author="Author">
        <w:r w:rsidR="004D0F47" w:rsidDel="006B661F">
          <w:rPr>
            <w:rFonts w:ascii="Arial" w:hAnsi="Arial" w:cs="Arial"/>
            <w:noProof/>
          </w:rPr>
          <w:delText>26</w:delText>
        </w:r>
      </w:del>
      <w:r w:rsidRPr="00A236D6">
        <w:rPr>
          <w:rFonts w:ascii="Arial" w:hAnsi="Arial" w:cs="Arial"/>
          <w:noProof/>
        </w:rPr>
        <w:fldChar w:fldCharType="end"/>
      </w:r>
      <w:r w:rsidRPr="00A236D6">
        <w:rPr>
          <w:rFonts w:ascii="Arial" w:hAnsi="Arial" w:cs="Arial"/>
        </w:rPr>
        <w:t>: Patients with Secondary Insurance to Medicare</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36"/>
        <w:gridCol w:w="3297"/>
        <w:gridCol w:w="1757"/>
        <w:gridCol w:w="1350"/>
      </w:tblGrid>
      <w:tr w:rsidR="00A17716" w:rsidRPr="00F458A0" w14:paraId="6B43FAD4"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317BB6E"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07E5057"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DCEA3B"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E129DFE" w14:textId="77777777" w:rsidR="00A17716" w:rsidRPr="00F458A0" w:rsidRDefault="00A17716" w:rsidP="00A17716">
            <w:pPr>
              <w:pStyle w:val="TableHeading"/>
            </w:pPr>
            <w:r w:rsidRPr="00F458A0">
              <w:t>Read/Write</w:t>
            </w:r>
          </w:p>
        </w:tc>
      </w:tr>
      <w:tr w:rsidR="00A17716" w:rsidRPr="00F458A0" w14:paraId="50F48E6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FA83E3"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27276" w14:textId="77777777" w:rsidR="00A17716" w:rsidRPr="00F458A0" w:rsidRDefault="00A17716" w:rsidP="00A17716">
            <w:pPr>
              <w:pStyle w:val="TableText"/>
            </w:pPr>
            <w:r w:rsidRPr="00F458A0">
              <w:t>Patient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DC7E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BB8545" w14:textId="77777777" w:rsidR="00A17716" w:rsidRPr="00F458A0" w:rsidRDefault="00A17716" w:rsidP="00A17716">
            <w:pPr>
              <w:pStyle w:val="TableText"/>
            </w:pPr>
            <w:r w:rsidRPr="00F458A0">
              <w:t>R</w:t>
            </w:r>
          </w:p>
        </w:tc>
      </w:tr>
      <w:tr w:rsidR="00A17716" w:rsidRPr="00F458A0" w14:paraId="4D843E2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87D5B"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DE7C5" w14:textId="77777777" w:rsidR="00A17716" w:rsidRPr="00F458A0" w:rsidRDefault="00A17716" w:rsidP="00A17716">
            <w:pPr>
              <w:pStyle w:val="TableText"/>
            </w:pPr>
            <w:r w:rsidRPr="00F458A0">
              <w:t>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156FF"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33BA" w14:textId="77777777" w:rsidR="00A17716" w:rsidRPr="00F458A0" w:rsidRDefault="00A17716" w:rsidP="00A17716">
            <w:pPr>
              <w:pStyle w:val="TableText"/>
            </w:pPr>
            <w:r w:rsidRPr="00F458A0">
              <w:t>R</w:t>
            </w:r>
          </w:p>
        </w:tc>
      </w:tr>
      <w:tr w:rsidR="00A17716" w:rsidRPr="00F458A0" w14:paraId="347ADB0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191B2"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4F3B99" w14:textId="77777777" w:rsidR="00A17716" w:rsidRPr="00F458A0" w:rsidRDefault="00A17716" w:rsidP="00A17716">
            <w:pPr>
              <w:pStyle w:val="TableText"/>
            </w:pPr>
            <w:r w:rsidRPr="00F458A0">
              <w:t>Payer Code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E1F9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FDE659" w14:textId="77777777" w:rsidR="00A17716" w:rsidRPr="00F458A0" w:rsidRDefault="00A17716" w:rsidP="00A17716">
            <w:pPr>
              <w:pStyle w:val="TableText"/>
            </w:pPr>
            <w:r w:rsidRPr="00F458A0">
              <w:t>R</w:t>
            </w:r>
          </w:p>
        </w:tc>
      </w:tr>
      <w:tr w:rsidR="00A17716" w:rsidRPr="00F458A0" w14:paraId="6658F2B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311DDD"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39954" w14:textId="77777777" w:rsidR="00A17716" w:rsidRPr="00F458A0" w:rsidRDefault="00A17716" w:rsidP="00A17716">
            <w:pPr>
              <w:pStyle w:val="TableText"/>
            </w:pPr>
            <w:r w:rsidRPr="00F458A0">
              <w:t>Name of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2DF087"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7129AF" w14:textId="77777777" w:rsidR="00A17716" w:rsidRPr="00F458A0" w:rsidRDefault="00A17716" w:rsidP="00A17716">
            <w:pPr>
              <w:pStyle w:val="TableText"/>
            </w:pPr>
            <w:r w:rsidRPr="00F458A0">
              <w:t>R</w:t>
            </w:r>
          </w:p>
        </w:tc>
      </w:tr>
      <w:tr w:rsidR="00A17716" w:rsidRPr="00F458A0" w14:paraId="261E542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645601"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46A6A" w14:textId="77777777" w:rsidR="00A17716" w:rsidRPr="00F458A0" w:rsidRDefault="00A17716" w:rsidP="00A17716">
            <w:pPr>
              <w:pStyle w:val="TableText"/>
            </w:pPr>
            <w:r w:rsidRPr="00F458A0">
              <w:t>Insurance Company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B31657"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CB311" w14:textId="77777777" w:rsidR="00A17716" w:rsidRPr="00F458A0" w:rsidRDefault="00A17716" w:rsidP="00A17716">
            <w:pPr>
              <w:pStyle w:val="TableText"/>
            </w:pPr>
            <w:r w:rsidRPr="00F458A0">
              <w:t>R</w:t>
            </w:r>
          </w:p>
        </w:tc>
      </w:tr>
      <w:tr w:rsidR="00A17716" w:rsidRPr="00F458A0" w14:paraId="25F576A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EAF0F"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DEC551" w14:textId="77777777" w:rsidR="00A17716" w:rsidRPr="00F458A0" w:rsidRDefault="00A17716" w:rsidP="00A17716">
            <w:pPr>
              <w:pStyle w:val="TableText"/>
            </w:pPr>
            <w:r w:rsidRPr="00F458A0">
              <w:t>Review Status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44797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F37C53" w14:textId="77777777" w:rsidR="00A17716" w:rsidRPr="00F458A0" w:rsidRDefault="00A17716" w:rsidP="00A17716">
            <w:pPr>
              <w:pStyle w:val="TableText"/>
            </w:pPr>
            <w:r w:rsidRPr="00F458A0">
              <w:t>R</w:t>
            </w:r>
          </w:p>
        </w:tc>
      </w:tr>
      <w:tr w:rsidR="00A17716" w:rsidRPr="00F458A0" w14:paraId="6B710C5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D60A8F"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5FEFA2" w14:textId="77777777" w:rsidR="00A17716" w:rsidRPr="00F458A0" w:rsidRDefault="00A17716" w:rsidP="00A17716">
            <w:pPr>
              <w:pStyle w:val="TableText"/>
            </w:pPr>
            <w:r w:rsidRPr="00F458A0">
              <w:t>Insurance Company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8F1F8"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781F3" w14:textId="77777777" w:rsidR="00A17716" w:rsidRPr="00F458A0" w:rsidRDefault="00A17716" w:rsidP="00A17716">
            <w:pPr>
              <w:pStyle w:val="TableText"/>
            </w:pPr>
            <w:r w:rsidRPr="00F458A0">
              <w:t>R</w:t>
            </w:r>
          </w:p>
        </w:tc>
      </w:tr>
      <w:tr w:rsidR="00A17716" w:rsidRPr="00F458A0" w14:paraId="24B9FAC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F41164"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C1FCB" w14:textId="77777777" w:rsidR="00A17716" w:rsidRPr="00F458A0" w:rsidRDefault="00A17716" w:rsidP="00A17716">
            <w:pPr>
              <w:pStyle w:val="TableText"/>
            </w:pPr>
            <w:r w:rsidRPr="00F458A0">
              <w:t>Insurance Company Phone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6C68F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3AABE" w14:textId="77777777" w:rsidR="00A17716" w:rsidRPr="00F458A0" w:rsidRDefault="00A17716" w:rsidP="00A17716">
            <w:pPr>
              <w:pStyle w:val="TableText"/>
            </w:pPr>
            <w:r w:rsidRPr="00F458A0">
              <w:t>R</w:t>
            </w:r>
          </w:p>
        </w:tc>
      </w:tr>
      <w:tr w:rsidR="00A17716" w:rsidRPr="00F458A0" w14:paraId="65269E2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D6E0F7" w14:textId="77777777" w:rsidR="00A17716" w:rsidRPr="00F458A0" w:rsidRDefault="00A17716" w:rsidP="00A17716">
            <w:pPr>
              <w:pStyle w:val="TableText"/>
            </w:pPr>
            <w:r w:rsidRPr="00F458A0">
              <w:t>Pt. Secondary Insurance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12572" w14:textId="77777777" w:rsidR="00A17716" w:rsidRPr="00F458A0" w:rsidRDefault="00A17716" w:rsidP="00A17716">
            <w:pPr>
              <w:pStyle w:val="TableText"/>
            </w:pPr>
            <w:r w:rsidRPr="00F458A0">
              <w:t>Insurance Company Web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6455C"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1F7DB7" w14:textId="77777777" w:rsidR="00A17716" w:rsidRPr="00F458A0" w:rsidRDefault="00A17716" w:rsidP="00A17716">
            <w:pPr>
              <w:pStyle w:val="TableText"/>
            </w:pPr>
            <w:r w:rsidRPr="00F458A0">
              <w:t>R</w:t>
            </w:r>
          </w:p>
        </w:tc>
      </w:tr>
    </w:tbl>
    <w:p w14:paraId="158CD183" w14:textId="2AB79D15" w:rsidR="00A17716" w:rsidRPr="00F458A0" w:rsidRDefault="00A17716" w:rsidP="00BF3476">
      <w:pPr>
        <w:pStyle w:val="Caption"/>
        <w:rPr>
          <w:rFonts w:eastAsiaTheme="minorEastAsia"/>
        </w:rPr>
      </w:pPr>
      <w:r w:rsidRPr="00F458A0">
        <w:lastRenderedPageBreak/>
        <w:br/>
      </w:r>
    </w:p>
    <w:p w14:paraId="564E430A" w14:textId="77777777" w:rsidR="00A17716" w:rsidRPr="00F458A0" w:rsidRDefault="00A17716" w:rsidP="00A17716">
      <w:pPr>
        <w:pStyle w:val="StepIntro"/>
      </w:pPr>
      <w:r w:rsidRPr="00F458A0">
        <w:t>eIV Statistical Report</w:t>
      </w:r>
    </w:p>
    <w:p w14:paraId="136EB62B" w14:textId="77777777" w:rsidR="00A17716" w:rsidRPr="00F458A0" w:rsidRDefault="00A17716" w:rsidP="00A17716">
      <w:pPr>
        <w:pStyle w:val="NormalWeb"/>
        <w:rPr>
          <w:color w:val="000000"/>
        </w:rPr>
      </w:pPr>
      <w:r w:rsidRPr="00F458A0">
        <w:rPr>
          <w:color w:val="000000"/>
        </w:rPr>
        <w:t>This report is used to monitor the eIV process including statistics (</w:t>
      </w:r>
      <w:r w:rsidRPr="00F458A0">
        <w:rPr>
          <w:color w:val="000000"/>
        </w:rPr>
        <w:fldChar w:fldCharType="begin"/>
      </w:r>
      <w:r w:rsidRPr="00F458A0">
        <w:rPr>
          <w:color w:val="000000"/>
        </w:rPr>
        <w:instrText xml:space="preserve"> REF _Ref474455714 \h </w:instrText>
      </w:r>
      <w:r>
        <w:rPr>
          <w:color w:val="000000"/>
        </w:rPr>
        <w:instrText xml:space="preserve"> \* MERGEFORMAT </w:instrText>
      </w:r>
      <w:r w:rsidRPr="00F458A0">
        <w:rPr>
          <w:color w:val="000000"/>
        </w:rPr>
      </w:r>
      <w:r w:rsidRPr="00F458A0">
        <w:rPr>
          <w:color w:val="000000"/>
        </w:rPr>
        <w:fldChar w:fldCharType="separate"/>
      </w:r>
      <w:ins w:id="593" w:author="Author">
        <w:r w:rsidR="006B661F">
          <w:rPr>
            <w:b/>
            <w:bCs/>
            <w:color w:val="000000"/>
          </w:rPr>
          <w:t>Error! Reference source not found.</w:t>
        </w:r>
      </w:ins>
      <w:del w:id="594" w:author="Author">
        <w:r w:rsidRPr="00F458A0" w:rsidDel="006B661F">
          <w:delText xml:space="preserve">Table </w:delText>
        </w:r>
        <w:r w:rsidRPr="00F458A0" w:rsidDel="006B661F">
          <w:rPr>
            <w:noProof/>
          </w:rPr>
          <w:delText>167</w:delText>
        </w:r>
      </w:del>
      <w:r w:rsidRPr="00F458A0">
        <w:rPr>
          <w:color w:val="000000"/>
        </w:rPr>
        <w:fldChar w:fldCharType="end"/>
      </w:r>
      <w:r w:rsidRPr="00F458A0">
        <w:rPr>
          <w:color w:val="000000"/>
        </w:rPr>
        <w:t xml:space="preserve"> and </w:t>
      </w:r>
      <w:r w:rsidRPr="00F458A0">
        <w:rPr>
          <w:color w:val="000000"/>
        </w:rPr>
        <w:fldChar w:fldCharType="begin"/>
      </w:r>
      <w:r w:rsidRPr="00F458A0">
        <w:rPr>
          <w:color w:val="000000"/>
        </w:rPr>
        <w:instrText xml:space="preserve"> REF _Ref474455735 \h </w:instrText>
      </w:r>
      <w:r>
        <w:rPr>
          <w:color w:val="000000"/>
        </w:rPr>
        <w:instrText xml:space="preserve"> \* MERGEFORMAT </w:instrText>
      </w:r>
      <w:r w:rsidRPr="00F458A0">
        <w:rPr>
          <w:color w:val="000000"/>
        </w:rPr>
      </w:r>
      <w:r w:rsidRPr="00F458A0">
        <w:rPr>
          <w:color w:val="000000"/>
        </w:rPr>
        <w:fldChar w:fldCharType="separate"/>
      </w:r>
      <w:ins w:id="595" w:author="Author">
        <w:r w:rsidR="006B661F">
          <w:rPr>
            <w:b/>
            <w:bCs/>
            <w:color w:val="000000"/>
          </w:rPr>
          <w:t>Error! Reference source not found.</w:t>
        </w:r>
      </w:ins>
      <w:del w:id="596" w:author="Author">
        <w:r w:rsidRPr="00F458A0" w:rsidDel="006B661F">
          <w:delText xml:space="preserve">Figure </w:delText>
        </w:r>
        <w:r w:rsidRPr="00F458A0" w:rsidDel="006B661F">
          <w:rPr>
            <w:noProof/>
          </w:rPr>
          <w:delText>54</w:delText>
        </w:r>
      </w:del>
      <w:r w:rsidRPr="00F458A0">
        <w:rPr>
          <w:color w:val="000000"/>
        </w:rPr>
        <w:fldChar w:fldCharType="end"/>
      </w:r>
      <w:r w:rsidRPr="00F458A0">
        <w:rPr>
          <w:color w:val="000000"/>
        </w:rPr>
        <w:t>) based on outgoing inquiries, incoming responses, pending responses and queued inquiries, etc.</w:t>
      </w:r>
    </w:p>
    <w:p w14:paraId="194F59CE" w14:textId="5963D4E4" w:rsidR="00A17716" w:rsidRPr="00A236D6" w:rsidRDefault="00A17716" w:rsidP="00A17716">
      <w:pPr>
        <w:pStyle w:val="Caption"/>
        <w:rPr>
          <w:rFonts w:ascii="Arial" w:eastAsiaTheme="minorEastAsia"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597" w:author="Author">
        <w:r w:rsidR="006B661F">
          <w:rPr>
            <w:rFonts w:ascii="Arial" w:hAnsi="Arial" w:cs="Arial"/>
            <w:noProof/>
          </w:rPr>
          <w:t>25</w:t>
        </w:r>
      </w:ins>
      <w:del w:id="598" w:author="Author">
        <w:r w:rsidR="004D0F47" w:rsidDel="006B661F">
          <w:rPr>
            <w:rFonts w:ascii="Arial" w:hAnsi="Arial" w:cs="Arial"/>
            <w:noProof/>
          </w:rPr>
          <w:delText>27</w:delText>
        </w:r>
      </w:del>
      <w:r w:rsidRPr="00A236D6">
        <w:rPr>
          <w:rFonts w:ascii="Arial" w:hAnsi="Arial" w:cs="Arial"/>
          <w:noProof/>
        </w:rPr>
        <w:fldChar w:fldCharType="end"/>
      </w:r>
      <w:r w:rsidRPr="00A236D6">
        <w:rPr>
          <w:rFonts w:ascii="Arial" w:hAnsi="Arial" w:cs="Arial"/>
        </w:rPr>
        <w:t>: Statistics based on inquiries and queried responses</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95"/>
        <w:gridCol w:w="4436"/>
        <w:gridCol w:w="1729"/>
        <w:gridCol w:w="1350"/>
      </w:tblGrid>
      <w:tr w:rsidR="00A17716" w:rsidRPr="00F458A0" w14:paraId="260A9FCD"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434E092"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B980560"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2130087"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E080DEA" w14:textId="77777777" w:rsidR="00A17716" w:rsidRPr="00F458A0" w:rsidRDefault="00A17716" w:rsidP="00A17716">
            <w:pPr>
              <w:pStyle w:val="TableHeading"/>
            </w:pPr>
            <w:r w:rsidRPr="00F458A0">
              <w:t>Read/Write</w:t>
            </w:r>
          </w:p>
        </w:tc>
      </w:tr>
      <w:tr w:rsidR="00A17716" w:rsidRPr="00F458A0" w14:paraId="182CB0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A1547E"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331128" w14:textId="77777777" w:rsidR="00A17716" w:rsidRPr="00F458A0" w:rsidRDefault="00A17716" w:rsidP="00A17716">
            <w:pPr>
              <w:pStyle w:val="TableText"/>
            </w:pPr>
            <w:r w:rsidRPr="00F458A0">
              <w:t>Inquiries Sent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260BE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2FF65" w14:textId="77777777" w:rsidR="00A17716" w:rsidRPr="00F458A0" w:rsidRDefault="00A17716" w:rsidP="00A17716">
            <w:pPr>
              <w:pStyle w:val="TableText"/>
            </w:pPr>
            <w:r w:rsidRPr="00F458A0">
              <w:t>R</w:t>
            </w:r>
          </w:p>
        </w:tc>
      </w:tr>
      <w:tr w:rsidR="00A17716" w:rsidRPr="00F458A0" w14:paraId="42F18B2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F195F"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2D0A63" w14:textId="77777777" w:rsidR="00A17716" w:rsidRPr="00F458A0" w:rsidRDefault="00A17716" w:rsidP="00A17716">
            <w:pPr>
              <w:pStyle w:val="TableText"/>
            </w:pPr>
            <w:r w:rsidRPr="00F458A0">
              <w:t>Insurance Buffer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F4264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6D08A6" w14:textId="77777777" w:rsidR="00A17716" w:rsidRPr="00F458A0" w:rsidRDefault="00A17716" w:rsidP="00A17716">
            <w:pPr>
              <w:pStyle w:val="TableText"/>
            </w:pPr>
            <w:r w:rsidRPr="00F458A0">
              <w:t>R</w:t>
            </w:r>
          </w:p>
        </w:tc>
      </w:tr>
      <w:tr w:rsidR="00A17716" w:rsidRPr="00F458A0" w14:paraId="11A600F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73BED1"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6C307E" w14:textId="77777777" w:rsidR="00A17716" w:rsidRPr="00F458A0" w:rsidRDefault="00A17716" w:rsidP="00A17716">
            <w:pPr>
              <w:pStyle w:val="TableText"/>
            </w:pPr>
            <w:r w:rsidRPr="00F458A0">
              <w:t xml:space="preserve">Appointment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8D201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144B9F" w14:textId="77777777" w:rsidR="00A17716" w:rsidRPr="00F458A0" w:rsidRDefault="00A17716" w:rsidP="00A17716">
            <w:pPr>
              <w:pStyle w:val="TableText"/>
            </w:pPr>
            <w:r w:rsidRPr="00F458A0">
              <w:t>R</w:t>
            </w:r>
          </w:p>
        </w:tc>
      </w:tr>
      <w:tr w:rsidR="00A17716" w:rsidRPr="00F458A0" w14:paraId="650C2E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807E71"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7F860C" w14:textId="77777777" w:rsidR="00A17716" w:rsidRPr="00F458A0" w:rsidRDefault="00A17716" w:rsidP="00A17716">
            <w:pPr>
              <w:pStyle w:val="TableText"/>
            </w:pPr>
            <w:r w:rsidRPr="00F458A0">
              <w:t>Non-verified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4661C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142CB" w14:textId="77777777" w:rsidR="00A17716" w:rsidRPr="00F458A0" w:rsidRDefault="00A17716" w:rsidP="00A17716">
            <w:pPr>
              <w:pStyle w:val="TableText"/>
            </w:pPr>
            <w:r w:rsidRPr="00F458A0">
              <w:t>R</w:t>
            </w:r>
          </w:p>
        </w:tc>
      </w:tr>
      <w:tr w:rsidR="00A17716" w:rsidRPr="00F458A0" w14:paraId="514615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26D4D"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37D720" w14:textId="77777777" w:rsidR="00A17716" w:rsidRPr="00F458A0" w:rsidRDefault="00A17716" w:rsidP="00A17716">
            <w:pPr>
              <w:pStyle w:val="TableText"/>
            </w:pPr>
            <w:r w:rsidRPr="00F458A0">
              <w:t>Responses Received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44AA4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58D2F" w14:textId="77777777" w:rsidR="00A17716" w:rsidRPr="00F458A0" w:rsidRDefault="00A17716" w:rsidP="00A17716">
            <w:pPr>
              <w:pStyle w:val="TableText"/>
            </w:pPr>
            <w:r w:rsidRPr="00F458A0">
              <w:t>R</w:t>
            </w:r>
          </w:p>
        </w:tc>
      </w:tr>
      <w:tr w:rsidR="00A17716" w:rsidRPr="00F458A0" w14:paraId="3C5E7E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A39E9" w14:textId="77777777" w:rsidR="00A17716" w:rsidRPr="00F458A0" w:rsidRDefault="00A17716" w:rsidP="00A17716">
            <w:pPr>
              <w:pStyle w:val="TableText"/>
              <w:rPr>
                <w:rFonts w:eastAsiaTheme="minorEastAsia"/>
              </w:rPr>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C4BA0" w14:textId="77777777" w:rsidR="00A17716" w:rsidRPr="00F458A0" w:rsidRDefault="00A17716" w:rsidP="00A17716">
            <w:pPr>
              <w:pStyle w:val="TableText"/>
            </w:pPr>
            <w:r w:rsidRPr="00F458A0">
              <w:t>Responses Pending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2AD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F564B" w14:textId="77777777" w:rsidR="00A17716" w:rsidRPr="00F458A0" w:rsidRDefault="00A17716" w:rsidP="00A17716">
            <w:pPr>
              <w:pStyle w:val="TableText"/>
            </w:pPr>
            <w:r w:rsidRPr="00F458A0">
              <w:t>R</w:t>
            </w:r>
          </w:p>
        </w:tc>
      </w:tr>
      <w:tr w:rsidR="00A17716" w:rsidRPr="00F458A0" w14:paraId="75159E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E570B"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CDEA35" w14:textId="77777777" w:rsidR="00A17716" w:rsidRPr="00F458A0" w:rsidRDefault="00A17716" w:rsidP="00A17716">
            <w:pPr>
              <w:pStyle w:val="TableText"/>
            </w:pPr>
            <w:r w:rsidRPr="00F458A0">
              <w:t>Queued Inquiries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EC95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9F29DC" w14:textId="77777777" w:rsidR="00A17716" w:rsidRPr="00F458A0" w:rsidRDefault="00A17716" w:rsidP="00A17716">
            <w:pPr>
              <w:pStyle w:val="TableText"/>
            </w:pPr>
            <w:r w:rsidRPr="00F458A0">
              <w:t>R</w:t>
            </w:r>
          </w:p>
        </w:tc>
      </w:tr>
      <w:tr w:rsidR="00A17716" w:rsidRPr="00F458A0" w14:paraId="2919E17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52EE"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146262" w14:textId="77777777" w:rsidR="00A17716" w:rsidRPr="00F458A0" w:rsidRDefault="00A17716" w:rsidP="00A17716">
            <w:pPr>
              <w:pStyle w:val="TableText"/>
            </w:pPr>
            <w:r w:rsidRPr="00F458A0">
              <w:t>Deferred Inquiries: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0F0EF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EBB07" w14:textId="77777777" w:rsidR="00A17716" w:rsidRPr="00F458A0" w:rsidRDefault="00A17716" w:rsidP="00A17716">
            <w:pPr>
              <w:pStyle w:val="TableText"/>
            </w:pPr>
            <w:r w:rsidRPr="00F458A0">
              <w:t>R</w:t>
            </w:r>
          </w:p>
        </w:tc>
      </w:tr>
      <w:tr w:rsidR="00A17716" w:rsidRPr="00F458A0" w14:paraId="55E68CA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EAAD73"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D0938" w14:textId="77777777" w:rsidR="00A17716" w:rsidRPr="00F458A0" w:rsidRDefault="00A17716" w:rsidP="00A17716">
            <w:pPr>
              <w:pStyle w:val="TableText"/>
            </w:pPr>
            <w:r w:rsidRPr="00F458A0">
              <w:t>Insurance Companies w/o National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27672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AD641D" w14:textId="77777777" w:rsidR="00A17716" w:rsidRPr="00F458A0" w:rsidRDefault="00A17716" w:rsidP="00A17716">
            <w:pPr>
              <w:pStyle w:val="TableText"/>
            </w:pPr>
            <w:r w:rsidRPr="00F458A0">
              <w:t>R</w:t>
            </w:r>
          </w:p>
        </w:tc>
      </w:tr>
      <w:tr w:rsidR="00A17716" w:rsidRPr="00F458A0" w14:paraId="2542D0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F57B0"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C3AD10" w14:textId="77777777" w:rsidR="00A17716" w:rsidRPr="00F458A0" w:rsidRDefault="00A17716" w:rsidP="00A17716">
            <w:pPr>
              <w:pStyle w:val="TableText"/>
            </w:pPr>
            <w:r w:rsidRPr="00F458A0">
              <w:t>eIV Payers Disabled Locally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32C8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F4E12" w14:textId="77777777" w:rsidR="00A17716" w:rsidRPr="00F458A0" w:rsidRDefault="00A17716" w:rsidP="00A17716">
            <w:pPr>
              <w:pStyle w:val="TableText"/>
            </w:pPr>
            <w:r w:rsidRPr="00F458A0">
              <w:t>R</w:t>
            </w:r>
          </w:p>
        </w:tc>
      </w:tr>
      <w:tr w:rsidR="00A17716" w:rsidRPr="00F458A0" w14:paraId="77FCFFA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361478"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BFAB7" w14:textId="77777777" w:rsidR="00A17716" w:rsidRPr="00F458A0" w:rsidRDefault="00A17716" w:rsidP="00A17716">
            <w:pPr>
              <w:pStyle w:val="TableText"/>
            </w:pPr>
            <w:r w:rsidRPr="00F458A0">
              <w:t>Insurance Buffer Entries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DFE0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56E0DB" w14:textId="77777777" w:rsidR="00A17716" w:rsidRPr="00F458A0" w:rsidRDefault="00A17716" w:rsidP="00A17716">
            <w:pPr>
              <w:pStyle w:val="TableText"/>
            </w:pPr>
            <w:r w:rsidRPr="00F458A0">
              <w:t>R</w:t>
            </w:r>
          </w:p>
        </w:tc>
      </w:tr>
      <w:tr w:rsidR="00A17716" w:rsidRPr="00F458A0" w14:paraId="08E7B25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7CE08"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7DD34" w14:textId="77777777" w:rsidR="00A17716" w:rsidRPr="00F458A0" w:rsidRDefault="00A17716" w:rsidP="00A17716">
            <w:pPr>
              <w:pStyle w:val="TableText"/>
            </w:pPr>
            <w:r w:rsidRPr="00F458A0">
              <w:t>User Action Required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DD4A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E2FBED" w14:textId="77777777" w:rsidR="00A17716" w:rsidRPr="00F458A0" w:rsidRDefault="00A17716" w:rsidP="00A17716">
            <w:pPr>
              <w:pStyle w:val="TableText"/>
            </w:pPr>
            <w:r w:rsidRPr="00F458A0">
              <w:t>R</w:t>
            </w:r>
          </w:p>
        </w:tc>
      </w:tr>
      <w:tr w:rsidR="00A17716" w:rsidRPr="00F458A0" w14:paraId="0EEFC83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1047A"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058C7F" w14:textId="77777777" w:rsidR="00A17716" w:rsidRPr="00F458A0" w:rsidRDefault="00A17716" w:rsidP="00A17716">
            <w:pPr>
              <w:pStyle w:val="TableText"/>
            </w:pPr>
            <w:r w:rsidRPr="00F458A0">
              <w:t># of * entries (User Verified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EBA54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F5C2C" w14:textId="77777777" w:rsidR="00A17716" w:rsidRPr="00F458A0" w:rsidRDefault="00A17716" w:rsidP="00A17716">
            <w:pPr>
              <w:pStyle w:val="TableText"/>
            </w:pPr>
            <w:r w:rsidRPr="00F458A0">
              <w:t>R</w:t>
            </w:r>
          </w:p>
        </w:tc>
      </w:tr>
      <w:tr w:rsidR="00A17716" w:rsidRPr="00F458A0" w14:paraId="3DB2004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1DE93" w14:textId="77777777" w:rsidR="00A17716" w:rsidRPr="00F458A0" w:rsidRDefault="00A17716" w:rsidP="00A17716">
            <w:pPr>
              <w:pStyle w:val="TableText"/>
            </w:pPr>
            <w:r w:rsidRPr="00F458A0">
              <w:lastRenderedPageBreak/>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45E08" w14:textId="77777777" w:rsidR="00A17716" w:rsidRPr="00F458A0" w:rsidRDefault="00A17716" w:rsidP="00A17716">
            <w:pPr>
              <w:pStyle w:val="TableText"/>
            </w:pPr>
            <w:r w:rsidRPr="00F458A0">
              <w:t># of + entries (Payer indicated Active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382E5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602B0" w14:textId="77777777" w:rsidR="00A17716" w:rsidRPr="00F458A0" w:rsidRDefault="00A17716" w:rsidP="00A17716">
            <w:pPr>
              <w:pStyle w:val="TableText"/>
            </w:pPr>
            <w:r w:rsidRPr="00F458A0">
              <w:t>R</w:t>
            </w:r>
          </w:p>
        </w:tc>
      </w:tr>
      <w:tr w:rsidR="00A17716" w:rsidRPr="00F458A0" w14:paraId="1D186DC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1F55D"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EF2DC" w14:textId="77777777" w:rsidR="00A17716" w:rsidRPr="00F458A0" w:rsidRDefault="00A17716" w:rsidP="00A17716">
            <w:pPr>
              <w:pStyle w:val="TableText"/>
            </w:pPr>
            <w:r w:rsidRPr="00F458A0">
              <w:t># of $ entries (Escalated, Active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E7C85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DE3C8" w14:textId="77777777" w:rsidR="00A17716" w:rsidRPr="00F458A0" w:rsidRDefault="00A17716" w:rsidP="00A17716">
            <w:pPr>
              <w:pStyle w:val="TableText"/>
            </w:pPr>
            <w:r w:rsidRPr="00F458A0">
              <w:t>R</w:t>
            </w:r>
          </w:p>
        </w:tc>
      </w:tr>
      <w:tr w:rsidR="00A17716" w:rsidRPr="00F458A0" w14:paraId="3E1A99A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7A04A"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D178A" w14:textId="77777777" w:rsidR="00A17716" w:rsidRPr="00F458A0" w:rsidRDefault="00A17716" w:rsidP="00A17716">
            <w:pPr>
              <w:pStyle w:val="TableText"/>
            </w:pPr>
            <w:r w:rsidRPr="00F458A0">
              <w:t># of - entries (Payer indicated Inactive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4CEF1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DE72F" w14:textId="77777777" w:rsidR="00A17716" w:rsidRPr="00F458A0" w:rsidRDefault="00A17716" w:rsidP="00A17716">
            <w:pPr>
              <w:pStyle w:val="TableText"/>
            </w:pPr>
            <w:r w:rsidRPr="00F458A0">
              <w:t>R</w:t>
            </w:r>
          </w:p>
        </w:tc>
      </w:tr>
      <w:tr w:rsidR="00A17716" w:rsidRPr="00F458A0" w14:paraId="06B5106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5F350"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414C3" w14:textId="77777777" w:rsidR="00A17716" w:rsidRPr="00F458A0" w:rsidRDefault="00A17716" w:rsidP="00A17716">
            <w:pPr>
              <w:pStyle w:val="TableText"/>
            </w:pPr>
            <w:r w:rsidRPr="00F458A0">
              <w:t># of # entries (Policy status undetermined)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2D485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E1B96" w14:textId="77777777" w:rsidR="00A17716" w:rsidRPr="00F458A0" w:rsidRDefault="00A17716" w:rsidP="00A17716">
            <w:pPr>
              <w:pStyle w:val="TableText"/>
            </w:pPr>
            <w:r w:rsidRPr="00F458A0">
              <w:t>R</w:t>
            </w:r>
          </w:p>
        </w:tc>
      </w:tr>
      <w:tr w:rsidR="00A17716" w:rsidRPr="00F458A0" w14:paraId="091D18B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211BB"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AF317C" w14:textId="77777777" w:rsidR="00A17716" w:rsidRPr="00F458A0" w:rsidRDefault="00A17716" w:rsidP="00A17716">
            <w:pPr>
              <w:pStyle w:val="TableText"/>
            </w:pPr>
            <w:r w:rsidRPr="00F458A0">
              <w:t># of ! entries (eIV needs user assistance for entry)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A5A4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750A1" w14:textId="77777777" w:rsidR="00A17716" w:rsidRPr="00F458A0" w:rsidRDefault="00A17716" w:rsidP="00A17716">
            <w:pPr>
              <w:pStyle w:val="TableText"/>
            </w:pPr>
            <w:r w:rsidRPr="00F458A0">
              <w:t>R</w:t>
            </w:r>
          </w:p>
        </w:tc>
      </w:tr>
      <w:tr w:rsidR="00A17716" w:rsidRPr="00F458A0" w14:paraId="4D421A0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49F16F"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FF7B4" w14:textId="77777777" w:rsidR="00A17716" w:rsidRPr="00F458A0" w:rsidRDefault="00A17716" w:rsidP="00A17716">
            <w:pPr>
              <w:pStyle w:val="TableText"/>
            </w:pPr>
            <w:r w:rsidRPr="00F458A0">
              <w:t>Entries Awaiting Processing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8EA01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F6067" w14:textId="77777777" w:rsidR="00A17716" w:rsidRPr="00F458A0" w:rsidRDefault="00A17716" w:rsidP="00A17716">
            <w:pPr>
              <w:pStyle w:val="TableText"/>
            </w:pPr>
            <w:r w:rsidRPr="00F458A0">
              <w:t>R</w:t>
            </w:r>
          </w:p>
        </w:tc>
      </w:tr>
      <w:tr w:rsidR="00A17716" w:rsidRPr="00F458A0" w14:paraId="3A3D44C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EE14E6"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A4B3E3" w14:textId="77777777" w:rsidR="00A17716" w:rsidRPr="00F458A0" w:rsidRDefault="00A17716" w:rsidP="00A17716">
            <w:pPr>
              <w:pStyle w:val="TableText"/>
            </w:pPr>
            <w:r w:rsidRPr="00F458A0">
              <w:t># of ? entries (IIV is waiting for a response)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600E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AC837F" w14:textId="77777777" w:rsidR="00A17716" w:rsidRPr="00F458A0" w:rsidRDefault="00A17716" w:rsidP="00A17716">
            <w:pPr>
              <w:pStyle w:val="TableText"/>
            </w:pPr>
            <w:r w:rsidRPr="00F458A0">
              <w:t>R</w:t>
            </w:r>
          </w:p>
        </w:tc>
      </w:tr>
      <w:tr w:rsidR="00A17716" w:rsidRPr="00F458A0" w14:paraId="029C62D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35AA2"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8CD5F" w14:textId="77777777" w:rsidR="00A17716" w:rsidRPr="00F458A0" w:rsidRDefault="00A17716" w:rsidP="00A17716">
            <w:pPr>
              <w:pStyle w:val="TableText"/>
            </w:pPr>
            <w:r w:rsidRPr="00F458A0">
              <w:t># of blank entries (yet to be processed or accepted)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2B8B2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6489B" w14:textId="77777777" w:rsidR="00A17716" w:rsidRPr="00F458A0" w:rsidRDefault="00A17716" w:rsidP="00A17716">
            <w:pPr>
              <w:pStyle w:val="TableText"/>
            </w:pPr>
            <w:r w:rsidRPr="00F458A0">
              <w:t>R</w:t>
            </w:r>
          </w:p>
        </w:tc>
      </w:tr>
      <w:tr w:rsidR="00A17716" w:rsidRPr="00F458A0" w14:paraId="388F647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8CBF"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2F444C" w14:textId="77777777" w:rsidR="00A17716" w:rsidRPr="00F458A0" w:rsidRDefault="00A17716" w:rsidP="00A17716">
            <w:pPr>
              <w:pStyle w:val="TableText"/>
            </w:pPr>
            <w:r w:rsidRPr="00F458A0">
              <w:t>New eIV Payers received during report date range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5BD7F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9466C" w14:textId="77777777" w:rsidR="00A17716" w:rsidRPr="00F458A0" w:rsidRDefault="00A17716" w:rsidP="00A17716">
            <w:pPr>
              <w:pStyle w:val="TableText"/>
            </w:pPr>
            <w:r w:rsidRPr="00F458A0">
              <w:t>R</w:t>
            </w:r>
          </w:p>
        </w:tc>
      </w:tr>
      <w:tr w:rsidR="00A17716" w:rsidRPr="00F458A0" w14:paraId="22BEBE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0F05A5"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87CE9" w14:textId="77777777" w:rsidR="00A17716" w:rsidRPr="00F458A0" w:rsidRDefault="00A17716" w:rsidP="00A17716">
            <w:pPr>
              <w:pStyle w:val="TableText"/>
            </w:pPr>
            <w:r w:rsidRPr="00F458A0">
              <w:t>Payer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BCB4C2"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F6692" w14:textId="77777777" w:rsidR="00A17716" w:rsidRPr="00F458A0" w:rsidRDefault="00A17716" w:rsidP="00A17716">
            <w:pPr>
              <w:pStyle w:val="TableText"/>
            </w:pPr>
            <w:r w:rsidRPr="00F458A0">
              <w:t>R</w:t>
            </w:r>
          </w:p>
        </w:tc>
      </w:tr>
      <w:tr w:rsidR="00A17716" w:rsidRPr="00F458A0" w14:paraId="571B9E1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64301"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652168" w14:textId="77777777" w:rsidR="00A17716" w:rsidRPr="00F458A0" w:rsidRDefault="00A17716" w:rsidP="00A17716">
            <w:pPr>
              <w:pStyle w:val="TableText"/>
            </w:pPr>
            <w:r w:rsidRPr="00F458A0">
              <w:t>Message Dt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BF546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166B34" w14:textId="77777777" w:rsidR="00A17716" w:rsidRPr="00F458A0" w:rsidRDefault="00A17716" w:rsidP="00A17716">
            <w:pPr>
              <w:pStyle w:val="TableText"/>
            </w:pPr>
            <w:r w:rsidRPr="00F458A0">
              <w:t>R</w:t>
            </w:r>
          </w:p>
        </w:tc>
      </w:tr>
      <w:tr w:rsidR="00A17716" w:rsidRPr="00F458A0" w14:paraId="47483C3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8D4115" w14:textId="77777777" w:rsidR="00A17716" w:rsidRPr="00F458A0" w:rsidRDefault="00A17716" w:rsidP="00A17716">
            <w:pPr>
              <w:pStyle w:val="TableText"/>
            </w:pPr>
            <w:r w:rsidRPr="00F458A0">
              <w:t>eIV Statistical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6A337" w14:textId="77777777" w:rsidR="00A17716" w:rsidRPr="00F458A0" w:rsidRDefault="00A17716" w:rsidP="00A17716">
            <w:pPr>
              <w:pStyle w:val="TableText"/>
            </w:pPr>
            <w:r w:rsidRPr="00F458A0">
              <w:t>Set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02DA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D33941" w14:textId="77777777" w:rsidR="00A17716" w:rsidRPr="00F458A0" w:rsidRDefault="00A17716" w:rsidP="00A17716">
            <w:pPr>
              <w:pStyle w:val="TableText"/>
            </w:pPr>
            <w:r w:rsidRPr="00F458A0">
              <w:t>R</w:t>
            </w:r>
          </w:p>
        </w:tc>
      </w:tr>
    </w:tbl>
    <w:p w14:paraId="5E3D5DDD" w14:textId="77777777" w:rsidR="00A17716" w:rsidRPr="00F458A0" w:rsidRDefault="00A17716" w:rsidP="00A17716">
      <w:pPr>
        <w:pStyle w:val="StepIntro"/>
      </w:pPr>
      <w:r w:rsidRPr="00F458A0">
        <w:t>eIV Payer Link Report</w:t>
      </w:r>
    </w:p>
    <w:p w14:paraId="7346D654" w14:textId="77777777" w:rsidR="00A17716" w:rsidRPr="00F458A0" w:rsidRDefault="00A17716" w:rsidP="00A17716">
      <w:pPr>
        <w:pStyle w:val="NormalWeb"/>
        <w:rPr>
          <w:rFonts w:eastAsiaTheme="minorEastAsia"/>
        </w:rPr>
      </w:pPr>
      <w:r w:rsidRPr="00F458A0">
        <w:t>This report provides information based on the relationship that the users set up in VistA between the insurance companies and the payers. This report can assist with finding insurance companies that are linked to the wrong payer (</w:t>
      </w:r>
      <w:r w:rsidRPr="00F458A0">
        <w:fldChar w:fldCharType="begin"/>
      </w:r>
      <w:r w:rsidRPr="00F458A0">
        <w:instrText xml:space="preserve"> REF _Ref474455999 \h </w:instrText>
      </w:r>
      <w:r>
        <w:instrText xml:space="preserve"> \* MERGEFORMAT </w:instrText>
      </w:r>
      <w:r w:rsidRPr="00F458A0">
        <w:fldChar w:fldCharType="separate"/>
      </w:r>
      <w:ins w:id="599" w:author="Author">
        <w:r w:rsidR="006B661F">
          <w:rPr>
            <w:b/>
            <w:bCs/>
          </w:rPr>
          <w:t>Error! Reference source not found.</w:t>
        </w:r>
      </w:ins>
      <w:del w:id="600" w:author="Author">
        <w:r w:rsidRPr="00F458A0" w:rsidDel="006B661F">
          <w:delText xml:space="preserve">Table </w:delText>
        </w:r>
        <w:r w:rsidRPr="00F458A0" w:rsidDel="006B661F">
          <w:rPr>
            <w:noProof/>
          </w:rPr>
          <w:delText>168</w:delText>
        </w:r>
      </w:del>
      <w:r w:rsidRPr="00F458A0">
        <w:fldChar w:fldCharType="end"/>
      </w:r>
      <w:r w:rsidRPr="00F458A0">
        <w:t>). Also, the report can assist with identifying unlinked insurance companies or payers (</w:t>
      </w:r>
      <w:r w:rsidRPr="00F458A0">
        <w:fldChar w:fldCharType="begin"/>
      </w:r>
      <w:r w:rsidRPr="00F458A0">
        <w:instrText xml:space="preserve"> REF _Ref474456037 \h </w:instrText>
      </w:r>
      <w:r>
        <w:instrText xml:space="preserve"> \* MERGEFORMAT </w:instrText>
      </w:r>
      <w:r w:rsidRPr="00F458A0">
        <w:fldChar w:fldCharType="separate"/>
      </w:r>
      <w:ins w:id="601" w:author="Author">
        <w:r w:rsidR="006B661F">
          <w:rPr>
            <w:b/>
            <w:bCs/>
          </w:rPr>
          <w:t>Error! Reference source not found.</w:t>
        </w:r>
      </w:ins>
      <w:del w:id="602" w:author="Author">
        <w:r w:rsidRPr="00F458A0" w:rsidDel="006B661F">
          <w:delText xml:space="preserve">Figure </w:delText>
        </w:r>
        <w:r w:rsidRPr="00F458A0" w:rsidDel="006B661F">
          <w:rPr>
            <w:noProof/>
          </w:rPr>
          <w:delText>55</w:delText>
        </w:r>
      </w:del>
      <w:r w:rsidRPr="00F458A0">
        <w:fldChar w:fldCharType="end"/>
      </w:r>
      <w:r w:rsidRPr="00F458A0">
        <w:t>). Additionally, this report will indicate the payer locally active status.</w:t>
      </w:r>
    </w:p>
    <w:p w14:paraId="7F994CB2" w14:textId="16B4E023" w:rsidR="00A17716" w:rsidRPr="00A236D6" w:rsidRDefault="00A17716" w:rsidP="00A17716">
      <w:pPr>
        <w:pStyle w:val="Caption"/>
        <w:rPr>
          <w:rFonts w:ascii="Arial" w:hAnsi="Arial" w:cs="Arial"/>
        </w:rPr>
      </w:pPr>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03" w:author="Author">
        <w:r w:rsidR="006B661F">
          <w:rPr>
            <w:rFonts w:ascii="Arial" w:hAnsi="Arial" w:cs="Arial"/>
            <w:noProof/>
          </w:rPr>
          <w:t>26</w:t>
        </w:r>
      </w:ins>
      <w:del w:id="604" w:author="Author">
        <w:r w:rsidR="004D0F47" w:rsidDel="006B661F">
          <w:rPr>
            <w:rFonts w:ascii="Arial" w:hAnsi="Arial" w:cs="Arial"/>
            <w:noProof/>
          </w:rPr>
          <w:delText>28</w:delText>
        </w:r>
      </w:del>
      <w:r w:rsidRPr="00A236D6">
        <w:rPr>
          <w:rFonts w:ascii="Arial" w:hAnsi="Arial" w:cs="Arial"/>
          <w:noProof/>
        </w:rPr>
        <w:fldChar w:fldCharType="end"/>
      </w:r>
      <w:r w:rsidRPr="00A236D6">
        <w:rPr>
          <w:rFonts w:ascii="Arial" w:hAnsi="Arial" w:cs="Arial"/>
        </w:rPr>
        <w:t>: Locate Incorrect Payer Linked to Wrong Insurer</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60"/>
        <w:gridCol w:w="4256"/>
        <w:gridCol w:w="1623"/>
        <w:gridCol w:w="1250"/>
      </w:tblGrid>
      <w:tr w:rsidR="00A17716" w:rsidRPr="00F458A0" w14:paraId="262A9C4E"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20565B"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9DA71D"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120FD5F"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9A4E679"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3F41E4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BB28D6"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A850A" w14:textId="77777777" w:rsidR="00A17716" w:rsidRPr="00F458A0" w:rsidRDefault="00A17716" w:rsidP="00A17716">
            <w:pPr>
              <w:pStyle w:val="TableText"/>
            </w:pPr>
            <w:r w:rsidRPr="00F458A0">
              <w:t>Payer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6EAEAC"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FAE64" w14:textId="77777777" w:rsidR="00A17716" w:rsidRPr="00F458A0" w:rsidRDefault="00A17716" w:rsidP="00A17716">
            <w:pPr>
              <w:pStyle w:val="TableText"/>
            </w:pPr>
            <w:r w:rsidRPr="00F458A0">
              <w:t>R</w:t>
            </w:r>
          </w:p>
        </w:tc>
      </w:tr>
      <w:tr w:rsidR="00A17716" w:rsidRPr="00F458A0" w14:paraId="5C8D54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1A351"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34726" w14:textId="77777777" w:rsidR="00A17716" w:rsidRPr="00F458A0" w:rsidRDefault="00A17716" w:rsidP="00A17716">
            <w:pPr>
              <w:pStyle w:val="TableText"/>
            </w:pPr>
            <w:r w:rsidRPr="00F458A0">
              <w:t>National Payer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D45C8"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B06B6" w14:textId="77777777" w:rsidR="00A17716" w:rsidRPr="00F458A0" w:rsidRDefault="00A17716" w:rsidP="00A17716">
            <w:pPr>
              <w:pStyle w:val="TableText"/>
            </w:pPr>
            <w:r w:rsidRPr="00F458A0">
              <w:t>R</w:t>
            </w:r>
          </w:p>
        </w:tc>
      </w:tr>
      <w:tr w:rsidR="00A17716" w:rsidRPr="00F458A0" w14:paraId="33B47B2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E03712"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D8E46" w14:textId="77777777" w:rsidR="00A17716" w:rsidRPr="00F458A0" w:rsidRDefault="00A17716" w:rsidP="00A17716">
            <w:pPr>
              <w:pStyle w:val="TableText"/>
            </w:pPr>
            <w:r w:rsidRPr="00F458A0">
              <w:t># Linked Ins. Co</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7DA0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B382F9" w14:textId="77777777" w:rsidR="00A17716" w:rsidRPr="00F458A0" w:rsidRDefault="00A17716" w:rsidP="00A17716">
            <w:pPr>
              <w:pStyle w:val="TableText"/>
            </w:pPr>
            <w:r w:rsidRPr="00F458A0">
              <w:t>R</w:t>
            </w:r>
          </w:p>
        </w:tc>
      </w:tr>
      <w:tr w:rsidR="00A17716" w:rsidRPr="00F458A0" w14:paraId="6E8255D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E541D7"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1B9133" w14:textId="77777777" w:rsidR="00A17716" w:rsidRPr="00F458A0" w:rsidRDefault="00A17716" w:rsidP="00A17716">
            <w:pPr>
              <w:pStyle w:val="TableText"/>
            </w:pPr>
            <w:r w:rsidRPr="00F458A0">
              <w:t>Nationally 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E1EE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55C4A" w14:textId="77777777" w:rsidR="00A17716" w:rsidRPr="00F458A0" w:rsidRDefault="00A17716" w:rsidP="00A17716">
            <w:pPr>
              <w:pStyle w:val="TableText"/>
            </w:pPr>
            <w:r w:rsidRPr="00F458A0">
              <w:t>R</w:t>
            </w:r>
          </w:p>
        </w:tc>
      </w:tr>
      <w:tr w:rsidR="00A17716" w:rsidRPr="00F458A0" w14:paraId="68BA544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2382C8"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5CE157" w14:textId="77777777" w:rsidR="00A17716" w:rsidRPr="00F458A0" w:rsidRDefault="00A17716" w:rsidP="00A17716">
            <w:pPr>
              <w:pStyle w:val="TableText"/>
            </w:pPr>
            <w:r w:rsidRPr="00F458A0">
              <w:t>Locally 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D804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FDE92" w14:textId="77777777" w:rsidR="00A17716" w:rsidRPr="00F458A0" w:rsidRDefault="00A17716" w:rsidP="00A17716">
            <w:pPr>
              <w:pStyle w:val="TableText"/>
            </w:pPr>
            <w:r w:rsidRPr="00F458A0">
              <w:t>R</w:t>
            </w:r>
          </w:p>
        </w:tc>
      </w:tr>
      <w:tr w:rsidR="00A17716" w:rsidRPr="00F458A0" w14:paraId="27DEF9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407F23"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5A3CE6" w14:textId="77777777" w:rsidR="00A17716" w:rsidRPr="00F458A0" w:rsidRDefault="00A17716" w:rsidP="00A17716">
            <w:pPr>
              <w:pStyle w:val="TableText"/>
            </w:pPr>
            <w:r w:rsidRPr="00F458A0">
              <w:t>FSC trusted?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F45E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A9765" w14:textId="77777777" w:rsidR="00A17716" w:rsidRPr="00F458A0" w:rsidRDefault="00A17716" w:rsidP="00A17716">
            <w:pPr>
              <w:pStyle w:val="TableText"/>
            </w:pPr>
            <w:r w:rsidRPr="00F458A0">
              <w:t>R</w:t>
            </w:r>
          </w:p>
        </w:tc>
      </w:tr>
      <w:tr w:rsidR="00A17716" w:rsidRPr="00F458A0" w14:paraId="5DF0313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43445"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5613C8" w14:textId="77777777" w:rsidR="00A17716" w:rsidRPr="00F458A0" w:rsidRDefault="00A17716" w:rsidP="00A17716">
            <w:pPr>
              <w:pStyle w:val="TableText"/>
            </w:pPr>
            <w:r w:rsidRPr="00F458A0">
              <w:t>Prof. EDI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41BBE4"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D20AAB" w14:textId="77777777" w:rsidR="00A17716" w:rsidRPr="00F458A0" w:rsidRDefault="00A17716" w:rsidP="00A17716">
            <w:pPr>
              <w:pStyle w:val="TableText"/>
            </w:pPr>
            <w:r w:rsidRPr="00F458A0">
              <w:t>R</w:t>
            </w:r>
          </w:p>
        </w:tc>
      </w:tr>
      <w:tr w:rsidR="00A17716" w:rsidRPr="00F458A0" w14:paraId="71D4B94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DD94F"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A697F8" w14:textId="77777777" w:rsidR="00A17716" w:rsidRPr="00F458A0" w:rsidRDefault="00A17716" w:rsidP="00A17716">
            <w:pPr>
              <w:pStyle w:val="TableText"/>
            </w:pPr>
            <w:r w:rsidRPr="00F458A0">
              <w:t>Inst. EDI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0F0FD"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A0954" w14:textId="77777777" w:rsidR="00A17716" w:rsidRPr="00F458A0" w:rsidRDefault="00A17716" w:rsidP="00A17716">
            <w:pPr>
              <w:pStyle w:val="TableText"/>
            </w:pPr>
            <w:r w:rsidRPr="00F458A0">
              <w:t>R</w:t>
            </w:r>
          </w:p>
        </w:tc>
      </w:tr>
      <w:tr w:rsidR="00A17716" w:rsidRPr="00F458A0" w14:paraId="0EAEE5C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3AF02"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DA2CA" w14:textId="77777777" w:rsidR="00A17716" w:rsidRPr="00F458A0" w:rsidRDefault="00A17716" w:rsidP="00A17716">
            <w:pPr>
              <w:pStyle w:val="TableText"/>
            </w:pPr>
            <w:r w:rsidRPr="00F458A0">
              <w:t>HPID/OEID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8AE8A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C8DF6" w14:textId="77777777" w:rsidR="00A17716" w:rsidRPr="00F458A0" w:rsidRDefault="00A17716" w:rsidP="00A17716">
            <w:pPr>
              <w:pStyle w:val="TableText"/>
            </w:pPr>
            <w:r w:rsidRPr="00F458A0">
              <w:t>R</w:t>
            </w:r>
          </w:p>
        </w:tc>
      </w:tr>
      <w:tr w:rsidR="00A17716" w:rsidRPr="00F458A0" w14:paraId="5736EE1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B264E6"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5C8AF" w14:textId="77777777" w:rsidR="00A17716" w:rsidRPr="00F458A0" w:rsidRDefault="00A17716" w:rsidP="00A17716">
            <w:pPr>
              <w:pStyle w:val="TableText"/>
            </w:pPr>
            <w:r w:rsidRPr="00F458A0">
              <w:t>Linked Insurance Companies: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80C87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96CCAC" w14:textId="77777777" w:rsidR="00A17716" w:rsidRPr="00F458A0" w:rsidRDefault="00A17716" w:rsidP="00A17716">
            <w:pPr>
              <w:pStyle w:val="TableText"/>
            </w:pPr>
            <w:r w:rsidRPr="00F458A0">
              <w:t>R</w:t>
            </w:r>
          </w:p>
        </w:tc>
      </w:tr>
      <w:tr w:rsidR="00A17716" w:rsidRPr="00F458A0" w14:paraId="0D2A76E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583806"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A3850" w14:textId="77777777" w:rsidR="00A17716" w:rsidRPr="00F458A0" w:rsidRDefault="00A17716" w:rsidP="00A17716">
            <w:pPr>
              <w:pStyle w:val="TableText"/>
            </w:pPr>
            <w:r w:rsidRPr="00F458A0">
              <w:t>Linked Insurance Companies: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F31E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A206C" w14:textId="77777777" w:rsidR="00A17716" w:rsidRPr="00F458A0" w:rsidRDefault="00A17716" w:rsidP="00A17716">
            <w:pPr>
              <w:pStyle w:val="TableText"/>
            </w:pPr>
            <w:r w:rsidRPr="00F458A0">
              <w:t>R</w:t>
            </w:r>
          </w:p>
        </w:tc>
      </w:tr>
      <w:tr w:rsidR="00A17716" w:rsidRPr="00F458A0" w14:paraId="244B544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F2639" w14:textId="77777777" w:rsidR="00A17716" w:rsidRPr="00F458A0" w:rsidRDefault="00A17716" w:rsidP="00A17716">
            <w:pPr>
              <w:pStyle w:val="TableText"/>
            </w:pPr>
            <w:r w:rsidRPr="00F458A0">
              <w:t>eIV Payer Link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A310D" w14:textId="77777777" w:rsidR="00A17716" w:rsidRPr="00F458A0" w:rsidRDefault="00A17716" w:rsidP="00A17716">
            <w:pPr>
              <w:pStyle w:val="TableText"/>
            </w:pPr>
            <w:r w:rsidRPr="00F458A0">
              <w:t>Linked Insurance Companies: Phone Numbers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08791F"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1B52FC" w14:textId="77777777" w:rsidR="00A17716" w:rsidRPr="00F458A0" w:rsidRDefault="00A17716" w:rsidP="00A17716">
            <w:pPr>
              <w:pStyle w:val="TableText"/>
            </w:pPr>
            <w:r w:rsidRPr="00F458A0">
              <w:t>R</w:t>
            </w:r>
          </w:p>
        </w:tc>
      </w:tr>
    </w:tbl>
    <w:p w14:paraId="0600B4FB" w14:textId="77777777" w:rsidR="00A17716" w:rsidRPr="00F458A0" w:rsidRDefault="00A17716" w:rsidP="00A17716">
      <w:pPr>
        <w:pStyle w:val="StepIntro"/>
      </w:pPr>
      <w:r w:rsidRPr="00F458A0">
        <w:t>eIV Ambiguous Policy Report</w:t>
      </w:r>
    </w:p>
    <w:p w14:paraId="642BC42B" w14:textId="77777777" w:rsidR="00A17716" w:rsidRPr="00F458A0" w:rsidRDefault="00A17716" w:rsidP="00A17716">
      <w:pPr>
        <w:pStyle w:val="NormalWeb"/>
        <w:rPr>
          <w:rFonts w:eastAsiaTheme="minorEastAsia"/>
        </w:rPr>
      </w:pPr>
      <w:r w:rsidRPr="00F458A0">
        <w:t>This report allows users to view ambiguous payer 270 Health Care Eligibility Benefits Responses (</w:t>
      </w:r>
      <w:r w:rsidRPr="00F458A0">
        <w:fldChar w:fldCharType="begin"/>
      </w:r>
      <w:r w:rsidRPr="00F458A0">
        <w:instrText xml:space="preserve"> REF _Ref474456137 \h </w:instrText>
      </w:r>
      <w:r>
        <w:instrText xml:space="preserve"> \* MERGEFORMAT </w:instrText>
      </w:r>
      <w:r w:rsidRPr="00F458A0">
        <w:fldChar w:fldCharType="separate"/>
      </w:r>
      <w:ins w:id="605" w:author="Author">
        <w:r w:rsidR="006B661F">
          <w:rPr>
            <w:b/>
            <w:bCs/>
          </w:rPr>
          <w:t>Error! Reference source not found.</w:t>
        </w:r>
      </w:ins>
      <w:del w:id="606" w:author="Author">
        <w:r w:rsidRPr="00F458A0" w:rsidDel="006B661F">
          <w:delText xml:space="preserve">Table </w:delText>
        </w:r>
        <w:r w:rsidRPr="00F458A0" w:rsidDel="006B661F">
          <w:rPr>
            <w:noProof/>
          </w:rPr>
          <w:delText>169</w:delText>
        </w:r>
      </w:del>
      <w:r w:rsidRPr="00F458A0">
        <w:fldChar w:fldCharType="end"/>
      </w:r>
      <w:r w:rsidRPr="00F458A0">
        <w:t>). Ambiguous payer responses (</w:t>
      </w:r>
      <w:r w:rsidRPr="00F458A0">
        <w:fldChar w:fldCharType="begin"/>
      </w:r>
      <w:r w:rsidRPr="00F458A0">
        <w:instrText xml:space="preserve"> REF _Ref474456238 \h </w:instrText>
      </w:r>
      <w:r>
        <w:instrText xml:space="preserve"> \* MERGEFORMAT </w:instrText>
      </w:r>
      <w:r w:rsidRPr="00F458A0">
        <w:fldChar w:fldCharType="separate"/>
      </w:r>
      <w:ins w:id="607" w:author="Author">
        <w:r w:rsidR="006B661F">
          <w:rPr>
            <w:b/>
            <w:bCs/>
          </w:rPr>
          <w:t>Error! Reference source not found.</w:t>
        </w:r>
      </w:ins>
      <w:del w:id="608" w:author="Author">
        <w:r w:rsidRPr="00F458A0" w:rsidDel="006B661F">
          <w:delText xml:space="preserve">Figure </w:delText>
        </w:r>
        <w:r w:rsidRPr="00F458A0" w:rsidDel="006B661F">
          <w:rPr>
            <w:noProof/>
          </w:rPr>
          <w:delText>56</w:delText>
        </w:r>
      </w:del>
      <w:r w:rsidRPr="00F458A0">
        <w:fldChar w:fldCharType="end"/>
      </w:r>
      <w:r w:rsidRPr="00F458A0">
        <w:t>) are those responses that do not have enough information for eIV to safely determine if the policy is active or not active.</w:t>
      </w:r>
    </w:p>
    <w:p w14:paraId="7E118E4B" w14:textId="2C7172E8"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09" w:author="Author">
        <w:r w:rsidR="006B661F">
          <w:rPr>
            <w:rFonts w:ascii="Arial" w:hAnsi="Arial" w:cs="Arial"/>
            <w:noProof/>
          </w:rPr>
          <w:t>27</w:t>
        </w:r>
      </w:ins>
      <w:del w:id="610" w:author="Author">
        <w:r w:rsidR="004D0F47" w:rsidDel="006B661F">
          <w:rPr>
            <w:rFonts w:ascii="Arial" w:hAnsi="Arial" w:cs="Arial"/>
            <w:noProof/>
          </w:rPr>
          <w:delText>29</w:delText>
        </w:r>
      </w:del>
      <w:r w:rsidRPr="00A236D6">
        <w:rPr>
          <w:rFonts w:ascii="Arial" w:hAnsi="Arial" w:cs="Arial"/>
          <w:noProof/>
        </w:rPr>
        <w:fldChar w:fldCharType="end"/>
      </w:r>
      <w:r w:rsidRPr="00A236D6">
        <w:rPr>
          <w:rFonts w:ascii="Arial" w:hAnsi="Arial" w:cs="Arial"/>
        </w:rPr>
        <w:t>: Ambiguous Payer Report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833"/>
        <w:gridCol w:w="3511"/>
        <w:gridCol w:w="1757"/>
        <w:gridCol w:w="1350"/>
      </w:tblGrid>
      <w:tr w:rsidR="00A17716" w:rsidRPr="00F458A0" w14:paraId="07EAB4E5"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28CC9F0"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A4DF"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B60F10F"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10C822C" w14:textId="77777777" w:rsidR="00A17716" w:rsidRPr="00F458A0" w:rsidRDefault="00A17716" w:rsidP="00A17716">
            <w:pPr>
              <w:pStyle w:val="TableHeading"/>
            </w:pPr>
            <w:r w:rsidRPr="00F458A0">
              <w:t>Read/Write</w:t>
            </w:r>
          </w:p>
        </w:tc>
      </w:tr>
      <w:tr w:rsidR="00A17716" w:rsidRPr="00F458A0" w14:paraId="1C8B9B0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2A5FAD"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54950"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FA574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F2469B" w14:textId="77777777" w:rsidR="00A17716" w:rsidRPr="00F458A0" w:rsidRDefault="00A17716" w:rsidP="00A17716">
            <w:pPr>
              <w:pStyle w:val="TableText"/>
            </w:pPr>
            <w:r w:rsidRPr="00F458A0">
              <w:t>R</w:t>
            </w:r>
          </w:p>
        </w:tc>
      </w:tr>
      <w:tr w:rsidR="00A17716" w:rsidRPr="00F458A0" w14:paraId="3E8A1F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C7128B"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F1E6A"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DE79A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EE283B" w14:textId="77777777" w:rsidR="00A17716" w:rsidRPr="00F458A0" w:rsidRDefault="00A17716" w:rsidP="00A17716">
            <w:pPr>
              <w:pStyle w:val="TableText"/>
            </w:pPr>
            <w:r w:rsidRPr="00F458A0">
              <w:t>R</w:t>
            </w:r>
          </w:p>
        </w:tc>
      </w:tr>
      <w:tr w:rsidR="00A17716" w:rsidRPr="00F458A0" w14:paraId="458D2C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D8D13C"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DFD6FE"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7B33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B29F12" w14:textId="77777777" w:rsidR="00A17716" w:rsidRPr="00F458A0" w:rsidRDefault="00A17716" w:rsidP="00A17716">
            <w:pPr>
              <w:pStyle w:val="TableText"/>
            </w:pPr>
            <w:r w:rsidRPr="00F458A0">
              <w:t>R</w:t>
            </w:r>
          </w:p>
        </w:tc>
      </w:tr>
      <w:tr w:rsidR="00A17716" w:rsidRPr="00F458A0" w14:paraId="5241E36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F8A2D"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94BBF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FC920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7A19EF" w14:textId="77777777" w:rsidR="00A17716" w:rsidRPr="00F458A0" w:rsidRDefault="00A17716" w:rsidP="00A17716">
            <w:pPr>
              <w:pStyle w:val="TableText"/>
            </w:pPr>
            <w:r w:rsidRPr="00F458A0">
              <w:t>R</w:t>
            </w:r>
          </w:p>
        </w:tc>
      </w:tr>
      <w:tr w:rsidR="00A17716" w:rsidRPr="00F458A0" w14:paraId="2311E7C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BDD0BE"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DD932" w14:textId="77777777" w:rsidR="00A17716" w:rsidRPr="00F458A0" w:rsidRDefault="00A17716" w:rsidP="00A17716">
            <w:pPr>
              <w:pStyle w:val="TableText"/>
            </w:pPr>
            <w:r w:rsidRPr="00F458A0">
              <w:t>Select the type of responses to display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23AA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10797F" w14:textId="77777777" w:rsidR="00A17716" w:rsidRPr="00F458A0" w:rsidRDefault="00A17716" w:rsidP="00A17716">
            <w:pPr>
              <w:pStyle w:val="TableText"/>
            </w:pPr>
            <w:r w:rsidRPr="00F458A0">
              <w:t>R</w:t>
            </w:r>
          </w:p>
        </w:tc>
      </w:tr>
      <w:tr w:rsidR="00A17716" w:rsidRPr="00F458A0" w14:paraId="61DDE9B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F4E987"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F90AC" w14:textId="77777777" w:rsidR="00A17716" w:rsidRPr="00F458A0" w:rsidRDefault="00A17716" w:rsidP="00A17716">
            <w:pPr>
              <w:pStyle w:val="TableText"/>
            </w:pPr>
            <w:r w:rsidRPr="00F458A0">
              <w:t>Select the primary sort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4DEBE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5FE4EC" w14:textId="77777777" w:rsidR="00A17716" w:rsidRPr="00F458A0" w:rsidRDefault="00A17716" w:rsidP="00A17716">
            <w:pPr>
              <w:pStyle w:val="TableText"/>
            </w:pPr>
            <w:r w:rsidRPr="00F458A0">
              <w:t>R</w:t>
            </w:r>
          </w:p>
        </w:tc>
      </w:tr>
      <w:tr w:rsidR="00A17716" w:rsidRPr="00F458A0" w14:paraId="64C87E6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B9288"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33B6"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F9B1D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27A3ED" w14:textId="77777777" w:rsidR="00A17716" w:rsidRPr="00F458A0" w:rsidRDefault="00A17716" w:rsidP="00A17716">
            <w:pPr>
              <w:pStyle w:val="TableText"/>
            </w:pPr>
            <w:r w:rsidRPr="00F458A0">
              <w:t>R</w:t>
            </w:r>
          </w:p>
        </w:tc>
      </w:tr>
      <w:tr w:rsidR="00A17716" w:rsidRPr="00F458A0" w14:paraId="03516C5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553C8" w14:textId="77777777" w:rsidR="00A17716" w:rsidRPr="00F458A0" w:rsidRDefault="00A17716" w:rsidP="00A17716">
            <w:pPr>
              <w:pStyle w:val="TableText"/>
            </w:pPr>
            <w:r w:rsidRPr="00F458A0">
              <w:lastRenderedPageBreak/>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C2C39"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95742"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E53C91" w14:textId="77777777" w:rsidR="00A17716" w:rsidRPr="00F458A0" w:rsidRDefault="00A17716" w:rsidP="00A17716">
            <w:pPr>
              <w:pStyle w:val="TableText"/>
            </w:pPr>
            <w:r w:rsidRPr="00F458A0">
              <w:t>R</w:t>
            </w:r>
          </w:p>
        </w:tc>
      </w:tr>
      <w:tr w:rsidR="00A17716" w:rsidRPr="00F458A0" w14:paraId="3DD986D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B6A531"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C233E"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0D538"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D09B0F" w14:textId="77777777" w:rsidR="00A17716" w:rsidRPr="00F458A0" w:rsidRDefault="00A17716" w:rsidP="00A17716">
            <w:pPr>
              <w:pStyle w:val="TableText"/>
            </w:pPr>
            <w:r w:rsidRPr="00F458A0">
              <w:t>R</w:t>
            </w:r>
          </w:p>
        </w:tc>
      </w:tr>
      <w:tr w:rsidR="00A17716" w:rsidRPr="00F458A0" w14:paraId="577E7B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77BCA"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4D45D" w14:textId="77777777" w:rsidR="00A17716" w:rsidRPr="00F458A0" w:rsidRDefault="00A17716" w:rsidP="00A17716">
            <w:pPr>
              <w:pStyle w:val="TableText"/>
            </w:pPr>
            <w:r w:rsidRPr="00F458A0">
              <w:t>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3E7C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F77A9" w14:textId="77777777" w:rsidR="00A17716" w:rsidRPr="00F458A0" w:rsidRDefault="00A17716" w:rsidP="00A17716">
            <w:pPr>
              <w:pStyle w:val="TableText"/>
            </w:pPr>
            <w:r w:rsidRPr="00F458A0">
              <w:t>R</w:t>
            </w:r>
          </w:p>
        </w:tc>
      </w:tr>
      <w:tr w:rsidR="00A17716" w:rsidRPr="00F458A0" w14:paraId="649329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E967E"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F02A1B" w14:textId="77777777" w:rsidR="00A17716" w:rsidRPr="00F458A0" w:rsidRDefault="00A17716" w:rsidP="00A17716">
            <w:pPr>
              <w:pStyle w:val="TableText"/>
            </w:pPr>
            <w:r w:rsidRPr="00F458A0">
              <w:t>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8C087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E12C7" w14:textId="77777777" w:rsidR="00A17716" w:rsidRPr="00F458A0" w:rsidRDefault="00A17716" w:rsidP="00A17716">
            <w:pPr>
              <w:pStyle w:val="TableText"/>
            </w:pPr>
            <w:r w:rsidRPr="00F458A0">
              <w:t>R</w:t>
            </w:r>
          </w:p>
        </w:tc>
      </w:tr>
      <w:tr w:rsidR="00A17716" w:rsidRPr="00F458A0" w14:paraId="7E7911E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B35D7D" w14:textId="77777777" w:rsidR="00A17716" w:rsidRPr="00F458A0" w:rsidRDefault="00A17716" w:rsidP="00A17716">
            <w:pPr>
              <w:pStyle w:val="TableText"/>
              <w:rPr>
                <w:rFonts w:eastAsiaTheme="minorEastAsia"/>
              </w:rPr>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167DB9" w14:textId="77777777" w:rsidR="00A17716" w:rsidRPr="00F458A0" w:rsidRDefault="00A17716" w:rsidP="00A17716">
            <w:pPr>
              <w:pStyle w:val="TableText"/>
            </w:pPr>
            <w:r w:rsidRPr="00F458A0">
              <w:t>Subscriber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1D8AE"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26713" w14:textId="77777777" w:rsidR="00A17716" w:rsidRPr="00F458A0" w:rsidRDefault="00A17716" w:rsidP="00A17716">
            <w:pPr>
              <w:pStyle w:val="TableText"/>
            </w:pPr>
            <w:r w:rsidRPr="00F458A0">
              <w:t>R</w:t>
            </w:r>
          </w:p>
        </w:tc>
      </w:tr>
      <w:tr w:rsidR="00A17716" w:rsidRPr="00F458A0" w14:paraId="2B5ABA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0A822"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2ED254" w14:textId="77777777" w:rsidR="00A17716" w:rsidRPr="00F458A0" w:rsidRDefault="00A17716" w:rsidP="00A17716">
            <w:pPr>
              <w:pStyle w:val="TableText"/>
            </w:pPr>
            <w:r w:rsidRPr="00F458A0">
              <w:t>Subscriber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47C046"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A81C83" w14:textId="77777777" w:rsidR="00A17716" w:rsidRPr="00F458A0" w:rsidRDefault="00A17716" w:rsidP="00A17716">
            <w:pPr>
              <w:pStyle w:val="TableText"/>
            </w:pPr>
            <w:r w:rsidRPr="00F458A0">
              <w:t>R</w:t>
            </w:r>
          </w:p>
        </w:tc>
      </w:tr>
      <w:tr w:rsidR="00A17716" w:rsidRPr="00F458A0" w14:paraId="7CAAE8C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B8B765"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608625" w14:textId="77777777" w:rsidR="00A17716" w:rsidRPr="00F458A0" w:rsidRDefault="00A17716" w:rsidP="00A17716">
            <w:pPr>
              <w:pStyle w:val="TableText"/>
            </w:pPr>
            <w:r w:rsidRPr="00F458A0">
              <w:t>Subscriber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6F4DB"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C7756" w14:textId="77777777" w:rsidR="00A17716" w:rsidRPr="00F458A0" w:rsidRDefault="00A17716" w:rsidP="00A17716">
            <w:pPr>
              <w:pStyle w:val="TableText"/>
            </w:pPr>
            <w:r w:rsidRPr="00F458A0">
              <w:t>R</w:t>
            </w:r>
          </w:p>
        </w:tc>
      </w:tr>
      <w:tr w:rsidR="00A17716" w:rsidRPr="00F458A0" w14:paraId="1E345BF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1A9AF"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C774D2" w14:textId="77777777" w:rsidR="00A17716" w:rsidRPr="00F458A0" w:rsidRDefault="00A17716" w:rsidP="00A17716">
            <w:pPr>
              <w:pStyle w:val="TableText"/>
            </w:pPr>
            <w:r w:rsidRPr="00F458A0">
              <w:t>Subscriber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D95264"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3A7F59" w14:textId="77777777" w:rsidR="00A17716" w:rsidRPr="00F458A0" w:rsidRDefault="00A17716" w:rsidP="00A17716">
            <w:pPr>
              <w:pStyle w:val="TableText"/>
            </w:pPr>
            <w:r w:rsidRPr="00F458A0">
              <w:t>R</w:t>
            </w:r>
          </w:p>
        </w:tc>
      </w:tr>
      <w:tr w:rsidR="00A17716" w:rsidRPr="00F458A0" w14:paraId="0B88B8B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7E186"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3BBA0"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51E32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557DD" w14:textId="77777777" w:rsidR="00A17716" w:rsidRPr="00F458A0" w:rsidRDefault="00A17716" w:rsidP="00A17716">
            <w:pPr>
              <w:pStyle w:val="TableText"/>
            </w:pPr>
            <w:r w:rsidRPr="00F458A0">
              <w:t>R</w:t>
            </w:r>
          </w:p>
        </w:tc>
      </w:tr>
      <w:tr w:rsidR="00A17716" w:rsidRPr="00F458A0" w14:paraId="75BFB4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24037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A535FB" w14:textId="77777777" w:rsidR="00A17716" w:rsidRPr="00F458A0" w:rsidRDefault="00A17716" w:rsidP="00A17716">
            <w:pPr>
              <w:pStyle w:val="TableText"/>
            </w:pPr>
            <w:r w:rsidRPr="00F458A0">
              <w:t>Group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4CAE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8EF42" w14:textId="77777777" w:rsidR="00A17716" w:rsidRPr="00F458A0" w:rsidRDefault="00A17716" w:rsidP="00A17716">
            <w:pPr>
              <w:pStyle w:val="TableText"/>
            </w:pPr>
            <w:r w:rsidRPr="00F458A0">
              <w:t>R</w:t>
            </w:r>
          </w:p>
        </w:tc>
      </w:tr>
      <w:tr w:rsidR="00A17716" w:rsidRPr="00F458A0" w14:paraId="139505F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036A1"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ECAA50" w14:textId="77777777" w:rsidR="00A17716" w:rsidRPr="00F458A0" w:rsidRDefault="00A17716" w:rsidP="00A17716">
            <w:pPr>
              <w:pStyle w:val="TableText"/>
            </w:pPr>
            <w:r w:rsidRPr="00F458A0">
              <w:t>Whose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4E812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BD7097" w14:textId="77777777" w:rsidR="00A17716" w:rsidRPr="00F458A0" w:rsidRDefault="00A17716" w:rsidP="00A17716">
            <w:pPr>
              <w:pStyle w:val="TableText"/>
            </w:pPr>
            <w:r w:rsidRPr="00F458A0">
              <w:t>R</w:t>
            </w:r>
          </w:p>
        </w:tc>
      </w:tr>
      <w:tr w:rsidR="00A17716" w:rsidRPr="00F458A0" w14:paraId="2D0F23B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133FB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7FCE36" w14:textId="77777777" w:rsidR="00A17716" w:rsidRPr="00F458A0" w:rsidRDefault="00A17716" w:rsidP="00A17716">
            <w:pPr>
              <w:pStyle w:val="TableText"/>
            </w:pPr>
            <w:r w:rsidRPr="00F458A0">
              <w:t>Member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169DB8"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AD8D36" w14:textId="77777777" w:rsidR="00A17716" w:rsidRPr="00F458A0" w:rsidRDefault="00A17716" w:rsidP="00A17716">
            <w:pPr>
              <w:pStyle w:val="TableText"/>
            </w:pPr>
            <w:r w:rsidRPr="00F458A0">
              <w:t>R</w:t>
            </w:r>
          </w:p>
        </w:tc>
      </w:tr>
      <w:tr w:rsidR="00A17716" w:rsidRPr="00F458A0" w14:paraId="5426A9B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D9E7D1"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F0994"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F45A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5F5402" w14:textId="77777777" w:rsidR="00A17716" w:rsidRPr="00F458A0" w:rsidRDefault="00A17716" w:rsidP="00A17716">
            <w:pPr>
              <w:pStyle w:val="TableText"/>
            </w:pPr>
            <w:r w:rsidRPr="00F458A0">
              <w:t>R</w:t>
            </w:r>
          </w:p>
        </w:tc>
      </w:tr>
      <w:tr w:rsidR="00A17716" w:rsidRPr="00F458A0" w14:paraId="4D93794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AAFC5"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5F8EC" w14:textId="77777777" w:rsidR="00A17716" w:rsidRPr="00F458A0" w:rsidRDefault="00A17716" w:rsidP="00A17716">
            <w:pPr>
              <w:pStyle w:val="TableText"/>
            </w:pPr>
            <w:r w:rsidRPr="00F458A0">
              <w:t>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6B6633"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3CA504" w14:textId="77777777" w:rsidR="00A17716" w:rsidRPr="00F458A0" w:rsidRDefault="00A17716" w:rsidP="00A17716">
            <w:pPr>
              <w:pStyle w:val="TableText"/>
            </w:pPr>
            <w:r w:rsidRPr="00F458A0">
              <w:t>R</w:t>
            </w:r>
          </w:p>
        </w:tc>
      </w:tr>
      <w:tr w:rsidR="00A17716" w:rsidRPr="00F458A0" w14:paraId="524A103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03EB5"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27C25" w14:textId="77777777" w:rsidR="00A17716" w:rsidRPr="00F458A0" w:rsidRDefault="00A17716" w:rsidP="00A17716">
            <w:pPr>
              <w:pStyle w:val="TableText"/>
            </w:pPr>
            <w:r w:rsidRPr="00F458A0">
              <w:t>Subscriber Sex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B181D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CEEC3F" w14:textId="77777777" w:rsidR="00A17716" w:rsidRPr="00F458A0" w:rsidRDefault="00A17716" w:rsidP="00A17716">
            <w:pPr>
              <w:pStyle w:val="TableText"/>
            </w:pPr>
            <w:r w:rsidRPr="00F458A0">
              <w:t>R</w:t>
            </w:r>
          </w:p>
        </w:tc>
      </w:tr>
      <w:tr w:rsidR="00A17716" w:rsidRPr="00F458A0" w14:paraId="1FFED83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DEED0"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FAF06" w14:textId="77777777" w:rsidR="00A17716" w:rsidRPr="00F458A0" w:rsidRDefault="00A17716" w:rsidP="00A17716">
            <w:pPr>
              <w:pStyle w:val="TableText"/>
            </w:pPr>
            <w:r w:rsidRPr="00F458A0">
              <w:t>Service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0A76FC"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37A7E" w14:textId="77777777" w:rsidR="00A17716" w:rsidRPr="00F458A0" w:rsidRDefault="00A17716" w:rsidP="00A17716">
            <w:pPr>
              <w:pStyle w:val="TableText"/>
            </w:pPr>
            <w:r w:rsidRPr="00F458A0">
              <w:t>R</w:t>
            </w:r>
          </w:p>
        </w:tc>
      </w:tr>
      <w:tr w:rsidR="00A17716" w:rsidRPr="00F458A0" w14:paraId="436083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88DEB"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293A19" w14:textId="77777777" w:rsidR="00A17716" w:rsidRPr="00F458A0" w:rsidRDefault="00A17716" w:rsidP="00A17716">
            <w:pPr>
              <w:pStyle w:val="TableText"/>
            </w:pPr>
            <w:r w:rsidRPr="00F458A0">
              <w:t>Date of Death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A6C719"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30C0C8" w14:textId="77777777" w:rsidR="00A17716" w:rsidRPr="00F458A0" w:rsidRDefault="00A17716" w:rsidP="00A17716">
            <w:pPr>
              <w:pStyle w:val="TableText"/>
            </w:pPr>
            <w:r w:rsidRPr="00F458A0">
              <w:t>R</w:t>
            </w:r>
          </w:p>
        </w:tc>
      </w:tr>
      <w:tr w:rsidR="00A17716" w:rsidRPr="00F458A0" w14:paraId="386101D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90BE73"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E7201D" w14:textId="77777777" w:rsidR="00A17716" w:rsidRPr="00F458A0" w:rsidRDefault="00A17716" w:rsidP="00A17716">
            <w:pPr>
              <w:pStyle w:val="TableText"/>
            </w:pPr>
            <w:r w:rsidRPr="00F458A0">
              <w:t>Effective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7C650"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0FB35F" w14:textId="77777777" w:rsidR="00A17716" w:rsidRPr="00F458A0" w:rsidRDefault="00A17716" w:rsidP="00A17716">
            <w:pPr>
              <w:pStyle w:val="TableText"/>
            </w:pPr>
            <w:r w:rsidRPr="00F458A0">
              <w:t>R</w:t>
            </w:r>
          </w:p>
        </w:tc>
      </w:tr>
      <w:tr w:rsidR="00A17716" w:rsidRPr="00F458A0" w14:paraId="3FF1229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90E6D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F43CAA" w14:textId="77777777" w:rsidR="00A17716" w:rsidRPr="00F458A0" w:rsidRDefault="00A17716" w:rsidP="00A17716">
            <w:pPr>
              <w:pStyle w:val="TableText"/>
            </w:pPr>
            <w:r w:rsidRPr="00F458A0">
              <w:t>Certification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8241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D7A80" w14:textId="77777777" w:rsidR="00A17716" w:rsidRPr="00F458A0" w:rsidRDefault="00A17716" w:rsidP="00A17716">
            <w:pPr>
              <w:pStyle w:val="TableText"/>
            </w:pPr>
            <w:r w:rsidRPr="00F458A0">
              <w:t>R</w:t>
            </w:r>
          </w:p>
        </w:tc>
      </w:tr>
      <w:tr w:rsidR="00A17716" w:rsidRPr="00F458A0" w14:paraId="5798376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C8ED80"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4C0E88" w14:textId="77777777" w:rsidR="00A17716" w:rsidRPr="00F458A0" w:rsidRDefault="00A17716" w:rsidP="00A17716">
            <w:pPr>
              <w:pStyle w:val="TableText"/>
            </w:pPr>
            <w:r w:rsidRPr="00F458A0">
              <w:t>Expiration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658B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722A1" w14:textId="77777777" w:rsidR="00A17716" w:rsidRPr="00F458A0" w:rsidRDefault="00A17716" w:rsidP="00A17716">
            <w:pPr>
              <w:pStyle w:val="TableText"/>
            </w:pPr>
            <w:r w:rsidRPr="00F458A0">
              <w:t>R</w:t>
            </w:r>
          </w:p>
        </w:tc>
      </w:tr>
      <w:tr w:rsidR="00A17716" w:rsidRPr="00F458A0" w14:paraId="4E36D4E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25E1C"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11D08" w14:textId="77777777" w:rsidR="00A17716" w:rsidRPr="00F458A0" w:rsidRDefault="00A17716" w:rsidP="00A17716">
            <w:pPr>
              <w:pStyle w:val="TableText"/>
            </w:pPr>
            <w:r w:rsidRPr="00F458A0">
              <w:t>Payer Updated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3392F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A36D9" w14:textId="77777777" w:rsidR="00A17716" w:rsidRPr="00F458A0" w:rsidRDefault="00A17716" w:rsidP="00A17716">
            <w:pPr>
              <w:pStyle w:val="TableText"/>
            </w:pPr>
            <w:r w:rsidRPr="00F458A0">
              <w:t>R</w:t>
            </w:r>
          </w:p>
        </w:tc>
      </w:tr>
      <w:tr w:rsidR="00A17716" w:rsidRPr="00F458A0" w14:paraId="64A048C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1C8D4"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247FA" w14:textId="77777777" w:rsidR="00A17716" w:rsidRPr="00F458A0" w:rsidRDefault="00A17716" w:rsidP="00A17716">
            <w:pPr>
              <w:pStyle w:val="TableText"/>
              <w:rPr>
                <w:rFonts w:eastAsiaTheme="minorEastAsia"/>
              </w:rPr>
            </w:pPr>
            <w:r w:rsidRPr="00F458A0">
              <w:t>Response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02F4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31242" w14:textId="77777777" w:rsidR="00A17716" w:rsidRPr="00F458A0" w:rsidRDefault="00A17716" w:rsidP="00A17716">
            <w:pPr>
              <w:pStyle w:val="TableText"/>
            </w:pPr>
            <w:r w:rsidRPr="00F458A0">
              <w:t>R</w:t>
            </w:r>
          </w:p>
        </w:tc>
      </w:tr>
      <w:tr w:rsidR="00A17716" w:rsidRPr="00F458A0" w14:paraId="254B06E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54CEA" w14:textId="77777777" w:rsidR="00A17716" w:rsidRPr="00F458A0" w:rsidRDefault="00A17716" w:rsidP="00A17716">
            <w:pPr>
              <w:pStyle w:val="TableText"/>
            </w:pPr>
            <w:r w:rsidRPr="00F458A0">
              <w:t>eIV Ambiguous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49D8C"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8CFD7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E4B6F1" w14:textId="77777777" w:rsidR="00A17716" w:rsidRPr="00F458A0" w:rsidRDefault="00A17716" w:rsidP="00A17716">
            <w:pPr>
              <w:pStyle w:val="TableText"/>
            </w:pPr>
            <w:r w:rsidRPr="00F458A0">
              <w:t>R</w:t>
            </w:r>
          </w:p>
        </w:tc>
      </w:tr>
    </w:tbl>
    <w:p w14:paraId="0E3E4F6C" w14:textId="77777777" w:rsidR="00A17716" w:rsidRPr="00F458A0" w:rsidRDefault="00A17716" w:rsidP="00A17716">
      <w:pPr>
        <w:pStyle w:val="StepIntro"/>
      </w:pPr>
      <w:r w:rsidRPr="00F458A0">
        <w:t>eIV Inactive Policy Report</w:t>
      </w:r>
    </w:p>
    <w:p w14:paraId="0779A320" w14:textId="77777777" w:rsidR="00A17716" w:rsidRPr="00F458A0" w:rsidRDefault="00A17716" w:rsidP="00A17716">
      <w:pPr>
        <w:pStyle w:val="NormalWeb"/>
        <w:rPr>
          <w:rFonts w:eastAsiaTheme="minorEastAsia"/>
        </w:rPr>
      </w:pPr>
      <w:r w:rsidRPr="00F458A0">
        <w:t>This report (</w:t>
      </w:r>
      <w:r w:rsidRPr="00F458A0">
        <w:fldChar w:fldCharType="begin"/>
      </w:r>
      <w:r w:rsidRPr="00F458A0">
        <w:instrText xml:space="preserve"> REF _Ref474456335 \h </w:instrText>
      </w:r>
      <w:r>
        <w:instrText xml:space="preserve"> \* MERGEFORMAT </w:instrText>
      </w:r>
      <w:r w:rsidRPr="00F458A0">
        <w:fldChar w:fldCharType="separate"/>
      </w:r>
      <w:ins w:id="611" w:author="Author">
        <w:r w:rsidR="006B661F">
          <w:rPr>
            <w:b/>
            <w:bCs/>
          </w:rPr>
          <w:t>Error! Reference source not found.</w:t>
        </w:r>
      </w:ins>
      <w:del w:id="612" w:author="Author">
        <w:r w:rsidRPr="00F458A0" w:rsidDel="006B661F">
          <w:delText xml:space="preserve">Table </w:delText>
        </w:r>
        <w:r w:rsidRPr="00F458A0" w:rsidDel="006B661F">
          <w:rPr>
            <w:noProof/>
          </w:rPr>
          <w:delText>170</w:delText>
        </w:r>
      </w:del>
      <w:r w:rsidRPr="00F458A0">
        <w:fldChar w:fldCharType="end"/>
      </w:r>
      <w:r w:rsidRPr="00F458A0">
        <w:t>) displays any inactive insurance policies that the eIV software identified while making 270 Health Care Eligibility Benefits Inquiries (</w:t>
      </w:r>
      <w:r w:rsidRPr="00F458A0">
        <w:fldChar w:fldCharType="begin"/>
      </w:r>
      <w:r w:rsidRPr="00F458A0">
        <w:instrText xml:space="preserve"> REF _Ref474456367 \h </w:instrText>
      </w:r>
      <w:r>
        <w:instrText xml:space="preserve"> \* MERGEFORMAT </w:instrText>
      </w:r>
      <w:r w:rsidRPr="00F458A0">
        <w:fldChar w:fldCharType="separate"/>
      </w:r>
      <w:ins w:id="613" w:author="Author">
        <w:r w:rsidR="006B661F">
          <w:rPr>
            <w:b/>
            <w:bCs/>
          </w:rPr>
          <w:t>Error! Reference source not found.</w:t>
        </w:r>
      </w:ins>
      <w:del w:id="614" w:author="Author">
        <w:r w:rsidRPr="00F458A0" w:rsidDel="006B661F">
          <w:delText xml:space="preserve">Figure </w:delText>
        </w:r>
        <w:r w:rsidRPr="00F458A0" w:rsidDel="006B661F">
          <w:rPr>
            <w:noProof/>
          </w:rPr>
          <w:delText>57</w:delText>
        </w:r>
      </w:del>
      <w:r w:rsidRPr="00F458A0">
        <w:fldChar w:fldCharType="end"/>
      </w:r>
      <w:r w:rsidRPr="00F458A0">
        <w:t>).</w:t>
      </w:r>
    </w:p>
    <w:p w14:paraId="6073C1A3" w14:textId="711C2C9E" w:rsidR="00A17716" w:rsidRPr="00A236D6" w:rsidRDefault="00A17716" w:rsidP="00A17716">
      <w:pPr>
        <w:pStyle w:val="Caption"/>
        <w:rPr>
          <w:rFonts w:ascii="Arial" w:hAnsi="Arial" w:cs="Arial"/>
        </w:rPr>
      </w:pPr>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15" w:author="Author">
        <w:r w:rsidR="006B661F">
          <w:rPr>
            <w:rFonts w:ascii="Arial" w:hAnsi="Arial" w:cs="Arial"/>
            <w:noProof/>
          </w:rPr>
          <w:t>28</w:t>
        </w:r>
      </w:ins>
      <w:del w:id="616" w:author="Author">
        <w:r w:rsidR="004D0F47" w:rsidDel="006B661F">
          <w:rPr>
            <w:rFonts w:ascii="Arial" w:hAnsi="Arial" w:cs="Arial"/>
            <w:noProof/>
          </w:rPr>
          <w:delText>30</w:delText>
        </w:r>
      </w:del>
      <w:r w:rsidRPr="00A236D6">
        <w:rPr>
          <w:rFonts w:ascii="Arial" w:hAnsi="Arial" w:cs="Arial"/>
          <w:noProof/>
        </w:rPr>
        <w:fldChar w:fldCharType="end"/>
      </w:r>
      <w:r w:rsidRPr="00A236D6">
        <w:rPr>
          <w:rFonts w:ascii="Arial" w:hAnsi="Arial" w:cs="Arial"/>
        </w:rPr>
        <w:t>: Inactive Insurance Policy Report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99"/>
        <w:gridCol w:w="4036"/>
        <w:gridCol w:w="1725"/>
        <w:gridCol w:w="1350"/>
      </w:tblGrid>
      <w:tr w:rsidR="00A17716" w:rsidRPr="00F458A0" w14:paraId="0F66E2AC"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3D88133"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E16C73"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A0A5955"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A11FEC0" w14:textId="77777777" w:rsidR="00A17716" w:rsidRPr="00F458A0" w:rsidRDefault="00A17716" w:rsidP="00A17716">
            <w:pPr>
              <w:pStyle w:val="TableHeading"/>
            </w:pPr>
            <w:r w:rsidRPr="00F458A0">
              <w:t>Read/Write</w:t>
            </w:r>
          </w:p>
        </w:tc>
      </w:tr>
      <w:tr w:rsidR="00A17716" w:rsidRPr="00F458A0" w14:paraId="68D4083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28891" w14:textId="77777777" w:rsidR="00A17716" w:rsidRPr="00F458A0" w:rsidRDefault="00A17716" w:rsidP="00A17716">
            <w:pPr>
              <w:pStyle w:val="TableText"/>
              <w:rPr>
                <w:rFonts w:eastAsiaTheme="minorEastAsia"/>
              </w:rPr>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0E29B2"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277C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A7053" w14:textId="77777777" w:rsidR="00A17716" w:rsidRPr="00F458A0" w:rsidRDefault="00A17716" w:rsidP="00A17716">
            <w:pPr>
              <w:pStyle w:val="TableText"/>
            </w:pPr>
            <w:r w:rsidRPr="00F458A0">
              <w:t>R</w:t>
            </w:r>
          </w:p>
        </w:tc>
      </w:tr>
      <w:tr w:rsidR="00A17716" w:rsidRPr="00F458A0" w14:paraId="39C0551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4C7E6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8F287"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9D141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187152" w14:textId="77777777" w:rsidR="00A17716" w:rsidRPr="00F458A0" w:rsidRDefault="00A17716" w:rsidP="00A17716">
            <w:pPr>
              <w:pStyle w:val="TableText"/>
            </w:pPr>
            <w:r w:rsidRPr="00F458A0">
              <w:t>R</w:t>
            </w:r>
          </w:p>
        </w:tc>
      </w:tr>
      <w:tr w:rsidR="00A17716" w:rsidRPr="00F458A0" w14:paraId="2E382C3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8E435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9C8C7"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585D4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F1E3F" w14:textId="77777777" w:rsidR="00A17716" w:rsidRPr="00F458A0" w:rsidRDefault="00A17716" w:rsidP="00A17716">
            <w:pPr>
              <w:pStyle w:val="TableText"/>
            </w:pPr>
            <w:r w:rsidRPr="00F458A0">
              <w:t>R</w:t>
            </w:r>
          </w:p>
        </w:tc>
      </w:tr>
      <w:tr w:rsidR="00A17716" w:rsidRPr="00F458A0" w14:paraId="4B9DFA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5A901"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14F79"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2B31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5C7269" w14:textId="77777777" w:rsidR="00A17716" w:rsidRPr="00F458A0" w:rsidRDefault="00A17716" w:rsidP="00A17716">
            <w:pPr>
              <w:pStyle w:val="TableText"/>
            </w:pPr>
            <w:r w:rsidRPr="00F458A0">
              <w:t>R</w:t>
            </w:r>
          </w:p>
        </w:tc>
      </w:tr>
      <w:tr w:rsidR="00A17716" w:rsidRPr="00F458A0" w14:paraId="5C56F8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ABE12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E90B48" w14:textId="77777777" w:rsidR="00A17716" w:rsidRPr="00F458A0" w:rsidRDefault="00A17716" w:rsidP="00A17716">
            <w:pPr>
              <w:pStyle w:val="TableText"/>
            </w:pPr>
            <w:r w:rsidRPr="00F458A0">
              <w:t>Select the type of responses to display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27D8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6A2F9" w14:textId="77777777" w:rsidR="00A17716" w:rsidRPr="00F458A0" w:rsidRDefault="00A17716" w:rsidP="00A17716">
            <w:pPr>
              <w:pStyle w:val="TableText"/>
            </w:pPr>
            <w:r w:rsidRPr="00F458A0">
              <w:t>R</w:t>
            </w:r>
          </w:p>
        </w:tc>
      </w:tr>
      <w:tr w:rsidR="00A17716" w:rsidRPr="00F458A0" w14:paraId="6B3C3F8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91FD33"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AB5562" w14:textId="77777777" w:rsidR="00A17716" w:rsidRPr="00F458A0" w:rsidRDefault="00A17716" w:rsidP="00A17716">
            <w:pPr>
              <w:pStyle w:val="TableText"/>
            </w:pPr>
            <w:r w:rsidRPr="00F458A0">
              <w:t>Earliest Policy Expiration Date to Select From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F771DC"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D7D611" w14:textId="77777777" w:rsidR="00A17716" w:rsidRPr="00F458A0" w:rsidRDefault="00A17716" w:rsidP="00A17716">
            <w:pPr>
              <w:pStyle w:val="TableText"/>
            </w:pPr>
            <w:r w:rsidRPr="00F458A0">
              <w:t>R</w:t>
            </w:r>
          </w:p>
        </w:tc>
      </w:tr>
      <w:tr w:rsidR="00A17716" w:rsidRPr="00F458A0" w14:paraId="1CD523A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D6FAB"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9195F6" w14:textId="77777777" w:rsidR="00A17716" w:rsidRPr="00F458A0" w:rsidRDefault="00A17716" w:rsidP="00A17716">
            <w:pPr>
              <w:pStyle w:val="TableText"/>
            </w:pPr>
            <w:r w:rsidRPr="00F458A0">
              <w:t>Select the primary sort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32E9F8"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687D1" w14:textId="77777777" w:rsidR="00A17716" w:rsidRPr="00F458A0" w:rsidRDefault="00A17716" w:rsidP="00A17716">
            <w:pPr>
              <w:pStyle w:val="TableText"/>
            </w:pPr>
            <w:r w:rsidRPr="00F458A0">
              <w:t>R</w:t>
            </w:r>
          </w:p>
        </w:tc>
      </w:tr>
      <w:tr w:rsidR="00A17716" w:rsidRPr="00F458A0" w14:paraId="0252F35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C5CFDB"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C3C6A5"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889B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8599E" w14:textId="77777777" w:rsidR="00A17716" w:rsidRPr="00F458A0" w:rsidRDefault="00A17716" w:rsidP="00A17716">
            <w:pPr>
              <w:pStyle w:val="TableText"/>
            </w:pPr>
            <w:r w:rsidRPr="00F458A0">
              <w:t>R</w:t>
            </w:r>
          </w:p>
        </w:tc>
      </w:tr>
      <w:tr w:rsidR="00A17716" w:rsidRPr="00F458A0" w14:paraId="6C5EF8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D3A13"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B9C7F8" w14:textId="77777777" w:rsidR="00A17716" w:rsidRPr="00F458A0" w:rsidRDefault="00A17716" w:rsidP="00A17716">
            <w:pPr>
              <w:pStyle w:val="TableText"/>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39302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88DA6" w14:textId="77777777" w:rsidR="00A17716" w:rsidRPr="00F458A0" w:rsidRDefault="00A17716" w:rsidP="00A17716">
            <w:pPr>
              <w:pStyle w:val="TableText"/>
            </w:pPr>
            <w:r w:rsidRPr="00F458A0">
              <w:t>R</w:t>
            </w:r>
          </w:p>
        </w:tc>
      </w:tr>
      <w:tr w:rsidR="00A17716" w:rsidRPr="00F458A0" w14:paraId="2BA118D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EBAEF"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06243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9019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AED800" w14:textId="77777777" w:rsidR="00A17716" w:rsidRPr="00F458A0" w:rsidRDefault="00A17716" w:rsidP="00A17716">
            <w:pPr>
              <w:pStyle w:val="TableText"/>
            </w:pPr>
            <w:r w:rsidRPr="00F458A0">
              <w:t>R</w:t>
            </w:r>
          </w:p>
        </w:tc>
      </w:tr>
      <w:tr w:rsidR="00A17716" w:rsidRPr="00F458A0" w14:paraId="2D77E79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F932"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01D9E5" w14:textId="77777777" w:rsidR="00A17716" w:rsidRPr="00F458A0" w:rsidRDefault="00A17716" w:rsidP="00A17716">
            <w:pPr>
              <w:pStyle w:val="TableText"/>
            </w:pPr>
            <w:r w:rsidRPr="00F458A0">
              <w:t>Patient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0DAC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664D9" w14:textId="77777777" w:rsidR="00A17716" w:rsidRPr="00F458A0" w:rsidRDefault="00A17716" w:rsidP="00A17716">
            <w:pPr>
              <w:pStyle w:val="TableText"/>
            </w:pPr>
            <w:r w:rsidRPr="00F458A0">
              <w:t>R</w:t>
            </w:r>
          </w:p>
        </w:tc>
      </w:tr>
      <w:tr w:rsidR="00A17716" w:rsidRPr="00F458A0" w14:paraId="29F0098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FBA6ED" w14:textId="77777777" w:rsidR="00A17716" w:rsidRPr="00F458A0" w:rsidRDefault="00A17716" w:rsidP="00A17716">
            <w:pPr>
              <w:pStyle w:val="TableText"/>
              <w:rPr>
                <w:rFonts w:eastAsiaTheme="minorEastAsia"/>
              </w:rPr>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FB89A" w14:textId="77777777" w:rsidR="00A17716" w:rsidRPr="00F458A0" w:rsidRDefault="00A17716" w:rsidP="00A17716">
            <w:pPr>
              <w:pStyle w:val="TableText"/>
            </w:pPr>
            <w:r w:rsidRPr="00F458A0">
              <w:t>Patient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9B20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EA3D4" w14:textId="77777777" w:rsidR="00A17716" w:rsidRPr="00F458A0" w:rsidRDefault="00A17716" w:rsidP="00A17716">
            <w:pPr>
              <w:pStyle w:val="TableText"/>
            </w:pPr>
            <w:r w:rsidRPr="00F458A0">
              <w:t>R</w:t>
            </w:r>
          </w:p>
        </w:tc>
      </w:tr>
      <w:tr w:rsidR="00A17716" w:rsidRPr="00F458A0" w14:paraId="718CF19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AB6B11"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376D40" w14:textId="77777777" w:rsidR="00A17716" w:rsidRPr="00F458A0" w:rsidRDefault="00A17716" w:rsidP="00A17716">
            <w:pPr>
              <w:pStyle w:val="TableText"/>
            </w:pPr>
            <w:r w:rsidRPr="00F458A0">
              <w:t>Subscriber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716AD"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DDD04C" w14:textId="77777777" w:rsidR="00A17716" w:rsidRPr="00F458A0" w:rsidRDefault="00A17716" w:rsidP="00A17716">
            <w:pPr>
              <w:pStyle w:val="TableText"/>
            </w:pPr>
            <w:r w:rsidRPr="00F458A0">
              <w:t>R</w:t>
            </w:r>
          </w:p>
        </w:tc>
      </w:tr>
      <w:tr w:rsidR="00A17716" w:rsidRPr="00F458A0" w14:paraId="1537BD0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C083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3026A" w14:textId="77777777" w:rsidR="00A17716" w:rsidRPr="00F458A0" w:rsidRDefault="00A17716" w:rsidP="00A17716">
            <w:pPr>
              <w:pStyle w:val="TableText"/>
            </w:pPr>
            <w:r w:rsidRPr="00F458A0">
              <w:t>Subscriber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30625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98889" w14:textId="77777777" w:rsidR="00A17716" w:rsidRPr="00F458A0" w:rsidRDefault="00A17716" w:rsidP="00A17716">
            <w:pPr>
              <w:pStyle w:val="TableText"/>
            </w:pPr>
            <w:r w:rsidRPr="00F458A0">
              <w:t>R</w:t>
            </w:r>
          </w:p>
        </w:tc>
      </w:tr>
      <w:tr w:rsidR="00A17716" w:rsidRPr="00F458A0" w14:paraId="1AFC422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B4D13"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886BA" w14:textId="77777777" w:rsidR="00A17716" w:rsidRPr="00F458A0" w:rsidRDefault="00A17716" w:rsidP="00A17716">
            <w:pPr>
              <w:pStyle w:val="TableText"/>
            </w:pPr>
            <w:r w:rsidRPr="00F458A0">
              <w:t>Subscriber DOB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456996"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F05511" w14:textId="77777777" w:rsidR="00A17716" w:rsidRPr="00F458A0" w:rsidRDefault="00A17716" w:rsidP="00A17716">
            <w:pPr>
              <w:pStyle w:val="TableText"/>
            </w:pPr>
            <w:r w:rsidRPr="00F458A0">
              <w:t>R</w:t>
            </w:r>
          </w:p>
        </w:tc>
      </w:tr>
      <w:tr w:rsidR="00A17716" w:rsidRPr="00F458A0" w14:paraId="03D1A6C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25E88"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1601F" w14:textId="77777777" w:rsidR="00A17716" w:rsidRPr="00F458A0" w:rsidRDefault="00A17716" w:rsidP="00A17716">
            <w:pPr>
              <w:pStyle w:val="TableText"/>
            </w:pPr>
            <w:r w:rsidRPr="00F458A0">
              <w:t>Subscriber SSN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81617F"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635FB" w14:textId="77777777" w:rsidR="00A17716" w:rsidRPr="00F458A0" w:rsidRDefault="00A17716" w:rsidP="00A17716">
            <w:pPr>
              <w:pStyle w:val="TableText"/>
            </w:pPr>
            <w:r w:rsidRPr="00F458A0">
              <w:t>R</w:t>
            </w:r>
          </w:p>
        </w:tc>
      </w:tr>
      <w:tr w:rsidR="00A17716" w:rsidRPr="00F458A0" w14:paraId="77DBA98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F86D99" w14:textId="77777777" w:rsidR="00A17716" w:rsidRPr="00F458A0" w:rsidRDefault="00A17716" w:rsidP="00A17716">
            <w:pPr>
              <w:pStyle w:val="TableText"/>
            </w:pPr>
            <w:r w:rsidRPr="00F458A0">
              <w:lastRenderedPageBreak/>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154BD" w14:textId="77777777" w:rsidR="00A17716" w:rsidRPr="00F458A0" w:rsidRDefault="00A17716" w:rsidP="00A17716">
            <w:pPr>
              <w:pStyle w:val="TableText"/>
            </w:pPr>
            <w:r w:rsidRPr="00F458A0">
              <w:t>Subscriber Sex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C751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476BB" w14:textId="77777777" w:rsidR="00A17716" w:rsidRPr="00F458A0" w:rsidRDefault="00A17716" w:rsidP="00A17716">
            <w:pPr>
              <w:pStyle w:val="TableText"/>
            </w:pPr>
            <w:r w:rsidRPr="00F458A0">
              <w:t>R</w:t>
            </w:r>
          </w:p>
        </w:tc>
      </w:tr>
      <w:tr w:rsidR="00A17716" w:rsidRPr="00F458A0" w14:paraId="19E17C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4098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EE0CDB"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009B9"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1C1B8" w14:textId="77777777" w:rsidR="00A17716" w:rsidRPr="00F458A0" w:rsidRDefault="00A17716" w:rsidP="00A17716">
            <w:pPr>
              <w:pStyle w:val="TableText"/>
            </w:pPr>
            <w:r w:rsidRPr="00F458A0">
              <w:t>R</w:t>
            </w:r>
          </w:p>
        </w:tc>
      </w:tr>
      <w:tr w:rsidR="00A17716" w:rsidRPr="00F458A0" w14:paraId="56DEE71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74C6E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FE7768" w14:textId="77777777" w:rsidR="00A17716" w:rsidRPr="00F458A0" w:rsidRDefault="00A17716" w:rsidP="00A17716">
            <w:pPr>
              <w:pStyle w:val="TableText"/>
            </w:pPr>
            <w:r w:rsidRPr="00F458A0">
              <w:t>Group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37D0A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DA5CF" w14:textId="77777777" w:rsidR="00A17716" w:rsidRPr="00F458A0" w:rsidRDefault="00A17716" w:rsidP="00A17716">
            <w:pPr>
              <w:pStyle w:val="TableText"/>
            </w:pPr>
            <w:r w:rsidRPr="00F458A0">
              <w:t>R</w:t>
            </w:r>
          </w:p>
        </w:tc>
      </w:tr>
      <w:tr w:rsidR="00A17716" w:rsidRPr="00F458A0" w14:paraId="7CDF3C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55398C"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D8CEC" w14:textId="77777777" w:rsidR="00A17716" w:rsidRPr="00F458A0" w:rsidRDefault="00A17716" w:rsidP="00A17716">
            <w:pPr>
              <w:pStyle w:val="TableText"/>
            </w:pPr>
            <w:r w:rsidRPr="00F458A0">
              <w:t>Whose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4042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FF9AB8" w14:textId="77777777" w:rsidR="00A17716" w:rsidRPr="00F458A0" w:rsidRDefault="00A17716" w:rsidP="00A17716">
            <w:pPr>
              <w:pStyle w:val="TableText"/>
            </w:pPr>
            <w:r w:rsidRPr="00F458A0">
              <w:t>R</w:t>
            </w:r>
          </w:p>
        </w:tc>
      </w:tr>
      <w:tr w:rsidR="00A17716" w:rsidRPr="00F458A0" w14:paraId="7DAB9FB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2CEBB4"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5B20D9" w14:textId="77777777" w:rsidR="00A17716" w:rsidRPr="00F458A0" w:rsidRDefault="00A17716" w:rsidP="00A17716">
            <w:pPr>
              <w:pStyle w:val="TableText"/>
            </w:pPr>
            <w:r w:rsidRPr="00F458A0">
              <w:t>Member 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7F11C"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B99591" w14:textId="77777777" w:rsidR="00A17716" w:rsidRPr="00F458A0" w:rsidRDefault="00A17716" w:rsidP="00A17716">
            <w:pPr>
              <w:pStyle w:val="TableText"/>
            </w:pPr>
            <w:r w:rsidRPr="00F458A0">
              <w:t>R</w:t>
            </w:r>
          </w:p>
        </w:tc>
      </w:tr>
      <w:tr w:rsidR="00A17716" w:rsidRPr="00F458A0" w14:paraId="696BF27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AE042"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A2767"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669C0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D3521" w14:textId="77777777" w:rsidR="00A17716" w:rsidRPr="00F458A0" w:rsidRDefault="00A17716" w:rsidP="00A17716">
            <w:pPr>
              <w:pStyle w:val="TableText"/>
            </w:pPr>
            <w:r w:rsidRPr="00F458A0">
              <w:t>R</w:t>
            </w:r>
          </w:p>
        </w:tc>
      </w:tr>
      <w:tr w:rsidR="00A17716" w:rsidRPr="00F458A0" w14:paraId="3D94CFF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12035"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7D89CF" w14:textId="77777777" w:rsidR="00A17716" w:rsidRPr="00F458A0" w:rsidRDefault="00A17716" w:rsidP="00A17716">
            <w:pPr>
              <w:pStyle w:val="TableText"/>
            </w:pPr>
            <w:r w:rsidRPr="00F458A0">
              <w:t>Service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1CD47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ED1D5" w14:textId="77777777" w:rsidR="00A17716" w:rsidRPr="00F458A0" w:rsidRDefault="00A17716" w:rsidP="00A17716">
            <w:pPr>
              <w:pStyle w:val="TableText"/>
            </w:pPr>
            <w:r w:rsidRPr="00F458A0">
              <w:t>R</w:t>
            </w:r>
          </w:p>
        </w:tc>
      </w:tr>
      <w:tr w:rsidR="00A17716" w:rsidRPr="00F458A0" w14:paraId="338BD4B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FB0CAD"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20971" w14:textId="77777777" w:rsidR="00A17716" w:rsidRPr="00F458A0" w:rsidRDefault="00A17716" w:rsidP="00A17716">
            <w:pPr>
              <w:pStyle w:val="TableText"/>
            </w:pPr>
            <w:r w:rsidRPr="00F458A0">
              <w:t>Date of Death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D0D731"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DC53E9" w14:textId="77777777" w:rsidR="00A17716" w:rsidRPr="00F458A0" w:rsidRDefault="00A17716" w:rsidP="00A17716">
            <w:pPr>
              <w:pStyle w:val="TableText"/>
            </w:pPr>
            <w:r w:rsidRPr="00F458A0">
              <w:t>R</w:t>
            </w:r>
          </w:p>
        </w:tc>
      </w:tr>
      <w:tr w:rsidR="00A17716" w:rsidRPr="00F458A0" w14:paraId="67AC933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6BED09"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713E79" w14:textId="77777777" w:rsidR="00A17716" w:rsidRPr="00F458A0" w:rsidRDefault="00A17716" w:rsidP="00A17716">
            <w:pPr>
              <w:pStyle w:val="TableText"/>
            </w:pPr>
            <w:r w:rsidRPr="00F458A0">
              <w:t>Effective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6776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CEB2C1" w14:textId="77777777" w:rsidR="00A17716" w:rsidRPr="00F458A0" w:rsidRDefault="00A17716" w:rsidP="00A17716">
            <w:pPr>
              <w:pStyle w:val="TableText"/>
            </w:pPr>
            <w:r w:rsidRPr="00F458A0">
              <w:t>R</w:t>
            </w:r>
          </w:p>
        </w:tc>
      </w:tr>
      <w:tr w:rsidR="00A17716" w:rsidRPr="00F458A0" w14:paraId="4775919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9988C"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7E29B2" w14:textId="77777777" w:rsidR="00A17716" w:rsidRPr="00F458A0" w:rsidRDefault="00A17716" w:rsidP="00A17716">
            <w:pPr>
              <w:pStyle w:val="TableText"/>
            </w:pPr>
            <w:r w:rsidRPr="00F458A0">
              <w:t>Certification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26EA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BC01B" w14:textId="77777777" w:rsidR="00A17716" w:rsidRPr="00F458A0" w:rsidRDefault="00A17716" w:rsidP="00A17716">
            <w:pPr>
              <w:pStyle w:val="TableText"/>
            </w:pPr>
            <w:r w:rsidRPr="00F458A0">
              <w:t>R</w:t>
            </w:r>
          </w:p>
        </w:tc>
      </w:tr>
      <w:tr w:rsidR="00A17716" w:rsidRPr="00F458A0" w14:paraId="5CB22CC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E45A4"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24F83" w14:textId="77777777" w:rsidR="00A17716" w:rsidRPr="00F458A0" w:rsidRDefault="00A17716" w:rsidP="00A17716">
            <w:pPr>
              <w:pStyle w:val="TableText"/>
            </w:pPr>
            <w:r w:rsidRPr="00F458A0">
              <w:t>Expiration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D13181"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64DE54" w14:textId="77777777" w:rsidR="00A17716" w:rsidRPr="00F458A0" w:rsidRDefault="00A17716" w:rsidP="00A17716">
            <w:pPr>
              <w:pStyle w:val="TableText"/>
            </w:pPr>
            <w:r w:rsidRPr="00F458A0">
              <w:t>R</w:t>
            </w:r>
          </w:p>
        </w:tc>
      </w:tr>
      <w:tr w:rsidR="00A17716" w:rsidRPr="00F458A0" w14:paraId="4FB12F1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BF79A"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6A2B7" w14:textId="77777777" w:rsidR="00A17716" w:rsidRPr="00F458A0" w:rsidRDefault="00A17716" w:rsidP="00A17716">
            <w:pPr>
              <w:pStyle w:val="TableText"/>
            </w:pPr>
            <w:r w:rsidRPr="00F458A0">
              <w:t>Payer Updated Policy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9D232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AF68C" w14:textId="77777777" w:rsidR="00A17716" w:rsidRPr="00F458A0" w:rsidRDefault="00A17716" w:rsidP="00A17716">
            <w:pPr>
              <w:pStyle w:val="TableText"/>
            </w:pPr>
            <w:r w:rsidRPr="00F458A0">
              <w:t>R</w:t>
            </w:r>
          </w:p>
        </w:tc>
      </w:tr>
      <w:tr w:rsidR="00A17716" w:rsidRPr="00F458A0" w14:paraId="1B20CD3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8D4E8"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CA7AA" w14:textId="77777777" w:rsidR="00A17716" w:rsidRPr="00F458A0" w:rsidRDefault="00A17716" w:rsidP="00A17716">
            <w:pPr>
              <w:pStyle w:val="TableText"/>
            </w:pPr>
            <w:r w:rsidRPr="00F458A0">
              <w:t>Response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79075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1C5620" w14:textId="77777777" w:rsidR="00A17716" w:rsidRPr="00F458A0" w:rsidRDefault="00A17716" w:rsidP="00A17716">
            <w:pPr>
              <w:pStyle w:val="TableText"/>
            </w:pPr>
            <w:r w:rsidRPr="00F458A0">
              <w:t>R</w:t>
            </w:r>
          </w:p>
        </w:tc>
      </w:tr>
      <w:tr w:rsidR="00A17716" w:rsidRPr="00F458A0" w14:paraId="75184E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D6450"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AE26C9" w14:textId="77777777" w:rsidR="00A17716" w:rsidRPr="00F458A0" w:rsidRDefault="00A17716" w:rsidP="00A17716">
            <w:pPr>
              <w:pStyle w:val="TableText"/>
            </w:pPr>
            <w:r w:rsidRPr="00F458A0">
              <w:t>Trace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1298B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90743" w14:textId="77777777" w:rsidR="00A17716" w:rsidRPr="00F458A0" w:rsidRDefault="00A17716" w:rsidP="00A17716">
            <w:pPr>
              <w:pStyle w:val="TableText"/>
            </w:pPr>
            <w:r w:rsidRPr="00F458A0">
              <w:t>R</w:t>
            </w:r>
          </w:p>
        </w:tc>
      </w:tr>
      <w:tr w:rsidR="00A17716" w:rsidRPr="00F458A0" w14:paraId="5A2608A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9A00FE" w14:textId="77777777" w:rsidR="00A17716" w:rsidRPr="00F458A0" w:rsidRDefault="00A17716" w:rsidP="00A17716">
            <w:pPr>
              <w:pStyle w:val="TableText"/>
            </w:pPr>
            <w:r w:rsidRPr="00F458A0">
              <w:t>eIV Inactive Policy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24F101" w14:textId="77777777" w:rsidR="00A17716" w:rsidRPr="00F458A0" w:rsidRDefault="00A17716" w:rsidP="00A17716">
            <w:pPr>
              <w:pStyle w:val="TableText"/>
              <w:rPr>
                <w:rFonts w:eastAsiaTheme="minorEastAsia"/>
              </w:rPr>
            </w:pPr>
            <w:r w:rsidRPr="00F458A0">
              <w:t>Payer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3EA04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8D4BC" w14:textId="77777777" w:rsidR="00A17716" w:rsidRPr="00F458A0" w:rsidRDefault="00A17716" w:rsidP="00A17716">
            <w:pPr>
              <w:pStyle w:val="TableText"/>
            </w:pPr>
            <w:r w:rsidRPr="00F458A0">
              <w:t>R</w:t>
            </w:r>
          </w:p>
        </w:tc>
      </w:tr>
    </w:tbl>
    <w:p w14:paraId="0DB9823C" w14:textId="77777777" w:rsidR="00A17716" w:rsidRPr="00F458A0" w:rsidRDefault="00A17716" w:rsidP="00A17716">
      <w:pPr>
        <w:pStyle w:val="StepIntro"/>
      </w:pPr>
      <w:r w:rsidRPr="00F458A0">
        <w:t>INSURANCE REPORTS</w:t>
      </w:r>
    </w:p>
    <w:p w14:paraId="20C5E548" w14:textId="77777777" w:rsidR="00A17716" w:rsidRPr="00F458A0" w:rsidRDefault="00A17716" w:rsidP="00A17716">
      <w:pPr>
        <w:pStyle w:val="StepIntro"/>
      </w:pPr>
      <w:r w:rsidRPr="00F458A0">
        <w:t>List Group Plans without Annual Benefits Report</w:t>
      </w:r>
    </w:p>
    <w:p w14:paraId="62F9B872" w14:textId="77777777" w:rsidR="00A17716" w:rsidRPr="00F458A0" w:rsidRDefault="00A17716" w:rsidP="00A17716">
      <w:pPr>
        <w:pStyle w:val="NormalWeb"/>
        <w:rPr>
          <w:rFonts w:eastAsiaTheme="minorEastAsia"/>
        </w:rPr>
      </w:pPr>
      <w:r w:rsidRPr="00F458A0">
        <w:lastRenderedPageBreak/>
        <w:t>This report (</w:t>
      </w:r>
      <w:r w:rsidRPr="00F458A0">
        <w:fldChar w:fldCharType="begin"/>
      </w:r>
      <w:r w:rsidRPr="00F458A0">
        <w:instrText xml:space="preserve"> REF _Ref474456704 \h </w:instrText>
      </w:r>
      <w:r>
        <w:instrText xml:space="preserve"> \* MERGEFORMAT </w:instrText>
      </w:r>
      <w:r w:rsidRPr="00F458A0">
        <w:fldChar w:fldCharType="separate"/>
      </w:r>
      <w:ins w:id="617" w:author="Author">
        <w:r w:rsidR="006B661F">
          <w:rPr>
            <w:b/>
            <w:bCs/>
          </w:rPr>
          <w:t>Error! Reference source not found.</w:t>
        </w:r>
      </w:ins>
      <w:del w:id="618" w:author="Author">
        <w:r w:rsidRPr="00F458A0" w:rsidDel="006B661F">
          <w:delText xml:space="preserve">Figure </w:delText>
        </w:r>
        <w:r w:rsidRPr="00F458A0" w:rsidDel="006B661F">
          <w:rPr>
            <w:noProof/>
          </w:rPr>
          <w:delText>58</w:delText>
        </w:r>
      </w:del>
      <w:r w:rsidRPr="00F458A0">
        <w:fldChar w:fldCharType="end"/>
      </w:r>
      <w:r w:rsidRPr="00F458A0">
        <w:t xml:space="preserve"> and </w:t>
      </w:r>
      <w:r w:rsidRPr="00F458A0">
        <w:fldChar w:fldCharType="begin"/>
      </w:r>
      <w:r w:rsidRPr="00F458A0">
        <w:instrText xml:space="preserve"> REF _Ref474456733 \h </w:instrText>
      </w:r>
      <w:r>
        <w:instrText xml:space="preserve"> \* MERGEFORMAT </w:instrText>
      </w:r>
      <w:r w:rsidRPr="00F458A0">
        <w:fldChar w:fldCharType="separate"/>
      </w:r>
      <w:ins w:id="619" w:author="Author">
        <w:r w:rsidR="006B661F">
          <w:rPr>
            <w:b/>
            <w:bCs/>
          </w:rPr>
          <w:t>Error! Reference source not found.</w:t>
        </w:r>
      </w:ins>
      <w:del w:id="620" w:author="Author">
        <w:r w:rsidRPr="00F458A0" w:rsidDel="006B661F">
          <w:delText xml:space="preserve">Table </w:delText>
        </w:r>
        <w:r w:rsidRPr="00F458A0" w:rsidDel="006B661F">
          <w:rPr>
            <w:noProof/>
          </w:rPr>
          <w:delText>171</w:delText>
        </w:r>
      </w:del>
      <w:r w:rsidRPr="00F458A0">
        <w:fldChar w:fldCharType="end"/>
      </w:r>
      <w:r w:rsidRPr="00F458A0">
        <w:t>) will generate a list of group insurance plans by company without annual benefits for the year requested. The definition of "without" is: either missing year and/or a year (date) is entered but no values within the Annual Benefits have been completed.</w:t>
      </w:r>
    </w:p>
    <w:p w14:paraId="2125DD95" w14:textId="15CB04FF"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21" w:author="Author">
        <w:r w:rsidR="006B661F">
          <w:rPr>
            <w:rFonts w:ascii="Arial" w:hAnsi="Arial" w:cs="Arial"/>
            <w:noProof/>
          </w:rPr>
          <w:t>29</w:t>
        </w:r>
      </w:ins>
      <w:del w:id="622" w:author="Author">
        <w:r w:rsidR="004D0F47" w:rsidDel="006B661F">
          <w:rPr>
            <w:rFonts w:ascii="Arial" w:hAnsi="Arial" w:cs="Arial"/>
            <w:noProof/>
          </w:rPr>
          <w:delText>31</w:delText>
        </w:r>
      </w:del>
      <w:r w:rsidRPr="00A236D6">
        <w:rPr>
          <w:rFonts w:ascii="Arial" w:hAnsi="Arial" w:cs="Arial"/>
          <w:noProof/>
        </w:rPr>
        <w:fldChar w:fldCharType="end"/>
      </w:r>
      <w:r w:rsidRPr="00A236D6">
        <w:rPr>
          <w:rFonts w:ascii="Arial" w:hAnsi="Arial" w:cs="Arial"/>
        </w:rPr>
        <w:t>: List of Group Insurance Plans without Annual Benefits by Year, as Requested</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317"/>
        <w:gridCol w:w="3207"/>
        <w:gridCol w:w="1636"/>
        <w:gridCol w:w="1350"/>
      </w:tblGrid>
      <w:tr w:rsidR="00A17716" w:rsidRPr="00F458A0" w14:paraId="01E10A4E"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4B273BF" w14:textId="77777777" w:rsidR="00A17716" w:rsidRPr="00F458A0" w:rsidRDefault="00A17716" w:rsidP="00A17716">
            <w:pPr>
              <w:pStyle w:val="TableHeading"/>
            </w:pPr>
            <w:r w:rsidRPr="00F458A0">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D0F3F54"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CFD444C"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B31D5BA" w14:textId="77777777" w:rsidR="00A17716" w:rsidRPr="00F458A0" w:rsidRDefault="00A17716" w:rsidP="00A17716">
            <w:pPr>
              <w:pStyle w:val="TableHeading"/>
            </w:pPr>
            <w:r w:rsidRPr="00F458A0">
              <w:t>Read/Write</w:t>
            </w:r>
          </w:p>
        </w:tc>
      </w:tr>
      <w:tr w:rsidR="00A17716" w:rsidRPr="00F458A0" w14:paraId="77134FC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4FB9F"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5DFD4" w14:textId="77777777" w:rsidR="00A17716" w:rsidRPr="00F458A0" w:rsidRDefault="00A17716" w:rsidP="00A17716">
            <w:pPr>
              <w:pStyle w:val="TableText"/>
            </w:pPr>
            <w:r w:rsidRPr="00F458A0">
              <w:t>Select the Annual Benefit Year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A8831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B8B563" w14:textId="77777777" w:rsidR="00A17716" w:rsidRPr="00F458A0" w:rsidRDefault="00A17716" w:rsidP="00A17716">
            <w:pPr>
              <w:pStyle w:val="TableText"/>
            </w:pPr>
            <w:r w:rsidRPr="00F458A0">
              <w:t>R</w:t>
            </w:r>
          </w:p>
        </w:tc>
      </w:tr>
      <w:tr w:rsidR="00A17716" w:rsidRPr="00F458A0" w14:paraId="2659BA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E7B98B"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C5CAE8" w14:textId="77777777" w:rsidR="00A17716" w:rsidRPr="00F458A0" w:rsidRDefault="00A17716" w:rsidP="00A17716">
            <w:pPr>
              <w:pStyle w:val="TableText"/>
            </w:pPr>
            <w:r w:rsidRPr="00F458A0">
              <w:t>Select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6161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89B10A" w14:textId="77777777" w:rsidR="00A17716" w:rsidRPr="00F458A0" w:rsidRDefault="00A17716" w:rsidP="00A17716">
            <w:pPr>
              <w:pStyle w:val="TableText"/>
            </w:pPr>
            <w:r w:rsidRPr="00F458A0">
              <w:t>R</w:t>
            </w:r>
          </w:p>
        </w:tc>
      </w:tr>
      <w:tr w:rsidR="00A17716" w:rsidRPr="00F458A0" w14:paraId="022D3A0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83FC4"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C31FDC" w14:textId="77777777" w:rsidR="00A17716" w:rsidRPr="00F458A0" w:rsidRDefault="00A17716" w:rsidP="00A17716">
            <w:pPr>
              <w:pStyle w:val="TableText"/>
            </w:pPr>
            <w:r w:rsidRPr="00F458A0">
              <w:t>Select another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AA3D1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F5C903" w14:textId="77777777" w:rsidR="00A17716" w:rsidRPr="00F458A0" w:rsidRDefault="00A17716" w:rsidP="00A17716">
            <w:pPr>
              <w:pStyle w:val="TableText"/>
            </w:pPr>
            <w:r w:rsidRPr="00F458A0">
              <w:t>R</w:t>
            </w:r>
          </w:p>
        </w:tc>
      </w:tr>
      <w:tr w:rsidR="00A17716" w:rsidRPr="00F458A0" w14:paraId="4E4333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17F264"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BAA39F" w14:textId="77777777" w:rsidR="00A17716" w:rsidRPr="00F458A0" w:rsidRDefault="00A17716" w:rsidP="00A17716">
            <w:pPr>
              <w:pStyle w:val="TableText"/>
            </w:pPr>
            <w:r w:rsidRPr="00F458A0">
              <w:t>All Active Plans for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23EB91"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10D96" w14:textId="77777777" w:rsidR="00A17716" w:rsidRPr="00F458A0" w:rsidRDefault="00A17716" w:rsidP="00A17716">
            <w:pPr>
              <w:pStyle w:val="TableText"/>
            </w:pPr>
            <w:r w:rsidRPr="00F458A0">
              <w:t>R</w:t>
            </w:r>
          </w:p>
        </w:tc>
      </w:tr>
      <w:tr w:rsidR="00A17716" w:rsidRPr="00F458A0" w14:paraId="3B9190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202578"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4A23BF"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9FDE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D60A7" w14:textId="77777777" w:rsidR="00A17716" w:rsidRPr="00F458A0" w:rsidRDefault="00A17716" w:rsidP="00A17716">
            <w:pPr>
              <w:pStyle w:val="TableText"/>
            </w:pPr>
            <w:r w:rsidRPr="00F458A0">
              <w:t>R</w:t>
            </w:r>
          </w:p>
        </w:tc>
      </w:tr>
      <w:tr w:rsidR="00A17716" w:rsidRPr="00F458A0" w14:paraId="7D6012B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55005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9E178" w14:textId="77777777" w:rsidR="00A17716" w:rsidRPr="00F458A0" w:rsidRDefault="00A17716" w:rsidP="00A17716">
            <w:pPr>
              <w:pStyle w:val="TableText"/>
            </w:pPr>
            <w:r w:rsidRPr="00F458A0">
              <w:t>Group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4B7B5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825D4" w14:textId="77777777" w:rsidR="00A17716" w:rsidRPr="00F458A0" w:rsidRDefault="00A17716" w:rsidP="00A17716">
            <w:pPr>
              <w:pStyle w:val="TableText"/>
            </w:pPr>
            <w:r w:rsidRPr="00F458A0">
              <w:t>R</w:t>
            </w:r>
          </w:p>
        </w:tc>
      </w:tr>
      <w:tr w:rsidR="00A17716" w:rsidRPr="00F458A0" w14:paraId="1BF765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A515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CE66AB" w14:textId="77777777" w:rsidR="00A17716" w:rsidRPr="00F458A0" w:rsidRDefault="00A17716" w:rsidP="00A17716">
            <w:pPr>
              <w:pStyle w:val="TableText"/>
            </w:pPr>
            <w:r w:rsidRPr="00F458A0">
              <w:t>Type of Plan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458A9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25584" w14:textId="77777777" w:rsidR="00A17716" w:rsidRPr="00F458A0" w:rsidRDefault="00A17716" w:rsidP="00A17716">
            <w:pPr>
              <w:pStyle w:val="TableText"/>
            </w:pPr>
            <w:r w:rsidRPr="00F458A0">
              <w:t>R</w:t>
            </w:r>
          </w:p>
        </w:tc>
      </w:tr>
      <w:tr w:rsidR="00A17716" w:rsidRPr="00F458A0" w14:paraId="1D4D96A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20A8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9BA72" w14:textId="77777777" w:rsidR="00A17716" w:rsidRPr="00F458A0" w:rsidRDefault="00A17716" w:rsidP="00A17716">
            <w:pPr>
              <w:pStyle w:val="TableText"/>
            </w:pPr>
            <w:r w:rsidRPr="00F458A0">
              <w:t>UR?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C2A19E"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F347E" w14:textId="77777777" w:rsidR="00A17716" w:rsidRPr="00F458A0" w:rsidRDefault="00A17716" w:rsidP="00A17716">
            <w:pPr>
              <w:pStyle w:val="TableText"/>
            </w:pPr>
            <w:r w:rsidRPr="00F458A0">
              <w:t>R</w:t>
            </w:r>
          </w:p>
        </w:tc>
      </w:tr>
      <w:tr w:rsidR="00A17716" w:rsidRPr="00F458A0" w14:paraId="6936A8A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82B3A"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BF2544" w14:textId="77777777" w:rsidR="00A17716" w:rsidRPr="00F458A0" w:rsidRDefault="00A17716" w:rsidP="00A17716">
            <w:pPr>
              <w:pStyle w:val="TableText"/>
            </w:pPr>
            <w:r w:rsidRPr="00F458A0">
              <w:t>Pre-Ct?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05695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6D499" w14:textId="77777777" w:rsidR="00A17716" w:rsidRPr="00F458A0" w:rsidRDefault="00A17716" w:rsidP="00A17716">
            <w:pPr>
              <w:pStyle w:val="TableText"/>
            </w:pPr>
            <w:r w:rsidRPr="00F458A0">
              <w:t>R</w:t>
            </w:r>
          </w:p>
        </w:tc>
      </w:tr>
      <w:tr w:rsidR="00A17716" w:rsidRPr="00F458A0" w14:paraId="66CEBD4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0FBE9"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FD1367" w14:textId="77777777" w:rsidR="00A17716" w:rsidRPr="00F458A0" w:rsidRDefault="00A17716" w:rsidP="00A17716">
            <w:pPr>
              <w:pStyle w:val="TableText"/>
            </w:pPr>
            <w:r w:rsidRPr="00F458A0">
              <w:t>Pre-ExC?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DE36B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55A87" w14:textId="77777777" w:rsidR="00A17716" w:rsidRPr="00F458A0" w:rsidRDefault="00A17716" w:rsidP="00A17716">
            <w:pPr>
              <w:pStyle w:val="TableText"/>
            </w:pPr>
            <w:r w:rsidRPr="00F458A0">
              <w:t>R</w:t>
            </w:r>
          </w:p>
        </w:tc>
      </w:tr>
      <w:tr w:rsidR="00A17716" w:rsidRPr="00F458A0" w14:paraId="4152983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40AE54"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C9C50" w14:textId="77777777" w:rsidR="00A17716" w:rsidRPr="00F458A0" w:rsidRDefault="00A17716" w:rsidP="00A17716">
            <w:pPr>
              <w:pStyle w:val="TableText"/>
            </w:pPr>
            <w:r w:rsidRPr="00F458A0">
              <w:t>Ben As?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B5940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FDEBF9" w14:textId="77777777" w:rsidR="00A17716" w:rsidRPr="00F458A0" w:rsidRDefault="00A17716" w:rsidP="00A17716">
            <w:pPr>
              <w:pStyle w:val="TableText"/>
            </w:pPr>
            <w:r w:rsidRPr="00F458A0">
              <w:t>R</w:t>
            </w:r>
          </w:p>
        </w:tc>
      </w:tr>
      <w:tr w:rsidR="00A17716" w:rsidRPr="00F458A0" w14:paraId="6600917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A600B3"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58588" w14:textId="77777777" w:rsidR="00A17716" w:rsidRPr="00F458A0" w:rsidRDefault="00A17716" w:rsidP="00A17716">
            <w:pPr>
              <w:pStyle w:val="TableText"/>
            </w:pPr>
            <w:r w:rsidRPr="00F458A0">
              <w:t>DEVICE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90763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140495" w14:textId="77777777" w:rsidR="00A17716" w:rsidRPr="00F458A0" w:rsidRDefault="00A17716" w:rsidP="00A17716">
            <w:pPr>
              <w:pStyle w:val="TableText"/>
            </w:pPr>
            <w:r w:rsidRPr="00F458A0">
              <w:t>R</w:t>
            </w:r>
          </w:p>
        </w:tc>
      </w:tr>
      <w:tr w:rsidR="00A17716" w:rsidRPr="00F458A0" w14:paraId="1992882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DA1538"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6CD0A5" w14:textId="77777777" w:rsidR="00A17716" w:rsidRPr="00F458A0" w:rsidRDefault="00A17716" w:rsidP="00A17716">
            <w:pPr>
              <w:pStyle w:val="TableText"/>
            </w:pPr>
            <w:r w:rsidRPr="00F458A0">
              <w:t>INSURANCE COMPANY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D38D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3CFC" w14:textId="77777777" w:rsidR="00A17716" w:rsidRPr="00F458A0" w:rsidRDefault="00A17716" w:rsidP="00A17716">
            <w:pPr>
              <w:pStyle w:val="TableText"/>
            </w:pPr>
            <w:r w:rsidRPr="00F458A0">
              <w:t>R</w:t>
            </w:r>
          </w:p>
        </w:tc>
      </w:tr>
      <w:tr w:rsidR="00A17716" w:rsidRPr="00F458A0" w14:paraId="1D0552F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7F37A3"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62369" w14:textId="77777777" w:rsidR="00A17716" w:rsidRPr="00F458A0" w:rsidRDefault="00A17716" w:rsidP="00A17716">
            <w:pPr>
              <w:pStyle w:val="TableText"/>
            </w:pPr>
            <w:r w:rsidRPr="00F458A0">
              <w:t>INSURANCE COMPANY ADDRESS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0939A6"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F59296" w14:textId="77777777" w:rsidR="00A17716" w:rsidRPr="00F458A0" w:rsidRDefault="00A17716" w:rsidP="00A17716">
            <w:pPr>
              <w:pStyle w:val="TableText"/>
            </w:pPr>
            <w:r w:rsidRPr="00F458A0">
              <w:t>R</w:t>
            </w:r>
          </w:p>
        </w:tc>
      </w:tr>
      <w:tr w:rsidR="00A17716" w:rsidRPr="00F458A0" w14:paraId="50EF65C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BC835" w14:textId="77777777" w:rsidR="00A17716" w:rsidRPr="00F458A0" w:rsidRDefault="00A17716" w:rsidP="00A17716">
            <w:pPr>
              <w:pStyle w:val="TableText"/>
            </w:pPr>
            <w:r w:rsidRPr="00F458A0">
              <w:lastRenderedPageBreak/>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4C7F3C" w14:textId="77777777" w:rsidR="00A17716" w:rsidRPr="00F458A0" w:rsidRDefault="00A17716" w:rsidP="00A17716">
            <w:pPr>
              <w:pStyle w:val="TableText"/>
            </w:pPr>
            <w:r w:rsidRPr="00F458A0">
              <w:t>PHONE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B9DC83"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4D84DF" w14:textId="77777777" w:rsidR="00A17716" w:rsidRPr="00F458A0" w:rsidRDefault="00A17716" w:rsidP="00A17716">
            <w:pPr>
              <w:pStyle w:val="TableText"/>
            </w:pPr>
            <w:r w:rsidRPr="00F458A0">
              <w:t>R</w:t>
            </w:r>
          </w:p>
        </w:tc>
      </w:tr>
      <w:tr w:rsidR="00A17716" w:rsidRPr="00F458A0" w14:paraId="2D0D56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21875A"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2304F" w14:textId="77777777" w:rsidR="00A17716" w:rsidRPr="00F458A0" w:rsidRDefault="00A17716" w:rsidP="00A17716">
            <w:pPr>
              <w:pStyle w:val="TableText"/>
            </w:pPr>
            <w:r w:rsidRPr="00F458A0">
              <w:t>PRECERT PHONE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40B69"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068445" w14:textId="77777777" w:rsidR="00A17716" w:rsidRPr="00F458A0" w:rsidRDefault="00A17716" w:rsidP="00A17716">
            <w:pPr>
              <w:pStyle w:val="TableText"/>
            </w:pPr>
            <w:r w:rsidRPr="00F458A0">
              <w:t>R</w:t>
            </w:r>
          </w:p>
        </w:tc>
      </w:tr>
      <w:tr w:rsidR="00A17716" w:rsidRPr="00F458A0" w14:paraId="208A9D9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AB553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0072E" w14:textId="77777777" w:rsidR="00A17716" w:rsidRPr="00F458A0" w:rsidRDefault="00A17716" w:rsidP="00A17716">
            <w:pPr>
              <w:pStyle w:val="TableText"/>
            </w:pPr>
            <w:r w:rsidRPr="00F458A0">
              <w:t>REIMBURSE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0233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2BA1D" w14:textId="77777777" w:rsidR="00A17716" w:rsidRPr="00F458A0" w:rsidRDefault="00A17716" w:rsidP="00A17716">
            <w:pPr>
              <w:pStyle w:val="TableText"/>
            </w:pPr>
            <w:r w:rsidRPr="00F458A0">
              <w:t>R</w:t>
            </w:r>
          </w:p>
        </w:tc>
      </w:tr>
      <w:tr w:rsidR="00A17716" w:rsidRPr="00F458A0" w14:paraId="369C4AB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B6B8B"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E96FE4" w14:textId="77777777" w:rsidR="00A17716" w:rsidRPr="00F458A0" w:rsidRDefault="00A17716" w:rsidP="00A17716">
            <w:pPr>
              <w:pStyle w:val="TableText"/>
            </w:pPr>
            <w:r w:rsidRPr="00F458A0">
              <w:t>TYPE OF 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640B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9E7FDF" w14:textId="77777777" w:rsidR="00A17716" w:rsidRPr="00F458A0" w:rsidRDefault="00A17716" w:rsidP="00A17716">
            <w:pPr>
              <w:pStyle w:val="TableText"/>
            </w:pPr>
            <w:r w:rsidRPr="00F458A0">
              <w:t>R</w:t>
            </w:r>
          </w:p>
        </w:tc>
      </w:tr>
      <w:tr w:rsidR="00A17716" w:rsidRPr="00F458A0" w14:paraId="17C180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EC2A1D"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18567B"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A6C26"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3C1E0" w14:textId="77777777" w:rsidR="00A17716" w:rsidRPr="00F458A0" w:rsidRDefault="00A17716" w:rsidP="00A17716">
            <w:pPr>
              <w:pStyle w:val="TableText"/>
            </w:pPr>
            <w:r w:rsidRPr="00F458A0">
              <w:t>R</w:t>
            </w:r>
          </w:p>
        </w:tc>
      </w:tr>
      <w:tr w:rsidR="00A17716" w:rsidRPr="00F458A0" w14:paraId="1D79355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6E44D7"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53EA36" w14:textId="77777777" w:rsidR="00A17716" w:rsidRPr="00F458A0" w:rsidRDefault="00A17716" w:rsidP="00A17716">
            <w:pPr>
              <w:pStyle w:val="TableText"/>
            </w:pPr>
            <w:r w:rsidRPr="00F458A0">
              <w:t>GROUP NUMBER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4CE812"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FB4D6" w14:textId="77777777" w:rsidR="00A17716" w:rsidRPr="00F458A0" w:rsidRDefault="00A17716" w:rsidP="00A17716">
            <w:pPr>
              <w:pStyle w:val="TableText"/>
            </w:pPr>
            <w:r w:rsidRPr="00F458A0">
              <w:t>R</w:t>
            </w:r>
          </w:p>
        </w:tc>
      </w:tr>
      <w:tr w:rsidR="00A17716" w:rsidRPr="00F458A0" w14:paraId="2D9294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0C610"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B4422" w14:textId="77777777" w:rsidR="00A17716" w:rsidRPr="00F458A0" w:rsidRDefault="00A17716" w:rsidP="00A17716">
            <w:pPr>
              <w:pStyle w:val="TableText"/>
            </w:pPr>
            <w:r w:rsidRPr="00F458A0">
              <w:t>ACTIVE/INACTIVE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18A8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9CC732" w14:textId="77777777" w:rsidR="00A17716" w:rsidRPr="00F458A0" w:rsidRDefault="00A17716" w:rsidP="00A17716">
            <w:pPr>
              <w:pStyle w:val="TableText"/>
            </w:pPr>
            <w:r w:rsidRPr="00F458A0">
              <w:t>R</w:t>
            </w:r>
          </w:p>
        </w:tc>
      </w:tr>
      <w:tr w:rsidR="00A17716" w:rsidRPr="00F458A0" w14:paraId="21C0819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5F27BC"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4448B" w14:textId="77777777" w:rsidR="00A17716" w:rsidRPr="00F458A0" w:rsidRDefault="00A17716" w:rsidP="00A17716">
            <w:pPr>
              <w:pStyle w:val="TableText"/>
            </w:pPr>
            <w:r w:rsidRPr="00F458A0">
              <w:t>LAST PERSON TO EDIT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465C0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45D9C7" w14:textId="77777777" w:rsidR="00A17716" w:rsidRPr="00F458A0" w:rsidRDefault="00A17716" w:rsidP="00A17716">
            <w:pPr>
              <w:pStyle w:val="TableText"/>
            </w:pPr>
            <w:r w:rsidRPr="00F458A0">
              <w:t>R</w:t>
            </w:r>
          </w:p>
        </w:tc>
      </w:tr>
      <w:tr w:rsidR="00A17716" w:rsidRPr="00F458A0" w14:paraId="033074F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38063F" w14:textId="77777777" w:rsidR="00A17716" w:rsidRPr="00F458A0" w:rsidRDefault="00A17716" w:rsidP="00A17716">
            <w:pPr>
              <w:pStyle w:val="TableText"/>
            </w:pPr>
            <w:r w:rsidRPr="00F458A0">
              <w:t>GP List Group Plans without Annual Benefits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5485EB" w14:textId="77777777" w:rsidR="00A17716" w:rsidRPr="00F458A0" w:rsidRDefault="00A17716" w:rsidP="00A17716">
            <w:pPr>
              <w:pStyle w:val="TableText"/>
            </w:pPr>
            <w:r w:rsidRPr="00F458A0">
              <w:t>TYPE OF PLAN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2328D"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A558B" w14:textId="77777777" w:rsidR="00A17716" w:rsidRPr="00F458A0" w:rsidRDefault="00A17716" w:rsidP="00A17716">
            <w:pPr>
              <w:pStyle w:val="TableText"/>
            </w:pPr>
            <w:r w:rsidRPr="00F458A0">
              <w:t>R</w:t>
            </w:r>
          </w:p>
        </w:tc>
      </w:tr>
    </w:tbl>
    <w:p w14:paraId="790F07E8" w14:textId="77777777" w:rsidR="00A17716" w:rsidRPr="00F458A0" w:rsidRDefault="00A17716" w:rsidP="00A17716">
      <w:pPr>
        <w:pStyle w:val="StepIntro"/>
      </w:pPr>
      <w:r w:rsidRPr="00F458A0">
        <w:t>User Edit Report</w:t>
      </w:r>
    </w:p>
    <w:p w14:paraId="50AF4452" w14:textId="01D98F0E"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23" w:author="Author">
        <w:r w:rsidR="006B661F">
          <w:rPr>
            <w:rFonts w:ascii="Arial" w:hAnsi="Arial" w:cs="Arial"/>
            <w:noProof/>
          </w:rPr>
          <w:t>30</w:t>
        </w:r>
      </w:ins>
      <w:del w:id="624" w:author="Author">
        <w:r w:rsidR="004D0F47" w:rsidDel="006B661F">
          <w:rPr>
            <w:rFonts w:ascii="Arial" w:hAnsi="Arial" w:cs="Arial"/>
            <w:noProof/>
          </w:rPr>
          <w:delText>32</w:delText>
        </w:r>
      </w:del>
      <w:r w:rsidRPr="00A236D6">
        <w:rPr>
          <w:rFonts w:ascii="Arial" w:hAnsi="Arial" w:cs="Arial"/>
          <w:noProof/>
        </w:rPr>
        <w:fldChar w:fldCharType="end"/>
      </w:r>
      <w:r w:rsidRPr="00A236D6">
        <w:rPr>
          <w:rFonts w:ascii="Arial" w:hAnsi="Arial" w:cs="Arial"/>
        </w:rPr>
        <w:t>: Valid Insurance Report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641"/>
        <w:gridCol w:w="3223"/>
        <w:gridCol w:w="1623"/>
        <w:gridCol w:w="1250"/>
      </w:tblGrid>
      <w:tr w:rsidR="00A17716" w:rsidRPr="00F458A0" w14:paraId="16992C44"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DCCD23"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7B69F44"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08CEBE"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F01D1A"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79D544A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43DA90"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248B95" w14:textId="77777777" w:rsidR="00A17716" w:rsidRPr="00F458A0" w:rsidRDefault="00A17716" w:rsidP="00A17716">
            <w:pPr>
              <w:pStyle w:val="TableText"/>
            </w:pPr>
            <w:r w:rsidRPr="00F458A0">
              <w:t>Select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0BBD57"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6B8B8C" w14:textId="77777777" w:rsidR="00A17716" w:rsidRPr="00F458A0" w:rsidRDefault="00A17716" w:rsidP="00A17716">
            <w:pPr>
              <w:pStyle w:val="TableText"/>
            </w:pPr>
            <w:r w:rsidRPr="00F458A0">
              <w:t>R</w:t>
            </w:r>
          </w:p>
        </w:tc>
      </w:tr>
      <w:tr w:rsidR="00A17716" w:rsidRPr="00F458A0" w14:paraId="52FDADB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705B3"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624778" w14:textId="77777777" w:rsidR="00A17716" w:rsidRPr="00F458A0" w:rsidRDefault="00A17716" w:rsidP="00A17716">
            <w:pPr>
              <w:pStyle w:val="TableText"/>
            </w:pPr>
            <w:r w:rsidRPr="00F458A0">
              <w:t>Select another 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5C9D3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7F98F" w14:textId="77777777" w:rsidR="00A17716" w:rsidRPr="00F458A0" w:rsidRDefault="00A17716" w:rsidP="00A17716">
            <w:pPr>
              <w:pStyle w:val="TableText"/>
            </w:pPr>
            <w:r w:rsidRPr="00F458A0">
              <w:t>R</w:t>
            </w:r>
          </w:p>
        </w:tc>
      </w:tr>
      <w:tr w:rsidR="00A17716" w:rsidRPr="00F458A0" w14:paraId="4BE98BD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FE9D0C"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BC575" w14:textId="77777777" w:rsidR="00A17716" w:rsidRPr="00F458A0" w:rsidRDefault="00A17716" w:rsidP="00A17716">
            <w:pPr>
              <w:pStyle w:val="TableText"/>
            </w:pPr>
            <w:r w:rsidRPr="00F458A0">
              <w:t>Select NEW PERSON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2C2CA"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679C72" w14:textId="77777777" w:rsidR="00A17716" w:rsidRPr="00F458A0" w:rsidRDefault="00A17716" w:rsidP="00A17716">
            <w:pPr>
              <w:pStyle w:val="TableText"/>
            </w:pPr>
            <w:r w:rsidRPr="00F458A0">
              <w:t>W</w:t>
            </w:r>
          </w:p>
        </w:tc>
      </w:tr>
      <w:tr w:rsidR="00A17716" w:rsidRPr="00F458A0" w14:paraId="7788957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A5B8ED"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B43A6F" w14:textId="77777777" w:rsidR="00A17716" w:rsidRPr="00F458A0" w:rsidRDefault="00A17716" w:rsidP="00A17716">
            <w:pPr>
              <w:pStyle w:val="TableText"/>
            </w:pPr>
            <w:r w:rsidRPr="00F458A0">
              <w:t>Start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32821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B5E7C0" w14:textId="77777777" w:rsidR="00A17716" w:rsidRPr="00F458A0" w:rsidRDefault="00A17716" w:rsidP="00A17716">
            <w:pPr>
              <w:pStyle w:val="TableText"/>
            </w:pPr>
            <w:r w:rsidRPr="00F458A0">
              <w:t>R</w:t>
            </w:r>
          </w:p>
        </w:tc>
      </w:tr>
      <w:tr w:rsidR="00A17716" w:rsidRPr="00F458A0" w14:paraId="5B655C6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DA61C6"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E5D2A7" w14:textId="77777777" w:rsidR="00A17716" w:rsidRPr="00F458A0" w:rsidRDefault="00A17716" w:rsidP="00A17716">
            <w:pPr>
              <w:pStyle w:val="TableText"/>
            </w:pPr>
            <w:r w:rsidRPr="00F458A0">
              <w:t>End date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F35D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509B5F" w14:textId="77777777" w:rsidR="00A17716" w:rsidRPr="00F458A0" w:rsidRDefault="00A17716" w:rsidP="00A17716">
            <w:pPr>
              <w:pStyle w:val="TableText"/>
            </w:pPr>
            <w:r w:rsidRPr="00F458A0">
              <w:t>R</w:t>
            </w:r>
          </w:p>
        </w:tc>
      </w:tr>
      <w:tr w:rsidR="00A17716" w:rsidRPr="00F458A0" w14:paraId="064BC77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7EEC1"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F598D" w14:textId="77777777" w:rsidR="00A17716" w:rsidRPr="00F458A0" w:rsidRDefault="00A17716" w:rsidP="00A17716">
            <w:pPr>
              <w:pStyle w:val="TableText"/>
            </w:pPr>
            <w:r w:rsidRPr="00F458A0">
              <w:t>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0B3E3B"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5F2644" w14:textId="77777777" w:rsidR="00A17716" w:rsidRPr="00F458A0" w:rsidRDefault="00A17716" w:rsidP="00A17716">
            <w:pPr>
              <w:pStyle w:val="TableText"/>
            </w:pPr>
            <w:r w:rsidRPr="00F458A0">
              <w:t>R</w:t>
            </w:r>
          </w:p>
        </w:tc>
      </w:tr>
      <w:tr w:rsidR="00A17716" w:rsidRPr="00F458A0" w14:paraId="62FFEB0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2FBBA8"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EE1F0" w14:textId="77777777" w:rsidR="00A17716" w:rsidRPr="00F458A0" w:rsidRDefault="00A17716" w:rsidP="00A17716">
            <w:pPr>
              <w:pStyle w:val="TableText"/>
            </w:pPr>
            <w:r w:rsidRPr="00F458A0">
              <w:t>Group Name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EA016"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00350C" w14:textId="77777777" w:rsidR="00A17716" w:rsidRPr="00F458A0" w:rsidRDefault="00A17716" w:rsidP="00A17716">
            <w:pPr>
              <w:pStyle w:val="TableText"/>
            </w:pPr>
            <w:r w:rsidRPr="00F458A0">
              <w:t>R</w:t>
            </w:r>
          </w:p>
        </w:tc>
      </w:tr>
      <w:tr w:rsidR="00A17716" w:rsidRPr="00F458A0" w14:paraId="761AA7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E7FA9B"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85D356" w14:textId="77777777" w:rsidR="00A17716" w:rsidRPr="00F458A0" w:rsidRDefault="00A17716" w:rsidP="00A17716">
            <w:pPr>
              <w:pStyle w:val="TableText"/>
            </w:pPr>
            <w:r w:rsidRPr="00F458A0">
              <w:t>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991F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307C3B" w14:textId="77777777" w:rsidR="00A17716" w:rsidRPr="00F458A0" w:rsidRDefault="00A17716" w:rsidP="00A17716">
            <w:pPr>
              <w:pStyle w:val="TableText"/>
            </w:pPr>
            <w:r w:rsidRPr="00F458A0">
              <w:t>R</w:t>
            </w:r>
          </w:p>
        </w:tc>
      </w:tr>
      <w:tr w:rsidR="00A17716" w:rsidRPr="00F458A0" w14:paraId="48709B5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91BDFE"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32BBE0" w14:textId="77777777" w:rsidR="00A17716" w:rsidRPr="00F458A0" w:rsidRDefault="00A17716" w:rsidP="00A17716">
            <w:pPr>
              <w:pStyle w:val="TableText"/>
            </w:pPr>
            <w:r w:rsidRPr="00F458A0">
              <w:t>Date/Time of Change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E4AE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6D5C09" w14:textId="77777777" w:rsidR="00A17716" w:rsidRPr="00F458A0" w:rsidRDefault="00A17716" w:rsidP="00A17716">
            <w:pPr>
              <w:pStyle w:val="TableText"/>
            </w:pPr>
            <w:r w:rsidRPr="00F458A0">
              <w:t>R</w:t>
            </w:r>
          </w:p>
        </w:tc>
      </w:tr>
      <w:tr w:rsidR="00A17716" w:rsidRPr="00F458A0" w14:paraId="3F86C09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050D50" w14:textId="77777777" w:rsidR="00A17716" w:rsidRPr="00F458A0" w:rsidRDefault="00A17716" w:rsidP="00A17716">
            <w:pPr>
              <w:pStyle w:val="TableText"/>
            </w:pPr>
            <w:r w:rsidRPr="00F458A0">
              <w:lastRenderedPageBreak/>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DC7754" w14:textId="77777777" w:rsidR="00A17716" w:rsidRPr="00F458A0" w:rsidRDefault="00A17716" w:rsidP="00A17716">
            <w:pPr>
              <w:pStyle w:val="TableText"/>
            </w:pPr>
            <w:r w:rsidRPr="00F458A0">
              <w:t>Modified Value of 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DA8D0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60681B" w14:textId="77777777" w:rsidR="00A17716" w:rsidRPr="00F458A0" w:rsidRDefault="00A17716" w:rsidP="00A17716">
            <w:pPr>
              <w:pStyle w:val="TableText"/>
            </w:pPr>
            <w:r w:rsidRPr="00F458A0">
              <w:t>R</w:t>
            </w:r>
          </w:p>
        </w:tc>
      </w:tr>
      <w:tr w:rsidR="00A17716" w:rsidRPr="00F458A0" w14:paraId="4E779E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97CA42"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37188C" w14:textId="77777777" w:rsidR="00A17716" w:rsidRPr="00F458A0" w:rsidRDefault="00A17716" w:rsidP="00A17716">
            <w:pPr>
              <w:pStyle w:val="TableText"/>
            </w:pPr>
            <w:r w:rsidRPr="00F458A0">
              <w:t>Modified Field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932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AB5A7" w14:textId="77777777" w:rsidR="00A17716" w:rsidRPr="00F458A0" w:rsidRDefault="00A17716" w:rsidP="00A17716">
            <w:pPr>
              <w:pStyle w:val="TableText"/>
            </w:pPr>
            <w:r w:rsidRPr="00F458A0">
              <w:t>R</w:t>
            </w:r>
          </w:p>
        </w:tc>
      </w:tr>
      <w:tr w:rsidR="00A17716" w:rsidRPr="00F458A0" w14:paraId="077F0F8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A0E4B" w14:textId="77777777" w:rsidR="00A17716" w:rsidRPr="00F458A0" w:rsidRDefault="00A17716" w:rsidP="00A17716">
            <w:pPr>
              <w:pStyle w:val="TableText"/>
            </w:pPr>
            <w:r w:rsidRPr="00F458A0">
              <w:t>User Edit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A345AA" w14:textId="77777777" w:rsidR="00A17716" w:rsidRPr="00F458A0" w:rsidRDefault="00A17716" w:rsidP="00A17716">
            <w:pPr>
              <w:pStyle w:val="TableText"/>
            </w:pPr>
            <w:r w:rsidRPr="00F458A0">
              <w:t>Previous Value of Data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44C3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DDD4A" w14:textId="77777777" w:rsidR="00A17716" w:rsidRPr="00F458A0" w:rsidRDefault="00A17716" w:rsidP="00A17716">
            <w:pPr>
              <w:pStyle w:val="TableText"/>
            </w:pPr>
            <w:r w:rsidRPr="00F458A0">
              <w:t>R</w:t>
            </w:r>
          </w:p>
        </w:tc>
      </w:tr>
    </w:tbl>
    <w:p w14:paraId="5F68820E" w14:textId="0B8C8249"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25" w:author="Author">
        <w:r w:rsidR="006B661F">
          <w:rPr>
            <w:rFonts w:ascii="Arial" w:hAnsi="Arial" w:cs="Arial"/>
            <w:noProof/>
          </w:rPr>
          <w:t>31</w:t>
        </w:r>
      </w:ins>
      <w:del w:id="626" w:author="Author">
        <w:r w:rsidR="004D0F47" w:rsidDel="006B661F">
          <w:rPr>
            <w:rFonts w:ascii="Arial" w:hAnsi="Arial" w:cs="Arial"/>
            <w:noProof/>
          </w:rPr>
          <w:delText>33</w:delText>
        </w:r>
      </w:del>
      <w:r w:rsidRPr="00A236D6">
        <w:rPr>
          <w:rFonts w:ascii="Arial" w:hAnsi="Arial" w:cs="Arial"/>
          <w:noProof/>
        </w:rPr>
        <w:fldChar w:fldCharType="end"/>
      </w:r>
      <w:r w:rsidRPr="00A236D6">
        <w:rPr>
          <w:rFonts w:ascii="Arial" w:hAnsi="Arial" w:cs="Arial"/>
        </w:rPr>
        <w:t>: INTERFACILITY INSURANCE UPDATE ACTIVITY REPORT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5001"/>
        <w:gridCol w:w="1715"/>
        <w:gridCol w:w="1544"/>
        <w:gridCol w:w="1250"/>
      </w:tblGrid>
      <w:tr w:rsidR="00A17716" w:rsidRPr="00F458A0" w14:paraId="61C5C998"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475238FD"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VistA Screen</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8611CF3"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00A0645B"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436B4E0"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55B9B3F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3B7DA"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11073"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0AEC5"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DD8EBD" w14:textId="77777777" w:rsidR="00A17716" w:rsidRPr="00F458A0" w:rsidRDefault="00A17716" w:rsidP="00A17716">
            <w:pPr>
              <w:pStyle w:val="TableText"/>
            </w:pPr>
            <w:r w:rsidRPr="00F458A0">
              <w:t>R</w:t>
            </w:r>
          </w:p>
        </w:tc>
      </w:tr>
      <w:tr w:rsidR="00A17716" w:rsidRPr="00F458A0" w14:paraId="7AAC51BA"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9D343"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6A8496" w14:textId="77777777" w:rsidR="00A17716" w:rsidRPr="00F458A0" w:rsidRDefault="00A17716" w:rsidP="00A17716">
            <w:pPr>
              <w:pStyle w:val="TableText"/>
            </w:pPr>
            <w:r w:rsidRPr="00F458A0">
              <w:t>PAT 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6D40C3"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A639C" w14:textId="77777777" w:rsidR="00A17716" w:rsidRPr="00F458A0" w:rsidRDefault="00A17716" w:rsidP="00A17716">
            <w:pPr>
              <w:pStyle w:val="TableText"/>
            </w:pPr>
            <w:r w:rsidRPr="00F458A0">
              <w:t>R</w:t>
            </w:r>
          </w:p>
        </w:tc>
      </w:tr>
      <w:tr w:rsidR="00A17716" w:rsidRPr="00F458A0" w14:paraId="68F06C8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C848A7"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9800B8" w14:textId="77777777" w:rsidR="00A17716" w:rsidRPr="00F458A0" w:rsidRDefault="00A17716" w:rsidP="00A17716">
            <w:pPr>
              <w:pStyle w:val="TableText"/>
            </w:pPr>
            <w:r w:rsidRPr="00F458A0">
              <w:t>Insurance Company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04259"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E3050" w14:textId="77777777" w:rsidR="00A17716" w:rsidRPr="00F458A0" w:rsidRDefault="00A17716" w:rsidP="00A17716">
            <w:pPr>
              <w:pStyle w:val="TableText"/>
            </w:pPr>
            <w:r w:rsidRPr="00F458A0">
              <w:t>R</w:t>
            </w:r>
          </w:p>
        </w:tc>
      </w:tr>
      <w:tr w:rsidR="00A17716" w:rsidRPr="00F458A0" w14:paraId="4F09474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FDCBE"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44483A" w14:textId="77777777" w:rsidR="00A17716" w:rsidRPr="00F458A0" w:rsidRDefault="00A17716" w:rsidP="00A17716">
            <w:pPr>
              <w:pStyle w:val="TableText"/>
            </w:pPr>
            <w:r w:rsidRPr="00F458A0">
              <w:t>Subscriber ID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93C5CB"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7C5B9" w14:textId="77777777" w:rsidR="00A17716" w:rsidRPr="00F458A0" w:rsidRDefault="00A17716" w:rsidP="00A17716">
            <w:pPr>
              <w:pStyle w:val="TableText"/>
            </w:pPr>
            <w:r w:rsidRPr="00F458A0">
              <w:t>R</w:t>
            </w:r>
          </w:p>
        </w:tc>
      </w:tr>
      <w:tr w:rsidR="00A17716" w:rsidRPr="00F458A0" w14:paraId="3DD2D18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FFB553"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DBFEC7" w14:textId="77777777" w:rsidR="00A17716" w:rsidRPr="00F458A0" w:rsidRDefault="00A17716" w:rsidP="00A17716">
            <w:pPr>
              <w:pStyle w:val="TableText"/>
            </w:pPr>
            <w:r w:rsidRPr="00F458A0">
              <w:t>COB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C9F90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34821" w14:textId="77777777" w:rsidR="00A17716" w:rsidRPr="00F458A0" w:rsidRDefault="00A17716" w:rsidP="00A17716">
            <w:pPr>
              <w:pStyle w:val="TableText"/>
            </w:pPr>
            <w:r w:rsidRPr="00F458A0">
              <w:t>R</w:t>
            </w:r>
          </w:p>
        </w:tc>
      </w:tr>
      <w:tr w:rsidR="00A17716" w:rsidRPr="00F458A0" w14:paraId="0BDBAD2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BC58EB"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AC1067" w14:textId="77777777" w:rsidR="00A17716" w:rsidRPr="00F458A0" w:rsidRDefault="00A17716" w:rsidP="00A17716">
            <w:pPr>
              <w:pStyle w:val="TableText"/>
            </w:pPr>
            <w:r w:rsidRPr="00F458A0">
              <w:t>Sending Facility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E21D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665BC6" w14:textId="77777777" w:rsidR="00A17716" w:rsidRPr="00F458A0" w:rsidRDefault="00A17716" w:rsidP="00A17716">
            <w:pPr>
              <w:pStyle w:val="TableText"/>
            </w:pPr>
            <w:r w:rsidRPr="00F458A0">
              <w:t>R</w:t>
            </w:r>
          </w:p>
        </w:tc>
      </w:tr>
      <w:tr w:rsidR="00A17716" w:rsidRPr="00F458A0" w14:paraId="259E4BF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8D5136" w14:textId="77777777" w:rsidR="00A17716" w:rsidRPr="00F458A0" w:rsidRDefault="00A17716" w:rsidP="00A17716">
            <w:pPr>
              <w:pStyle w:val="TableText"/>
            </w:pPr>
            <w:r w:rsidRPr="00F458A0">
              <w:t>INTERFACILITY INSURANCE UPDATE ACTIVITY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713B05" w14:textId="77777777" w:rsidR="00A17716" w:rsidRPr="00F458A0" w:rsidRDefault="00A17716" w:rsidP="00A17716">
            <w:pPr>
              <w:pStyle w:val="TableText"/>
            </w:pPr>
            <w:r w:rsidRPr="00F458A0">
              <w:t>Date Sent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F1DD59"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57175" w14:textId="77777777" w:rsidR="00A17716" w:rsidRPr="00F458A0" w:rsidRDefault="00A17716" w:rsidP="00A17716">
            <w:pPr>
              <w:pStyle w:val="TableText"/>
            </w:pPr>
            <w:r w:rsidRPr="00F458A0">
              <w:t>R</w:t>
            </w:r>
          </w:p>
        </w:tc>
      </w:tr>
    </w:tbl>
    <w:p w14:paraId="2A16489D" w14:textId="0C480BD7" w:rsidR="00A17716" w:rsidRPr="00F458A0" w:rsidRDefault="00A17716" w:rsidP="00802BF1">
      <w:pPr>
        <w:pStyle w:val="Caption"/>
        <w:rPr>
          <w:noProof/>
        </w:rPr>
      </w:pPr>
      <w:r w:rsidRPr="00F458A0">
        <w:br/>
      </w:r>
    </w:p>
    <w:p w14:paraId="33EC8760" w14:textId="77777777" w:rsidR="00A17716" w:rsidRPr="00F458A0" w:rsidRDefault="00A17716" w:rsidP="00A17716">
      <w:pPr>
        <w:pStyle w:val="StepIntro"/>
      </w:pPr>
      <w:r w:rsidRPr="00F458A0">
        <w:t>DSS ICB Reports</w:t>
      </w:r>
    </w:p>
    <w:p w14:paraId="14124DA3" w14:textId="77777777" w:rsidR="00A17716" w:rsidRPr="00F458A0" w:rsidRDefault="00A17716" w:rsidP="00A17716">
      <w:pPr>
        <w:pStyle w:val="StepIntro"/>
      </w:pPr>
      <w:r w:rsidRPr="00F458A0">
        <w:t>Exceptions List Report</w:t>
      </w:r>
    </w:p>
    <w:p w14:paraId="1D391EF0" w14:textId="79E7B672"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27" w:author="Author">
        <w:r w:rsidR="006B661F">
          <w:rPr>
            <w:rFonts w:ascii="Arial" w:hAnsi="Arial" w:cs="Arial"/>
            <w:noProof/>
          </w:rPr>
          <w:t>32</w:t>
        </w:r>
      </w:ins>
      <w:del w:id="628" w:author="Author">
        <w:r w:rsidR="004D0F47" w:rsidDel="006B661F">
          <w:rPr>
            <w:rFonts w:ascii="Arial" w:hAnsi="Arial" w:cs="Arial"/>
            <w:noProof/>
          </w:rPr>
          <w:delText>34</w:delText>
        </w:r>
      </w:del>
      <w:r w:rsidRPr="00A236D6">
        <w:rPr>
          <w:rFonts w:ascii="Arial" w:hAnsi="Arial" w:cs="Arial"/>
          <w:noProof/>
        </w:rPr>
        <w:fldChar w:fldCharType="end"/>
      </w:r>
      <w:r w:rsidRPr="00A236D6">
        <w:rPr>
          <w:rFonts w:ascii="Arial" w:hAnsi="Arial" w:cs="Arial"/>
        </w:rPr>
        <w:t>: Exceptions List Report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79"/>
        <w:gridCol w:w="2307"/>
        <w:gridCol w:w="1757"/>
        <w:gridCol w:w="1350"/>
      </w:tblGrid>
      <w:tr w:rsidR="00A17716" w:rsidRPr="00F458A0" w14:paraId="0D5B0552"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64A3EC" w14:textId="77777777" w:rsidR="00A17716" w:rsidRPr="00F458A0" w:rsidRDefault="00A17716" w:rsidP="00A17716">
            <w:pPr>
              <w:pStyle w:val="TableHeading"/>
            </w:pPr>
            <w:r w:rsidRPr="00F458A0">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F15A32" w14:textId="77777777" w:rsidR="00A17716" w:rsidRPr="00F458A0" w:rsidRDefault="00A17716" w:rsidP="00A17716">
            <w:pPr>
              <w:pStyle w:val="TableHeading"/>
            </w:pPr>
            <w:r w:rsidRPr="00F458A0">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41DF240" w14:textId="77777777" w:rsidR="00A17716" w:rsidRPr="00F458A0" w:rsidRDefault="00A17716" w:rsidP="00A17716">
            <w:pPr>
              <w:pStyle w:val="TableHeading"/>
            </w:pPr>
            <w:r w:rsidRPr="00F458A0">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E36307" w14:textId="77777777" w:rsidR="00A17716" w:rsidRPr="00F458A0" w:rsidRDefault="00A17716" w:rsidP="00A17716">
            <w:pPr>
              <w:pStyle w:val="TableHeading"/>
            </w:pPr>
            <w:r w:rsidRPr="00F458A0">
              <w:t>Read/Write</w:t>
            </w:r>
          </w:p>
        </w:tc>
      </w:tr>
      <w:tr w:rsidR="00A17716" w:rsidRPr="00F458A0" w14:paraId="692101A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E7E557"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56308C"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911ABE"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BBA11E" w14:textId="77777777" w:rsidR="00A17716" w:rsidRPr="00F458A0" w:rsidRDefault="00A17716" w:rsidP="00A17716">
            <w:pPr>
              <w:pStyle w:val="TableText"/>
            </w:pPr>
            <w:r w:rsidRPr="00F458A0">
              <w:t>R</w:t>
            </w:r>
          </w:p>
        </w:tc>
      </w:tr>
      <w:tr w:rsidR="00A17716" w:rsidRPr="00F458A0" w14:paraId="51E49F8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48F9A0"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9D2B12" w14:textId="77777777" w:rsidR="00A17716" w:rsidRPr="00F458A0" w:rsidRDefault="00A17716" w:rsidP="00A17716">
            <w:pPr>
              <w:pStyle w:val="TableText"/>
            </w:pPr>
            <w:r w:rsidRPr="00F458A0">
              <w:t>Appointment Date/Time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8A1102" w14:textId="77777777" w:rsidR="00A17716" w:rsidRPr="00F458A0" w:rsidRDefault="00A17716" w:rsidP="00A17716">
            <w:pPr>
              <w:pStyle w:val="TableText"/>
            </w:pPr>
            <w:r w:rsidRPr="00F458A0">
              <w:t>Appointment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B276F" w14:textId="77777777" w:rsidR="00A17716" w:rsidRPr="00F458A0" w:rsidRDefault="00A17716" w:rsidP="00A17716">
            <w:pPr>
              <w:pStyle w:val="TableText"/>
            </w:pPr>
            <w:r w:rsidRPr="00F458A0">
              <w:t>R</w:t>
            </w:r>
          </w:p>
        </w:tc>
      </w:tr>
      <w:tr w:rsidR="00A17716" w:rsidRPr="00F458A0" w14:paraId="089AE66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C8951F"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D9E02"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35ABE"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6CDE59" w14:textId="77777777" w:rsidR="00A17716" w:rsidRPr="00F458A0" w:rsidRDefault="00A17716" w:rsidP="00A17716">
            <w:pPr>
              <w:pStyle w:val="TableText"/>
            </w:pPr>
            <w:r w:rsidRPr="00F458A0">
              <w:t>R</w:t>
            </w:r>
          </w:p>
        </w:tc>
      </w:tr>
      <w:tr w:rsidR="00A17716" w:rsidRPr="00F458A0" w14:paraId="1CB3F9E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6F70F"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C0BFE9" w14:textId="77777777" w:rsidR="00A17716" w:rsidRPr="00F458A0" w:rsidRDefault="00A17716" w:rsidP="00A17716">
            <w:pPr>
              <w:pStyle w:val="TableText"/>
            </w:pPr>
            <w:r w:rsidRPr="00F458A0">
              <w:t>Check_In_User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8F0FBB" w14:textId="77777777" w:rsidR="00A17716" w:rsidRPr="00F458A0" w:rsidRDefault="00A17716" w:rsidP="00A17716">
            <w:pPr>
              <w:pStyle w:val="TableText"/>
            </w:pPr>
            <w:r w:rsidRPr="00F458A0">
              <w:t>Appointment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5B5AB8" w14:textId="77777777" w:rsidR="00A17716" w:rsidRPr="00F458A0" w:rsidRDefault="00A17716" w:rsidP="00A17716">
            <w:pPr>
              <w:pStyle w:val="TableText"/>
            </w:pPr>
            <w:r w:rsidRPr="00F458A0">
              <w:t>R</w:t>
            </w:r>
          </w:p>
        </w:tc>
      </w:tr>
      <w:tr w:rsidR="00A17716" w:rsidRPr="00F458A0" w14:paraId="24748DF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8690BF" w14:textId="77777777" w:rsidR="00A17716" w:rsidRPr="00F458A0" w:rsidRDefault="00A17716" w:rsidP="00A17716">
            <w:pPr>
              <w:pStyle w:val="TableText"/>
            </w:pPr>
            <w:r w:rsidRPr="00F458A0">
              <w:t>Exceptions List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BBEF6" w14:textId="77777777" w:rsidR="00A17716" w:rsidRPr="00F458A0" w:rsidRDefault="00A17716" w:rsidP="00A17716">
            <w:pPr>
              <w:pStyle w:val="TableText"/>
            </w:pPr>
            <w:r w:rsidRPr="00F458A0">
              <w:t>Check_Out_User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89B976" w14:textId="77777777" w:rsidR="00A17716" w:rsidRPr="00F458A0" w:rsidRDefault="00A17716" w:rsidP="00A17716">
            <w:pPr>
              <w:pStyle w:val="TableText"/>
            </w:pPr>
            <w:r w:rsidRPr="00F458A0">
              <w:t>Appointment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CB264" w14:textId="77777777" w:rsidR="00A17716" w:rsidRPr="00F458A0" w:rsidRDefault="00A17716" w:rsidP="00A17716">
            <w:pPr>
              <w:pStyle w:val="TableText"/>
            </w:pPr>
            <w:r w:rsidRPr="00F458A0">
              <w:t>R</w:t>
            </w:r>
          </w:p>
        </w:tc>
      </w:tr>
    </w:tbl>
    <w:p w14:paraId="16DFF9C0" w14:textId="77777777" w:rsidR="00A17716" w:rsidRPr="00F458A0" w:rsidRDefault="00A17716" w:rsidP="00A17716">
      <w:pPr>
        <w:pStyle w:val="StepIntro"/>
      </w:pPr>
      <w:r w:rsidRPr="00F458A0">
        <w:lastRenderedPageBreak/>
        <w:br/>
        <w:t>Entries Entered By Report</w:t>
      </w:r>
    </w:p>
    <w:p w14:paraId="297D0AB3" w14:textId="7459CFCA"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29" w:author="Author">
        <w:r w:rsidR="006B661F">
          <w:rPr>
            <w:rFonts w:ascii="Arial" w:hAnsi="Arial" w:cs="Arial"/>
            <w:noProof/>
          </w:rPr>
          <w:t>33</w:t>
        </w:r>
      </w:ins>
      <w:del w:id="630" w:author="Author">
        <w:r w:rsidR="004D0F47" w:rsidDel="006B661F">
          <w:rPr>
            <w:rFonts w:ascii="Arial" w:hAnsi="Arial" w:cs="Arial"/>
            <w:noProof/>
          </w:rPr>
          <w:delText>35</w:delText>
        </w:r>
      </w:del>
      <w:r w:rsidRPr="00A236D6">
        <w:rPr>
          <w:rFonts w:ascii="Arial" w:hAnsi="Arial" w:cs="Arial"/>
          <w:noProof/>
        </w:rPr>
        <w:fldChar w:fldCharType="end"/>
      </w:r>
      <w:r w:rsidRPr="00A236D6">
        <w:rPr>
          <w:rFonts w:ascii="Arial" w:hAnsi="Arial" w:cs="Arial"/>
        </w:rPr>
        <w:t>: Entries Entered By Report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623"/>
        <w:gridCol w:w="1250"/>
      </w:tblGrid>
      <w:tr w:rsidR="00A17716" w:rsidRPr="00F458A0" w14:paraId="222E6926"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D104799"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49798DE"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6D03FC9"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E2BD244"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1CEBDBB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84A6C0"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FE0CB0"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975DB"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6B3C0F" w14:textId="77777777" w:rsidR="00A17716" w:rsidRPr="00F458A0" w:rsidRDefault="00A17716" w:rsidP="00A17716">
            <w:pPr>
              <w:pStyle w:val="TableText"/>
            </w:pPr>
            <w:r w:rsidRPr="00F458A0">
              <w:t>R</w:t>
            </w:r>
          </w:p>
        </w:tc>
      </w:tr>
      <w:tr w:rsidR="00A17716" w:rsidRPr="00F458A0" w14:paraId="4F4C1E9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82A1C"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5443F9" w14:textId="77777777" w:rsidR="00A17716" w:rsidRPr="00F458A0" w:rsidRDefault="00A17716" w:rsidP="00A17716">
            <w:pPr>
              <w:pStyle w:val="TableText"/>
            </w:pPr>
            <w:r w:rsidRPr="00F458A0">
              <w:t>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06C16"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FF96E2" w14:textId="77777777" w:rsidR="00A17716" w:rsidRPr="00F458A0" w:rsidRDefault="00A17716" w:rsidP="00A17716">
            <w:pPr>
              <w:pStyle w:val="TableText"/>
            </w:pPr>
            <w:r w:rsidRPr="00F458A0">
              <w:t>R</w:t>
            </w:r>
          </w:p>
        </w:tc>
      </w:tr>
      <w:tr w:rsidR="00A17716" w:rsidRPr="00F458A0" w14:paraId="5CB3564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3D5893"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BC635"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FD20C"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D9D453" w14:textId="77777777" w:rsidR="00A17716" w:rsidRPr="00F458A0" w:rsidRDefault="00A17716" w:rsidP="00A17716">
            <w:pPr>
              <w:pStyle w:val="TableText"/>
            </w:pPr>
            <w:r w:rsidRPr="00F458A0">
              <w:t>R</w:t>
            </w:r>
          </w:p>
        </w:tc>
      </w:tr>
      <w:tr w:rsidR="00A17716" w:rsidRPr="00F458A0" w14:paraId="419F9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02EC97"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3B392A" w14:textId="77777777" w:rsidR="00A17716" w:rsidRPr="00F458A0" w:rsidRDefault="00A17716" w:rsidP="00A17716">
            <w:pPr>
              <w:pStyle w:val="TableText"/>
            </w:pPr>
            <w:r w:rsidRPr="00F458A0">
              <w:t>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CF811"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58F19" w14:textId="77777777" w:rsidR="00A17716" w:rsidRPr="00F458A0" w:rsidRDefault="00A17716" w:rsidP="00A17716">
            <w:pPr>
              <w:pStyle w:val="TableText"/>
            </w:pPr>
            <w:r w:rsidRPr="00F458A0">
              <w:t>R</w:t>
            </w:r>
          </w:p>
        </w:tc>
      </w:tr>
      <w:tr w:rsidR="00A17716" w:rsidRPr="00F458A0" w14:paraId="705EBA0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FC116"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CF3FEA" w14:textId="77777777" w:rsidR="00A17716" w:rsidRPr="00F458A0" w:rsidRDefault="00A17716" w:rsidP="00A17716">
            <w:pPr>
              <w:pStyle w:val="TableText"/>
            </w:pPr>
            <w:r w:rsidRPr="00F458A0">
              <w:t>Group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D39C17"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182561" w14:textId="77777777" w:rsidR="00A17716" w:rsidRPr="00F458A0" w:rsidRDefault="00A17716" w:rsidP="00A17716">
            <w:pPr>
              <w:pStyle w:val="TableText"/>
            </w:pPr>
            <w:r w:rsidRPr="00F458A0">
              <w:t>R</w:t>
            </w:r>
          </w:p>
        </w:tc>
      </w:tr>
      <w:tr w:rsidR="00A17716" w:rsidRPr="00F458A0" w14:paraId="4C59126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1281F1"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FE2C7" w14:textId="77777777" w:rsidR="00A17716" w:rsidRPr="00F458A0" w:rsidRDefault="00A17716" w:rsidP="00A17716">
            <w:pPr>
              <w:pStyle w:val="TableText"/>
            </w:pPr>
            <w:r w:rsidRPr="00F458A0">
              <w:t>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7BB93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7E6E44" w14:textId="77777777" w:rsidR="00A17716" w:rsidRPr="00F458A0" w:rsidRDefault="00A17716" w:rsidP="00A17716">
            <w:pPr>
              <w:pStyle w:val="TableText"/>
            </w:pPr>
            <w:r w:rsidRPr="00F458A0">
              <w:t>R</w:t>
            </w:r>
          </w:p>
        </w:tc>
      </w:tr>
      <w:tr w:rsidR="00A17716" w:rsidRPr="00F458A0" w14:paraId="60B3BD6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2C764"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80AFE" w14:textId="77777777" w:rsidR="00A17716" w:rsidRPr="00F458A0" w:rsidRDefault="00A17716" w:rsidP="00A17716">
            <w:pPr>
              <w:pStyle w:val="TableText"/>
            </w:pPr>
            <w:r w:rsidRPr="00F458A0">
              <w:t>PPNU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DA6692"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9DE700" w14:textId="77777777" w:rsidR="00A17716" w:rsidRPr="00F458A0" w:rsidRDefault="00A17716" w:rsidP="00A17716">
            <w:pPr>
              <w:pStyle w:val="TableText"/>
            </w:pPr>
            <w:r w:rsidRPr="00F458A0">
              <w:t>R</w:t>
            </w:r>
          </w:p>
        </w:tc>
      </w:tr>
      <w:tr w:rsidR="00A17716" w:rsidRPr="00F458A0" w14:paraId="49ED344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76AA94"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7AE181" w14:textId="77777777" w:rsidR="00A17716" w:rsidRPr="00F458A0" w:rsidRDefault="00A17716" w:rsidP="00A17716">
            <w:pPr>
              <w:pStyle w:val="TableText"/>
            </w:pPr>
            <w:r w:rsidRPr="00F458A0">
              <w:t>Division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2A07B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7739B3" w14:textId="77777777" w:rsidR="00A17716" w:rsidRPr="00F458A0" w:rsidRDefault="00A17716" w:rsidP="00A17716">
            <w:pPr>
              <w:pStyle w:val="TableText"/>
            </w:pPr>
            <w:r w:rsidRPr="00F458A0">
              <w:t>R</w:t>
            </w:r>
          </w:p>
        </w:tc>
      </w:tr>
      <w:tr w:rsidR="00A17716" w:rsidRPr="00F458A0" w14:paraId="1203B07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FCA1F4"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DDCCA9" w14:textId="77777777" w:rsidR="00A17716" w:rsidRPr="00F458A0" w:rsidRDefault="00A17716" w:rsidP="00A17716">
            <w:pPr>
              <w:pStyle w:val="TableText"/>
            </w:pPr>
            <w:r w:rsidRPr="00F458A0">
              <w:t>Entered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0119A7"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420697" w14:textId="77777777" w:rsidR="00A17716" w:rsidRPr="00F458A0" w:rsidRDefault="00A17716" w:rsidP="00A17716">
            <w:pPr>
              <w:pStyle w:val="TableText"/>
            </w:pPr>
            <w:r w:rsidRPr="00F458A0">
              <w:t>R</w:t>
            </w:r>
          </w:p>
        </w:tc>
      </w:tr>
      <w:tr w:rsidR="00A17716" w:rsidRPr="00F458A0" w14:paraId="7F29080F"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9678E3"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A86F43" w14:textId="77777777" w:rsidR="00A17716" w:rsidRPr="00F458A0" w:rsidRDefault="00A17716" w:rsidP="00A17716">
            <w:pPr>
              <w:pStyle w:val="TableText"/>
            </w:pPr>
            <w:r w:rsidRPr="00F458A0">
              <w:t>Date Entered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12C2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82465" w14:textId="77777777" w:rsidR="00A17716" w:rsidRPr="00F458A0" w:rsidRDefault="00A17716" w:rsidP="00A17716">
            <w:pPr>
              <w:pStyle w:val="TableText"/>
            </w:pPr>
            <w:r w:rsidRPr="00F458A0">
              <w:t>R</w:t>
            </w:r>
          </w:p>
        </w:tc>
      </w:tr>
      <w:tr w:rsidR="00A17716" w:rsidRPr="00F458A0" w14:paraId="111CEAC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2731B1"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A3216" w14:textId="77777777" w:rsidR="00A17716" w:rsidRPr="00F458A0" w:rsidRDefault="00A17716" w:rsidP="00A17716">
            <w:pPr>
              <w:pStyle w:val="TableText"/>
            </w:pPr>
            <w:r w:rsidRPr="00F458A0">
              <w:t>Updated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04736"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8DEED" w14:textId="77777777" w:rsidR="00A17716" w:rsidRPr="00F458A0" w:rsidRDefault="00A17716" w:rsidP="00A17716">
            <w:pPr>
              <w:pStyle w:val="TableText"/>
            </w:pPr>
            <w:r w:rsidRPr="00F458A0">
              <w:t>R</w:t>
            </w:r>
          </w:p>
        </w:tc>
      </w:tr>
      <w:tr w:rsidR="00A17716" w:rsidRPr="00F458A0" w14:paraId="1B0509A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670B51" w14:textId="77777777" w:rsidR="00A17716" w:rsidRPr="00F458A0" w:rsidRDefault="00A17716" w:rsidP="00A17716">
            <w:pPr>
              <w:rPr>
                <w:sz w:val="22"/>
                <w:szCs w:val="22"/>
              </w:rPr>
            </w:pPr>
            <w:r w:rsidRPr="00F458A0">
              <w:rPr>
                <w:sz w:val="22"/>
                <w:szCs w:val="22"/>
              </w:rPr>
              <w:t>Entries Enter</w:t>
            </w:r>
            <w:r w:rsidRPr="00F458A0">
              <w:rPr>
                <w:rStyle w:val="TableTextChar"/>
              </w:rPr>
              <w:t>e</w:t>
            </w:r>
            <w:r w:rsidRPr="00F458A0">
              <w:rPr>
                <w:sz w:val="22"/>
                <w:szCs w:val="22"/>
              </w:rPr>
              <w:t>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9D90D" w14:textId="77777777" w:rsidR="00A17716" w:rsidRPr="00F458A0" w:rsidRDefault="00A17716" w:rsidP="00A17716">
            <w:pPr>
              <w:rPr>
                <w:sz w:val="22"/>
                <w:szCs w:val="22"/>
              </w:rPr>
            </w:pPr>
            <w:r w:rsidRPr="00F458A0">
              <w:rPr>
                <w:sz w:val="22"/>
                <w:szCs w:val="22"/>
              </w:rPr>
              <w:t>Date Updated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788B2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7F69A8" w14:textId="77777777" w:rsidR="00A17716" w:rsidRPr="00F458A0" w:rsidRDefault="00A17716" w:rsidP="00A17716">
            <w:pPr>
              <w:rPr>
                <w:sz w:val="22"/>
                <w:szCs w:val="22"/>
              </w:rPr>
            </w:pPr>
            <w:r w:rsidRPr="00F458A0">
              <w:rPr>
                <w:sz w:val="22"/>
                <w:szCs w:val="22"/>
              </w:rPr>
              <w:t>R</w:t>
            </w:r>
          </w:p>
        </w:tc>
      </w:tr>
    </w:tbl>
    <w:p w14:paraId="4057A082" w14:textId="746F5B85"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31" w:author="Author">
        <w:r w:rsidR="006B661F">
          <w:rPr>
            <w:rFonts w:ascii="Arial" w:hAnsi="Arial" w:cs="Arial"/>
            <w:noProof/>
          </w:rPr>
          <w:t>34</w:t>
        </w:r>
      </w:ins>
      <w:del w:id="632" w:author="Author">
        <w:r w:rsidR="004D0F47" w:rsidDel="006B661F">
          <w:rPr>
            <w:rFonts w:ascii="Arial" w:hAnsi="Arial" w:cs="Arial"/>
            <w:noProof/>
          </w:rPr>
          <w:delText>36</w:delText>
        </w:r>
      </w:del>
      <w:r w:rsidRPr="00A236D6">
        <w:rPr>
          <w:rFonts w:ascii="Arial" w:hAnsi="Arial" w:cs="Arial"/>
          <w:noProof/>
        </w:rPr>
        <w:fldChar w:fldCharType="end"/>
      </w:r>
      <w:r w:rsidRPr="00A236D6">
        <w:rPr>
          <w:rFonts w:ascii="Arial" w:hAnsi="Arial" w:cs="Arial"/>
        </w:rPr>
        <w:t>: Entries Accepted By Report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478"/>
        <w:gridCol w:w="1366"/>
        <w:gridCol w:w="1623"/>
        <w:gridCol w:w="1250"/>
      </w:tblGrid>
      <w:tr w:rsidR="00A17716" w:rsidRPr="00F458A0" w14:paraId="69CD2570"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7CB5783F"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58D30950"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31928CA"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73EA858"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19ED38E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2221FC"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7EBAC0"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CF61D7"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96C51" w14:textId="77777777" w:rsidR="00A17716" w:rsidRPr="00F458A0" w:rsidRDefault="00A17716" w:rsidP="00A17716">
            <w:pPr>
              <w:pStyle w:val="TableText"/>
            </w:pPr>
            <w:r w:rsidRPr="00F458A0">
              <w:t>R</w:t>
            </w:r>
          </w:p>
        </w:tc>
      </w:tr>
      <w:tr w:rsidR="00A17716" w:rsidRPr="00F458A0" w14:paraId="5A409A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AC5806"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B9A5D0" w14:textId="77777777" w:rsidR="00A17716" w:rsidRPr="00F458A0" w:rsidRDefault="00A17716" w:rsidP="00A17716">
            <w:pPr>
              <w:pStyle w:val="TableText"/>
            </w:pPr>
            <w:r w:rsidRPr="00F458A0">
              <w:t>ID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AE8E9" w14:textId="77777777" w:rsidR="00A17716" w:rsidRPr="00F458A0" w:rsidRDefault="00A17716" w:rsidP="00A17716">
            <w:pPr>
              <w:pStyle w:val="TableText"/>
            </w:pPr>
            <w:r w:rsidRPr="00F458A0">
              <w:t>Patient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66365E" w14:textId="77777777" w:rsidR="00A17716" w:rsidRPr="00F458A0" w:rsidRDefault="00A17716" w:rsidP="00A17716">
            <w:pPr>
              <w:pStyle w:val="TableText"/>
            </w:pPr>
            <w:r w:rsidRPr="00F458A0">
              <w:t>R</w:t>
            </w:r>
          </w:p>
        </w:tc>
      </w:tr>
      <w:tr w:rsidR="00A17716" w:rsidRPr="00F458A0" w14:paraId="03BD866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6DEDA"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04F27"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F94BAF"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93B1D" w14:textId="77777777" w:rsidR="00A17716" w:rsidRPr="00F458A0" w:rsidRDefault="00A17716" w:rsidP="00A17716">
            <w:pPr>
              <w:pStyle w:val="TableText"/>
            </w:pPr>
            <w:r w:rsidRPr="00F458A0">
              <w:t>R</w:t>
            </w:r>
          </w:p>
        </w:tc>
      </w:tr>
      <w:tr w:rsidR="00A17716" w:rsidRPr="00F458A0" w14:paraId="55DEC4A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D9E01B"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77389B" w14:textId="77777777" w:rsidR="00A17716" w:rsidRPr="00F458A0" w:rsidRDefault="00A17716" w:rsidP="00A17716">
            <w:pPr>
              <w:pStyle w:val="TableText"/>
            </w:pPr>
            <w:r w:rsidRPr="00F458A0">
              <w:t>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C3997A" w14:textId="77777777" w:rsidR="00A17716" w:rsidRPr="00F458A0" w:rsidRDefault="00A17716" w:rsidP="00A17716">
            <w:pPr>
              <w:pStyle w:val="TableText"/>
            </w:pPr>
            <w:r w:rsidRPr="00F458A0">
              <w:t>Organization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E3D13D" w14:textId="77777777" w:rsidR="00A17716" w:rsidRPr="00F458A0" w:rsidRDefault="00A17716" w:rsidP="00A17716">
            <w:pPr>
              <w:pStyle w:val="TableText"/>
            </w:pPr>
            <w:r w:rsidRPr="00F458A0">
              <w:t>R</w:t>
            </w:r>
          </w:p>
        </w:tc>
      </w:tr>
      <w:tr w:rsidR="00A17716" w:rsidRPr="00F458A0" w14:paraId="7EC9B3E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2A72E3"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647DB" w14:textId="77777777" w:rsidR="00A17716" w:rsidRPr="00F458A0" w:rsidRDefault="00A17716" w:rsidP="00A17716">
            <w:pPr>
              <w:pStyle w:val="TableText"/>
            </w:pPr>
            <w:r w:rsidRPr="00F458A0">
              <w:t>Group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7F6AC9"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306CC7" w14:textId="77777777" w:rsidR="00A17716" w:rsidRPr="00F458A0" w:rsidRDefault="00A17716" w:rsidP="00A17716">
            <w:pPr>
              <w:pStyle w:val="TableText"/>
            </w:pPr>
            <w:r w:rsidRPr="00F458A0">
              <w:t>R</w:t>
            </w:r>
          </w:p>
        </w:tc>
      </w:tr>
      <w:tr w:rsidR="00A17716" w:rsidRPr="00F458A0" w14:paraId="52BCFAF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7AC2B"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49BDB" w14:textId="77777777" w:rsidR="00A17716" w:rsidRPr="00F458A0" w:rsidRDefault="00A17716" w:rsidP="00A17716">
            <w:pPr>
              <w:pStyle w:val="TableText"/>
            </w:pPr>
            <w:r w:rsidRPr="00F458A0">
              <w:t>Source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BBD6CE" w14:textId="77777777" w:rsidR="00A17716" w:rsidRPr="00F458A0" w:rsidRDefault="00A17716" w:rsidP="00A17716">
            <w:pPr>
              <w:pStyle w:val="TableText"/>
            </w:pPr>
            <w:r w:rsidRPr="00F458A0">
              <w:t>Coverage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C8A29" w14:textId="77777777" w:rsidR="00A17716" w:rsidRPr="00F458A0" w:rsidRDefault="00A17716" w:rsidP="00A17716">
            <w:pPr>
              <w:pStyle w:val="TableText"/>
            </w:pPr>
            <w:r w:rsidRPr="00F458A0">
              <w:t>R</w:t>
            </w:r>
          </w:p>
        </w:tc>
      </w:tr>
      <w:tr w:rsidR="00A17716" w:rsidRPr="00F458A0" w14:paraId="4CF19A35"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4DF26"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19396" w14:textId="77777777" w:rsidR="00A17716" w:rsidRPr="00F458A0" w:rsidRDefault="00A17716" w:rsidP="00A17716">
            <w:pPr>
              <w:pStyle w:val="TableText"/>
            </w:pPr>
            <w:r w:rsidRPr="00F458A0">
              <w:t>PPNU</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7D91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BFAA35" w14:textId="77777777" w:rsidR="00A17716" w:rsidRPr="00F458A0" w:rsidRDefault="00A17716" w:rsidP="00A17716">
            <w:pPr>
              <w:pStyle w:val="TableText"/>
            </w:pPr>
            <w:r w:rsidRPr="00F458A0">
              <w:t>R</w:t>
            </w:r>
          </w:p>
        </w:tc>
      </w:tr>
      <w:tr w:rsidR="00A17716" w:rsidRPr="00F458A0" w14:paraId="59F9A12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B5C3C2"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23E7E2" w14:textId="77777777" w:rsidR="00A17716" w:rsidRPr="00F458A0" w:rsidRDefault="00A17716" w:rsidP="00A17716">
            <w:pPr>
              <w:pStyle w:val="TableText"/>
            </w:pPr>
            <w:r w:rsidRPr="00F458A0">
              <w:t>Division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838D0F"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C76EFD" w14:textId="77777777" w:rsidR="00A17716" w:rsidRPr="00F458A0" w:rsidRDefault="00A17716" w:rsidP="00A17716">
            <w:pPr>
              <w:pStyle w:val="TableText"/>
            </w:pPr>
            <w:r w:rsidRPr="00F458A0">
              <w:t>R</w:t>
            </w:r>
          </w:p>
        </w:tc>
      </w:tr>
      <w:tr w:rsidR="00A17716" w:rsidRPr="00F458A0" w14:paraId="4B70327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8F6D7"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12787C" w14:textId="77777777" w:rsidR="00A17716" w:rsidRPr="00F458A0" w:rsidRDefault="00A17716" w:rsidP="00A17716">
            <w:pPr>
              <w:pStyle w:val="TableText"/>
            </w:pPr>
            <w:r w:rsidRPr="00F458A0">
              <w:t>Entered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519D9"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D436B" w14:textId="77777777" w:rsidR="00A17716" w:rsidRPr="00F458A0" w:rsidRDefault="00A17716" w:rsidP="00A17716">
            <w:pPr>
              <w:pStyle w:val="TableText"/>
            </w:pPr>
            <w:r w:rsidRPr="00F458A0">
              <w:t>R</w:t>
            </w:r>
          </w:p>
        </w:tc>
      </w:tr>
      <w:tr w:rsidR="00A17716" w:rsidRPr="00F458A0" w14:paraId="1F97B09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4BF956" w14:textId="77777777" w:rsidR="00A17716" w:rsidRPr="00F458A0" w:rsidRDefault="00A17716" w:rsidP="00A17716">
            <w:pPr>
              <w:pStyle w:val="TableText"/>
            </w:pPr>
            <w:r w:rsidRPr="00F458A0">
              <w:lastRenderedPageBreak/>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A91B61" w14:textId="77777777" w:rsidR="00A17716" w:rsidRPr="00F458A0" w:rsidRDefault="00A17716" w:rsidP="00A17716">
            <w:pPr>
              <w:pStyle w:val="TableText"/>
            </w:pPr>
            <w:r w:rsidRPr="00F458A0">
              <w:t>Date Entered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8C287C"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A0B7D" w14:textId="77777777" w:rsidR="00A17716" w:rsidRPr="00F458A0" w:rsidRDefault="00A17716" w:rsidP="00A17716">
            <w:pPr>
              <w:pStyle w:val="TableText"/>
            </w:pPr>
            <w:r w:rsidRPr="00F458A0">
              <w:t>R</w:t>
            </w:r>
          </w:p>
        </w:tc>
      </w:tr>
      <w:tr w:rsidR="00A17716" w:rsidRPr="00F458A0" w14:paraId="5EAED64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5DBC1D"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066DAA" w14:textId="77777777" w:rsidR="00A17716" w:rsidRPr="00F458A0" w:rsidRDefault="00A17716" w:rsidP="00A17716">
            <w:pPr>
              <w:pStyle w:val="TableText"/>
            </w:pPr>
            <w:r w:rsidRPr="00F458A0">
              <w:t>Updated By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9F763"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8468A1" w14:textId="77777777" w:rsidR="00A17716" w:rsidRPr="00F458A0" w:rsidRDefault="00A17716" w:rsidP="00A17716">
            <w:pPr>
              <w:pStyle w:val="TableText"/>
            </w:pPr>
            <w:r w:rsidRPr="00F458A0">
              <w:t>R</w:t>
            </w:r>
          </w:p>
        </w:tc>
      </w:tr>
      <w:tr w:rsidR="00A17716" w:rsidRPr="00F458A0" w14:paraId="6D7B7BC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E7FC9" w14:textId="77777777" w:rsidR="00A17716" w:rsidRPr="00F458A0" w:rsidRDefault="00A17716" w:rsidP="00A17716">
            <w:pPr>
              <w:pStyle w:val="TableText"/>
            </w:pPr>
            <w:r w:rsidRPr="00F458A0">
              <w:t>Entries Entered By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92BBE" w14:textId="77777777" w:rsidR="00A17716" w:rsidRPr="00F458A0" w:rsidRDefault="00A17716" w:rsidP="00A17716">
            <w:pPr>
              <w:pStyle w:val="TableText"/>
            </w:pPr>
            <w:r w:rsidRPr="00F458A0">
              <w:t>Date Updated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FFD40"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3694C" w14:textId="77777777" w:rsidR="00A17716" w:rsidRPr="00F458A0" w:rsidRDefault="00A17716" w:rsidP="00A17716">
            <w:pPr>
              <w:pStyle w:val="TableText"/>
            </w:pPr>
            <w:r w:rsidRPr="00F458A0">
              <w:t>R</w:t>
            </w:r>
          </w:p>
        </w:tc>
      </w:tr>
    </w:tbl>
    <w:p w14:paraId="30542E25" w14:textId="47461982" w:rsidR="00A17716" w:rsidRPr="00A236D6" w:rsidRDefault="00A17716" w:rsidP="00A17716">
      <w:pPr>
        <w:pStyle w:val="Caption"/>
        <w:rPr>
          <w:rFonts w:ascii="Arial" w:hAnsi="Arial" w:cs="Arial"/>
        </w:rPr>
      </w:pPr>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ins w:id="633" w:author="Author">
        <w:r w:rsidR="006B661F">
          <w:rPr>
            <w:rFonts w:ascii="Arial" w:hAnsi="Arial" w:cs="Arial"/>
            <w:noProof/>
          </w:rPr>
          <w:t>35</w:t>
        </w:r>
      </w:ins>
      <w:del w:id="634" w:author="Author">
        <w:r w:rsidR="004D0F47" w:rsidDel="006B661F">
          <w:rPr>
            <w:rFonts w:ascii="Arial" w:hAnsi="Arial" w:cs="Arial"/>
            <w:noProof/>
          </w:rPr>
          <w:delText>37</w:delText>
        </w:r>
      </w:del>
      <w:r w:rsidRPr="00A236D6">
        <w:rPr>
          <w:rFonts w:ascii="Arial" w:hAnsi="Arial" w:cs="Arial"/>
          <w:noProof/>
        </w:rPr>
        <w:fldChar w:fldCharType="end"/>
      </w:r>
      <w:r w:rsidRPr="00A236D6">
        <w:rPr>
          <w:rFonts w:ascii="Arial" w:hAnsi="Arial" w:cs="Arial"/>
        </w:rPr>
        <w:t>: Combined Productivity Report</w:t>
      </w:r>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925"/>
        <w:gridCol w:w="1880"/>
        <w:gridCol w:w="1623"/>
        <w:gridCol w:w="1250"/>
      </w:tblGrid>
      <w:tr w:rsidR="00A17716" w:rsidRPr="00F458A0" w14:paraId="7B7B8B7D"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287B0866"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ICB Report</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12FE0B6C"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Item</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3708E3F5"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 xml:space="preserve">FHIR Resource </w:t>
            </w:r>
          </w:p>
        </w:tc>
        <w:tc>
          <w:tcPr>
            <w:tcW w:w="0" w:type="auto"/>
            <w:tcBorders>
              <w:top w:val="single" w:sz="6" w:space="0" w:color="auto"/>
              <w:left w:val="single" w:sz="6" w:space="0" w:color="auto"/>
              <w:bottom w:val="single" w:sz="6" w:space="0" w:color="auto"/>
              <w:right w:val="single" w:sz="6" w:space="0" w:color="auto"/>
            </w:tcBorders>
            <w:shd w:val="clear" w:color="auto" w:fill="365F91" w:themeFill="accent1" w:themeFillShade="BF"/>
            <w:tcMar>
              <w:top w:w="75" w:type="dxa"/>
              <w:left w:w="75" w:type="dxa"/>
              <w:bottom w:w="75" w:type="dxa"/>
              <w:right w:w="75" w:type="dxa"/>
            </w:tcMar>
            <w:vAlign w:val="center"/>
            <w:hideMark/>
          </w:tcPr>
          <w:p w14:paraId="6B1E10E8" w14:textId="77777777" w:rsidR="00A17716" w:rsidRPr="00F458A0" w:rsidRDefault="00A17716" w:rsidP="00A17716">
            <w:pPr>
              <w:jc w:val="center"/>
              <w:rPr>
                <w:b/>
                <w:bCs/>
                <w:color w:val="FFFFFF" w:themeColor="background1"/>
                <w:sz w:val="22"/>
                <w:szCs w:val="22"/>
              </w:rPr>
            </w:pPr>
            <w:r w:rsidRPr="00F458A0">
              <w:rPr>
                <w:b/>
                <w:bCs/>
                <w:color w:val="FFFFFF" w:themeColor="background1"/>
                <w:sz w:val="22"/>
                <w:szCs w:val="22"/>
              </w:rPr>
              <w:t>Read/Write</w:t>
            </w:r>
          </w:p>
        </w:tc>
      </w:tr>
      <w:tr w:rsidR="00A17716" w:rsidRPr="00F458A0" w14:paraId="72154699"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33A50"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00EB4E" w14:textId="77777777" w:rsidR="00A17716" w:rsidRPr="00F458A0" w:rsidRDefault="00A17716" w:rsidP="00A17716">
            <w:pPr>
              <w:pStyle w:val="TableText"/>
            </w:pPr>
            <w:r w:rsidRPr="00F458A0">
              <w:t>Clinic</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4FB373" w14:textId="77777777" w:rsidR="00A17716" w:rsidRPr="00F458A0" w:rsidRDefault="00A17716" w:rsidP="00A17716">
            <w:pPr>
              <w:pStyle w:val="TableText"/>
            </w:pPr>
            <w:r w:rsidRPr="00F458A0">
              <w:t>Location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431BE" w14:textId="77777777" w:rsidR="00A17716" w:rsidRPr="00F458A0" w:rsidRDefault="00A17716" w:rsidP="00A17716">
            <w:pPr>
              <w:pStyle w:val="TableText"/>
            </w:pPr>
            <w:r w:rsidRPr="00F458A0">
              <w:t>R</w:t>
            </w:r>
          </w:p>
        </w:tc>
      </w:tr>
      <w:tr w:rsidR="00A17716" w:rsidRPr="00F458A0" w14:paraId="7D582F6E"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25019"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0793F1" w14:textId="77777777" w:rsidR="00A17716" w:rsidRPr="00F458A0" w:rsidRDefault="00A17716" w:rsidP="00A17716">
            <w:pPr>
              <w:pStyle w:val="TableText"/>
            </w:pPr>
            <w:r w:rsidRPr="00F458A0">
              <w:t>User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35B9E" w14:textId="77777777" w:rsidR="00A17716" w:rsidRPr="00F458A0" w:rsidRDefault="00A17716" w:rsidP="00A17716">
            <w:pPr>
              <w:pStyle w:val="TableText"/>
            </w:pPr>
            <w:r w:rsidRPr="00F458A0">
              <w:t>Person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9E98C9" w14:textId="77777777" w:rsidR="00A17716" w:rsidRPr="00F458A0" w:rsidRDefault="00A17716" w:rsidP="00A17716">
            <w:pPr>
              <w:pStyle w:val="TableText"/>
            </w:pPr>
          </w:p>
        </w:tc>
      </w:tr>
      <w:tr w:rsidR="00A17716" w:rsidRPr="00F458A0" w14:paraId="6125D966"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09C0D"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0F79C2" w14:textId="77777777" w:rsidR="00A17716" w:rsidRPr="00F458A0" w:rsidRDefault="00A17716" w:rsidP="00A17716">
            <w:pPr>
              <w:pStyle w:val="TableText"/>
            </w:pPr>
            <w:r w:rsidRPr="00F458A0">
              <w:t>Total Opportunities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BEFBEB"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32457" w14:textId="77777777" w:rsidR="00A17716" w:rsidRPr="00F458A0" w:rsidRDefault="00A17716" w:rsidP="00A17716">
            <w:pPr>
              <w:pStyle w:val="TableText"/>
            </w:pPr>
            <w:r w:rsidRPr="00F458A0">
              <w:t>R</w:t>
            </w:r>
          </w:p>
        </w:tc>
      </w:tr>
      <w:tr w:rsidR="00A17716" w:rsidRPr="00F458A0" w14:paraId="6886F40F"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1F5F3"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15213A" w14:textId="77777777" w:rsidR="00A17716" w:rsidRPr="00F458A0" w:rsidRDefault="00A17716" w:rsidP="00A17716">
            <w:pPr>
              <w:pStyle w:val="TableText"/>
            </w:pPr>
            <w:r w:rsidRPr="00F458A0">
              <w:t>Total Entries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A87F85"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0D5CD" w14:textId="77777777" w:rsidR="00A17716" w:rsidRPr="00F458A0" w:rsidRDefault="00A17716" w:rsidP="00A17716">
            <w:pPr>
              <w:pStyle w:val="TableText"/>
            </w:pPr>
            <w:r w:rsidRPr="00F458A0">
              <w:t>R</w:t>
            </w:r>
          </w:p>
        </w:tc>
      </w:tr>
      <w:tr w:rsidR="00A17716" w:rsidRPr="00F458A0" w14:paraId="415E52E0"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DD472"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BC997" w14:textId="77777777" w:rsidR="00A17716" w:rsidRPr="00F458A0" w:rsidRDefault="00A17716" w:rsidP="00A17716">
            <w:pPr>
              <w:pStyle w:val="TableText"/>
            </w:pPr>
            <w:r w:rsidRPr="00F458A0">
              <w:t>% Captured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D19E31"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E8CDA" w14:textId="77777777" w:rsidR="00A17716" w:rsidRPr="00F458A0" w:rsidRDefault="00A17716" w:rsidP="00A17716">
            <w:pPr>
              <w:pStyle w:val="TableText"/>
            </w:pPr>
            <w:r w:rsidRPr="00F458A0">
              <w:t>R</w:t>
            </w:r>
          </w:p>
        </w:tc>
      </w:tr>
      <w:tr w:rsidR="00A17716" w:rsidRPr="00F458A0" w14:paraId="7A9FE0E3"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9E2062"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D349A" w14:textId="77777777" w:rsidR="00A17716" w:rsidRPr="00F458A0" w:rsidRDefault="00A17716" w:rsidP="00A17716">
            <w:pPr>
              <w:pStyle w:val="TableText"/>
            </w:pPr>
            <w:r w:rsidRPr="00F458A0">
              <w:t>Total No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7F274"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4D2562" w14:textId="77777777" w:rsidR="00A17716" w:rsidRPr="00F458A0" w:rsidRDefault="00A17716" w:rsidP="00A17716">
            <w:pPr>
              <w:pStyle w:val="TableText"/>
            </w:pPr>
            <w:r w:rsidRPr="00F458A0">
              <w:t>R</w:t>
            </w:r>
          </w:p>
        </w:tc>
      </w:tr>
      <w:tr w:rsidR="00A17716" w:rsidRPr="00F458A0" w14:paraId="5C44FCB9"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35ED2"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D98FF4" w14:textId="77777777" w:rsidR="00A17716" w:rsidRPr="00F458A0" w:rsidRDefault="00A17716" w:rsidP="00A17716">
            <w:pPr>
              <w:pStyle w:val="TableText"/>
            </w:pPr>
            <w:r w:rsidRPr="00F458A0">
              <w:t>% No Insurance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74728A"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5AC504" w14:textId="77777777" w:rsidR="00A17716" w:rsidRPr="00F458A0" w:rsidRDefault="00A17716" w:rsidP="00A17716">
            <w:pPr>
              <w:pStyle w:val="TableText"/>
            </w:pPr>
            <w:r w:rsidRPr="00F458A0">
              <w:t>R</w:t>
            </w:r>
          </w:p>
        </w:tc>
      </w:tr>
      <w:tr w:rsidR="00A17716" w:rsidRPr="00F458A0" w14:paraId="5E099CE3"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02FFA"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D83CD" w14:textId="77777777" w:rsidR="00A17716" w:rsidRPr="00F458A0" w:rsidRDefault="00A17716" w:rsidP="00A17716">
            <w:pPr>
              <w:pStyle w:val="TableText"/>
            </w:pPr>
            <w:r w:rsidRPr="00F458A0">
              <w:t>Total Exceptions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964496"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204A9" w14:textId="77777777" w:rsidR="00A17716" w:rsidRPr="00F458A0" w:rsidRDefault="00A17716" w:rsidP="00A17716">
            <w:pPr>
              <w:pStyle w:val="TableText"/>
            </w:pPr>
            <w:r w:rsidRPr="00F458A0">
              <w:t>R</w:t>
            </w:r>
          </w:p>
        </w:tc>
      </w:tr>
      <w:tr w:rsidR="00A17716" w:rsidRPr="00F458A0" w14:paraId="6A4B20FA" w14:textId="77777777" w:rsidTr="00A1771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D493F9" w14:textId="77777777" w:rsidR="00A17716" w:rsidRPr="00F458A0" w:rsidRDefault="00A17716" w:rsidP="00A17716">
            <w:pPr>
              <w:pStyle w:val="TableText"/>
            </w:pPr>
            <w:r w:rsidRPr="00F458A0">
              <w:t>Combined Producitivity Report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3D7353" w14:textId="77777777" w:rsidR="00A17716" w:rsidRPr="00F458A0" w:rsidRDefault="00A17716" w:rsidP="00A17716">
            <w:pPr>
              <w:pStyle w:val="TableText"/>
            </w:pPr>
            <w:r w:rsidRPr="00F458A0">
              <w:t>% Exceptions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7E1603" w14:textId="77777777" w:rsidR="00A17716" w:rsidRPr="00F458A0" w:rsidRDefault="00A17716" w:rsidP="00A17716">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1F4948" w14:textId="77777777" w:rsidR="00A17716" w:rsidRPr="00F458A0" w:rsidRDefault="00A17716" w:rsidP="00A17716">
            <w:pPr>
              <w:pStyle w:val="TableText"/>
            </w:pPr>
            <w:r w:rsidRPr="00F458A0">
              <w:t>R</w:t>
            </w:r>
          </w:p>
        </w:tc>
      </w:tr>
    </w:tbl>
    <w:p w14:paraId="41EEBDCA" w14:textId="69BAFA49" w:rsidR="00A17716" w:rsidRPr="00F458A0" w:rsidRDefault="00A17716" w:rsidP="00802BF1">
      <w:pPr>
        <w:pStyle w:val="Caption"/>
      </w:pPr>
      <w:r w:rsidRPr="00F458A0">
        <w:br/>
      </w:r>
    </w:p>
    <w:p w14:paraId="7EF3BAE2" w14:textId="77777777" w:rsidR="00A17716" w:rsidRPr="00F458A0" w:rsidRDefault="00A17716" w:rsidP="00A17716"/>
    <w:p w14:paraId="67555B66" w14:textId="77777777" w:rsidR="00A17716" w:rsidRPr="00F458A0" w:rsidRDefault="00A17716" w:rsidP="00A17716">
      <w:pPr>
        <w:pStyle w:val="Heading2"/>
      </w:pPr>
      <w:bookmarkStart w:id="635" w:name="_Toc501357562"/>
      <w:r w:rsidRPr="00F458A0">
        <w:t>Navigation Hierarchy</w:t>
      </w:r>
      <w:bookmarkEnd w:id="635"/>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636" w:name="_Toc501357563"/>
      <w:r w:rsidRPr="00F458A0">
        <w:t>Screens</w:t>
      </w:r>
      <w:bookmarkEnd w:id="636"/>
    </w:p>
    <w:p w14:paraId="5DD4475C" w14:textId="5B03640D" w:rsidR="00A17716" w:rsidRPr="00F458A0" w:rsidRDefault="00744F9F" w:rsidP="00744F9F">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p>
    <w:p w14:paraId="33C2839E" w14:textId="77777777" w:rsidR="00A17716" w:rsidRPr="00F458A0" w:rsidRDefault="00A17716" w:rsidP="00A17716">
      <w:pPr>
        <w:spacing w:before="0" w:after="0"/>
      </w:pPr>
      <w:r w:rsidRPr="00F458A0">
        <w:br w:type="page"/>
      </w:r>
    </w:p>
    <w:p w14:paraId="48400D27" w14:textId="77777777" w:rsidR="00A17716" w:rsidRPr="00F458A0" w:rsidRDefault="00A17716" w:rsidP="00A17716"/>
    <w:p w14:paraId="5C457951" w14:textId="77777777" w:rsidR="00A17716" w:rsidRPr="00F458A0" w:rsidRDefault="00A17716" w:rsidP="00A17716"/>
    <w:p w14:paraId="704C04B2" w14:textId="77777777" w:rsidR="00A17716" w:rsidRPr="00F458A0" w:rsidRDefault="00A17716" w:rsidP="00A17716">
      <w:pPr>
        <w:pStyle w:val="Heading1"/>
      </w:pPr>
      <w:r w:rsidRPr="00F458A0">
        <w:t xml:space="preserve"> </w:t>
      </w:r>
      <w:bookmarkStart w:id="637" w:name="_Toc501357564"/>
      <w:r w:rsidRPr="00F458A0">
        <w:t>Attachment A – Approval Signatures</w:t>
      </w:r>
      <w:bookmarkEnd w:id="637"/>
    </w:p>
    <w:p w14:paraId="2F5D0C90" w14:textId="77777777" w:rsidR="00A17716" w:rsidRPr="00F458A0" w:rsidRDefault="00A17716" w:rsidP="00A17716">
      <w:pPr>
        <w:pStyle w:val="BodyText"/>
      </w:pPr>
      <w:r w:rsidRPr="00F458A0">
        <w:t>This section is used to document the approval of the System Design Document. The review should be conducted face to face where signatures can be obtained ‘live’ during the review. If unable to conduct a face-to-face meeting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lastRenderedPageBreak/>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638" w:name="_Toc501357565"/>
      <w:r w:rsidRPr="00F458A0">
        <w:t>Identification of Technology and Standards</w:t>
      </w:r>
      <w:bookmarkEnd w:id="638"/>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639" w:name="_Toc501357566"/>
      <w:r w:rsidRPr="00F458A0">
        <w:t>Constraining Policies, Directives and Procedures</w:t>
      </w:r>
      <w:bookmarkEnd w:id="639"/>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640" w:name="_Toc501357567"/>
      <w:r w:rsidRPr="00F458A0">
        <w:t>Requirements Traceability Matrix</w:t>
      </w:r>
      <w:bookmarkEnd w:id="640"/>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641" w:name="_Toc501357568"/>
      <w:r w:rsidRPr="00F458A0">
        <w:t>Packaging and Installation</w:t>
      </w:r>
      <w:bookmarkEnd w:id="641"/>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642" w:name="_Toc501357569"/>
      <w:r w:rsidRPr="00F458A0">
        <w:t>Design Metrics</w:t>
      </w:r>
      <w:bookmarkEnd w:id="642"/>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737"/>
        <w:gridCol w:w="1086"/>
        <w:gridCol w:w="4353"/>
        <w:gridCol w:w="2400"/>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77777777" w:rsidR="00A17716" w:rsidRPr="00F458A0" w:rsidRDefault="00A17716" w:rsidP="00A17716">
            <w:pPr>
              <w:pStyle w:val="TableText"/>
            </w:pPr>
            <w:r w:rsidRPr="00F458A0">
              <w:t xml:space="preserve">Andrew </w:t>
            </w:r>
            <w:r w:rsidRPr="00F458A0">
              <w:rPr>
                <w:rStyle w:val="TableTextChar"/>
              </w:rPr>
              <w:t>Slawter,</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10"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643" w:name="_Toc501026843"/>
      <w:bookmarkStart w:id="644" w:name="_Toc501026844"/>
      <w:bookmarkStart w:id="645" w:name="_Toc501026845"/>
      <w:bookmarkStart w:id="646" w:name="_Toc501026846"/>
      <w:bookmarkStart w:id="647" w:name="_Toc501026847"/>
      <w:bookmarkStart w:id="648" w:name="_Toc501026848"/>
      <w:bookmarkStart w:id="649" w:name="_Toc501026849"/>
      <w:bookmarkStart w:id="650" w:name="_Toc501026850"/>
      <w:bookmarkStart w:id="651" w:name="_Toc501026851"/>
      <w:bookmarkStart w:id="652" w:name="ColumnTitle_01"/>
      <w:bookmarkStart w:id="653" w:name="ColumnTitle_02"/>
      <w:bookmarkStart w:id="654" w:name="_Toc474485330"/>
      <w:bookmarkStart w:id="655" w:name="_Toc474487195"/>
      <w:bookmarkStart w:id="656" w:name="_Toc475524335"/>
      <w:bookmarkStart w:id="657" w:name="_Toc475524801"/>
      <w:bookmarkStart w:id="658" w:name="_Toc475525265"/>
      <w:bookmarkStart w:id="659" w:name="_Toc475525729"/>
      <w:bookmarkStart w:id="660" w:name="_Toc475526193"/>
      <w:bookmarkStart w:id="661" w:name="_Toc475526657"/>
      <w:bookmarkStart w:id="662" w:name="_Toc475527121"/>
      <w:bookmarkStart w:id="663" w:name="_Toc474485340"/>
      <w:bookmarkStart w:id="664" w:name="_Toc474487205"/>
      <w:bookmarkStart w:id="665" w:name="_Toc475524345"/>
      <w:bookmarkStart w:id="666" w:name="_Toc475524811"/>
      <w:bookmarkStart w:id="667" w:name="_Toc475525275"/>
      <w:bookmarkStart w:id="668" w:name="_Toc475525739"/>
      <w:bookmarkStart w:id="669" w:name="_Toc475526203"/>
      <w:bookmarkStart w:id="670" w:name="_Toc475526667"/>
      <w:bookmarkStart w:id="671" w:name="_Toc475527131"/>
      <w:bookmarkStart w:id="672" w:name="_Toc474485345"/>
      <w:bookmarkStart w:id="673" w:name="_Toc474487210"/>
      <w:bookmarkStart w:id="674" w:name="_Toc475524350"/>
      <w:bookmarkStart w:id="675" w:name="_Toc475524816"/>
      <w:bookmarkStart w:id="676" w:name="_Toc475525280"/>
      <w:bookmarkStart w:id="677" w:name="_Toc475525744"/>
      <w:bookmarkStart w:id="678" w:name="_Toc475526208"/>
      <w:bookmarkStart w:id="679" w:name="_Toc475526672"/>
      <w:bookmarkStart w:id="680" w:name="_Toc475527136"/>
      <w:bookmarkStart w:id="681" w:name="_Toc474485350"/>
      <w:bookmarkStart w:id="682" w:name="_Toc474487215"/>
      <w:bookmarkStart w:id="683" w:name="_Toc475524355"/>
      <w:bookmarkStart w:id="684" w:name="_Toc475524821"/>
      <w:bookmarkStart w:id="685" w:name="_Toc475525285"/>
      <w:bookmarkStart w:id="686" w:name="_Toc475525749"/>
      <w:bookmarkStart w:id="687" w:name="_Toc475526213"/>
      <w:bookmarkStart w:id="688" w:name="_Toc475526677"/>
      <w:bookmarkStart w:id="689" w:name="_Toc475527141"/>
      <w:bookmarkStart w:id="690" w:name="_Toc474485355"/>
      <w:bookmarkStart w:id="691" w:name="_Toc474487220"/>
      <w:bookmarkStart w:id="692" w:name="_Toc475524360"/>
      <w:bookmarkStart w:id="693" w:name="_Toc475524826"/>
      <w:bookmarkStart w:id="694" w:name="_Toc475525290"/>
      <w:bookmarkStart w:id="695" w:name="_Toc475525754"/>
      <w:bookmarkStart w:id="696" w:name="_Toc475526218"/>
      <w:bookmarkStart w:id="697" w:name="_Toc475526682"/>
      <w:bookmarkStart w:id="698" w:name="_Toc475527146"/>
      <w:bookmarkStart w:id="699" w:name="_Toc474485360"/>
      <w:bookmarkStart w:id="700" w:name="_Toc474487225"/>
      <w:bookmarkStart w:id="701" w:name="_Toc475524365"/>
      <w:bookmarkStart w:id="702" w:name="_Toc475524831"/>
      <w:bookmarkStart w:id="703" w:name="_Toc475525295"/>
      <w:bookmarkStart w:id="704" w:name="_Toc475525759"/>
      <w:bookmarkStart w:id="705" w:name="_Toc475526223"/>
      <w:bookmarkStart w:id="706" w:name="_Toc475526687"/>
      <w:bookmarkStart w:id="707" w:name="_Toc475527151"/>
      <w:bookmarkStart w:id="708" w:name="_Toc474485365"/>
      <w:bookmarkStart w:id="709" w:name="_Toc474487230"/>
      <w:bookmarkStart w:id="710" w:name="_Toc475524370"/>
      <w:bookmarkStart w:id="711" w:name="_Toc475524836"/>
      <w:bookmarkStart w:id="712" w:name="_Toc475525300"/>
      <w:bookmarkStart w:id="713" w:name="_Toc475525764"/>
      <w:bookmarkStart w:id="714" w:name="_Toc475526228"/>
      <w:bookmarkStart w:id="715" w:name="_Toc475526692"/>
      <w:bookmarkStart w:id="716" w:name="_Toc475527156"/>
      <w:bookmarkStart w:id="717" w:name="_Toc474485370"/>
      <w:bookmarkStart w:id="718" w:name="_Toc474487235"/>
      <w:bookmarkStart w:id="719" w:name="_Toc475524375"/>
      <w:bookmarkStart w:id="720" w:name="_Toc475524841"/>
      <w:bookmarkStart w:id="721" w:name="_Toc475525305"/>
      <w:bookmarkStart w:id="722" w:name="_Toc475525769"/>
      <w:bookmarkStart w:id="723" w:name="_Toc475526233"/>
      <w:bookmarkStart w:id="724" w:name="_Toc475526697"/>
      <w:bookmarkStart w:id="725" w:name="_Toc475527161"/>
      <w:bookmarkStart w:id="726" w:name="_Toc474485375"/>
      <w:bookmarkStart w:id="727" w:name="_Toc474487240"/>
      <w:bookmarkStart w:id="728" w:name="_Toc475524380"/>
      <w:bookmarkStart w:id="729" w:name="_Toc475524846"/>
      <w:bookmarkStart w:id="730" w:name="_Toc475525310"/>
      <w:bookmarkStart w:id="731" w:name="_Toc475525774"/>
      <w:bookmarkStart w:id="732" w:name="_Toc475526238"/>
      <w:bookmarkStart w:id="733" w:name="_Toc475526702"/>
      <w:bookmarkStart w:id="734" w:name="_Toc475527166"/>
      <w:bookmarkStart w:id="735" w:name="_Toc474485385"/>
      <w:bookmarkStart w:id="736" w:name="_Toc474487250"/>
      <w:bookmarkStart w:id="737" w:name="_Toc475524390"/>
      <w:bookmarkStart w:id="738" w:name="_Toc475524856"/>
      <w:bookmarkStart w:id="739" w:name="_Toc475525320"/>
      <w:bookmarkStart w:id="740" w:name="_Toc475525784"/>
      <w:bookmarkStart w:id="741" w:name="_Toc475526248"/>
      <w:bookmarkStart w:id="742" w:name="_Toc475526712"/>
      <w:bookmarkStart w:id="743" w:name="_Toc475527176"/>
      <w:bookmarkStart w:id="744" w:name="_Toc474485390"/>
      <w:bookmarkStart w:id="745" w:name="_Toc474487255"/>
      <w:bookmarkStart w:id="746" w:name="_Toc475524395"/>
      <w:bookmarkStart w:id="747" w:name="_Toc475524861"/>
      <w:bookmarkStart w:id="748" w:name="_Toc475525325"/>
      <w:bookmarkStart w:id="749" w:name="_Toc475525789"/>
      <w:bookmarkStart w:id="750" w:name="_Toc475526253"/>
      <w:bookmarkStart w:id="751" w:name="_Toc475526717"/>
      <w:bookmarkStart w:id="752" w:name="_Toc475527181"/>
      <w:bookmarkStart w:id="753" w:name="_Toc474485395"/>
      <w:bookmarkStart w:id="754" w:name="_Toc474487260"/>
      <w:bookmarkStart w:id="755" w:name="_Toc475524400"/>
      <w:bookmarkStart w:id="756" w:name="_Toc475524866"/>
      <w:bookmarkStart w:id="757" w:name="_Toc475525330"/>
      <w:bookmarkStart w:id="758" w:name="_Toc475525794"/>
      <w:bookmarkStart w:id="759" w:name="_Toc475526258"/>
      <w:bookmarkStart w:id="760" w:name="_Toc475526722"/>
      <w:bookmarkStart w:id="761" w:name="_Toc475527186"/>
      <w:bookmarkStart w:id="762" w:name="_Toc474485400"/>
      <w:bookmarkStart w:id="763" w:name="_Toc474487265"/>
      <w:bookmarkStart w:id="764" w:name="_Toc475524405"/>
      <w:bookmarkStart w:id="765" w:name="_Toc475524871"/>
      <w:bookmarkStart w:id="766" w:name="_Toc475525335"/>
      <w:bookmarkStart w:id="767" w:name="_Toc475525799"/>
      <w:bookmarkStart w:id="768" w:name="_Toc475526263"/>
      <w:bookmarkStart w:id="769" w:name="_Toc475526727"/>
      <w:bookmarkStart w:id="770" w:name="_Toc475527191"/>
      <w:bookmarkStart w:id="771" w:name="_Toc474485405"/>
      <w:bookmarkStart w:id="772" w:name="_Toc474487270"/>
      <w:bookmarkStart w:id="773" w:name="_Toc475524410"/>
      <w:bookmarkStart w:id="774" w:name="_Toc475524876"/>
      <w:bookmarkStart w:id="775" w:name="_Toc475525340"/>
      <w:bookmarkStart w:id="776" w:name="_Toc475525804"/>
      <w:bookmarkStart w:id="777" w:name="_Toc475526268"/>
      <w:bookmarkStart w:id="778" w:name="_Toc475526732"/>
      <w:bookmarkStart w:id="779" w:name="_Toc475527196"/>
      <w:bookmarkStart w:id="780" w:name="_Toc474485410"/>
      <w:bookmarkStart w:id="781" w:name="_Toc474487275"/>
      <w:bookmarkStart w:id="782" w:name="_Toc475524415"/>
      <w:bookmarkStart w:id="783" w:name="_Toc475524881"/>
      <w:bookmarkStart w:id="784" w:name="_Toc475525345"/>
      <w:bookmarkStart w:id="785" w:name="_Toc475525809"/>
      <w:bookmarkStart w:id="786" w:name="_Toc475526273"/>
      <w:bookmarkStart w:id="787" w:name="_Toc475526737"/>
      <w:bookmarkStart w:id="788" w:name="_Toc475527201"/>
      <w:bookmarkStart w:id="789" w:name="_Toc474485415"/>
      <w:bookmarkStart w:id="790" w:name="_Toc474487280"/>
      <w:bookmarkStart w:id="791" w:name="_Toc475524420"/>
      <w:bookmarkStart w:id="792" w:name="_Toc475524886"/>
      <w:bookmarkStart w:id="793" w:name="_Toc475525350"/>
      <w:bookmarkStart w:id="794" w:name="_Toc475525814"/>
      <w:bookmarkStart w:id="795" w:name="_Toc475526278"/>
      <w:bookmarkStart w:id="796" w:name="_Toc475526742"/>
      <w:bookmarkStart w:id="797" w:name="_Toc475527206"/>
      <w:bookmarkStart w:id="798" w:name="_Toc474485420"/>
      <w:bookmarkStart w:id="799" w:name="_Toc474487285"/>
      <w:bookmarkStart w:id="800" w:name="_Toc475524425"/>
      <w:bookmarkStart w:id="801" w:name="_Toc475524891"/>
      <w:bookmarkStart w:id="802" w:name="_Toc475525355"/>
      <w:bookmarkStart w:id="803" w:name="_Toc475525819"/>
      <w:bookmarkStart w:id="804" w:name="_Toc475526283"/>
      <w:bookmarkStart w:id="805" w:name="_Toc475526747"/>
      <w:bookmarkStart w:id="806" w:name="_Toc475527211"/>
      <w:bookmarkStart w:id="807" w:name="_Toc474485425"/>
      <w:bookmarkStart w:id="808" w:name="_Toc474487290"/>
      <w:bookmarkStart w:id="809" w:name="_Toc475524430"/>
      <w:bookmarkStart w:id="810" w:name="_Toc475524896"/>
      <w:bookmarkStart w:id="811" w:name="_Toc475525360"/>
      <w:bookmarkStart w:id="812" w:name="_Toc475525824"/>
      <w:bookmarkStart w:id="813" w:name="_Toc475526288"/>
      <w:bookmarkStart w:id="814" w:name="_Toc475526752"/>
      <w:bookmarkStart w:id="815" w:name="_Toc475527216"/>
      <w:bookmarkStart w:id="816" w:name="_Toc474485430"/>
      <w:bookmarkStart w:id="817" w:name="_Toc474487295"/>
      <w:bookmarkStart w:id="818" w:name="_Toc475524435"/>
      <w:bookmarkStart w:id="819" w:name="_Toc475524901"/>
      <w:bookmarkStart w:id="820" w:name="_Toc475525365"/>
      <w:bookmarkStart w:id="821" w:name="_Toc475525829"/>
      <w:bookmarkStart w:id="822" w:name="_Toc475526293"/>
      <w:bookmarkStart w:id="823" w:name="_Toc475526757"/>
      <w:bookmarkStart w:id="824" w:name="_Toc475527221"/>
      <w:bookmarkStart w:id="825" w:name="_Toc474485435"/>
      <w:bookmarkStart w:id="826" w:name="_Toc474487300"/>
      <w:bookmarkStart w:id="827" w:name="_Toc474500474"/>
      <w:bookmarkStart w:id="828" w:name="_Toc475524440"/>
      <w:bookmarkStart w:id="829" w:name="_Toc475524906"/>
      <w:bookmarkStart w:id="830" w:name="_Toc475525370"/>
      <w:bookmarkStart w:id="831" w:name="_Toc475525834"/>
      <w:bookmarkStart w:id="832" w:name="_Toc475526298"/>
      <w:bookmarkStart w:id="833" w:name="_Toc475526762"/>
      <w:bookmarkStart w:id="834" w:name="_Toc475527226"/>
      <w:bookmarkStart w:id="835" w:name="_Toc474485439"/>
      <w:bookmarkStart w:id="836" w:name="_Toc474487304"/>
      <w:bookmarkStart w:id="837" w:name="_Toc474500478"/>
      <w:bookmarkStart w:id="838" w:name="_Toc475524444"/>
      <w:bookmarkStart w:id="839" w:name="_Toc475524910"/>
      <w:bookmarkStart w:id="840" w:name="_Toc475525374"/>
      <w:bookmarkStart w:id="841" w:name="_Toc475525838"/>
      <w:bookmarkStart w:id="842" w:name="_Toc475526302"/>
      <w:bookmarkStart w:id="843" w:name="_Toc475526766"/>
      <w:bookmarkStart w:id="844" w:name="_Toc475527230"/>
      <w:bookmarkStart w:id="845" w:name="_Toc474485444"/>
      <w:bookmarkStart w:id="846" w:name="_Toc474487309"/>
      <w:bookmarkStart w:id="847" w:name="_Toc474500483"/>
      <w:bookmarkStart w:id="848" w:name="_Toc475524449"/>
      <w:bookmarkStart w:id="849" w:name="_Toc475524915"/>
      <w:bookmarkStart w:id="850" w:name="_Toc475525379"/>
      <w:bookmarkStart w:id="851" w:name="_Toc475525843"/>
      <w:bookmarkStart w:id="852" w:name="_Toc475526307"/>
      <w:bookmarkStart w:id="853" w:name="_Toc475526771"/>
      <w:bookmarkStart w:id="854" w:name="_Toc475527235"/>
      <w:bookmarkStart w:id="855" w:name="_Toc474485540"/>
      <w:bookmarkStart w:id="856" w:name="_Toc474487313"/>
      <w:bookmarkStart w:id="857" w:name="h.25b2l0r" w:colFirst="0" w:colLast="0"/>
      <w:bookmarkStart w:id="858" w:name="h.kgcv8k" w:colFirst="0" w:colLast="0"/>
      <w:bookmarkStart w:id="859" w:name="h.34g0dwd" w:colFirst="0" w:colLast="0"/>
      <w:bookmarkStart w:id="860" w:name="_Toc474485555"/>
      <w:bookmarkStart w:id="861" w:name="_Toc475524551"/>
      <w:bookmarkStart w:id="862" w:name="_Toc475525017"/>
      <w:bookmarkStart w:id="863" w:name="_Toc475525481"/>
      <w:bookmarkStart w:id="864" w:name="_Toc475525945"/>
      <w:bookmarkStart w:id="865" w:name="_Toc475526409"/>
      <w:bookmarkStart w:id="866" w:name="_Toc475526873"/>
      <w:bookmarkStart w:id="867" w:name="_Toc475527337"/>
      <w:bookmarkStart w:id="868" w:name="_Toc475625121"/>
      <w:bookmarkStart w:id="869" w:name="h.1jlao46" w:colFirst="0" w:colLast="0"/>
      <w:bookmarkStart w:id="870" w:name="COL001_TBL010"/>
      <w:bookmarkStart w:id="871" w:name="h.43ky6rz" w:colFirst="0" w:colLast="0"/>
      <w:bookmarkStart w:id="872" w:name="_Architecture_Timeline"/>
      <w:bookmarkStart w:id="873" w:name="_Toc474485581"/>
      <w:bookmarkStart w:id="874" w:name="_Toc474487328"/>
      <w:bookmarkStart w:id="875" w:name="_Toc475524585"/>
      <w:bookmarkStart w:id="876" w:name="_Toc475525051"/>
      <w:bookmarkStart w:id="877" w:name="_Toc475525515"/>
      <w:bookmarkStart w:id="878" w:name="_Toc475525979"/>
      <w:bookmarkStart w:id="879" w:name="_Toc475526443"/>
      <w:bookmarkStart w:id="880" w:name="_Toc475526907"/>
      <w:bookmarkStart w:id="881" w:name="_Toc475527371"/>
      <w:bookmarkStart w:id="882" w:name="_Toc475625155"/>
      <w:bookmarkStart w:id="883" w:name="_Toc474485643"/>
      <w:bookmarkStart w:id="884" w:name="_Toc474487390"/>
      <w:bookmarkStart w:id="885" w:name="_Toc475524647"/>
      <w:bookmarkStart w:id="886" w:name="_Toc475525113"/>
      <w:bookmarkStart w:id="887" w:name="_Toc475525577"/>
      <w:bookmarkStart w:id="888" w:name="_Toc475526041"/>
      <w:bookmarkStart w:id="889" w:name="_Toc475526505"/>
      <w:bookmarkStart w:id="890" w:name="_Toc475526969"/>
      <w:bookmarkStart w:id="891" w:name="_Toc475527433"/>
      <w:bookmarkStart w:id="892" w:name="_Toc475625217"/>
      <w:bookmarkStart w:id="893" w:name="_Toc474485648"/>
      <w:bookmarkStart w:id="894" w:name="_Toc474487394"/>
      <w:bookmarkStart w:id="895" w:name="_Toc475524652"/>
      <w:bookmarkStart w:id="896" w:name="_Toc475525118"/>
      <w:bookmarkStart w:id="897" w:name="_Toc475525582"/>
      <w:bookmarkStart w:id="898" w:name="_Toc475526046"/>
      <w:bookmarkStart w:id="899" w:name="_Toc475526510"/>
      <w:bookmarkStart w:id="900" w:name="_Toc475526974"/>
      <w:bookmarkStart w:id="901" w:name="_Toc475527438"/>
      <w:bookmarkStart w:id="902" w:name="_Toc475625222"/>
      <w:bookmarkStart w:id="903" w:name="_Toc474485658"/>
      <w:bookmarkStart w:id="904" w:name="_Toc474487397"/>
      <w:bookmarkStart w:id="905" w:name="_Toc475524662"/>
      <w:bookmarkStart w:id="906" w:name="_Toc475525128"/>
      <w:bookmarkStart w:id="907" w:name="_Toc475525592"/>
      <w:bookmarkStart w:id="908" w:name="_Toc475526056"/>
      <w:bookmarkStart w:id="909" w:name="_Toc475526520"/>
      <w:bookmarkStart w:id="910" w:name="_Toc475526984"/>
      <w:bookmarkStart w:id="911" w:name="_Toc475527448"/>
      <w:bookmarkStart w:id="912" w:name="_Toc475625232"/>
      <w:bookmarkStart w:id="913" w:name="_Toc474485660"/>
      <w:bookmarkStart w:id="914" w:name="_Toc475524664"/>
      <w:bookmarkStart w:id="915" w:name="_Toc475525130"/>
      <w:bookmarkStart w:id="916" w:name="_Toc475525594"/>
      <w:bookmarkStart w:id="917" w:name="_Toc475526058"/>
      <w:bookmarkStart w:id="918" w:name="_Toc475526522"/>
      <w:bookmarkStart w:id="919" w:name="_Toc475526986"/>
      <w:bookmarkStart w:id="920" w:name="_Toc475527450"/>
      <w:bookmarkStart w:id="921" w:name="_Toc475625234"/>
      <w:bookmarkStart w:id="922" w:name="_Toc474485663"/>
      <w:bookmarkStart w:id="923" w:name="_Toc474487399"/>
      <w:bookmarkStart w:id="924" w:name="_Conceptual_Infrastructure_Design"/>
      <w:bookmarkStart w:id="925" w:name="_Conceptual_Infrastructure_Diagram"/>
      <w:bookmarkStart w:id="926" w:name="_Toc474485670"/>
      <w:bookmarkStart w:id="927" w:name="_Toc474487405"/>
      <w:bookmarkStart w:id="928" w:name="_Software_Architecture"/>
      <w:bookmarkStart w:id="929" w:name="_Toc474485674"/>
      <w:bookmarkStart w:id="930" w:name="_Toc474487409"/>
      <w:bookmarkStart w:id="931" w:name="_Toc474485678"/>
      <w:bookmarkStart w:id="932" w:name="_Toc474487413"/>
      <w:bookmarkStart w:id="933" w:name="_Toc474485684"/>
      <w:bookmarkStart w:id="934" w:name="_Toc474487419"/>
      <w:bookmarkStart w:id="935" w:name="_Toc475524693"/>
      <w:bookmarkStart w:id="936" w:name="_Toc475525159"/>
      <w:bookmarkStart w:id="937" w:name="_Toc475525623"/>
      <w:bookmarkStart w:id="938" w:name="_Toc475526087"/>
      <w:bookmarkStart w:id="939" w:name="_Toc475526551"/>
      <w:bookmarkStart w:id="940" w:name="_Toc475527015"/>
      <w:bookmarkStart w:id="941" w:name="_Toc475527479"/>
      <w:bookmarkStart w:id="942" w:name="_Toc475625263"/>
      <w:bookmarkStart w:id="943" w:name="_Toc475524696"/>
      <w:bookmarkStart w:id="944" w:name="_Toc475525162"/>
      <w:bookmarkStart w:id="945" w:name="_Toc475525626"/>
      <w:bookmarkStart w:id="946" w:name="_Toc475526090"/>
      <w:bookmarkStart w:id="947" w:name="_Toc475526554"/>
      <w:bookmarkStart w:id="948" w:name="_Toc475527018"/>
      <w:bookmarkStart w:id="949" w:name="_Toc475527482"/>
      <w:bookmarkStart w:id="950" w:name="_Toc475625266"/>
      <w:bookmarkStart w:id="951" w:name="_Toc475524699"/>
      <w:bookmarkStart w:id="952" w:name="_Toc475525165"/>
      <w:bookmarkStart w:id="953" w:name="_Toc475525629"/>
      <w:bookmarkStart w:id="954" w:name="_Toc475526093"/>
      <w:bookmarkStart w:id="955" w:name="_Toc475526557"/>
      <w:bookmarkStart w:id="956" w:name="_Toc475527021"/>
      <w:bookmarkStart w:id="957" w:name="_Toc475527485"/>
      <w:bookmarkStart w:id="958" w:name="_Toc475625269"/>
      <w:bookmarkStart w:id="959" w:name="_Toc475524709"/>
      <w:bookmarkStart w:id="960" w:name="_Toc475525175"/>
      <w:bookmarkStart w:id="961" w:name="_Toc475525639"/>
      <w:bookmarkStart w:id="962" w:name="_Toc475526103"/>
      <w:bookmarkStart w:id="963" w:name="_Toc475526567"/>
      <w:bookmarkStart w:id="964" w:name="_Toc475527031"/>
      <w:bookmarkStart w:id="965" w:name="_Toc475527495"/>
      <w:bookmarkStart w:id="966" w:name="_Toc475625279"/>
      <w:bookmarkStart w:id="967" w:name="_Toc474500513"/>
      <w:bookmarkStart w:id="968" w:name="_Toc475524712"/>
      <w:bookmarkStart w:id="969" w:name="_Toc475525178"/>
      <w:bookmarkStart w:id="970" w:name="_Toc475525642"/>
      <w:bookmarkStart w:id="971" w:name="_Toc475526106"/>
      <w:bookmarkStart w:id="972" w:name="_Toc475526570"/>
      <w:bookmarkStart w:id="973" w:name="_Toc475527034"/>
      <w:bookmarkStart w:id="974" w:name="_Toc475527498"/>
      <w:bookmarkStart w:id="975" w:name="_Toc475625282"/>
      <w:bookmarkStart w:id="976" w:name="_Toc475524713"/>
      <w:bookmarkStart w:id="977" w:name="_Toc475525179"/>
      <w:bookmarkStart w:id="978" w:name="_Toc475525643"/>
      <w:bookmarkStart w:id="979" w:name="_Toc475526107"/>
      <w:bookmarkStart w:id="980" w:name="_Toc475526571"/>
      <w:bookmarkStart w:id="981" w:name="_Toc475527035"/>
      <w:bookmarkStart w:id="982" w:name="_Toc475527499"/>
      <w:bookmarkStart w:id="983" w:name="_Toc475625283"/>
      <w:bookmarkStart w:id="984" w:name="2"/>
      <w:bookmarkStart w:id="985" w:name="3"/>
      <w:bookmarkStart w:id="986" w:name="_Toc475524722"/>
      <w:bookmarkStart w:id="987" w:name="_Toc475525188"/>
      <w:bookmarkStart w:id="988" w:name="_Toc475525652"/>
      <w:bookmarkStart w:id="989" w:name="_Toc475526116"/>
      <w:bookmarkStart w:id="990" w:name="_Toc475526580"/>
      <w:bookmarkStart w:id="991" w:name="_Toc475527044"/>
      <w:bookmarkStart w:id="992" w:name="_Toc475527508"/>
      <w:bookmarkStart w:id="993" w:name="_Toc475625292"/>
      <w:bookmarkStart w:id="994" w:name="_Toc475524731"/>
      <w:bookmarkStart w:id="995" w:name="_Toc475525197"/>
      <w:bookmarkStart w:id="996" w:name="_Toc475525661"/>
      <w:bookmarkStart w:id="997" w:name="_Toc475526125"/>
      <w:bookmarkStart w:id="998" w:name="_Toc475526589"/>
      <w:bookmarkStart w:id="999" w:name="_Toc475527053"/>
      <w:bookmarkStart w:id="1000" w:name="_Toc475527517"/>
      <w:bookmarkStart w:id="1001" w:name="_Toc475625301"/>
      <w:bookmarkStart w:id="1002" w:name="_Toc476044913"/>
      <w:bookmarkStart w:id="1003" w:name="ColumnTitle_30"/>
      <w:bookmarkStart w:id="1004" w:name="ColumnTitle_31"/>
      <w:bookmarkStart w:id="1005" w:name="ColumnTitle_32"/>
      <w:bookmarkStart w:id="1006" w:name="ColumnTitle_33"/>
      <w:bookmarkStart w:id="1007" w:name="ColumnTitle_34"/>
      <w:bookmarkStart w:id="1008" w:name="ColumnTitle_35"/>
      <w:bookmarkStart w:id="1009" w:name="ColumnTitle_36"/>
      <w:bookmarkStart w:id="1010" w:name="ColumnTitle_37"/>
      <w:bookmarkStart w:id="1011" w:name="ColumnTitle_38"/>
      <w:bookmarkStart w:id="1012" w:name="ColumnTitle_39"/>
      <w:bookmarkStart w:id="1013" w:name="ColumnTitle_40"/>
      <w:bookmarkStart w:id="1014" w:name="ColumnTitle_41"/>
      <w:bookmarkStart w:id="1015" w:name="ColumnTitle_42"/>
      <w:bookmarkStart w:id="1016" w:name="ColumnTitle_43"/>
      <w:bookmarkStart w:id="1017" w:name="ColumnTitle_44"/>
      <w:bookmarkStart w:id="1018" w:name="ColumnTitle_45"/>
      <w:bookmarkStart w:id="1019" w:name="ColumnTitle_46"/>
      <w:bookmarkStart w:id="1020" w:name="ColumnTitle_47"/>
      <w:bookmarkStart w:id="1021" w:name="ColumnTitle_48"/>
      <w:bookmarkStart w:id="1022" w:name="ColumnTitle_49"/>
      <w:bookmarkStart w:id="1023" w:name="ColumnTitle_50"/>
      <w:bookmarkStart w:id="1024" w:name="ColumnTitle_51"/>
      <w:bookmarkStart w:id="1025" w:name="ColumnTitle_52"/>
      <w:bookmarkStart w:id="1026" w:name="ColumnTitle_53"/>
      <w:bookmarkStart w:id="1027" w:name="ColumnTitle_54"/>
      <w:bookmarkStart w:id="1028" w:name="ColumnTitle_55"/>
      <w:bookmarkStart w:id="1029" w:name="ColumnTitle_56"/>
      <w:bookmarkStart w:id="1030" w:name="ColumnTitle_57"/>
      <w:bookmarkStart w:id="1031" w:name="ColumnTitle_58"/>
      <w:bookmarkStart w:id="1032" w:name="Check62"/>
      <w:bookmarkStart w:id="1033" w:name="ColumnTitle_59"/>
      <w:bookmarkStart w:id="1034" w:name="Check63"/>
      <w:bookmarkStart w:id="1035" w:name="ColumnTitle_60"/>
      <w:bookmarkStart w:id="1036" w:name="Check64"/>
      <w:bookmarkStart w:id="1037" w:name="Check67"/>
      <w:bookmarkStart w:id="1038" w:name="ColumnTitle_61"/>
      <w:bookmarkStart w:id="1039" w:name="Check65"/>
      <w:bookmarkStart w:id="1040" w:name="ColumnTitle_62"/>
      <w:bookmarkStart w:id="1041" w:name="Check66"/>
      <w:bookmarkStart w:id="1042" w:name="ColumnTitle_63"/>
      <w:bookmarkStart w:id="1043" w:name="ColumnTitle_64"/>
      <w:bookmarkStart w:id="1044" w:name="ColumnTitle_65"/>
      <w:bookmarkStart w:id="1045" w:name="ColumnTitle_66"/>
      <w:bookmarkStart w:id="1046" w:name="ColumnTitle_67"/>
      <w:bookmarkStart w:id="1047" w:name="ColumnTitle_68"/>
      <w:bookmarkStart w:id="1048" w:name="ColumnTitle_69"/>
      <w:bookmarkStart w:id="1049" w:name="ColumnTitle_70"/>
      <w:bookmarkStart w:id="1050" w:name="ColumnTitle_71"/>
      <w:bookmarkStart w:id="1051" w:name="ColumnTitle_72"/>
      <w:bookmarkStart w:id="1052" w:name="ColumnTitle_73"/>
      <w:bookmarkStart w:id="1053" w:name="ColumnTitle_74"/>
      <w:bookmarkStart w:id="1054" w:name="ColumnTitle_75"/>
      <w:bookmarkStart w:id="1055" w:name="ColumnTitle_76"/>
      <w:bookmarkStart w:id="1056" w:name="ColumnTitle_77"/>
      <w:bookmarkStart w:id="1057" w:name="ColumnTitle_78"/>
      <w:bookmarkStart w:id="1058" w:name="ColumnTitle_79"/>
      <w:bookmarkStart w:id="1059" w:name="ColumnTitle_80"/>
      <w:bookmarkStart w:id="1060" w:name="ColumnTitle_81"/>
      <w:bookmarkStart w:id="1061" w:name="ColumnTitle_82"/>
      <w:bookmarkStart w:id="1062" w:name="ColumnTitle_83"/>
      <w:bookmarkStart w:id="1063" w:name="ColumnTitle_84"/>
      <w:bookmarkStart w:id="1064" w:name="ColumnTitle_85"/>
      <w:bookmarkStart w:id="1065" w:name="ColumnTitle_86"/>
      <w:bookmarkStart w:id="1066" w:name="ColumnTitle_87"/>
      <w:bookmarkStart w:id="1067" w:name="ColumnTitle_88"/>
      <w:bookmarkStart w:id="1068" w:name="ColumnTitle_89"/>
      <w:bookmarkStart w:id="1069" w:name="ColumnTitle_90"/>
      <w:bookmarkStart w:id="1070" w:name="ColumnTitle_91"/>
      <w:bookmarkStart w:id="1071" w:name="ColumnTitle_92"/>
      <w:bookmarkStart w:id="1072" w:name="ColumnTitle_93"/>
      <w:bookmarkStart w:id="1073" w:name="ColumnTitle_94"/>
      <w:bookmarkStart w:id="1074" w:name="ColumnTitle_95"/>
      <w:bookmarkStart w:id="1075" w:name="ColumnTitle_96"/>
      <w:bookmarkStart w:id="1076" w:name="ColumnTitle_97"/>
      <w:bookmarkStart w:id="1077" w:name="ColumnTitle_98"/>
      <w:bookmarkStart w:id="1078" w:name="ColumnTitle_99"/>
      <w:bookmarkStart w:id="1079" w:name="ColumnTitle_100"/>
      <w:bookmarkStart w:id="1080" w:name="ColumnTitle_101"/>
      <w:bookmarkStart w:id="1081" w:name="ColumnTitle_102"/>
      <w:bookmarkStart w:id="1082" w:name="ColumnTitle_103"/>
      <w:bookmarkStart w:id="1083" w:name="ColumnTitle_104"/>
      <w:bookmarkStart w:id="1084" w:name="ColumnTitle_105"/>
      <w:bookmarkStart w:id="1085" w:name="ColumnTitle_106"/>
      <w:bookmarkStart w:id="1086" w:name="ColumnTitle_107"/>
      <w:bookmarkStart w:id="1087" w:name="ColumnTitle_108"/>
      <w:bookmarkStart w:id="1088" w:name="ColumnTitle_109"/>
      <w:bookmarkStart w:id="1089" w:name="ColumnTitle_110"/>
      <w:bookmarkStart w:id="1090" w:name="ColumnTitle_111"/>
      <w:bookmarkStart w:id="1091" w:name="_Network_Detailed_Design"/>
      <w:bookmarkStart w:id="1092" w:name="ColumnTitle_117"/>
      <w:bookmarkEnd w:id="0"/>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sectPr w:rsidR="00532E1F" w:rsidRPr="00FA1BF4" w:rsidSect="00922D53">
      <w:footerReference w:type="default" r:id="rId111"/>
      <w:pgSz w:w="12240" w:h="15840" w:code="1"/>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967E56" w15:done="0"/>
  <w15:commentEx w15:paraId="6F79924A" w15:done="0"/>
  <w15:commentEx w15:paraId="25EE1433" w15:done="0"/>
  <w15:commentEx w15:paraId="3989B0FC" w15:done="0"/>
  <w15:commentEx w15:paraId="72577FD2" w15:done="0"/>
  <w15:commentEx w15:paraId="21CF980C" w15:done="0"/>
  <w15:commentEx w15:paraId="3408C878" w15:done="0"/>
  <w15:commentEx w15:paraId="4FFF81B4" w15:done="0"/>
  <w15:commentEx w15:paraId="181FB5A1" w15:done="0"/>
  <w15:commentEx w15:paraId="13878FCC" w15:done="0"/>
  <w15:commentEx w15:paraId="52A44253" w15:done="0"/>
  <w15:commentEx w15:paraId="0291535B" w15:done="0"/>
  <w15:commentEx w15:paraId="1C377E70" w15:done="0"/>
  <w15:commentEx w15:paraId="17FA40E5" w15:done="0"/>
  <w15:commentEx w15:paraId="76985021" w15:done="0"/>
  <w15:commentEx w15:paraId="57993B4D" w15:done="0"/>
  <w15:commentEx w15:paraId="2C84D523" w15:done="0"/>
  <w15:commentEx w15:paraId="7EF16339" w15:done="0"/>
  <w15:commentEx w15:paraId="0D7874CD" w15:done="0"/>
  <w15:commentEx w15:paraId="61258FF2" w15:done="0"/>
  <w15:commentEx w15:paraId="79102EF2" w15:done="0"/>
  <w15:commentEx w15:paraId="7CE5F9AA" w15:done="0"/>
  <w15:commentEx w15:paraId="1DA7E36C" w15:done="0"/>
  <w15:commentEx w15:paraId="4CCC7908" w15:done="0"/>
  <w15:commentEx w15:paraId="5B4BF6BB" w15:done="0"/>
  <w15:commentEx w15:paraId="0C454113" w15:done="0"/>
  <w15:commentEx w15:paraId="57DE20E9" w15:done="0"/>
  <w15:commentEx w15:paraId="7FA16E85" w15:done="0"/>
  <w15:commentEx w15:paraId="6F19E963" w15:done="0"/>
  <w15:commentEx w15:paraId="501B6B95" w15:done="0"/>
  <w15:commentEx w15:paraId="4AD9EEC5" w15:done="0"/>
  <w15:commentEx w15:paraId="25A9D28F" w15:done="0"/>
  <w15:commentEx w15:paraId="7EFF8D5D" w15:done="0"/>
  <w15:commentEx w15:paraId="2CDF2BB0" w15:done="0"/>
  <w15:commentEx w15:paraId="136972BA" w15:done="0"/>
  <w15:commentEx w15:paraId="3F123C93" w15:done="0"/>
  <w15:commentEx w15:paraId="3086E943" w15:done="0"/>
  <w15:commentEx w15:paraId="5E96C8D5" w15:done="0"/>
  <w15:commentEx w15:paraId="0E39990C" w15:done="0"/>
  <w15:commentEx w15:paraId="5F397205" w15:done="0"/>
  <w15:commentEx w15:paraId="04D20C34" w15:done="0"/>
  <w15:commentEx w15:paraId="0C3AA7A0" w15:done="0"/>
  <w15:commentEx w15:paraId="34E2EE24" w15:done="0"/>
  <w15:commentEx w15:paraId="143E3703" w15:done="0"/>
  <w15:commentEx w15:paraId="08D6A713" w15:done="0"/>
  <w15:commentEx w15:paraId="1DCFDCC2" w15:done="0"/>
  <w15:commentEx w15:paraId="4ED19611" w15:done="0"/>
  <w15:commentEx w15:paraId="3D55EF25" w15:done="0"/>
  <w15:commentEx w15:paraId="72B0B45E" w15:done="0"/>
  <w15:commentEx w15:paraId="4F87A736" w15:done="0"/>
  <w15:commentEx w15:paraId="5A7F9E4D" w15:done="0"/>
  <w15:commentEx w15:paraId="70645886" w15:done="0"/>
  <w15:commentEx w15:paraId="3B135E0C" w15:done="0"/>
  <w15:commentEx w15:paraId="15CB759B" w15:done="0"/>
  <w15:commentEx w15:paraId="21A0D6F5" w15:done="0"/>
  <w15:commentEx w15:paraId="6DA967E8" w15:done="0"/>
  <w15:commentEx w15:paraId="3EAEAB9E" w15:done="0"/>
  <w15:commentEx w15:paraId="06DE9384" w15:done="0"/>
  <w15:commentEx w15:paraId="3ADFF798" w15:done="0"/>
  <w15:commentEx w15:paraId="080EDB48" w15:done="0"/>
  <w15:commentEx w15:paraId="0ED4DB2C" w15:done="0"/>
  <w15:commentEx w15:paraId="57D7650D" w15:done="0"/>
  <w15:commentEx w15:paraId="3CC99FD8" w15:done="0"/>
  <w15:commentEx w15:paraId="0F60C367" w15:done="0"/>
  <w15:commentEx w15:paraId="3AC95F62" w15:done="0"/>
  <w15:commentEx w15:paraId="0E54ADE1" w15:done="0"/>
  <w15:commentEx w15:paraId="6BD273C2" w15:done="0"/>
  <w15:commentEx w15:paraId="1318D773" w15:done="0"/>
  <w15:commentEx w15:paraId="0EE5DFCE" w15:done="0"/>
  <w15:commentEx w15:paraId="6A181F75" w15:done="0"/>
  <w15:commentEx w15:paraId="52C5EBE0" w15:done="0"/>
  <w15:commentEx w15:paraId="123191D3" w15:done="0"/>
  <w15:commentEx w15:paraId="4C4991AF" w15:done="0"/>
  <w15:commentEx w15:paraId="6C9EF666" w15:done="0"/>
  <w15:commentEx w15:paraId="72B088E2" w15:done="0"/>
  <w15:commentEx w15:paraId="1E73D2F1" w15:done="0"/>
  <w15:commentEx w15:paraId="16BE28B1" w15:done="0"/>
  <w15:commentEx w15:paraId="37DAE6D5" w15:done="0"/>
  <w15:commentEx w15:paraId="63D64AF9" w15:done="0"/>
  <w15:commentEx w15:paraId="1220B11E" w15:done="0"/>
  <w15:commentEx w15:paraId="7FC9E3C7" w15:done="0"/>
  <w15:commentEx w15:paraId="757F3775" w15:done="0"/>
  <w15:commentEx w15:paraId="48E2EC17" w15:done="0"/>
  <w15:commentEx w15:paraId="7397C700" w15:done="0"/>
  <w15:commentEx w15:paraId="3DC5CEBF" w15:done="0"/>
  <w15:commentEx w15:paraId="7E8519E2" w15:done="0"/>
  <w15:commentEx w15:paraId="12F661D5" w15:done="0"/>
  <w15:commentEx w15:paraId="17970A78" w15:done="0"/>
  <w15:commentEx w15:paraId="0DFD92B2" w15:done="0"/>
  <w15:commentEx w15:paraId="6021D5C8" w15:done="0"/>
  <w15:commentEx w15:paraId="5C5E8997" w15:done="0"/>
  <w15:commentEx w15:paraId="075380A4" w15:done="0"/>
  <w15:commentEx w15:paraId="7EC33B97" w15:done="0"/>
  <w15:commentEx w15:paraId="7E0F3B64" w15:done="0"/>
  <w15:commentEx w15:paraId="6D24FE77" w15:done="0"/>
  <w15:commentEx w15:paraId="11206B7A" w15:done="0"/>
  <w15:commentEx w15:paraId="31FA3344" w15:done="0"/>
  <w15:commentEx w15:paraId="0FD418E5" w15:done="0"/>
  <w15:commentEx w15:paraId="216E0220" w15:done="0"/>
  <w15:commentEx w15:paraId="18B578EC" w15:done="0"/>
  <w15:commentEx w15:paraId="554C30F7" w15:done="0"/>
  <w15:commentEx w15:paraId="5B5EDA8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967E56" w16cid:durableId="1DE3CD76"/>
  <w16cid:commentId w16cid:paraId="6F79924A" w16cid:durableId="1DE3CD75"/>
  <w16cid:commentId w16cid:paraId="25EE1433" w16cid:durableId="1DE3CD74"/>
  <w16cid:commentId w16cid:paraId="3989B0FC" w16cid:durableId="1DE3CD73"/>
  <w16cid:commentId w16cid:paraId="72577FD2" w16cid:durableId="1DE3CD72"/>
  <w16cid:commentId w16cid:paraId="21CF980C" w16cid:durableId="1DE3CD71"/>
  <w16cid:commentId w16cid:paraId="3408C878" w16cid:durableId="1DE3CD70"/>
  <w16cid:commentId w16cid:paraId="4FFF81B4" w16cid:durableId="1DE3CD6F"/>
  <w16cid:commentId w16cid:paraId="181FB5A1" w16cid:durableId="1DE3CD6E"/>
  <w16cid:commentId w16cid:paraId="13878FCC" w16cid:durableId="1DE3CD6D"/>
  <w16cid:commentId w16cid:paraId="52A44253" w16cid:durableId="1DE3CD6C"/>
  <w16cid:commentId w16cid:paraId="0291535B" w16cid:durableId="1DE3CD6B"/>
  <w16cid:commentId w16cid:paraId="1C377E70" w16cid:durableId="1DE3CD6A"/>
  <w16cid:commentId w16cid:paraId="17FA40E5" w16cid:durableId="1DE3CD69"/>
  <w16cid:commentId w16cid:paraId="76985021" w16cid:durableId="1DE3CD68"/>
  <w16cid:commentId w16cid:paraId="57993B4D" w16cid:durableId="1DE21BC2"/>
  <w16cid:commentId w16cid:paraId="2C84D523" w16cid:durableId="1DE21BF4"/>
  <w16cid:commentId w16cid:paraId="7EF16339" w16cid:durableId="1DE21C35"/>
  <w16cid:commentId w16cid:paraId="0D7874CD" w16cid:durableId="1DE21C5C"/>
  <w16cid:commentId w16cid:paraId="61258FF2" w16cid:durableId="1DE21CBE"/>
  <w16cid:commentId w16cid:paraId="79102EF2" w16cid:durableId="1DE21D1D"/>
  <w16cid:commentId w16cid:paraId="7CE5F9AA" w16cid:durableId="1DE21E22"/>
  <w16cid:commentId w16cid:paraId="1DA7E36C" w16cid:durableId="1DE21E32"/>
  <w16cid:commentId w16cid:paraId="4CCC7908" w16cid:durableId="1DE21E5C"/>
  <w16cid:commentId w16cid:paraId="5B4BF6BB" w16cid:durableId="1DE219A5"/>
  <w16cid:commentId w16cid:paraId="0C454113" w16cid:durableId="1DE21ED0"/>
  <w16cid:commentId w16cid:paraId="57DE20E9" w16cid:durableId="1DE219F0"/>
  <w16cid:commentId w16cid:paraId="7FA16E85" w16cid:durableId="1DE21A32"/>
  <w16cid:commentId w16cid:paraId="6F19E963" w16cid:durableId="1DE21A46"/>
  <w16cid:commentId w16cid:paraId="501B6B95" w16cid:durableId="1DE21A75"/>
  <w16cid:commentId w16cid:paraId="4AD9EEC5" w16cid:durableId="1DDD1D29"/>
  <w16cid:commentId w16cid:paraId="25A9D28F" w16cid:durableId="1DDD1E6A"/>
  <w16cid:commentId w16cid:paraId="7EFF8D5D" w16cid:durableId="1DDD202F"/>
  <w16cid:commentId w16cid:paraId="2CDF2BB0" w16cid:durableId="1DDE1A79"/>
  <w16cid:commentId w16cid:paraId="136972BA" w16cid:durableId="1DDB7D67"/>
  <w16cid:commentId w16cid:paraId="3F123C93" w16cid:durableId="1DDB7D68"/>
  <w16cid:commentId w16cid:paraId="3086E943" w16cid:durableId="1DDB7D69"/>
  <w16cid:commentId w16cid:paraId="5E96C8D5" w16cid:durableId="1DDB7D6A"/>
  <w16cid:commentId w16cid:paraId="04D20C34" w16cid:durableId="1DDB7D6B"/>
  <w16cid:commentId w16cid:paraId="0C3AA7A0" w16cid:durableId="1DDB7D6C"/>
  <w16cid:commentId w16cid:paraId="34E2EE24" w16cid:durableId="1DDB7D6D"/>
  <w16cid:commentId w16cid:paraId="143E3703" w16cid:durableId="1DDB7D6E"/>
  <w16cid:commentId w16cid:paraId="08D6A713" w16cid:durableId="1DDB7D6F"/>
  <w16cid:commentId w16cid:paraId="1DCFDCC2" w16cid:durableId="1DDB7D70"/>
  <w16cid:commentId w16cid:paraId="4ED19611" w16cid:durableId="1DDB7D71"/>
  <w16cid:commentId w16cid:paraId="3D55EF25" w16cid:durableId="1DDB7D72"/>
  <w16cid:commentId w16cid:paraId="72B0B45E" w16cid:durableId="1DDB7D73"/>
  <w16cid:commentId w16cid:paraId="4F87A736" w16cid:durableId="1DDB7D74"/>
  <w16cid:commentId w16cid:paraId="5A7F9E4D" w16cid:durableId="1DDB7D75"/>
  <w16cid:commentId w16cid:paraId="70645886" w16cid:durableId="1DDB7D76"/>
  <w16cid:commentId w16cid:paraId="3B135E0C" w16cid:durableId="1DDB7D77"/>
  <w16cid:commentId w16cid:paraId="15CB759B" w16cid:durableId="1DDB7D78"/>
  <w16cid:commentId w16cid:paraId="21A0D6F5" w16cid:durableId="1DDB7D79"/>
  <w16cid:commentId w16cid:paraId="6DA967E8" w16cid:durableId="1DDB7D7A"/>
  <w16cid:commentId w16cid:paraId="3EAEAB9E" w16cid:durableId="1DDB7D7B"/>
  <w16cid:commentId w16cid:paraId="06DE9384" w16cid:durableId="1DDB7D7C"/>
  <w16cid:commentId w16cid:paraId="3ADFF798" w16cid:durableId="1DDB7D7D"/>
  <w16cid:commentId w16cid:paraId="080EDB48" w16cid:durableId="1DDB7D7E"/>
  <w16cid:commentId w16cid:paraId="0ED4DB2C" w16cid:durableId="1DDB7D7F"/>
  <w16cid:commentId w16cid:paraId="57D7650D" w16cid:durableId="1DDB7D80"/>
  <w16cid:commentId w16cid:paraId="3CC99FD8" w16cid:durableId="1DDB7D81"/>
  <w16cid:commentId w16cid:paraId="0F60C367" w16cid:durableId="1DDB7D82"/>
  <w16cid:commentId w16cid:paraId="3AC95F62" w16cid:durableId="1DDB7D83"/>
  <w16cid:commentId w16cid:paraId="0E54ADE1" w16cid:durableId="1DDB7D84"/>
  <w16cid:commentId w16cid:paraId="6BD273C2" w16cid:durableId="1DDB7D85"/>
  <w16cid:commentId w16cid:paraId="1318D773" w16cid:durableId="1DDB7D86"/>
  <w16cid:commentId w16cid:paraId="0EE5DFCE" w16cid:durableId="1DDB7D87"/>
  <w16cid:commentId w16cid:paraId="6A181F75" w16cid:durableId="1DDB7D88"/>
  <w16cid:commentId w16cid:paraId="52C5EBE0" w16cid:durableId="1DDB7D89"/>
  <w16cid:commentId w16cid:paraId="123191D3" w16cid:durableId="1DDB7D8A"/>
  <w16cid:commentId w16cid:paraId="4C4991AF" w16cid:durableId="1DDB7D8B"/>
  <w16cid:commentId w16cid:paraId="6C9EF666" w16cid:durableId="1DDB7D8C"/>
  <w16cid:commentId w16cid:paraId="72B088E2" w16cid:durableId="1DDB7D8D"/>
  <w16cid:commentId w16cid:paraId="1E73D2F1" w16cid:durableId="1DDB7D8E"/>
  <w16cid:commentId w16cid:paraId="16BE28B1" w16cid:durableId="1DDB7D8F"/>
  <w16cid:commentId w16cid:paraId="37DAE6D5" w16cid:durableId="1DDB7D90"/>
  <w16cid:commentId w16cid:paraId="63D64AF9" w16cid:durableId="1DDB7D91"/>
  <w16cid:commentId w16cid:paraId="1220B11E" w16cid:durableId="1DDB7D92"/>
  <w16cid:commentId w16cid:paraId="7FC9E3C7" w16cid:durableId="1DDB7D93"/>
  <w16cid:commentId w16cid:paraId="757F3775" w16cid:durableId="1DDB7D94"/>
  <w16cid:commentId w16cid:paraId="48E2EC17" w16cid:durableId="1DDB7D95"/>
  <w16cid:commentId w16cid:paraId="7397C700" w16cid:durableId="1DDB7D96"/>
  <w16cid:commentId w16cid:paraId="3DC5CEBF" w16cid:durableId="1DDB7D97"/>
  <w16cid:commentId w16cid:paraId="7E8519E2" w16cid:durableId="1DDB7D98"/>
  <w16cid:commentId w16cid:paraId="12F661D5" w16cid:durableId="1DDB7D99"/>
  <w16cid:commentId w16cid:paraId="17970A78" w16cid:durableId="1DDB7D9A"/>
  <w16cid:commentId w16cid:paraId="0DFD92B2" w16cid:durableId="1DDB7D9B"/>
  <w16cid:commentId w16cid:paraId="6021D5C8" w16cid:durableId="1DDB7D9C"/>
  <w16cid:commentId w16cid:paraId="5C5E8997" w16cid:durableId="1DDB7D9D"/>
  <w16cid:commentId w16cid:paraId="075380A4" w16cid:durableId="1DDB7D9E"/>
  <w16cid:commentId w16cid:paraId="7EC33B97" w16cid:durableId="1DDB7D9F"/>
  <w16cid:commentId w16cid:paraId="7E0F3B64" w16cid:durableId="1DDB7DA0"/>
  <w16cid:commentId w16cid:paraId="6D24FE77" w16cid:durableId="1DDB7DA1"/>
  <w16cid:commentId w16cid:paraId="11206B7A" w16cid:durableId="1DDB7DA2"/>
  <w16cid:commentId w16cid:paraId="31FA3344" w16cid:durableId="1DDB7DA3"/>
  <w16cid:commentId w16cid:paraId="0FD418E5" w16cid:durableId="1DDB7DA4"/>
  <w16cid:commentId w16cid:paraId="216E0220" w16cid:durableId="1DDB7DA5"/>
  <w16cid:commentId w16cid:paraId="18B578EC" w16cid:durableId="1DDB7DA6"/>
  <w16cid:commentId w16cid:paraId="554C30F7" w16cid:durableId="1DDB7DA7"/>
  <w16cid:commentId w16cid:paraId="5B5EDA8D" w16cid:durableId="1DDB7DA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D2B2EB" w14:textId="77777777" w:rsidR="005C73BC" w:rsidRDefault="005C73BC">
      <w:r>
        <w:separator/>
      </w:r>
    </w:p>
    <w:p w14:paraId="3B26C7B9" w14:textId="77777777" w:rsidR="005C73BC" w:rsidRDefault="005C73BC"/>
  </w:endnote>
  <w:endnote w:type="continuationSeparator" w:id="0">
    <w:p w14:paraId="0AB33BC2" w14:textId="77777777" w:rsidR="005C73BC" w:rsidRDefault="005C73BC">
      <w:r>
        <w:continuationSeparator/>
      </w:r>
    </w:p>
    <w:p w14:paraId="1908394D" w14:textId="77777777" w:rsidR="005C73BC" w:rsidRDefault="005C73BC"/>
  </w:endnote>
  <w:endnote w:type="continuationNotice" w:id="1">
    <w:p w14:paraId="4E5E421C" w14:textId="77777777" w:rsidR="005C73BC" w:rsidRDefault="005C73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46F201" w14:textId="75CC3A47" w:rsidR="008C4450" w:rsidRPr="00E17CD9" w:rsidRDefault="008C4450"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sidR="00F00C1E">
      <w:rPr>
        <w:rStyle w:val="PageNumber"/>
        <w:noProof/>
      </w:rPr>
      <w:t>63</w:t>
    </w:r>
    <w:r>
      <w:rPr>
        <w:rStyle w:val="PageNumber"/>
      </w:rPr>
      <w:fldChar w:fldCharType="end"/>
    </w:r>
    <w:r>
      <w:rPr>
        <w:rStyle w:val="PageNumber"/>
      </w:rPr>
      <w:tab/>
      <w:t>December, 2017</w:t>
    </w:r>
  </w:p>
  <w:p w14:paraId="58BEFF7B" w14:textId="77777777" w:rsidR="008C4450" w:rsidRPr="00FD2649" w:rsidRDefault="008C4450" w:rsidP="00482C90">
    <w:pPr>
      <w:pStyle w:val="Footer"/>
      <w:tabs>
        <w:tab w:val="clear" w:pos="4680"/>
        <w:tab w:val="clear" w:pos="9360"/>
        <w:tab w:val="left" w:pos="6876"/>
      </w:tabs>
      <w:rPr>
        <w:rStyle w:val="PageNumber"/>
      </w:rPr>
    </w:pPr>
    <w:r>
      <w:rPr>
        <w:rStyle w:val="PageNumber"/>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FC46D5" w14:textId="7E9CCF96" w:rsidR="008C4450" w:rsidRPr="00E17CD9" w:rsidRDefault="008C4450"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sidR="00F00C1E">
      <w:rPr>
        <w:rStyle w:val="PageNumber"/>
        <w:noProof/>
      </w:rPr>
      <w:t>123</w:t>
    </w:r>
    <w:r>
      <w:rPr>
        <w:rStyle w:val="PageNumber"/>
      </w:rPr>
      <w:fldChar w:fldCharType="end"/>
    </w:r>
    <w:r>
      <w:rPr>
        <w:rStyle w:val="PageNumber"/>
      </w:rPr>
      <w:tab/>
      <w:t>July, 2017</w:t>
    </w:r>
  </w:p>
  <w:p w14:paraId="4E361FA9" w14:textId="175368BB" w:rsidR="008C4450" w:rsidRPr="00FD2649" w:rsidRDefault="008C4450"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3397A4" w14:textId="77777777" w:rsidR="005C73BC" w:rsidRDefault="005C73BC">
      <w:r>
        <w:separator/>
      </w:r>
    </w:p>
    <w:p w14:paraId="724D4E69" w14:textId="77777777" w:rsidR="005C73BC" w:rsidRDefault="005C73BC"/>
  </w:footnote>
  <w:footnote w:type="continuationSeparator" w:id="0">
    <w:p w14:paraId="37CF7F4A" w14:textId="77777777" w:rsidR="005C73BC" w:rsidRDefault="005C73BC">
      <w:r>
        <w:continuationSeparator/>
      </w:r>
    </w:p>
    <w:p w14:paraId="2E530DA7" w14:textId="77777777" w:rsidR="005C73BC" w:rsidRDefault="005C73BC"/>
  </w:footnote>
  <w:footnote w:type="continuationNotice" w:id="1">
    <w:p w14:paraId="7A5E1CFB" w14:textId="77777777" w:rsidR="005C73BC" w:rsidRDefault="005C73BC"/>
  </w:footnote>
  <w:footnote w:id="2">
    <w:p w14:paraId="24BA9EA3" w14:textId="684CA2F5" w:rsidR="008C4450" w:rsidRDefault="008C4450">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2D42C55"/>
    <w:multiLevelType w:val="multilevel"/>
    <w:tmpl w:val="E9C0E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6722C9"/>
    <w:multiLevelType w:val="multilevel"/>
    <w:tmpl w:val="48D8F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133E557D"/>
    <w:multiLevelType w:val="multilevel"/>
    <w:tmpl w:val="756E689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9">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1">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2">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3">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14">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15">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16">
    <w:nsid w:val="218815C2"/>
    <w:multiLevelType w:val="multilevel"/>
    <w:tmpl w:val="CD5A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19">
    <w:nsid w:val="2ECE49AB"/>
    <w:multiLevelType w:val="multilevel"/>
    <w:tmpl w:val="B4385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1">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3">
    <w:nsid w:val="32B1798B"/>
    <w:multiLevelType w:val="hybridMultilevel"/>
    <w:tmpl w:val="C6B6E8BC"/>
    <w:lvl w:ilvl="0" w:tplc="C30420C0">
      <w:start w:val="1"/>
      <w:numFmt w:val="decimal"/>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3B766B7D"/>
    <w:multiLevelType w:val="multilevel"/>
    <w:tmpl w:val="D520B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39D2379"/>
    <w:multiLevelType w:val="multilevel"/>
    <w:tmpl w:val="1BF0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4AEC7AA2"/>
    <w:multiLevelType w:val="multilevel"/>
    <w:tmpl w:val="EC563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3">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5">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6">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7">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38">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nsid w:val="65ED7717"/>
    <w:multiLevelType w:val="multilevel"/>
    <w:tmpl w:val="0CB86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2">
    <w:nsid w:val="6E1C0465"/>
    <w:multiLevelType w:val="multilevel"/>
    <w:tmpl w:val="74A65E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4">
    <w:nsid w:val="6FF14884"/>
    <w:multiLevelType w:val="multilevel"/>
    <w:tmpl w:val="88546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nsid w:val="70D61629"/>
    <w:multiLevelType w:val="hybridMultilevel"/>
    <w:tmpl w:val="B98C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8">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9">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3">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5">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3"/>
  </w:num>
  <w:num w:numId="2">
    <w:abstractNumId w:val="41"/>
  </w:num>
  <w:num w:numId="3">
    <w:abstractNumId w:val="3"/>
  </w:num>
  <w:num w:numId="4">
    <w:abstractNumId w:val="48"/>
  </w:num>
  <w:num w:numId="5">
    <w:abstractNumId w:val="54"/>
  </w:num>
  <w:num w:numId="6">
    <w:abstractNumId w:val="18"/>
  </w:num>
  <w:num w:numId="7">
    <w:abstractNumId w:val="13"/>
  </w:num>
  <w:num w:numId="8">
    <w:abstractNumId w:val="22"/>
  </w:num>
  <w:num w:numId="9">
    <w:abstractNumId w:val="32"/>
  </w:num>
  <w:num w:numId="10">
    <w:abstractNumId w:val="21"/>
  </w:num>
  <w:num w:numId="11">
    <w:abstractNumId w:val="37"/>
  </w:num>
  <w:num w:numId="12">
    <w:abstractNumId w:val="0"/>
  </w:num>
  <w:num w:numId="13">
    <w:abstractNumId w:val="28"/>
  </w:num>
  <w:num w:numId="14">
    <w:abstractNumId w:val="38"/>
  </w:num>
  <w:num w:numId="15">
    <w:abstractNumId w:val="12"/>
  </w:num>
  <w:num w:numId="16">
    <w:abstractNumId w:val="9"/>
  </w:num>
  <w:num w:numId="17">
    <w:abstractNumId w:val="17"/>
  </w:num>
  <w:num w:numId="18">
    <w:abstractNumId w:val="45"/>
  </w:num>
  <w:num w:numId="19">
    <w:abstractNumId w:val="39"/>
  </w:num>
  <w:num w:numId="20">
    <w:abstractNumId w:val="10"/>
  </w:num>
  <w:num w:numId="21">
    <w:abstractNumId w:val="14"/>
  </w:num>
  <w:num w:numId="22">
    <w:abstractNumId w:val="23"/>
    <w:lvlOverride w:ilvl="0">
      <w:startOverride w:val="1"/>
    </w:lvlOverride>
  </w:num>
  <w:num w:numId="23">
    <w:abstractNumId w:val="7"/>
  </w:num>
  <w:num w:numId="24">
    <w:abstractNumId w:val="36"/>
  </w:num>
  <w:num w:numId="25">
    <w:abstractNumId w:val="11"/>
  </w:num>
  <w:num w:numId="26">
    <w:abstractNumId w:val="20"/>
  </w:num>
  <w:num w:numId="27">
    <w:abstractNumId w:val="34"/>
  </w:num>
  <w:num w:numId="28">
    <w:abstractNumId w:val="47"/>
  </w:num>
  <w:num w:numId="29">
    <w:abstractNumId w:val="15"/>
  </w:num>
  <w:num w:numId="30">
    <w:abstractNumId w:val="8"/>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5"/>
  </w:num>
  <w:num w:numId="33">
    <w:abstractNumId w:val="35"/>
  </w:num>
  <w:num w:numId="34">
    <w:abstractNumId w:val="25"/>
  </w:num>
  <w:num w:numId="35">
    <w:abstractNumId w:val="33"/>
  </w:num>
  <w:num w:numId="36">
    <w:abstractNumId w:val="2"/>
  </w:num>
  <w:num w:numId="37">
    <w:abstractNumId w:val="51"/>
  </w:num>
  <w:num w:numId="38">
    <w:abstractNumId w:val="6"/>
  </w:num>
  <w:num w:numId="39">
    <w:abstractNumId w:val="31"/>
  </w:num>
  <w:num w:numId="40">
    <w:abstractNumId w:val="27"/>
  </w:num>
  <w:num w:numId="41">
    <w:abstractNumId w:val="29"/>
  </w:num>
  <w:num w:numId="42">
    <w:abstractNumId w:val="40"/>
  </w:num>
  <w:num w:numId="43">
    <w:abstractNumId w:val="16"/>
  </w:num>
  <w:num w:numId="44">
    <w:abstractNumId w:val="19"/>
  </w:num>
  <w:num w:numId="45">
    <w:abstractNumId w:val="44"/>
  </w:num>
  <w:num w:numId="46">
    <w:abstractNumId w:val="1"/>
  </w:num>
  <w:num w:numId="47">
    <w:abstractNumId w:val="53"/>
  </w:num>
  <w:num w:numId="48">
    <w:abstractNumId w:val="49"/>
  </w:num>
  <w:num w:numId="49">
    <w:abstractNumId w:val="4"/>
  </w:num>
  <w:num w:numId="5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30"/>
  </w:num>
  <w:num w:numId="53">
    <w:abstractNumId w:val="52"/>
  </w:num>
  <w:num w:numId="54">
    <w:abstractNumId w:val="24"/>
  </w:num>
  <w:num w:numId="55">
    <w:abstractNumId w:val="5"/>
  </w:num>
  <w:num w:numId="5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5"/>
    <w:lvlOverride w:ilvl="0">
      <w:startOverride w:val="1"/>
    </w:lvlOverride>
  </w:num>
  <w:num w:numId="58">
    <w:abstractNumId w:val="25"/>
    <w:lvlOverride w:ilvl="0">
      <w:startOverride w:val="1"/>
    </w:lvlOverride>
  </w:num>
  <w:num w:numId="59">
    <w:abstractNumId w:val="25"/>
  </w:num>
  <w:num w:numId="60">
    <w:abstractNumId w:val="25"/>
    <w:lvlOverride w:ilvl="0">
      <w:startOverride w:val="1"/>
    </w:lvlOverride>
  </w:num>
  <w:num w:numId="61">
    <w:abstractNumId w:val="46"/>
  </w:num>
  <w:num w:numId="62">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B64"/>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5AC2"/>
    <w:rsid w:val="00015B83"/>
    <w:rsid w:val="00015CBD"/>
    <w:rsid w:val="00015DB5"/>
    <w:rsid w:val="00016D5B"/>
    <w:rsid w:val="000171DA"/>
    <w:rsid w:val="0002031D"/>
    <w:rsid w:val="00021844"/>
    <w:rsid w:val="00021EC0"/>
    <w:rsid w:val="00023CEF"/>
    <w:rsid w:val="0002576A"/>
    <w:rsid w:val="000257FB"/>
    <w:rsid w:val="00025DE5"/>
    <w:rsid w:val="000262D4"/>
    <w:rsid w:val="000263BB"/>
    <w:rsid w:val="0002756F"/>
    <w:rsid w:val="0002783C"/>
    <w:rsid w:val="00030841"/>
    <w:rsid w:val="00030C06"/>
    <w:rsid w:val="00033B64"/>
    <w:rsid w:val="00034C3A"/>
    <w:rsid w:val="0003668E"/>
    <w:rsid w:val="00036E7F"/>
    <w:rsid w:val="000407A6"/>
    <w:rsid w:val="00040C83"/>
    <w:rsid w:val="00040DCD"/>
    <w:rsid w:val="00045A51"/>
    <w:rsid w:val="0004636C"/>
    <w:rsid w:val="00046425"/>
    <w:rsid w:val="00047428"/>
    <w:rsid w:val="00047F46"/>
    <w:rsid w:val="000512B6"/>
    <w:rsid w:val="00051B27"/>
    <w:rsid w:val="00051BC7"/>
    <w:rsid w:val="00052946"/>
    <w:rsid w:val="0005526E"/>
    <w:rsid w:val="00055BE5"/>
    <w:rsid w:val="00057ABA"/>
    <w:rsid w:val="000603F4"/>
    <w:rsid w:val="00060955"/>
    <w:rsid w:val="00060F6A"/>
    <w:rsid w:val="0006125C"/>
    <w:rsid w:val="00061AB6"/>
    <w:rsid w:val="00061CEE"/>
    <w:rsid w:val="00062245"/>
    <w:rsid w:val="00062A6F"/>
    <w:rsid w:val="00063F41"/>
    <w:rsid w:val="00064481"/>
    <w:rsid w:val="00064BC6"/>
    <w:rsid w:val="0006519C"/>
    <w:rsid w:val="000700B7"/>
    <w:rsid w:val="00071609"/>
    <w:rsid w:val="00072A6C"/>
    <w:rsid w:val="00075881"/>
    <w:rsid w:val="0007647A"/>
    <w:rsid w:val="000765B3"/>
    <w:rsid w:val="0007778C"/>
    <w:rsid w:val="00077940"/>
    <w:rsid w:val="000801B6"/>
    <w:rsid w:val="00082095"/>
    <w:rsid w:val="00085EA0"/>
    <w:rsid w:val="00086A3C"/>
    <w:rsid w:val="00086D68"/>
    <w:rsid w:val="00086DB7"/>
    <w:rsid w:val="000870F3"/>
    <w:rsid w:val="00087121"/>
    <w:rsid w:val="00087D22"/>
    <w:rsid w:val="0009184E"/>
    <w:rsid w:val="000918ED"/>
    <w:rsid w:val="000928CB"/>
    <w:rsid w:val="00094ABC"/>
    <w:rsid w:val="000963D9"/>
    <w:rsid w:val="00097801"/>
    <w:rsid w:val="000A40B5"/>
    <w:rsid w:val="000A438C"/>
    <w:rsid w:val="000A447D"/>
    <w:rsid w:val="000A4DED"/>
    <w:rsid w:val="000A6AFB"/>
    <w:rsid w:val="000B23F8"/>
    <w:rsid w:val="000B3125"/>
    <w:rsid w:val="000B37B4"/>
    <w:rsid w:val="000B3899"/>
    <w:rsid w:val="000B5DB4"/>
    <w:rsid w:val="000C00A4"/>
    <w:rsid w:val="000C0394"/>
    <w:rsid w:val="000C14C1"/>
    <w:rsid w:val="000C373D"/>
    <w:rsid w:val="000C7D2F"/>
    <w:rsid w:val="000C7DCB"/>
    <w:rsid w:val="000D1919"/>
    <w:rsid w:val="000D2A67"/>
    <w:rsid w:val="000D5339"/>
    <w:rsid w:val="000D69F8"/>
    <w:rsid w:val="000D6BEB"/>
    <w:rsid w:val="000D6F5D"/>
    <w:rsid w:val="000D7D72"/>
    <w:rsid w:val="000E1DF1"/>
    <w:rsid w:val="000E3F48"/>
    <w:rsid w:val="000F3438"/>
    <w:rsid w:val="000F3880"/>
    <w:rsid w:val="000F40D8"/>
    <w:rsid w:val="000F6457"/>
    <w:rsid w:val="00100165"/>
    <w:rsid w:val="00101B1F"/>
    <w:rsid w:val="001030F2"/>
    <w:rsid w:val="0010320F"/>
    <w:rsid w:val="00104399"/>
    <w:rsid w:val="001046AA"/>
    <w:rsid w:val="00104A9F"/>
    <w:rsid w:val="001058A0"/>
    <w:rsid w:val="0010664C"/>
    <w:rsid w:val="00107971"/>
    <w:rsid w:val="0011027C"/>
    <w:rsid w:val="00111504"/>
    <w:rsid w:val="00113568"/>
    <w:rsid w:val="0011359E"/>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45B5"/>
    <w:rsid w:val="00164C93"/>
    <w:rsid w:val="00165AB8"/>
    <w:rsid w:val="00166821"/>
    <w:rsid w:val="00167225"/>
    <w:rsid w:val="00170E4B"/>
    <w:rsid w:val="00172D7F"/>
    <w:rsid w:val="00174A64"/>
    <w:rsid w:val="00175C2D"/>
    <w:rsid w:val="00177021"/>
    <w:rsid w:val="00177CE0"/>
    <w:rsid w:val="00180023"/>
    <w:rsid w:val="00180235"/>
    <w:rsid w:val="001808EB"/>
    <w:rsid w:val="00180946"/>
    <w:rsid w:val="00182923"/>
    <w:rsid w:val="00184CC5"/>
    <w:rsid w:val="00185EE2"/>
    <w:rsid w:val="00186009"/>
    <w:rsid w:val="001913B3"/>
    <w:rsid w:val="00192334"/>
    <w:rsid w:val="00193504"/>
    <w:rsid w:val="00193B67"/>
    <w:rsid w:val="001941B2"/>
    <w:rsid w:val="00194BC0"/>
    <w:rsid w:val="00196295"/>
    <w:rsid w:val="001968D4"/>
    <w:rsid w:val="001976A8"/>
    <w:rsid w:val="001A1E37"/>
    <w:rsid w:val="001A3C5C"/>
    <w:rsid w:val="001A4835"/>
    <w:rsid w:val="001A49AC"/>
    <w:rsid w:val="001A6505"/>
    <w:rsid w:val="001A682B"/>
    <w:rsid w:val="001A7252"/>
    <w:rsid w:val="001A7517"/>
    <w:rsid w:val="001A75D9"/>
    <w:rsid w:val="001B0144"/>
    <w:rsid w:val="001B133F"/>
    <w:rsid w:val="001C04BD"/>
    <w:rsid w:val="001C0EC0"/>
    <w:rsid w:val="001C4B6C"/>
    <w:rsid w:val="001C6D26"/>
    <w:rsid w:val="001C7D1E"/>
    <w:rsid w:val="001D1672"/>
    <w:rsid w:val="001D2CE1"/>
    <w:rsid w:val="001D3222"/>
    <w:rsid w:val="001D380A"/>
    <w:rsid w:val="001D50DD"/>
    <w:rsid w:val="001D6650"/>
    <w:rsid w:val="001D746B"/>
    <w:rsid w:val="001E044E"/>
    <w:rsid w:val="001E2D3D"/>
    <w:rsid w:val="001E3070"/>
    <w:rsid w:val="001E387D"/>
    <w:rsid w:val="001E4B39"/>
    <w:rsid w:val="001E5356"/>
    <w:rsid w:val="001F08B6"/>
    <w:rsid w:val="001F1217"/>
    <w:rsid w:val="001F1B6D"/>
    <w:rsid w:val="001F3755"/>
    <w:rsid w:val="001F39ED"/>
    <w:rsid w:val="001F3FB8"/>
    <w:rsid w:val="001F4A24"/>
    <w:rsid w:val="001F53DD"/>
    <w:rsid w:val="001F64BC"/>
    <w:rsid w:val="00201CF2"/>
    <w:rsid w:val="00201E75"/>
    <w:rsid w:val="00202EA2"/>
    <w:rsid w:val="002047E7"/>
    <w:rsid w:val="00210591"/>
    <w:rsid w:val="00211359"/>
    <w:rsid w:val="002114B0"/>
    <w:rsid w:val="00213101"/>
    <w:rsid w:val="00213382"/>
    <w:rsid w:val="00215552"/>
    <w:rsid w:val="00216DC0"/>
    <w:rsid w:val="00216E60"/>
    <w:rsid w:val="00217034"/>
    <w:rsid w:val="0022099A"/>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6D60"/>
    <w:rsid w:val="00273139"/>
    <w:rsid w:val="00274777"/>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E85"/>
    <w:rsid w:val="002F5410"/>
    <w:rsid w:val="00302BE2"/>
    <w:rsid w:val="00303850"/>
    <w:rsid w:val="003038AB"/>
    <w:rsid w:val="003039A3"/>
    <w:rsid w:val="00305F7C"/>
    <w:rsid w:val="00307E08"/>
    <w:rsid w:val="003110DB"/>
    <w:rsid w:val="00313F03"/>
    <w:rsid w:val="00314B90"/>
    <w:rsid w:val="00314D32"/>
    <w:rsid w:val="00315AED"/>
    <w:rsid w:val="003171A8"/>
    <w:rsid w:val="00321D57"/>
    <w:rsid w:val="0032241E"/>
    <w:rsid w:val="003224BE"/>
    <w:rsid w:val="00323378"/>
    <w:rsid w:val="003241CE"/>
    <w:rsid w:val="00324607"/>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2AEA"/>
    <w:rsid w:val="003A30AA"/>
    <w:rsid w:val="003A3A65"/>
    <w:rsid w:val="003A5512"/>
    <w:rsid w:val="003A6891"/>
    <w:rsid w:val="003A7D35"/>
    <w:rsid w:val="003B249F"/>
    <w:rsid w:val="003C207C"/>
    <w:rsid w:val="003C2662"/>
    <w:rsid w:val="003C51AE"/>
    <w:rsid w:val="003C5DC0"/>
    <w:rsid w:val="003C62EE"/>
    <w:rsid w:val="003C7B01"/>
    <w:rsid w:val="003D1681"/>
    <w:rsid w:val="003D34F4"/>
    <w:rsid w:val="003D3E3C"/>
    <w:rsid w:val="003D4337"/>
    <w:rsid w:val="003D59EF"/>
    <w:rsid w:val="003D6647"/>
    <w:rsid w:val="003D707B"/>
    <w:rsid w:val="003D7EA1"/>
    <w:rsid w:val="003E066E"/>
    <w:rsid w:val="003E1F9E"/>
    <w:rsid w:val="003E3055"/>
    <w:rsid w:val="003E5234"/>
    <w:rsid w:val="003E5B47"/>
    <w:rsid w:val="003F09D0"/>
    <w:rsid w:val="003F3009"/>
    <w:rsid w:val="003F30DB"/>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20890"/>
    <w:rsid w:val="00423003"/>
    <w:rsid w:val="00423505"/>
    <w:rsid w:val="00423A58"/>
    <w:rsid w:val="00423C76"/>
    <w:rsid w:val="0042660D"/>
    <w:rsid w:val="0043071B"/>
    <w:rsid w:val="00430C30"/>
    <w:rsid w:val="00433816"/>
    <w:rsid w:val="00433B75"/>
    <w:rsid w:val="00434129"/>
    <w:rsid w:val="0043465F"/>
    <w:rsid w:val="00434769"/>
    <w:rsid w:val="0043481D"/>
    <w:rsid w:val="00435B21"/>
    <w:rsid w:val="00436394"/>
    <w:rsid w:val="00436F41"/>
    <w:rsid w:val="0044030E"/>
    <w:rsid w:val="00440A78"/>
    <w:rsid w:val="00442B41"/>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455F"/>
    <w:rsid w:val="00486902"/>
    <w:rsid w:val="004901B8"/>
    <w:rsid w:val="00490A94"/>
    <w:rsid w:val="004920DB"/>
    <w:rsid w:val="004929C8"/>
    <w:rsid w:val="00494986"/>
    <w:rsid w:val="0049542C"/>
    <w:rsid w:val="00495431"/>
    <w:rsid w:val="0049594C"/>
    <w:rsid w:val="00495C04"/>
    <w:rsid w:val="0049619D"/>
    <w:rsid w:val="00496203"/>
    <w:rsid w:val="00496371"/>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88C"/>
    <w:rsid w:val="004C68A2"/>
    <w:rsid w:val="004C69B2"/>
    <w:rsid w:val="004C753E"/>
    <w:rsid w:val="004D0F47"/>
    <w:rsid w:val="004D1F3B"/>
    <w:rsid w:val="004D246B"/>
    <w:rsid w:val="004D2934"/>
    <w:rsid w:val="004D3806"/>
    <w:rsid w:val="004D3CB7"/>
    <w:rsid w:val="004D3FB6"/>
    <w:rsid w:val="004D42BA"/>
    <w:rsid w:val="004D5BD4"/>
    <w:rsid w:val="004D5C8F"/>
    <w:rsid w:val="004D5CD2"/>
    <w:rsid w:val="004E2FB9"/>
    <w:rsid w:val="004E3AAB"/>
    <w:rsid w:val="004E698E"/>
    <w:rsid w:val="004E6FC8"/>
    <w:rsid w:val="004F0FB3"/>
    <w:rsid w:val="004F1542"/>
    <w:rsid w:val="004F1BBF"/>
    <w:rsid w:val="004F1CA9"/>
    <w:rsid w:val="004F3A80"/>
    <w:rsid w:val="004F5175"/>
    <w:rsid w:val="004F6E16"/>
    <w:rsid w:val="004F6FB2"/>
    <w:rsid w:val="004F7088"/>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1F90"/>
    <w:rsid w:val="00542C96"/>
    <w:rsid w:val="00543E06"/>
    <w:rsid w:val="0054472F"/>
    <w:rsid w:val="0054678C"/>
    <w:rsid w:val="00547D51"/>
    <w:rsid w:val="00550E01"/>
    <w:rsid w:val="0055148B"/>
    <w:rsid w:val="00552150"/>
    <w:rsid w:val="0055248B"/>
    <w:rsid w:val="00554B62"/>
    <w:rsid w:val="00554B8F"/>
    <w:rsid w:val="00556190"/>
    <w:rsid w:val="00560721"/>
    <w:rsid w:val="00563B4A"/>
    <w:rsid w:val="005647C7"/>
    <w:rsid w:val="00565AD3"/>
    <w:rsid w:val="005663B9"/>
    <w:rsid w:val="00566D6A"/>
    <w:rsid w:val="00572E9E"/>
    <w:rsid w:val="00575B71"/>
    <w:rsid w:val="00575CFA"/>
    <w:rsid w:val="00576377"/>
    <w:rsid w:val="00577B5B"/>
    <w:rsid w:val="00582225"/>
    <w:rsid w:val="00582369"/>
    <w:rsid w:val="00582C77"/>
    <w:rsid w:val="005835B5"/>
    <w:rsid w:val="00584F2F"/>
    <w:rsid w:val="00585881"/>
    <w:rsid w:val="005858FA"/>
    <w:rsid w:val="00586A6B"/>
    <w:rsid w:val="005876F9"/>
    <w:rsid w:val="005923D2"/>
    <w:rsid w:val="005925AE"/>
    <w:rsid w:val="00594383"/>
    <w:rsid w:val="00595368"/>
    <w:rsid w:val="00597A18"/>
    <w:rsid w:val="005A1983"/>
    <w:rsid w:val="005A1C16"/>
    <w:rsid w:val="005A3DAD"/>
    <w:rsid w:val="005A5540"/>
    <w:rsid w:val="005A722B"/>
    <w:rsid w:val="005B3774"/>
    <w:rsid w:val="005B4D58"/>
    <w:rsid w:val="005B4D78"/>
    <w:rsid w:val="005B6E23"/>
    <w:rsid w:val="005B6E70"/>
    <w:rsid w:val="005B7CDD"/>
    <w:rsid w:val="005C0D8B"/>
    <w:rsid w:val="005C300C"/>
    <w:rsid w:val="005C305F"/>
    <w:rsid w:val="005C3A2C"/>
    <w:rsid w:val="005C73BC"/>
    <w:rsid w:val="005C79EC"/>
    <w:rsid w:val="005D0A74"/>
    <w:rsid w:val="005D0FE5"/>
    <w:rsid w:val="005D18C5"/>
    <w:rsid w:val="005D3B22"/>
    <w:rsid w:val="005D5CB2"/>
    <w:rsid w:val="005D602C"/>
    <w:rsid w:val="005D6CAF"/>
    <w:rsid w:val="005E03E6"/>
    <w:rsid w:val="005E2AF9"/>
    <w:rsid w:val="005E2BE3"/>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9E1"/>
    <w:rsid w:val="005F4FB6"/>
    <w:rsid w:val="005F6C54"/>
    <w:rsid w:val="005F6C8D"/>
    <w:rsid w:val="005F7A99"/>
    <w:rsid w:val="00600235"/>
    <w:rsid w:val="0060291B"/>
    <w:rsid w:val="0060315B"/>
    <w:rsid w:val="00603965"/>
    <w:rsid w:val="0060562C"/>
    <w:rsid w:val="00606743"/>
    <w:rsid w:val="00606D94"/>
    <w:rsid w:val="00610332"/>
    <w:rsid w:val="00610C1E"/>
    <w:rsid w:val="006114AC"/>
    <w:rsid w:val="00612D0A"/>
    <w:rsid w:val="006133E9"/>
    <w:rsid w:val="00614A5E"/>
    <w:rsid w:val="00614CD5"/>
    <w:rsid w:val="0061691B"/>
    <w:rsid w:val="00616B5E"/>
    <w:rsid w:val="00616BF1"/>
    <w:rsid w:val="00617B7F"/>
    <w:rsid w:val="00620BFA"/>
    <w:rsid w:val="00621A21"/>
    <w:rsid w:val="00622E23"/>
    <w:rsid w:val="00623122"/>
    <w:rsid w:val="00623C2A"/>
    <w:rsid w:val="006244C7"/>
    <w:rsid w:val="00625FBB"/>
    <w:rsid w:val="006300E9"/>
    <w:rsid w:val="00631D30"/>
    <w:rsid w:val="006320D4"/>
    <w:rsid w:val="00632B8A"/>
    <w:rsid w:val="00635F02"/>
    <w:rsid w:val="00637B1C"/>
    <w:rsid w:val="00641E38"/>
    <w:rsid w:val="00642849"/>
    <w:rsid w:val="00642F73"/>
    <w:rsid w:val="006431EE"/>
    <w:rsid w:val="00643535"/>
    <w:rsid w:val="00646702"/>
    <w:rsid w:val="0064769E"/>
    <w:rsid w:val="00647B03"/>
    <w:rsid w:val="00650765"/>
    <w:rsid w:val="00650B5B"/>
    <w:rsid w:val="006511D3"/>
    <w:rsid w:val="00654311"/>
    <w:rsid w:val="0065443F"/>
    <w:rsid w:val="00655D99"/>
    <w:rsid w:val="0066022A"/>
    <w:rsid w:val="006606B1"/>
    <w:rsid w:val="00663B92"/>
    <w:rsid w:val="006640DF"/>
    <w:rsid w:val="006655DC"/>
    <w:rsid w:val="00665B2A"/>
    <w:rsid w:val="00665BF6"/>
    <w:rsid w:val="006663F7"/>
    <w:rsid w:val="006670D2"/>
    <w:rsid w:val="006672E9"/>
    <w:rsid w:val="00667E47"/>
    <w:rsid w:val="00667E77"/>
    <w:rsid w:val="00670DF0"/>
    <w:rsid w:val="00674D7D"/>
    <w:rsid w:val="0067659A"/>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55F6"/>
    <w:rsid w:val="006C6506"/>
    <w:rsid w:val="006C74F4"/>
    <w:rsid w:val="006C7ACD"/>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2D4B"/>
    <w:rsid w:val="007444B7"/>
    <w:rsid w:val="00744F0F"/>
    <w:rsid w:val="00744F9F"/>
    <w:rsid w:val="007470FA"/>
    <w:rsid w:val="00747E7F"/>
    <w:rsid w:val="00750FDE"/>
    <w:rsid w:val="0075220A"/>
    <w:rsid w:val="007537E2"/>
    <w:rsid w:val="00753ADB"/>
    <w:rsid w:val="00753B0D"/>
    <w:rsid w:val="007553F0"/>
    <w:rsid w:val="00756632"/>
    <w:rsid w:val="00756BA0"/>
    <w:rsid w:val="00756E22"/>
    <w:rsid w:val="00756EE3"/>
    <w:rsid w:val="0075778E"/>
    <w:rsid w:val="007577D4"/>
    <w:rsid w:val="00761750"/>
    <w:rsid w:val="00762610"/>
    <w:rsid w:val="00762B56"/>
    <w:rsid w:val="00763756"/>
    <w:rsid w:val="00763DBB"/>
    <w:rsid w:val="00763F2C"/>
    <w:rsid w:val="007642E9"/>
    <w:rsid w:val="007654AB"/>
    <w:rsid w:val="00765E89"/>
    <w:rsid w:val="00767528"/>
    <w:rsid w:val="0076777C"/>
    <w:rsid w:val="00767EB9"/>
    <w:rsid w:val="00771B28"/>
    <w:rsid w:val="00772197"/>
    <w:rsid w:val="00772B9C"/>
    <w:rsid w:val="007733CF"/>
    <w:rsid w:val="00773DFE"/>
    <w:rsid w:val="007809A2"/>
    <w:rsid w:val="00781144"/>
    <w:rsid w:val="00781F96"/>
    <w:rsid w:val="00782E5C"/>
    <w:rsid w:val="00782F65"/>
    <w:rsid w:val="007864FA"/>
    <w:rsid w:val="0078769E"/>
    <w:rsid w:val="00791537"/>
    <w:rsid w:val="007926DE"/>
    <w:rsid w:val="00793809"/>
    <w:rsid w:val="00793A85"/>
    <w:rsid w:val="00794645"/>
    <w:rsid w:val="00794AE9"/>
    <w:rsid w:val="0079598D"/>
    <w:rsid w:val="007959F8"/>
    <w:rsid w:val="00795C9B"/>
    <w:rsid w:val="007965BD"/>
    <w:rsid w:val="00796D63"/>
    <w:rsid w:val="007A1538"/>
    <w:rsid w:val="007A16BA"/>
    <w:rsid w:val="007A2D81"/>
    <w:rsid w:val="007A39CC"/>
    <w:rsid w:val="007A3F4B"/>
    <w:rsid w:val="007A42EF"/>
    <w:rsid w:val="007A6696"/>
    <w:rsid w:val="007A76CF"/>
    <w:rsid w:val="007A78F4"/>
    <w:rsid w:val="007B11F8"/>
    <w:rsid w:val="007B2160"/>
    <w:rsid w:val="007B38DC"/>
    <w:rsid w:val="007B38E1"/>
    <w:rsid w:val="007B3D18"/>
    <w:rsid w:val="007B5233"/>
    <w:rsid w:val="007B65D7"/>
    <w:rsid w:val="007C0125"/>
    <w:rsid w:val="007C1744"/>
    <w:rsid w:val="007C2637"/>
    <w:rsid w:val="007C35B9"/>
    <w:rsid w:val="007C4F21"/>
    <w:rsid w:val="007C7D58"/>
    <w:rsid w:val="007D3863"/>
    <w:rsid w:val="007D5432"/>
    <w:rsid w:val="007D7BDA"/>
    <w:rsid w:val="007E0400"/>
    <w:rsid w:val="007E0421"/>
    <w:rsid w:val="007E05D4"/>
    <w:rsid w:val="007E0942"/>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5A72"/>
    <w:rsid w:val="008162E2"/>
    <w:rsid w:val="008167B7"/>
    <w:rsid w:val="00820A5F"/>
    <w:rsid w:val="00820F42"/>
    <w:rsid w:val="0082141A"/>
    <w:rsid w:val="00821FD9"/>
    <w:rsid w:val="00822C4A"/>
    <w:rsid w:val="00823540"/>
    <w:rsid w:val="008241A1"/>
    <w:rsid w:val="00825350"/>
    <w:rsid w:val="008308C2"/>
    <w:rsid w:val="00831BCB"/>
    <w:rsid w:val="0083355F"/>
    <w:rsid w:val="00833F2A"/>
    <w:rsid w:val="00837A51"/>
    <w:rsid w:val="00842D1C"/>
    <w:rsid w:val="00844290"/>
    <w:rsid w:val="00845BB9"/>
    <w:rsid w:val="00846630"/>
    <w:rsid w:val="00847214"/>
    <w:rsid w:val="008474CA"/>
    <w:rsid w:val="00847FCD"/>
    <w:rsid w:val="0085010D"/>
    <w:rsid w:val="008508B9"/>
    <w:rsid w:val="00850DE9"/>
    <w:rsid w:val="00851812"/>
    <w:rsid w:val="00851DE6"/>
    <w:rsid w:val="008534CA"/>
    <w:rsid w:val="0085364A"/>
    <w:rsid w:val="00856A08"/>
    <w:rsid w:val="00856CA4"/>
    <w:rsid w:val="00857ADB"/>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77"/>
    <w:rsid w:val="0089245D"/>
    <w:rsid w:val="00892FE5"/>
    <w:rsid w:val="00896E12"/>
    <w:rsid w:val="008A1731"/>
    <w:rsid w:val="008A2103"/>
    <w:rsid w:val="008A2B67"/>
    <w:rsid w:val="008A2C95"/>
    <w:rsid w:val="008A2FD7"/>
    <w:rsid w:val="008A335F"/>
    <w:rsid w:val="008A3D94"/>
    <w:rsid w:val="008A4AE4"/>
    <w:rsid w:val="008A6DFD"/>
    <w:rsid w:val="008A783A"/>
    <w:rsid w:val="008B059D"/>
    <w:rsid w:val="008B1161"/>
    <w:rsid w:val="008B15D6"/>
    <w:rsid w:val="008B3E27"/>
    <w:rsid w:val="008B3F08"/>
    <w:rsid w:val="008B4476"/>
    <w:rsid w:val="008B46BA"/>
    <w:rsid w:val="008B4DE0"/>
    <w:rsid w:val="008B5F5E"/>
    <w:rsid w:val="008C2304"/>
    <w:rsid w:val="008C4450"/>
    <w:rsid w:val="008C4576"/>
    <w:rsid w:val="008C6FE9"/>
    <w:rsid w:val="008D0221"/>
    <w:rsid w:val="008D09CB"/>
    <w:rsid w:val="008D191D"/>
    <w:rsid w:val="008D4C17"/>
    <w:rsid w:val="008D77C5"/>
    <w:rsid w:val="008E00FB"/>
    <w:rsid w:val="008E06F3"/>
    <w:rsid w:val="008E14FE"/>
    <w:rsid w:val="008E3EF4"/>
    <w:rsid w:val="008E5575"/>
    <w:rsid w:val="008E661A"/>
    <w:rsid w:val="008E6ACF"/>
    <w:rsid w:val="008F0D98"/>
    <w:rsid w:val="008F2745"/>
    <w:rsid w:val="008F298E"/>
    <w:rsid w:val="008F43AA"/>
    <w:rsid w:val="008F45D8"/>
    <w:rsid w:val="009009B2"/>
    <w:rsid w:val="009011D4"/>
    <w:rsid w:val="00901A9F"/>
    <w:rsid w:val="00901D12"/>
    <w:rsid w:val="0090640B"/>
    <w:rsid w:val="00906711"/>
    <w:rsid w:val="009067AC"/>
    <w:rsid w:val="009071B9"/>
    <w:rsid w:val="00910473"/>
    <w:rsid w:val="009114DE"/>
    <w:rsid w:val="00912533"/>
    <w:rsid w:val="00913942"/>
    <w:rsid w:val="009155CA"/>
    <w:rsid w:val="009161C4"/>
    <w:rsid w:val="00920477"/>
    <w:rsid w:val="00920771"/>
    <w:rsid w:val="00922A42"/>
    <w:rsid w:val="00922D53"/>
    <w:rsid w:val="00922EBD"/>
    <w:rsid w:val="00931996"/>
    <w:rsid w:val="00940051"/>
    <w:rsid w:val="009453C1"/>
    <w:rsid w:val="00945AC2"/>
    <w:rsid w:val="00946B62"/>
    <w:rsid w:val="00947AE3"/>
    <w:rsid w:val="00950B69"/>
    <w:rsid w:val="0095133D"/>
    <w:rsid w:val="009544EF"/>
    <w:rsid w:val="009561DF"/>
    <w:rsid w:val="0095708D"/>
    <w:rsid w:val="00957F45"/>
    <w:rsid w:val="009618C8"/>
    <w:rsid w:val="009619F4"/>
    <w:rsid w:val="00961F75"/>
    <w:rsid w:val="00961FED"/>
    <w:rsid w:val="009629AC"/>
    <w:rsid w:val="00963980"/>
    <w:rsid w:val="00963E0C"/>
    <w:rsid w:val="009649E2"/>
    <w:rsid w:val="009656B2"/>
    <w:rsid w:val="00966B39"/>
    <w:rsid w:val="00967251"/>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78D"/>
    <w:rsid w:val="009A5447"/>
    <w:rsid w:val="009A5A47"/>
    <w:rsid w:val="009A6E2F"/>
    <w:rsid w:val="009A764C"/>
    <w:rsid w:val="009A7E59"/>
    <w:rsid w:val="009B0865"/>
    <w:rsid w:val="009B123A"/>
    <w:rsid w:val="009B1690"/>
    <w:rsid w:val="009B1957"/>
    <w:rsid w:val="009B3CD1"/>
    <w:rsid w:val="009B3DA7"/>
    <w:rsid w:val="009B40EE"/>
    <w:rsid w:val="009B4CB3"/>
    <w:rsid w:val="009B57FA"/>
    <w:rsid w:val="009B5C77"/>
    <w:rsid w:val="009C088E"/>
    <w:rsid w:val="009C2455"/>
    <w:rsid w:val="009C3223"/>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FD1"/>
    <w:rsid w:val="009F07A4"/>
    <w:rsid w:val="009F2FA9"/>
    <w:rsid w:val="009F39FF"/>
    <w:rsid w:val="009F3BAC"/>
    <w:rsid w:val="009F4FB7"/>
    <w:rsid w:val="009F5E75"/>
    <w:rsid w:val="009F622D"/>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709"/>
    <w:rsid w:val="00A24CF9"/>
    <w:rsid w:val="00A24EE7"/>
    <w:rsid w:val="00A25A9D"/>
    <w:rsid w:val="00A25D92"/>
    <w:rsid w:val="00A26DBB"/>
    <w:rsid w:val="00A2787F"/>
    <w:rsid w:val="00A33AE9"/>
    <w:rsid w:val="00A34B2A"/>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6E43"/>
    <w:rsid w:val="00A5701A"/>
    <w:rsid w:val="00A605FD"/>
    <w:rsid w:val="00A61C29"/>
    <w:rsid w:val="00A64AF0"/>
    <w:rsid w:val="00A65002"/>
    <w:rsid w:val="00A65AEB"/>
    <w:rsid w:val="00A71886"/>
    <w:rsid w:val="00A72695"/>
    <w:rsid w:val="00A72FE5"/>
    <w:rsid w:val="00A753C8"/>
    <w:rsid w:val="00A75E52"/>
    <w:rsid w:val="00A77F79"/>
    <w:rsid w:val="00A83D56"/>
    <w:rsid w:val="00A83EB5"/>
    <w:rsid w:val="00A87B3E"/>
    <w:rsid w:val="00A87F24"/>
    <w:rsid w:val="00A9095C"/>
    <w:rsid w:val="00A90D89"/>
    <w:rsid w:val="00A9115C"/>
    <w:rsid w:val="00A92EB1"/>
    <w:rsid w:val="00A93695"/>
    <w:rsid w:val="00A96152"/>
    <w:rsid w:val="00A96BD7"/>
    <w:rsid w:val="00AA00FD"/>
    <w:rsid w:val="00AA0BD8"/>
    <w:rsid w:val="00AA0F64"/>
    <w:rsid w:val="00AA337E"/>
    <w:rsid w:val="00AA5FEA"/>
    <w:rsid w:val="00AA6561"/>
    <w:rsid w:val="00AA6982"/>
    <w:rsid w:val="00AA6D2C"/>
    <w:rsid w:val="00AA7363"/>
    <w:rsid w:val="00AB1286"/>
    <w:rsid w:val="00AB1403"/>
    <w:rsid w:val="00AB173C"/>
    <w:rsid w:val="00AB177C"/>
    <w:rsid w:val="00AB2C7C"/>
    <w:rsid w:val="00AB3A39"/>
    <w:rsid w:val="00AB60FB"/>
    <w:rsid w:val="00AB685A"/>
    <w:rsid w:val="00AB788F"/>
    <w:rsid w:val="00AB7B4D"/>
    <w:rsid w:val="00AC3973"/>
    <w:rsid w:val="00AC4896"/>
    <w:rsid w:val="00AC62A1"/>
    <w:rsid w:val="00AD074D"/>
    <w:rsid w:val="00AD1B56"/>
    <w:rsid w:val="00AD2556"/>
    <w:rsid w:val="00AD494D"/>
    <w:rsid w:val="00AD4E85"/>
    <w:rsid w:val="00AD50AE"/>
    <w:rsid w:val="00AD5AD4"/>
    <w:rsid w:val="00AE0630"/>
    <w:rsid w:val="00AE1083"/>
    <w:rsid w:val="00AE4DD6"/>
    <w:rsid w:val="00AE54D8"/>
    <w:rsid w:val="00AE6091"/>
    <w:rsid w:val="00AE7293"/>
    <w:rsid w:val="00AF023F"/>
    <w:rsid w:val="00AF0629"/>
    <w:rsid w:val="00AF2D2A"/>
    <w:rsid w:val="00AF359A"/>
    <w:rsid w:val="00AF6AA1"/>
    <w:rsid w:val="00B020F1"/>
    <w:rsid w:val="00B03162"/>
    <w:rsid w:val="00B0383F"/>
    <w:rsid w:val="00B04124"/>
    <w:rsid w:val="00B04771"/>
    <w:rsid w:val="00B05CD9"/>
    <w:rsid w:val="00B10043"/>
    <w:rsid w:val="00B11352"/>
    <w:rsid w:val="00B130E3"/>
    <w:rsid w:val="00B140A4"/>
    <w:rsid w:val="00B161A5"/>
    <w:rsid w:val="00B1635F"/>
    <w:rsid w:val="00B175FD"/>
    <w:rsid w:val="00B254C3"/>
    <w:rsid w:val="00B25D9C"/>
    <w:rsid w:val="00B27153"/>
    <w:rsid w:val="00B27598"/>
    <w:rsid w:val="00B30D77"/>
    <w:rsid w:val="00B313B8"/>
    <w:rsid w:val="00B32335"/>
    <w:rsid w:val="00B324C5"/>
    <w:rsid w:val="00B32540"/>
    <w:rsid w:val="00B339F8"/>
    <w:rsid w:val="00B36B9D"/>
    <w:rsid w:val="00B37DA9"/>
    <w:rsid w:val="00B41DDA"/>
    <w:rsid w:val="00B424BE"/>
    <w:rsid w:val="00B43397"/>
    <w:rsid w:val="00B43716"/>
    <w:rsid w:val="00B46164"/>
    <w:rsid w:val="00B461D3"/>
    <w:rsid w:val="00B470C6"/>
    <w:rsid w:val="00B50841"/>
    <w:rsid w:val="00B50DAD"/>
    <w:rsid w:val="00B52226"/>
    <w:rsid w:val="00B54A1E"/>
    <w:rsid w:val="00B55E72"/>
    <w:rsid w:val="00B568C9"/>
    <w:rsid w:val="00B56F90"/>
    <w:rsid w:val="00B57A71"/>
    <w:rsid w:val="00B60B17"/>
    <w:rsid w:val="00B616D0"/>
    <w:rsid w:val="00B630EA"/>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23F0"/>
    <w:rsid w:val="00B82D70"/>
    <w:rsid w:val="00B83F9C"/>
    <w:rsid w:val="00B84AAD"/>
    <w:rsid w:val="00B859DB"/>
    <w:rsid w:val="00B85C54"/>
    <w:rsid w:val="00B86987"/>
    <w:rsid w:val="00B8745A"/>
    <w:rsid w:val="00B919B3"/>
    <w:rsid w:val="00B920BA"/>
    <w:rsid w:val="00B92868"/>
    <w:rsid w:val="00B9484F"/>
    <w:rsid w:val="00B959D1"/>
    <w:rsid w:val="00B9746F"/>
    <w:rsid w:val="00B9792E"/>
    <w:rsid w:val="00BA00B1"/>
    <w:rsid w:val="00BB0969"/>
    <w:rsid w:val="00BB0A59"/>
    <w:rsid w:val="00BB14FB"/>
    <w:rsid w:val="00BB3E83"/>
    <w:rsid w:val="00BB3FA9"/>
    <w:rsid w:val="00BB52EE"/>
    <w:rsid w:val="00BB6489"/>
    <w:rsid w:val="00BB7A87"/>
    <w:rsid w:val="00BB7ED5"/>
    <w:rsid w:val="00BC067E"/>
    <w:rsid w:val="00BC1B40"/>
    <w:rsid w:val="00BC2D41"/>
    <w:rsid w:val="00BC468A"/>
    <w:rsid w:val="00BC53E7"/>
    <w:rsid w:val="00BC5835"/>
    <w:rsid w:val="00BC656B"/>
    <w:rsid w:val="00BC78EC"/>
    <w:rsid w:val="00BC7F1E"/>
    <w:rsid w:val="00BD1F85"/>
    <w:rsid w:val="00BD4BAD"/>
    <w:rsid w:val="00BD5112"/>
    <w:rsid w:val="00BD768D"/>
    <w:rsid w:val="00BE21C8"/>
    <w:rsid w:val="00BE293B"/>
    <w:rsid w:val="00BE43BB"/>
    <w:rsid w:val="00BE4A2B"/>
    <w:rsid w:val="00BE4F36"/>
    <w:rsid w:val="00BE5109"/>
    <w:rsid w:val="00BE57ED"/>
    <w:rsid w:val="00BE7310"/>
    <w:rsid w:val="00BE7AD9"/>
    <w:rsid w:val="00BF0498"/>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14EB"/>
    <w:rsid w:val="00C1246C"/>
    <w:rsid w:val="00C13654"/>
    <w:rsid w:val="00C13895"/>
    <w:rsid w:val="00C14BEA"/>
    <w:rsid w:val="00C159AF"/>
    <w:rsid w:val="00C16215"/>
    <w:rsid w:val="00C173C1"/>
    <w:rsid w:val="00C206A5"/>
    <w:rsid w:val="00C2078D"/>
    <w:rsid w:val="00C221ED"/>
    <w:rsid w:val="00C24ED5"/>
    <w:rsid w:val="00C26011"/>
    <w:rsid w:val="00C27696"/>
    <w:rsid w:val="00C32506"/>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B55"/>
    <w:rsid w:val="00C613C8"/>
    <w:rsid w:val="00C622F7"/>
    <w:rsid w:val="00C64439"/>
    <w:rsid w:val="00C64A7D"/>
    <w:rsid w:val="00C662C2"/>
    <w:rsid w:val="00C703B2"/>
    <w:rsid w:val="00C70AE1"/>
    <w:rsid w:val="00C713D3"/>
    <w:rsid w:val="00C71452"/>
    <w:rsid w:val="00C75F4C"/>
    <w:rsid w:val="00C7603C"/>
    <w:rsid w:val="00C80D74"/>
    <w:rsid w:val="00C82333"/>
    <w:rsid w:val="00C82F42"/>
    <w:rsid w:val="00C83539"/>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B1401"/>
    <w:rsid w:val="00CB2113"/>
    <w:rsid w:val="00CB2550"/>
    <w:rsid w:val="00CB2A72"/>
    <w:rsid w:val="00CB43EB"/>
    <w:rsid w:val="00CB4AED"/>
    <w:rsid w:val="00CB5BFD"/>
    <w:rsid w:val="00CB7161"/>
    <w:rsid w:val="00CC12FA"/>
    <w:rsid w:val="00CC40C6"/>
    <w:rsid w:val="00CC439B"/>
    <w:rsid w:val="00CC4EA0"/>
    <w:rsid w:val="00CC502F"/>
    <w:rsid w:val="00CC6874"/>
    <w:rsid w:val="00CC6F82"/>
    <w:rsid w:val="00CC70AC"/>
    <w:rsid w:val="00CC7252"/>
    <w:rsid w:val="00CD22D7"/>
    <w:rsid w:val="00CD252B"/>
    <w:rsid w:val="00CD4F2E"/>
    <w:rsid w:val="00CD7A01"/>
    <w:rsid w:val="00CE0296"/>
    <w:rsid w:val="00CE37CB"/>
    <w:rsid w:val="00CE3AF7"/>
    <w:rsid w:val="00CE61F4"/>
    <w:rsid w:val="00CE62EE"/>
    <w:rsid w:val="00CE673F"/>
    <w:rsid w:val="00CF0309"/>
    <w:rsid w:val="00CF08BF"/>
    <w:rsid w:val="00CF4DA1"/>
    <w:rsid w:val="00CF5A24"/>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7FF"/>
    <w:rsid w:val="00D216E4"/>
    <w:rsid w:val="00D22DA5"/>
    <w:rsid w:val="00D23731"/>
    <w:rsid w:val="00D24F06"/>
    <w:rsid w:val="00D25972"/>
    <w:rsid w:val="00D26762"/>
    <w:rsid w:val="00D27D50"/>
    <w:rsid w:val="00D313FD"/>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28F6"/>
    <w:rsid w:val="00D54D93"/>
    <w:rsid w:val="00D57768"/>
    <w:rsid w:val="00D579B8"/>
    <w:rsid w:val="00D60C49"/>
    <w:rsid w:val="00D60C86"/>
    <w:rsid w:val="00D63AF8"/>
    <w:rsid w:val="00D6666B"/>
    <w:rsid w:val="00D672E7"/>
    <w:rsid w:val="00D67FDA"/>
    <w:rsid w:val="00D70470"/>
    <w:rsid w:val="00D70822"/>
    <w:rsid w:val="00D710CE"/>
    <w:rsid w:val="00D713C8"/>
    <w:rsid w:val="00D71B75"/>
    <w:rsid w:val="00D72266"/>
    <w:rsid w:val="00D72ABA"/>
    <w:rsid w:val="00D80215"/>
    <w:rsid w:val="00D817E7"/>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861"/>
    <w:rsid w:val="00DC7F66"/>
    <w:rsid w:val="00DD0088"/>
    <w:rsid w:val="00DD069A"/>
    <w:rsid w:val="00DD102B"/>
    <w:rsid w:val="00DD10E8"/>
    <w:rsid w:val="00DD2959"/>
    <w:rsid w:val="00DD565E"/>
    <w:rsid w:val="00DD5C5C"/>
    <w:rsid w:val="00DD5DE2"/>
    <w:rsid w:val="00DD66E7"/>
    <w:rsid w:val="00DD6972"/>
    <w:rsid w:val="00DD6EFC"/>
    <w:rsid w:val="00DD6F28"/>
    <w:rsid w:val="00DD7F63"/>
    <w:rsid w:val="00DE02F6"/>
    <w:rsid w:val="00DE035B"/>
    <w:rsid w:val="00DE069E"/>
    <w:rsid w:val="00DE1AF7"/>
    <w:rsid w:val="00DE2F1E"/>
    <w:rsid w:val="00DE37FC"/>
    <w:rsid w:val="00DE6864"/>
    <w:rsid w:val="00DE7119"/>
    <w:rsid w:val="00DF0A55"/>
    <w:rsid w:val="00DF18F1"/>
    <w:rsid w:val="00DF3012"/>
    <w:rsid w:val="00DF4A1C"/>
    <w:rsid w:val="00DF50AD"/>
    <w:rsid w:val="00DF5E3F"/>
    <w:rsid w:val="00DF5F60"/>
    <w:rsid w:val="00DF6735"/>
    <w:rsid w:val="00DF6763"/>
    <w:rsid w:val="00DF7622"/>
    <w:rsid w:val="00E009CC"/>
    <w:rsid w:val="00E024D9"/>
    <w:rsid w:val="00E02B61"/>
    <w:rsid w:val="00E03070"/>
    <w:rsid w:val="00E04459"/>
    <w:rsid w:val="00E05C05"/>
    <w:rsid w:val="00E07ED2"/>
    <w:rsid w:val="00E106D0"/>
    <w:rsid w:val="00E10F37"/>
    <w:rsid w:val="00E112F8"/>
    <w:rsid w:val="00E12C24"/>
    <w:rsid w:val="00E14BCB"/>
    <w:rsid w:val="00E14E1E"/>
    <w:rsid w:val="00E15863"/>
    <w:rsid w:val="00E17CD9"/>
    <w:rsid w:val="00E17CDD"/>
    <w:rsid w:val="00E17E2C"/>
    <w:rsid w:val="00E207B8"/>
    <w:rsid w:val="00E2245D"/>
    <w:rsid w:val="00E235C7"/>
    <w:rsid w:val="00E2381D"/>
    <w:rsid w:val="00E24621"/>
    <w:rsid w:val="00E2463A"/>
    <w:rsid w:val="00E24F6B"/>
    <w:rsid w:val="00E2519F"/>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CF1"/>
    <w:rsid w:val="00E6145C"/>
    <w:rsid w:val="00E61EBB"/>
    <w:rsid w:val="00E63C0A"/>
    <w:rsid w:val="00E648C4"/>
    <w:rsid w:val="00E65CC3"/>
    <w:rsid w:val="00E66538"/>
    <w:rsid w:val="00E66A4D"/>
    <w:rsid w:val="00E67528"/>
    <w:rsid w:val="00E67A9F"/>
    <w:rsid w:val="00E70D39"/>
    <w:rsid w:val="00E7168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E32"/>
    <w:rsid w:val="00EA7534"/>
    <w:rsid w:val="00EA77DA"/>
    <w:rsid w:val="00EA7881"/>
    <w:rsid w:val="00EA79CA"/>
    <w:rsid w:val="00EA7C16"/>
    <w:rsid w:val="00EB20C0"/>
    <w:rsid w:val="00EB437E"/>
    <w:rsid w:val="00EB45EC"/>
    <w:rsid w:val="00EB4A1D"/>
    <w:rsid w:val="00EB525A"/>
    <w:rsid w:val="00EB771E"/>
    <w:rsid w:val="00EB7F5F"/>
    <w:rsid w:val="00EC0593"/>
    <w:rsid w:val="00EC0650"/>
    <w:rsid w:val="00EC4823"/>
    <w:rsid w:val="00EC51AF"/>
    <w:rsid w:val="00EC51DC"/>
    <w:rsid w:val="00EC7162"/>
    <w:rsid w:val="00EC726B"/>
    <w:rsid w:val="00ED24D7"/>
    <w:rsid w:val="00ED3D0A"/>
    <w:rsid w:val="00ED4154"/>
    <w:rsid w:val="00ED4712"/>
    <w:rsid w:val="00ED4BEE"/>
    <w:rsid w:val="00ED4D7C"/>
    <w:rsid w:val="00ED5698"/>
    <w:rsid w:val="00ED699D"/>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7634"/>
    <w:rsid w:val="00F214A8"/>
    <w:rsid w:val="00F225AF"/>
    <w:rsid w:val="00F243F5"/>
    <w:rsid w:val="00F244F8"/>
    <w:rsid w:val="00F303AF"/>
    <w:rsid w:val="00F32328"/>
    <w:rsid w:val="00F33253"/>
    <w:rsid w:val="00F33DEC"/>
    <w:rsid w:val="00F35CBB"/>
    <w:rsid w:val="00F361F8"/>
    <w:rsid w:val="00F366CC"/>
    <w:rsid w:val="00F37239"/>
    <w:rsid w:val="00F37E1C"/>
    <w:rsid w:val="00F4062E"/>
    <w:rsid w:val="00F411AA"/>
    <w:rsid w:val="00F417C9"/>
    <w:rsid w:val="00F4182E"/>
    <w:rsid w:val="00F41862"/>
    <w:rsid w:val="00F42A11"/>
    <w:rsid w:val="00F42EB2"/>
    <w:rsid w:val="00F458A0"/>
    <w:rsid w:val="00F4682C"/>
    <w:rsid w:val="00F5014A"/>
    <w:rsid w:val="00F5046A"/>
    <w:rsid w:val="00F524D9"/>
    <w:rsid w:val="00F527C1"/>
    <w:rsid w:val="00F542EF"/>
    <w:rsid w:val="00F545B0"/>
    <w:rsid w:val="00F54831"/>
    <w:rsid w:val="00F55D12"/>
    <w:rsid w:val="00F57F42"/>
    <w:rsid w:val="00F601FD"/>
    <w:rsid w:val="00F61A9D"/>
    <w:rsid w:val="00F61B78"/>
    <w:rsid w:val="00F62551"/>
    <w:rsid w:val="00F627D1"/>
    <w:rsid w:val="00F635A5"/>
    <w:rsid w:val="00F65D0A"/>
    <w:rsid w:val="00F6698D"/>
    <w:rsid w:val="00F6780D"/>
    <w:rsid w:val="00F7042E"/>
    <w:rsid w:val="00F7216E"/>
    <w:rsid w:val="00F741A0"/>
    <w:rsid w:val="00F8269A"/>
    <w:rsid w:val="00F866E3"/>
    <w:rsid w:val="00F879AC"/>
    <w:rsid w:val="00F87E46"/>
    <w:rsid w:val="00F9170F"/>
    <w:rsid w:val="00F91A26"/>
    <w:rsid w:val="00F9207E"/>
    <w:rsid w:val="00F94247"/>
    <w:rsid w:val="00F94A3D"/>
    <w:rsid w:val="00F94C8A"/>
    <w:rsid w:val="00F95CB3"/>
    <w:rsid w:val="00F9794C"/>
    <w:rsid w:val="00F97A22"/>
    <w:rsid w:val="00F97C01"/>
    <w:rsid w:val="00F97CB5"/>
    <w:rsid w:val="00FA0609"/>
    <w:rsid w:val="00FA10D4"/>
    <w:rsid w:val="00FA1BF4"/>
    <w:rsid w:val="00FA25B6"/>
    <w:rsid w:val="00FA25E1"/>
    <w:rsid w:val="00FA52A1"/>
    <w:rsid w:val="00FA5B5C"/>
    <w:rsid w:val="00FA5EDC"/>
    <w:rsid w:val="00FB0410"/>
    <w:rsid w:val="00FB0F14"/>
    <w:rsid w:val="00FB16F6"/>
    <w:rsid w:val="00FB52B0"/>
    <w:rsid w:val="00FB5FAF"/>
    <w:rsid w:val="00FC4E79"/>
    <w:rsid w:val="00FC5287"/>
    <w:rsid w:val="00FC66D3"/>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qFormat="1"/>
    <w:lsdException w:name="footer" w:uiPriority="99"/>
    <w:lsdException w:name="caption" w:uiPriority="35" w:qFormat="1"/>
    <w:lsdException w:name="table of figures" w:uiPriority="99" w:qFormat="1"/>
    <w:lsdException w:name="annotation reference" w:uiPriority="99"/>
    <w:lsdException w:name="List Bullet" w:uiPriority="99" w:qFormat="1"/>
    <w:lsdException w:name="List Number" w:semiHidden="0" w:uiPriority="99" w:unhideWhenUsed="0" w:qFormat="1"/>
    <w:lsdException w:name="List 4" w:semiHidden="0" w:unhideWhenUsed="0"/>
    <w:lsdException w:name="List 5" w:semiHidden="0" w:unhideWhenUsed="0"/>
    <w:lsdException w:name="Title" w:semiHidden="0" w:uiPriority="10" w:unhideWhenUsed="0" w:qFormat="1"/>
    <w:lsdException w:name="Default Paragraph Font" w:uiPriority="1"/>
    <w:lsdException w:name="Body Text" w:uiPriority="2"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uiPriority w:val="9"/>
    <w:qFormat/>
    <w:rsid w:val="00062245"/>
    <w:pPr>
      <w:keepNext/>
      <w:keepLines/>
      <w:numPr>
        <w:numId w:val="23"/>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3"/>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3"/>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3"/>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5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A65AEB"/>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6"/>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uiPriority w:val="9"/>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4"/>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30"/>
      </w:numPr>
    </w:pPr>
  </w:style>
  <w:style w:type="paragraph" w:customStyle="1" w:styleId="AppendixHeading">
    <w:name w:val="Appendix Heading"/>
    <w:next w:val="BodyText"/>
    <w:qFormat/>
    <w:rsid w:val="00B27598"/>
    <w:pPr>
      <w:pageBreakBefore/>
      <w:numPr>
        <w:numId w:val="19"/>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20"/>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8"/>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4"/>
      </w:numPr>
      <w:spacing w:before="60" w:after="120"/>
    </w:pPr>
    <w:rPr>
      <w:rFonts w:eastAsia="Calibri"/>
      <w:sz w:val="24"/>
      <w:szCs w:val="24"/>
    </w:rPr>
  </w:style>
  <w:style w:type="paragraph" w:customStyle="1" w:styleId="StepBullet">
    <w:name w:val="Step Bullet"/>
    <w:qFormat/>
    <w:rsid w:val="00B27598"/>
    <w:pPr>
      <w:numPr>
        <w:numId w:val="21"/>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2"/>
      </w:numPr>
      <w:spacing w:afterLines="120"/>
    </w:pPr>
    <w:rPr>
      <w:b/>
      <w:iCs/>
    </w:rPr>
  </w:style>
  <w:style w:type="paragraph" w:styleId="List3">
    <w:name w:val="List 3"/>
    <w:basedOn w:val="Normal"/>
    <w:unhideWhenUsed/>
    <w:rsid w:val="00AE6091"/>
    <w:pPr>
      <w:numPr>
        <w:ilvl w:val="2"/>
        <w:numId w:val="33"/>
      </w:numPr>
    </w:pPr>
  </w:style>
  <w:style w:type="paragraph" w:customStyle="1" w:styleId="TableBullet">
    <w:name w:val="Table Bullet"/>
    <w:uiPriority w:val="8"/>
    <w:qFormat/>
    <w:rsid w:val="00062245"/>
    <w:pPr>
      <w:numPr>
        <w:numId w:val="25"/>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6"/>
      </w:numPr>
      <w:spacing w:before="240" w:after="240"/>
    </w:pPr>
    <w:rPr>
      <w:b/>
      <w:bCs/>
      <w:sz w:val="36"/>
      <w:szCs w:val="36"/>
    </w:rPr>
  </w:style>
  <w:style w:type="paragraph" w:customStyle="1" w:styleId="Attachment">
    <w:name w:val="Attachment"/>
    <w:next w:val="Normal"/>
    <w:uiPriority w:val="34"/>
    <w:qFormat/>
    <w:rsid w:val="00062245"/>
    <w:pPr>
      <w:numPr>
        <w:numId w:val="27"/>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9"/>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3"/>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
    <w:name w:val="Unresolved Mention"/>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qFormat="1"/>
    <w:lsdException w:name="footer" w:uiPriority="99"/>
    <w:lsdException w:name="caption" w:uiPriority="35" w:qFormat="1"/>
    <w:lsdException w:name="table of figures" w:uiPriority="99" w:qFormat="1"/>
    <w:lsdException w:name="annotation reference" w:uiPriority="99"/>
    <w:lsdException w:name="List Bullet" w:uiPriority="99" w:qFormat="1"/>
    <w:lsdException w:name="List Number" w:semiHidden="0" w:uiPriority="99" w:unhideWhenUsed="0" w:qFormat="1"/>
    <w:lsdException w:name="List 4" w:semiHidden="0" w:unhideWhenUsed="0"/>
    <w:lsdException w:name="List 5" w:semiHidden="0" w:unhideWhenUsed="0"/>
    <w:lsdException w:name="Title" w:semiHidden="0" w:uiPriority="10" w:unhideWhenUsed="0" w:qFormat="1"/>
    <w:lsdException w:name="Default Paragraph Font" w:uiPriority="1"/>
    <w:lsdException w:name="Body Text" w:uiPriority="2" w:qFormat="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Followed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No List" w:uiPriority="99"/>
    <w:lsdException w:name="Balloon Tex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uiPriority w:val="9"/>
    <w:qFormat/>
    <w:rsid w:val="00062245"/>
    <w:pPr>
      <w:keepNext/>
      <w:keepLines/>
      <w:numPr>
        <w:numId w:val="23"/>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3"/>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3"/>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3"/>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5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A65AEB"/>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6"/>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uiPriority w:val="9"/>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4"/>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30"/>
      </w:numPr>
    </w:pPr>
  </w:style>
  <w:style w:type="paragraph" w:customStyle="1" w:styleId="AppendixHeading">
    <w:name w:val="Appendix Heading"/>
    <w:next w:val="BodyText"/>
    <w:qFormat/>
    <w:rsid w:val="00B27598"/>
    <w:pPr>
      <w:pageBreakBefore/>
      <w:numPr>
        <w:numId w:val="19"/>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20"/>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8"/>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4"/>
      </w:numPr>
      <w:spacing w:before="60" w:after="120"/>
    </w:pPr>
    <w:rPr>
      <w:rFonts w:eastAsia="Calibri"/>
      <w:sz w:val="24"/>
      <w:szCs w:val="24"/>
    </w:rPr>
  </w:style>
  <w:style w:type="paragraph" w:customStyle="1" w:styleId="StepBullet">
    <w:name w:val="Step Bullet"/>
    <w:qFormat/>
    <w:rsid w:val="00B27598"/>
    <w:pPr>
      <w:numPr>
        <w:numId w:val="21"/>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2"/>
      </w:numPr>
      <w:spacing w:afterLines="120"/>
    </w:pPr>
    <w:rPr>
      <w:b/>
      <w:iCs/>
    </w:rPr>
  </w:style>
  <w:style w:type="paragraph" w:styleId="List3">
    <w:name w:val="List 3"/>
    <w:basedOn w:val="Normal"/>
    <w:unhideWhenUsed/>
    <w:rsid w:val="00AE6091"/>
    <w:pPr>
      <w:numPr>
        <w:ilvl w:val="2"/>
        <w:numId w:val="33"/>
      </w:numPr>
    </w:pPr>
  </w:style>
  <w:style w:type="paragraph" w:customStyle="1" w:styleId="TableBullet">
    <w:name w:val="Table Bullet"/>
    <w:uiPriority w:val="8"/>
    <w:qFormat/>
    <w:rsid w:val="00062245"/>
    <w:pPr>
      <w:numPr>
        <w:numId w:val="25"/>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6"/>
      </w:numPr>
      <w:spacing w:before="240" w:after="240"/>
    </w:pPr>
    <w:rPr>
      <w:b/>
      <w:bCs/>
      <w:sz w:val="36"/>
      <w:szCs w:val="36"/>
    </w:rPr>
  </w:style>
  <w:style w:type="paragraph" w:customStyle="1" w:styleId="Attachment">
    <w:name w:val="Attachment"/>
    <w:next w:val="Normal"/>
    <w:uiPriority w:val="34"/>
    <w:qFormat/>
    <w:rsid w:val="00062245"/>
    <w:pPr>
      <w:numPr>
        <w:numId w:val="27"/>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9"/>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3"/>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
    <w:name w:val="Unresolved Mention"/>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image" Target="media/image22.emf"/><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package" Target="embeddings/Microsoft_Word_Document5.docx"/><Relationship Id="rId89" Type="http://schemas.openxmlformats.org/officeDocument/2006/relationships/image" Target="media/image60.png"/><Relationship Id="rId112" Type="http://schemas.openxmlformats.org/officeDocument/2006/relationships/fontTable" Target="fontTable.xml"/><Relationship Id="rId16" Type="http://schemas.openxmlformats.org/officeDocument/2006/relationships/image" Target="media/image3.jpeg"/><Relationship Id="rId107" Type="http://schemas.openxmlformats.org/officeDocument/2006/relationships/image" Target="media/image68.png"/><Relationship Id="rId11" Type="http://schemas.openxmlformats.org/officeDocument/2006/relationships/footnotes" Target="footnotes.xml"/><Relationship Id="rId24" Type="http://schemas.openxmlformats.org/officeDocument/2006/relationships/image" Target="media/image8.emf"/><Relationship Id="rId32" Type="http://schemas.openxmlformats.org/officeDocument/2006/relationships/hyperlink" Target="http://gforge.hl7.org/gf/project/fhir/tracker/?action=TrackerItemEdit&amp;tracker_item_id=7705" TargetMode="External"/><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oleObject" Target="embeddings/oleObject3.bin"/><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9.png"/><Relationship Id="rId79" Type="http://schemas.openxmlformats.org/officeDocument/2006/relationships/image" Target="media/image53.emf"/><Relationship Id="rId87" Type="http://schemas.openxmlformats.org/officeDocument/2006/relationships/image" Target="media/image58.png"/><Relationship Id="rId102" Type="http://schemas.openxmlformats.org/officeDocument/2006/relationships/image" Target="media/image63.png"/><Relationship Id="rId110" Type="http://schemas.openxmlformats.org/officeDocument/2006/relationships/hyperlink" Target="http://pubs.opengroup.org/architecture/togaf9-doc/arch/chap27.html" TargetMode="External"/><Relationship Id="rId157" Type="http://schemas.microsoft.com/office/2011/relationships/commentsExtended" Target="commentsExtended.xml"/><Relationship Id="rId5" Type="http://schemas.openxmlformats.org/officeDocument/2006/relationships/customXml" Target="../customXml/item5.xml"/><Relationship Id="rId61" Type="http://schemas.openxmlformats.org/officeDocument/2006/relationships/image" Target="media/image37.png"/><Relationship Id="rId82" Type="http://schemas.openxmlformats.org/officeDocument/2006/relationships/package" Target="embeddings/Microsoft_Word_Document4.docx"/><Relationship Id="rId90" Type="http://schemas.openxmlformats.org/officeDocument/2006/relationships/image" Target="media/image61.emf"/><Relationship Id="rId95" Type="http://schemas.openxmlformats.org/officeDocument/2006/relationships/hyperlink" Target="https://docs.microsoft.com/en-us/rest/api/storageservices/understanding-block-blobs--append-blobs--and-page-blobs" TargetMode="External"/><Relationship Id="rId19" Type="http://schemas.openxmlformats.org/officeDocument/2006/relationships/image" Target="media/image6.emf"/><Relationship Id="rId14" Type="http://schemas.openxmlformats.org/officeDocument/2006/relationships/footer" Target="footer1.xml"/><Relationship Id="rId22" Type="http://schemas.openxmlformats.org/officeDocument/2006/relationships/package" Target="embeddings/Microsoft_Word_Document1.docx"/><Relationship Id="rId27" Type="http://schemas.openxmlformats.org/officeDocument/2006/relationships/image" Target="media/image10.jp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oleObject" Target="embeddings/oleObject2.bin"/><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1.png"/><Relationship Id="rId100" Type="http://schemas.openxmlformats.org/officeDocument/2006/relationships/hyperlink" Target="https://www.nginx.com/blog/nginx-caching-guide/" TargetMode="External"/><Relationship Id="rId105" Type="http://schemas.openxmlformats.org/officeDocument/2006/relationships/image" Target="media/image66.png"/><Relationship Id="rId113"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cid:image002.png@01D2EE73.97D787A0" TargetMode="External"/><Relationship Id="rId72" Type="http://schemas.openxmlformats.org/officeDocument/2006/relationships/image" Target="media/image48.png"/><Relationship Id="rId80" Type="http://schemas.openxmlformats.org/officeDocument/2006/relationships/package" Target="embeddings/Microsoft_Word_Document3.docx"/><Relationship Id="rId85" Type="http://schemas.openxmlformats.org/officeDocument/2006/relationships/image" Target="media/image56.emf"/><Relationship Id="rId93" Type="http://schemas.openxmlformats.org/officeDocument/2006/relationships/hyperlink" Target="https://docs.mulesoft.com/mule-user-guide/v/3.7/cache-scope" TargetMode="External"/><Relationship Id="rId98" Type="http://schemas.openxmlformats.org/officeDocument/2006/relationships/hyperlink" Target="https://www.elastic.co/guide/en/elasticsearch/reference/current/caching-heavy-aggregations.html"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jpeg"/><Relationship Id="rId25" Type="http://schemas.openxmlformats.org/officeDocument/2006/relationships/package" Target="embeddings/Microsoft_Excel_Worksheet2.xlsx"/><Relationship Id="rId33" Type="http://schemas.openxmlformats.org/officeDocument/2006/relationships/image" Target="media/image15.png"/><Relationship Id="rId38" Type="http://schemas.openxmlformats.org/officeDocument/2006/relationships/hyperlink" Target="https://www.npmjs.com/package/winston" TargetMode="External"/><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64.png"/><Relationship Id="rId108" Type="http://schemas.openxmlformats.org/officeDocument/2006/relationships/hyperlink" Target="http://Bitbucket.org" TargetMode="External"/><Relationship Id="rId20" Type="http://schemas.openxmlformats.org/officeDocument/2006/relationships/oleObject" Target="embeddings/oleObject1.bin"/><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angular.io/docs/ts/latest/guide/router.html" TargetMode="External"/><Relationship Id="rId83" Type="http://schemas.openxmlformats.org/officeDocument/2006/relationships/image" Target="media/image55.emf"/><Relationship Id="rId88" Type="http://schemas.openxmlformats.org/officeDocument/2006/relationships/image" Target="media/image59.png"/><Relationship Id="rId91" Type="http://schemas.openxmlformats.org/officeDocument/2006/relationships/hyperlink" Target="https://expressjs.com/en/advanced/best-practice-performance.html" TargetMode="External"/><Relationship Id="rId96" Type="http://schemas.openxmlformats.org/officeDocument/2006/relationships/hyperlink" Target="https://www.elastic.co/guide/en/elasticsearch/guide/current/filter-caching.html" TargetMode="External"/><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hyperlink" Target="http://trm.oit.va.gov/ToolPage.aspx?tid=7721"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cid:image001.png@01D2EE73.97D787A0" TargetMode="External"/><Relationship Id="rId57" Type="http://schemas.openxmlformats.org/officeDocument/2006/relationships/image" Target="media/image33.png"/><Relationship Id="rId106" Type="http://schemas.openxmlformats.org/officeDocument/2006/relationships/image" Target="media/image67.png"/><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image" Target="media/image23.emf"/><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mailto:first.last@va.gov" TargetMode="External"/><Relationship Id="rId78" Type="http://schemas.openxmlformats.org/officeDocument/2006/relationships/image" Target="media/image52.png"/><Relationship Id="rId81" Type="http://schemas.openxmlformats.org/officeDocument/2006/relationships/image" Target="media/image54.emf"/><Relationship Id="rId86" Type="http://schemas.openxmlformats.org/officeDocument/2006/relationships/image" Target="media/image57.png"/><Relationship Id="rId94" Type="http://schemas.openxmlformats.org/officeDocument/2006/relationships/hyperlink" Target="http://hapifhir.io/" TargetMode="External"/><Relationship Id="rId99" Type="http://schemas.openxmlformats.org/officeDocument/2006/relationships/hyperlink" Target="https://www.va.gov/TRM/ToolPage.aspx?tid=7113" TargetMode="External"/><Relationship Id="rId101" Type="http://schemas.openxmlformats.org/officeDocument/2006/relationships/image" Target="media/image62.png"/><Relationship Id="rId156"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hyperlink" Target="https://standards.usa.gov/" TargetMode="External"/><Relationship Id="rId34" Type="http://schemas.openxmlformats.org/officeDocument/2006/relationships/hyperlink" Target="https://www.keithcirkel.co.uk/load-balancing-node-js/" TargetMode="External"/><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hyperlink" Target="https://www.elastic.co/guide/en/elasticsearch/reference/current/shard-request-cache.html" TargetMode="External"/><Relationship Id="rId104"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47.png"/><Relationship Id="rId92" Type="http://schemas.openxmlformats.org/officeDocument/2006/relationships/hyperlink" Target="https://www.va.gov/TRM/ToolPage.aspx?tid=9511" TargetMode="External"/><Relationship Id="rId2" Type="http://schemas.openxmlformats.org/officeDocument/2006/relationships/customXml" Target="../customXml/item2.xml"/><Relationship Id="rId2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1F7EA80850B9F40BDBEE1D6428E7272" ma:contentTypeVersion="1" ma:contentTypeDescription="Create a new document." ma:contentTypeScope="" ma:versionID="65728a3b6d17f62125e36470ee39a3f1">
  <xsd:schema xmlns:xsd="http://www.w3.org/2001/XMLSchema" xmlns:xs="http://www.w3.org/2001/XMLSchema" xmlns:p="http://schemas.microsoft.com/office/2006/metadata/properties" xmlns:ns2="cdd665a5-4d39-4c80-990a-8a3abca4f55f" xmlns:ns3="4d6c84c4-8623-455a-8a9a-6d9b152e430a" targetNamespace="http://schemas.microsoft.com/office/2006/metadata/properties" ma:root="true" ma:fieldsID="d88a2e72dd113f292c9556746eb2ed76" ns2:_="" ns3:_="">
    <xsd:import namespace="cdd665a5-4d39-4c80-990a-8a3abca4f55f"/>
    <xsd:import namespace="4d6c84c4-8623-455a-8a9a-6d9b152e430a"/>
    <xsd:element name="properties">
      <xsd:complexType>
        <xsd:sequence>
          <xsd:element name="documentManagement">
            <xsd:complexType>
              <xsd:all>
                <xsd:element ref="ns2:_dlc_DocId" minOccurs="0"/>
                <xsd:element ref="ns2:_dlc_DocIdUrl" minOccurs="0"/>
                <xsd:element ref="ns2:_dlc_DocIdPersistId" minOccurs="0"/>
                <xsd:element ref="ns3: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d665a5-4d39-4c80-990a-8a3abca4f55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4d6c84c4-8623-455a-8a9a-6d9b152e430a" elementFormDefault="qualified">
    <xsd:import namespace="http://schemas.microsoft.com/office/2006/documentManagement/types"/>
    <xsd:import namespace="http://schemas.microsoft.com/office/infopath/2007/PartnerControls"/>
    <xsd:element name="Category" ma:index="11"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General"/>
          <xsd:enumeration value="Meetings:  Product"/>
          <xsd:enumeration value="Meetings:  Sprint Retrospective"/>
          <xsd:enumeration value="Meetings: Sprint Review"/>
          <xsd:enumeration value="Meetings:  USDP"/>
          <xsd:enumeration value="Meetings:  Other"/>
          <xsd:enumeration value="Planning"/>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4d6c84c4-8623-455a-8a9a-6d9b152e430a">Design Documents - DRAFT</Category>
    <_dlc_DocId xmlns="cdd665a5-4d39-4c80-990a-8a3abca4f55f">657KNE7CTRDA-89548056-232</_dlc_DocId>
    <_dlc_DocIdUrl xmlns="cdd665a5-4d39-4c80-990a-8a3abca4f55f">
      <Url>http://vaww.oed.portal.va.gov/pm/hape/ipt_5010/EDI_Portfolio/_layouts/DocIdRedir.aspx?ID=657KNE7CTRDA-89548056-232</Url>
      <Description>657KNE7CTRDA-89548056-232</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Nintex conditional workflow start</Name>
    <Synchronization>Synchronous</Synchronization>
    <Type>10001</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10002</Type>
    <SequenceNumber>50000</SequenceNumber>
    <Assembly>Nintex.Workflow, Version=1.0.0.0, Culture=neutral, PublicKeyToken=913f6bae0ca5ae12</Assembly>
    <Class>Nintex.Workflow.ConditionalWorkflowStartReceiver</Class>
    <Data>635986823435522598</Data>
    <Filter/>
  </Receiver>
  <Receiver>
    <Name>Nintex conditional workflow start</Name>
    <Synchronization>Synchronous</Synchronization>
    <Type>2</Type>
    <SequenceNumber>50000</SequenceNumber>
    <Assembly>Nintex.Workflow, Version=1.0.0.0, Culture=neutral, PublicKeyToken=913f6bae0ca5ae12</Assembly>
    <Class>Nintex.Workflow.ConditionalWorkflowStartReceiver</Class>
    <Data>635986823435522598</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2.xml><?xml version="1.0" encoding="utf-8"?>
<ds:datastoreItem xmlns:ds="http://schemas.openxmlformats.org/officeDocument/2006/customXml" ds:itemID="{949DAE60-8EB5-4FAC-A5B1-7253EF80F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d665a5-4d39-4c80-990a-8a3abca4f55f"/>
    <ds:schemaRef ds:uri="4d6c84c4-8623-455a-8a9a-6d9b152e43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4d6c84c4-8623-455a-8a9a-6d9b152e430a"/>
    <ds:schemaRef ds:uri="cdd665a5-4d39-4c80-990a-8a3abca4f55f"/>
  </ds:schemaRefs>
</ds:datastoreItem>
</file>

<file path=customXml/itemProps4.xml><?xml version="1.0" encoding="utf-8"?>
<ds:datastoreItem xmlns:ds="http://schemas.openxmlformats.org/officeDocument/2006/customXml" ds:itemID="{6D55296C-A1C2-4791-98FD-10A5B55B6793}">
  <ds:schemaRefs>
    <ds:schemaRef ds:uri="http://schemas.microsoft.com/sharepoint/events"/>
  </ds:schemaRefs>
</ds:datastoreItem>
</file>

<file path=customXml/itemProps5.xml><?xml version="1.0" encoding="utf-8"?>
<ds:datastoreItem xmlns:ds="http://schemas.openxmlformats.org/officeDocument/2006/customXml" ds:itemID="{C9412ED0-11D3-4716-B12C-BCE7D2922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(002).dotx</Template>
  <TotalTime>0</TotalTime>
  <Pages>132</Pages>
  <Words>24186</Words>
  <Characters>137863</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MCCI EDI TAS System Design Document</vt:lpstr>
    </vt:vector>
  </TitlesOfParts>
  <LinksUpToDate>false</LinksUpToDate>
  <CharactersWithSpaces>161726</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MCCI EDI TAS System Design Document</dc:title>
  <dc:subject>System Design Document</dc:subject>
  <dc:creator/>
  <cp:lastModifiedBy/>
  <cp:revision>1</cp:revision>
  <dcterms:created xsi:type="dcterms:W3CDTF">2018-05-18T13:11:00Z</dcterms:created>
  <dcterms:modified xsi:type="dcterms:W3CDTF">2018-05-18T14:30:00Z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0x010100A1F7EA80850B9F40BDBEE1D6428E7272</vt:lpwstr>
  </property>
</Properties>
</file>