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r>
        <w:t>MCCF_EDI_TAS_System_Design_Document</w:t>
      </w:r>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15601D9E" w:rsidR="00A17716" w:rsidRPr="00EF6EEA" w:rsidRDefault="005D7D00" w:rsidP="00A17716">
      <w:pPr>
        <w:pStyle w:val="Title2"/>
        <w:rPr>
          <w:b/>
          <w:i/>
        </w:rPr>
      </w:pPr>
      <w:r>
        <w:rPr>
          <w:b/>
        </w:rPr>
        <w:t>August</w:t>
      </w:r>
      <w:r w:rsidR="003D3D1A" w:rsidRPr="00EF6EEA">
        <w:rPr>
          <w:b/>
        </w:rPr>
        <w:t xml:space="preserve"> </w:t>
      </w:r>
      <w:r w:rsidR="00A17716" w:rsidRPr="00EF6EEA">
        <w:rPr>
          <w:b/>
        </w:rPr>
        <w:t>201</w:t>
      </w:r>
      <w:r w:rsidR="003D3D1A">
        <w:rPr>
          <w:b/>
        </w:rPr>
        <w:t>8</w:t>
      </w:r>
    </w:p>
    <w:p w14:paraId="1B1A630B" w14:textId="235CE4EE" w:rsidR="00A17716" w:rsidRPr="00EF6EEA" w:rsidRDefault="00A17716" w:rsidP="00A17716">
      <w:pPr>
        <w:pStyle w:val="Title2"/>
        <w:rPr>
          <w:b/>
        </w:rPr>
      </w:pPr>
      <w:r w:rsidRPr="00EF6EEA">
        <w:rPr>
          <w:b/>
        </w:rPr>
        <w:t>Version 0.</w:t>
      </w:r>
      <w:r w:rsidR="009F6255">
        <w:rPr>
          <w:b/>
        </w:rPr>
        <w:t>9</w:t>
      </w:r>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2F478F">
        <w:trPr>
          <w:cantSplit/>
          <w:tblHeader/>
        </w:trPr>
        <w:tc>
          <w:tcPr>
            <w:tcW w:w="1073" w:type="pct"/>
            <w:shd w:val="clear" w:color="auto" w:fill="365F91"/>
          </w:tcPr>
          <w:p w14:paraId="4AF84FC2" w14:textId="77777777" w:rsidR="00A17716" w:rsidRPr="00F458A0" w:rsidRDefault="00A17716" w:rsidP="00A17716">
            <w:pPr>
              <w:pStyle w:val="TableHeading"/>
            </w:pPr>
            <w:r w:rsidRPr="00F458A0">
              <w:t>Date</w:t>
            </w:r>
          </w:p>
        </w:tc>
        <w:tc>
          <w:tcPr>
            <w:tcW w:w="543" w:type="pct"/>
            <w:shd w:val="clear" w:color="auto" w:fill="365F91"/>
          </w:tcPr>
          <w:p w14:paraId="3318A1F0" w14:textId="77777777" w:rsidR="00A17716" w:rsidRPr="00F458A0" w:rsidRDefault="00A17716" w:rsidP="00A17716">
            <w:pPr>
              <w:pStyle w:val="TableHeading"/>
            </w:pPr>
            <w:r w:rsidRPr="00F458A0">
              <w:t>Version</w:t>
            </w:r>
          </w:p>
        </w:tc>
        <w:tc>
          <w:tcPr>
            <w:tcW w:w="2251" w:type="pct"/>
            <w:shd w:val="clear" w:color="auto" w:fill="365F91"/>
          </w:tcPr>
          <w:p w14:paraId="53095392" w14:textId="77777777" w:rsidR="00A17716" w:rsidRPr="00F458A0" w:rsidRDefault="00A17716" w:rsidP="00A17716">
            <w:pPr>
              <w:pStyle w:val="TableHeading"/>
            </w:pPr>
            <w:r w:rsidRPr="00F458A0">
              <w:t>Description</w:t>
            </w:r>
          </w:p>
        </w:tc>
        <w:tc>
          <w:tcPr>
            <w:tcW w:w="1133" w:type="pct"/>
            <w:shd w:val="clear" w:color="auto" w:fill="365F91"/>
          </w:tcPr>
          <w:p w14:paraId="27D7EAA6" w14:textId="77777777" w:rsidR="00A17716" w:rsidRPr="00F458A0" w:rsidRDefault="00A17716" w:rsidP="00A17716">
            <w:pPr>
              <w:pStyle w:val="TableHeading"/>
            </w:pPr>
            <w:r w:rsidRPr="00F458A0">
              <w:t>Author</w:t>
            </w:r>
          </w:p>
        </w:tc>
      </w:tr>
      <w:tr w:rsidR="002F478F" w:rsidRPr="00F458A0" w14:paraId="2D3062DB" w14:textId="77777777" w:rsidTr="002F478F">
        <w:trPr>
          <w:cantSplit/>
        </w:trPr>
        <w:tc>
          <w:tcPr>
            <w:tcW w:w="1073" w:type="pct"/>
            <w:shd w:val="clear" w:color="auto" w:fill="auto"/>
          </w:tcPr>
          <w:p w14:paraId="284F7D50" w14:textId="04EDEDDE" w:rsidR="002F478F" w:rsidRDefault="00AE17C9" w:rsidP="002F478F">
            <w:pPr>
              <w:pStyle w:val="TableText"/>
            </w:pPr>
            <w:r>
              <w:t>August 10</w:t>
            </w:r>
            <w:r w:rsidR="002F478F">
              <w:t>, 2018</w:t>
            </w:r>
          </w:p>
        </w:tc>
        <w:tc>
          <w:tcPr>
            <w:tcW w:w="543" w:type="pct"/>
            <w:shd w:val="clear" w:color="auto" w:fill="auto"/>
          </w:tcPr>
          <w:p w14:paraId="0C872E12" w14:textId="24B6A9BE" w:rsidR="002F478F" w:rsidRDefault="00B23D58" w:rsidP="002F478F">
            <w:pPr>
              <w:pStyle w:val="TableText"/>
            </w:pPr>
            <w:r>
              <w:t>0</w:t>
            </w:r>
            <w:r w:rsidR="002F478F">
              <w:t>.9</w:t>
            </w:r>
          </w:p>
        </w:tc>
        <w:tc>
          <w:tcPr>
            <w:tcW w:w="2251" w:type="pct"/>
            <w:shd w:val="clear" w:color="auto" w:fill="auto"/>
          </w:tcPr>
          <w:p w14:paraId="38FF315F" w14:textId="1BB4DF79" w:rsidR="002F478F" w:rsidRDefault="002F478F" w:rsidP="002F478F">
            <w:pPr>
              <w:pStyle w:val="TableText"/>
            </w:pPr>
            <w:r>
              <w:t xml:space="preserve">Added </w:t>
            </w:r>
            <w:r w:rsidR="00A54AF8">
              <w:t>clarifications to software architecture and corrected information as requested by PMO</w:t>
            </w:r>
          </w:p>
        </w:tc>
        <w:tc>
          <w:tcPr>
            <w:tcW w:w="1133" w:type="pct"/>
            <w:shd w:val="clear" w:color="auto" w:fill="auto"/>
          </w:tcPr>
          <w:p w14:paraId="3115D245" w14:textId="4025EF9C" w:rsidR="002F478F" w:rsidRDefault="002F478F" w:rsidP="002F478F">
            <w:pPr>
              <w:pStyle w:val="TableText"/>
            </w:pPr>
            <w:r>
              <w:t>Halfaker Team</w:t>
            </w:r>
          </w:p>
        </w:tc>
      </w:tr>
      <w:tr w:rsidR="002F478F" w:rsidRPr="00F458A0" w14:paraId="563636B0" w14:textId="77777777" w:rsidTr="002F478F">
        <w:trPr>
          <w:cantSplit/>
        </w:trPr>
        <w:tc>
          <w:tcPr>
            <w:tcW w:w="1073" w:type="pct"/>
            <w:shd w:val="clear" w:color="auto" w:fill="auto"/>
          </w:tcPr>
          <w:p w14:paraId="28867602" w14:textId="0652B225" w:rsidR="002F478F" w:rsidRDefault="002F478F" w:rsidP="002F478F">
            <w:pPr>
              <w:pStyle w:val="TableText"/>
            </w:pPr>
            <w:r>
              <w:t>May 21, 2018</w:t>
            </w:r>
          </w:p>
        </w:tc>
        <w:tc>
          <w:tcPr>
            <w:tcW w:w="543" w:type="pct"/>
            <w:shd w:val="clear" w:color="auto" w:fill="auto"/>
          </w:tcPr>
          <w:p w14:paraId="4969E59F" w14:textId="4D20EC55" w:rsidR="002F478F" w:rsidRDefault="002F478F" w:rsidP="002F478F">
            <w:pPr>
              <w:pStyle w:val="TableText"/>
            </w:pPr>
            <w:r>
              <w:t>0.8</w:t>
            </w:r>
          </w:p>
        </w:tc>
        <w:tc>
          <w:tcPr>
            <w:tcW w:w="2251" w:type="pct"/>
            <w:shd w:val="clear" w:color="auto" w:fill="auto"/>
          </w:tcPr>
          <w:p w14:paraId="7E9AD5C1" w14:textId="490EEE14" w:rsidR="002F478F" w:rsidRDefault="002F478F" w:rsidP="002F478F">
            <w:pPr>
              <w:pStyle w:val="TableText"/>
            </w:pPr>
            <w:r>
              <w:t>Added Wireframes</w:t>
            </w:r>
          </w:p>
        </w:tc>
        <w:tc>
          <w:tcPr>
            <w:tcW w:w="1133" w:type="pct"/>
            <w:shd w:val="clear" w:color="auto" w:fill="auto"/>
          </w:tcPr>
          <w:p w14:paraId="15075AE1" w14:textId="25EE91EB" w:rsidR="002F478F" w:rsidRDefault="002F478F" w:rsidP="002F478F">
            <w:pPr>
              <w:pStyle w:val="TableText"/>
            </w:pPr>
            <w:r>
              <w:t>Halfaker Team</w:t>
            </w:r>
          </w:p>
        </w:tc>
      </w:tr>
      <w:tr w:rsidR="002F478F" w:rsidRPr="00F458A0" w14:paraId="5DCFC7AD" w14:textId="77777777" w:rsidTr="002F478F">
        <w:trPr>
          <w:cantSplit/>
        </w:trPr>
        <w:tc>
          <w:tcPr>
            <w:tcW w:w="1073" w:type="pct"/>
            <w:shd w:val="clear" w:color="auto" w:fill="auto"/>
          </w:tcPr>
          <w:p w14:paraId="522568BE" w14:textId="77777777" w:rsidR="002F478F" w:rsidRDefault="002F478F" w:rsidP="002F478F">
            <w:pPr>
              <w:pStyle w:val="TableText"/>
            </w:pPr>
            <w:r>
              <w:t>December 12, 2017</w:t>
            </w:r>
          </w:p>
        </w:tc>
        <w:tc>
          <w:tcPr>
            <w:tcW w:w="543" w:type="pct"/>
            <w:shd w:val="clear" w:color="auto" w:fill="auto"/>
          </w:tcPr>
          <w:p w14:paraId="003014B9" w14:textId="77777777" w:rsidR="002F478F" w:rsidRDefault="002F478F" w:rsidP="002F478F">
            <w:pPr>
              <w:pStyle w:val="TableText"/>
            </w:pPr>
            <w:r>
              <w:t>0.7</w:t>
            </w:r>
          </w:p>
        </w:tc>
        <w:tc>
          <w:tcPr>
            <w:tcW w:w="2251" w:type="pct"/>
            <w:shd w:val="clear" w:color="auto" w:fill="auto"/>
          </w:tcPr>
          <w:p w14:paraId="4F97AC90" w14:textId="77777777" w:rsidR="002F478F" w:rsidRDefault="002F478F" w:rsidP="002F478F">
            <w:pPr>
              <w:pStyle w:val="TableText"/>
            </w:pPr>
            <w:r>
              <w:t xml:space="preserve">Added VistA Data Access Services, TAS Reporting, </w:t>
            </w:r>
          </w:p>
        </w:tc>
        <w:tc>
          <w:tcPr>
            <w:tcW w:w="1133" w:type="pct"/>
            <w:shd w:val="clear" w:color="auto" w:fill="auto"/>
          </w:tcPr>
          <w:p w14:paraId="08C3E25D" w14:textId="77777777" w:rsidR="002F478F" w:rsidRDefault="002F478F" w:rsidP="002F478F">
            <w:pPr>
              <w:pStyle w:val="TableText"/>
            </w:pPr>
            <w:r>
              <w:t>Halfaker Team</w:t>
            </w:r>
          </w:p>
        </w:tc>
      </w:tr>
      <w:tr w:rsidR="002F478F" w:rsidRPr="00F458A0" w14:paraId="3BBBB407" w14:textId="77777777" w:rsidTr="002F478F">
        <w:trPr>
          <w:cantSplit/>
        </w:trPr>
        <w:tc>
          <w:tcPr>
            <w:tcW w:w="1073" w:type="pct"/>
            <w:shd w:val="clear" w:color="auto" w:fill="auto"/>
          </w:tcPr>
          <w:p w14:paraId="072C130A" w14:textId="77777777" w:rsidR="002F478F" w:rsidRDefault="002F478F" w:rsidP="002F478F">
            <w:pPr>
              <w:pStyle w:val="TableText"/>
            </w:pPr>
            <w:r>
              <w:t>July 21, 2017</w:t>
            </w:r>
          </w:p>
        </w:tc>
        <w:tc>
          <w:tcPr>
            <w:tcW w:w="543" w:type="pct"/>
            <w:shd w:val="clear" w:color="auto" w:fill="auto"/>
          </w:tcPr>
          <w:p w14:paraId="40E31C48" w14:textId="77777777" w:rsidR="002F478F" w:rsidRDefault="002F478F" w:rsidP="002F478F">
            <w:pPr>
              <w:pStyle w:val="TableText"/>
            </w:pPr>
            <w:r>
              <w:t>0.6</w:t>
            </w:r>
          </w:p>
        </w:tc>
        <w:tc>
          <w:tcPr>
            <w:tcW w:w="2251" w:type="pct"/>
            <w:shd w:val="clear" w:color="auto" w:fill="auto"/>
          </w:tcPr>
          <w:p w14:paraId="63C0D217" w14:textId="77777777" w:rsidR="002F478F" w:rsidRDefault="002F478F" w:rsidP="002F478F">
            <w:pPr>
              <w:pStyle w:val="TableText"/>
            </w:pPr>
            <w:r>
              <w:t>Added Error Handling, Logging, Service Design, User Types, UI Design</w:t>
            </w:r>
          </w:p>
        </w:tc>
        <w:tc>
          <w:tcPr>
            <w:tcW w:w="1133" w:type="pct"/>
            <w:shd w:val="clear" w:color="auto" w:fill="auto"/>
          </w:tcPr>
          <w:p w14:paraId="7748B7AF" w14:textId="77777777" w:rsidR="002F478F" w:rsidRDefault="002F478F" w:rsidP="002F478F">
            <w:pPr>
              <w:pStyle w:val="TableText"/>
            </w:pPr>
            <w:r>
              <w:t>Halfaker Team</w:t>
            </w:r>
          </w:p>
        </w:tc>
      </w:tr>
      <w:tr w:rsidR="002F478F" w:rsidRPr="00F458A0" w14:paraId="1BC8AF8B" w14:textId="77777777" w:rsidTr="002F478F">
        <w:trPr>
          <w:cantSplit/>
        </w:trPr>
        <w:tc>
          <w:tcPr>
            <w:tcW w:w="1073" w:type="pct"/>
            <w:shd w:val="clear" w:color="auto" w:fill="auto"/>
          </w:tcPr>
          <w:p w14:paraId="2AF64956" w14:textId="77777777" w:rsidR="002F478F" w:rsidRPr="00F458A0" w:rsidRDefault="002F478F" w:rsidP="002F478F">
            <w:pPr>
              <w:pStyle w:val="TableText"/>
            </w:pPr>
            <w:r>
              <w:t>May 8, 2017</w:t>
            </w:r>
          </w:p>
        </w:tc>
        <w:tc>
          <w:tcPr>
            <w:tcW w:w="543" w:type="pct"/>
            <w:shd w:val="clear" w:color="auto" w:fill="auto"/>
          </w:tcPr>
          <w:p w14:paraId="45682515" w14:textId="77777777" w:rsidR="002F478F" w:rsidRPr="00F458A0" w:rsidRDefault="002F478F" w:rsidP="002F478F">
            <w:pPr>
              <w:pStyle w:val="TableText"/>
            </w:pPr>
            <w:r>
              <w:t>0.5</w:t>
            </w:r>
          </w:p>
        </w:tc>
        <w:tc>
          <w:tcPr>
            <w:tcW w:w="2251" w:type="pct"/>
            <w:shd w:val="clear" w:color="auto" w:fill="auto"/>
          </w:tcPr>
          <w:p w14:paraId="4763835A" w14:textId="77777777" w:rsidR="002F478F" w:rsidRPr="00F458A0" w:rsidRDefault="002F478F" w:rsidP="002F478F">
            <w:pPr>
              <w:pStyle w:val="TableText"/>
            </w:pPr>
            <w:r>
              <w:t>Added Technology Locations, Software Architecture and Identified Systems</w:t>
            </w:r>
          </w:p>
        </w:tc>
        <w:tc>
          <w:tcPr>
            <w:tcW w:w="1133" w:type="pct"/>
            <w:shd w:val="clear" w:color="auto" w:fill="auto"/>
          </w:tcPr>
          <w:p w14:paraId="4FB2DCAD" w14:textId="77777777" w:rsidR="002F478F" w:rsidRPr="00F458A0" w:rsidRDefault="002F478F" w:rsidP="002F478F">
            <w:pPr>
              <w:pStyle w:val="TableText"/>
            </w:pPr>
            <w:r>
              <w:t>Halkfaker Team</w:t>
            </w:r>
          </w:p>
        </w:tc>
      </w:tr>
      <w:tr w:rsidR="002F478F" w:rsidRPr="00F458A0" w14:paraId="2A84F1A2" w14:textId="77777777" w:rsidTr="002F478F">
        <w:trPr>
          <w:cantSplit/>
        </w:trPr>
        <w:tc>
          <w:tcPr>
            <w:tcW w:w="1073" w:type="pct"/>
          </w:tcPr>
          <w:p w14:paraId="7D03210A" w14:textId="77777777" w:rsidR="002F478F" w:rsidRPr="00F458A0" w:rsidRDefault="002F478F" w:rsidP="002F478F">
            <w:pPr>
              <w:pStyle w:val="TableText"/>
            </w:pPr>
            <w:r w:rsidRPr="00F458A0">
              <w:t>February 24, 2017</w:t>
            </w:r>
          </w:p>
        </w:tc>
        <w:tc>
          <w:tcPr>
            <w:tcW w:w="543" w:type="pct"/>
          </w:tcPr>
          <w:p w14:paraId="7C1769A6" w14:textId="77777777" w:rsidR="002F478F" w:rsidRPr="00F458A0" w:rsidRDefault="002F478F" w:rsidP="002F478F">
            <w:pPr>
              <w:pStyle w:val="TableText"/>
            </w:pPr>
            <w:r w:rsidRPr="00F458A0">
              <w:t>0.4</w:t>
            </w:r>
          </w:p>
        </w:tc>
        <w:tc>
          <w:tcPr>
            <w:tcW w:w="2251" w:type="pct"/>
          </w:tcPr>
          <w:p w14:paraId="293D1099" w14:textId="77777777" w:rsidR="002F478F" w:rsidRPr="00F458A0" w:rsidRDefault="002F478F" w:rsidP="002F478F">
            <w:pPr>
              <w:pStyle w:val="TableText"/>
            </w:pPr>
            <w:r w:rsidRPr="00F458A0">
              <w:t>Added tables of figures and tables, and addressed other tech writer review matters</w:t>
            </w:r>
          </w:p>
        </w:tc>
        <w:tc>
          <w:tcPr>
            <w:tcW w:w="1133" w:type="pct"/>
          </w:tcPr>
          <w:p w14:paraId="26B28AD6" w14:textId="77777777" w:rsidR="002F478F" w:rsidRPr="00F458A0" w:rsidRDefault="002F478F" w:rsidP="002F478F">
            <w:pPr>
              <w:pStyle w:val="TableText"/>
            </w:pPr>
            <w:r>
              <w:t>Halfaker Team</w:t>
            </w:r>
          </w:p>
        </w:tc>
      </w:tr>
      <w:tr w:rsidR="002F478F" w:rsidRPr="00F458A0" w14:paraId="03C977FF" w14:textId="77777777" w:rsidTr="002F478F">
        <w:trPr>
          <w:cantSplit/>
        </w:trPr>
        <w:tc>
          <w:tcPr>
            <w:tcW w:w="1073" w:type="pct"/>
          </w:tcPr>
          <w:p w14:paraId="4936AF0A" w14:textId="77777777" w:rsidR="002F478F" w:rsidRPr="00F458A0" w:rsidRDefault="002F478F" w:rsidP="002F478F">
            <w:pPr>
              <w:pStyle w:val="TableText"/>
            </w:pPr>
            <w:r w:rsidRPr="00F458A0">
              <w:t>February 14, 2017</w:t>
            </w:r>
          </w:p>
        </w:tc>
        <w:tc>
          <w:tcPr>
            <w:tcW w:w="543" w:type="pct"/>
          </w:tcPr>
          <w:p w14:paraId="51E5EEA5" w14:textId="77777777" w:rsidR="002F478F" w:rsidRPr="00F458A0" w:rsidRDefault="002F478F" w:rsidP="002F478F">
            <w:pPr>
              <w:pStyle w:val="TableText"/>
            </w:pPr>
            <w:r w:rsidRPr="00F458A0">
              <w:t>0.3</w:t>
            </w:r>
          </w:p>
        </w:tc>
        <w:tc>
          <w:tcPr>
            <w:tcW w:w="2251" w:type="pct"/>
          </w:tcPr>
          <w:p w14:paraId="7D010BE0" w14:textId="77777777" w:rsidR="002F478F" w:rsidRPr="00F458A0" w:rsidRDefault="002F478F" w:rsidP="002F478F">
            <w:pPr>
              <w:pStyle w:val="TableText"/>
            </w:pPr>
            <w:r w:rsidRPr="00F458A0">
              <w:t>Technical Writer Review Complete.</w:t>
            </w:r>
          </w:p>
        </w:tc>
        <w:tc>
          <w:tcPr>
            <w:tcW w:w="1133" w:type="pct"/>
          </w:tcPr>
          <w:p w14:paraId="2C318BB5" w14:textId="77777777" w:rsidR="002F478F" w:rsidRPr="00F458A0" w:rsidRDefault="002F478F" w:rsidP="002F478F">
            <w:pPr>
              <w:pStyle w:val="TableText"/>
            </w:pPr>
            <w:r w:rsidRPr="00F458A0">
              <w:t>Leidos PMO</w:t>
            </w:r>
          </w:p>
        </w:tc>
      </w:tr>
      <w:tr w:rsidR="002F478F" w:rsidRPr="00F458A0" w14:paraId="1F8E2279" w14:textId="77777777" w:rsidTr="002F478F">
        <w:trPr>
          <w:cantSplit/>
        </w:trPr>
        <w:tc>
          <w:tcPr>
            <w:tcW w:w="1073" w:type="pct"/>
          </w:tcPr>
          <w:p w14:paraId="630D31EC" w14:textId="77777777" w:rsidR="002F478F" w:rsidRPr="00F458A0" w:rsidRDefault="002F478F" w:rsidP="002F478F">
            <w:pPr>
              <w:pStyle w:val="TableText"/>
            </w:pPr>
            <w:r w:rsidRPr="00F458A0">
              <w:t>February 2, 2017</w:t>
            </w:r>
          </w:p>
        </w:tc>
        <w:tc>
          <w:tcPr>
            <w:tcW w:w="543" w:type="pct"/>
          </w:tcPr>
          <w:p w14:paraId="0C412519" w14:textId="77777777" w:rsidR="002F478F" w:rsidRPr="00F458A0" w:rsidRDefault="002F478F" w:rsidP="002F478F">
            <w:pPr>
              <w:pStyle w:val="TableText"/>
            </w:pPr>
            <w:r w:rsidRPr="00F458A0">
              <w:t>0.2</w:t>
            </w:r>
          </w:p>
        </w:tc>
        <w:tc>
          <w:tcPr>
            <w:tcW w:w="2251" w:type="pct"/>
          </w:tcPr>
          <w:p w14:paraId="3A38D4F3" w14:textId="77777777" w:rsidR="002F478F" w:rsidRPr="00F458A0" w:rsidRDefault="002F478F" w:rsidP="002F478F">
            <w:pPr>
              <w:pStyle w:val="TableText"/>
            </w:pPr>
            <w:r w:rsidRPr="00F458A0">
              <w:t>Revision based on MCCF EDI TAS Team review</w:t>
            </w:r>
          </w:p>
        </w:tc>
        <w:tc>
          <w:tcPr>
            <w:tcW w:w="1133" w:type="pct"/>
          </w:tcPr>
          <w:p w14:paraId="314E2FD7" w14:textId="77777777" w:rsidR="002F478F" w:rsidRPr="00F458A0" w:rsidRDefault="002F478F" w:rsidP="002F478F">
            <w:pPr>
              <w:pStyle w:val="TableText"/>
            </w:pPr>
            <w:r w:rsidRPr="00F458A0">
              <w:t>Halfaker Team</w:t>
            </w:r>
          </w:p>
        </w:tc>
      </w:tr>
      <w:tr w:rsidR="002F478F" w:rsidRPr="00F458A0" w14:paraId="30634122" w14:textId="77777777" w:rsidTr="002F478F">
        <w:trPr>
          <w:cantSplit/>
        </w:trPr>
        <w:tc>
          <w:tcPr>
            <w:tcW w:w="1073" w:type="pct"/>
          </w:tcPr>
          <w:p w14:paraId="2ACD4DDB" w14:textId="77777777" w:rsidR="002F478F" w:rsidRPr="00F458A0" w:rsidRDefault="002F478F" w:rsidP="002F478F">
            <w:pPr>
              <w:pStyle w:val="TableText"/>
            </w:pPr>
            <w:r w:rsidRPr="00F458A0">
              <w:t>January 27, 2017</w:t>
            </w:r>
          </w:p>
        </w:tc>
        <w:tc>
          <w:tcPr>
            <w:tcW w:w="543" w:type="pct"/>
          </w:tcPr>
          <w:p w14:paraId="2130927E" w14:textId="77777777" w:rsidR="002F478F" w:rsidRPr="00F458A0" w:rsidRDefault="002F478F" w:rsidP="002F478F">
            <w:pPr>
              <w:pStyle w:val="TableText"/>
            </w:pPr>
            <w:r w:rsidRPr="00F458A0">
              <w:t>0.1</w:t>
            </w:r>
          </w:p>
        </w:tc>
        <w:tc>
          <w:tcPr>
            <w:tcW w:w="2251" w:type="pct"/>
          </w:tcPr>
          <w:p w14:paraId="5F70ADA2" w14:textId="77777777" w:rsidR="002F478F" w:rsidRPr="00F458A0" w:rsidRDefault="002F478F" w:rsidP="002F478F">
            <w:pPr>
              <w:pStyle w:val="TableText"/>
            </w:pPr>
            <w:r w:rsidRPr="00F458A0">
              <w:t>Initial Version of MCCF EDI TAS Architecture</w:t>
            </w:r>
          </w:p>
        </w:tc>
        <w:tc>
          <w:tcPr>
            <w:tcW w:w="1133" w:type="pct"/>
          </w:tcPr>
          <w:p w14:paraId="00C21318" w14:textId="77777777" w:rsidR="002F478F" w:rsidRPr="00F458A0" w:rsidRDefault="002F478F" w:rsidP="002F478F">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5F460F">
      <w:pPr>
        <w:pStyle w:val="TOC4"/>
      </w:pPr>
    </w:p>
    <w:p w14:paraId="78760CA1" w14:textId="77777777" w:rsidR="00A17716" w:rsidRPr="00F458A0" w:rsidRDefault="00A17716" w:rsidP="00A17716">
      <w:pPr>
        <w:pStyle w:val="Title2"/>
      </w:pPr>
      <w:r w:rsidRPr="00F458A0">
        <w:t>Table of Contents</w:t>
      </w:r>
    </w:p>
    <w:p w14:paraId="47C0D5B5" w14:textId="4FA37428" w:rsidR="00AE17C9" w:rsidRDefault="00A17716">
      <w:pPr>
        <w:pStyle w:val="TOC1"/>
        <w:rP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hyperlink w:anchor="_Toc530308093" w:history="1">
        <w:r w:rsidR="00AE17C9" w:rsidRPr="00A76DA6">
          <w:rPr>
            <w:rStyle w:val="Hyperlink"/>
          </w:rPr>
          <w:t>1.</w:t>
        </w:r>
        <w:r w:rsidR="00AE17C9">
          <w:rPr>
            <w:rFonts w:asciiTheme="minorHAnsi" w:eastAsiaTheme="minorEastAsia" w:hAnsiTheme="minorHAnsi" w:cstheme="minorBidi"/>
            <w:sz w:val="22"/>
            <w:szCs w:val="22"/>
          </w:rPr>
          <w:tab/>
        </w:r>
        <w:r w:rsidR="00AE17C9" w:rsidRPr="00A76DA6">
          <w:rPr>
            <w:rStyle w:val="Hyperlink"/>
          </w:rPr>
          <w:t>Introduction</w:t>
        </w:r>
        <w:r w:rsidR="00AE17C9">
          <w:rPr>
            <w:webHidden/>
          </w:rPr>
          <w:tab/>
        </w:r>
        <w:r w:rsidR="00AE17C9">
          <w:rPr>
            <w:webHidden/>
          </w:rPr>
          <w:fldChar w:fldCharType="begin"/>
        </w:r>
        <w:r w:rsidR="00AE17C9">
          <w:rPr>
            <w:webHidden/>
          </w:rPr>
          <w:instrText xml:space="preserve"> PAGEREF _Toc530308093 \h </w:instrText>
        </w:r>
        <w:r w:rsidR="00AE17C9">
          <w:rPr>
            <w:webHidden/>
          </w:rPr>
        </w:r>
        <w:r w:rsidR="00AE17C9">
          <w:rPr>
            <w:webHidden/>
          </w:rPr>
          <w:fldChar w:fldCharType="separate"/>
        </w:r>
        <w:r w:rsidR="00AE17C9">
          <w:rPr>
            <w:webHidden/>
          </w:rPr>
          <w:t>1</w:t>
        </w:r>
        <w:r w:rsidR="00AE17C9">
          <w:rPr>
            <w:webHidden/>
          </w:rPr>
          <w:fldChar w:fldCharType="end"/>
        </w:r>
      </w:hyperlink>
    </w:p>
    <w:p w14:paraId="4BD34B28" w14:textId="5163A64B" w:rsidR="00AE17C9" w:rsidRDefault="00AE17C9">
      <w:pPr>
        <w:pStyle w:val="TOC2"/>
        <w:rPr>
          <w:rFonts w:asciiTheme="minorHAnsi" w:eastAsiaTheme="minorEastAsia" w:hAnsiTheme="minorHAnsi" w:cstheme="minorBidi"/>
          <w:sz w:val="22"/>
          <w:szCs w:val="22"/>
        </w:rPr>
      </w:pPr>
      <w:hyperlink w:anchor="_Toc530308094" w:history="1">
        <w:r w:rsidRPr="00A76DA6">
          <w:rPr>
            <w:rStyle w:val="Hyperlink"/>
          </w:rPr>
          <w:t>1.1.</w:t>
        </w:r>
        <w:r>
          <w:rPr>
            <w:rFonts w:asciiTheme="minorHAnsi" w:eastAsiaTheme="minorEastAsia" w:hAnsiTheme="minorHAnsi" w:cstheme="minorBidi"/>
            <w:sz w:val="22"/>
            <w:szCs w:val="22"/>
          </w:rPr>
          <w:tab/>
        </w:r>
        <w:r w:rsidRPr="00A76DA6">
          <w:rPr>
            <w:rStyle w:val="Hyperlink"/>
          </w:rPr>
          <w:t>Scope</w:t>
        </w:r>
        <w:r>
          <w:rPr>
            <w:webHidden/>
          </w:rPr>
          <w:tab/>
        </w:r>
        <w:r>
          <w:rPr>
            <w:webHidden/>
          </w:rPr>
          <w:fldChar w:fldCharType="begin"/>
        </w:r>
        <w:r>
          <w:rPr>
            <w:webHidden/>
          </w:rPr>
          <w:instrText xml:space="preserve"> PAGEREF _Toc530308094 \h </w:instrText>
        </w:r>
        <w:r>
          <w:rPr>
            <w:webHidden/>
          </w:rPr>
        </w:r>
        <w:r>
          <w:rPr>
            <w:webHidden/>
          </w:rPr>
          <w:fldChar w:fldCharType="separate"/>
        </w:r>
        <w:r>
          <w:rPr>
            <w:webHidden/>
          </w:rPr>
          <w:t>2</w:t>
        </w:r>
        <w:r>
          <w:rPr>
            <w:webHidden/>
          </w:rPr>
          <w:fldChar w:fldCharType="end"/>
        </w:r>
      </w:hyperlink>
    </w:p>
    <w:p w14:paraId="03F72589" w14:textId="3A69B458" w:rsidR="00AE17C9" w:rsidRDefault="00AE17C9">
      <w:pPr>
        <w:pStyle w:val="TOC1"/>
        <w:rPr>
          <w:rFonts w:asciiTheme="minorHAnsi" w:eastAsiaTheme="minorEastAsia" w:hAnsiTheme="minorHAnsi" w:cstheme="minorBidi"/>
          <w:sz w:val="22"/>
          <w:szCs w:val="22"/>
        </w:rPr>
      </w:pPr>
      <w:hyperlink w:anchor="_Toc530308095" w:history="1">
        <w:r w:rsidRPr="00A76DA6">
          <w:rPr>
            <w:rStyle w:val="Hyperlink"/>
          </w:rPr>
          <w:t>2.</w:t>
        </w:r>
        <w:r>
          <w:rPr>
            <w:rFonts w:asciiTheme="minorHAnsi" w:eastAsiaTheme="minorEastAsia" w:hAnsiTheme="minorHAnsi" w:cstheme="minorBidi"/>
            <w:sz w:val="22"/>
            <w:szCs w:val="22"/>
          </w:rPr>
          <w:tab/>
        </w:r>
        <w:r w:rsidRPr="00A76DA6">
          <w:rPr>
            <w:rStyle w:val="Hyperlink"/>
          </w:rPr>
          <w:t>Background</w:t>
        </w:r>
        <w:r>
          <w:rPr>
            <w:webHidden/>
          </w:rPr>
          <w:tab/>
        </w:r>
        <w:r>
          <w:rPr>
            <w:webHidden/>
          </w:rPr>
          <w:fldChar w:fldCharType="begin"/>
        </w:r>
        <w:r>
          <w:rPr>
            <w:webHidden/>
          </w:rPr>
          <w:instrText xml:space="preserve"> PAGEREF _Toc530308095 \h </w:instrText>
        </w:r>
        <w:r>
          <w:rPr>
            <w:webHidden/>
          </w:rPr>
        </w:r>
        <w:r>
          <w:rPr>
            <w:webHidden/>
          </w:rPr>
          <w:fldChar w:fldCharType="separate"/>
        </w:r>
        <w:r>
          <w:rPr>
            <w:webHidden/>
          </w:rPr>
          <w:t>2</w:t>
        </w:r>
        <w:r>
          <w:rPr>
            <w:webHidden/>
          </w:rPr>
          <w:fldChar w:fldCharType="end"/>
        </w:r>
      </w:hyperlink>
    </w:p>
    <w:p w14:paraId="3B67B0BE" w14:textId="54D1F2EB" w:rsidR="00AE17C9" w:rsidRDefault="00AE17C9">
      <w:pPr>
        <w:pStyle w:val="TOC2"/>
        <w:rPr>
          <w:rFonts w:asciiTheme="minorHAnsi" w:eastAsiaTheme="minorEastAsia" w:hAnsiTheme="minorHAnsi" w:cstheme="minorBidi"/>
          <w:sz w:val="22"/>
          <w:szCs w:val="22"/>
        </w:rPr>
      </w:pPr>
      <w:hyperlink w:anchor="_Toc530308096" w:history="1">
        <w:r w:rsidRPr="00A76DA6">
          <w:rPr>
            <w:rStyle w:val="Hyperlink"/>
          </w:rPr>
          <w:t>2.1.</w:t>
        </w:r>
        <w:r>
          <w:rPr>
            <w:rFonts w:asciiTheme="minorHAnsi" w:eastAsiaTheme="minorEastAsia" w:hAnsiTheme="minorHAnsi" w:cstheme="minorBidi"/>
            <w:sz w:val="22"/>
            <w:szCs w:val="22"/>
          </w:rPr>
          <w:tab/>
        </w:r>
        <w:r w:rsidRPr="00A76DA6">
          <w:rPr>
            <w:rStyle w:val="Hyperlink"/>
          </w:rPr>
          <w:t>Overview of the System</w:t>
        </w:r>
        <w:r>
          <w:rPr>
            <w:webHidden/>
          </w:rPr>
          <w:tab/>
        </w:r>
        <w:r>
          <w:rPr>
            <w:webHidden/>
          </w:rPr>
          <w:fldChar w:fldCharType="begin"/>
        </w:r>
        <w:r>
          <w:rPr>
            <w:webHidden/>
          </w:rPr>
          <w:instrText xml:space="preserve"> PAGEREF _Toc530308096 \h </w:instrText>
        </w:r>
        <w:r>
          <w:rPr>
            <w:webHidden/>
          </w:rPr>
        </w:r>
        <w:r>
          <w:rPr>
            <w:webHidden/>
          </w:rPr>
          <w:fldChar w:fldCharType="separate"/>
        </w:r>
        <w:r>
          <w:rPr>
            <w:webHidden/>
          </w:rPr>
          <w:t>2</w:t>
        </w:r>
        <w:r>
          <w:rPr>
            <w:webHidden/>
          </w:rPr>
          <w:fldChar w:fldCharType="end"/>
        </w:r>
      </w:hyperlink>
    </w:p>
    <w:p w14:paraId="13F436CD" w14:textId="52CC559D" w:rsidR="00AE17C9" w:rsidRDefault="00AE17C9">
      <w:pPr>
        <w:pStyle w:val="TOC2"/>
        <w:rPr>
          <w:rFonts w:asciiTheme="minorHAnsi" w:eastAsiaTheme="minorEastAsia" w:hAnsiTheme="minorHAnsi" w:cstheme="minorBidi"/>
          <w:sz w:val="22"/>
          <w:szCs w:val="22"/>
        </w:rPr>
      </w:pPr>
      <w:hyperlink w:anchor="_Toc530308097" w:history="1">
        <w:r w:rsidRPr="00A76DA6">
          <w:rPr>
            <w:rStyle w:val="Hyperlink"/>
          </w:rPr>
          <w:t>2.2.</w:t>
        </w:r>
        <w:r>
          <w:rPr>
            <w:rFonts w:asciiTheme="minorHAnsi" w:eastAsiaTheme="minorEastAsia" w:hAnsiTheme="minorHAnsi" w:cstheme="minorBidi"/>
            <w:sz w:val="22"/>
            <w:szCs w:val="22"/>
          </w:rPr>
          <w:tab/>
        </w:r>
        <w:r w:rsidRPr="00A76DA6">
          <w:rPr>
            <w:rStyle w:val="Hyperlink"/>
          </w:rPr>
          <w:t>Business Process Overview</w:t>
        </w:r>
        <w:r>
          <w:rPr>
            <w:webHidden/>
          </w:rPr>
          <w:tab/>
        </w:r>
        <w:r>
          <w:rPr>
            <w:webHidden/>
          </w:rPr>
          <w:fldChar w:fldCharType="begin"/>
        </w:r>
        <w:r>
          <w:rPr>
            <w:webHidden/>
          </w:rPr>
          <w:instrText xml:space="preserve"> PAGEREF _Toc530308097 \h </w:instrText>
        </w:r>
        <w:r>
          <w:rPr>
            <w:webHidden/>
          </w:rPr>
        </w:r>
        <w:r>
          <w:rPr>
            <w:webHidden/>
          </w:rPr>
          <w:fldChar w:fldCharType="separate"/>
        </w:r>
        <w:r>
          <w:rPr>
            <w:webHidden/>
          </w:rPr>
          <w:t>3</w:t>
        </w:r>
        <w:r>
          <w:rPr>
            <w:webHidden/>
          </w:rPr>
          <w:fldChar w:fldCharType="end"/>
        </w:r>
      </w:hyperlink>
    </w:p>
    <w:p w14:paraId="1AE71EC8" w14:textId="6D1B5439" w:rsidR="00AE17C9" w:rsidRDefault="00AE17C9">
      <w:pPr>
        <w:pStyle w:val="TOC2"/>
        <w:rPr>
          <w:rFonts w:asciiTheme="minorHAnsi" w:eastAsiaTheme="minorEastAsia" w:hAnsiTheme="minorHAnsi" w:cstheme="minorBidi"/>
          <w:sz w:val="22"/>
          <w:szCs w:val="22"/>
        </w:rPr>
      </w:pPr>
      <w:hyperlink w:anchor="_Toc530308098" w:history="1">
        <w:r w:rsidRPr="00A76DA6">
          <w:rPr>
            <w:rStyle w:val="Hyperlink"/>
          </w:rPr>
          <w:t>2.3.</w:t>
        </w:r>
        <w:r>
          <w:rPr>
            <w:rFonts w:asciiTheme="minorHAnsi" w:eastAsiaTheme="minorEastAsia" w:hAnsiTheme="minorHAnsi" w:cstheme="minorBidi"/>
            <w:sz w:val="22"/>
            <w:szCs w:val="22"/>
          </w:rPr>
          <w:tab/>
        </w:r>
        <w:r w:rsidRPr="00A76DA6">
          <w:rPr>
            <w:rStyle w:val="Hyperlink"/>
          </w:rPr>
          <w:t>High-level Claims Process</w:t>
        </w:r>
        <w:r>
          <w:rPr>
            <w:webHidden/>
          </w:rPr>
          <w:tab/>
        </w:r>
        <w:r>
          <w:rPr>
            <w:webHidden/>
          </w:rPr>
          <w:fldChar w:fldCharType="begin"/>
        </w:r>
        <w:r>
          <w:rPr>
            <w:webHidden/>
          </w:rPr>
          <w:instrText xml:space="preserve"> PAGEREF _Toc530308098 \h </w:instrText>
        </w:r>
        <w:r>
          <w:rPr>
            <w:webHidden/>
          </w:rPr>
        </w:r>
        <w:r>
          <w:rPr>
            <w:webHidden/>
          </w:rPr>
          <w:fldChar w:fldCharType="separate"/>
        </w:r>
        <w:r>
          <w:rPr>
            <w:webHidden/>
          </w:rPr>
          <w:t>4</w:t>
        </w:r>
        <w:r>
          <w:rPr>
            <w:webHidden/>
          </w:rPr>
          <w:fldChar w:fldCharType="end"/>
        </w:r>
      </w:hyperlink>
    </w:p>
    <w:p w14:paraId="2F949CFF" w14:textId="478F21F5" w:rsidR="00AE17C9" w:rsidRDefault="00AE17C9">
      <w:pPr>
        <w:pStyle w:val="TOC2"/>
        <w:rPr>
          <w:rFonts w:asciiTheme="minorHAnsi" w:eastAsiaTheme="minorEastAsia" w:hAnsiTheme="minorHAnsi" w:cstheme="minorBidi"/>
          <w:sz w:val="22"/>
          <w:szCs w:val="22"/>
        </w:rPr>
      </w:pPr>
      <w:hyperlink w:anchor="_Toc530308099" w:history="1">
        <w:r w:rsidRPr="00A76DA6">
          <w:rPr>
            <w:rStyle w:val="Hyperlink"/>
          </w:rPr>
          <w:t>2.4.</w:t>
        </w:r>
        <w:r>
          <w:rPr>
            <w:rFonts w:asciiTheme="minorHAnsi" w:eastAsiaTheme="minorEastAsia" w:hAnsiTheme="minorHAnsi" w:cstheme="minorBidi"/>
            <w:sz w:val="22"/>
            <w:szCs w:val="22"/>
          </w:rPr>
          <w:tab/>
        </w:r>
        <w:r w:rsidRPr="00A76DA6">
          <w:rPr>
            <w:rStyle w:val="Hyperlink"/>
          </w:rPr>
          <w:t>High-level Request for Additional Information Process</w:t>
        </w:r>
        <w:r>
          <w:rPr>
            <w:webHidden/>
          </w:rPr>
          <w:tab/>
        </w:r>
        <w:r>
          <w:rPr>
            <w:webHidden/>
          </w:rPr>
          <w:fldChar w:fldCharType="begin"/>
        </w:r>
        <w:r>
          <w:rPr>
            <w:webHidden/>
          </w:rPr>
          <w:instrText xml:space="preserve"> PAGEREF _Toc530308099 \h </w:instrText>
        </w:r>
        <w:r>
          <w:rPr>
            <w:webHidden/>
          </w:rPr>
        </w:r>
        <w:r>
          <w:rPr>
            <w:webHidden/>
          </w:rPr>
          <w:fldChar w:fldCharType="separate"/>
        </w:r>
        <w:r>
          <w:rPr>
            <w:webHidden/>
          </w:rPr>
          <w:t>5</w:t>
        </w:r>
        <w:r>
          <w:rPr>
            <w:webHidden/>
          </w:rPr>
          <w:fldChar w:fldCharType="end"/>
        </w:r>
      </w:hyperlink>
    </w:p>
    <w:p w14:paraId="7357C145" w14:textId="09378669" w:rsidR="00AE17C9" w:rsidRDefault="00AE17C9">
      <w:pPr>
        <w:pStyle w:val="TOC2"/>
        <w:rPr>
          <w:rFonts w:asciiTheme="minorHAnsi" w:eastAsiaTheme="minorEastAsia" w:hAnsiTheme="minorHAnsi" w:cstheme="minorBidi"/>
          <w:sz w:val="22"/>
          <w:szCs w:val="22"/>
        </w:rPr>
      </w:pPr>
      <w:hyperlink w:anchor="_Toc530308100" w:history="1">
        <w:r w:rsidRPr="00A76DA6">
          <w:rPr>
            <w:rStyle w:val="Hyperlink"/>
          </w:rPr>
          <w:t>2.5.</w:t>
        </w:r>
        <w:r>
          <w:rPr>
            <w:rFonts w:asciiTheme="minorHAnsi" w:eastAsiaTheme="minorEastAsia" w:hAnsiTheme="minorHAnsi" w:cstheme="minorBidi"/>
            <w:sz w:val="22"/>
            <w:szCs w:val="22"/>
          </w:rPr>
          <w:tab/>
        </w:r>
        <w:r w:rsidRPr="00A76DA6">
          <w:rPr>
            <w:rStyle w:val="Hyperlink"/>
          </w:rPr>
          <w:t>High-level Pre-certification Process</w:t>
        </w:r>
        <w:r>
          <w:rPr>
            <w:webHidden/>
          </w:rPr>
          <w:tab/>
        </w:r>
        <w:r>
          <w:rPr>
            <w:webHidden/>
          </w:rPr>
          <w:fldChar w:fldCharType="begin"/>
        </w:r>
        <w:r>
          <w:rPr>
            <w:webHidden/>
          </w:rPr>
          <w:instrText xml:space="preserve"> PAGEREF _Toc530308100 \h </w:instrText>
        </w:r>
        <w:r>
          <w:rPr>
            <w:webHidden/>
          </w:rPr>
        </w:r>
        <w:r>
          <w:rPr>
            <w:webHidden/>
          </w:rPr>
          <w:fldChar w:fldCharType="separate"/>
        </w:r>
        <w:r>
          <w:rPr>
            <w:webHidden/>
          </w:rPr>
          <w:t>6</w:t>
        </w:r>
        <w:r>
          <w:rPr>
            <w:webHidden/>
          </w:rPr>
          <w:fldChar w:fldCharType="end"/>
        </w:r>
      </w:hyperlink>
    </w:p>
    <w:p w14:paraId="089E5DB8" w14:textId="0C9CBB8F" w:rsidR="00AE17C9" w:rsidRDefault="00AE17C9">
      <w:pPr>
        <w:pStyle w:val="TOC2"/>
        <w:rPr>
          <w:rFonts w:asciiTheme="minorHAnsi" w:eastAsiaTheme="minorEastAsia" w:hAnsiTheme="minorHAnsi" w:cstheme="minorBidi"/>
          <w:sz w:val="22"/>
          <w:szCs w:val="22"/>
        </w:rPr>
      </w:pPr>
      <w:hyperlink w:anchor="_Toc530308101" w:history="1">
        <w:r w:rsidRPr="00A76DA6">
          <w:rPr>
            <w:rStyle w:val="Hyperlink"/>
          </w:rPr>
          <w:t>2.6.</w:t>
        </w:r>
        <w:r>
          <w:rPr>
            <w:rFonts w:asciiTheme="minorHAnsi" w:eastAsiaTheme="minorEastAsia" w:hAnsiTheme="minorHAnsi" w:cstheme="minorBidi"/>
            <w:sz w:val="22"/>
            <w:szCs w:val="22"/>
          </w:rPr>
          <w:tab/>
        </w:r>
        <w:r w:rsidRPr="00A76DA6">
          <w:rPr>
            <w:rStyle w:val="Hyperlink"/>
          </w:rPr>
          <w:t>Overview of the Significant Requirements</w:t>
        </w:r>
        <w:r>
          <w:rPr>
            <w:webHidden/>
          </w:rPr>
          <w:tab/>
        </w:r>
        <w:r>
          <w:rPr>
            <w:webHidden/>
          </w:rPr>
          <w:fldChar w:fldCharType="begin"/>
        </w:r>
        <w:r>
          <w:rPr>
            <w:webHidden/>
          </w:rPr>
          <w:instrText xml:space="preserve"> PAGEREF _Toc530308101 \h </w:instrText>
        </w:r>
        <w:r>
          <w:rPr>
            <w:webHidden/>
          </w:rPr>
        </w:r>
        <w:r>
          <w:rPr>
            <w:webHidden/>
          </w:rPr>
          <w:fldChar w:fldCharType="separate"/>
        </w:r>
        <w:r>
          <w:rPr>
            <w:webHidden/>
          </w:rPr>
          <w:t>7</w:t>
        </w:r>
        <w:r>
          <w:rPr>
            <w:webHidden/>
          </w:rPr>
          <w:fldChar w:fldCharType="end"/>
        </w:r>
      </w:hyperlink>
    </w:p>
    <w:p w14:paraId="3E7E13D1" w14:textId="12BC3968" w:rsidR="00AE17C9" w:rsidRDefault="00AE17C9">
      <w:pPr>
        <w:pStyle w:val="TOC3"/>
        <w:rPr>
          <w:rFonts w:asciiTheme="minorHAnsi" w:eastAsiaTheme="minorEastAsia" w:hAnsiTheme="minorHAnsi" w:cstheme="minorBidi"/>
          <w:sz w:val="22"/>
          <w:szCs w:val="22"/>
        </w:rPr>
      </w:pPr>
      <w:hyperlink w:anchor="_Toc530308102" w:history="1">
        <w:r w:rsidRPr="00A76DA6">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rPr>
          <w:tab/>
        </w:r>
        <w:r w:rsidRPr="00A76DA6">
          <w:rPr>
            <w:rStyle w:val="Hyperlink"/>
          </w:rPr>
          <w:t>Architecture Platform Epics</w:t>
        </w:r>
        <w:r>
          <w:rPr>
            <w:webHidden/>
          </w:rPr>
          <w:tab/>
        </w:r>
        <w:r>
          <w:rPr>
            <w:webHidden/>
          </w:rPr>
          <w:fldChar w:fldCharType="begin"/>
        </w:r>
        <w:r>
          <w:rPr>
            <w:webHidden/>
          </w:rPr>
          <w:instrText xml:space="preserve"> PAGEREF _Toc530308102 \h </w:instrText>
        </w:r>
        <w:r>
          <w:rPr>
            <w:webHidden/>
          </w:rPr>
        </w:r>
        <w:r>
          <w:rPr>
            <w:webHidden/>
          </w:rPr>
          <w:fldChar w:fldCharType="separate"/>
        </w:r>
        <w:r>
          <w:rPr>
            <w:webHidden/>
          </w:rPr>
          <w:t>7</w:t>
        </w:r>
        <w:r>
          <w:rPr>
            <w:webHidden/>
          </w:rPr>
          <w:fldChar w:fldCharType="end"/>
        </w:r>
      </w:hyperlink>
    </w:p>
    <w:p w14:paraId="05CB06B5" w14:textId="1076A96B" w:rsidR="00AE17C9" w:rsidRDefault="00AE17C9">
      <w:pPr>
        <w:pStyle w:val="TOC3"/>
        <w:rPr>
          <w:rFonts w:asciiTheme="minorHAnsi" w:eastAsiaTheme="minorEastAsia" w:hAnsiTheme="minorHAnsi" w:cstheme="minorBidi"/>
          <w:sz w:val="22"/>
          <w:szCs w:val="22"/>
        </w:rPr>
      </w:pPr>
      <w:hyperlink w:anchor="_Toc530308103" w:history="1">
        <w:r w:rsidRPr="00A76DA6">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rPr>
          <w:tab/>
        </w:r>
        <w:r w:rsidRPr="00A76DA6">
          <w:rPr>
            <w:rStyle w:val="Hyperlink"/>
          </w:rPr>
          <w:t>Overview of the Functional Workload/Performance Requirements</w:t>
        </w:r>
        <w:r>
          <w:rPr>
            <w:webHidden/>
          </w:rPr>
          <w:tab/>
        </w:r>
        <w:r>
          <w:rPr>
            <w:webHidden/>
          </w:rPr>
          <w:fldChar w:fldCharType="begin"/>
        </w:r>
        <w:r>
          <w:rPr>
            <w:webHidden/>
          </w:rPr>
          <w:instrText xml:space="preserve"> PAGEREF _Toc530308103 \h </w:instrText>
        </w:r>
        <w:r>
          <w:rPr>
            <w:webHidden/>
          </w:rPr>
        </w:r>
        <w:r>
          <w:rPr>
            <w:webHidden/>
          </w:rPr>
          <w:fldChar w:fldCharType="separate"/>
        </w:r>
        <w:r>
          <w:rPr>
            <w:webHidden/>
          </w:rPr>
          <w:t>9</w:t>
        </w:r>
        <w:r>
          <w:rPr>
            <w:webHidden/>
          </w:rPr>
          <w:fldChar w:fldCharType="end"/>
        </w:r>
      </w:hyperlink>
    </w:p>
    <w:p w14:paraId="58CCEFB2" w14:textId="3B0C7C3F" w:rsidR="00AE17C9" w:rsidRDefault="00AE17C9">
      <w:pPr>
        <w:pStyle w:val="TOC3"/>
        <w:rPr>
          <w:rFonts w:asciiTheme="minorHAnsi" w:eastAsiaTheme="minorEastAsia" w:hAnsiTheme="minorHAnsi" w:cstheme="minorBidi"/>
          <w:sz w:val="22"/>
          <w:szCs w:val="22"/>
        </w:rPr>
      </w:pPr>
      <w:hyperlink w:anchor="_Toc530308104" w:history="1">
        <w:r w:rsidRPr="00A76DA6">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rPr>
          <w:tab/>
        </w:r>
        <w:r w:rsidRPr="00A76DA6">
          <w:rPr>
            <w:rStyle w:val="Hyperlink"/>
          </w:rPr>
          <w:t>Overview of Operational Requirements</w:t>
        </w:r>
        <w:r>
          <w:rPr>
            <w:webHidden/>
          </w:rPr>
          <w:tab/>
        </w:r>
        <w:r>
          <w:rPr>
            <w:webHidden/>
          </w:rPr>
          <w:fldChar w:fldCharType="begin"/>
        </w:r>
        <w:r>
          <w:rPr>
            <w:webHidden/>
          </w:rPr>
          <w:instrText xml:space="preserve"> PAGEREF _Toc530308104 \h </w:instrText>
        </w:r>
        <w:r>
          <w:rPr>
            <w:webHidden/>
          </w:rPr>
        </w:r>
        <w:r>
          <w:rPr>
            <w:webHidden/>
          </w:rPr>
          <w:fldChar w:fldCharType="separate"/>
        </w:r>
        <w:r>
          <w:rPr>
            <w:webHidden/>
          </w:rPr>
          <w:t>11</w:t>
        </w:r>
        <w:r>
          <w:rPr>
            <w:webHidden/>
          </w:rPr>
          <w:fldChar w:fldCharType="end"/>
        </w:r>
      </w:hyperlink>
    </w:p>
    <w:p w14:paraId="4914645E" w14:textId="3A3027A4" w:rsidR="00AE17C9" w:rsidRDefault="00AE17C9">
      <w:pPr>
        <w:pStyle w:val="TOC4"/>
        <w:rPr>
          <w:rFonts w:asciiTheme="minorHAnsi" w:eastAsiaTheme="minorEastAsia" w:hAnsiTheme="minorHAnsi" w:cstheme="minorBidi"/>
          <w:noProof/>
          <w:sz w:val="22"/>
          <w:szCs w:val="22"/>
        </w:rPr>
      </w:pPr>
      <w:hyperlink w:anchor="_Toc530308105" w:history="1">
        <w:r w:rsidRPr="00A76DA6">
          <w:rPr>
            <w:rStyle w:val="Hyperlink"/>
            <w:noProof/>
          </w:rPr>
          <w:t>2.6.3.1.</w:t>
        </w:r>
        <w:r>
          <w:rPr>
            <w:rFonts w:asciiTheme="minorHAnsi" w:eastAsiaTheme="minorEastAsia" w:hAnsiTheme="minorHAnsi" w:cstheme="minorBidi"/>
            <w:noProof/>
            <w:sz w:val="22"/>
            <w:szCs w:val="22"/>
          </w:rPr>
          <w:tab/>
        </w:r>
        <w:r w:rsidRPr="00A76DA6">
          <w:rPr>
            <w:rStyle w:val="Hyperlink"/>
            <w:noProof/>
          </w:rPr>
          <w:t>Scalability</w:t>
        </w:r>
        <w:r>
          <w:rPr>
            <w:noProof/>
            <w:webHidden/>
          </w:rPr>
          <w:tab/>
        </w:r>
        <w:r>
          <w:rPr>
            <w:noProof/>
            <w:webHidden/>
          </w:rPr>
          <w:fldChar w:fldCharType="begin"/>
        </w:r>
        <w:r>
          <w:rPr>
            <w:noProof/>
            <w:webHidden/>
          </w:rPr>
          <w:instrText xml:space="preserve"> PAGEREF _Toc530308105 \h </w:instrText>
        </w:r>
        <w:r>
          <w:rPr>
            <w:noProof/>
            <w:webHidden/>
          </w:rPr>
        </w:r>
        <w:r>
          <w:rPr>
            <w:noProof/>
            <w:webHidden/>
          </w:rPr>
          <w:fldChar w:fldCharType="separate"/>
        </w:r>
        <w:r>
          <w:rPr>
            <w:noProof/>
            <w:webHidden/>
          </w:rPr>
          <w:t>11</w:t>
        </w:r>
        <w:r>
          <w:rPr>
            <w:noProof/>
            <w:webHidden/>
          </w:rPr>
          <w:fldChar w:fldCharType="end"/>
        </w:r>
      </w:hyperlink>
    </w:p>
    <w:p w14:paraId="2E5B48C9" w14:textId="08126DD4" w:rsidR="00AE17C9" w:rsidRDefault="00AE17C9">
      <w:pPr>
        <w:pStyle w:val="TOC4"/>
        <w:rPr>
          <w:rFonts w:asciiTheme="minorHAnsi" w:eastAsiaTheme="minorEastAsia" w:hAnsiTheme="minorHAnsi" w:cstheme="minorBidi"/>
          <w:noProof/>
          <w:sz w:val="22"/>
          <w:szCs w:val="22"/>
        </w:rPr>
      </w:pPr>
      <w:hyperlink w:anchor="_Toc530308106" w:history="1">
        <w:r w:rsidRPr="00A76DA6">
          <w:rPr>
            <w:rStyle w:val="Hyperlink"/>
            <w:noProof/>
          </w:rPr>
          <w:t>2.6.3.2.</w:t>
        </w:r>
        <w:r>
          <w:rPr>
            <w:rFonts w:asciiTheme="minorHAnsi" w:eastAsiaTheme="minorEastAsia" w:hAnsiTheme="minorHAnsi" w:cstheme="minorBidi"/>
            <w:noProof/>
            <w:sz w:val="22"/>
            <w:szCs w:val="22"/>
          </w:rPr>
          <w:tab/>
        </w:r>
        <w:r w:rsidRPr="00A76DA6">
          <w:rPr>
            <w:rStyle w:val="Hyperlink"/>
            <w:noProof/>
          </w:rPr>
          <w:t>Availability</w:t>
        </w:r>
        <w:r>
          <w:rPr>
            <w:noProof/>
            <w:webHidden/>
          </w:rPr>
          <w:tab/>
        </w:r>
        <w:r>
          <w:rPr>
            <w:noProof/>
            <w:webHidden/>
          </w:rPr>
          <w:fldChar w:fldCharType="begin"/>
        </w:r>
        <w:r>
          <w:rPr>
            <w:noProof/>
            <w:webHidden/>
          </w:rPr>
          <w:instrText xml:space="preserve"> PAGEREF _Toc530308106 \h </w:instrText>
        </w:r>
        <w:r>
          <w:rPr>
            <w:noProof/>
            <w:webHidden/>
          </w:rPr>
        </w:r>
        <w:r>
          <w:rPr>
            <w:noProof/>
            <w:webHidden/>
          </w:rPr>
          <w:fldChar w:fldCharType="separate"/>
        </w:r>
        <w:r>
          <w:rPr>
            <w:noProof/>
            <w:webHidden/>
          </w:rPr>
          <w:t>12</w:t>
        </w:r>
        <w:r>
          <w:rPr>
            <w:noProof/>
            <w:webHidden/>
          </w:rPr>
          <w:fldChar w:fldCharType="end"/>
        </w:r>
      </w:hyperlink>
    </w:p>
    <w:p w14:paraId="7F040A4D" w14:textId="3DA268F9" w:rsidR="00AE17C9" w:rsidRDefault="00AE17C9">
      <w:pPr>
        <w:pStyle w:val="TOC4"/>
        <w:rPr>
          <w:rFonts w:asciiTheme="minorHAnsi" w:eastAsiaTheme="minorEastAsia" w:hAnsiTheme="minorHAnsi" w:cstheme="minorBidi"/>
          <w:noProof/>
          <w:sz w:val="22"/>
          <w:szCs w:val="22"/>
        </w:rPr>
      </w:pPr>
      <w:hyperlink w:anchor="_Toc530308107" w:history="1">
        <w:r w:rsidRPr="00A76DA6">
          <w:rPr>
            <w:rStyle w:val="Hyperlink"/>
            <w:noProof/>
          </w:rPr>
          <w:t>2.6.3.3.</w:t>
        </w:r>
        <w:r>
          <w:rPr>
            <w:rFonts w:asciiTheme="minorHAnsi" w:eastAsiaTheme="minorEastAsia" w:hAnsiTheme="minorHAnsi" w:cstheme="minorBidi"/>
            <w:noProof/>
            <w:sz w:val="22"/>
            <w:szCs w:val="22"/>
          </w:rPr>
          <w:tab/>
        </w:r>
        <w:r w:rsidRPr="00A76DA6">
          <w:rPr>
            <w:rStyle w:val="Hyperlink"/>
            <w:noProof/>
          </w:rPr>
          <w:t>Disaster Recovery (DR)</w:t>
        </w:r>
        <w:r>
          <w:rPr>
            <w:noProof/>
            <w:webHidden/>
          </w:rPr>
          <w:tab/>
        </w:r>
        <w:r>
          <w:rPr>
            <w:noProof/>
            <w:webHidden/>
          </w:rPr>
          <w:fldChar w:fldCharType="begin"/>
        </w:r>
        <w:r>
          <w:rPr>
            <w:noProof/>
            <w:webHidden/>
          </w:rPr>
          <w:instrText xml:space="preserve"> PAGEREF _Toc530308107 \h </w:instrText>
        </w:r>
        <w:r>
          <w:rPr>
            <w:noProof/>
            <w:webHidden/>
          </w:rPr>
        </w:r>
        <w:r>
          <w:rPr>
            <w:noProof/>
            <w:webHidden/>
          </w:rPr>
          <w:fldChar w:fldCharType="separate"/>
        </w:r>
        <w:r>
          <w:rPr>
            <w:noProof/>
            <w:webHidden/>
          </w:rPr>
          <w:t>12</w:t>
        </w:r>
        <w:r>
          <w:rPr>
            <w:noProof/>
            <w:webHidden/>
          </w:rPr>
          <w:fldChar w:fldCharType="end"/>
        </w:r>
      </w:hyperlink>
    </w:p>
    <w:p w14:paraId="590C3085" w14:textId="54FCEAD6" w:rsidR="00AE17C9" w:rsidRDefault="00AE17C9">
      <w:pPr>
        <w:pStyle w:val="TOC3"/>
        <w:rPr>
          <w:rFonts w:asciiTheme="minorHAnsi" w:eastAsiaTheme="minorEastAsia" w:hAnsiTheme="minorHAnsi" w:cstheme="minorBidi"/>
          <w:sz w:val="22"/>
          <w:szCs w:val="22"/>
        </w:rPr>
      </w:pPr>
      <w:hyperlink w:anchor="_Toc530308108" w:history="1">
        <w:r w:rsidRPr="00A76DA6">
          <w:rPr>
            <w:rStyle w:val="Hyperlink"/>
            <w14:scene3d>
              <w14:camera w14:prst="orthographicFront"/>
              <w14:lightRig w14:rig="threePt" w14:dir="t">
                <w14:rot w14:lat="0" w14:lon="0" w14:rev="0"/>
              </w14:lightRig>
            </w14:scene3d>
          </w:rPr>
          <w:t>2.6.4.</w:t>
        </w:r>
        <w:r>
          <w:rPr>
            <w:rFonts w:asciiTheme="minorHAnsi" w:eastAsiaTheme="minorEastAsia" w:hAnsiTheme="minorHAnsi" w:cstheme="minorBidi"/>
            <w:sz w:val="22"/>
            <w:szCs w:val="22"/>
          </w:rPr>
          <w:tab/>
        </w:r>
        <w:r w:rsidRPr="00A76DA6">
          <w:rPr>
            <w:rStyle w:val="Hyperlink"/>
          </w:rPr>
          <w:t>Architecture Timeline</w:t>
        </w:r>
        <w:r>
          <w:rPr>
            <w:webHidden/>
          </w:rPr>
          <w:tab/>
        </w:r>
        <w:r>
          <w:rPr>
            <w:webHidden/>
          </w:rPr>
          <w:fldChar w:fldCharType="begin"/>
        </w:r>
        <w:r>
          <w:rPr>
            <w:webHidden/>
          </w:rPr>
          <w:instrText xml:space="preserve"> PAGEREF _Toc530308108 \h </w:instrText>
        </w:r>
        <w:r>
          <w:rPr>
            <w:webHidden/>
          </w:rPr>
        </w:r>
        <w:r>
          <w:rPr>
            <w:webHidden/>
          </w:rPr>
          <w:fldChar w:fldCharType="separate"/>
        </w:r>
        <w:r>
          <w:rPr>
            <w:webHidden/>
          </w:rPr>
          <w:t>12</w:t>
        </w:r>
        <w:r>
          <w:rPr>
            <w:webHidden/>
          </w:rPr>
          <w:fldChar w:fldCharType="end"/>
        </w:r>
      </w:hyperlink>
    </w:p>
    <w:p w14:paraId="43AE4498" w14:textId="76079F46" w:rsidR="00AE17C9" w:rsidRDefault="00AE17C9">
      <w:pPr>
        <w:pStyle w:val="TOC1"/>
        <w:rPr>
          <w:rFonts w:asciiTheme="minorHAnsi" w:eastAsiaTheme="minorEastAsia" w:hAnsiTheme="minorHAnsi" w:cstheme="minorBidi"/>
          <w:sz w:val="22"/>
          <w:szCs w:val="22"/>
        </w:rPr>
      </w:pPr>
      <w:hyperlink w:anchor="_Toc530308109" w:history="1">
        <w:r w:rsidRPr="00A76DA6">
          <w:rPr>
            <w:rStyle w:val="Hyperlink"/>
          </w:rPr>
          <w:t>3.</w:t>
        </w:r>
        <w:r>
          <w:rPr>
            <w:rFonts w:asciiTheme="minorHAnsi" w:eastAsiaTheme="minorEastAsia" w:hAnsiTheme="minorHAnsi" w:cstheme="minorBidi"/>
            <w:sz w:val="22"/>
            <w:szCs w:val="22"/>
          </w:rPr>
          <w:tab/>
        </w:r>
        <w:r w:rsidRPr="00A76DA6">
          <w:rPr>
            <w:rStyle w:val="Hyperlink"/>
          </w:rPr>
          <w:t>Conceptual Design</w:t>
        </w:r>
        <w:r>
          <w:rPr>
            <w:webHidden/>
          </w:rPr>
          <w:tab/>
        </w:r>
        <w:r>
          <w:rPr>
            <w:webHidden/>
          </w:rPr>
          <w:fldChar w:fldCharType="begin"/>
        </w:r>
        <w:r>
          <w:rPr>
            <w:webHidden/>
          </w:rPr>
          <w:instrText xml:space="preserve"> PAGEREF _Toc530308109 \h </w:instrText>
        </w:r>
        <w:r>
          <w:rPr>
            <w:webHidden/>
          </w:rPr>
        </w:r>
        <w:r>
          <w:rPr>
            <w:webHidden/>
          </w:rPr>
          <w:fldChar w:fldCharType="separate"/>
        </w:r>
        <w:r>
          <w:rPr>
            <w:webHidden/>
          </w:rPr>
          <w:t>13</w:t>
        </w:r>
        <w:r>
          <w:rPr>
            <w:webHidden/>
          </w:rPr>
          <w:fldChar w:fldCharType="end"/>
        </w:r>
      </w:hyperlink>
    </w:p>
    <w:p w14:paraId="0F8A52BD" w14:textId="3236B98B" w:rsidR="00AE17C9" w:rsidRDefault="00AE17C9">
      <w:pPr>
        <w:pStyle w:val="TOC2"/>
        <w:rPr>
          <w:rFonts w:asciiTheme="minorHAnsi" w:eastAsiaTheme="minorEastAsia" w:hAnsiTheme="minorHAnsi" w:cstheme="minorBidi"/>
          <w:sz w:val="22"/>
          <w:szCs w:val="22"/>
        </w:rPr>
      </w:pPr>
      <w:hyperlink w:anchor="_Toc530308110" w:history="1">
        <w:r w:rsidRPr="00A76DA6">
          <w:rPr>
            <w:rStyle w:val="Hyperlink"/>
          </w:rPr>
          <w:t>3.1.</w:t>
        </w:r>
        <w:r>
          <w:rPr>
            <w:rFonts w:asciiTheme="minorHAnsi" w:eastAsiaTheme="minorEastAsia" w:hAnsiTheme="minorHAnsi" w:cstheme="minorBidi"/>
            <w:sz w:val="22"/>
            <w:szCs w:val="22"/>
          </w:rPr>
          <w:tab/>
        </w:r>
        <w:r w:rsidRPr="00A76DA6">
          <w:rPr>
            <w:rStyle w:val="Hyperlink"/>
          </w:rPr>
          <w:t>Conceptual Application Design</w:t>
        </w:r>
        <w:r>
          <w:rPr>
            <w:webHidden/>
          </w:rPr>
          <w:tab/>
        </w:r>
        <w:r>
          <w:rPr>
            <w:webHidden/>
          </w:rPr>
          <w:fldChar w:fldCharType="begin"/>
        </w:r>
        <w:r>
          <w:rPr>
            <w:webHidden/>
          </w:rPr>
          <w:instrText xml:space="preserve"> PAGEREF _Toc530308110 \h </w:instrText>
        </w:r>
        <w:r>
          <w:rPr>
            <w:webHidden/>
          </w:rPr>
        </w:r>
        <w:r>
          <w:rPr>
            <w:webHidden/>
          </w:rPr>
          <w:fldChar w:fldCharType="separate"/>
        </w:r>
        <w:r>
          <w:rPr>
            <w:webHidden/>
          </w:rPr>
          <w:t>13</w:t>
        </w:r>
        <w:r>
          <w:rPr>
            <w:webHidden/>
          </w:rPr>
          <w:fldChar w:fldCharType="end"/>
        </w:r>
      </w:hyperlink>
    </w:p>
    <w:p w14:paraId="4894D621" w14:textId="17A8AEEF" w:rsidR="00AE17C9" w:rsidRDefault="00AE17C9">
      <w:pPr>
        <w:pStyle w:val="TOC3"/>
        <w:rPr>
          <w:rFonts w:asciiTheme="minorHAnsi" w:eastAsiaTheme="minorEastAsia" w:hAnsiTheme="minorHAnsi" w:cstheme="minorBidi"/>
          <w:sz w:val="22"/>
          <w:szCs w:val="22"/>
        </w:rPr>
      </w:pPr>
      <w:hyperlink w:anchor="_Toc530308111" w:history="1">
        <w:r w:rsidRPr="00A76DA6">
          <w:rPr>
            <w:rStyle w:val="Hyperlink"/>
            <w14:scene3d>
              <w14:camera w14:prst="orthographicFront"/>
              <w14:lightRig w14:rig="threePt" w14:dir="t">
                <w14:rot w14:lat="0" w14:lon="0" w14:rev="0"/>
              </w14:lightRig>
            </w14:scene3d>
          </w:rPr>
          <w:t>3.1.1.</w:t>
        </w:r>
        <w:r>
          <w:rPr>
            <w:rFonts w:asciiTheme="minorHAnsi" w:eastAsiaTheme="minorEastAsia" w:hAnsiTheme="minorHAnsi" w:cstheme="minorBidi"/>
            <w:sz w:val="22"/>
            <w:szCs w:val="22"/>
          </w:rPr>
          <w:tab/>
        </w:r>
        <w:r w:rsidRPr="00A76DA6">
          <w:rPr>
            <w:rStyle w:val="Hyperlink"/>
          </w:rPr>
          <w:t>User Profiles</w:t>
        </w:r>
        <w:r>
          <w:rPr>
            <w:webHidden/>
          </w:rPr>
          <w:tab/>
        </w:r>
        <w:r>
          <w:rPr>
            <w:webHidden/>
          </w:rPr>
          <w:fldChar w:fldCharType="begin"/>
        </w:r>
        <w:r>
          <w:rPr>
            <w:webHidden/>
          </w:rPr>
          <w:instrText xml:space="preserve"> PAGEREF _Toc530308111 \h </w:instrText>
        </w:r>
        <w:r>
          <w:rPr>
            <w:webHidden/>
          </w:rPr>
        </w:r>
        <w:r>
          <w:rPr>
            <w:webHidden/>
          </w:rPr>
          <w:fldChar w:fldCharType="separate"/>
        </w:r>
        <w:r>
          <w:rPr>
            <w:webHidden/>
          </w:rPr>
          <w:t>16</w:t>
        </w:r>
        <w:r>
          <w:rPr>
            <w:webHidden/>
          </w:rPr>
          <w:fldChar w:fldCharType="end"/>
        </w:r>
      </w:hyperlink>
    </w:p>
    <w:p w14:paraId="10E7960B" w14:textId="2F19CC80" w:rsidR="00AE17C9" w:rsidRDefault="00AE17C9">
      <w:pPr>
        <w:pStyle w:val="TOC4"/>
        <w:rPr>
          <w:rFonts w:asciiTheme="minorHAnsi" w:eastAsiaTheme="minorEastAsia" w:hAnsiTheme="minorHAnsi" w:cstheme="minorBidi"/>
          <w:noProof/>
          <w:sz w:val="22"/>
          <w:szCs w:val="22"/>
        </w:rPr>
      </w:pPr>
      <w:hyperlink w:anchor="_Toc530308112" w:history="1">
        <w:r w:rsidRPr="00A76DA6">
          <w:rPr>
            <w:rStyle w:val="Hyperlink"/>
            <w:noProof/>
          </w:rPr>
          <w:t>3.1.1.1.</w:t>
        </w:r>
        <w:r>
          <w:rPr>
            <w:rFonts w:asciiTheme="minorHAnsi" w:eastAsiaTheme="minorEastAsia" w:hAnsiTheme="minorHAnsi" w:cstheme="minorBidi"/>
            <w:noProof/>
            <w:sz w:val="22"/>
            <w:szCs w:val="22"/>
          </w:rPr>
          <w:tab/>
        </w:r>
        <w:r w:rsidRPr="00A76DA6">
          <w:rPr>
            <w:rStyle w:val="Hyperlink"/>
            <w:noProof/>
          </w:rPr>
          <w:t>TASCore User Types</w:t>
        </w:r>
        <w:r>
          <w:rPr>
            <w:noProof/>
            <w:webHidden/>
          </w:rPr>
          <w:tab/>
        </w:r>
        <w:r>
          <w:rPr>
            <w:noProof/>
            <w:webHidden/>
          </w:rPr>
          <w:fldChar w:fldCharType="begin"/>
        </w:r>
        <w:r>
          <w:rPr>
            <w:noProof/>
            <w:webHidden/>
          </w:rPr>
          <w:instrText xml:space="preserve"> PAGEREF _Toc530308112 \h </w:instrText>
        </w:r>
        <w:r>
          <w:rPr>
            <w:noProof/>
            <w:webHidden/>
          </w:rPr>
        </w:r>
        <w:r>
          <w:rPr>
            <w:noProof/>
            <w:webHidden/>
          </w:rPr>
          <w:fldChar w:fldCharType="separate"/>
        </w:r>
        <w:r>
          <w:rPr>
            <w:noProof/>
            <w:webHidden/>
          </w:rPr>
          <w:t>16</w:t>
        </w:r>
        <w:r>
          <w:rPr>
            <w:noProof/>
            <w:webHidden/>
          </w:rPr>
          <w:fldChar w:fldCharType="end"/>
        </w:r>
      </w:hyperlink>
    </w:p>
    <w:p w14:paraId="1F73E69C" w14:textId="2C7532DA" w:rsidR="00AE17C9" w:rsidRDefault="00AE17C9">
      <w:pPr>
        <w:pStyle w:val="TOC3"/>
        <w:rPr>
          <w:rFonts w:asciiTheme="minorHAnsi" w:eastAsiaTheme="minorEastAsia" w:hAnsiTheme="minorHAnsi" w:cstheme="minorBidi"/>
          <w:sz w:val="22"/>
          <w:szCs w:val="22"/>
        </w:rPr>
      </w:pPr>
      <w:hyperlink w:anchor="_Toc530308113" w:history="1">
        <w:r w:rsidRPr="00A76DA6">
          <w:rPr>
            <w:rStyle w:val="Hyperlink"/>
            <w14:scene3d>
              <w14:camera w14:prst="orthographicFront"/>
              <w14:lightRig w14:rig="threePt" w14:dir="t">
                <w14:rot w14:lat="0" w14:lon="0" w14:rev="0"/>
              </w14:lightRig>
            </w14:scene3d>
          </w:rPr>
          <w:t>3.1.2.</w:t>
        </w:r>
        <w:r>
          <w:rPr>
            <w:rFonts w:asciiTheme="minorHAnsi" w:eastAsiaTheme="minorEastAsia" w:hAnsiTheme="minorHAnsi" w:cstheme="minorBidi"/>
            <w:sz w:val="22"/>
            <w:szCs w:val="22"/>
          </w:rPr>
          <w:tab/>
        </w:r>
        <w:r w:rsidRPr="00A76DA6">
          <w:rPr>
            <w:rStyle w:val="Hyperlink"/>
          </w:rPr>
          <w:t>Application Locations</w:t>
        </w:r>
        <w:r>
          <w:rPr>
            <w:webHidden/>
          </w:rPr>
          <w:tab/>
        </w:r>
        <w:r>
          <w:rPr>
            <w:webHidden/>
          </w:rPr>
          <w:fldChar w:fldCharType="begin"/>
        </w:r>
        <w:r>
          <w:rPr>
            <w:webHidden/>
          </w:rPr>
          <w:instrText xml:space="preserve"> PAGEREF _Toc530308113 \h </w:instrText>
        </w:r>
        <w:r>
          <w:rPr>
            <w:webHidden/>
          </w:rPr>
        </w:r>
        <w:r>
          <w:rPr>
            <w:webHidden/>
          </w:rPr>
          <w:fldChar w:fldCharType="separate"/>
        </w:r>
        <w:r>
          <w:rPr>
            <w:webHidden/>
          </w:rPr>
          <w:t>18</w:t>
        </w:r>
        <w:r>
          <w:rPr>
            <w:webHidden/>
          </w:rPr>
          <w:fldChar w:fldCharType="end"/>
        </w:r>
      </w:hyperlink>
    </w:p>
    <w:p w14:paraId="3C62B481" w14:textId="704E205C" w:rsidR="00AE17C9" w:rsidRDefault="00AE17C9">
      <w:pPr>
        <w:pStyle w:val="TOC4"/>
        <w:rPr>
          <w:rFonts w:asciiTheme="minorHAnsi" w:eastAsiaTheme="minorEastAsia" w:hAnsiTheme="minorHAnsi" w:cstheme="minorBidi"/>
          <w:noProof/>
          <w:sz w:val="22"/>
          <w:szCs w:val="22"/>
        </w:rPr>
      </w:pPr>
      <w:hyperlink w:anchor="_Toc530308114" w:history="1">
        <w:r w:rsidRPr="00A76DA6">
          <w:rPr>
            <w:rStyle w:val="Hyperlink"/>
            <w:noProof/>
          </w:rPr>
          <w:t>3.1.2.1.</w:t>
        </w:r>
        <w:r>
          <w:rPr>
            <w:rFonts w:asciiTheme="minorHAnsi" w:eastAsiaTheme="minorEastAsia" w:hAnsiTheme="minorHAnsi" w:cstheme="minorBidi"/>
            <w:noProof/>
            <w:sz w:val="22"/>
            <w:szCs w:val="22"/>
          </w:rPr>
          <w:tab/>
        </w:r>
        <w:r w:rsidRPr="00A76DA6">
          <w:rPr>
            <w:rStyle w:val="Hyperlink"/>
            <w:noProof/>
          </w:rPr>
          <w:t>Identified Systems</w:t>
        </w:r>
        <w:r>
          <w:rPr>
            <w:noProof/>
            <w:webHidden/>
          </w:rPr>
          <w:tab/>
        </w:r>
        <w:r>
          <w:rPr>
            <w:noProof/>
            <w:webHidden/>
          </w:rPr>
          <w:fldChar w:fldCharType="begin"/>
        </w:r>
        <w:r>
          <w:rPr>
            <w:noProof/>
            <w:webHidden/>
          </w:rPr>
          <w:instrText xml:space="preserve"> PAGEREF _Toc530308114 \h </w:instrText>
        </w:r>
        <w:r>
          <w:rPr>
            <w:noProof/>
            <w:webHidden/>
          </w:rPr>
        </w:r>
        <w:r>
          <w:rPr>
            <w:noProof/>
            <w:webHidden/>
          </w:rPr>
          <w:fldChar w:fldCharType="separate"/>
        </w:r>
        <w:r>
          <w:rPr>
            <w:noProof/>
            <w:webHidden/>
          </w:rPr>
          <w:t>18</w:t>
        </w:r>
        <w:r>
          <w:rPr>
            <w:noProof/>
            <w:webHidden/>
          </w:rPr>
          <w:fldChar w:fldCharType="end"/>
        </w:r>
      </w:hyperlink>
    </w:p>
    <w:p w14:paraId="31B39DCB" w14:textId="425A5190" w:rsidR="00AE17C9" w:rsidRDefault="00AE17C9">
      <w:pPr>
        <w:pStyle w:val="TOC3"/>
        <w:rPr>
          <w:rFonts w:asciiTheme="minorHAnsi" w:eastAsiaTheme="minorEastAsia" w:hAnsiTheme="minorHAnsi" w:cstheme="minorBidi"/>
          <w:sz w:val="22"/>
          <w:szCs w:val="22"/>
        </w:rPr>
      </w:pPr>
      <w:hyperlink w:anchor="_Toc530308115" w:history="1">
        <w:r w:rsidRPr="00A76DA6">
          <w:rPr>
            <w:rStyle w:val="Hyperlink"/>
            <w14:scene3d>
              <w14:camera w14:prst="orthographicFront"/>
              <w14:lightRig w14:rig="threePt" w14:dir="t">
                <w14:rot w14:lat="0" w14:lon="0" w14:rev="0"/>
              </w14:lightRig>
            </w14:scene3d>
          </w:rPr>
          <w:t>3.1.3.</w:t>
        </w:r>
        <w:r>
          <w:rPr>
            <w:rFonts w:asciiTheme="minorHAnsi" w:eastAsiaTheme="minorEastAsia" w:hAnsiTheme="minorHAnsi" w:cstheme="minorBidi"/>
            <w:sz w:val="22"/>
            <w:szCs w:val="22"/>
          </w:rPr>
          <w:tab/>
        </w:r>
        <w:r w:rsidRPr="00A76DA6">
          <w:rPr>
            <w:rStyle w:val="Hyperlink"/>
          </w:rPr>
          <w:t>MCCF EDI TAS Automated Software Installation and Configuration</w:t>
        </w:r>
        <w:r>
          <w:rPr>
            <w:webHidden/>
          </w:rPr>
          <w:tab/>
        </w:r>
        <w:r>
          <w:rPr>
            <w:webHidden/>
          </w:rPr>
          <w:fldChar w:fldCharType="begin"/>
        </w:r>
        <w:r>
          <w:rPr>
            <w:webHidden/>
          </w:rPr>
          <w:instrText xml:space="preserve"> PAGEREF _Toc530308115 \h </w:instrText>
        </w:r>
        <w:r>
          <w:rPr>
            <w:webHidden/>
          </w:rPr>
        </w:r>
        <w:r>
          <w:rPr>
            <w:webHidden/>
          </w:rPr>
          <w:fldChar w:fldCharType="separate"/>
        </w:r>
        <w:r>
          <w:rPr>
            <w:webHidden/>
          </w:rPr>
          <w:t>19</w:t>
        </w:r>
        <w:r>
          <w:rPr>
            <w:webHidden/>
          </w:rPr>
          <w:fldChar w:fldCharType="end"/>
        </w:r>
      </w:hyperlink>
    </w:p>
    <w:p w14:paraId="52B941EC" w14:textId="045FCEDD" w:rsidR="00AE17C9" w:rsidRDefault="00AE17C9">
      <w:pPr>
        <w:pStyle w:val="TOC2"/>
        <w:rPr>
          <w:rFonts w:asciiTheme="minorHAnsi" w:eastAsiaTheme="minorEastAsia" w:hAnsiTheme="minorHAnsi" w:cstheme="minorBidi"/>
          <w:sz w:val="22"/>
          <w:szCs w:val="22"/>
        </w:rPr>
      </w:pPr>
      <w:hyperlink w:anchor="_Toc530308116" w:history="1">
        <w:r w:rsidRPr="00A76DA6">
          <w:rPr>
            <w:rStyle w:val="Hyperlink"/>
            <w:snapToGrid w:val="0"/>
          </w:rPr>
          <w:t>3.2.</w:t>
        </w:r>
        <w:r>
          <w:rPr>
            <w:rFonts w:asciiTheme="minorHAnsi" w:eastAsiaTheme="minorEastAsia" w:hAnsiTheme="minorHAnsi" w:cstheme="minorBidi"/>
            <w:sz w:val="22"/>
            <w:szCs w:val="22"/>
          </w:rPr>
          <w:tab/>
        </w:r>
        <w:r w:rsidRPr="00A76DA6">
          <w:rPr>
            <w:rStyle w:val="Hyperlink"/>
          </w:rPr>
          <w:t>Conceptual</w:t>
        </w:r>
        <w:r w:rsidRPr="00A76DA6">
          <w:rPr>
            <w:rStyle w:val="Hyperlink"/>
            <w:snapToGrid w:val="0"/>
          </w:rPr>
          <w:t xml:space="preserve"> Data Design</w:t>
        </w:r>
        <w:r>
          <w:rPr>
            <w:webHidden/>
          </w:rPr>
          <w:tab/>
        </w:r>
        <w:r>
          <w:rPr>
            <w:webHidden/>
          </w:rPr>
          <w:fldChar w:fldCharType="begin"/>
        </w:r>
        <w:r>
          <w:rPr>
            <w:webHidden/>
          </w:rPr>
          <w:instrText xml:space="preserve"> PAGEREF _Toc530308116 \h </w:instrText>
        </w:r>
        <w:r>
          <w:rPr>
            <w:webHidden/>
          </w:rPr>
        </w:r>
        <w:r>
          <w:rPr>
            <w:webHidden/>
          </w:rPr>
          <w:fldChar w:fldCharType="separate"/>
        </w:r>
        <w:r>
          <w:rPr>
            <w:webHidden/>
          </w:rPr>
          <w:t>27</w:t>
        </w:r>
        <w:r>
          <w:rPr>
            <w:webHidden/>
          </w:rPr>
          <w:fldChar w:fldCharType="end"/>
        </w:r>
      </w:hyperlink>
    </w:p>
    <w:p w14:paraId="2822D806" w14:textId="65790BE6" w:rsidR="00AE17C9" w:rsidRDefault="00AE17C9">
      <w:pPr>
        <w:pStyle w:val="TOC3"/>
        <w:rPr>
          <w:rFonts w:asciiTheme="minorHAnsi" w:eastAsiaTheme="minorEastAsia" w:hAnsiTheme="minorHAnsi" w:cstheme="minorBidi"/>
          <w:sz w:val="22"/>
          <w:szCs w:val="22"/>
        </w:rPr>
      </w:pPr>
      <w:hyperlink w:anchor="_Toc530308117" w:history="1">
        <w:r w:rsidRPr="00A76DA6">
          <w:rPr>
            <w:rStyle w:val="Hyperlink"/>
            <w14:scene3d>
              <w14:camera w14:prst="orthographicFront"/>
              <w14:lightRig w14:rig="threePt" w14:dir="t">
                <w14:rot w14:lat="0" w14:lon="0" w14:rev="0"/>
              </w14:lightRig>
            </w14:scene3d>
          </w:rPr>
          <w:t>3.2.1.</w:t>
        </w:r>
        <w:r>
          <w:rPr>
            <w:rFonts w:asciiTheme="minorHAnsi" w:eastAsiaTheme="minorEastAsia" w:hAnsiTheme="minorHAnsi" w:cstheme="minorBidi"/>
            <w:sz w:val="22"/>
            <w:szCs w:val="22"/>
          </w:rPr>
          <w:tab/>
        </w:r>
        <w:r w:rsidRPr="00A76DA6">
          <w:rPr>
            <w:rStyle w:val="Hyperlink"/>
          </w:rPr>
          <w:t>Project Conceptual Data Model</w:t>
        </w:r>
        <w:r>
          <w:rPr>
            <w:webHidden/>
          </w:rPr>
          <w:tab/>
        </w:r>
        <w:r>
          <w:rPr>
            <w:webHidden/>
          </w:rPr>
          <w:fldChar w:fldCharType="begin"/>
        </w:r>
        <w:r>
          <w:rPr>
            <w:webHidden/>
          </w:rPr>
          <w:instrText xml:space="preserve"> PAGEREF _Toc530308117 \h </w:instrText>
        </w:r>
        <w:r>
          <w:rPr>
            <w:webHidden/>
          </w:rPr>
        </w:r>
        <w:r>
          <w:rPr>
            <w:webHidden/>
          </w:rPr>
          <w:fldChar w:fldCharType="separate"/>
        </w:r>
        <w:r>
          <w:rPr>
            <w:webHidden/>
          </w:rPr>
          <w:t>27</w:t>
        </w:r>
        <w:r>
          <w:rPr>
            <w:webHidden/>
          </w:rPr>
          <w:fldChar w:fldCharType="end"/>
        </w:r>
      </w:hyperlink>
    </w:p>
    <w:p w14:paraId="5BC61720" w14:textId="0FDCE651" w:rsidR="00AE17C9" w:rsidRDefault="00AE17C9">
      <w:pPr>
        <w:pStyle w:val="TOC4"/>
        <w:rPr>
          <w:rFonts w:asciiTheme="minorHAnsi" w:eastAsiaTheme="minorEastAsia" w:hAnsiTheme="minorHAnsi" w:cstheme="minorBidi"/>
          <w:noProof/>
          <w:sz w:val="22"/>
          <w:szCs w:val="22"/>
        </w:rPr>
      </w:pPr>
      <w:hyperlink w:anchor="_Toc530308118" w:history="1">
        <w:r w:rsidRPr="00A76DA6">
          <w:rPr>
            <w:rStyle w:val="Hyperlink"/>
            <w:noProof/>
          </w:rPr>
          <w:t>3.2.1.1.</w:t>
        </w:r>
        <w:r>
          <w:rPr>
            <w:rFonts w:asciiTheme="minorHAnsi" w:eastAsiaTheme="minorEastAsia" w:hAnsiTheme="minorHAnsi" w:cstheme="minorBidi"/>
            <w:noProof/>
            <w:sz w:val="22"/>
            <w:szCs w:val="22"/>
          </w:rPr>
          <w:tab/>
        </w:r>
        <w:r w:rsidRPr="00A76DA6">
          <w:rPr>
            <w:rStyle w:val="Hyperlink"/>
            <w:noProof/>
          </w:rPr>
          <w:t>FHIR Resources Needed for MCCF EDI TAS</w:t>
        </w:r>
        <w:r>
          <w:rPr>
            <w:noProof/>
            <w:webHidden/>
          </w:rPr>
          <w:tab/>
        </w:r>
        <w:r>
          <w:rPr>
            <w:noProof/>
            <w:webHidden/>
          </w:rPr>
          <w:fldChar w:fldCharType="begin"/>
        </w:r>
        <w:r>
          <w:rPr>
            <w:noProof/>
            <w:webHidden/>
          </w:rPr>
          <w:instrText xml:space="preserve"> PAGEREF _Toc530308118 \h </w:instrText>
        </w:r>
        <w:r>
          <w:rPr>
            <w:noProof/>
            <w:webHidden/>
          </w:rPr>
        </w:r>
        <w:r>
          <w:rPr>
            <w:noProof/>
            <w:webHidden/>
          </w:rPr>
          <w:fldChar w:fldCharType="separate"/>
        </w:r>
        <w:r>
          <w:rPr>
            <w:noProof/>
            <w:webHidden/>
          </w:rPr>
          <w:t>27</w:t>
        </w:r>
        <w:r>
          <w:rPr>
            <w:noProof/>
            <w:webHidden/>
          </w:rPr>
          <w:fldChar w:fldCharType="end"/>
        </w:r>
      </w:hyperlink>
    </w:p>
    <w:p w14:paraId="59720243" w14:textId="4824F948" w:rsidR="00AE17C9" w:rsidRDefault="00AE17C9">
      <w:pPr>
        <w:pStyle w:val="TOC3"/>
        <w:rPr>
          <w:rFonts w:asciiTheme="minorHAnsi" w:eastAsiaTheme="minorEastAsia" w:hAnsiTheme="minorHAnsi" w:cstheme="minorBidi"/>
          <w:sz w:val="22"/>
          <w:szCs w:val="22"/>
        </w:rPr>
      </w:pPr>
      <w:hyperlink w:anchor="_Toc530308119" w:history="1">
        <w:r w:rsidRPr="00A76DA6">
          <w:rPr>
            <w:rStyle w:val="Hyperlink"/>
            <w14:scene3d>
              <w14:camera w14:prst="orthographicFront"/>
              <w14:lightRig w14:rig="threePt" w14:dir="t">
                <w14:rot w14:lat="0" w14:lon="0" w14:rev="0"/>
              </w14:lightRig>
            </w14:scene3d>
          </w:rPr>
          <w:t>3.2.2.</w:t>
        </w:r>
        <w:r>
          <w:rPr>
            <w:rFonts w:asciiTheme="minorHAnsi" w:eastAsiaTheme="minorEastAsia" w:hAnsiTheme="minorHAnsi" w:cstheme="minorBidi"/>
            <w:sz w:val="22"/>
            <w:szCs w:val="22"/>
          </w:rPr>
          <w:tab/>
        </w:r>
        <w:r w:rsidRPr="00A76DA6">
          <w:rPr>
            <w:rStyle w:val="Hyperlink"/>
          </w:rPr>
          <w:t>User Interface Data Mapping</w:t>
        </w:r>
        <w:r>
          <w:rPr>
            <w:webHidden/>
          </w:rPr>
          <w:tab/>
        </w:r>
        <w:r>
          <w:rPr>
            <w:webHidden/>
          </w:rPr>
          <w:fldChar w:fldCharType="begin"/>
        </w:r>
        <w:r>
          <w:rPr>
            <w:webHidden/>
          </w:rPr>
          <w:instrText xml:space="preserve"> PAGEREF _Toc530308119 \h </w:instrText>
        </w:r>
        <w:r>
          <w:rPr>
            <w:webHidden/>
          </w:rPr>
        </w:r>
        <w:r>
          <w:rPr>
            <w:webHidden/>
          </w:rPr>
          <w:fldChar w:fldCharType="separate"/>
        </w:r>
        <w:r>
          <w:rPr>
            <w:webHidden/>
          </w:rPr>
          <w:t>29</w:t>
        </w:r>
        <w:r>
          <w:rPr>
            <w:webHidden/>
          </w:rPr>
          <w:fldChar w:fldCharType="end"/>
        </w:r>
      </w:hyperlink>
    </w:p>
    <w:p w14:paraId="05CDA3CD" w14:textId="53827C80" w:rsidR="00AE17C9" w:rsidRDefault="00AE17C9">
      <w:pPr>
        <w:pStyle w:val="TOC4"/>
        <w:rPr>
          <w:rFonts w:asciiTheme="minorHAnsi" w:eastAsiaTheme="minorEastAsia" w:hAnsiTheme="minorHAnsi" w:cstheme="minorBidi"/>
          <w:noProof/>
          <w:sz w:val="22"/>
          <w:szCs w:val="22"/>
        </w:rPr>
      </w:pPr>
      <w:hyperlink w:anchor="_Toc530308120" w:history="1">
        <w:r w:rsidRPr="00A76DA6">
          <w:rPr>
            <w:rStyle w:val="Hyperlink"/>
            <w:noProof/>
          </w:rPr>
          <w:t>3.2.2.1.</w:t>
        </w:r>
        <w:r>
          <w:rPr>
            <w:rFonts w:asciiTheme="minorHAnsi" w:eastAsiaTheme="minorEastAsia" w:hAnsiTheme="minorHAnsi" w:cstheme="minorBidi"/>
            <w:noProof/>
            <w:sz w:val="22"/>
            <w:szCs w:val="22"/>
          </w:rPr>
          <w:tab/>
        </w:r>
        <w:r w:rsidRPr="00A76DA6">
          <w:rPr>
            <w:rStyle w:val="Hyperlink"/>
            <w:noProof/>
          </w:rPr>
          <w:t>Application Screen Interface</w:t>
        </w:r>
        <w:r>
          <w:rPr>
            <w:noProof/>
            <w:webHidden/>
          </w:rPr>
          <w:tab/>
        </w:r>
        <w:r>
          <w:rPr>
            <w:noProof/>
            <w:webHidden/>
          </w:rPr>
          <w:fldChar w:fldCharType="begin"/>
        </w:r>
        <w:r>
          <w:rPr>
            <w:noProof/>
            <w:webHidden/>
          </w:rPr>
          <w:instrText xml:space="preserve"> PAGEREF _Toc530308120 \h </w:instrText>
        </w:r>
        <w:r>
          <w:rPr>
            <w:noProof/>
            <w:webHidden/>
          </w:rPr>
        </w:r>
        <w:r>
          <w:rPr>
            <w:noProof/>
            <w:webHidden/>
          </w:rPr>
          <w:fldChar w:fldCharType="separate"/>
        </w:r>
        <w:r>
          <w:rPr>
            <w:noProof/>
            <w:webHidden/>
          </w:rPr>
          <w:t>29</w:t>
        </w:r>
        <w:r>
          <w:rPr>
            <w:noProof/>
            <w:webHidden/>
          </w:rPr>
          <w:fldChar w:fldCharType="end"/>
        </w:r>
      </w:hyperlink>
    </w:p>
    <w:p w14:paraId="3D11B2AF" w14:textId="7E96F7C0" w:rsidR="00AE17C9" w:rsidRDefault="00AE17C9">
      <w:pPr>
        <w:pStyle w:val="TOC5"/>
        <w:rPr>
          <w:rFonts w:asciiTheme="minorHAnsi" w:eastAsiaTheme="minorEastAsia" w:hAnsiTheme="minorHAnsi" w:cstheme="minorBidi"/>
          <w:noProof/>
          <w:sz w:val="22"/>
          <w:szCs w:val="22"/>
        </w:rPr>
      </w:pPr>
      <w:hyperlink w:anchor="_Toc530308121" w:history="1">
        <w:r w:rsidRPr="00A76DA6">
          <w:rPr>
            <w:rStyle w:val="Hyperlink"/>
            <w:noProof/>
          </w:rPr>
          <w:t>3.2.2.1.1 Mapping IB screens to FHIR resources</w:t>
        </w:r>
        <w:r>
          <w:rPr>
            <w:noProof/>
            <w:webHidden/>
          </w:rPr>
          <w:tab/>
        </w:r>
        <w:r>
          <w:rPr>
            <w:noProof/>
            <w:webHidden/>
          </w:rPr>
          <w:fldChar w:fldCharType="begin"/>
        </w:r>
        <w:r>
          <w:rPr>
            <w:noProof/>
            <w:webHidden/>
          </w:rPr>
          <w:instrText xml:space="preserve"> PAGEREF _Toc530308121 \h </w:instrText>
        </w:r>
        <w:r>
          <w:rPr>
            <w:noProof/>
            <w:webHidden/>
          </w:rPr>
        </w:r>
        <w:r>
          <w:rPr>
            <w:noProof/>
            <w:webHidden/>
          </w:rPr>
          <w:fldChar w:fldCharType="separate"/>
        </w:r>
        <w:r>
          <w:rPr>
            <w:noProof/>
            <w:webHidden/>
          </w:rPr>
          <w:t>29</w:t>
        </w:r>
        <w:r>
          <w:rPr>
            <w:noProof/>
            <w:webHidden/>
          </w:rPr>
          <w:fldChar w:fldCharType="end"/>
        </w:r>
      </w:hyperlink>
    </w:p>
    <w:p w14:paraId="6B00BACA" w14:textId="4B0F5B89" w:rsidR="00AE17C9" w:rsidRDefault="00AE17C9">
      <w:pPr>
        <w:pStyle w:val="TOC2"/>
        <w:rPr>
          <w:rFonts w:asciiTheme="minorHAnsi" w:eastAsiaTheme="minorEastAsia" w:hAnsiTheme="minorHAnsi" w:cstheme="minorBidi"/>
          <w:sz w:val="22"/>
          <w:szCs w:val="22"/>
        </w:rPr>
      </w:pPr>
      <w:hyperlink w:anchor="_Toc530308122" w:history="1">
        <w:r w:rsidRPr="00A76DA6">
          <w:rPr>
            <w:rStyle w:val="Hyperlink"/>
          </w:rPr>
          <w:t>3.3.</w:t>
        </w:r>
        <w:r>
          <w:rPr>
            <w:rFonts w:asciiTheme="minorHAnsi" w:eastAsiaTheme="minorEastAsia" w:hAnsiTheme="minorHAnsi" w:cstheme="minorBidi"/>
            <w:sz w:val="22"/>
            <w:szCs w:val="22"/>
          </w:rPr>
          <w:tab/>
        </w:r>
        <w:r w:rsidRPr="00A76DA6">
          <w:rPr>
            <w:rStyle w:val="Hyperlink"/>
          </w:rPr>
          <w:t>Conceptual Infrastructure Design</w:t>
        </w:r>
        <w:r>
          <w:rPr>
            <w:webHidden/>
          </w:rPr>
          <w:tab/>
        </w:r>
        <w:r>
          <w:rPr>
            <w:webHidden/>
          </w:rPr>
          <w:fldChar w:fldCharType="begin"/>
        </w:r>
        <w:r>
          <w:rPr>
            <w:webHidden/>
          </w:rPr>
          <w:instrText xml:space="preserve"> PAGEREF _Toc530308122 \h </w:instrText>
        </w:r>
        <w:r>
          <w:rPr>
            <w:webHidden/>
          </w:rPr>
        </w:r>
        <w:r>
          <w:rPr>
            <w:webHidden/>
          </w:rPr>
          <w:fldChar w:fldCharType="separate"/>
        </w:r>
        <w:r>
          <w:rPr>
            <w:webHidden/>
          </w:rPr>
          <w:t>30</w:t>
        </w:r>
        <w:r>
          <w:rPr>
            <w:webHidden/>
          </w:rPr>
          <w:fldChar w:fldCharType="end"/>
        </w:r>
      </w:hyperlink>
    </w:p>
    <w:p w14:paraId="160AC1B5" w14:textId="496284AB" w:rsidR="00AE17C9" w:rsidRDefault="00AE17C9">
      <w:pPr>
        <w:pStyle w:val="TOC3"/>
        <w:rPr>
          <w:rFonts w:asciiTheme="minorHAnsi" w:eastAsiaTheme="minorEastAsia" w:hAnsiTheme="minorHAnsi" w:cstheme="minorBidi"/>
          <w:sz w:val="22"/>
          <w:szCs w:val="22"/>
        </w:rPr>
      </w:pPr>
      <w:hyperlink w:anchor="_Toc530308123" w:history="1">
        <w:r w:rsidRPr="00A76DA6">
          <w:rPr>
            <w:rStyle w:val="Hyperlink"/>
            <w14:scene3d>
              <w14:camera w14:prst="orthographicFront"/>
              <w14:lightRig w14:rig="threePt" w14:dir="t">
                <w14:rot w14:lat="0" w14:lon="0" w14:rev="0"/>
              </w14:lightRig>
            </w14:scene3d>
          </w:rPr>
          <w:t>3.3.1.</w:t>
        </w:r>
        <w:r>
          <w:rPr>
            <w:rFonts w:asciiTheme="minorHAnsi" w:eastAsiaTheme="minorEastAsia" w:hAnsiTheme="minorHAnsi" w:cstheme="minorBidi"/>
            <w:sz w:val="22"/>
            <w:szCs w:val="22"/>
          </w:rPr>
          <w:tab/>
        </w:r>
        <w:r w:rsidRPr="00A76DA6">
          <w:rPr>
            <w:rStyle w:val="Hyperlink"/>
          </w:rPr>
          <w:t>System Criticality and High Availability</w:t>
        </w:r>
        <w:r>
          <w:rPr>
            <w:webHidden/>
          </w:rPr>
          <w:tab/>
        </w:r>
        <w:r>
          <w:rPr>
            <w:webHidden/>
          </w:rPr>
          <w:fldChar w:fldCharType="begin"/>
        </w:r>
        <w:r>
          <w:rPr>
            <w:webHidden/>
          </w:rPr>
          <w:instrText xml:space="preserve"> PAGEREF _Toc530308123 \h </w:instrText>
        </w:r>
        <w:r>
          <w:rPr>
            <w:webHidden/>
          </w:rPr>
        </w:r>
        <w:r>
          <w:rPr>
            <w:webHidden/>
          </w:rPr>
          <w:fldChar w:fldCharType="separate"/>
        </w:r>
        <w:r>
          <w:rPr>
            <w:webHidden/>
          </w:rPr>
          <w:t>30</w:t>
        </w:r>
        <w:r>
          <w:rPr>
            <w:webHidden/>
          </w:rPr>
          <w:fldChar w:fldCharType="end"/>
        </w:r>
      </w:hyperlink>
    </w:p>
    <w:p w14:paraId="35B60D01" w14:textId="0873FE95" w:rsidR="00AE17C9" w:rsidRDefault="00AE17C9">
      <w:pPr>
        <w:pStyle w:val="TOC3"/>
        <w:rPr>
          <w:rFonts w:asciiTheme="minorHAnsi" w:eastAsiaTheme="minorEastAsia" w:hAnsiTheme="minorHAnsi" w:cstheme="minorBidi"/>
          <w:sz w:val="22"/>
          <w:szCs w:val="22"/>
        </w:rPr>
      </w:pPr>
      <w:hyperlink w:anchor="_Toc530308124" w:history="1">
        <w:r w:rsidRPr="00A76DA6">
          <w:rPr>
            <w:rStyle w:val="Hyperlink"/>
            <w14:scene3d>
              <w14:camera w14:prst="orthographicFront"/>
              <w14:lightRig w14:rig="threePt" w14:dir="t">
                <w14:rot w14:lat="0" w14:lon="0" w14:rev="0"/>
              </w14:lightRig>
            </w14:scene3d>
          </w:rPr>
          <w:t>3.3.2.</w:t>
        </w:r>
        <w:r>
          <w:rPr>
            <w:rFonts w:asciiTheme="minorHAnsi" w:eastAsiaTheme="minorEastAsia" w:hAnsiTheme="minorHAnsi" w:cstheme="minorBidi"/>
            <w:sz w:val="22"/>
            <w:szCs w:val="22"/>
          </w:rPr>
          <w:tab/>
        </w:r>
        <w:r w:rsidRPr="00A76DA6">
          <w:rPr>
            <w:rStyle w:val="Hyperlink"/>
          </w:rPr>
          <w:t>Special Technology</w:t>
        </w:r>
        <w:r>
          <w:rPr>
            <w:webHidden/>
          </w:rPr>
          <w:tab/>
        </w:r>
        <w:r>
          <w:rPr>
            <w:webHidden/>
          </w:rPr>
          <w:fldChar w:fldCharType="begin"/>
        </w:r>
        <w:r>
          <w:rPr>
            <w:webHidden/>
          </w:rPr>
          <w:instrText xml:space="preserve"> PAGEREF _Toc530308124 \h </w:instrText>
        </w:r>
        <w:r>
          <w:rPr>
            <w:webHidden/>
          </w:rPr>
        </w:r>
        <w:r>
          <w:rPr>
            <w:webHidden/>
          </w:rPr>
          <w:fldChar w:fldCharType="separate"/>
        </w:r>
        <w:r>
          <w:rPr>
            <w:webHidden/>
          </w:rPr>
          <w:t>30</w:t>
        </w:r>
        <w:r>
          <w:rPr>
            <w:webHidden/>
          </w:rPr>
          <w:fldChar w:fldCharType="end"/>
        </w:r>
      </w:hyperlink>
    </w:p>
    <w:p w14:paraId="241DA772" w14:textId="611BE64F" w:rsidR="00AE17C9" w:rsidRDefault="00AE17C9">
      <w:pPr>
        <w:pStyle w:val="TOC3"/>
        <w:rPr>
          <w:rFonts w:asciiTheme="minorHAnsi" w:eastAsiaTheme="minorEastAsia" w:hAnsiTheme="minorHAnsi" w:cstheme="minorBidi"/>
          <w:sz w:val="22"/>
          <w:szCs w:val="22"/>
        </w:rPr>
      </w:pPr>
      <w:hyperlink w:anchor="_Toc530308125" w:history="1">
        <w:r w:rsidRPr="00A76DA6">
          <w:rPr>
            <w:rStyle w:val="Hyperlink"/>
            <w14:scene3d>
              <w14:camera w14:prst="orthographicFront"/>
              <w14:lightRig w14:rig="threePt" w14:dir="t">
                <w14:rot w14:lat="0" w14:lon="0" w14:rev="0"/>
              </w14:lightRig>
            </w14:scene3d>
          </w:rPr>
          <w:t>3.3.3.</w:t>
        </w:r>
        <w:r>
          <w:rPr>
            <w:rFonts w:asciiTheme="minorHAnsi" w:eastAsiaTheme="minorEastAsia" w:hAnsiTheme="minorHAnsi" w:cstheme="minorBidi"/>
            <w:sz w:val="22"/>
            <w:szCs w:val="22"/>
          </w:rPr>
          <w:tab/>
        </w:r>
        <w:r w:rsidRPr="00A76DA6">
          <w:rPr>
            <w:rStyle w:val="Hyperlink"/>
          </w:rPr>
          <w:t>Technology Locations</w:t>
        </w:r>
        <w:r>
          <w:rPr>
            <w:webHidden/>
          </w:rPr>
          <w:tab/>
        </w:r>
        <w:r>
          <w:rPr>
            <w:webHidden/>
          </w:rPr>
          <w:fldChar w:fldCharType="begin"/>
        </w:r>
        <w:r>
          <w:rPr>
            <w:webHidden/>
          </w:rPr>
          <w:instrText xml:space="preserve"> PAGEREF _Toc530308125 \h </w:instrText>
        </w:r>
        <w:r>
          <w:rPr>
            <w:webHidden/>
          </w:rPr>
        </w:r>
        <w:r>
          <w:rPr>
            <w:webHidden/>
          </w:rPr>
          <w:fldChar w:fldCharType="separate"/>
        </w:r>
        <w:r>
          <w:rPr>
            <w:webHidden/>
          </w:rPr>
          <w:t>30</w:t>
        </w:r>
        <w:r>
          <w:rPr>
            <w:webHidden/>
          </w:rPr>
          <w:fldChar w:fldCharType="end"/>
        </w:r>
      </w:hyperlink>
    </w:p>
    <w:p w14:paraId="20AD9037" w14:textId="43C4CFAA" w:rsidR="00AE17C9" w:rsidRDefault="00AE17C9">
      <w:pPr>
        <w:pStyle w:val="TOC3"/>
        <w:rPr>
          <w:rFonts w:asciiTheme="minorHAnsi" w:eastAsiaTheme="minorEastAsia" w:hAnsiTheme="minorHAnsi" w:cstheme="minorBidi"/>
          <w:sz w:val="22"/>
          <w:szCs w:val="22"/>
        </w:rPr>
      </w:pPr>
      <w:hyperlink w:anchor="_Toc530308126" w:history="1">
        <w:r w:rsidRPr="00A76DA6">
          <w:rPr>
            <w:rStyle w:val="Hyperlink"/>
            <w14:scene3d>
              <w14:camera w14:prst="orthographicFront"/>
              <w14:lightRig w14:rig="threePt" w14:dir="t">
                <w14:rot w14:lat="0" w14:lon="0" w14:rev="0"/>
              </w14:lightRig>
            </w14:scene3d>
          </w:rPr>
          <w:t>3.3.4.</w:t>
        </w:r>
        <w:r>
          <w:rPr>
            <w:rFonts w:asciiTheme="minorHAnsi" w:eastAsiaTheme="minorEastAsia" w:hAnsiTheme="minorHAnsi" w:cstheme="minorBidi"/>
            <w:sz w:val="22"/>
            <w:szCs w:val="22"/>
          </w:rPr>
          <w:tab/>
        </w:r>
        <w:r w:rsidRPr="00A76DA6">
          <w:rPr>
            <w:rStyle w:val="Hyperlink"/>
          </w:rPr>
          <w:t>Conceptual Infrastructure Diagram</w:t>
        </w:r>
        <w:r>
          <w:rPr>
            <w:webHidden/>
          </w:rPr>
          <w:tab/>
        </w:r>
        <w:r>
          <w:rPr>
            <w:webHidden/>
          </w:rPr>
          <w:fldChar w:fldCharType="begin"/>
        </w:r>
        <w:r>
          <w:rPr>
            <w:webHidden/>
          </w:rPr>
          <w:instrText xml:space="preserve"> PAGEREF _Toc530308126 \h </w:instrText>
        </w:r>
        <w:r>
          <w:rPr>
            <w:webHidden/>
          </w:rPr>
        </w:r>
        <w:r>
          <w:rPr>
            <w:webHidden/>
          </w:rPr>
          <w:fldChar w:fldCharType="separate"/>
        </w:r>
        <w:r>
          <w:rPr>
            <w:webHidden/>
          </w:rPr>
          <w:t>31</w:t>
        </w:r>
        <w:r>
          <w:rPr>
            <w:webHidden/>
          </w:rPr>
          <w:fldChar w:fldCharType="end"/>
        </w:r>
      </w:hyperlink>
    </w:p>
    <w:p w14:paraId="3D82529E" w14:textId="5178D88B" w:rsidR="00AE17C9" w:rsidRDefault="00AE17C9">
      <w:pPr>
        <w:pStyle w:val="TOC4"/>
        <w:rPr>
          <w:rFonts w:asciiTheme="minorHAnsi" w:eastAsiaTheme="minorEastAsia" w:hAnsiTheme="minorHAnsi" w:cstheme="minorBidi"/>
          <w:noProof/>
          <w:sz w:val="22"/>
          <w:szCs w:val="22"/>
        </w:rPr>
      </w:pPr>
      <w:hyperlink w:anchor="_Toc530308127" w:history="1">
        <w:r w:rsidRPr="00A76DA6">
          <w:rPr>
            <w:rStyle w:val="Hyperlink"/>
            <w:noProof/>
          </w:rPr>
          <w:t>3.3.4.1.</w:t>
        </w:r>
        <w:r>
          <w:rPr>
            <w:rFonts w:asciiTheme="minorHAnsi" w:eastAsiaTheme="minorEastAsia" w:hAnsiTheme="minorHAnsi" w:cstheme="minorBidi"/>
            <w:noProof/>
            <w:sz w:val="22"/>
            <w:szCs w:val="22"/>
          </w:rPr>
          <w:tab/>
        </w:r>
        <w:r w:rsidRPr="00A76DA6">
          <w:rPr>
            <w:rStyle w:val="Hyperlink"/>
            <w:noProof/>
          </w:rPr>
          <w:t>Conceptual Production String Diagram</w:t>
        </w:r>
        <w:r>
          <w:rPr>
            <w:noProof/>
            <w:webHidden/>
          </w:rPr>
          <w:tab/>
        </w:r>
        <w:r>
          <w:rPr>
            <w:noProof/>
            <w:webHidden/>
          </w:rPr>
          <w:fldChar w:fldCharType="begin"/>
        </w:r>
        <w:r>
          <w:rPr>
            <w:noProof/>
            <w:webHidden/>
          </w:rPr>
          <w:instrText xml:space="preserve"> PAGEREF _Toc530308127 \h </w:instrText>
        </w:r>
        <w:r>
          <w:rPr>
            <w:noProof/>
            <w:webHidden/>
          </w:rPr>
        </w:r>
        <w:r>
          <w:rPr>
            <w:noProof/>
            <w:webHidden/>
          </w:rPr>
          <w:fldChar w:fldCharType="separate"/>
        </w:r>
        <w:r>
          <w:rPr>
            <w:noProof/>
            <w:webHidden/>
          </w:rPr>
          <w:t>32</w:t>
        </w:r>
        <w:r>
          <w:rPr>
            <w:noProof/>
            <w:webHidden/>
          </w:rPr>
          <w:fldChar w:fldCharType="end"/>
        </w:r>
      </w:hyperlink>
    </w:p>
    <w:p w14:paraId="4BA8398F" w14:textId="191FD744" w:rsidR="00AE17C9" w:rsidRDefault="00AE17C9">
      <w:pPr>
        <w:pStyle w:val="TOC1"/>
        <w:rPr>
          <w:rFonts w:asciiTheme="minorHAnsi" w:eastAsiaTheme="minorEastAsia" w:hAnsiTheme="minorHAnsi" w:cstheme="minorBidi"/>
          <w:sz w:val="22"/>
          <w:szCs w:val="22"/>
        </w:rPr>
      </w:pPr>
      <w:hyperlink w:anchor="_Toc530308128" w:history="1">
        <w:r w:rsidRPr="00A76DA6">
          <w:rPr>
            <w:rStyle w:val="Hyperlink"/>
          </w:rPr>
          <w:t>4.</w:t>
        </w:r>
        <w:r>
          <w:rPr>
            <w:rFonts w:asciiTheme="minorHAnsi" w:eastAsiaTheme="minorEastAsia" w:hAnsiTheme="minorHAnsi" w:cstheme="minorBidi"/>
            <w:sz w:val="22"/>
            <w:szCs w:val="22"/>
          </w:rPr>
          <w:tab/>
        </w:r>
        <w:r w:rsidRPr="00A76DA6">
          <w:rPr>
            <w:rStyle w:val="Hyperlink"/>
          </w:rPr>
          <w:t>System Architecture</w:t>
        </w:r>
        <w:r>
          <w:rPr>
            <w:webHidden/>
          </w:rPr>
          <w:tab/>
        </w:r>
        <w:r>
          <w:rPr>
            <w:webHidden/>
          </w:rPr>
          <w:fldChar w:fldCharType="begin"/>
        </w:r>
        <w:r>
          <w:rPr>
            <w:webHidden/>
          </w:rPr>
          <w:instrText xml:space="preserve"> PAGEREF _Toc530308128 \h </w:instrText>
        </w:r>
        <w:r>
          <w:rPr>
            <w:webHidden/>
          </w:rPr>
        </w:r>
        <w:r>
          <w:rPr>
            <w:webHidden/>
          </w:rPr>
          <w:fldChar w:fldCharType="separate"/>
        </w:r>
        <w:r>
          <w:rPr>
            <w:webHidden/>
          </w:rPr>
          <w:t>33</w:t>
        </w:r>
        <w:r>
          <w:rPr>
            <w:webHidden/>
          </w:rPr>
          <w:fldChar w:fldCharType="end"/>
        </w:r>
      </w:hyperlink>
    </w:p>
    <w:p w14:paraId="0FB50BB4" w14:textId="0507257D" w:rsidR="00AE17C9" w:rsidRDefault="00AE17C9">
      <w:pPr>
        <w:pStyle w:val="TOC2"/>
        <w:rPr>
          <w:rFonts w:asciiTheme="minorHAnsi" w:eastAsiaTheme="minorEastAsia" w:hAnsiTheme="minorHAnsi" w:cstheme="minorBidi"/>
          <w:sz w:val="22"/>
          <w:szCs w:val="22"/>
        </w:rPr>
      </w:pPr>
      <w:hyperlink w:anchor="_Toc530308129" w:history="1">
        <w:r w:rsidRPr="00A76DA6">
          <w:rPr>
            <w:rStyle w:val="Hyperlink"/>
          </w:rPr>
          <w:t>4.1.</w:t>
        </w:r>
        <w:r>
          <w:rPr>
            <w:rFonts w:asciiTheme="minorHAnsi" w:eastAsiaTheme="minorEastAsia" w:hAnsiTheme="minorHAnsi" w:cstheme="minorBidi"/>
            <w:sz w:val="22"/>
            <w:szCs w:val="22"/>
          </w:rPr>
          <w:tab/>
        </w:r>
        <w:r w:rsidRPr="00A76DA6">
          <w:rPr>
            <w:rStyle w:val="Hyperlink"/>
          </w:rPr>
          <w:t>Hardware Architecture</w:t>
        </w:r>
        <w:r>
          <w:rPr>
            <w:webHidden/>
          </w:rPr>
          <w:tab/>
        </w:r>
        <w:r>
          <w:rPr>
            <w:webHidden/>
          </w:rPr>
          <w:fldChar w:fldCharType="begin"/>
        </w:r>
        <w:r>
          <w:rPr>
            <w:webHidden/>
          </w:rPr>
          <w:instrText xml:space="preserve"> PAGEREF _Toc530308129 \h </w:instrText>
        </w:r>
        <w:r>
          <w:rPr>
            <w:webHidden/>
          </w:rPr>
        </w:r>
        <w:r>
          <w:rPr>
            <w:webHidden/>
          </w:rPr>
          <w:fldChar w:fldCharType="separate"/>
        </w:r>
        <w:r>
          <w:rPr>
            <w:webHidden/>
          </w:rPr>
          <w:t>33</w:t>
        </w:r>
        <w:r>
          <w:rPr>
            <w:webHidden/>
          </w:rPr>
          <w:fldChar w:fldCharType="end"/>
        </w:r>
      </w:hyperlink>
    </w:p>
    <w:p w14:paraId="2F8EA952" w14:textId="458C7805" w:rsidR="00AE17C9" w:rsidRDefault="00AE17C9">
      <w:pPr>
        <w:pStyle w:val="TOC2"/>
        <w:rPr>
          <w:rFonts w:asciiTheme="minorHAnsi" w:eastAsiaTheme="minorEastAsia" w:hAnsiTheme="minorHAnsi" w:cstheme="minorBidi"/>
          <w:sz w:val="22"/>
          <w:szCs w:val="22"/>
        </w:rPr>
      </w:pPr>
      <w:hyperlink w:anchor="_Toc530308130" w:history="1">
        <w:r w:rsidRPr="00A76DA6">
          <w:rPr>
            <w:rStyle w:val="Hyperlink"/>
          </w:rPr>
          <w:t>4.2.</w:t>
        </w:r>
        <w:r>
          <w:rPr>
            <w:rFonts w:asciiTheme="minorHAnsi" w:eastAsiaTheme="minorEastAsia" w:hAnsiTheme="minorHAnsi" w:cstheme="minorBidi"/>
            <w:sz w:val="22"/>
            <w:szCs w:val="22"/>
          </w:rPr>
          <w:tab/>
        </w:r>
        <w:r w:rsidRPr="00A76DA6">
          <w:rPr>
            <w:rStyle w:val="Hyperlink"/>
          </w:rPr>
          <w:t>Software Architecture</w:t>
        </w:r>
        <w:r>
          <w:rPr>
            <w:webHidden/>
          </w:rPr>
          <w:tab/>
        </w:r>
        <w:r>
          <w:rPr>
            <w:webHidden/>
          </w:rPr>
          <w:fldChar w:fldCharType="begin"/>
        </w:r>
        <w:r>
          <w:rPr>
            <w:webHidden/>
          </w:rPr>
          <w:instrText xml:space="preserve"> PAGEREF _Toc530308130 \h </w:instrText>
        </w:r>
        <w:r>
          <w:rPr>
            <w:webHidden/>
          </w:rPr>
        </w:r>
        <w:r>
          <w:rPr>
            <w:webHidden/>
          </w:rPr>
          <w:fldChar w:fldCharType="separate"/>
        </w:r>
        <w:r>
          <w:rPr>
            <w:webHidden/>
          </w:rPr>
          <w:t>34</w:t>
        </w:r>
        <w:r>
          <w:rPr>
            <w:webHidden/>
          </w:rPr>
          <w:fldChar w:fldCharType="end"/>
        </w:r>
      </w:hyperlink>
    </w:p>
    <w:p w14:paraId="0F0279B8" w14:textId="67169142" w:rsidR="00AE17C9" w:rsidRDefault="00AE17C9">
      <w:pPr>
        <w:pStyle w:val="TOC4"/>
        <w:rPr>
          <w:rFonts w:asciiTheme="minorHAnsi" w:eastAsiaTheme="minorEastAsia" w:hAnsiTheme="minorHAnsi" w:cstheme="minorBidi"/>
          <w:noProof/>
          <w:sz w:val="22"/>
          <w:szCs w:val="22"/>
        </w:rPr>
      </w:pPr>
      <w:hyperlink w:anchor="_Toc530308131" w:history="1">
        <w:r w:rsidRPr="00A76DA6">
          <w:rPr>
            <w:rStyle w:val="Hyperlink"/>
            <w:noProof/>
          </w:rPr>
          <w:t>4.2.1.1.</w:t>
        </w:r>
        <w:r>
          <w:rPr>
            <w:rFonts w:asciiTheme="minorHAnsi" w:eastAsiaTheme="minorEastAsia" w:hAnsiTheme="minorHAnsi" w:cstheme="minorBidi"/>
            <w:noProof/>
            <w:sz w:val="22"/>
            <w:szCs w:val="22"/>
          </w:rPr>
          <w:tab/>
        </w:r>
        <w:r w:rsidRPr="00A76DA6">
          <w:rPr>
            <w:rStyle w:val="Hyperlink"/>
            <w:noProof/>
          </w:rPr>
          <w:t>MCCF VA Base Packages</w:t>
        </w:r>
        <w:r>
          <w:rPr>
            <w:noProof/>
            <w:webHidden/>
          </w:rPr>
          <w:tab/>
        </w:r>
        <w:r>
          <w:rPr>
            <w:noProof/>
            <w:webHidden/>
          </w:rPr>
          <w:fldChar w:fldCharType="begin"/>
        </w:r>
        <w:r>
          <w:rPr>
            <w:noProof/>
            <w:webHidden/>
          </w:rPr>
          <w:instrText xml:space="preserve"> PAGEREF _Toc530308131 \h </w:instrText>
        </w:r>
        <w:r>
          <w:rPr>
            <w:noProof/>
            <w:webHidden/>
          </w:rPr>
        </w:r>
        <w:r>
          <w:rPr>
            <w:noProof/>
            <w:webHidden/>
          </w:rPr>
          <w:fldChar w:fldCharType="separate"/>
        </w:r>
        <w:r>
          <w:rPr>
            <w:noProof/>
            <w:webHidden/>
          </w:rPr>
          <w:t>34</w:t>
        </w:r>
        <w:r>
          <w:rPr>
            <w:noProof/>
            <w:webHidden/>
          </w:rPr>
          <w:fldChar w:fldCharType="end"/>
        </w:r>
      </w:hyperlink>
    </w:p>
    <w:p w14:paraId="6D0453E5" w14:textId="360966B7" w:rsidR="00AE17C9" w:rsidRDefault="00AE17C9">
      <w:pPr>
        <w:pStyle w:val="TOC4"/>
        <w:rPr>
          <w:rFonts w:asciiTheme="minorHAnsi" w:eastAsiaTheme="minorEastAsia" w:hAnsiTheme="minorHAnsi" w:cstheme="minorBidi"/>
          <w:noProof/>
          <w:sz w:val="22"/>
          <w:szCs w:val="22"/>
        </w:rPr>
      </w:pPr>
      <w:hyperlink w:anchor="_Toc530308132" w:history="1">
        <w:r w:rsidRPr="00A76DA6">
          <w:rPr>
            <w:rStyle w:val="Hyperlink"/>
            <w:noProof/>
          </w:rPr>
          <w:t>4.2.1.2.</w:t>
        </w:r>
        <w:r>
          <w:rPr>
            <w:rFonts w:asciiTheme="minorHAnsi" w:eastAsiaTheme="minorEastAsia" w:hAnsiTheme="minorHAnsi" w:cstheme="minorBidi"/>
            <w:noProof/>
            <w:sz w:val="22"/>
            <w:szCs w:val="22"/>
          </w:rPr>
          <w:tab/>
        </w:r>
        <w:r w:rsidRPr="00A76DA6">
          <w:rPr>
            <w:rStyle w:val="Hyperlink"/>
            <w:noProof/>
          </w:rPr>
          <w:t>MCCF DEV Packages</w:t>
        </w:r>
        <w:r>
          <w:rPr>
            <w:noProof/>
            <w:webHidden/>
          </w:rPr>
          <w:tab/>
        </w:r>
        <w:r>
          <w:rPr>
            <w:noProof/>
            <w:webHidden/>
          </w:rPr>
          <w:fldChar w:fldCharType="begin"/>
        </w:r>
        <w:r>
          <w:rPr>
            <w:noProof/>
            <w:webHidden/>
          </w:rPr>
          <w:instrText xml:space="preserve"> PAGEREF _Toc530308132 \h </w:instrText>
        </w:r>
        <w:r>
          <w:rPr>
            <w:noProof/>
            <w:webHidden/>
          </w:rPr>
        </w:r>
        <w:r>
          <w:rPr>
            <w:noProof/>
            <w:webHidden/>
          </w:rPr>
          <w:fldChar w:fldCharType="separate"/>
        </w:r>
        <w:r>
          <w:rPr>
            <w:noProof/>
            <w:webHidden/>
          </w:rPr>
          <w:t>34</w:t>
        </w:r>
        <w:r>
          <w:rPr>
            <w:noProof/>
            <w:webHidden/>
          </w:rPr>
          <w:fldChar w:fldCharType="end"/>
        </w:r>
      </w:hyperlink>
    </w:p>
    <w:p w14:paraId="5A13600A" w14:textId="2EBBEFD9" w:rsidR="00AE17C9" w:rsidRDefault="00AE17C9">
      <w:pPr>
        <w:pStyle w:val="TOC3"/>
        <w:rPr>
          <w:rFonts w:asciiTheme="minorHAnsi" w:eastAsiaTheme="minorEastAsia" w:hAnsiTheme="minorHAnsi" w:cstheme="minorBidi"/>
          <w:sz w:val="22"/>
          <w:szCs w:val="22"/>
        </w:rPr>
      </w:pPr>
      <w:hyperlink w:anchor="_Toc530308133" w:history="1">
        <w:r w:rsidRPr="00A76DA6">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sz w:val="22"/>
            <w:szCs w:val="22"/>
          </w:rPr>
          <w:tab/>
        </w:r>
        <w:r w:rsidRPr="00A76DA6">
          <w:rPr>
            <w:rStyle w:val="Hyperlink"/>
          </w:rPr>
          <w:t>Node and Angular Shared Components</w:t>
        </w:r>
        <w:r>
          <w:rPr>
            <w:webHidden/>
          </w:rPr>
          <w:tab/>
        </w:r>
        <w:r>
          <w:rPr>
            <w:webHidden/>
          </w:rPr>
          <w:fldChar w:fldCharType="begin"/>
        </w:r>
        <w:r>
          <w:rPr>
            <w:webHidden/>
          </w:rPr>
          <w:instrText xml:space="preserve"> PAGEREF _Toc530308133 \h </w:instrText>
        </w:r>
        <w:r>
          <w:rPr>
            <w:webHidden/>
          </w:rPr>
        </w:r>
        <w:r>
          <w:rPr>
            <w:webHidden/>
          </w:rPr>
          <w:fldChar w:fldCharType="separate"/>
        </w:r>
        <w:r>
          <w:rPr>
            <w:webHidden/>
          </w:rPr>
          <w:t>35</w:t>
        </w:r>
        <w:r>
          <w:rPr>
            <w:webHidden/>
          </w:rPr>
          <w:fldChar w:fldCharType="end"/>
        </w:r>
      </w:hyperlink>
    </w:p>
    <w:p w14:paraId="3458568C" w14:textId="25A6ADC6" w:rsidR="00AE17C9" w:rsidRDefault="00AE17C9">
      <w:pPr>
        <w:pStyle w:val="TOC2"/>
        <w:rPr>
          <w:rFonts w:asciiTheme="minorHAnsi" w:eastAsiaTheme="minorEastAsia" w:hAnsiTheme="minorHAnsi" w:cstheme="minorBidi"/>
          <w:sz w:val="22"/>
          <w:szCs w:val="22"/>
        </w:rPr>
      </w:pPr>
      <w:hyperlink w:anchor="_Toc530308134" w:history="1">
        <w:r w:rsidRPr="00A76DA6">
          <w:rPr>
            <w:rStyle w:val="Hyperlink"/>
          </w:rPr>
          <w:t>4.3.</w:t>
        </w:r>
        <w:r>
          <w:rPr>
            <w:rFonts w:asciiTheme="minorHAnsi" w:eastAsiaTheme="minorEastAsia" w:hAnsiTheme="minorHAnsi" w:cstheme="minorBidi"/>
            <w:sz w:val="22"/>
            <w:szCs w:val="22"/>
          </w:rPr>
          <w:tab/>
        </w:r>
        <w:r w:rsidRPr="00A76DA6">
          <w:rPr>
            <w:rStyle w:val="Hyperlink"/>
          </w:rPr>
          <w:t>Network Architecture</w:t>
        </w:r>
        <w:r>
          <w:rPr>
            <w:webHidden/>
          </w:rPr>
          <w:tab/>
        </w:r>
        <w:r>
          <w:rPr>
            <w:webHidden/>
          </w:rPr>
          <w:fldChar w:fldCharType="begin"/>
        </w:r>
        <w:r>
          <w:rPr>
            <w:webHidden/>
          </w:rPr>
          <w:instrText xml:space="preserve"> PAGEREF _Toc530308134 \h </w:instrText>
        </w:r>
        <w:r>
          <w:rPr>
            <w:webHidden/>
          </w:rPr>
        </w:r>
        <w:r>
          <w:rPr>
            <w:webHidden/>
          </w:rPr>
          <w:fldChar w:fldCharType="separate"/>
        </w:r>
        <w:r>
          <w:rPr>
            <w:webHidden/>
          </w:rPr>
          <w:t>35</w:t>
        </w:r>
        <w:r>
          <w:rPr>
            <w:webHidden/>
          </w:rPr>
          <w:fldChar w:fldCharType="end"/>
        </w:r>
      </w:hyperlink>
    </w:p>
    <w:p w14:paraId="3BFCF673" w14:textId="526655D0" w:rsidR="00AE17C9" w:rsidRDefault="00AE17C9">
      <w:pPr>
        <w:pStyle w:val="TOC2"/>
        <w:rPr>
          <w:rFonts w:asciiTheme="minorHAnsi" w:eastAsiaTheme="minorEastAsia" w:hAnsiTheme="minorHAnsi" w:cstheme="minorBidi"/>
          <w:sz w:val="22"/>
          <w:szCs w:val="22"/>
        </w:rPr>
      </w:pPr>
      <w:hyperlink w:anchor="_Toc530308135" w:history="1">
        <w:r w:rsidRPr="00A76DA6">
          <w:rPr>
            <w:rStyle w:val="Hyperlink"/>
          </w:rPr>
          <w:t>4.4.</w:t>
        </w:r>
        <w:r>
          <w:rPr>
            <w:rFonts w:asciiTheme="minorHAnsi" w:eastAsiaTheme="minorEastAsia" w:hAnsiTheme="minorHAnsi" w:cstheme="minorBidi"/>
            <w:sz w:val="22"/>
            <w:szCs w:val="22"/>
          </w:rPr>
          <w:tab/>
        </w:r>
        <w:r w:rsidRPr="00A76DA6">
          <w:rPr>
            <w:rStyle w:val="Hyperlink"/>
          </w:rPr>
          <w:t>Service Oriented Architecture / ESS</w:t>
        </w:r>
        <w:r>
          <w:rPr>
            <w:webHidden/>
          </w:rPr>
          <w:tab/>
        </w:r>
        <w:r>
          <w:rPr>
            <w:webHidden/>
          </w:rPr>
          <w:fldChar w:fldCharType="begin"/>
        </w:r>
        <w:r>
          <w:rPr>
            <w:webHidden/>
          </w:rPr>
          <w:instrText xml:space="preserve"> PAGEREF _Toc530308135 \h </w:instrText>
        </w:r>
        <w:r>
          <w:rPr>
            <w:webHidden/>
          </w:rPr>
        </w:r>
        <w:r>
          <w:rPr>
            <w:webHidden/>
          </w:rPr>
          <w:fldChar w:fldCharType="separate"/>
        </w:r>
        <w:r>
          <w:rPr>
            <w:webHidden/>
          </w:rPr>
          <w:t>36</w:t>
        </w:r>
        <w:r>
          <w:rPr>
            <w:webHidden/>
          </w:rPr>
          <w:fldChar w:fldCharType="end"/>
        </w:r>
      </w:hyperlink>
    </w:p>
    <w:p w14:paraId="72877F74" w14:textId="33375BA9" w:rsidR="00AE17C9" w:rsidRDefault="00AE17C9">
      <w:pPr>
        <w:pStyle w:val="TOC2"/>
        <w:rPr>
          <w:rFonts w:asciiTheme="minorHAnsi" w:eastAsiaTheme="minorEastAsia" w:hAnsiTheme="minorHAnsi" w:cstheme="minorBidi"/>
          <w:sz w:val="22"/>
          <w:szCs w:val="22"/>
        </w:rPr>
      </w:pPr>
      <w:hyperlink w:anchor="_Toc530308136" w:history="1">
        <w:r w:rsidRPr="00A76DA6">
          <w:rPr>
            <w:rStyle w:val="Hyperlink"/>
          </w:rPr>
          <w:t>4.5.</w:t>
        </w:r>
        <w:r>
          <w:rPr>
            <w:rFonts w:asciiTheme="minorHAnsi" w:eastAsiaTheme="minorEastAsia" w:hAnsiTheme="minorHAnsi" w:cstheme="minorBidi"/>
            <w:sz w:val="22"/>
            <w:szCs w:val="22"/>
          </w:rPr>
          <w:tab/>
        </w:r>
        <w:r w:rsidRPr="00A76DA6">
          <w:rPr>
            <w:rStyle w:val="Hyperlink"/>
          </w:rPr>
          <w:t>Enterprise Architecture</w:t>
        </w:r>
        <w:r>
          <w:rPr>
            <w:webHidden/>
          </w:rPr>
          <w:tab/>
        </w:r>
        <w:r>
          <w:rPr>
            <w:webHidden/>
          </w:rPr>
          <w:fldChar w:fldCharType="begin"/>
        </w:r>
        <w:r>
          <w:rPr>
            <w:webHidden/>
          </w:rPr>
          <w:instrText xml:space="preserve"> PAGEREF _Toc530308136 \h </w:instrText>
        </w:r>
        <w:r>
          <w:rPr>
            <w:webHidden/>
          </w:rPr>
        </w:r>
        <w:r>
          <w:rPr>
            <w:webHidden/>
          </w:rPr>
          <w:fldChar w:fldCharType="separate"/>
        </w:r>
        <w:r>
          <w:rPr>
            <w:webHidden/>
          </w:rPr>
          <w:t>37</w:t>
        </w:r>
        <w:r>
          <w:rPr>
            <w:webHidden/>
          </w:rPr>
          <w:fldChar w:fldCharType="end"/>
        </w:r>
      </w:hyperlink>
    </w:p>
    <w:p w14:paraId="533171A3" w14:textId="75F33D79" w:rsidR="00AE17C9" w:rsidRDefault="00AE17C9">
      <w:pPr>
        <w:pStyle w:val="TOC1"/>
        <w:rPr>
          <w:rFonts w:asciiTheme="minorHAnsi" w:eastAsiaTheme="minorEastAsia" w:hAnsiTheme="minorHAnsi" w:cstheme="minorBidi"/>
          <w:sz w:val="22"/>
          <w:szCs w:val="22"/>
        </w:rPr>
      </w:pPr>
      <w:hyperlink w:anchor="_Toc530308137" w:history="1">
        <w:r w:rsidRPr="00A76DA6">
          <w:rPr>
            <w:rStyle w:val="Hyperlink"/>
          </w:rPr>
          <w:t>5.</w:t>
        </w:r>
        <w:r>
          <w:rPr>
            <w:rFonts w:asciiTheme="minorHAnsi" w:eastAsiaTheme="minorEastAsia" w:hAnsiTheme="minorHAnsi" w:cstheme="minorBidi"/>
            <w:sz w:val="22"/>
            <w:szCs w:val="22"/>
          </w:rPr>
          <w:tab/>
        </w:r>
        <w:r w:rsidRPr="00A76DA6">
          <w:rPr>
            <w:rStyle w:val="Hyperlink"/>
          </w:rPr>
          <w:t>Data Design</w:t>
        </w:r>
        <w:r>
          <w:rPr>
            <w:webHidden/>
          </w:rPr>
          <w:tab/>
        </w:r>
        <w:r>
          <w:rPr>
            <w:webHidden/>
          </w:rPr>
          <w:fldChar w:fldCharType="begin"/>
        </w:r>
        <w:r>
          <w:rPr>
            <w:webHidden/>
          </w:rPr>
          <w:instrText xml:space="preserve"> PAGEREF _Toc530308137 \h </w:instrText>
        </w:r>
        <w:r>
          <w:rPr>
            <w:webHidden/>
          </w:rPr>
        </w:r>
        <w:r>
          <w:rPr>
            <w:webHidden/>
          </w:rPr>
          <w:fldChar w:fldCharType="separate"/>
        </w:r>
        <w:r>
          <w:rPr>
            <w:webHidden/>
          </w:rPr>
          <w:t>39</w:t>
        </w:r>
        <w:r>
          <w:rPr>
            <w:webHidden/>
          </w:rPr>
          <w:fldChar w:fldCharType="end"/>
        </w:r>
      </w:hyperlink>
    </w:p>
    <w:p w14:paraId="2AE154A8" w14:textId="06CAA27B" w:rsidR="00AE17C9" w:rsidRDefault="00AE17C9">
      <w:pPr>
        <w:pStyle w:val="TOC2"/>
        <w:rPr>
          <w:rFonts w:asciiTheme="minorHAnsi" w:eastAsiaTheme="minorEastAsia" w:hAnsiTheme="minorHAnsi" w:cstheme="minorBidi"/>
          <w:sz w:val="22"/>
          <w:szCs w:val="22"/>
        </w:rPr>
      </w:pPr>
      <w:hyperlink w:anchor="_Toc530308138" w:history="1">
        <w:r w:rsidRPr="00A76DA6">
          <w:rPr>
            <w:rStyle w:val="Hyperlink"/>
          </w:rPr>
          <w:t>5.1.</w:t>
        </w:r>
        <w:r>
          <w:rPr>
            <w:rFonts w:asciiTheme="minorHAnsi" w:eastAsiaTheme="minorEastAsia" w:hAnsiTheme="minorHAnsi" w:cstheme="minorBidi"/>
            <w:sz w:val="22"/>
            <w:szCs w:val="22"/>
          </w:rPr>
          <w:tab/>
        </w:r>
        <w:r w:rsidRPr="00A76DA6">
          <w:rPr>
            <w:rStyle w:val="Hyperlink"/>
          </w:rPr>
          <w:t>DBMS Files</w:t>
        </w:r>
        <w:r>
          <w:rPr>
            <w:webHidden/>
          </w:rPr>
          <w:tab/>
        </w:r>
        <w:r>
          <w:rPr>
            <w:webHidden/>
          </w:rPr>
          <w:fldChar w:fldCharType="begin"/>
        </w:r>
        <w:r>
          <w:rPr>
            <w:webHidden/>
          </w:rPr>
          <w:instrText xml:space="preserve"> PAGEREF _Toc530308138 \h </w:instrText>
        </w:r>
        <w:r>
          <w:rPr>
            <w:webHidden/>
          </w:rPr>
        </w:r>
        <w:r>
          <w:rPr>
            <w:webHidden/>
          </w:rPr>
          <w:fldChar w:fldCharType="separate"/>
        </w:r>
        <w:r>
          <w:rPr>
            <w:webHidden/>
          </w:rPr>
          <w:t>39</w:t>
        </w:r>
        <w:r>
          <w:rPr>
            <w:webHidden/>
          </w:rPr>
          <w:fldChar w:fldCharType="end"/>
        </w:r>
      </w:hyperlink>
    </w:p>
    <w:p w14:paraId="21796DBA" w14:textId="20BCBFDC" w:rsidR="00AE17C9" w:rsidRDefault="00AE17C9">
      <w:pPr>
        <w:pStyle w:val="TOC2"/>
        <w:rPr>
          <w:rFonts w:asciiTheme="minorHAnsi" w:eastAsiaTheme="minorEastAsia" w:hAnsiTheme="minorHAnsi" w:cstheme="minorBidi"/>
          <w:sz w:val="22"/>
          <w:szCs w:val="22"/>
        </w:rPr>
      </w:pPr>
      <w:hyperlink w:anchor="_Toc530308139" w:history="1">
        <w:r w:rsidRPr="00A76DA6">
          <w:rPr>
            <w:rStyle w:val="Hyperlink"/>
          </w:rPr>
          <w:t>5.2.</w:t>
        </w:r>
        <w:r>
          <w:rPr>
            <w:rFonts w:asciiTheme="minorHAnsi" w:eastAsiaTheme="minorEastAsia" w:hAnsiTheme="minorHAnsi" w:cstheme="minorBidi"/>
            <w:sz w:val="22"/>
            <w:szCs w:val="22"/>
          </w:rPr>
          <w:tab/>
        </w:r>
        <w:r w:rsidRPr="00A76DA6">
          <w:rPr>
            <w:rStyle w:val="Hyperlink"/>
          </w:rPr>
          <w:t>Non-DBMS Files</w:t>
        </w:r>
        <w:r>
          <w:rPr>
            <w:webHidden/>
          </w:rPr>
          <w:tab/>
        </w:r>
        <w:r>
          <w:rPr>
            <w:webHidden/>
          </w:rPr>
          <w:fldChar w:fldCharType="begin"/>
        </w:r>
        <w:r>
          <w:rPr>
            <w:webHidden/>
          </w:rPr>
          <w:instrText xml:space="preserve"> PAGEREF _Toc530308139 \h </w:instrText>
        </w:r>
        <w:r>
          <w:rPr>
            <w:webHidden/>
          </w:rPr>
        </w:r>
        <w:r>
          <w:rPr>
            <w:webHidden/>
          </w:rPr>
          <w:fldChar w:fldCharType="separate"/>
        </w:r>
        <w:r>
          <w:rPr>
            <w:webHidden/>
          </w:rPr>
          <w:t>39</w:t>
        </w:r>
        <w:r>
          <w:rPr>
            <w:webHidden/>
          </w:rPr>
          <w:fldChar w:fldCharType="end"/>
        </w:r>
      </w:hyperlink>
    </w:p>
    <w:p w14:paraId="4A7330FE" w14:textId="1BB4E176" w:rsidR="00AE17C9" w:rsidRDefault="00AE17C9">
      <w:pPr>
        <w:pStyle w:val="TOC2"/>
        <w:rPr>
          <w:rFonts w:asciiTheme="minorHAnsi" w:eastAsiaTheme="minorEastAsia" w:hAnsiTheme="minorHAnsi" w:cstheme="minorBidi"/>
          <w:sz w:val="22"/>
          <w:szCs w:val="22"/>
        </w:rPr>
      </w:pPr>
      <w:hyperlink w:anchor="_Toc530308140" w:history="1">
        <w:r w:rsidRPr="00A76DA6">
          <w:rPr>
            <w:rStyle w:val="Hyperlink"/>
          </w:rPr>
          <w:t>5.3.</w:t>
        </w:r>
        <w:r>
          <w:rPr>
            <w:rFonts w:asciiTheme="minorHAnsi" w:eastAsiaTheme="minorEastAsia" w:hAnsiTheme="minorHAnsi" w:cstheme="minorBidi"/>
            <w:sz w:val="22"/>
            <w:szCs w:val="22"/>
          </w:rPr>
          <w:tab/>
        </w:r>
        <w:r w:rsidRPr="00A76DA6">
          <w:rPr>
            <w:rStyle w:val="Hyperlink"/>
          </w:rPr>
          <w:t>Data View</w:t>
        </w:r>
        <w:r>
          <w:rPr>
            <w:webHidden/>
          </w:rPr>
          <w:tab/>
        </w:r>
        <w:r>
          <w:rPr>
            <w:webHidden/>
          </w:rPr>
          <w:fldChar w:fldCharType="begin"/>
        </w:r>
        <w:r>
          <w:rPr>
            <w:webHidden/>
          </w:rPr>
          <w:instrText xml:space="preserve"> PAGEREF _Toc530308140 \h </w:instrText>
        </w:r>
        <w:r>
          <w:rPr>
            <w:webHidden/>
          </w:rPr>
        </w:r>
        <w:r>
          <w:rPr>
            <w:webHidden/>
          </w:rPr>
          <w:fldChar w:fldCharType="separate"/>
        </w:r>
        <w:r>
          <w:rPr>
            <w:webHidden/>
          </w:rPr>
          <w:t>39</w:t>
        </w:r>
        <w:r>
          <w:rPr>
            <w:webHidden/>
          </w:rPr>
          <w:fldChar w:fldCharType="end"/>
        </w:r>
      </w:hyperlink>
    </w:p>
    <w:p w14:paraId="402B517F" w14:textId="414BAFFE" w:rsidR="00AE17C9" w:rsidRDefault="00AE17C9">
      <w:pPr>
        <w:pStyle w:val="TOC3"/>
        <w:rPr>
          <w:rFonts w:asciiTheme="minorHAnsi" w:eastAsiaTheme="minorEastAsia" w:hAnsiTheme="minorHAnsi" w:cstheme="minorBidi"/>
          <w:sz w:val="22"/>
          <w:szCs w:val="22"/>
        </w:rPr>
      </w:pPr>
      <w:hyperlink w:anchor="_Toc530308141" w:history="1">
        <w:r w:rsidRPr="00A76DA6">
          <w:rPr>
            <w:rStyle w:val="Hyperlink"/>
            <w14:scene3d>
              <w14:camera w14:prst="orthographicFront"/>
              <w14:lightRig w14:rig="threePt" w14:dir="t">
                <w14:rot w14:lat="0" w14:lon="0" w14:rev="0"/>
              </w14:lightRig>
            </w14:scene3d>
          </w:rPr>
          <w:t>5.3.1.</w:t>
        </w:r>
        <w:r>
          <w:rPr>
            <w:rFonts w:asciiTheme="minorHAnsi" w:eastAsiaTheme="minorEastAsia" w:hAnsiTheme="minorHAnsi" w:cstheme="minorBidi"/>
            <w:sz w:val="22"/>
            <w:szCs w:val="22"/>
          </w:rPr>
          <w:tab/>
        </w:r>
        <w:r w:rsidRPr="00A76DA6">
          <w:rPr>
            <w:rStyle w:val="Hyperlink"/>
          </w:rPr>
          <w:t>MCCF EDI TAS Report Data Element Mappings</w:t>
        </w:r>
        <w:r>
          <w:rPr>
            <w:webHidden/>
          </w:rPr>
          <w:tab/>
        </w:r>
        <w:r>
          <w:rPr>
            <w:webHidden/>
          </w:rPr>
          <w:fldChar w:fldCharType="begin"/>
        </w:r>
        <w:r>
          <w:rPr>
            <w:webHidden/>
          </w:rPr>
          <w:instrText xml:space="preserve"> PAGEREF _Toc530308141 \h </w:instrText>
        </w:r>
        <w:r>
          <w:rPr>
            <w:webHidden/>
          </w:rPr>
        </w:r>
        <w:r>
          <w:rPr>
            <w:webHidden/>
          </w:rPr>
          <w:fldChar w:fldCharType="separate"/>
        </w:r>
        <w:r>
          <w:rPr>
            <w:webHidden/>
          </w:rPr>
          <w:t>40</w:t>
        </w:r>
        <w:r>
          <w:rPr>
            <w:webHidden/>
          </w:rPr>
          <w:fldChar w:fldCharType="end"/>
        </w:r>
      </w:hyperlink>
    </w:p>
    <w:p w14:paraId="58E24B14" w14:textId="63602F51" w:rsidR="00AE17C9" w:rsidRDefault="00AE17C9">
      <w:pPr>
        <w:pStyle w:val="TOC4"/>
        <w:rPr>
          <w:rFonts w:asciiTheme="minorHAnsi" w:eastAsiaTheme="minorEastAsia" w:hAnsiTheme="minorHAnsi" w:cstheme="minorBidi"/>
          <w:noProof/>
          <w:sz w:val="22"/>
          <w:szCs w:val="22"/>
        </w:rPr>
      </w:pPr>
      <w:hyperlink w:anchor="_Toc530308142" w:history="1">
        <w:r w:rsidRPr="00A76DA6">
          <w:rPr>
            <w:rStyle w:val="Hyperlink"/>
            <w:noProof/>
          </w:rPr>
          <w:t>5.3.1.1.</w:t>
        </w:r>
        <w:r>
          <w:rPr>
            <w:rFonts w:asciiTheme="minorHAnsi" w:eastAsiaTheme="minorEastAsia" w:hAnsiTheme="minorHAnsi" w:cstheme="minorBidi"/>
            <w:noProof/>
            <w:sz w:val="22"/>
            <w:szCs w:val="22"/>
          </w:rPr>
          <w:tab/>
        </w:r>
        <w:r w:rsidRPr="00A76DA6">
          <w:rPr>
            <w:rStyle w:val="Hyperlink"/>
            <w:noProof/>
          </w:rPr>
          <w:t>EDI Lockbox Report Data Element Mappings</w:t>
        </w:r>
        <w:r>
          <w:rPr>
            <w:noProof/>
            <w:webHidden/>
          </w:rPr>
          <w:tab/>
        </w:r>
        <w:r>
          <w:rPr>
            <w:noProof/>
            <w:webHidden/>
          </w:rPr>
          <w:fldChar w:fldCharType="begin"/>
        </w:r>
        <w:r>
          <w:rPr>
            <w:noProof/>
            <w:webHidden/>
          </w:rPr>
          <w:instrText xml:space="preserve"> PAGEREF _Toc530308142 \h </w:instrText>
        </w:r>
        <w:r>
          <w:rPr>
            <w:noProof/>
            <w:webHidden/>
          </w:rPr>
        </w:r>
        <w:r>
          <w:rPr>
            <w:noProof/>
            <w:webHidden/>
          </w:rPr>
          <w:fldChar w:fldCharType="separate"/>
        </w:r>
        <w:r>
          <w:rPr>
            <w:noProof/>
            <w:webHidden/>
          </w:rPr>
          <w:t>40</w:t>
        </w:r>
        <w:r>
          <w:rPr>
            <w:noProof/>
            <w:webHidden/>
          </w:rPr>
          <w:fldChar w:fldCharType="end"/>
        </w:r>
      </w:hyperlink>
    </w:p>
    <w:p w14:paraId="7C672537" w14:textId="6785A166" w:rsidR="00AE17C9" w:rsidRDefault="00AE17C9">
      <w:pPr>
        <w:pStyle w:val="TOC4"/>
        <w:rPr>
          <w:rFonts w:asciiTheme="minorHAnsi" w:eastAsiaTheme="minorEastAsia" w:hAnsiTheme="minorHAnsi" w:cstheme="minorBidi"/>
          <w:noProof/>
          <w:sz w:val="22"/>
          <w:szCs w:val="22"/>
        </w:rPr>
      </w:pPr>
      <w:hyperlink w:anchor="_Toc530308143" w:history="1">
        <w:r w:rsidRPr="00A76DA6">
          <w:rPr>
            <w:rStyle w:val="Hyperlink"/>
            <w:noProof/>
          </w:rPr>
          <w:t>5.3.1.2.</w:t>
        </w:r>
        <w:r>
          <w:rPr>
            <w:rFonts w:asciiTheme="minorHAnsi" w:eastAsiaTheme="minorEastAsia" w:hAnsiTheme="minorHAnsi" w:cstheme="minorBidi"/>
            <w:noProof/>
            <w:sz w:val="22"/>
            <w:szCs w:val="22"/>
          </w:rPr>
          <w:tab/>
        </w:r>
        <w:r w:rsidRPr="00A76DA6">
          <w:rPr>
            <w:rStyle w:val="Hyperlink"/>
            <w:noProof/>
          </w:rPr>
          <w:t>ECME OPECC Report Data Element Mappings</w:t>
        </w:r>
        <w:r>
          <w:rPr>
            <w:noProof/>
            <w:webHidden/>
          </w:rPr>
          <w:tab/>
        </w:r>
        <w:r>
          <w:rPr>
            <w:noProof/>
            <w:webHidden/>
          </w:rPr>
          <w:fldChar w:fldCharType="begin"/>
        </w:r>
        <w:r>
          <w:rPr>
            <w:noProof/>
            <w:webHidden/>
          </w:rPr>
          <w:instrText xml:space="preserve"> PAGEREF _Toc530308143 \h </w:instrText>
        </w:r>
        <w:r>
          <w:rPr>
            <w:noProof/>
            <w:webHidden/>
          </w:rPr>
        </w:r>
        <w:r>
          <w:rPr>
            <w:noProof/>
            <w:webHidden/>
          </w:rPr>
          <w:fldChar w:fldCharType="separate"/>
        </w:r>
        <w:r>
          <w:rPr>
            <w:noProof/>
            <w:webHidden/>
          </w:rPr>
          <w:t>40</w:t>
        </w:r>
        <w:r>
          <w:rPr>
            <w:noProof/>
            <w:webHidden/>
          </w:rPr>
          <w:fldChar w:fldCharType="end"/>
        </w:r>
      </w:hyperlink>
    </w:p>
    <w:p w14:paraId="1C0B9EDA" w14:textId="2EF740F3" w:rsidR="00AE17C9" w:rsidRDefault="00AE17C9">
      <w:pPr>
        <w:pStyle w:val="TOC1"/>
        <w:rPr>
          <w:rFonts w:asciiTheme="minorHAnsi" w:eastAsiaTheme="minorEastAsia" w:hAnsiTheme="minorHAnsi" w:cstheme="minorBidi"/>
          <w:sz w:val="22"/>
          <w:szCs w:val="22"/>
        </w:rPr>
      </w:pPr>
      <w:hyperlink w:anchor="_Toc530308144" w:history="1">
        <w:r w:rsidRPr="00A76DA6">
          <w:rPr>
            <w:rStyle w:val="Hyperlink"/>
          </w:rPr>
          <w:t>6.</w:t>
        </w:r>
        <w:r>
          <w:rPr>
            <w:rFonts w:asciiTheme="minorHAnsi" w:eastAsiaTheme="minorEastAsia" w:hAnsiTheme="minorHAnsi" w:cstheme="minorBidi"/>
            <w:sz w:val="22"/>
            <w:szCs w:val="22"/>
          </w:rPr>
          <w:tab/>
        </w:r>
        <w:r w:rsidRPr="00A76DA6">
          <w:rPr>
            <w:rStyle w:val="Hyperlink"/>
          </w:rPr>
          <w:t>Detailed Design</w:t>
        </w:r>
        <w:r>
          <w:rPr>
            <w:webHidden/>
          </w:rPr>
          <w:tab/>
        </w:r>
        <w:r>
          <w:rPr>
            <w:webHidden/>
          </w:rPr>
          <w:fldChar w:fldCharType="begin"/>
        </w:r>
        <w:r>
          <w:rPr>
            <w:webHidden/>
          </w:rPr>
          <w:instrText xml:space="preserve"> PAGEREF _Toc530308144 \h </w:instrText>
        </w:r>
        <w:r>
          <w:rPr>
            <w:webHidden/>
          </w:rPr>
        </w:r>
        <w:r>
          <w:rPr>
            <w:webHidden/>
          </w:rPr>
          <w:fldChar w:fldCharType="separate"/>
        </w:r>
        <w:r>
          <w:rPr>
            <w:webHidden/>
          </w:rPr>
          <w:t>41</w:t>
        </w:r>
        <w:r>
          <w:rPr>
            <w:webHidden/>
          </w:rPr>
          <w:fldChar w:fldCharType="end"/>
        </w:r>
      </w:hyperlink>
    </w:p>
    <w:p w14:paraId="04D9CC05" w14:textId="6F49DC3F" w:rsidR="00AE17C9" w:rsidRDefault="00AE17C9">
      <w:pPr>
        <w:pStyle w:val="TOC2"/>
        <w:rPr>
          <w:rFonts w:asciiTheme="minorHAnsi" w:eastAsiaTheme="minorEastAsia" w:hAnsiTheme="minorHAnsi" w:cstheme="minorBidi"/>
          <w:sz w:val="22"/>
          <w:szCs w:val="22"/>
        </w:rPr>
      </w:pPr>
      <w:hyperlink w:anchor="_Toc530308145" w:history="1">
        <w:r w:rsidRPr="00A76DA6">
          <w:rPr>
            <w:rStyle w:val="Hyperlink"/>
          </w:rPr>
          <w:t>6.1.</w:t>
        </w:r>
        <w:r>
          <w:rPr>
            <w:rFonts w:asciiTheme="minorHAnsi" w:eastAsiaTheme="minorEastAsia" w:hAnsiTheme="minorHAnsi" w:cstheme="minorBidi"/>
            <w:sz w:val="22"/>
            <w:szCs w:val="22"/>
          </w:rPr>
          <w:tab/>
        </w:r>
        <w:r w:rsidRPr="00A76DA6">
          <w:rPr>
            <w:rStyle w:val="Hyperlink"/>
          </w:rPr>
          <w:t>Hardware Detailed Design</w:t>
        </w:r>
        <w:r>
          <w:rPr>
            <w:webHidden/>
          </w:rPr>
          <w:tab/>
        </w:r>
        <w:r>
          <w:rPr>
            <w:webHidden/>
          </w:rPr>
          <w:fldChar w:fldCharType="begin"/>
        </w:r>
        <w:r>
          <w:rPr>
            <w:webHidden/>
          </w:rPr>
          <w:instrText xml:space="preserve"> PAGEREF _Toc530308145 \h </w:instrText>
        </w:r>
        <w:r>
          <w:rPr>
            <w:webHidden/>
          </w:rPr>
        </w:r>
        <w:r>
          <w:rPr>
            <w:webHidden/>
          </w:rPr>
          <w:fldChar w:fldCharType="separate"/>
        </w:r>
        <w:r>
          <w:rPr>
            <w:webHidden/>
          </w:rPr>
          <w:t>41</w:t>
        </w:r>
        <w:r>
          <w:rPr>
            <w:webHidden/>
          </w:rPr>
          <w:fldChar w:fldCharType="end"/>
        </w:r>
      </w:hyperlink>
    </w:p>
    <w:p w14:paraId="32747F7C" w14:textId="11DEAA4C" w:rsidR="00AE17C9" w:rsidRDefault="00AE17C9">
      <w:pPr>
        <w:pStyle w:val="TOC2"/>
        <w:rPr>
          <w:rFonts w:asciiTheme="minorHAnsi" w:eastAsiaTheme="minorEastAsia" w:hAnsiTheme="minorHAnsi" w:cstheme="minorBidi"/>
          <w:sz w:val="22"/>
          <w:szCs w:val="22"/>
        </w:rPr>
      </w:pPr>
      <w:hyperlink w:anchor="_Toc530308146" w:history="1">
        <w:r w:rsidRPr="00A76DA6">
          <w:rPr>
            <w:rStyle w:val="Hyperlink"/>
          </w:rPr>
          <w:t>6.2.</w:t>
        </w:r>
        <w:r>
          <w:rPr>
            <w:rFonts w:asciiTheme="minorHAnsi" w:eastAsiaTheme="minorEastAsia" w:hAnsiTheme="minorHAnsi" w:cstheme="minorBidi"/>
            <w:sz w:val="22"/>
            <w:szCs w:val="22"/>
          </w:rPr>
          <w:tab/>
        </w:r>
        <w:r w:rsidRPr="00A76DA6">
          <w:rPr>
            <w:rStyle w:val="Hyperlink"/>
          </w:rPr>
          <w:t>Software Detailed Design</w:t>
        </w:r>
        <w:r>
          <w:rPr>
            <w:webHidden/>
          </w:rPr>
          <w:tab/>
        </w:r>
        <w:r>
          <w:rPr>
            <w:webHidden/>
          </w:rPr>
          <w:fldChar w:fldCharType="begin"/>
        </w:r>
        <w:r>
          <w:rPr>
            <w:webHidden/>
          </w:rPr>
          <w:instrText xml:space="preserve"> PAGEREF _Toc530308146 \h </w:instrText>
        </w:r>
        <w:r>
          <w:rPr>
            <w:webHidden/>
          </w:rPr>
        </w:r>
        <w:r>
          <w:rPr>
            <w:webHidden/>
          </w:rPr>
          <w:fldChar w:fldCharType="separate"/>
        </w:r>
        <w:r>
          <w:rPr>
            <w:webHidden/>
          </w:rPr>
          <w:t>42</w:t>
        </w:r>
        <w:r>
          <w:rPr>
            <w:webHidden/>
          </w:rPr>
          <w:fldChar w:fldCharType="end"/>
        </w:r>
      </w:hyperlink>
    </w:p>
    <w:p w14:paraId="3A4B7D35" w14:textId="38DB12B8" w:rsidR="00AE17C9" w:rsidRDefault="00AE17C9">
      <w:pPr>
        <w:pStyle w:val="TOC3"/>
        <w:rPr>
          <w:rFonts w:asciiTheme="minorHAnsi" w:eastAsiaTheme="minorEastAsia" w:hAnsiTheme="minorHAnsi" w:cstheme="minorBidi"/>
          <w:sz w:val="22"/>
          <w:szCs w:val="22"/>
        </w:rPr>
      </w:pPr>
      <w:hyperlink w:anchor="_Toc530308147" w:history="1">
        <w:r w:rsidRPr="00A76DA6">
          <w:rPr>
            <w:rStyle w:val="Hyperlink"/>
            <w14:scene3d>
              <w14:camera w14:prst="orthographicFront"/>
              <w14:lightRig w14:rig="threePt" w14:dir="t">
                <w14:rot w14:lat="0" w14:lon="0" w14:rev="0"/>
              </w14:lightRig>
            </w14:scene3d>
          </w:rPr>
          <w:t>6.2.1.</w:t>
        </w:r>
        <w:r>
          <w:rPr>
            <w:rFonts w:asciiTheme="minorHAnsi" w:eastAsiaTheme="minorEastAsia" w:hAnsiTheme="minorHAnsi" w:cstheme="minorBidi"/>
            <w:sz w:val="22"/>
            <w:szCs w:val="22"/>
          </w:rPr>
          <w:tab/>
        </w:r>
        <w:r w:rsidRPr="00A76DA6">
          <w:rPr>
            <w:rStyle w:val="Hyperlink"/>
          </w:rPr>
          <w:t>Conceptual Design</w:t>
        </w:r>
        <w:r>
          <w:rPr>
            <w:webHidden/>
          </w:rPr>
          <w:tab/>
        </w:r>
        <w:r>
          <w:rPr>
            <w:webHidden/>
          </w:rPr>
          <w:fldChar w:fldCharType="begin"/>
        </w:r>
        <w:r>
          <w:rPr>
            <w:webHidden/>
          </w:rPr>
          <w:instrText xml:space="preserve"> PAGEREF _Toc530308147 \h </w:instrText>
        </w:r>
        <w:r>
          <w:rPr>
            <w:webHidden/>
          </w:rPr>
        </w:r>
        <w:r>
          <w:rPr>
            <w:webHidden/>
          </w:rPr>
          <w:fldChar w:fldCharType="separate"/>
        </w:r>
        <w:r>
          <w:rPr>
            <w:webHidden/>
          </w:rPr>
          <w:t>42</w:t>
        </w:r>
        <w:r>
          <w:rPr>
            <w:webHidden/>
          </w:rPr>
          <w:fldChar w:fldCharType="end"/>
        </w:r>
      </w:hyperlink>
    </w:p>
    <w:p w14:paraId="7D0F26D4" w14:textId="6273C079" w:rsidR="00AE17C9" w:rsidRDefault="00AE17C9">
      <w:pPr>
        <w:pStyle w:val="TOC4"/>
        <w:rPr>
          <w:rFonts w:asciiTheme="minorHAnsi" w:eastAsiaTheme="minorEastAsia" w:hAnsiTheme="minorHAnsi" w:cstheme="minorBidi"/>
          <w:noProof/>
          <w:sz w:val="22"/>
          <w:szCs w:val="22"/>
        </w:rPr>
      </w:pPr>
      <w:hyperlink w:anchor="_Toc530308148" w:history="1">
        <w:r w:rsidRPr="00A76DA6">
          <w:rPr>
            <w:rStyle w:val="Hyperlink"/>
            <w:noProof/>
          </w:rPr>
          <w:t>6.2.1.1.</w:t>
        </w:r>
        <w:r>
          <w:rPr>
            <w:rFonts w:asciiTheme="minorHAnsi" w:eastAsiaTheme="minorEastAsia" w:hAnsiTheme="minorHAnsi" w:cstheme="minorBidi"/>
            <w:noProof/>
            <w:sz w:val="22"/>
            <w:szCs w:val="22"/>
          </w:rPr>
          <w:tab/>
        </w:r>
        <w:r w:rsidRPr="00A76DA6">
          <w:rPr>
            <w:rStyle w:val="Hyperlink"/>
            <w:noProof/>
          </w:rPr>
          <w:t>Presentation Layer Design</w:t>
        </w:r>
        <w:r>
          <w:rPr>
            <w:noProof/>
            <w:webHidden/>
          </w:rPr>
          <w:tab/>
        </w:r>
        <w:r>
          <w:rPr>
            <w:noProof/>
            <w:webHidden/>
          </w:rPr>
          <w:fldChar w:fldCharType="begin"/>
        </w:r>
        <w:r>
          <w:rPr>
            <w:noProof/>
            <w:webHidden/>
          </w:rPr>
          <w:instrText xml:space="preserve"> PAGEREF _Toc530308148 \h </w:instrText>
        </w:r>
        <w:r>
          <w:rPr>
            <w:noProof/>
            <w:webHidden/>
          </w:rPr>
        </w:r>
        <w:r>
          <w:rPr>
            <w:noProof/>
            <w:webHidden/>
          </w:rPr>
          <w:fldChar w:fldCharType="separate"/>
        </w:r>
        <w:r>
          <w:rPr>
            <w:noProof/>
            <w:webHidden/>
          </w:rPr>
          <w:t>42</w:t>
        </w:r>
        <w:r>
          <w:rPr>
            <w:noProof/>
            <w:webHidden/>
          </w:rPr>
          <w:fldChar w:fldCharType="end"/>
        </w:r>
      </w:hyperlink>
    </w:p>
    <w:p w14:paraId="49518548" w14:textId="2D25B9B7" w:rsidR="00AE17C9" w:rsidRDefault="00AE17C9">
      <w:pPr>
        <w:pStyle w:val="TOC4"/>
        <w:rPr>
          <w:rFonts w:asciiTheme="minorHAnsi" w:eastAsiaTheme="minorEastAsia" w:hAnsiTheme="minorHAnsi" w:cstheme="minorBidi"/>
          <w:noProof/>
          <w:sz w:val="22"/>
          <w:szCs w:val="22"/>
        </w:rPr>
      </w:pPr>
      <w:hyperlink w:anchor="_Toc530308149" w:history="1">
        <w:r w:rsidRPr="00A76DA6">
          <w:rPr>
            <w:rStyle w:val="Hyperlink"/>
            <w:noProof/>
          </w:rPr>
          <w:t>6.2.1.2.</w:t>
        </w:r>
        <w:r>
          <w:rPr>
            <w:rFonts w:asciiTheme="minorHAnsi" w:eastAsiaTheme="minorEastAsia" w:hAnsiTheme="minorHAnsi" w:cstheme="minorBidi"/>
            <w:noProof/>
            <w:sz w:val="22"/>
            <w:szCs w:val="22"/>
          </w:rPr>
          <w:tab/>
        </w:r>
        <w:r w:rsidRPr="00A76DA6">
          <w:rPr>
            <w:rStyle w:val="Hyperlink"/>
            <w:noProof/>
          </w:rPr>
          <w:t>Services Layer Design</w:t>
        </w:r>
        <w:r>
          <w:rPr>
            <w:noProof/>
            <w:webHidden/>
          </w:rPr>
          <w:tab/>
        </w:r>
        <w:r>
          <w:rPr>
            <w:noProof/>
            <w:webHidden/>
          </w:rPr>
          <w:fldChar w:fldCharType="begin"/>
        </w:r>
        <w:r>
          <w:rPr>
            <w:noProof/>
            <w:webHidden/>
          </w:rPr>
          <w:instrText xml:space="preserve"> PAGEREF _Toc530308149 \h </w:instrText>
        </w:r>
        <w:r>
          <w:rPr>
            <w:noProof/>
            <w:webHidden/>
          </w:rPr>
        </w:r>
        <w:r>
          <w:rPr>
            <w:noProof/>
            <w:webHidden/>
          </w:rPr>
          <w:fldChar w:fldCharType="separate"/>
        </w:r>
        <w:r>
          <w:rPr>
            <w:noProof/>
            <w:webHidden/>
          </w:rPr>
          <w:t>45</w:t>
        </w:r>
        <w:r>
          <w:rPr>
            <w:noProof/>
            <w:webHidden/>
          </w:rPr>
          <w:fldChar w:fldCharType="end"/>
        </w:r>
      </w:hyperlink>
    </w:p>
    <w:p w14:paraId="5772F525" w14:textId="7279E5F4" w:rsidR="00AE17C9" w:rsidRDefault="00AE17C9">
      <w:pPr>
        <w:pStyle w:val="TOC5"/>
        <w:rPr>
          <w:rFonts w:asciiTheme="minorHAnsi" w:eastAsiaTheme="minorEastAsia" w:hAnsiTheme="minorHAnsi" w:cstheme="minorBidi"/>
          <w:noProof/>
          <w:sz w:val="22"/>
          <w:szCs w:val="22"/>
        </w:rPr>
      </w:pPr>
      <w:hyperlink w:anchor="_Toc530308150" w:history="1">
        <w:r w:rsidRPr="00A76DA6">
          <w:rPr>
            <w:rStyle w:val="Hyperlink"/>
            <w:noProof/>
            <w14:scene3d>
              <w14:camera w14:prst="orthographicFront"/>
              <w14:lightRig w14:rig="threePt" w14:dir="t">
                <w14:rot w14:lat="0" w14:lon="0" w14:rev="0"/>
              </w14:lightRig>
            </w14:scene3d>
          </w:rPr>
          <w:t>6.2.1.2.1.</w:t>
        </w:r>
        <w:r>
          <w:rPr>
            <w:rFonts w:asciiTheme="minorHAnsi" w:eastAsiaTheme="minorEastAsia" w:hAnsiTheme="minorHAnsi" w:cstheme="minorBidi"/>
            <w:noProof/>
            <w:sz w:val="22"/>
            <w:szCs w:val="22"/>
          </w:rPr>
          <w:tab/>
        </w:r>
        <w:r w:rsidRPr="00A76DA6">
          <w:rPr>
            <w:rStyle w:val="Hyperlink"/>
            <w:noProof/>
          </w:rPr>
          <w:t>User Interfaces</w:t>
        </w:r>
        <w:r>
          <w:rPr>
            <w:noProof/>
            <w:webHidden/>
          </w:rPr>
          <w:tab/>
        </w:r>
        <w:r>
          <w:rPr>
            <w:noProof/>
            <w:webHidden/>
          </w:rPr>
          <w:fldChar w:fldCharType="begin"/>
        </w:r>
        <w:r>
          <w:rPr>
            <w:noProof/>
            <w:webHidden/>
          </w:rPr>
          <w:instrText xml:space="preserve"> PAGEREF _Toc530308150 \h </w:instrText>
        </w:r>
        <w:r>
          <w:rPr>
            <w:noProof/>
            <w:webHidden/>
          </w:rPr>
        </w:r>
        <w:r>
          <w:rPr>
            <w:noProof/>
            <w:webHidden/>
          </w:rPr>
          <w:fldChar w:fldCharType="separate"/>
        </w:r>
        <w:r>
          <w:rPr>
            <w:noProof/>
            <w:webHidden/>
          </w:rPr>
          <w:t>56</w:t>
        </w:r>
        <w:r>
          <w:rPr>
            <w:noProof/>
            <w:webHidden/>
          </w:rPr>
          <w:fldChar w:fldCharType="end"/>
        </w:r>
      </w:hyperlink>
    </w:p>
    <w:p w14:paraId="70336C0C" w14:textId="5FEE2706" w:rsidR="00AE17C9" w:rsidRDefault="00AE17C9">
      <w:pPr>
        <w:pStyle w:val="TOC5"/>
        <w:rPr>
          <w:rFonts w:asciiTheme="minorHAnsi" w:eastAsiaTheme="minorEastAsia" w:hAnsiTheme="minorHAnsi" w:cstheme="minorBidi"/>
          <w:noProof/>
          <w:sz w:val="22"/>
          <w:szCs w:val="22"/>
        </w:rPr>
      </w:pPr>
      <w:hyperlink w:anchor="_Toc530308151" w:history="1">
        <w:r w:rsidRPr="00A76DA6">
          <w:rPr>
            <w:rStyle w:val="Hyperlink"/>
            <w:noProof/>
            <w14:scene3d>
              <w14:camera w14:prst="orthographicFront"/>
              <w14:lightRig w14:rig="threePt" w14:dir="t">
                <w14:rot w14:lat="0" w14:lon="0" w14:rev="0"/>
              </w14:lightRig>
            </w14:scene3d>
          </w:rPr>
          <w:t>6.2.1.2.2.</w:t>
        </w:r>
        <w:r>
          <w:rPr>
            <w:rFonts w:asciiTheme="minorHAnsi" w:eastAsiaTheme="minorEastAsia" w:hAnsiTheme="minorHAnsi" w:cstheme="minorBidi"/>
            <w:noProof/>
            <w:sz w:val="22"/>
            <w:szCs w:val="22"/>
          </w:rPr>
          <w:tab/>
        </w:r>
        <w:r w:rsidRPr="00A76DA6">
          <w:rPr>
            <w:rStyle w:val="Hyperlink"/>
            <w:noProof/>
          </w:rPr>
          <w:t>Communications Interfaces</w:t>
        </w:r>
        <w:r>
          <w:rPr>
            <w:noProof/>
            <w:webHidden/>
          </w:rPr>
          <w:tab/>
        </w:r>
        <w:r>
          <w:rPr>
            <w:noProof/>
            <w:webHidden/>
          </w:rPr>
          <w:fldChar w:fldCharType="begin"/>
        </w:r>
        <w:r>
          <w:rPr>
            <w:noProof/>
            <w:webHidden/>
          </w:rPr>
          <w:instrText xml:space="preserve"> PAGEREF _Toc530308151 \h </w:instrText>
        </w:r>
        <w:r>
          <w:rPr>
            <w:noProof/>
            <w:webHidden/>
          </w:rPr>
        </w:r>
        <w:r>
          <w:rPr>
            <w:noProof/>
            <w:webHidden/>
          </w:rPr>
          <w:fldChar w:fldCharType="separate"/>
        </w:r>
        <w:r>
          <w:rPr>
            <w:noProof/>
            <w:webHidden/>
          </w:rPr>
          <w:t>74</w:t>
        </w:r>
        <w:r>
          <w:rPr>
            <w:noProof/>
            <w:webHidden/>
          </w:rPr>
          <w:fldChar w:fldCharType="end"/>
        </w:r>
      </w:hyperlink>
    </w:p>
    <w:p w14:paraId="7FC4FFDE" w14:textId="11C7260D" w:rsidR="00AE17C9" w:rsidRDefault="00AE17C9">
      <w:pPr>
        <w:pStyle w:val="TOC5"/>
        <w:rPr>
          <w:rFonts w:asciiTheme="minorHAnsi" w:eastAsiaTheme="minorEastAsia" w:hAnsiTheme="minorHAnsi" w:cstheme="minorBidi"/>
          <w:noProof/>
          <w:sz w:val="22"/>
          <w:szCs w:val="22"/>
        </w:rPr>
      </w:pPr>
      <w:hyperlink w:anchor="_Toc530308152" w:history="1">
        <w:r w:rsidRPr="00A76DA6">
          <w:rPr>
            <w:rStyle w:val="Hyperlink"/>
            <w:noProof/>
            <w14:scene3d>
              <w14:camera w14:prst="orthographicFront"/>
              <w14:lightRig w14:rig="threePt" w14:dir="t">
                <w14:rot w14:lat="0" w14:lon="0" w14:rev="0"/>
              </w14:lightRig>
            </w14:scene3d>
          </w:rPr>
          <w:t>6.2.1.2.3.</w:t>
        </w:r>
        <w:r>
          <w:rPr>
            <w:rFonts w:asciiTheme="minorHAnsi" w:eastAsiaTheme="minorEastAsia" w:hAnsiTheme="minorHAnsi" w:cstheme="minorBidi"/>
            <w:noProof/>
            <w:sz w:val="22"/>
            <w:szCs w:val="22"/>
          </w:rPr>
          <w:tab/>
        </w:r>
        <w:r w:rsidRPr="00A76DA6">
          <w:rPr>
            <w:rStyle w:val="Hyperlink"/>
            <w:noProof/>
          </w:rPr>
          <w:t>Orchestration Design</w:t>
        </w:r>
        <w:r>
          <w:rPr>
            <w:noProof/>
            <w:webHidden/>
          </w:rPr>
          <w:tab/>
        </w:r>
        <w:r>
          <w:rPr>
            <w:noProof/>
            <w:webHidden/>
          </w:rPr>
          <w:fldChar w:fldCharType="begin"/>
        </w:r>
        <w:r>
          <w:rPr>
            <w:noProof/>
            <w:webHidden/>
          </w:rPr>
          <w:instrText xml:space="preserve"> PAGEREF _Toc530308152 \h </w:instrText>
        </w:r>
        <w:r>
          <w:rPr>
            <w:noProof/>
            <w:webHidden/>
          </w:rPr>
        </w:r>
        <w:r>
          <w:rPr>
            <w:noProof/>
            <w:webHidden/>
          </w:rPr>
          <w:fldChar w:fldCharType="separate"/>
        </w:r>
        <w:r>
          <w:rPr>
            <w:noProof/>
            <w:webHidden/>
          </w:rPr>
          <w:t>75</w:t>
        </w:r>
        <w:r>
          <w:rPr>
            <w:noProof/>
            <w:webHidden/>
          </w:rPr>
          <w:fldChar w:fldCharType="end"/>
        </w:r>
      </w:hyperlink>
    </w:p>
    <w:p w14:paraId="4398DD10" w14:textId="19E72EF9" w:rsidR="00AE17C9" w:rsidRDefault="00AE17C9">
      <w:pPr>
        <w:pStyle w:val="TOC4"/>
        <w:rPr>
          <w:rFonts w:asciiTheme="minorHAnsi" w:eastAsiaTheme="minorEastAsia" w:hAnsiTheme="minorHAnsi" w:cstheme="minorBidi"/>
          <w:noProof/>
          <w:sz w:val="22"/>
          <w:szCs w:val="22"/>
        </w:rPr>
      </w:pPr>
      <w:hyperlink w:anchor="_Toc530308154" w:history="1">
        <w:r w:rsidRPr="00A76DA6">
          <w:rPr>
            <w:rStyle w:val="Hyperlink"/>
            <w:noProof/>
          </w:rPr>
          <w:t>6.2.1.3.</w:t>
        </w:r>
        <w:r>
          <w:rPr>
            <w:rFonts w:asciiTheme="minorHAnsi" w:eastAsiaTheme="minorEastAsia" w:hAnsiTheme="minorHAnsi" w:cstheme="minorBidi"/>
            <w:noProof/>
            <w:sz w:val="22"/>
            <w:szCs w:val="22"/>
          </w:rPr>
          <w:tab/>
        </w:r>
        <w:r w:rsidRPr="00A76DA6">
          <w:rPr>
            <w:rStyle w:val="Hyperlink"/>
            <w:noProof/>
          </w:rPr>
          <w:t>Data Access Services Design</w:t>
        </w:r>
        <w:r>
          <w:rPr>
            <w:noProof/>
            <w:webHidden/>
          </w:rPr>
          <w:tab/>
        </w:r>
        <w:r>
          <w:rPr>
            <w:noProof/>
            <w:webHidden/>
          </w:rPr>
          <w:fldChar w:fldCharType="begin"/>
        </w:r>
        <w:r>
          <w:rPr>
            <w:noProof/>
            <w:webHidden/>
          </w:rPr>
          <w:instrText xml:space="preserve"> PAGEREF _Toc530308154 \h </w:instrText>
        </w:r>
        <w:r>
          <w:rPr>
            <w:noProof/>
            <w:webHidden/>
          </w:rPr>
        </w:r>
        <w:r>
          <w:rPr>
            <w:noProof/>
            <w:webHidden/>
          </w:rPr>
          <w:fldChar w:fldCharType="separate"/>
        </w:r>
        <w:r>
          <w:rPr>
            <w:noProof/>
            <w:webHidden/>
          </w:rPr>
          <w:t>75</w:t>
        </w:r>
        <w:r>
          <w:rPr>
            <w:noProof/>
            <w:webHidden/>
          </w:rPr>
          <w:fldChar w:fldCharType="end"/>
        </w:r>
      </w:hyperlink>
    </w:p>
    <w:p w14:paraId="5A657A90" w14:textId="456C23E8" w:rsidR="00AE17C9" w:rsidRDefault="00AE17C9">
      <w:pPr>
        <w:pStyle w:val="TOC5"/>
        <w:rPr>
          <w:rFonts w:asciiTheme="minorHAnsi" w:eastAsiaTheme="minorEastAsia" w:hAnsiTheme="minorHAnsi" w:cstheme="minorBidi"/>
          <w:noProof/>
          <w:sz w:val="22"/>
          <w:szCs w:val="22"/>
        </w:rPr>
      </w:pPr>
      <w:hyperlink w:anchor="_Toc530308155" w:history="1">
        <w:r w:rsidRPr="00A76DA6">
          <w:rPr>
            <w:rStyle w:val="Hyperlink"/>
            <w:noProof/>
            <w14:scene3d>
              <w14:camera w14:prst="orthographicFront"/>
              <w14:lightRig w14:rig="threePt" w14:dir="t">
                <w14:rot w14:lat="0" w14:lon="0" w14:rev="0"/>
              </w14:lightRig>
            </w14:scene3d>
          </w:rPr>
          <w:t>6.2.1.3.1.</w:t>
        </w:r>
        <w:r>
          <w:rPr>
            <w:rFonts w:asciiTheme="minorHAnsi" w:eastAsiaTheme="minorEastAsia" w:hAnsiTheme="minorHAnsi" w:cstheme="minorBidi"/>
            <w:noProof/>
            <w:sz w:val="22"/>
            <w:szCs w:val="22"/>
          </w:rPr>
          <w:tab/>
        </w:r>
        <w:r w:rsidRPr="00A76DA6">
          <w:rPr>
            <w:rStyle w:val="Hyperlink"/>
            <w:noProof/>
          </w:rPr>
          <w:t>NGINX</w:t>
        </w:r>
        <w:r>
          <w:rPr>
            <w:noProof/>
            <w:webHidden/>
          </w:rPr>
          <w:tab/>
        </w:r>
        <w:r>
          <w:rPr>
            <w:noProof/>
            <w:webHidden/>
          </w:rPr>
          <w:fldChar w:fldCharType="begin"/>
        </w:r>
        <w:r>
          <w:rPr>
            <w:noProof/>
            <w:webHidden/>
          </w:rPr>
          <w:instrText xml:space="preserve"> PAGEREF _Toc530308155 \h </w:instrText>
        </w:r>
        <w:r>
          <w:rPr>
            <w:noProof/>
            <w:webHidden/>
          </w:rPr>
        </w:r>
        <w:r>
          <w:rPr>
            <w:noProof/>
            <w:webHidden/>
          </w:rPr>
          <w:fldChar w:fldCharType="separate"/>
        </w:r>
        <w:r>
          <w:rPr>
            <w:noProof/>
            <w:webHidden/>
          </w:rPr>
          <w:t>76</w:t>
        </w:r>
        <w:r>
          <w:rPr>
            <w:noProof/>
            <w:webHidden/>
          </w:rPr>
          <w:fldChar w:fldCharType="end"/>
        </w:r>
      </w:hyperlink>
    </w:p>
    <w:p w14:paraId="021BD8A8" w14:textId="28627A24" w:rsidR="00AE17C9" w:rsidRDefault="00AE17C9">
      <w:pPr>
        <w:pStyle w:val="TOC5"/>
        <w:rPr>
          <w:rFonts w:asciiTheme="minorHAnsi" w:eastAsiaTheme="minorEastAsia" w:hAnsiTheme="minorHAnsi" w:cstheme="minorBidi"/>
          <w:noProof/>
          <w:sz w:val="22"/>
          <w:szCs w:val="22"/>
        </w:rPr>
      </w:pPr>
      <w:hyperlink w:anchor="_Toc530308156" w:history="1">
        <w:r w:rsidRPr="00A76DA6">
          <w:rPr>
            <w:rStyle w:val="Hyperlink"/>
            <w:noProof/>
            <w14:scene3d>
              <w14:camera w14:prst="orthographicFront"/>
              <w14:lightRig w14:rig="threePt" w14:dir="t">
                <w14:rot w14:lat="0" w14:lon="0" w14:rev="0"/>
              </w14:lightRig>
            </w14:scene3d>
          </w:rPr>
          <w:t>6.2.1.3.2.</w:t>
        </w:r>
        <w:r>
          <w:rPr>
            <w:rFonts w:asciiTheme="minorHAnsi" w:eastAsiaTheme="minorEastAsia" w:hAnsiTheme="minorHAnsi" w:cstheme="minorBidi"/>
            <w:noProof/>
            <w:sz w:val="22"/>
            <w:szCs w:val="22"/>
          </w:rPr>
          <w:tab/>
        </w:r>
        <w:r w:rsidRPr="00A76DA6">
          <w:rPr>
            <w:rStyle w:val="Hyperlink"/>
            <w:noProof/>
          </w:rPr>
          <w:t>HAPI FHIR Server</w:t>
        </w:r>
        <w:r>
          <w:rPr>
            <w:noProof/>
            <w:webHidden/>
          </w:rPr>
          <w:tab/>
        </w:r>
        <w:r>
          <w:rPr>
            <w:noProof/>
            <w:webHidden/>
          </w:rPr>
          <w:fldChar w:fldCharType="begin"/>
        </w:r>
        <w:r>
          <w:rPr>
            <w:noProof/>
            <w:webHidden/>
          </w:rPr>
          <w:instrText xml:space="preserve"> PAGEREF _Toc530308156 \h </w:instrText>
        </w:r>
        <w:r>
          <w:rPr>
            <w:noProof/>
            <w:webHidden/>
          </w:rPr>
        </w:r>
        <w:r>
          <w:rPr>
            <w:noProof/>
            <w:webHidden/>
          </w:rPr>
          <w:fldChar w:fldCharType="separate"/>
        </w:r>
        <w:r>
          <w:rPr>
            <w:noProof/>
            <w:webHidden/>
          </w:rPr>
          <w:t>76</w:t>
        </w:r>
        <w:r>
          <w:rPr>
            <w:noProof/>
            <w:webHidden/>
          </w:rPr>
          <w:fldChar w:fldCharType="end"/>
        </w:r>
      </w:hyperlink>
    </w:p>
    <w:p w14:paraId="01535F8E" w14:textId="2C8E32CB" w:rsidR="00AE17C9" w:rsidRDefault="00AE17C9">
      <w:pPr>
        <w:pStyle w:val="TOC5"/>
        <w:rPr>
          <w:rFonts w:asciiTheme="minorHAnsi" w:eastAsiaTheme="minorEastAsia" w:hAnsiTheme="minorHAnsi" w:cstheme="minorBidi"/>
          <w:noProof/>
          <w:sz w:val="22"/>
          <w:szCs w:val="22"/>
        </w:rPr>
      </w:pPr>
      <w:hyperlink w:anchor="_Toc530308157" w:history="1">
        <w:r w:rsidRPr="00A76DA6">
          <w:rPr>
            <w:rStyle w:val="Hyperlink"/>
            <w:noProof/>
            <w14:scene3d>
              <w14:camera w14:prst="orthographicFront"/>
              <w14:lightRig w14:rig="threePt" w14:dir="t">
                <w14:rot w14:lat="0" w14:lon="0" w14:rev="0"/>
              </w14:lightRig>
            </w14:scene3d>
          </w:rPr>
          <w:t>6.2.1.3.3.</w:t>
        </w:r>
        <w:r>
          <w:rPr>
            <w:rFonts w:asciiTheme="minorHAnsi" w:eastAsiaTheme="minorEastAsia" w:hAnsiTheme="minorHAnsi" w:cstheme="minorBidi"/>
            <w:noProof/>
            <w:sz w:val="22"/>
            <w:szCs w:val="22"/>
          </w:rPr>
          <w:tab/>
        </w:r>
        <w:r w:rsidRPr="00A76DA6">
          <w:rPr>
            <w:rStyle w:val="Hyperlink"/>
            <w:noProof/>
          </w:rPr>
          <w:t>VistA Access and Routing Message Flows</w:t>
        </w:r>
        <w:r>
          <w:rPr>
            <w:noProof/>
            <w:webHidden/>
          </w:rPr>
          <w:tab/>
        </w:r>
        <w:r>
          <w:rPr>
            <w:noProof/>
            <w:webHidden/>
          </w:rPr>
          <w:fldChar w:fldCharType="begin"/>
        </w:r>
        <w:r>
          <w:rPr>
            <w:noProof/>
            <w:webHidden/>
          </w:rPr>
          <w:instrText xml:space="preserve"> PAGEREF _Toc530308157 \h </w:instrText>
        </w:r>
        <w:r>
          <w:rPr>
            <w:noProof/>
            <w:webHidden/>
          </w:rPr>
        </w:r>
        <w:r>
          <w:rPr>
            <w:noProof/>
            <w:webHidden/>
          </w:rPr>
          <w:fldChar w:fldCharType="separate"/>
        </w:r>
        <w:r>
          <w:rPr>
            <w:noProof/>
            <w:webHidden/>
          </w:rPr>
          <w:t>76</w:t>
        </w:r>
        <w:r>
          <w:rPr>
            <w:noProof/>
            <w:webHidden/>
          </w:rPr>
          <w:fldChar w:fldCharType="end"/>
        </w:r>
      </w:hyperlink>
    </w:p>
    <w:p w14:paraId="768578BE" w14:textId="21074F82" w:rsidR="00AE17C9" w:rsidRDefault="00AE17C9">
      <w:pPr>
        <w:pStyle w:val="TOC5"/>
        <w:rPr>
          <w:rFonts w:asciiTheme="minorHAnsi" w:eastAsiaTheme="minorEastAsia" w:hAnsiTheme="minorHAnsi" w:cstheme="minorBidi"/>
          <w:noProof/>
          <w:sz w:val="22"/>
          <w:szCs w:val="22"/>
        </w:rPr>
      </w:pPr>
      <w:hyperlink w:anchor="_Toc530308158" w:history="1">
        <w:r w:rsidRPr="00A76DA6">
          <w:rPr>
            <w:rStyle w:val="Hyperlink"/>
            <w:noProof/>
            <w14:scene3d>
              <w14:camera w14:prst="orthographicFront"/>
              <w14:lightRig w14:rig="threePt" w14:dir="t">
                <w14:rot w14:lat="0" w14:lon="0" w14:rev="0"/>
              </w14:lightRig>
            </w14:scene3d>
          </w:rPr>
          <w:t>6.2.1.3.4.</w:t>
        </w:r>
        <w:r>
          <w:rPr>
            <w:rFonts w:asciiTheme="minorHAnsi" w:eastAsiaTheme="minorEastAsia" w:hAnsiTheme="minorHAnsi" w:cstheme="minorBidi"/>
            <w:noProof/>
            <w:sz w:val="22"/>
            <w:szCs w:val="22"/>
          </w:rPr>
          <w:tab/>
        </w:r>
        <w:r w:rsidRPr="00A76DA6">
          <w:rPr>
            <w:rStyle w:val="Hyperlink"/>
            <w:noProof/>
          </w:rPr>
          <w:t>VistA Instances</w:t>
        </w:r>
        <w:r>
          <w:rPr>
            <w:noProof/>
            <w:webHidden/>
          </w:rPr>
          <w:tab/>
        </w:r>
        <w:r>
          <w:rPr>
            <w:noProof/>
            <w:webHidden/>
          </w:rPr>
          <w:fldChar w:fldCharType="begin"/>
        </w:r>
        <w:r>
          <w:rPr>
            <w:noProof/>
            <w:webHidden/>
          </w:rPr>
          <w:instrText xml:space="preserve"> PAGEREF _Toc530308158 \h </w:instrText>
        </w:r>
        <w:r>
          <w:rPr>
            <w:noProof/>
            <w:webHidden/>
          </w:rPr>
        </w:r>
        <w:r>
          <w:rPr>
            <w:noProof/>
            <w:webHidden/>
          </w:rPr>
          <w:fldChar w:fldCharType="separate"/>
        </w:r>
        <w:r>
          <w:rPr>
            <w:noProof/>
            <w:webHidden/>
          </w:rPr>
          <w:t>77</w:t>
        </w:r>
        <w:r>
          <w:rPr>
            <w:noProof/>
            <w:webHidden/>
          </w:rPr>
          <w:fldChar w:fldCharType="end"/>
        </w:r>
      </w:hyperlink>
    </w:p>
    <w:p w14:paraId="7975FDA9" w14:textId="3B7C3037" w:rsidR="00AE17C9" w:rsidRDefault="00AE17C9">
      <w:pPr>
        <w:pStyle w:val="TOC4"/>
        <w:rPr>
          <w:rFonts w:asciiTheme="minorHAnsi" w:eastAsiaTheme="minorEastAsia" w:hAnsiTheme="minorHAnsi" w:cstheme="minorBidi"/>
          <w:noProof/>
          <w:sz w:val="22"/>
          <w:szCs w:val="22"/>
        </w:rPr>
      </w:pPr>
      <w:hyperlink w:anchor="_Toc530308159" w:history="1">
        <w:r w:rsidRPr="00A76DA6">
          <w:rPr>
            <w:rStyle w:val="Hyperlink"/>
            <w:noProof/>
          </w:rPr>
          <w:t>6.2.1.4.</w:t>
        </w:r>
        <w:r>
          <w:rPr>
            <w:rFonts w:asciiTheme="minorHAnsi" w:eastAsiaTheme="minorEastAsia" w:hAnsiTheme="minorHAnsi" w:cstheme="minorBidi"/>
            <w:noProof/>
            <w:sz w:val="22"/>
            <w:szCs w:val="22"/>
          </w:rPr>
          <w:tab/>
        </w:r>
        <w:r w:rsidRPr="00A76DA6">
          <w:rPr>
            <w:rStyle w:val="Hyperlink"/>
            <w:noProof/>
          </w:rPr>
          <w:t>Data Storage Design</w:t>
        </w:r>
        <w:r>
          <w:rPr>
            <w:noProof/>
            <w:webHidden/>
          </w:rPr>
          <w:tab/>
        </w:r>
        <w:r>
          <w:rPr>
            <w:noProof/>
            <w:webHidden/>
          </w:rPr>
          <w:fldChar w:fldCharType="begin"/>
        </w:r>
        <w:r>
          <w:rPr>
            <w:noProof/>
            <w:webHidden/>
          </w:rPr>
          <w:instrText xml:space="preserve"> PAGEREF _Toc530308159 \h </w:instrText>
        </w:r>
        <w:r>
          <w:rPr>
            <w:noProof/>
            <w:webHidden/>
          </w:rPr>
        </w:r>
        <w:r>
          <w:rPr>
            <w:noProof/>
            <w:webHidden/>
          </w:rPr>
          <w:fldChar w:fldCharType="separate"/>
        </w:r>
        <w:r>
          <w:rPr>
            <w:noProof/>
            <w:webHidden/>
          </w:rPr>
          <w:t>77</w:t>
        </w:r>
        <w:r>
          <w:rPr>
            <w:noProof/>
            <w:webHidden/>
          </w:rPr>
          <w:fldChar w:fldCharType="end"/>
        </w:r>
      </w:hyperlink>
    </w:p>
    <w:p w14:paraId="3E91381A" w14:textId="4DBD4535" w:rsidR="00AE17C9" w:rsidRDefault="00AE17C9">
      <w:pPr>
        <w:pStyle w:val="TOC5"/>
        <w:rPr>
          <w:rFonts w:asciiTheme="minorHAnsi" w:eastAsiaTheme="minorEastAsia" w:hAnsiTheme="minorHAnsi" w:cstheme="minorBidi"/>
          <w:noProof/>
          <w:sz w:val="22"/>
          <w:szCs w:val="22"/>
        </w:rPr>
      </w:pPr>
      <w:hyperlink w:anchor="_Toc530308160" w:history="1">
        <w:r w:rsidRPr="00A76DA6">
          <w:rPr>
            <w:rStyle w:val="Hyperlink"/>
            <w:noProof/>
            <w14:scene3d>
              <w14:camera w14:prst="orthographicFront"/>
              <w14:lightRig w14:rig="threePt" w14:dir="t">
                <w14:rot w14:lat="0" w14:lon="0" w14:rev="0"/>
              </w14:lightRig>
            </w14:scene3d>
          </w:rPr>
          <w:t>6.2.1.4.1.</w:t>
        </w:r>
        <w:r>
          <w:rPr>
            <w:rFonts w:asciiTheme="minorHAnsi" w:eastAsiaTheme="minorEastAsia" w:hAnsiTheme="minorHAnsi" w:cstheme="minorBidi"/>
            <w:noProof/>
            <w:sz w:val="22"/>
            <w:szCs w:val="22"/>
          </w:rPr>
          <w:tab/>
        </w:r>
        <w:r w:rsidRPr="00A76DA6">
          <w:rPr>
            <w:rStyle w:val="Hyperlink"/>
            <w:noProof/>
          </w:rPr>
          <w:t>Azure Storage Mechanics</w:t>
        </w:r>
        <w:r>
          <w:rPr>
            <w:noProof/>
            <w:webHidden/>
          </w:rPr>
          <w:tab/>
        </w:r>
        <w:r>
          <w:rPr>
            <w:noProof/>
            <w:webHidden/>
          </w:rPr>
          <w:fldChar w:fldCharType="begin"/>
        </w:r>
        <w:r>
          <w:rPr>
            <w:noProof/>
            <w:webHidden/>
          </w:rPr>
          <w:instrText xml:space="preserve"> PAGEREF _Toc530308160 \h </w:instrText>
        </w:r>
        <w:r>
          <w:rPr>
            <w:noProof/>
            <w:webHidden/>
          </w:rPr>
        </w:r>
        <w:r>
          <w:rPr>
            <w:noProof/>
            <w:webHidden/>
          </w:rPr>
          <w:fldChar w:fldCharType="separate"/>
        </w:r>
        <w:r>
          <w:rPr>
            <w:noProof/>
            <w:webHidden/>
          </w:rPr>
          <w:t>77</w:t>
        </w:r>
        <w:r>
          <w:rPr>
            <w:noProof/>
            <w:webHidden/>
          </w:rPr>
          <w:fldChar w:fldCharType="end"/>
        </w:r>
      </w:hyperlink>
    </w:p>
    <w:p w14:paraId="64221316" w14:textId="20E80783" w:rsidR="00AE17C9" w:rsidRDefault="00AE17C9">
      <w:pPr>
        <w:pStyle w:val="TOC5"/>
        <w:rPr>
          <w:rFonts w:asciiTheme="minorHAnsi" w:eastAsiaTheme="minorEastAsia" w:hAnsiTheme="minorHAnsi" w:cstheme="minorBidi"/>
          <w:noProof/>
          <w:sz w:val="22"/>
          <w:szCs w:val="22"/>
        </w:rPr>
      </w:pPr>
      <w:hyperlink w:anchor="_Toc530308161" w:history="1">
        <w:r w:rsidRPr="00A76DA6">
          <w:rPr>
            <w:rStyle w:val="Hyperlink"/>
            <w:noProof/>
            <w14:scene3d>
              <w14:camera w14:prst="orthographicFront"/>
              <w14:lightRig w14:rig="threePt" w14:dir="t">
                <w14:rot w14:lat="0" w14:lon="0" w14:rev="0"/>
              </w14:lightRig>
            </w14:scene3d>
          </w:rPr>
          <w:t>6.2.1.4.2.</w:t>
        </w:r>
        <w:r>
          <w:rPr>
            <w:rFonts w:asciiTheme="minorHAnsi" w:eastAsiaTheme="minorEastAsia" w:hAnsiTheme="minorHAnsi" w:cstheme="minorBidi"/>
            <w:noProof/>
            <w:sz w:val="22"/>
            <w:szCs w:val="22"/>
          </w:rPr>
          <w:tab/>
        </w:r>
        <w:r w:rsidRPr="00A76DA6">
          <w:rPr>
            <w:rStyle w:val="Hyperlink"/>
            <w:noProof/>
          </w:rPr>
          <w:t>Summary</w:t>
        </w:r>
        <w:r>
          <w:rPr>
            <w:noProof/>
            <w:webHidden/>
          </w:rPr>
          <w:tab/>
        </w:r>
        <w:r>
          <w:rPr>
            <w:noProof/>
            <w:webHidden/>
          </w:rPr>
          <w:fldChar w:fldCharType="begin"/>
        </w:r>
        <w:r>
          <w:rPr>
            <w:noProof/>
            <w:webHidden/>
          </w:rPr>
          <w:instrText xml:space="preserve"> PAGEREF _Toc530308161 \h </w:instrText>
        </w:r>
        <w:r>
          <w:rPr>
            <w:noProof/>
            <w:webHidden/>
          </w:rPr>
        </w:r>
        <w:r>
          <w:rPr>
            <w:noProof/>
            <w:webHidden/>
          </w:rPr>
          <w:fldChar w:fldCharType="separate"/>
        </w:r>
        <w:r>
          <w:rPr>
            <w:noProof/>
            <w:webHidden/>
          </w:rPr>
          <w:t>79</w:t>
        </w:r>
        <w:r>
          <w:rPr>
            <w:noProof/>
            <w:webHidden/>
          </w:rPr>
          <w:fldChar w:fldCharType="end"/>
        </w:r>
      </w:hyperlink>
    </w:p>
    <w:p w14:paraId="0A432470" w14:textId="3BC4FB76" w:rsidR="00AE17C9" w:rsidRDefault="00AE17C9">
      <w:pPr>
        <w:pStyle w:val="TOC4"/>
        <w:rPr>
          <w:rFonts w:asciiTheme="minorHAnsi" w:eastAsiaTheme="minorEastAsia" w:hAnsiTheme="minorHAnsi" w:cstheme="minorBidi"/>
          <w:noProof/>
          <w:sz w:val="22"/>
          <w:szCs w:val="22"/>
        </w:rPr>
      </w:pPr>
      <w:hyperlink w:anchor="_Toc530308162" w:history="1">
        <w:r w:rsidRPr="00A76DA6">
          <w:rPr>
            <w:rStyle w:val="Hyperlink"/>
            <w:noProof/>
          </w:rPr>
          <w:t>6.2.1.5.</w:t>
        </w:r>
        <w:r>
          <w:rPr>
            <w:rFonts w:asciiTheme="minorHAnsi" w:eastAsiaTheme="minorEastAsia" w:hAnsiTheme="minorHAnsi" w:cstheme="minorBidi"/>
            <w:noProof/>
            <w:sz w:val="22"/>
            <w:szCs w:val="22"/>
          </w:rPr>
          <w:tab/>
        </w:r>
        <w:r w:rsidRPr="00A76DA6">
          <w:rPr>
            <w:rStyle w:val="Hyperlink"/>
            <w:noProof/>
          </w:rPr>
          <w:t>TAS Architecture Capabilities</w:t>
        </w:r>
        <w:r>
          <w:rPr>
            <w:noProof/>
            <w:webHidden/>
          </w:rPr>
          <w:tab/>
        </w:r>
        <w:r>
          <w:rPr>
            <w:noProof/>
            <w:webHidden/>
          </w:rPr>
          <w:fldChar w:fldCharType="begin"/>
        </w:r>
        <w:r>
          <w:rPr>
            <w:noProof/>
            <w:webHidden/>
          </w:rPr>
          <w:instrText xml:space="preserve"> PAGEREF _Toc530308162 \h </w:instrText>
        </w:r>
        <w:r>
          <w:rPr>
            <w:noProof/>
            <w:webHidden/>
          </w:rPr>
        </w:r>
        <w:r>
          <w:rPr>
            <w:noProof/>
            <w:webHidden/>
          </w:rPr>
          <w:fldChar w:fldCharType="separate"/>
        </w:r>
        <w:r>
          <w:rPr>
            <w:noProof/>
            <w:webHidden/>
          </w:rPr>
          <w:t>79</w:t>
        </w:r>
        <w:r>
          <w:rPr>
            <w:noProof/>
            <w:webHidden/>
          </w:rPr>
          <w:fldChar w:fldCharType="end"/>
        </w:r>
      </w:hyperlink>
    </w:p>
    <w:p w14:paraId="4CD99050" w14:textId="0EB14294" w:rsidR="00AE17C9" w:rsidRDefault="00AE17C9">
      <w:pPr>
        <w:pStyle w:val="TOC5"/>
        <w:rPr>
          <w:rFonts w:asciiTheme="minorHAnsi" w:eastAsiaTheme="minorEastAsia" w:hAnsiTheme="minorHAnsi" w:cstheme="minorBidi"/>
          <w:noProof/>
          <w:sz w:val="22"/>
          <w:szCs w:val="22"/>
        </w:rPr>
      </w:pPr>
      <w:hyperlink w:anchor="_Toc530308163" w:history="1">
        <w:r w:rsidRPr="00A76DA6">
          <w:rPr>
            <w:rStyle w:val="Hyperlink"/>
            <w:noProof/>
            <w14:scene3d>
              <w14:camera w14:prst="orthographicFront"/>
              <w14:lightRig w14:rig="threePt" w14:dir="t">
                <w14:rot w14:lat="0" w14:lon="0" w14:rev="0"/>
              </w14:lightRig>
            </w14:scene3d>
          </w:rPr>
          <w:t>6.2.1.5.1.</w:t>
        </w:r>
        <w:r>
          <w:rPr>
            <w:rFonts w:asciiTheme="minorHAnsi" w:eastAsiaTheme="minorEastAsia" w:hAnsiTheme="minorHAnsi" w:cstheme="minorBidi"/>
            <w:noProof/>
            <w:sz w:val="22"/>
            <w:szCs w:val="22"/>
          </w:rPr>
          <w:tab/>
        </w:r>
        <w:r w:rsidRPr="00A76DA6">
          <w:rPr>
            <w:rStyle w:val="Hyperlink"/>
            <w:noProof/>
          </w:rPr>
          <w:t>TAS Reporting Capability</w:t>
        </w:r>
        <w:r>
          <w:rPr>
            <w:noProof/>
            <w:webHidden/>
          </w:rPr>
          <w:tab/>
        </w:r>
        <w:r>
          <w:rPr>
            <w:noProof/>
            <w:webHidden/>
          </w:rPr>
          <w:fldChar w:fldCharType="begin"/>
        </w:r>
        <w:r>
          <w:rPr>
            <w:noProof/>
            <w:webHidden/>
          </w:rPr>
          <w:instrText xml:space="preserve"> PAGEREF _Toc530308163 \h </w:instrText>
        </w:r>
        <w:r>
          <w:rPr>
            <w:noProof/>
            <w:webHidden/>
          </w:rPr>
        </w:r>
        <w:r>
          <w:rPr>
            <w:noProof/>
            <w:webHidden/>
          </w:rPr>
          <w:fldChar w:fldCharType="separate"/>
        </w:r>
        <w:r>
          <w:rPr>
            <w:noProof/>
            <w:webHidden/>
          </w:rPr>
          <w:t>79</w:t>
        </w:r>
        <w:r>
          <w:rPr>
            <w:noProof/>
            <w:webHidden/>
          </w:rPr>
          <w:fldChar w:fldCharType="end"/>
        </w:r>
      </w:hyperlink>
    </w:p>
    <w:p w14:paraId="51822CAC" w14:textId="689C0978" w:rsidR="00AE17C9" w:rsidRDefault="00AE17C9">
      <w:pPr>
        <w:pStyle w:val="TOC5"/>
        <w:rPr>
          <w:rFonts w:asciiTheme="minorHAnsi" w:eastAsiaTheme="minorEastAsia" w:hAnsiTheme="minorHAnsi" w:cstheme="minorBidi"/>
          <w:noProof/>
          <w:sz w:val="22"/>
          <w:szCs w:val="22"/>
        </w:rPr>
      </w:pPr>
      <w:hyperlink w:anchor="_Toc530308164" w:history="1">
        <w:r w:rsidRPr="00A76DA6">
          <w:rPr>
            <w:rStyle w:val="Hyperlink"/>
            <w:noProof/>
            <w14:scene3d>
              <w14:camera w14:prst="orthographicFront"/>
              <w14:lightRig w14:rig="threePt" w14:dir="t">
                <w14:rot w14:lat="0" w14:lon="0" w14:rev="0"/>
              </w14:lightRig>
            </w14:scene3d>
          </w:rPr>
          <w:t>6.2.1.5.2.</w:t>
        </w:r>
        <w:r>
          <w:rPr>
            <w:rFonts w:asciiTheme="minorHAnsi" w:eastAsiaTheme="minorEastAsia" w:hAnsiTheme="minorHAnsi" w:cstheme="minorBidi"/>
            <w:noProof/>
            <w:sz w:val="22"/>
            <w:szCs w:val="22"/>
          </w:rPr>
          <w:tab/>
        </w:r>
        <w:r w:rsidRPr="00A76DA6">
          <w:rPr>
            <w:rStyle w:val="Hyperlink"/>
            <w:noProof/>
          </w:rPr>
          <w:t>TAS FSC Interface Capability</w:t>
        </w:r>
        <w:r>
          <w:rPr>
            <w:noProof/>
            <w:webHidden/>
          </w:rPr>
          <w:tab/>
        </w:r>
        <w:r>
          <w:rPr>
            <w:noProof/>
            <w:webHidden/>
          </w:rPr>
          <w:fldChar w:fldCharType="begin"/>
        </w:r>
        <w:r>
          <w:rPr>
            <w:noProof/>
            <w:webHidden/>
          </w:rPr>
          <w:instrText xml:space="preserve"> PAGEREF _Toc530308164 \h </w:instrText>
        </w:r>
        <w:r>
          <w:rPr>
            <w:noProof/>
            <w:webHidden/>
          </w:rPr>
        </w:r>
        <w:r>
          <w:rPr>
            <w:noProof/>
            <w:webHidden/>
          </w:rPr>
          <w:fldChar w:fldCharType="separate"/>
        </w:r>
        <w:r>
          <w:rPr>
            <w:noProof/>
            <w:webHidden/>
          </w:rPr>
          <w:t>82</w:t>
        </w:r>
        <w:r>
          <w:rPr>
            <w:noProof/>
            <w:webHidden/>
          </w:rPr>
          <w:fldChar w:fldCharType="end"/>
        </w:r>
      </w:hyperlink>
    </w:p>
    <w:p w14:paraId="09F893A3" w14:textId="531C3392" w:rsidR="00AE17C9" w:rsidRDefault="00AE17C9">
      <w:pPr>
        <w:pStyle w:val="TOC5"/>
        <w:rPr>
          <w:rFonts w:asciiTheme="minorHAnsi" w:eastAsiaTheme="minorEastAsia" w:hAnsiTheme="minorHAnsi" w:cstheme="minorBidi"/>
          <w:noProof/>
          <w:sz w:val="22"/>
          <w:szCs w:val="22"/>
        </w:rPr>
      </w:pPr>
      <w:hyperlink w:anchor="_Toc530308165" w:history="1">
        <w:r w:rsidRPr="00A76DA6">
          <w:rPr>
            <w:rStyle w:val="Hyperlink"/>
            <w:noProof/>
            <w14:scene3d>
              <w14:camera w14:prst="orthographicFront"/>
              <w14:lightRig w14:rig="threePt" w14:dir="t">
                <w14:rot w14:lat="0" w14:lon="0" w14:rev="0"/>
              </w14:lightRig>
            </w14:scene3d>
          </w:rPr>
          <w:t>6.2.1.5.3.</w:t>
        </w:r>
        <w:r>
          <w:rPr>
            <w:rFonts w:asciiTheme="minorHAnsi" w:eastAsiaTheme="minorEastAsia" w:hAnsiTheme="minorHAnsi" w:cstheme="minorBidi"/>
            <w:noProof/>
            <w:sz w:val="22"/>
            <w:szCs w:val="22"/>
          </w:rPr>
          <w:tab/>
        </w:r>
        <w:r w:rsidRPr="00A76DA6">
          <w:rPr>
            <w:rStyle w:val="Hyperlink"/>
            <w:noProof/>
          </w:rPr>
          <w:t>TAS Proxying</w:t>
        </w:r>
        <w:r>
          <w:rPr>
            <w:noProof/>
            <w:webHidden/>
          </w:rPr>
          <w:tab/>
        </w:r>
        <w:r>
          <w:rPr>
            <w:noProof/>
            <w:webHidden/>
          </w:rPr>
          <w:fldChar w:fldCharType="begin"/>
        </w:r>
        <w:r>
          <w:rPr>
            <w:noProof/>
            <w:webHidden/>
          </w:rPr>
          <w:instrText xml:space="preserve"> PAGEREF _Toc530308165 \h </w:instrText>
        </w:r>
        <w:r>
          <w:rPr>
            <w:noProof/>
            <w:webHidden/>
          </w:rPr>
        </w:r>
        <w:r>
          <w:rPr>
            <w:noProof/>
            <w:webHidden/>
          </w:rPr>
          <w:fldChar w:fldCharType="separate"/>
        </w:r>
        <w:r>
          <w:rPr>
            <w:noProof/>
            <w:webHidden/>
          </w:rPr>
          <w:t>84</w:t>
        </w:r>
        <w:r>
          <w:rPr>
            <w:noProof/>
            <w:webHidden/>
          </w:rPr>
          <w:fldChar w:fldCharType="end"/>
        </w:r>
      </w:hyperlink>
    </w:p>
    <w:p w14:paraId="20447CD4" w14:textId="3C4325AF" w:rsidR="00AE17C9" w:rsidRDefault="00AE17C9">
      <w:pPr>
        <w:pStyle w:val="TOC5"/>
        <w:rPr>
          <w:rFonts w:asciiTheme="minorHAnsi" w:eastAsiaTheme="minorEastAsia" w:hAnsiTheme="minorHAnsi" w:cstheme="minorBidi"/>
          <w:noProof/>
          <w:sz w:val="22"/>
          <w:szCs w:val="22"/>
        </w:rPr>
      </w:pPr>
      <w:hyperlink w:anchor="_Toc530308166" w:history="1">
        <w:r w:rsidRPr="00A76DA6">
          <w:rPr>
            <w:rStyle w:val="Hyperlink"/>
            <w:noProof/>
            <w14:scene3d>
              <w14:camera w14:prst="orthographicFront"/>
              <w14:lightRig w14:rig="threePt" w14:dir="t">
                <w14:rot w14:lat="0" w14:lon="0" w14:rev="0"/>
              </w14:lightRig>
            </w14:scene3d>
          </w:rPr>
          <w:t>6.2.1.5.4.</w:t>
        </w:r>
        <w:r>
          <w:rPr>
            <w:rFonts w:asciiTheme="minorHAnsi" w:eastAsiaTheme="minorEastAsia" w:hAnsiTheme="minorHAnsi" w:cstheme="minorBidi"/>
            <w:noProof/>
            <w:sz w:val="22"/>
            <w:szCs w:val="22"/>
          </w:rPr>
          <w:tab/>
        </w:r>
        <w:r w:rsidRPr="00A76DA6">
          <w:rPr>
            <w:rStyle w:val="Hyperlink"/>
            <w:noProof/>
          </w:rPr>
          <w:t>TAS CORE Caching Strategy</w:t>
        </w:r>
        <w:r>
          <w:rPr>
            <w:noProof/>
            <w:webHidden/>
          </w:rPr>
          <w:tab/>
        </w:r>
        <w:r>
          <w:rPr>
            <w:noProof/>
            <w:webHidden/>
          </w:rPr>
          <w:fldChar w:fldCharType="begin"/>
        </w:r>
        <w:r>
          <w:rPr>
            <w:noProof/>
            <w:webHidden/>
          </w:rPr>
          <w:instrText xml:space="preserve"> PAGEREF _Toc530308166 \h </w:instrText>
        </w:r>
        <w:r>
          <w:rPr>
            <w:noProof/>
            <w:webHidden/>
          </w:rPr>
        </w:r>
        <w:r>
          <w:rPr>
            <w:noProof/>
            <w:webHidden/>
          </w:rPr>
          <w:fldChar w:fldCharType="separate"/>
        </w:r>
        <w:r>
          <w:rPr>
            <w:noProof/>
            <w:webHidden/>
          </w:rPr>
          <w:t>86</w:t>
        </w:r>
        <w:r>
          <w:rPr>
            <w:noProof/>
            <w:webHidden/>
          </w:rPr>
          <w:fldChar w:fldCharType="end"/>
        </w:r>
      </w:hyperlink>
    </w:p>
    <w:p w14:paraId="7E7595B9" w14:textId="041EDED5" w:rsidR="00AE17C9" w:rsidRDefault="00AE17C9">
      <w:pPr>
        <w:pStyle w:val="TOC4"/>
        <w:rPr>
          <w:rFonts w:asciiTheme="minorHAnsi" w:eastAsiaTheme="minorEastAsia" w:hAnsiTheme="minorHAnsi" w:cstheme="minorBidi"/>
          <w:noProof/>
          <w:sz w:val="22"/>
          <w:szCs w:val="22"/>
        </w:rPr>
      </w:pPr>
      <w:hyperlink w:anchor="_Toc530308167" w:history="1">
        <w:r w:rsidRPr="00A76DA6">
          <w:rPr>
            <w:rStyle w:val="Hyperlink"/>
            <w:noProof/>
          </w:rPr>
          <w:t>6.2.1.6.</w:t>
        </w:r>
        <w:r>
          <w:rPr>
            <w:rFonts w:asciiTheme="minorHAnsi" w:eastAsiaTheme="minorEastAsia" w:hAnsiTheme="minorHAnsi" w:cstheme="minorBidi"/>
            <w:noProof/>
            <w:sz w:val="22"/>
            <w:szCs w:val="22"/>
          </w:rPr>
          <w:tab/>
        </w:r>
        <w:r w:rsidRPr="00A76DA6">
          <w:rPr>
            <w:rStyle w:val="Hyperlink"/>
            <w:noProof/>
          </w:rPr>
          <w:t>Dependencies and Constraints</w:t>
        </w:r>
        <w:r>
          <w:rPr>
            <w:noProof/>
            <w:webHidden/>
          </w:rPr>
          <w:tab/>
        </w:r>
        <w:r>
          <w:rPr>
            <w:noProof/>
            <w:webHidden/>
          </w:rPr>
          <w:fldChar w:fldCharType="begin"/>
        </w:r>
        <w:r>
          <w:rPr>
            <w:noProof/>
            <w:webHidden/>
          </w:rPr>
          <w:instrText xml:space="preserve"> PAGEREF _Toc530308167 \h </w:instrText>
        </w:r>
        <w:r>
          <w:rPr>
            <w:noProof/>
            <w:webHidden/>
          </w:rPr>
        </w:r>
        <w:r>
          <w:rPr>
            <w:noProof/>
            <w:webHidden/>
          </w:rPr>
          <w:fldChar w:fldCharType="separate"/>
        </w:r>
        <w:r>
          <w:rPr>
            <w:noProof/>
            <w:webHidden/>
          </w:rPr>
          <w:t>91</w:t>
        </w:r>
        <w:r>
          <w:rPr>
            <w:noProof/>
            <w:webHidden/>
          </w:rPr>
          <w:fldChar w:fldCharType="end"/>
        </w:r>
      </w:hyperlink>
    </w:p>
    <w:p w14:paraId="7FFDC9B2" w14:textId="6966C324" w:rsidR="00AE17C9" w:rsidRDefault="00AE17C9">
      <w:pPr>
        <w:pStyle w:val="TOC3"/>
        <w:rPr>
          <w:rFonts w:asciiTheme="minorHAnsi" w:eastAsiaTheme="minorEastAsia" w:hAnsiTheme="minorHAnsi" w:cstheme="minorBidi"/>
          <w:sz w:val="22"/>
          <w:szCs w:val="22"/>
        </w:rPr>
      </w:pPr>
      <w:hyperlink w:anchor="_Toc530308168" w:history="1">
        <w:r w:rsidRPr="00A76DA6">
          <w:rPr>
            <w:rStyle w:val="Hyperlink"/>
            <w14:scene3d>
              <w14:camera w14:prst="orthographicFront"/>
              <w14:lightRig w14:rig="threePt" w14:dir="t">
                <w14:rot w14:lat="0" w14:lon="0" w14:rev="0"/>
              </w14:lightRig>
            </w14:scene3d>
          </w:rPr>
          <w:t>6.2.2.</w:t>
        </w:r>
        <w:r>
          <w:rPr>
            <w:rFonts w:asciiTheme="minorHAnsi" w:eastAsiaTheme="minorEastAsia" w:hAnsiTheme="minorHAnsi" w:cstheme="minorBidi"/>
            <w:sz w:val="22"/>
            <w:szCs w:val="22"/>
          </w:rPr>
          <w:tab/>
        </w:r>
        <w:r w:rsidRPr="00A76DA6">
          <w:rPr>
            <w:rStyle w:val="Hyperlink"/>
          </w:rPr>
          <w:t>Specific Requirements</w:t>
        </w:r>
        <w:r>
          <w:rPr>
            <w:webHidden/>
          </w:rPr>
          <w:tab/>
        </w:r>
        <w:r>
          <w:rPr>
            <w:webHidden/>
          </w:rPr>
          <w:fldChar w:fldCharType="begin"/>
        </w:r>
        <w:r>
          <w:rPr>
            <w:webHidden/>
          </w:rPr>
          <w:instrText xml:space="preserve"> PAGEREF _Toc530308168 \h </w:instrText>
        </w:r>
        <w:r>
          <w:rPr>
            <w:webHidden/>
          </w:rPr>
        </w:r>
        <w:r>
          <w:rPr>
            <w:webHidden/>
          </w:rPr>
          <w:fldChar w:fldCharType="separate"/>
        </w:r>
        <w:r>
          <w:rPr>
            <w:webHidden/>
          </w:rPr>
          <w:t>91</w:t>
        </w:r>
        <w:r>
          <w:rPr>
            <w:webHidden/>
          </w:rPr>
          <w:fldChar w:fldCharType="end"/>
        </w:r>
      </w:hyperlink>
    </w:p>
    <w:p w14:paraId="462FBCA8" w14:textId="280A8934" w:rsidR="00AE17C9" w:rsidRDefault="00AE17C9">
      <w:pPr>
        <w:pStyle w:val="TOC4"/>
        <w:rPr>
          <w:rFonts w:asciiTheme="minorHAnsi" w:eastAsiaTheme="minorEastAsia" w:hAnsiTheme="minorHAnsi" w:cstheme="minorBidi"/>
          <w:noProof/>
          <w:sz w:val="22"/>
          <w:szCs w:val="22"/>
        </w:rPr>
      </w:pPr>
      <w:hyperlink w:anchor="_Toc530308169" w:history="1">
        <w:r w:rsidRPr="00A76DA6">
          <w:rPr>
            <w:rStyle w:val="Hyperlink"/>
            <w:noProof/>
          </w:rPr>
          <w:t>6.2.2.1.</w:t>
        </w:r>
        <w:r>
          <w:rPr>
            <w:rFonts w:asciiTheme="minorHAnsi" w:eastAsiaTheme="minorEastAsia" w:hAnsiTheme="minorHAnsi" w:cstheme="minorBidi"/>
            <w:noProof/>
            <w:sz w:val="22"/>
            <w:szCs w:val="22"/>
          </w:rPr>
          <w:tab/>
        </w:r>
        <w:r w:rsidRPr="00A76DA6">
          <w:rPr>
            <w:rStyle w:val="Hyperlink"/>
            <w:noProof/>
          </w:rPr>
          <w:t>Database Repository</w:t>
        </w:r>
        <w:r>
          <w:rPr>
            <w:noProof/>
            <w:webHidden/>
          </w:rPr>
          <w:tab/>
        </w:r>
        <w:r>
          <w:rPr>
            <w:noProof/>
            <w:webHidden/>
          </w:rPr>
          <w:fldChar w:fldCharType="begin"/>
        </w:r>
        <w:r>
          <w:rPr>
            <w:noProof/>
            <w:webHidden/>
          </w:rPr>
          <w:instrText xml:space="preserve"> PAGEREF _Toc530308169 \h </w:instrText>
        </w:r>
        <w:r>
          <w:rPr>
            <w:noProof/>
            <w:webHidden/>
          </w:rPr>
        </w:r>
        <w:r>
          <w:rPr>
            <w:noProof/>
            <w:webHidden/>
          </w:rPr>
          <w:fldChar w:fldCharType="separate"/>
        </w:r>
        <w:r>
          <w:rPr>
            <w:noProof/>
            <w:webHidden/>
          </w:rPr>
          <w:t>91</w:t>
        </w:r>
        <w:r>
          <w:rPr>
            <w:noProof/>
            <w:webHidden/>
          </w:rPr>
          <w:fldChar w:fldCharType="end"/>
        </w:r>
      </w:hyperlink>
    </w:p>
    <w:p w14:paraId="306550C6" w14:textId="698BAAC8" w:rsidR="00AE17C9" w:rsidRDefault="00AE17C9">
      <w:pPr>
        <w:pStyle w:val="TOC4"/>
        <w:rPr>
          <w:rFonts w:asciiTheme="minorHAnsi" w:eastAsiaTheme="minorEastAsia" w:hAnsiTheme="minorHAnsi" w:cstheme="minorBidi"/>
          <w:noProof/>
          <w:sz w:val="22"/>
          <w:szCs w:val="22"/>
        </w:rPr>
      </w:pPr>
      <w:hyperlink w:anchor="_Toc530308170" w:history="1">
        <w:r w:rsidRPr="00A76DA6">
          <w:rPr>
            <w:rStyle w:val="Hyperlink"/>
            <w:noProof/>
          </w:rPr>
          <w:t>6.2.2.2.</w:t>
        </w:r>
        <w:r>
          <w:rPr>
            <w:rFonts w:asciiTheme="minorHAnsi" w:eastAsiaTheme="minorEastAsia" w:hAnsiTheme="minorHAnsi" w:cstheme="minorBidi"/>
            <w:noProof/>
            <w:sz w:val="22"/>
            <w:szCs w:val="22"/>
          </w:rPr>
          <w:tab/>
        </w:r>
        <w:r w:rsidRPr="00A76DA6">
          <w:rPr>
            <w:rStyle w:val="Hyperlink"/>
            <w:noProof/>
          </w:rPr>
          <w:t>System Features</w:t>
        </w:r>
        <w:r>
          <w:rPr>
            <w:noProof/>
            <w:webHidden/>
          </w:rPr>
          <w:tab/>
        </w:r>
        <w:r>
          <w:rPr>
            <w:noProof/>
            <w:webHidden/>
          </w:rPr>
          <w:fldChar w:fldCharType="begin"/>
        </w:r>
        <w:r>
          <w:rPr>
            <w:noProof/>
            <w:webHidden/>
          </w:rPr>
          <w:instrText xml:space="preserve"> PAGEREF _Toc530308170 \h </w:instrText>
        </w:r>
        <w:r>
          <w:rPr>
            <w:noProof/>
            <w:webHidden/>
          </w:rPr>
        </w:r>
        <w:r>
          <w:rPr>
            <w:noProof/>
            <w:webHidden/>
          </w:rPr>
          <w:fldChar w:fldCharType="separate"/>
        </w:r>
        <w:r>
          <w:rPr>
            <w:noProof/>
            <w:webHidden/>
          </w:rPr>
          <w:t>91</w:t>
        </w:r>
        <w:r>
          <w:rPr>
            <w:noProof/>
            <w:webHidden/>
          </w:rPr>
          <w:fldChar w:fldCharType="end"/>
        </w:r>
      </w:hyperlink>
    </w:p>
    <w:p w14:paraId="39D88A4E" w14:textId="0E6993EC" w:rsidR="00AE17C9" w:rsidRDefault="00AE17C9">
      <w:pPr>
        <w:pStyle w:val="TOC2"/>
        <w:rPr>
          <w:rFonts w:asciiTheme="minorHAnsi" w:eastAsiaTheme="minorEastAsia" w:hAnsiTheme="minorHAnsi" w:cstheme="minorBidi"/>
          <w:sz w:val="22"/>
          <w:szCs w:val="22"/>
        </w:rPr>
      </w:pPr>
      <w:hyperlink w:anchor="_Toc530308171" w:history="1">
        <w:r w:rsidRPr="00A76DA6">
          <w:rPr>
            <w:rStyle w:val="Hyperlink"/>
          </w:rPr>
          <w:t>6.3.</w:t>
        </w:r>
        <w:r>
          <w:rPr>
            <w:rFonts w:asciiTheme="minorHAnsi" w:eastAsiaTheme="minorEastAsia" w:hAnsiTheme="minorHAnsi" w:cstheme="minorBidi"/>
            <w:sz w:val="22"/>
            <w:szCs w:val="22"/>
          </w:rPr>
          <w:tab/>
        </w:r>
        <w:r w:rsidRPr="00A76DA6">
          <w:rPr>
            <w:rStyle w:val="Hyperlink"/>
          </w:rPr>
          <w:t>Network Detailed Design</w:t>
        </w:r>
        <w:r>
          <w:rPr>
            <w:webHidden/>
          </w:rPr>
          <w:tab/>
        </w:r>
        <w:r>
          <w:rPr>
            <w:webHidden/>
          </w:rPr>
          <w:fldChar w:fldCharType="begin"/>
        </w:r>
        <w:r>
          <w:rPr>
            <w:webHidden/>
          </w:rPr>
          <w:instrText xml:space="preserve"> PAGEREF _Toc530308171 \h </w:instrText>
        </w:r>
        <w:r>
          <w:rPr>
            <w:webHidden/>
          </w:rPr>
        </w:r>
        <w:r>
          <w:rPr>
            <w:webHidden/>
          </w:rPr>
          <w:fldChar w:fldCharType="separate"/>
        </w:r>
        <w:r>
          <w:rPr>
            <w:webHidden/>
          </w:rPr>
          <w:t>92</w:t>
        </w:r>
        <w:r>
          <w:rPr>
            <w:webHidden/>
          </w:rPr>
          <w:fldChar w:fldCharType="end"/>
        </w:r>
      </w:hyperlink>
    </w:p>
    <w:p w14:paraId="433EAC06" w14:textId="2F6E6E17" w:rsidR="00AE17C9" w:rsidRDefault="00AE17C9">
      <w:pPr>
        <w:pStyle w:val="TOC2"/>
        <w:rPr>
          <w:rFonts w:asciiTheme="minorHAnsi" w:eastAsiaTheme="minorEastAsia" w:hAnsiTheme="minorHAnsi" w:cstheme="minorBidi"/>
          <w:sz w:val="22"/>
          <w:szCs w:val="22"/>
        </w:rPr>
      </w:pPr>
      <w:hyperlink w:anchor="_Toc530308172" w:history="1">
        <w:r w:rsidRPr="00A76DA6">
          <w:rPr>
            <w:rStyle w:val="Hyperlink"/>
          </w:rPr>
          <w:t>6.4.</w:t>
        </w:r>
        <w:r>
          <w:rPr>
            <w:rFonts w:asciiTheme="minorHAnsi" w:eastAsiaTheme="minorEastAsia" w:hAnsiTheme="minorHAnsi" w:cstheme="minorBidi"/>
            <w:sz w:val="22"/>
            <w:szCs w:val="22"/>
          </w:rPr>
          <w:tab/>
        </w:r>
        <w:r w:rsidRPr="00A76DA6">
          <w:rPr>
            <w:rStyle w:val="Hyperlink"/>
          </w:rPr>
          <w:t>Security and Privacy</w:t>
        </w:r>
        <w:r>
          <w:rPr>
            <w:webHidden/>
          </w:rPr>
          <w:tab/>
        </w:r>
        <w:r>
          <w:rPr>
            <w:webHidden/>
          </w:rPr>
          <w:fldChar w:fldCharType="begin"/>
        </w:r>
        <w:r>
          <w:rPr>
            <w:webHidden/>
          </w:rPr>
          <w:instrText xml:space="preserve"> PAGEREF _Toc530308172 \h </w:instrText>
        </w:r>
        <w:r>
          <w:rPr>
            <w:webHidden/>
          </w:rPr>
        </w:r>
        <w:r>
          <w:rPr>
            <w:webHidden/>
          </w:rPr>
          <w:fldChar w:fldCharType="separate"/>
        </w:r>
        <w:r>
          <w:rPr>
            <w:webHidden/>
          </w:rPr>
          <w:t>93</w:t>
        </w:r>
        <w:r>
          <w:rPr>
            <w:webHidden/>
          </w:rPr>
          <w:fldChar w:fldCharType="end"/>
        </w:r>
      </w:hyperlink>
    </w:p>
    <w:p w14:paraId="565A4C47" w14:textId="70003239" w:rsidR="00AE17C9" w:rsidRDefault="00AE17C9">
      <w:pPr>
        <w:pStyle w:val="TOC3"/>
        <w:rPr>
          <w:rFonts w:asciiTheme="minorHAnsi" w:eastAsiaTheme="minorEastAsia" w:hAnsiTheme="minorHAnsi" w:cstheme="minorBidi"/>
          <w:sz w:val="22"/>
          <w:szCs w:val="22"/>
        </w:rPr>
      </w:pPr>
      <w:hyperlink w:anchor="_Toc530308173" w:history="1">
        <w:r w:rsidRPr="00A76DA6">
          <w:rPr>
            <w:rStyle w:val="Hyperlink"/>
            <w14:scene3d>
              <w14:camera w14:prst="orthographicFront"/>
              <w14:lightRig w14:rig="threePt" w14:dir="t">
                <w14:rot w14:lat="0" w14:lon="0" w14:rev="0"/>
              </w14:lightRig>
            </w14:scene3d>
          </w:rPr>
          <w:t>6.4.1.</w:t>
        </w:r>
        <w:r>
          <w:rPr>
            <w:rFonts w:asciiTheme="minorHAnsi" w:eastAsiaTheme="minorEastAsia" w:hAnsiTheme="minorHAnsi" w:cstheme="minorBidi"/>
            <w:sz w:val="22"/>
            <w:szCs w:val="22"/>
          </w:rPr>
          <w:tab/>
        </w:r>
        <w:r w:rsidRPr="00A76DA6">
          <w:rPr>
            <w:rStyle w:val="Hyperlink"/>
          </w:rPr>
          <w:t>Security</w:t>
        </w:r>
        <w:r>
          <w:rPr>
            <w:webHidden/>
          </w:rPr>
          <w:tab/>
        </w:r>
        <w:r>
          <w:rPr>
            <w:webHidden/>
          </w:rPr>
          <w:fldChar w:fldCharType="begin"/>
        </w:r>
        <w:r>
          <w:rPr>
            <w:webHidden/>
          </w:rPr>
          <w:instrText xml:space="preserve"> PAGEREF _Toc530308173 \h </w:instrText>
        </w:r>
        <w:r>
          <w:rPr>
            <w:webHidden/>
          </w:rPr>
        </w:r>
        <w:r>
          <w:rPr>
            <w:webHidden/>
          </w:rPr>
          <w:fldChar w:fldCharType="separate"/>
        </w:r>
        <w:r>
          <w:rPr>
            <w:webHidden/>
          </w:rPr>
          <w:t>93</w:t>
        </w:r>
        <w:r>
          <w:rPr>
            <w:webHidden/>
          </w:rPr>
          <w:fldChar w:fldCharType="end"/>
        </w:r>
      </w:hyperlink>
    </w:p>
    <w:p w14:paraId="612D216C" w14:textId="05BFD027" w:rsidR="00AE17C9" w:rsidRDefault="00AE17C9">
      <w:pPr>
        <w:pStyle w:val="TOC3"/>
        <w:rPr>
          <w:rFonts w:asciiTheme="minorHAnsi" w:eastAsiaTheme="minorEastAsia" w:hAnsiTheme="minorHAnsi" w:cstheme="minorBidi"/>
          <w:sz w:val="22"/>
          <w:szCs w:val="22"/>
        </w:rPr>
      </w:pPr>
      <w:hyperlink w:anchor="_Toc530308174" w:history="1">
        <w:r w:rsidRPr="00A76DA6">
          <w:rPr>
            <w:rStyle w:val="Hyperlink"/>
            <w14:scene3d>
              <w14:camera w14:prst="orthographicFront"/>
              <w14:lightRig w14:rig="threePt" w14:dir="t">
                <w14:rot w14:lat="0" w14:lon="0" w14:rev="0"/>
              </w14:lightRig>
            </w14:scene3d>
          </w:rPr>
          <w:t>6.4.2.</w:t>
        </w:r>
        <w:r>
          <w:rPr>
            <w:rFonts w:asciiTheme="minorHAnsi" w:eastAsiaTheme="minorEastAsia" w:hAnsiTheme="minorHAnsi" w:cstheme="minorBidi"/>
            <w:sz w:val="22"/>
            <w:szCs w:val="22"/>
          </w:rPr>
          <w:tab/>
        </w:r>
        <w:r w:rsidRPr="00A76DA6">
          <w:rPr>
            <w:rStyle w:val="Hyperlink"/>
          </w:rPr>
          <w:t>Privacy</w:t>
        </w:r>
        <w:r>
          <w:rPr>
            <w:webHidden/>
          </w:rPr>
          <w:tab/>
        </w:r>
        <w:r>
          <w:rPr>
            <w:webHidden/>
          </w:rPr>
          <w:fldChar w:fldCharType="begin"/>
        </w:r>
        <w:r>
          <w:rPr>
            <w:webHidden/>
          </w:rPr>
          <w:instrText xml:space="preserve"> PAGEREF _Toc530308174 \h </w:instrText>
        </w:r>
        <w:r>
          <w:rPr>
            <w:webHidden/>
          </w:rPr>
        </w:r>
        <w:r>
          <w:rPr>
            <w:webHidden/>
          </w:rPr>
          <w:fldChar w:fldCharType="separate"/>
        </w:r>
        <w:r>
          <w:rPr>
            <w:webHidden/>
          </w:rPr>
          <w:t>93</w:t>
        </w:r>
        <w:r>
          <w:rPr>
            <w:webHidden/>
          </w:rPr>
          <w:fldChar w:fldCharType="end"/>
        </w:r>
      </w:hyperlink>
    </w:p>
    <w:p w14:paraId="1B682013" w14:textId="1FCEB850" w:rsidR="00AE17C9" w:rsidRDefault="00AE17C9">
      <w:pPr>
        <w:pStyle w:val="TOC3"/>
        <w:rPr>
          <w:rFonts w:asciiTheme="minorHAnsi" w:eastAsiaTheme="minorEastAsia" w:hAnsiTheme="minorHAnsi" w:cstheme="minorBidi"/>
          <w:sz w:val="22"/>
          <w:szCs w:val="22"/>
        </w:rPr>
      </w:pPr>
      <w:hyperlink w:anchor="_Toc530308175" w:history="1">
        <w:r w:rsidRPr="00A76DA6">
          <w:rPr>
            <w:rStyle w:val="Hyperlink"/>
            <w14:scene3d>
              <w14:camera w14:prst="orthographicFront"/>
              <w14:lightRig w14:rig="threePt" w14:dir="t">
                <w14:rot w14:lat="0" w14:lon="0" w14:rev="0"/>
              </w14:lightRig>
            </w14:scene3d>
          </w:rPr>
          <w:t>6.4.3.</w:t>
        </w:r>
        <w:r>
          <w:rPr>
            <w:rFonts w:asciiTheme="minorHAnsi" w:eastAsiaTheme="minorEastAsia" w:hAnsiTheme="minorHAnsi" w:cstheme="minorBidi"/>
            <w:sz w:val="22"/>
            <w:szCs w:val="22"/>
          </w:rPr>
          <w:tab/>
        </w:r>
        <w:r w:rsidRPr="00A76DA6">
          <w:rPr>
            <w:rStyle w:val="Hyperlink"/>
          </w:rPr>
          <w:t>Security</w:t>
        </w:r>
        <w:r>
          <w:rPr>
            <w:webHidden/>
          </w:rPr>
          <w:tab/>
        </w:r>
        <w:r>
          <w:rPr>
            <w:webHidden/>
          </w:rPr>
          <w:fldChar w:fldCharType="begin"/>
        </w:r>
        <w:r>
          <w:rPr>
            <w:webHidden/>
          </w:rPr>
          <w:instrText xml:space="preserve"> PAGEREF _Toc530308175 \h </w:instrText>
        </w:r>
        <w:r>
          <w:rPr>
            <w:webHidden/>
          </w:rPr>
        </w:r>
        <w:r>
          <w:rPr>
            <w:webHidden/>
          </w:rPr>
          <w:fldChar w:fldCharType="separate"/>
        </w:r>
        <w:r>
          <w:rPr>
            <w:webHidden/>
          </w:rPr>
          <w:t>94</w:t>
        </w:r>
        <w:r>
          <w:rPr>
            <w:webHidden/>
          </w:rPr>
          <w:fldChar w:fldCharType="end"/>
        </w:r>
      </w:hyperlink>
    </w:p>
    <w:p w14:paraId="04A34BB4" w14:textId="28A67F32" w:rsidR="00AE17C9" w:rsidRDefault="00AE17C9">
      <w:pPr>
        <w:pStyle w:val="TOC4"/>
        <w:rPr>
          <w:rFonts w:asciiTheme="minorHAnsi" w:eastAsiaTheme="minorEastAsia" w:hAnsiTheme="minorHAnsi" w:cstheme="minorBidi"/>
          <w:noProof/>
          <w:sz w:val="22"/>
          <w:szCs w:val="22"/>
        </w:rPr>
      </w:pPr>
      <w:hyperlink w:anchor="_Toc530308176" w:history="1">
        <w:r w:rsidRPr="00A76DA6">
          <w:rPr>
            <w:rStyle w:val="Hyperlink"/>
            <w:noProof/>
          </w:rPr>
          <w:t>6.4.3.1.</w:t>
        </w:r>
        <w:r>
          <w:rPr>
            <w:rFonts w:asciiTheme="minorHAnsi" w:eastAsiaTheme="minorEastAsia" w:hAnsiTheme="minorHAnsi" w:cstheme="minorBidi"/>
            <w:noProof/>
            <w:sz w:val="22"/>
            <w:szCs w:val="22"/>
          </w:rPr>
          <w:tab/>
        </w:r>
        <w:r w:rsidRPr="00A76DA6">
          <w:rPr>
            <w:rStyle w:val="Hyperlink"/>
            <w:noProof/>
          </w:rPr>
          <w:t>Authentication and Authorization with IAM</w:t>
        </w:r>
        <w:r>
          <w:rPr>
            <w:noProof/>
            <w:webHidden/>
          </w:rPr>
          <w:tab/>
        </w:r>
        <w:r>
          <w:rPr>
            <w:noProof/>
            <w:webHidden/>
          </w:rPr>
          <w:fldChar w:fldCharType="begin"/>
        </w:r>
        <w:r>
          <w:rPr>
            <w:noProof/>
            <w:webHidden/>
          </w:rPr>
          <w:instrText xml:space="preserve"> PAGEREF _Toc530308176 \h </w:instrText>
        </w:r>
        <w:r>
          <w:rPr>
            <w:noProof/>
            <w:webHidden/>
          </w:rPr>
        </w:r>
        <w:r>
          <w:rPr>
            <w:noProof/>
            <w:webHidden/>
          </w:rPr>
          <w:fldChar w:fldCharType="separate"/>
        </w:r>
        <w:r>
          <w:rPr>
            <w:noProof/>
            <w:webHidden/>
          </w:rPr>
          <w:t>94</w:t>
        </w:r>
        <w:r>
          <w:rPr>
            <w:noProof/>
            <w:webHidden/>
          </w:rPr>
          <w:fldChar w:fldCharType="end"/>
        </w:r>
      </w:hyperlink>
    </w:p>
    <w:p w14:paraId="079BE0DB" w14:textId="5E138AF5" w:rsidR="00AE17C9" w:rsidRDefault="00AE17C9">
      <w:pPr>
        <w:pStyle w:val="TOC5"/>
        <w:rPr>
          <w:rFonts w:asciiTheme="minorHAnsi" w:eastAsiaTheme="minorEastAsia" w:hAnsiTheme="minorHAnsi" w:cstheme="minorBidi"/>
          <w:noProof/>
          <w:sz w:val="22"/>
          <w:szCs w:val="22"/>
        </w:rPr>
      </w:pPr>
      <w:hyperlink w:anchor="_Toc530308177" w:history="1">
        <w:r w:rsidRPr="00A76DA6">
          <w:rPr>
            <w:rStyle w:val="Hyperlink"/>
            <w:noProof/>
            <w14:scene3d>
              <w14:camera w14:prst="orthographicFront"/>
              <w14:lightRig w14:rig="threePt" w14:dir="t">
                <w14:rot w14:lat="0" w14:lon="0" w14:rev="0"/>
              </w14:lightRig>
            </w14:scene3d>
          </w:rPr>
          <w:t>6.4.3.1.1.</w:t>
        </w:r>
        <w:r>
          <w:rPr>
            <w:rFonts w:asciiTheme="minorHAnsi" w:eastAsiaTheme="minorEastAsia" w:hAnsiTheme="minorHAnsi" w:cstheme="minorBidi"/>
            <w:noProof/>
            <w:sz w:val="22"/>
            <w:szCs w:val="22"/>
          </w:rPr>
          <w:tab/>
        </w:r>
        <w:r w:rsidRPr="00A76DA6">
          <w:rPr>
            <w:rStyle w:val="Hyperlink"/>
            <w:noProof/>
          </w:rPr>
          <w:t>Authorization</w:t>
        </w:r>
        <w:r>
          <w:rPr>
            <w:noProof/>
            <w:webHidden/>
          </w:rPr>
          <w:tab/>
        </w:r>
        <w:r>
          <w:rPr>
            <w:noProof/>
            <w:webHidden/>
          </w:rPr>
          <w:fldChar w:fldCharType="begin"/>
        </w:r>
        <w:r>
          <w:rPr>
            <w:noProof/>
            <w:webHidden/>
          </w:rPr>
          <w:instrText xml:space="preserve"> PAGEREF _Toc530308177 \h </w:instrText>
        </w:r>
        <w:r>
          <w:rPr>
            <w:noProof/>
            <w:webHidden/>
          </w:rPr>
        </w:r>
        <w:r>
          <w:rPr>
            <w:noProof/>
            <w:webHidden/>
          </w:rPr>
          <w:fldChar w:fldCharType="separate"/>
        </w:r>
        <w:r>
          <w:rPr>
            <w:noProof/>
            <w:webHidden/>
          </w:rPr>
          <w:t>95</w:t>
        </w:r>
        <w:r>
          <w:rPr>
            <w:noProof/>
            <w:webHidden/>
          </w:rPr>
          <w:fldChar w:fldCharType="end"/>
        </w:r>
      </w:hyperlink>
    </w:p>
    <w:p w14:paraId="020DE856" w14:textId="2250ED40" w:rsidR="00AE17C9" w:rsidRDefault="00AE17C9">
      <w:pPr>
        <w:pStyle w:val="TOC2"/>
        <w:rPr>
          <w:rFonts w:asciiTheme="minorHAnsi" w:eastAsiaTheme="minorEastAsia" w:hAnsiTheme="minorHAnsi" w:cstheme="minorBidi"/>
          <w:sz w:val="22"/>
          <w:szCs w:val="22"/>
        </w:rPr>
      </w:pPr>
      <w:hyperlink w:anchor="_Toc530308178" w:history="1">
        <w:r w:rsidRPr="00A76DA6">
          <w:rPr>
            <w:rStyle w:val="Hyperlink"/>
          </w:rPr>
          <w:t>6.5.</w:t>
        </w:r>
        <w:r>
          <w:rPr>
            <w:rFonts w:asciiTheme="minorHAnsi" w:eastAsiaTheme="minorEastAsia" w:hAnsiTheme="minorHAnsi" w:cstheme="minorBidi"/>
            <w:sz w:val="22"/>
            <w:szCs w:val="22"/>
          </w:rPr>
          <w:tab/>
        </w:r>
        <w:r w:rsidRPr="00A76DA6">
          <w:rPr>
            <w:rStyle w:val="Hyperlink"/>
          </w:rPr>
          <w:t>Service Oriented Architecture / ESS Detailed Design</w:t>
        </w:r>
        <w:r>
          <w:rPr>
            <w:webHidden/>
          </w:rPr>
          <w:tab/>
        </w:r>
        <w:r>
          <w:rPr>
            <w:webHidden/>
          </w:rPr>
          <w:fldChar w:fldCharType="begin"/>
        </w:r>
        <w:r>
          <w:rPr>
            <w:webHidden/>
          </w:rPr>
          <w:instrText xml:space="preserve"> PAGEREF _Toc530308178 \h </w:instrText>
        </w:r>
        <w:r>
          <w:rPr>
            <w:webHidden/>
          </w:rPr>
        </w:r>
        <w:r>
          <w:rPr>
            <w:webHidden/>
          </w:rPr>
          <w:fldChar w:fldCharType="separate"/>
        </w:r>
        <w:r>
          <w:rPr>
            <w:webHidden/>
          </w:rPr>
          <w:t>96</w:t>
        </w:r>
        <w:r>
          <w:rPr>
            <w:webHidden/>
          </w:rPr>
          <w:fldChar w:fldCharType="end"/>
        </w:r>
      </w:hyperlink>
    </w:p>
    <w:p w14:paraId="6A96D640" w14:textId="798F3FC4" w:rsidR="00AE17C9" w:rsidRDefault="00AE17C9">
      <w:pPr>
        <w:pStyle w:val="TOC3"/>
        <w:rPr>
          <w:rFonts w:asciiTheme="minorHAnsi" w:eastAsiaTheme="minorEastAsia" w:hAnsiTheme="minorHAnsi" w:cstheme="minorBidi"/>
          <w:sz w:val="22"/>
          <w:szCs w:val="22"/>
        </w:rPr>
      </w:pPr>
      <w:hyperlink w:anchor="_Toc530308179" w:history="1">
        <w:r w:rsidRPr="00A76DA6">
          <w:rPr>
            <w:rStyle w:val="Hyperlink"/>
            <w14:scene3d>
              <w14:camera w14:prst="orthographicFront"/>
              <w14:lightRig w14:rig="threePt" w14:dir="t">
                <w14:rot w14:lat="0" w14:lon="0" w14:rev="0"/>
              </w14:lightRig>
            </w14:scene3d>
          </w:rPr>
          <w:t>6.5.1.</w:t>
        </w:r>
        <w:r>
          <w:rPr>
            <w:rFonts w:asciiTheme="minorHAnsi" w:eastAsiaTheme="minorEastAsia" w:hAnsiTheme="minorHAnsi" w:cstheme="minorBidi"/>
            <w:sz w:val="22"/>
            <w:szCs w:val="22"/>
          </w:rPr>
          <w:tab/>
        </w:r>
        <w:r w:rsidRPr="00A76DA6">
          <w:rPr>
            <w:rStyle w:val="Hyperlink"/>
          </w:rPr>
          <w:t>Service Integration Flow</w:t>
        </w:r>
        <w:r>
          <w:rPr>
            <w:webHidden/>
          </w:rPr>
          <w:tab/>
        </w:r>
        <w:r>
          <w:rPr>
            <w:webHidden/>
          </w:rPr>
          <w:fldChar w:fldCharType="begin"/>
        </w:r>
        <w:r>
          <w:rPr>
            <w:webHidden/>
          </w:rPr>
          <w:instrText xml:space="preserve"> PAGEREF _Toc530308179 \h </w:instrText>
        </w:r>
        <w:r>
          <w:rPr>
            <w:webHidden/>
          </w:rPr>
        </w:r>
        <w:r>
          <w:rPr>
            <w:webHidden/>
          </w:rPr>
          <w:fldChar w:fldCharType="separate"/>
        </w:r>
        <w:r>
          <w:rPr>
            <w:webHidden/>
          </w:rPr>
          <w:t>97</w:t>
        </w:r>
        <w:r>
          <w:rPr>
            <w:webHidden/>
          </w:rPr>
          <w:fldChar w:fldCharType="end"/>
        </w:r>
      </w:hyperlink>
    </w:p>
    <w:p w14:paraId="37A63922" w14:textId="2CE75B4D" w:rsidR="00AE17C9" w:rsidRDefault="00AE17C9">
      <w:pPr>
        <w:pStyle w:val="TOC2"/>
        <w:rPr>
          <w:rFonts w:asciiTheme="minorHAnsi" w:eastAsiaTheme="minorEastAsia" w:hAnsiTheme="minorHAnsi" w:cstheme="minorBidi"/>
          <w:sz w:val="22"/>
          <w:szCs w:val="22"/>
        </w:rPr>
      </w:pPr>
      <w:hyperlink w:anchor="_Toc530308180" w:history="1">
        <w:r w:rsidRPr="00A76DA6">
          <w:rPr>
            <w:rStyle w:val="Hyperlink"/>
          </w:rPr>
          <w:t>6.6.</w:t>
        </w:r>
        <w:r>
          <w:rPr>
            <w:rFonts w:asciiTheme="minorHAnsi" w:eastAsiaTheme="minorEastAsia" w:hAnsiTheme="minorHAnsi" w:cstheme="minorBidi"/>
            <w:sz w:val="22"/>
            <w:szCs w:val="22"/>
          </w:rPr>
          <w:tab/>
        </w:r>
        <w:r w:rsidRPr="00A76DA6">
          <w:rPr>
            <w:rStyle w:val="Hyperlink"/>
          </w:rPr>
          <w:t>Interface Design Rules</w:t>
        </w:r>
        <w:r>
          <w:rPr>
            <w:webHidden/>
          </w:rPr>
          <w:tab/>
        </w:r>
        <w:r>
          <w:rPr>
            <w:webHidden/>
          </w:rPr>
          <w:fldChar w:fldCharType="begin"/>
        </w:r>
        <w:r>
          <w:rPr>
            <w:webHidden/>
          </w:rPr>
          <w:instrText xml:space="preserve"> PAGEREF _Toc530308180 \h </w:instrText>
        </w:r>
        <w:r>
          <w:rPr>
            <w:webHidden/>
          </w:rPr>
        </w:r>
        <w:r>
          <w:rPr>
            <w:webHidden/>
          </w:rPr>
          <w:fldChar w:fldCharType="separate"/>
        </w:r>
        <w:r>
          <w:rPr>
            <w:webHidden/>
          </w:rPr>
          <w:t>97</w:t>
        </w:r>
        <w:r>
          <w:rPr>
            <w:webHidden/>
          </w:rPr>
          <w:fldChar w:fldCharType="end"/>
        </w:r>
      </w:hyperlink>
    </w:p>
    <w:p w14:paraId="7EEA9CB2" w14:textId="1AE180B1" w:rsidR="00AE17C9" w:rsidRDefault="00AE17C9">
      <w:pPr>
        <w:pStyle w:val="TOC1"/>
        <w:rPr>
          <w:rFonts w:asciiTheme="minorHAnsi" w:eastAsiaTheme="minorEastAsia" w:hAnsiTheme="minorHAnsi" w:cstheme="minorBidi"/>
          <w:sz w:val="22"/>
          <w:szCs w:val="22"/>
        </w:rPr>
      </w:pPr>
      <w:hyperlink w:anchor="_Toc530308181" w:history="1">
        <w:r w:rsidRPr="00A76DA6">
          <w:rPr>
            <w:rStyle w:val="Hyperlink"/>
          </w:rPr>
          <w:t>7.</w:t>
        </w:r>
        <w:r>
          <w:rPr>
            <w:rFonts w:asciiTheme="minorHAnsi" w:eastAsiaTheme="minorEastAsia" w:hAnsiTheme="minorHAnsi" w:cstheme="minorBidi"/>
            <w:sz w:val="22"/>
            <w:szCs w:val="22"/>
          </w:rPr>
          <w:tab/>
        </w:r>
        <w:r w:rsidRPr="00A76DA6">
          <w:rPr>
            <w:rStyle w:val="Hyperlink"/>
          </w:rPr>
          <w:t>External Syste</w:t>
        </w:r>
        <w:r w:rsidRPr="00A76DA6">
          <w:rPr>
            <w:rStyle w:val="Hyperlink"/>
          </w:rPr>
          <w:t>m</w:t>
        </w:r>
        <w:r w:rsidRPr="00A76DA6">
          <w:rPr>
            <w:rStyle w:val="Hyperlink"/>
          </w:rPr>
          <w:t xml:space="preserve"> Interface Design</w:t>
        </w:r>
        <w:r>
          <w:rPr>
            <w:webHidden/>
          </w:rPr>
          <w:tab/>
        </w:r>
        <w:r>
          <w:rPr>
            <w:webHidden/>
          </w:rPr>
          <w:fldChar w:fldCharType="begin"/>
        </w:r>
        <w:r>
          <w:rPr>
            <w:webHidden/>
          </w:rPr>
          <w:instrText xml:space="preserve"> PAGEREF _Toc530308181 \h </w:instrText>
        </w:r>
        <w:r>
          <w:rPr>
            <w:webHidden/>
          </w:rPr>
        </w:r>
        <w:r>
          <w:rPr>
            <w:webHidden/>
          </w:rPr>
          <w:fldChar w:fldCharType="separate"/>
        </w:r>
        <w:r>
          <w:rPr>
            <w:webHidden/>
          </w:rPr>
          <w:t>97</w:t>
        </w:r>
        <w:r>
          <w:rPr>
            <w:webHidden/>
          </w:rPr>
          <w:fldChar w:fldCharType="end"/>
        </w:r>
      </w:hyperlink>
    </w:p>
    <w:p w14:paraId="098A6695" w14:textId="18C8A276" w:rsidR="00AE17C9" w:rsidRDefault="00AE17C9">
      <w:pPr>
        <w:pStyle w:val="TOC2"/>
        <w:rPr>
          <w:rFonts w:asciiTheme="minorHAnsi" w:eastAsiaTheme="minorEastAsia" w:hAnsiTheme="minorHAnsi" w:cstheme="minorBidi"/>
          <w:sz w:val="22"/>
          <w:szCs w:val="22"/>
        </w:rPr>
      </w:pPr>
      <w:hyperlink w:anchor="_Toc530308182" w:history="1">
        <w:r w:rsidRPr="00A76DA6">
          <w:rPr>
            <w:rStyle w:val="Hyperlink"/>
          </w:rPr>
          <w:t>7.1.</w:t>
        </w:r>
        <w:r>
          <w:rPr>
            <w:rFonts w:asciiTheme="minorHAnsi" w:eastAsiaTheme="minorEastAsia" w:hAnsiTheme="minorHAnsi" w:cstheme="minorBidi"/>
            <w:sz w:val="22"/>
            <w:szCs w:val="22"/>
          </w:rPr>
          <w:tab/>
        </w:r>
        <w:r w:rsidRPr="00A76DA6">
          <w:rPr>
            <w:rStyle w:val="Hyperlink"/>
          </w:rPr>
          <w:t>Interface Architecture</w:t>
        </w:r>
        <w:r>
          <w:rPr>
            <w:webHidden/>
          </w:rPr>
          <w:tab/>
        </w:r>
        <w:r>
          <w:rPr>
            <w:webHidden/>
          </w:rPr>
          <w:fldChar w:fldCharType="begin"/>
        </w:r>
        <w:r>
          <w:rPr>
            <w:webHidden/>
          </w:rPr>
          <w:instrText xml:space="preserve"> PAGEREF _Toc530308182 \h </w:instrText>
        </w:r>
        <w:r>
          <w:rPr>
            <w:webHidden/>
          </w:rPr>
        </w:r>
        <w:r>
          <w:rPr>
            <w:webHidden/>
          </w:rPr>
          <w:fldChar w:fldCharType="separate"/>
        </w:r>
        <w:r>
          <w:rPr>
            <w:webHidden/>
          </w:rPr>
          <w:t>97</w:t>
        </w:r>
        <w:r>
          <w:rPr>
            <w:webHidden/>
          </w:rPr>
          <w:fldChar w:fldCharType="end"/>
        </w:r>
      </w:hyperlink>
    </w:p>
    <w:p w14:paraId="1D8E16CE" w14:textId="532B3DA2" w:rsidR="00AE17C9" w:rsidRDefault="00AE17C9">
      <w:pPr>
        <w:pStyle w:val="TOC3"/>
        <w:rPr>
          <w:rFonts w:asciiTheme="minorHAnsi" w:eastAsiaTheme="minorEastAsia" w:hAnsiTheme="minorHAnsi" w:cstheme="minorBidi"/>
          <w:sz w:val="22"/>
          <w:szCs w:val="22"/>
        </w:rPr>
      </w:pPr>
      <w:hyperlink w:anchor="_Toc530308183" w:history="1">
        <w:r w:rsidRPr="00A76DA6">
          <w:rPr>
            <w:rStyle w:val="Hyperlink"/>
            <w14:scene3d>
              <w14:camera w14:prst="orthographicFront"/>
              <w14:lightRig w14:rig="threePt" w14:dir="t">
                <w14:rot w14:lat="0" w14:lon="0" w14:rev="0"/>
              </w14:lightRig>
            </w14:scene3d>
          </w:rPr>
          <w:t>7.1.1.</w:t>
        </w:r>
        <w:r>
          <w:rPr>
            <w:rFonts w:asciiTheme="minorHAnsi" w:eastAsiaTheme="minorEastAsia" w:hAnsiTheme="minorHAnsi" w:cstheme="minorBidi"/>
            <w:sz w:val="22"/>
            <w:szCs w:val="22"/>
          </w:rPr>
          <w:tab/>
        </w:r>
        <w:r w:rsidRPr="00A76DA6">
          <w:rPr>
            <w:rStyle w:val="Hyperlink"/>
          </w:rPr>
          <w:t>TAS Web Development Ports</w:t>
        </w:r>
        <w:r>
          <w:rPr>
            <w:webHidden/>
          </w:rPr>
          <w:tab/>
        </w:r>
        <w:r>
          <w:rPr>
            <w:webHidden/>
          </w:rPr>
          <w:fldChar w:fldCharType="begin"/>
        </w:r>
        <w:r>
          <w:rPr>
            <w:webHidden/>
          </w:rPr>
          <w:instrText xml:space="preserve"> PAGEREF _Toc530308183 \h </w:instrText>
        </w:r>
        <w:r>
          <w:rPr>
            <w:webHidden/>
          </w:rPr>
        </w:r>
        <w:r>
          <w:rPr>
            <w:webHidden/>
          </w:rPr>
          <w:fldChar w:fldCharType="separate"/>
        </w:r>
        <w:r>
          <w:rPr>
            <w:webHidden/>
          </w:rPr>
          <w:t>99</w:t>
        </w:r>
        <w:r>
          <w:rPr>
            <w:webHidden/>
          </w:rPr>
          <w:fldChar w:fldCharType="end"/>
        </w:r>
      </w:hyperlink>
    </w:p>
    <w:p w14:paraId="6F0DAAE9" w14:textId="00B2B82C" w:rsidR="00AE17C9" w:rsidRDefault="00AE17C9">
      <w:pPr>
        <w:pStyle w:val="TOC3"/>
        <w:rPr>
          <w:rFonts w:asciiTheme="minorHAnsi" w:eastAsiaTheme="minorEastAsia" w:hAnsiTheme="minorHAnsi" w:cstheme="minorBidi"/>
          <w:sz w:val="22"/>
          <w:szCs w:val="22"/>
        </w:rPr>
      </w:pPr>
      <w:hyperlink w:anchor="_Toc530308184" w:history="1">
        <w:r w:rsidRPr="00A76DA6">
          <w:rPr>
            <w:rStyle w:val="Hyperlink"/>
            <w14:scene3d>
              <w14:camera w14:prst="orthographicFront"/>
              <w14:lightRig w14:rig="threePt" w14:dir="t">
                <w14:rot w14:lat="0" w14:lon="0" w14:rev="0"/>
              </w14:lightRig>
            </w14:scene3d>
          </w:rPr>
          <w:t>7.1.2.</w:t>
        </w:r>
        <w:r>
          <w:rPr>
            <w:rFonts w:asciiTheme="minorHAnsi" w:eastAsiaTheme="minorEastAsia" w:hAnsiTheme="minorHAnsi" w:cstheme="minorBidi"/>
            <w:sz w:val="22"/>
            <w:szCs w:val="22"/>
          </w:rPr>
          <w:tab/>
        </w:r>
        <w:r w:rsidRPr="00A76DA6">
          <w:rPr>
            <w:rStyle w:val="Hyperlink"/>
          </w:rPr>
          <w:t>CIT MAG Servers</w:t>
        </w:r>
        <w:r>
          <w:rPr>
            <w:webHidden/>
          </w:rPr>
          <w:tab/>
        </w:r>
        <w:r>
          <w:rPr>
            <w:webHidden/>
          </w:rPr>
          <w:fldChar w:fldCharType="begin"/>
        </w:r>
        <w:r>
          <w:rPr>
            <w:webHidden/>
          </w:rPr>
          <w:instrText xml:space="preserve"> PAGEREF _Toc530308184 \h </w:instrText>
        </w:r>
        <w:r>
          <w:rPr>
            <w:webHidden/>
          </w:rPr>
        </w:r>
        <w:r>
          <w:rPr>
            <w:webHidden/>
          </w:rPr>
          <w:fldChar w:fldCharType="separate"/>
        </w:r>
        <w:r>
          <w:rPr>
            <w:webHidden/>
          </w:rPr>
          <w:t>102</w:t>
        </w:r>
        <w:r>
          <w:rPr>
            <w:webHidden/>
          </w:rPr>
          <w:fldChar w:fldCharType="end"/>
        </w:r>
      </w:hyperlink>
    </w:p>
    <w:p w14:paraId="7A6290D2" w14:textId="11789F44" w:rsidR="00AE17C9" w:rsidRDefault="00AE17C9">
      <w:pPr>
        <w:pStyle w:val="TOC3"/>
        <w:rPr>
          <w:rFonts w:asciiTheme="minorHAnsi" w:eastAsiaTheme="minorEastAsia" w:hAnsiTheme="minorHAnsi" w:cstheme="minorBidi"/>
          <w:sz w:val="22"/>
          <w:szCs w:val="22"/>
        </w:rPr>
      </w:pPr>
      <w:hyperlink w:anchor="_Toc530308185" w:history="1">
        <w:r w:rsidRPr="00A76DA6">
          <w:rPr>
            <w:rStyle w:val="Hyperlink"/>
            <w14:scene3d>
              <w14:camera w14:prst="orthographicFront"/>
              <w14:lightRig w14:rig="threePt" w14:dir="t">
                <w14:rot w14:lat="0" w14:lon="0" w14:rev="0"/>
              </w14:lightRig>
            </w14:scene3d>
          </w:rPr>
          <w:t>7.1.3.</w:t>
        </w:r>
        <w:r>
          <w:rPr>
            <w:rFonts w:asciiTheme="minorHAnsi" w:eastAsiaTheme="minorEastAsia" w:hAnsiTheme="minorHAnsi" w:cstheme="minorBidi"/>
            <w:sz w:val="22"/>
            <w:szCs w:val="22"/>
          </w:rPr>
          <w:tab/>
        </w:r>
        <w:r w:rsidRPr="00A76DA6">
          <w:rPr>
            <w:rStyle w:val="Hyperlink"/>
          </w:rPr>
          <w:t>SQA MAG Servers</w:t>
        </w:r>
        <w:r>
          <w:rPr>
            <w:webHidden/>
          </w:rPr>
          <w:tab/>
        </w:r>
        <w:r>
          <w:rPr>
            <w:webHidden/>
          </w:rPr>
          <w:fldChar w:fldCharType="begin"/>
        </w:r>
        <w:r>
          <w:rPr>
            <w:webHidden/>
          </w:rPr>
          <w:instrText xml:space="preserve"> PAGEREF _Toc530308185 \h </w:instrText>
        </w:r>
        <w:r>
          <w:rPr>
            <w:webHidden/>
          </w:rPr>
        </w:r>
        <w:r>
          <w:rPr>
            <w:webHidden/>
          </w:rPr>
          <w:fldChar w:fldCharType="separate"/>
        </w:r>
        <w:r>
          <w:rPr>
            <w:webHidden/>
          </w:rPr>
          <w:t>104</w:t>
        </w:r>
        <w:r>
          <w:rPr>
            <w:webHidden/>
          </w:rPr>
          <w:fldChar w:fldCharType="end"/>
        </w:r>
      </w:hyperlink>
    </w:p>
    <w:p w14:paraId="325AC2F3" w14:textId="5CF5C6A7" w:rsidR="00AE17C9" w:rsidRDefault="00AE17C9">
      <w:pPr>
        <w:pStyle w:val="TOC3"/>
        <w:rPr>
          <w:rFonts w:asciiTheme="minorHAnsi" w:eastAsiaTheme="minorEastAsia" w:hAnsiTheme="minorHAnsi" w:cstheme="minorBidi"/>
          <w:sz w:val="22"/>
          <w:szCs w:val="22"/>
        </w:rPr>
      </w:pPr>
      <w:hyperlink w:anchor="_Toc530308186" w:history="1">
        <w:r w:rsidRPr="00A76DA6">
          <w:rPr>
            <w:rStyle w:val="Hyperlink"/>
            <w14:scene3d>
              <w14:camera w14:prst="orthographicFront"/>
              <w14:lightRig w14:rig="threePt" w14:dir="t">
                <w14:rot w14:lat="0" w14:lon="0" w14:rev="0"/>
              </w14:lightRig>
            </w14:scene3d>
          </w:rPr>
          <w:t>7.1.4.</w:t>
        </w:r>
        <w:r>
          <w:rPr>
            <w:rFonts w:asciiTheme="minorHAnsi" w:eastAsiaTheme="minorEastAsia" w:hAnsiTheme="minorHAnsi" w:cstheme="minorBidi"/>
            <w:sz w:val="22"/>
            <w:szCs w:val="22"/>
          </w:rPr>
          <w:tab/>
        </w:r>
        <w:r w:rsidRPr="00A76DA6">
          <w:rPr>
            <w:rStyle w:val="Hyperlink"/>
          </w:rPr>
          <w:t xml:space="preserve">UAT MAG </w:t>
        </w:r>
        <w:r w:rsidRPr="00A76DA6">
          <w:rPr>
            <w:rStyle w:val="Hyperlink"/>
          </w:rPr>
          <w:t>S</w:t>
        </w:r>
        <w:r w:rsidRPr="00A76DA6">
          <w:rPr>
            <w:rStyle w:val="Hyperlink"/>
          </w:rPr>
          <w:t>ervers</w:t>
        </w:r>
        <w:r>
          <w:rPr>
            <w:webHidden/>
          </w:rPr>
          <w:tab/>
        </w:r>
        <w:r>
          <w:rPr>
            <w:webHidden/>
          </w:rPr>
          <w:fldChar w:fldCharType="begin"/>
        </w:r>
        <w:r>
          <w:rPr>
            <w:webHidden/>
          </w:rPr>
          <w:instrText xml:space="preserve"> PAGEREF _Toc530308186 \h </w:instrText>
        </w:r>
        <w:r>
          <w:rPr>
            <w:webHidden/>
          </w:rPr>
        </w:r>
        <w:r>
          <w:rPr>
            <w:webHidden/>
          </w:rPr>
          <w:fldChar w:fldCharType="separate"/>
        </w:r>
        <w:r>
          <w:rPr>
            <w:webHidden/>
          </w:rPr>
          <w:t>105</w:t>
        </w:r>
        <w:r>
          <w:rPr>
            <w:webHidden/>
          </w:rPr>
          <w:fldChar w:fldCharType="end"/>
        </w:r>
      </w:hyperlink>
    </w:p>
    <w:p w14:paraId="5EF5A517" w14:textId="3B26EB8C" w:rsidR="00AE17C9" w:rsidRDefault="00AE17C9">
      <w:pPr>
        <w:pStyle w:val="TOC2"/>
        <w:rPr>
          <w:rFonts w:asciiTheme="minorHAnsi" w:eastAsiaTheme="minorEastAsia" w:hAnsiTheme="minorHAnsi" w:cstheme="minorBidi"/>
          <w:sz w:val="22"/>
          <w:szCs w:val="22"/>
        </w:rPr>
      </w:pPr>
      <w:hyperlink w:anchor="_Toc530308187" w:history="1">
        <w:r w:rsidRPr="00A76DA6">
          <w:rPr>
            <w:rStyle w:val="Hyperlink"/>
          </w:rPr>
          <w:t>7.2.</w:t>
        </w:r>
        <w:r>
          <w:rPr>
            <w:rFonts w:asciiTheme="minorHAnsi" w:eastAsiaTheme="minorEastAsia" w:hAnsiTheme="minorHAnsi" w:cstheme="minorBidi"/>
            <w:sz w:val="22"/>
            <w:szCs w:val="22"/>
          </w:rPr>
          <w:tab/>
        </w:r>
        <w:r w:rsidRPr="00A76DA6">
          <w:rPr>
            <w:rStyle w:val="Hyperlink"/>
          </w:rPr>
          <w:t>Interface Detailed Design</w:t>
        </w:r>
        <w:r>
          <w:rPr>
            <w:webHidden/>
          </w:rPr>
          <w:tab/>
        </w:r>
        <w:r>
          <w:rPr>
            <w:webHidden/>
          </w:rPr>
          <w:fldChar w:fldCharType="begin"/>
        </w:r>
        <w:r>
          <w:rPr>
            <w:webHidden/>
          </w:rPr>
          <w:instrText xml:space="preserve"> PAGEREF _Toc530308187 \h </w:instrText>
        </w:r>
        <w:r>
          <w:rPr>
            <w:webHidden/>
          </w:rPr>
        </w:r>
        <w:r>
          <w:rPr>
            <w:webHidden/>
          </w:rPr>
          <w:fldChar w:fldCharType="separate"/>
        </w:r>
        <w:r>
          <w:rPr>
            <w:webHidden/>
          </w:rPr>
          <w:t>106</w:t>
        </w:r>
        <w:r>
          <w:rPr>
            <w:webHidden/>
          </w:rPr>
          <w:fldChar w:fldCharType="end"/>
        </w:r>
      </w:hyperlink>
    </w:p>
    <w:p w14:paraId="10CB41C5" w14:textId="56D7991D" w:rsidR="00AE17C9" w:rsidRDefault="00AE17C9">
      <w:pPr>
        <w:pStyle w:val="TOC3"/>
        <w:rPr>
          <w:rFonts w:asciiTheme="minorHAnsi" w:eastAsiaTheme="minorEastAsia" w:hAnsiTheme="minorHAnsi" w:cstheme="minorBidi"/>
          <w:sz w:val="22"/>
          <w:szCs w:val="22"/>
        </w:rPr>
      </w:pPr>
      <w:hyperlink w:anchor="_Toc530308188" w:history="1">
        <w:r w:rsidRPr="00A76DA6">
          <w:rPr>
            <w:rStyle w:val="Hyperlink"/>
            <w14:scene3d>
              <w14:camera w14:prst="orthographicFront"/>
              <w14:lightRig w14:rig="threePt" w14:dir="t">
                <w14:rot w14:lat="0" w14:lon="0" w14:rev="0"/>
              </w14:lightRig>
            </w14:scene3d>
          </w:rPr>
          <w:t>7.2.1.</w:t>
        </w:r>
        <w:r>
          <w:rPr>
            <w:rFonts w:asciiTheme="minorHAnsi" w:eastAsiaTheme="minorEastAsia" w:hAnsiTheme="minorHAnsi" w:cstheme="minorBidi"/>
            <w:sz w:val="22"/>
            <w:szCs w:val="22"/>
          </w:rPr>
          <w:tab/>
        </w:r>
        <w:r w:rsidRPr="00A76DA6">
          <w:rPr>
            <w:rStyle w:val="Hyperlink"/>
          </w:rPr>
          <w:t>eBilling ICD</w:t>
        </w:r>
        <w:r>
          <w:rPr>
            <w:webHidden/>
          </w:rPr>
          <w:tab/>
        </w:r>
        <w:r>
          <w:rPr>
            <w:webHidden/>
          </w:rPr>
          <w:fldChar w:fldCharType="begin"/>
        </w:r>
        <w:r>
          <w:rPr>
            <w:webHidden/>
          </w:rPr>
          <w:instrText xml:space="preserve"> PAGEREF _Toc530308188 \h </w:instrText>
        </w:r>
        <w:r>
          <w:rPr>
            <w:webHidden/>
          </w:rPr>
        </w:r>
        <w:r>
          <w:rPr>
            <w:webHidden/>
          </w:rPr>
          <w:fldChar w:fldCharType="separate"/>
        </w:r>
        <w:r>
          <w:rPr>
            <w:webHidden/>
          </w:rPr>
          <w:t>106</w:t>
        </w:r>
        <w:r>
          <w:rPr>
            <w:webHidden/>
          </w:rPr>
          <w:fldChar w:fldCharType="end"/>
        </w:r>
      </w:hyperlink>
    </w:p>
    <w:p w14:paraId="60A6D0F2" w14:textId="3B22BBE1" w:rsidR="00AE17C9" w:rsidRDefault="00AE17C9">
      <w:pPr>
        <w:pStyle w:val="TOC1"/>
        <w:rPr>
          <w:rFonts w:asciiTheme="minorHAnsi" w:eastAsiaTheme="minorEastAsia" w:hAnsiTheme="minorHAnsi" w:cstheme="minorBidi"/>
          <w:sz w:val="22"/>
          <w:szCs w:val="22"/>
        </w:rPr>
      </w:pPr>
      <w:hyperlink w:anchor="_Toc530308189" w:history="1">
        <w:r w:rsidRPr="00A76DA6">
          <w:rPr>
            <w:rStyle w:val="Hyperlink"/>
          </w:rPr>
          <w:t>8.</w:t>
        </w:r>
        <w:r>
          <w:rPr>
            <w:rFonts w:asciiTheme="minorHAnsi" w:eastAsiaTheme="minorEastAsia" w:hAnsiTheme="minorHAnsi" w:cstheme="minorBidi"/>
            <w:sz w:val="22"/>
            <w:szCs w:val="22"/>
          </w:rPr>
          <w:tab/>
        </w:r>
        <w:r w:rsidRPr="00A76DA6">
          <w:rPr>
            <w:rStyle w:val="Hyperlink"/>
          </w:rPr>
          <w:t>Human-Machine Interface</w:t>
        </w:r>
        <w:r>
          <w:rPr>
            <w:webHidden/>
          </w:rPr>
          <w:tab/>
        </w:r>
        <w:r>
          <w:rPr>
            <w:webHidden/>
          </w:rPr>
          <w:fldChar w:fldCharType="begin"/>
        </w:r>
        <w:r>
          <w:rPr>
            <w:webHidden/>
          </w:rPr>
          <w:instrText xml:space="preserve"> PAGEREF _Toc530308189 \h </w:instrText>
        </w:r>
        <w:r>
          <w:rPr>
            <w:webHidden/>
          </w:rPr>
        </w:r>
        <w:r>
          <w:rPr>
            <w:webHidden/>
          </w:rPr>
          <w:fldChar w:fldCharType="separate"/>
        </w:r>
        <w:r>
          <w:rPr>
            <w:webHidden/>
          </w:rPr>
          <w:t>107</w:t>
        </w:r>
        <w:r>
          <w:rPr>
            <w:webHidden/>
          </w:rPr>
          <w:fldChar w:fldCharType="end"/>
        </w:r>
      </w:hyperlink>
    </w:p>
    <w:p w14:paraId="7AAABE75" w14:textId="2CE44571" w:rsidR="00AE17C9" w:rsidRDefault="00AE17C9">
      <w:pPr>
        <w:pStyle w:val="TOC2"/>
        <w:rPr>
          <w:rFonts w:asciiTheme="minorHAnsi" w:eastAsiaTheme="minorEastAsia" w:hAnsiTheme="minorHAnsi" w:cstheme="minorBidi"/>
          <w:sz w:val="22"/>
          <w:szCs w:val="22"/>
        </w:rPr>
      </w:pPr>
      <w:hyperlink w:anchor="_Toc530308190" w:history="1">
        <w:r w:rsidRPr="00A76DA6">
          <w:rPr>
            <w:rStyle w:val="Hyperlink"/>
          </w:rPr>
          <w:t>8.1.</w:t>
        </w:r>
        <w:r>
          <w:rPr>
            <w:rFonts w:asciiTheme="minorHAnsi" w:eastAsiaTheme="minorEastAsia" w:hAnsiTheme="minorHAnsi" w:cstheme="minorBidi"/>
            <w:sz w:val="22"/>
            <w:szCs w:val="22"/>
          </w:rPr>
          <w:tab/>
        </w:r>
        <w:r w:rsidRPr="00A76DA6">
          <w:rPr>
            <w:rStyle w:val="Hyperlink"/>
          </w:rPr>
          <w:t>Inputs</w:t>
        </w:r>
        <w:r>
          <w:rPr>
            <w:webHidden/>
          </w:rPr>
          <w:tab/>
        </w:r>
        <w:r>
          <w:rPr>
            <w:webHidden/>
          </w:rPr>
          <w:fldChar w:fldCharType="begin"/>
        </w:r>
        <w:r>
          <w:rPr>
            <w:webHidden/>
          </w:rPr>
          <w:instrText xml:space="preserve"> PAGEREF _Toc530308190 \h </w:instrText>
        </w:r>
        <w:r>
          <w:rPr>
            <w:webHidden/>
          </w:rPr>
        </w:r>
        <w:r>
          <w:rPr>
            <w:webHidden/>
          </w:rPr>
          <w:fldChar w:fldCharType="separate"/>
        </w:r>
        <w:r>
          <w:rPr>
            <w:webHidden/>
          </w:rPr>
          <w:t>107</w:t>
        </w:r>
        <w:r>
          <w:rPr>
            <w:webHidden/>
          </w:rPr>
          <w:fldChar w:fldCharType="end"/>
        </w:r>
      </w:hyperlink>
    </w:p>
    <w:p w14:paraId="035999F3" w14:textId="2673F195" w:rsidR="00AE17C9" w:rsidRDefault="00AE17C9">
      <w:pPr>
        <w:pStyle w:val="TOC2"/>
        <w:rPr>
          <w:rFonts w:asciiTheme="minorHAnsi" w:eastAsiaTheme="minorEastAsia" w:hAnsiTheme="minorHAnsi" w:cstheme="minorBidi"/>
          <w:sz w:val="22"/>
          <w:szCs w:val="22"/>
        </w:rPr>
      </w:pPr>
      <w:hyperlink w:anchor="_Toc530308191" w:history="1">
        <w:r w:rsidRPr="00A76DA6">
          <w:rPr>
            <w:rStyle w:val="Hyperlink"/>
          </w:rPr>
          <w:t>8.2.</w:t>
        </w:r>
        <w:r>
          <w:rPr>
            <w:rFonts w:asciiTheme="minorHAnsi" w:eastAsiaTheme="minorEastAsia" w:hAnsiTheme="minorHAnsi" w:cstheme="minorBidi"/>
            <w:sz w:val="22"/>
            <w:szCs w:val="22"/>
          </w:rPr>
          <w:tab/>
        </w:r>
        <w:r w:rsidRPr="00A76DA6">
          <w:rPr>
            <w:rStyle w:val="Hyperlink"/>
          </w:rPr>
          <w:t>Outputs</w:t>
        </w:r>
        <w:r>
          <w:rPr>
            <w:webHidden/>
          </w:rPr>
          <w:tab/>
        </w:r>
        <w:r>
          <w:rPr>
            <w:webHidden/>
          </w:rPr>
          <w:fldChar w:fldCharType="begin"/>
        </w:r>
        <w:r>
          <w:rPr>
            <w:webHidden/>
          </w:rPr>
          <w:instrText xml:space="preserve"> PAGEREF _Toc530308191 \h </w:instrText>
        </w:r>
        <w:r>
          <w:rPr>
            <w:webHidden/>
          </w:rPr>
        </w:r>
        <w:r>
          <w:rPr>
            <w:webHidden/>
          </w:rPr>
          <w:fldChar w:fldCharType="separate"/>
        </w:r>
        <w:r>
          <w:rPr>
            <w:webHidden/>
          </w:rPr>
          <w:t>107</w:t>
        </w:r>
        <w:r>
          <w:rPr>
            <w:webHidden/>
          </w:rPr>
          <w:fldChar w:fldCharType="end"/>
        </w:r>
      </w:hyperlink>
    </w:p>
    <w:p w14:paraId="1F73B41B" w14:textId="4515718A" w:rsidR="00AE17C9" w:rsidRDefault="00AE17C9">
      <w:pPr>
        <w:pStyle w:val="TOC2"/>
        <w:rPr>
          <w:rFonts w:asciiTheme="minorHAnsi" w:eastAsiaTheme="minorEastAsia" w:hAnsiTheme="minorHAnsi" w:cstheme="minorBidi"/>
          <w:sz w:val="22"/>
          <w:szCs w:val="22"/>
        </w:rPr>
      </w:pPr>
      <w:hyperlink w:anchor="_Toc530308192" w:history="1">
        <w:r w:rsidRPr="00A76DA6">
          <w:rPr>
            <w:rStyle w:val="Hyperlink"/>
          </w:rPr>
          <w:t>8.3.</w:t>
        </w:r>
        <w:r>
          <w:rPr>
            <w:rFonts w:asciiTheme="minorHAnsi" w:eastAsiaTheme="minorEastAsia" w:hAnsiTheme="minorHAnsi" w:cstheme="minorBidi"/>
            <w:sz w:val="22"/>
            <w:szCs w:val="22"/>
          </w:rPr>
          <w:tab/>
        </w:r>
        <w:r w:rsidRPr="00A76DA6">
          <w:rPr>
            <w:rStyle w:val="Hyperlink"/>
          </w:rPr>
          <w:t>Navigation Hierarchy</w:t>
        </w:r>
        <w:r>
          <w:rPr>
            <w:webHidden/>
          </w:rPr>
          <w:tab/>
        </w:r>
        <w:r>
          <w:rPr>
            <w:webHidden/>
          </w:rPr>
          <w:fldChar w:fldCharType="begin"/>
        </w:r>
        <w:r>
          <w:rPr>
            <w:webHidden/>
          </w:rPr>
          <w:instrText xml:space="preserve"> PAGEREF _Toc530308192 \h </w:instrText>
        </w:r>
        <w:r>
          <w:rPr>
            <w:webHidden/>
          </w:rPr>
        </w:r>
        <w:r>
          <w:rPr>
            <w:webHidden/>
          </w:rPr>
          <w:fldChar w:fldCharType="separate"/>
        </w:r>
        <w:r>
          <w:rPr>
            <w:webHidden/>
          </w:rPr>
          <w:t>107</w:t>
        </w:r>
        <w:r>
          <w:rPr>
            <w:webHidden/>
          </w:rPr>
          <w:fldChar w:fldCharType="end"/>
        </w:r>
      </w:hyperlink>
    </w:p>
    <w:p w14:paraId="34D12575" w14:textId="4EE5D7EF" w:rsidR="00AE17C9" w:rsidRDefault="00AE17C9">
      <w:pPr>
        <w:pStyle w:val="TOC3"/>
        <w:rPr>
          <w:rFonts w:asciiTheme="minorHAnsi" w:eastAsiaTheme="minorEastAsia" w:hAnsiTheme="minorHAnsi" w:cstheme="minorBidi"/>
          <w:sz w:val="22"/>
          <w:szCs w:val="22"/>
        </w:rPr>
      </w:pPr>
      <w:hyperlink w:anchor="_Toc530308193" w:history="1">
        <w:r w:rsidRPr="00A76DA6">
          <w:rPr>
            <w:rStyle w:val="Hyperlink"/>
            <w14:scene3d>
              <w14:camera w14:prst="orthographicFront"/>
              <w14:lightRig w14:rig="threePt" w14:dir="t">
                <w14:rot w14:lat="0" w14:lon="0" w14:rev="0"/>
              </w14:lightRig>
            </w14:scene3d>
          </w:rPr>
          <w:t>8.3.1.</w:t>
        </w:r>
        <w:r>
          <w:rPr>
            <w:rFonts w:asciiTheme="minorHAnsi" w:eastAsiaTheme="minorEastAsia" w:hAnsiTheme="minorHAnsi" w:cstheme="minorBidi"/>
            <w:sz w:val="22"/>
            <w:szCs w:val="22"/>
          </w:rPr>
          <w:tab/>
        </w:r>
        <w:r w:rsidRPr="00A76DA6">
          <w:rPr>
            <w:rStyle w:val="Hyperlink"/>
          </w:rPr>
          <w:t>Screens</w:t>
        </w:r>
        <w:r>
          <w:rPr>
            <w:webHidden/>
          </w:rPr>
          <w:tab/>
        </w:r>
        <w:r>
          <w:rPr>
            <w:webHidden/>
          </w:rPr>
          <w:fldChar w:fldCharType="begin"/>
        </w:r>
        <w:r>
          <w:rPr>
            <w:webHidden/>
          </w:rPr>
          <w:instrText xml:space="preserve"> PAGEREF _Toc530308193 \h </w:instrText>
        </w:r>
        <w:r>
          <w:rPr>
            <w:webHidden/>
          </w:rPr>
        </w:r>
        <w:r>
          <w:rPr>
            <w:webHidden/>
          </w:rPr>
          <w:fldChar w:fldCharType="separate"/>
        </w:r>
        <w:r>
          <w:rPr>
            <w:webHidden/>
          </w:rPr>
          <w:t>107</w:t>
        </w:r>
        <w:r>
          <w:rPr>
            <w:webHidden/>
          </w:rPr>
          <w:fldChar w:fldCharType="end"/>
        </w:r>
      </w:hyperlink>
    </w:p>
    <w:p w14:paraId="5696D571" w14:textId="00994E24" w:rsidR="00AE17C9" w:rsidRDefault="00AE17C9">
      <w:pPr>
        <w:pStyle w:val="TOC1"/>
        <w:rPr>
          <w:rFonts w:asciiTheme="minorHAnsi" w:eastAsiaTheme="minorEastAsia" w:hAnsiTheme="minorHAnsi" w:cstheme="minorBidi"/>
          <w:sz w:val="22"/>
          <w:szCs w:val="22"/>
        </w:rPr>
      </w:pPr>
      <w:hyperlink w:anchor="_Toc530308194" w:history="1">
        <w:r w:rsidRPr="00A76DA6">
          <w:rPr>
            <w:rStyle w:val="Hyperlink"/>
          </w:rPr>
          <w:t>9.</w:t>
        </w:r>
        <w:r>
          <w:rPr>
            <w:rFonts w:asciiTheme="minorHAnsi" w:eastAsiaTheme="minorEastAsia" w:hAnsiTheme="minorHAnsi" w:cstheme="minorBidi"/>
            <w:sz w:val="22"/>
            <w:szCs w:val="22"/>
          </w:rPr>
          <w:tab/>
        </w:r>
        <w:r w:rsidRPr="00A76DA6">
          <w:rPr>
            <w:rStyle w:val="Hyperlink"/>
          </w:rPr>
          <w:t>Appendix A: STAT Team Diagrams</w:t>
        </w:r>
        <w:r>
          <w:rPr>
            <w:webHidden/>
          </w:rPr>
          <w:tab/>
        </w:r>
        <w:r>
          <w:rPr>
            <w:webHidden/>
          </w:rPr>
          <w:fldChar w:fldCharType="begin"/>
        </w:r>
        <w:r>
          <w:rPr>
            <w:webHidden/>
          </w:rPr>
          <w:instrText xml:space="preserve"> PAGEREF _Toc530308194 \h </w:instrText>
        </w:r>
        <w:r>
          <w:rPr>
            <w:webHidden/>
          </w:rPr>
        </w:r>
        <w:r>
          <w:rPr>
            <w:webHidden/>
          </w:rPr>
          <w:fldChar w:fldCharType="separate"/>
        </w:r>
        <w:r>
          <w:rPr>
            <w:webHidden/>
          </w:rPr>
          <w:t>108</w:t>
        </w:r>
        <w:r>
          <w:rPr>
            <w:webHidden/>
          </w:rPr>
          <w:fldChar w:fldCharType="end"/>
        </w:r>
      </w:hyperlink>
    </w:p>
    <w:p w14:paraId="73872504" w14:textId="233FC0F1" w:rsidR="00AE17C9" w:rsidRDefault="00AE17C9">
      <w:pPr>
        <w:pStyle w:val="TOC2"/>
        <w:rPr>
          <w:rFonts w:asciiTheme="minorHAnsi" w:eastAsiaTheme="minorEastAsia" w:hAnsiTheme="minorHAnsi" w:cstheme="minorBidi"/>
          <w:sz w:val="22"/>
          <w:szCs w:val="22"/>
        </w:rPr>
      </w:pPr>
      <w:hyperlink w:anchor="_Toc530308195" w:history="1">
        <w:r w:rsidRPr="00A76DA6">
          <w:rPr>
            <w:rStyle w:val="Hyperlink"/>
          </w:rPr>
          <w:t>9.1.</w:t>
        </w:r>
        <w:r>
          <w:rPr>
            <w:rFonts w:asciiTheme="minorHAnsi" w:eastAsiaTheme="minorEastAsia" w:hAnsiTheme="minorHAnsi" w:cstheme="minorBidi"/>
            <w:sz w:val="22"/>
            <w:szCs w:val="22"/>
          </w:rPr>
          <w:tab/>
        </w:r>
        <w:r w:rsidRPr="00A76DA6">
          <w:rPr>
            <w:rStyle w:val="Hyperlink"/>
          </w:rPr>
          <w:t>STAT Team Diagram Reference to Equivalent SDD Detailed Diagram</w:t>
        </w:r>
        <w:r>
          <w:rPr>
            <w:webHidden/>
          </w:rPr>
          <w:tab/>
        </w:r>
        <w:r>
          <w:rPr>
            <w:webHidden/>
          </w:rPr>
          <w:fldChar w:fldCharType="begin"/>
        </w:r>
        <w:r>
          <w:rPr>
            <w:webHidden/>
          </w:rPr>
          <w:instrText xml:space="preserve"> PAGEREF _Toc530308195 \h </w:instrText>
        </w:r>
        <w:r>
          <w:rPr>
            <w:webHidden/>
          </w:rPr>
        </w:r>
        <w:r>
          <w:rPr>
            <w:webHidden/>
          </w:rPr>
          <w:fldChar w:fldCharType="separate"/>
        </w:r>
        <w:r>
          <w:rPr>
            <w:webHidden/>
          </w:rPr>
          <w:t>108</w:t>
        </w:r>
        <w:r>
          <w:rPr>
            <w:webHidden/>
          </w:rPr>
          <w:fldChar w:fldCharType="end"/>
        </w:r>
      </w:hyperlink>
    </w:p>
    <w:p w14:paraId="22A409E9" w14:textId="57141979" w:rsidR="00AE17C9" w:rsidRDefault="00AE17C9">
      <w:pPr>
        <w:pStyle w:val="TOC1"/>
        <w:rPr>
          <w:rFonts w:asciiTheme="minorHAnsi" w:eastAsiaTheme="minorEastAsia" w:hAnsiTheme="minorHAnsi" w:cstheme="minorBidi"/>
          <w:sz w:val="22"/>
          <w:szCs w:val="22"/>
        </w:rPr>
      </w:pPr>
      <w:hyperlink w:anchor="_Toc530308196" w:history="1">
        <w:r w:rsidRPr="00A76DA6">
          <w:rPr>
            <w:rStyle w:val="Hyperlink"/>
          </w:rPr>
          <w:t>10.</w:t>
        </w:r>
        <w:r>
          <w:rPr>
            <w:rFonts w:asciiTheme="minorHAnsi" w:eastAsiaTheme="minorEastAsia" w:hAnsiTheme="minorHAnsi" w:cstheme="minorBidi"/>
            <w:sz w:val="22"/>
            <w:szCs w:val="22"/>
          </w:rPr>
          <w:tab/>
        </w:r>
        <w:r w:rsidRPr="00A76DA6">
          <w:rPr>
            <w:rStyle w:val="Hyperlink"/>
          </w:rPr>
          <w:t>Attachment A – Approval Signatures</w:t>
        </w:r>
        <w:r>
          <w:rPr>
            <w:webHidden/>
          </w:rPr>
          <w:tab/>
        </w:r>
        <w:r>
          <w:rPr>
            <w:webHidden/>
          </w:rPr>
          <w:fldChar w:fldCharType="begin"/>
        </w:r>
        <w:r>
          <w:rPr>
            <w:webHidden/>
          </w:rPr>
          <w:instrText xml:space="preserve"> PAGEREF _Toc530308196 \h </w:instrText>
        </w:r>
        <w:r>
          <w:rPr>
            <w:webHidden/>
          </w:rPr>
        </w:r>
        <w:r>
          <w:rPr>
            <w:webHidden/>
          </w:rPr>
          <w:fldChar w:fldCharType="separate"/>
        </w:r>
        <w:r>
          <w:rPr>
            <w:webHidden/>
          </w:rPr>
          <w:t>112</w:t>
        </w:r>
        <w:r>
          <w:rPr>
            <w:webHidden/>
          </w:rPr>
          <w:fldChar w:fldCharType="end"/>
        </w:r>
      </w:hyperlink>
    </w:p>
    <w:p w14:paraId="0A1CE213" w14:textId="750932F7" w:rsidR="00AE17C9" w:rsidRDefault="00AE17C9">
      <w:pPr>
        <w:pStyle w:val="TOC2"/>
        <w:rPr>
          <w:rFonts w:asciiTheme="minorHAnsi" w:eastAsiaTheme="minorEastAsia" w:hAnsiTheme="minorHAnsi" w:cstheme="minorBidi"/>
          <w:sz w:val="22"/>
          <w:szCs w:val="22"/>
        </w:rPr>
      </w:pPr>
      <w:hyperlink w:anchor="_Toc530308197" w:history="1">
        <w:r w:rsidRPr="00A76DA6">
          <w:rPr>
            <w:rStyle w:val="Hyperlink"/>
          </w:rPr>
          <w:t>A.1.</w:t>
        </w:r>
        <w:r>
          <w:rPr>
            <w:rFonts w:asciiTheme="minorHAnsi" w:eastAsiaTheme="minorEastAsia" w:hAnsiTheme="minorHAnsi" w:cstheme="minorBidi"/>
            <w:sz w:val="22"/>
            <w:szCs w:val="22"/>
          </w:rPr>
          <w:tab/>
        </w:r>
        <w:r w:rsidRPr="00A76DA6">
          <w:rPr>
            <w:rStyle w:val="Hyperlink"/>
          </w:rPr>
          <w:t>Identification of Technology and Standards</w:t>
        </w:r>
        <w:r>
          <w:rPr>
            <w:webHidden/>
          </w:rPr>
          <w:tab/>
        </w:r>
        <w:r>
          <w:rPr>
            <w:webHidden/>
          </w:rPr>
          <w:fldChar w:fldCharType="begin"/>
        </w:r>
        <w:r>
          <w:rPr>
            <w:webHidden/>
          </w:rPr>
          <w:instrText xml:space="preserve"> PAGEREF _Toc530308197 \h </w:instrText>
        </w:r>
        <w:r>
          <w:rPr>
            <w:webHidden/>
          </w:rPr>
        </w:r>
        <w:r>
          <w:rPr>
            <w:webHidden/>
          </w:rPr>
          <w:fldChar w:fldCharType="separate"/>
        </w:r>
        <w:r>
          <w:rPr>
            <w:webHidden/>
          </w:rPr>
          <w:t>113</w:t>
        </w:r>
        <w:r>
          <w:rPr>
            <w:webHidden/>
          </w:rPr>
          <w:fldChar w:fldCharType="end"/>
        </w:r>
      </w:hyperlink>
    </w:p>
    <w:p w14:paraId="1119AFBF" w14:textId="5227E586" w:rsidR="00AE17C9" w:rsidRDefault="00AE17C9">
      <w:pPr>
        <w:pStyle w:val="TOC2"/>
        <w:rPr>
          <w:rFonts w:asciiTheme="minorHAnsi" w:eastAsiaTheme="minorEastAsia" w:hAnsiTheme="minorHAnsi" w:cstheme="minorBidi"/>
          <w:sz w:val="22"/>
          <w:szCs w:val="22"/>
        </w:rPr>
      </w:pPr>
      <w:hyperlink w:anchor="_Toc530308198" w:history="1">
        <w:r w:rsidRPr="00A76DA6">
          <w:rPr>
            <w:rStyle w:val="Hyperlink"/>
          </w:rPr>
          <w:t>A.2.</w:t>
        </w:r>
        <w:r>
          <w:rPr>
            <w:rFonts w:asciiTheme="minorHAnsi" w:eastAsiaTheme="minorEastAsia" w:hAnsiTheme="minorHAnsi" w:cstheme="minorBidi"/>
            <w:sz w:val="22"/>
            <w:szCs w:val="22"/>
          </w:rPr>
          <w:tab/>
        </w:r>
        <w:r w:rsidRPr="00A76DA6">
          <w:rPr>
            <w:rStyle w:val="Hyperlink"/>
          </w:rPr>
          <w:t>Constraining Policies, Directives and Procedures</w:t>
        </w:r>
        <w:r>
          <w:rPr>
            <w:webHidden/>
          </w:rPr>
          <w:tab/>
        </w:r>
        <w:r>
          <w:rPr>
            <w:webHidden/>
          </w:rPr>
          <w:fldChar w:fldCharType="begin"/>
        </w:r>
        <w:r>
          <w:rPr>
            <w:webHidden/>
          </w:rPr>
          <w:instrText xml:space="preserve"> PAGEREF _Toc530308198 \h </w:instrText>
        </w:r>
        <w:r>
          <w:rPr>
            <w:webHidden/>
          </w:rPr>
        </w:r>
        <w:r>
          <w:rPr>
            <w:webHidden/>
          </w:rPr>
          <w:fldChar w:fldCharType="separate"/>
        </w:r>
        <w:r>
          <w:rPr>
            <w:webHidden/>
          </w:rPr>
          <w:t>113</w:t>
        </w:r>
        <w:r>
          <w:rPr>
            <w:webHidden/>
          </w:rPr>
          <w:fldChar w:fldCharType="end"/>
        </w:r>
      </w:hyperlink>
    </w:p>
    <w:p w14:paraId="2177F8BF" w14:textId="5FE3A1B8" w:rsidR="00AE17C9" w:rsidRDefault="00AE17C9">
      <w:pPr>
        <w:pStyle w:val="TOC2"/>
        <w:rPr>
          <w:rFonts w:asciiTheme="minorHAnsi" w:eastAsiaTheme="minorEastAsia" w:hAnsiTheme="minorHAnsi" w:cstheme="minorBidi"/>
          <w:sz w:val="22"/>
          <w:szCs w:val="22"/>
        </w:rPr>
      </w:pPr>
      <w:hyperlink w:anchor="_Toc530308199" w:history="1">
        <w:r w:rsidRPr="00A76DA6">
          <w:rPr>
            <w:rStyle w:val="Hyperlink"/>
          </w:rPr>
          <w:t>A.3.</w:t>
        </w:r>
        <w:r>
          <w:rPr>
            <w:rFonts w:asciiTheme="minorHAnsi" w:eastAsiaTheme="minorEastAsia" w:hAnsiTheme="minorHAnsi" w:cstheme="minorBidi"/>
            <w:sz w:val="22"/>
            <w:szCs w:val="22"/>
          </w:rPr>
          <w:tab/>
        </w:r>
        <w:r w:rsidRPr="00A76DA6">
          <w:rPr>
            <w:rStyle w:val="Hyperlink"/>
          </w:rPr>
          <w:t>Requirements Traceability Matrix</w:t>
        </w:r>
        <w:r>
          <w:rPr>
            <w:webHidden/>
          </w:rPr>
          <w:tab/>
        </w:r>
        <w:r>
          <w:rPr>
            <w:webHidden/>
          </w:rPr>
          <w:fldChar w:fldCharType="begin"/>
        </w:r>
        <w:r>
          <w:rPr>
            <w:webHidden/>
          </w:rPr>
          <w:instrText xml:space="preserve"> PAGEREF _Toc530308199 \h </w:instrText>
        </w:r>
        <w:r>
          <w:rPr>
            <w:webHidden/>
          </w:rPr>
        </w:r>
        <w:r>
          <w:rPr>
            <w:webHidden/>
          </w:rPr>
          <w:fldChar w:fldCharType="separate"/>
        </w:r>
        <w:r>
          <w:rPr>
            <w:webHidden/>
          </w:rPr>
          <w:t>113</w:t>
        </w:r>
        <w:r>
          <w:rPr>
            <w:webHidden/>
          </w:rPr>
          <w:fldChar w:fldCharType="end"/>
        </w:r>
      </w:hyperlink>
    </w:p>
    <w:p w14:paraId="128E805F" w14:textId="1BA5533A" w:rsidR="00AE17C9" w:rsidRDefault="00AE17C9">
      <w:pPr>
        <w:pStyle w:val="TOC2"/>
        <w:rPr>
          <w:rFonts w:asciiTheme="minorHAnsi" w:eastAsiaTheme="minorEastAsia" w:hAnsiTheme="minorHAnsi" w:cstheme="minorBidi"/>
          <w:sz w:val="22"/>
          <w:szCs w:val="22"/>
        </w:rPr>
      </w:pPr>
      <w:hyperlink w:anchor="_Toc530308200" w:history="1">
        <w:r w:rsidRPr="00A76DA6">
          <w:rPr>
            <w:rStyle w:val="Hyperlink"/>
          </w:rPr>
          <w:t>A.4.</w:t>
        </w:r>
        <w:r>
          <w:rPr>
            <w:rFonts w:asciiTheme="minorHAnsi" w:eastAsiaTheme="minorEastAsia" w:hAnsiTheme="minorHAnsi" w:cstheme="minorBidi"/>
            <w:sz w:val="22"/>
            <w:szCs w:val="22"/>
          </w:rPr>
          <w:tab/>
        </w:r>
        <w:r w:rsidRPr="00A76DA6">
          <w:rPr>
            <w:rStyle w:val="Hyperlink"/>
          </w:rPr>
          <w:t>Packaging and Installation</w:t>
        </w:r>
        <w:r>
          <w:rPr>
            <w:webHidden/>
          </w:rPr>
          <w:tab/>
        </w:r>
        <w:r>
          <w:rPr>
            <w:webHidden/>
          </w:rPr>
          <w:fldChar w:fldCharType="begin"/>
        </w:r>
        <w:r>
          <w:rPr>
            <w:webHidden/>
          </w:rPr>
          <w:instrText xml:space="preserve"> PAGEREF _Toc530308200 \h </w:instrText>
        </w:r>
        <w:r>
          <w:rPr>
            <w:webHidden/>
          </w:rPr>
        </w:r>
        <w:r>
          <w:rPr>
            <w:webHidden/>
          </w:rPr>
          <w:fldChar w:fldCharType="separate"/>
        </w:r>
        <w:r>
          <w:rPr>
            <w:webHidden/>
          </w:rPr>
          <w:t>113</w:t>
        </w:r>
        <w:r>
          <w:rPr>
            <w:webHidden/>
          </w:rPr>
          <w:fldChar w:fldCharType="end"/>
        </w:r>
      </w:hyperlink>
    </w:p>
    <w:p w14:paraId="7FDF6CD6" w14:textId="39464C6E" w:rsidR="00AE17C9" w:rsidRDefault="00AE17C9">
      <w:pPr>
        <w:pStyle w:val="TOC2"/>
        <w:rPr>
          <w:rFonts w:asciiTheme="minorHAnsi" w:eastAsiaTheme="minorEastAsia" w:hAnsiTheme="minorHAnsi" w:cstheme="minorBidi"/>
          <w:sz w:val="22"/>
          <w:szCs w:val="22"/>
        </w:rPr>
      </w:pPr>
      <w:hyperlink w:anchor="_Toc530308201" w:history="1">
        <w:r w:rsidRPr="00A76DA6">
          <w:rPr>
            <w:rStyle w:val="Hyperlink"/>
          </w:rPr>
          <w:t>A.5.</w:t>
        </w:r>
        <w:r>
          <w:rPr>
            <w:rFonts w:asciiTheme="minorHAnsi" w:eastAsiaTheme="minorEastAsia" w:hAnsiTheme="minorHAnsi" w:cstheme="minorBidi"/>
            <w:sz w:val="22"/>
            <w:szCs w:val="22"/>
          </w:rPr>
          <w:tab/>
        </w:r>
        <w:r w:rsidRPr="00A76DA6">
          <w:rPr>
            <w:rStyle w:val="Hyperlink"/>
          </w:rPr>
          <w:t>Design Metrics</w:t>
        </w:r>
        <w:r>
          <w:rPr>
            <w:webHidden/>
          </w:rPr>
          <w:tab/>
        </w:r>
        <w:r>
          <w:rPr>
            <w:webHidden/>
          </w:rPr>
          <w:fldChar w:fldCharType="begin"/>
        </w:r>
        <w:r>
          <w:rPr>
            <w:webHidden/>
          </w:rPr>
          <w:instrText xml:space="preserve"> PAGEREF _Toc530308201 \h </w:instrText>
        </w:r>
        <w:r>
          <w:rPr>
            <w:webHidden/>
          </w:rPr>
        </w:r>
        <w:r>
          <w:rPr>
            <w:webHidden/>
          </w:rPr>
          <w:fldChar w:fldCharType="separate"/>
        </w:r>
        <w:r>
          <w:rPr>
            <w:webHidden/>
          </w:rPr>
          <w:t>113</w:t>
        </w:r>
        <w:r>
          <w:rPr>
            <w:webHidden/>
          </w:rPr>
          <w:fldChar w:fldCharType="end"/>
        </w:r>
      </w:hyperlink>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58E0A8B2" w14:textId="271B7DC1" w:rsidR="00027267" w:rsidRDefault="00A17716">
      <w:pPr>
        <w:pStyle w:val="TableofFigures"/>
        <w:rP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hyperlink w:anchor="_Toc530058949" w:history="1">
        <w:r w:rsidR="00027267" w:rsidRPr="004918FC">
          <w:rPr>
            <w:rStyle w:val="Hyperlink"/>
            <w:rFonts w:ascii="Arial" w:hAnsi="Arial" w:cs="Arial"/>
            <w:noProof/>
          </w:rPr>
          <w:t>Figure 1: VA Revenue Cycle Business Process</w:t>
        </w:r>
        <w:r w:rsidR="00027267">
          <w:rPr>
            <w:noProof/>
            <w:webHidden/>
          </w:rPr>
          <w:tab/>
        </w:r>
        <w:r w:rsidR="00027267">
          <w:rPr>
            <w:noProof/>
            <w:webHidden/>
          </w:rPr>
          <w:fldChar w:fldCharType="begin"/>
        </w:r>
        <w:r w:rsidR="00027267">
          <w:rPr>
            <w:noProof/>
            <w:webHidden/>
          </w:rPr>
          <w:instrText xml:space="preserve"> PAGEREF _Toc530058949 \h </w:instrText>
        </w:r>
        <w:r w:rsidR="00027267">
          <w:rPr>
            <w:noProof/>
            <w:webHidden/>
          </w:rPr>
        </w:r>
        <w:r w:rsidR="00027267">
          <w:rPr>
            <w:noProof/>
            <w:webHidden/>
          </w:rPr>
          <w:fldChar w:fldCharType="separate"/>
        </w:r>
        <w:r w:rsidR="00027267">
          <w:rPr>
            <w:noProof/>
            <w:webHidden/>
          </w:rPr>
          <w:t>4</w:t>
        </w:r>
        <w:r w:rsidR="00027267">
          <w:rPr>
            <w:noProof/>
            <w:webHidden/>
          </w:rPr>
          <w:fldChar w:fldCharType="end"/>
        </w:r>
      </w:hyperlink>
    </w:p>
    <w:p w14:paraId="3DB4994B" w14:textId="25CFD22A" w:rsidR="00027267" w:rsidRDefault="00E9798A">
      <w:pPr>
        <w:pStyle w:val="TableofFigures"/>
        <w:rPr>
          <w:rFonts w:asciiTheme="minorHAnsi" w:eastAsiaTheme="minorEastAsia" w:hAnsiTheme="minorHAnsi" w:cstheme="minorBidi"/>
          <w:noProof/>
          <w:sz w:val="22"/>
          <w:szCs w:val="22"/>
        </w:rPr>
      </w:pPr>
      <w:hyperlink w:anchor="_Toc530058950" w:history="1">
        <w:r w:rsidR="00027267" w:rsidRPr="004918FC">
          <w:rPr>
            <w:rStyle w:val="Hyperlink"/>
            <w:rFonts w:ascii="Arial" w:hAnsi="Arial" w:cs="Arial"/>
            <w:noProof/>
          </w:rPr>
          <w:t>Figure 2: Transactions per Hour when Insurance Collected at Each Visit</w:t>
        </w:r>
        <w:r w:rsidR="00027267">
          <w:rPr>
            <w:noProof/>
            <w:webHidden/>
          </w:rPr>
          <w:tab/>
        </w:r>
        <w:r w:rsidR="00027267">
          <w:rPr>
            <w:noProof/>
            <w:webHidden/>
          </w:rPr>
          <w:fldChar w:fldCharType="begin"/>
        </w:r>
        <w:r w:rsidR="00027267">
          <w:rPr>
            <w:noProof/>
            <w:webHidden/>
          </w:rPr>
          <w:instrText xml:space="preserve"> PAGEREF _Toc530058950 \h </w:instrText>
        </w:r>
        <w:r w:rsidR="00027267">
          <w:rPr>
            <w:noProof/>
            <w:webHidden/>
          </w:rPr>
        </w:r>
        <w:r w:rsidR="00027267">
          <w:rPr>
            <w:noProof/>
            <w:webHidden/>
          </w:rPr>
          <w:fldChar w:fldCharType="separate"/>
        </w:r>
        <w:r w:rsidR="00027267">
          <w:rPr>
            <w:noProof/>
            <w:webHidden/>
          </w:rPr>
          <w:t>10</w:t>
        </w:r>
        <w:r w:rsidR="00027267">
          <w:rPr>
            <w:noProof/>
            <w:webHidden/>
          </w:rPr>
          <w:fldChar w:fldCharType="end"/>
        </w:r>
      </w:hyperlink>
    </w:p>
    <w:p w14:paraId="5469A9E9" w14:textId="7682B720" w:rsidR="00027267" w:rsidRDefault="00E9798A">
      <w:pPr>
        <w:pStyle w:val="TableofFigures"/>
        <w:rPr>
          <w:rFonts w:asciiTheme="minorHAnsi" w:eastAsiaTheme="minorEastAsia" w:hAnsiTheme="minorHAnsi" w:cstheme="minorBidi"/>
          <w:noProof/>
          <w:sz w:val="22"/>
          <w:szCs w:val="22"/>
        </w:rPr>
      </w:pPr>
      <w:hyperlink w:anchor="_Toc530058951" w:history="1">
        <w:r w:rsidR="00027267" w:rsidRPr="004918FC">
          <w:rPr>
            <w:rStyle w:val="Hyperlink"/>
            <w:rFonts w:ascii="Arial" w:hAnsi="Arial" w:cs="Arial"/>
            <w:noProof/>
          </w:rPr>
          <w:t>Figure 3: Transactions per Hour when Insurance Requested Once per Month per Unique Patient</w:t>
        </w:r>
        <w:r w:rsidR="00027267">
          <w:rPr>
            <w:noProof/>
            <w:webHidden/>
          </w:rPr>
          <w:tab/>
        </w:r>
        <w:r w:rsidR="00027267">
          <w:rPr>
            <w:noProof/>
            <w:webHidden/>
          </w:rPr>
          <w:fldChar w:fldCharType="begin"/>
        </w:r>
        <w:r w:rsidR="00027267">
          <w:rPr>
            <w:noProof/>
            <w:webHidden/>
          </w:rPr>
          <w:instrText xml:space="preserve"> PAGEREF _Toc530058951 \h </w:instrText>
        </w:r>
        <w:r w:rsidR="00027267">
          <w:rPr>
            <w:noProof/>
            <w:webHidden/>
          </w:rPr>
        </w:r>
        <w:r w:rsidR="00027267">
          <w:rPr>
            <w:noProof/>
            <w:webHidden/>
          </w:rPr>
          <w:fldChar w:fldCharType="separate"/>
        </w:r>
        <w:r w:rsidR="00027267">
          <w:rPr>
            <w:noProof/>
            <w:webHidden/>
          </w:rPr>
          <w:t>11</w:t>
        </w:r>
        <w:r w:rsidR="00027267">
          <w:rPr>
            <w:noProof/>
            <w:webHidden/>
          </w:rPr>
          <w:fldChar w:fldCharType="end"/>
        </w:r>
      </w:hyperlink>
    </w:p>
    <w:p w14:paraId="74A83D69" w14:textId="5B42B953" w:rsidR="00027267" w:rsidRDefault="00E9798A">
      <w:pPr>
        <w:pStyle w:val="TableofFigures"/>
        <w:rPr>
          <w:rFonts w:asciiTheme="minorHAnsi" w:eastAsiaTheme="minorEastAsia" w:hAnsiTheme="minorHAnsi" w:cstheme="minorBidi"/>
          <w:noProof/>
          <w:sz w:val="22"/>
          <w:szCs w:val="22"/>
        </w:rPr>
      </w:pPr>
      <w:hyperlink w:anchor="_Toc530058952" w:history="1">
        <w:r w:rsidR="00027267" w:rsidRPr="004918FC">
          <w:rPr>
            <w:rStyle w:val="Hyperlink"/>
            <w:noProof/>
          </w:rPr>
          <w:t>Figure 4: MCCF EDI TAS Conceptual Architecture</w:t>
        </w:r>
        <w:r w:rsidR="00027267">
          <w:rPr>
            <w:noProof/>
            <w:webHidden/>
          </w:rPr>
          <w:tab/>
        </w:r>
        <w:r w:rsidR="00027267">
          <w:rPr>
            <w:noProof/>
            <w:webHidden/>
          </w:rPr>
          <w:fldChar w:fldCharType="begin"/>
        </w:r>
        <w:r w:rsidR="00027267">
          <w:rPr>
            <w:noProof/>
            <w:webHidden/>
          </w:rPr>
          <w:instrText xml:space="preserve"> PAGEREF _Toc530058952 \h </w:instrText>
        </w:r>
        <w:r w:rsidR="00027267">
          <w:rPr>
            <w:noProof/>
            <w:webHidden/>
          </w:rPr>
        </w:r>
        <w:r w:rsidR="00027267">
          <w:rPr>
            <w:noProof/>
            <w:webHidden/>
          </w:rPr>
          <w:fldChar w:fldCharType="separate"/>
        </w:r>
        <w:r w:rsidR="00027267">
          <w:rPr>
            <w:noProof/>
            <w:webHidden/>
          </w:rPr>
          <w:t>13</w:t>
        </w:r>
        <w:r w:rsidR="00027267">
          <w:rPr>
            <w:noProof/>
            <w:webHidden/>
          </w:rPr>
          <w:fldChar w:fldCharType="end"/>
        </w:r>
      </w:hyperlink>
    </w:p>
    <w:p w14:paraId="7548E951" w14:textId="34102A14" w:rsidR="00027267" w:rsidRDefault="00E9798A">
      <w:pPr>
        <w:pStyle w:val="TableofFigures"/>
        <w:rPr>
          <w:rFonts w:asciiTheme="minorHAnsi" w:eastAsiaTheme="minorEastAsia" w:hAnsiTheme="minorHAnsi" w:cstheme="minorBidi"/>
          <w:noProof/>
          <w:sz w:val="22"/>
          <w:szCs w:val="22"/>
        </w:rPr>
      </w:pPr>
      <w:hyperlink w:anchor="_Toc530058953" w:history="1">
        <w:r w:rsidR="00027267" w:rsidRPr="004918FC">
          <w:rPr>
            <w:rStyle w:val="Hyperlink"/>
            <w:rFonts w:ascii="Arial" w:hAnsi="Arial" w:cs="Arial"/>
            <w:noProof/>
          </w:rPr>
          <w:t xml:space="preserve">Figure 4: </w:t>
        </w:r>
        <w:r w:rsidR="00027267" w:rsidRPr="004918FC">
          <w:rPr>
            <w:rStyle w:val="Hyperlink"/>
            <w:noProof/>
          </w:rPr>
          <w:t>MCCF EDI TAS Conceptual Architecture</w:t>
        </w:r>
        <w:r w:rsidR="00027267">
          <w:rPr>
            <w:noProof/>
            <w:webHidden/>
          </w:rPr>
          <w:tab/>
        </w:r>
        <w:r w:rsidR="00027267">
          <w:rPr>
            <w:noProof/>
            <w:webHidden/>
          </w:rPr>
          <w:fldChar w:fldCharType="begin"/>
        </w:r>
        <w:r w:rsidR="00027267">
          <w:rPr>
            <w:noProof/>
            <w:webHidden/>
          </w:rPr>
          <w:instrText xml:space="preserve"> PAGEREF _Toc530058953 \h </w:instrText>
        </w:r>
        <w:r w:rsidR="00027267">
          <w:rPr>
            <w:noProof/>
            <w:webHidden/>
          </w:rPr>
        </w:r>
        <w:r w:rsidR="00027267">
          <w:rPr>
            <w:noProof/>
            <w:webHidden/>
          </w:rPr>
          <w:fldChar w:fldCharType="separate"/>
        </w:r>
        <w:r w:rsidR="00027267">
          <w:rPr>
            <w:noProof/>
            <w:webHidden/>
          </w:rPr>
          <w:t>13</w:t>
        </w:r>
        <w:r w:rsidR="00027267">
          <w:rPr>
            <w:noProof/>
            <w:webHidden/>
          </w:rPr>
          <w:fldChar w:fldCharType="end"/>
        </w:r>
      </w:hyperlink>
    </w:p>
    <w:p w14:paraId="092BB227" w14:textId="6D1C339A" w:rsidR="00027267" w:rsidRDefault="00E9798A">
      <w:pPr>
        <w:pStyle w:val="TableofFigures"/>
        <w:rPr>
          <w:rFonts w:asciiTheme="minorHAnsi" w:eastAsiaTheme="minorEastAsia" w:hAnsiTheme="minorHAnsi" w:cstheme="minorBidi"/>
          <w:noProof/>
          <w:sz w:val="22"/>
          <w:szCs w:val="22"/>
        </w:rPr>
      </w:pPr>
      <w:hyperlink w:anchor="_Toc530058954" w:history="1">
        <w:r w:rsidR="00027267" w:rsidRPr="004918FC">
          <w:rPr>
            <w:rStyle w:val="Hyperlink"/>
            <w:rFonts w:ascii="Arial" w:hAnsi="Arial" w:cs="Arial"/>
            <w:noProof/>
          </w:rPr>
          <w:t>Figure 5: Servers Hosting the Software Components</w:t>
        </w:r>
        <w:r w:rsidR="00027267">
          <w:rPr>
            <w:noProof/>
            <w:webHidden/>
          </w:rPr>
          <w:tab/>
        </w:r>
        <w:r w:rsidR="00027267">
          <w:rPr>
            <w:noProof/>
            <w:webHidden/>
          </w:rPr>
          <w:fldChar w:fldCharType="begin"/>
        </w:r>
        <w:r w:rsidR="00027267">
          <w:rPr>
            <w:noProof/>
            <w:webHidden/>
          </w:rPr>
          <w:instrText xml:space="preserve"> PAGEREF _Toc530058954 \h </w:instrText>
        </w:r>
        <w:r w:rsidR="00027267">
          <w:rPr>
            <w:noProof/>
            <w:webHidden/>
          </w:rPr>
        </w:r>
        <w:r w:rsidR="00027267">
          <w:rPr>
            <w:noProof/>
            <w:webHidden/>
          </w:rPr>
          <w:fldChar w:fldCharType="separate"/>
        </w:r>
        <w:r w:rsidR="00027267">
          <w:rPr>
            <w:noProof/>
            <w:webHidden/>
          </w:rPr>
          <w:t>19</w:t>
        </w:r>
        <w:r w:rsidR="00027267">
          <w:rPr>
            <w:noProof/>
            <w:webHidden/>
          </w:rPr>
          <w:fldChar w:fldCharType="end"/>
        </w:r>
      </w:hyperlink>
    </w:p>
    <w:p w14:paraId="6C5E4108" w14:textId="76971FF9" w:rsidR="00027267" w:rsidRDefault="00E9798A">
      <w:pPr>
        <w:pStyle w:val="TableofFigures"/>
        <w:rPr>
          <w:rFonts w:asciiTheme="minorHAnsi" w:eastAsiaTheme="minorEastAsia" w:hAnsiTheme="minorHAnsi" w:cstheme="minorBidi"/>
          <w:noProof/>
          <w:sz w:val="22"/>
          <w:szCs w:val="22"/>
        </w:rPr>
      </w:pPr>
      <w:hyperlink w:anchor="_Toc530058955" w:history="1">
        <w:r w:rsidR="00027267" w:rsidRPr="004918FC">
          <w:rPr>
            <w:rStyle w:val="Hyperlink"/>
            <w:rFonts w:ascii="Arial" w:hAnsi="Arial" w:cs="Arial"/>
            <w:noProof/>
          </w:rPr>
          <w:t>Figure 6: Test Environment Conceptual Infrastructure Diagram, Part 1</w:t>
        </w:r>
        <w:r w:rsidR="00027267">
          <w:rPr>
            <w:noProof/>
            <w:webHidden/>
          </w:rPr>
          <w:tab/>
        </w:r>
        <w:r w:rsidR="00027267">
          <w:rPr>
            <w:noProof/>
            <w:webHidden/>
          </w:rPr>
          <w:fldChar w:fldCharType="begin"/>
        </w:r>
        <w:r w:rsidR="00027267">
          <w:rPr>
            <w:noProof/>
            <w:webHidden/>
          </w:rPr>
          <w:instrText xml:space="preserve"> PAGEREF _Toc530058955 \h </w:instrText>
        </w:r>
        <w:r w:rsidR="00027267">
          <w:rPr>
            <w:noProof/>
            <w:webHidden/>
          </w:rPr>
        </w:r>
        <w:r w:rsidR="00027267">
          <w:rPr>
            <w:noProof/>
            <w:webHidden/>
          </w:rPr>
          <w:fldChar w:fldCharType="separate"/>
        </w:r>
        <w:r w:rsidR="00027267">
          <w:rPr>
            <w:noProof/>
            <w:webHidden/>
          </w:rPr>
          <w:t>31</w:t>
        </w:r>
        <w:r w:rsidR="00027267">
          <w:rPr>
            <w:noProof/>
            <w:webHidden/>
          </w:rPr>
          <w:fldChar w:fldCharType="end"/>
        </w:r>
      </w:hyperlink>
    </w:p>
    <w:p w14:paraId="76F1B8F4" w14:textId="0E23ADCF" w:rsidR="00027267" w:rsidRDefault="00E9798A">
      <w:pPr>
        <w:pStyle w:val="TableofFigures"/>
        <w:rPr>
          <w:rFonts w:asciiTheme="minorHAnsi" w:eastAsiaTheme="minorEastAsia" w:hAnsiTheme="minorHAnsi" w:cstheme="minorBidi"/>
          <w:noProof/>
          <w:sz w:val="22"/>
          <w:szCs w:val="22"/>
        </w:rPr>
      </w:pPr>
      <w:hyperlink w:anchor="_Toc530058956" w:history="1">
        <w:r w:rsidR="00027267" w:rsidRPr="004918FC">
          <w:rPr>
            <w:rStyle w:val="Hyperlink"/>
            <w:rFonts w:ascii="Arial" w:hAnsi="Arial" w:cs="Arial"/>
            <w:noProof/>
          </w:rPr>
          <w:t>Figure 7: Test Environment Conceptual Infrastructure Diagram, Part 2</w:t>
        </w:r>
        <w:r w:rsidR="00027267">
          <w:rPr>
            <w:noProof/>
            <w:webHidden/>
          </w:rPr>
          <w:tab/>
        </w:r>
        <w:r w:rsidR="00027267">
          <w:rPr>
            <w:noProof/>
            <w:webHidden/>
          </w:rPr>
          <w:fldChar w:fldCharType="begin"/>
        </w:r>
        <w:r w:rsidR="00027267">
          <w:rPr>
            <w:noProof/>
            <w:webHidden/>
          </w:rPr>
          <w:instrText xml:space="preserve"> PAGEREF _Toc530058956 \h </w:instrText>
        </w:r>
        <w:r w:rsidR="00027267">
          <w:rPr>
            <w:noProof/>
            <w:webHidden/>
          </w:rPr>
        </w:r>
        <w:r w:rsidR="00027267">
          <w:rPr>
            <w:noProof/>
            <w:webHidden/>
          </w:rPr>
          <w:fldChar w:fldCharType="separate"/>
        </w:r>
        <w:r w:rsidR="00027267">
          <w:rPr>
            <w:noProof/>
            <w:webHidden/>
          </w:rPr>
          <w:t>32</w:t>
        </w:r>
        <w:r w:rsidR="00027267">
          <w:rPr>
            <w:noProof/>
            <w:webHidden/>
          </w:rPr>
          <w:fldChar w:fldCharType="end"/>
        </w:r>
      </w:hyperlink>
    </w:p>
    <w:p w14:paraId="32515BF5" w14:textId="65174D9F" w:rsidR="00027267" w:rsidRDefault="00E9798A">
      <w:pPr>
        <w:pStyle w:val="TableofFigures"/>
        <w:rPr>
          <w:rFonts w:asciiTheme="minorHAnsi" w:eastAsiaTheme="minorEastAsia" w:hAnsiTheme="minorHAnsi" w:cstheme="minorBidi"/>
          <w:noProof/>
          <w:sz w:val="22"/>
          <w:szCs w:val="22"/>
        </w:rPr>
      </w:pPr>
      <w:hyperlink w:anchor="_Toc530058957" w:history="1">
        <w:r w:rsidR="00027267" w:rsidRPr="004918FC">
          <w:rPr>
            <w:rStyle w:val="Hyperlink"/>
            <w:rFonts w:ascii="Arial" w:hAnsi="Arial" w:cs="Arial"/>
            <w:noProof/>
          </w:rPr>
          <w:t>Figure 8: Conceptual Production String Diagram</w:t>
        </w:r>
        <w:r w:rsidR="00027267">
          <w:rPr>
            <w:noProof/>
            <w:webHidden/>
          </w:rPr>
          <w:tab/>
        </w:r>
        <w:r w:rsidR="00027267">
          <w:rPr>
            <w:noProof/>
            <w:webHidden/>
          </w:rPr>
          <w:fldChar w:fldCharType="begin"/>
        </w:r>
        <w:r w:rsidR="00027267">
          <w:rPr>
            <w:noProof/>
            <w:webHidden/>
          </w:rPr>
          <w:instrText xml:space="preserve"> PAGEREF _Toc530058957 \h </w:instrText>
        </w:r>
        <w:r w:rsidR="00027267">
          <w:rPr>
            <w:noProof/>
            <w:webHidden/>
          </w:rPr>
        </w:r>
        <w:r w:rsidR="00027267">
          <w:rPr>
            <w:noProof/>
            <w:webHidden/>
          </w:rPr>
          <w:fldChar w:fldCharType="separate"/>
        </w:r>
        <w:r w:rsidR="00027267">
          <w:rPr>
            <w:noProof/>
            <w:webHidden/>
          </w:rPr>
          <w:t>33</w:t>
        </w:r>
        <w:r w:rsidR="00027267">
          <w:rPr>
            <w:noProof/>
            <w:webHidden/>
          </w:rPr>
          <w:fldChar w:fldCharType="end"/>
        </w:r>
      </w:hyperlink>
    </w:p>
    <w:p w14:paraId="76418E75" w14:textId="2E792D85" w:rsidR="00027267" w:rsidRDefault="00E9798A">
      <w:pPr>
        <w:pStyle w:val="TableofFigures"/>
        <w:rPr>
          <w:rFonts w:asciiTheme="minorHAnsi" w:eastAsiaTheme="minorEastAsia" w:hAnsiTheme="minorHAnsi" w:cstheme="minorBidi"/>
          <w:noProof/>
          <w:sz w:val="22"/>
          <w:szCs w:val="22"/>
        </w:rPr>
      </w:pPr>
      <w:hyperlink w:anchor="_Toc530058958" w:history="1">
        <w:r w:rsidR="00027267" w:rsidRPr="004918FC">
          <w:rPr>
            <w:rStyle w:val="Hyperlink"/>
            <w:rFonts w:ascii="Arial" w:hAnsi="Arial" w:cs="Arial"/>
            <w:noProof/>
          </w:rPr>
          <w:t>Figure 9 - MCCF EDI TAS Package Management Process</w:t>
        </w:r>
        <w:r w:rsidR="00027267">
          <w:rPr>
            <w:noProof/>
            <w:webHidden/>
          </w:rPr>
          <w:tab/>
        </w:r>
        <w:r w:rsidR="00027267">
          <w:rPr>
            <w:noProof/>
            <w:webHidden/>
          </w:rPr>
          <w:fldChar w:fldCharType="begin"/>
        </w:r>
        <w:r w:rsidR="00027267">
          <w:rPr>
            <w:noProof/>
            <w:webHidden/>
          </w:rPr>
          <w:instrText xml:space="preserve"> PAGEREF _Toc530058958 \h </w:instrText>
        </w:r>
        <w:r w:rsidR="00027267">
          <w:rPr>
            <w:noProof/>
            <w:webHidden/>
          </w:rPr>
        </w:r>
        <w:r w:rsidR="00027267">
          <w:rPr>
            <w:noProof/>
            <w:webHidden/>
          </w:rPr>
          <w:fldChar w:fldCharType="separate"/>
        </w:r>
        <w:r w:rsidR="00027267">
          <w:rPr>
            <w:noProof/>
            <w:webHidden/>
          </w:rPr>
          <w:t>35</w:t>
        </w:r>
        <w:r w:rsidR="00027267">
          <w:rPr>
            <w:noProof/>
            <w:webHidden/>
          </w:rPr>
          <w:fldChar w:fldCharType="end"/>
        </w:r>
      </w:hyperlink>
    </w:p>
    <w:p w14:paraId="4C031125" w14:textId="43A41E87" w:rsidR="00027267" w:rsidRDefault="00E9798A">
      <w:pPr>
        <w:pStyle w:val="TableofFigures"/>
        <w:rPr>
          <w:rFonts w:asciiTheme="minorHAnsi" w:eastAsiaTheme="minorEastAsia" w:hAnsiTheme="minorHAnsi" w:cstheme="minorBidi"/>
          <w:noProof/>
          <w:sz w:val="22"/>
          <w:szCs w:val="22"/>
        </w:rPr>
      </w:pPr>
      <w:hyperlink w:anchor="_Toc530058959" w:history="1">
        <w:r w:rsidR="00027267" w:rsidRPr="004918FC">
          <w:rPr>
            <w:rStyle w:val="Hyperlink"/>
            <w:rFonts w:ascii="Arial" w:hAnsi="Arial" w:cs="Arial"/>
            <w:noProof/>
          </w:rPr>
          <w:t>Figure 10: MCCF EDI TAS Logical Architecture</w:t>
        </w:r>
        <w:r w:rsidR="00027267">
          <w:rPr>
            <w:noProof/>
            <w:webHidden/>
          </w:rPr>
          <w:tab/>
        </w:r>
        <w:r w:rsidR="00027267">
          <w:rPr>
            <w:noProof/>
            <w:webHidden/>
          </w:rPr>
          <w:fldChar w:fldCharType="begin"/>
        </w:r>
        <w:r w:rsidR="00027267">
          <w:rPr>
            <w:noProof/>
            <w:webHidden/>
          </w:rPr>
          <w:instrText xml:space="preserve"> PAGEREF _Toc530058959 \h </w:instrText>
        </w:r>
        <w:r w:rsidR="00027267">
          <w:rPr>
            <w:noProof/>
            <w:webHidden/>
          </w:rPr>
        </w:r>
        <w:r w:rsidR="00027267">
          <w:rPr>
            <w:noProof/>
            <w:webHidden/>
          </w:rPr>
          <w:fldChar w:fldCharType="separate"/>
        </w:r>
        <w:r w:rsidR="00027267">
          <w:rPr>
            <w:noProof/>
            <w:webHidden/>
          </w:rPr>
          <w:t>37</w:t>
        </w:r>
        <w:r w:rsidR="00027267">
          <w:rPr>
            <w:noProof/>
            <w:webHidden/>
          </w:rPr>
          <w:fldChar w:fldCharType="end"/>
        </w:r>
      </w:hyperlink>
    </w:p>
    <w:p w14:paraId="2CB58EFC" w14:textId="680850C2" w:rsidR="00027267" w:rsidRDefault="00E9798A">
      <w:pPr>
        <w:pStyle w:val="TableofFigures"/>
        <w:rPr>
          <w:rFonts w:asciiTheme="minorHAnsi" w:eastAsiaTheme="minorEastAsia" w:hAnsiTheme="minorHAnsi" w:cstheme="minorBidi"/>
          <w:noProof/>
          <w:sz w:val="22"/>
          <w:szCs w:val="22"/>
        </w:rPr>
      </w:pPr>
      <w:hyperlink w:anchor="_Toc530058960" w:history="1">
        <w:r w:rsidR="00027267" w:rsidRPr="004918FC">
          <w:rPr>
            <w:rStyle w:val="Hyperlink"/>
            <w:rFonts w:ascii="Arial" w:hAnsi="Arial" w:cs="Arial"/>
            <w:noProof/>
          </w:rPr>
          <w:t>Figure 11: VA Future IT Vision Diagram (5-year)</w:t>
        </w:r>
        <w:r w:rsidR="00027267">
          <w:rPr>
            <w:noProof/>
            <w:webHidden/>
          </w:rPr>
          <w:tab/>
        </w:r>
        <w:r w:rsidR="00027267">
          <w:rPr>
            <w:noProof/>
            <w:webHidden/>
          </w:rPr>
          <w:fldChar w:fldCharType="begin"/>
        </w:r>
        <w:r w:rsidR="00027267">
          <w:rPr>
            <w:noProof/>
            <w:webHidden/>
          </w:rPr>
          <w:instrText xml:space="preserve"> PAGEREF _Toc530058960 \h </w:instrText>
        </w:r>
        <w:r w:rsidR="00027267">
          <w:rPr>
            <w:noProof/>
            <w:webHidden/>
          </w:rPr>
        </w:r>
        <w:r w:rsidR="00027267">
          <w:rPr>
            <w:noProof/>
            <w:webHidden/>
          </w:rPr>
          <w:fldChar w:fldCharType="separate"/>
        </w:r>
        <w:r w:rsidR="00027267">
          <w:rPr>
            <w:noProof/>
            <w:webHidden/>
          </w:rPr>
          <w:t>38</w:t>
        </w:r>
        <w:r w:rsidR="00027267">
          <w:rPr>
            <w:noProof/>
            <w:webHidden/>
          </w:rPr>
          <w:fldChar w:fldCharType="end"/>
        </w:r>
      </w:hyperlink>
    </w:p>
    <w:p w14:paraId="4C3B2B85" w14:textId="7A4C7228" w:rsidR="00027267" w:rsidRDefault="00E9798A">
      <w:pPr>
        <w:pStyle w:val="TableofFigures"/>
        <w:rPr>
          <w:rFonts w:asciiTheme="minorHAnsi" w:eastAsiaTheme="minorEastAsia" w:hAnsiTheme="minorHAnsi" w:cstheme="minorBidi"/>
          <w:noProof/>
          <w:sz w:val="22"/>
          <w:szCs w:val="22"/>
        </w:rPr>
      </w:pPr>
      <w:hyperlink w:anchor="_Toc530058961" w:history="1">
        <w:r w:rsidR="00027267" w:rsidRPr="004918FC">
          <w:rPr>
            <w:rStyle w:val="Hyperlink"/>
            <w:rFonts w:ascii="Arial" w:hAnsi="Arial" w:cs="Arial"/>
            <w:noProof/>
          </w:rPr>
          <w:t>Figure 12 - UI Lazy Loading Sample Web Page</w:t>
        </w:r>
        <w:r w:rsidR="00027267">
          <w:rPr>
            <w:noProof/>
            <w:webHidden/>
          </w:rPr>
          <w:tab/>
        </w:r>
        <w:r w:rsidR="00027267">
          <w:rPr>
            <w:noProof/>
            <w:webHidden/>
          </w:rPr>
          <w:fldChar w:fldCharType="begin"/>
        </w:r>
        <w:r w:rsidR="00027267">
          <w:rPr>
            <w:noProof/>
            <w:webHidden/>
          </w:rPr>
          <w:instrText xml:space="preserve"> PAGEREF _Toc530058961 \h </w:instrText>
        </w:r>
        <w:r w:rsidR="00027267">
          <w:rPr>
            <w:noProof/>
            <w:webHidden/>
          </w:rPr>
        </w:r>
        <w:r w:rsidR="00027267">
          <w:rPr>
            <w:noProof/>
            <w:webHidden/>
          </w:rPr>
          <w:fldChar w:fldCharType="separate"/>
        </w:r>
        <w:r w:rsidR="00027267">
          <w:rPr>
            <w:noProof/>
            <w:webHidden/>
          </w:rPr>
          <w:t>45</w:t>
        </w:r>
        <w:r w:rsidR="00027267">
          <w:rPr>
            <w:noProof/>
            <w:webHidden/>
          </w:rPr>
          <w:fldChar w:fldCharType="end"/>
        </w:r>
      </w:hyperlink>
    </w:p>
    <w:p w14:paraId="15015C38" w14:textId="451D9DF2" w:rsidR="00027267" w:rsidRDefault="00E9798A">
      <w:pPr>
        <w:pStyle w:val="TableofFigures"/>
        <w:rPr>
          <w:rFonts w:asciiTheme="minorHAnsi" w:eastAsiaTheme="minorEastAsia" w:hAnsiTheme="minorHAnsi" w:cstheme="minorBidi"/>
          <w:noProof/>
          <w:sz w:val="22"/>
          <w:szCs w:val="22"/>
        </w:rPr>
      </w:pPr>
      <w:hyperlink w:anchor="_Toc530058962" w:history="1">
        <w:r w:rsidR="00027267" w:rsidRPr="004918FC">
          <w:rPr>
            <w:rStyle w:val="Hyperlink"/>
            <w:noProof/>
          </w:rPr>
          <w:t>Figure 13 - MCCF EDI TAS Load Balanced node.js Web System</w:t>
        </w:r>
        <w:r w:rsidR="00027267">
          <w:rPr>
            <w:noProof/>
            <w:webHidden/>
          </w:rPr>
          <w:tab/>
        </w:r>
        <w:r w:rsidR="00027267">
          <w:rPr>
            <w:noProof/>
            <w:webHidden/>
          </w:rPr>
          <w:fldChar w:fldCharType="begin"/>
        </w:r>
        <w:r w:rsidR="00027267">
          <w:rPr>
            <w:noProof/>
            <w:webHidden/>
          </w:rPr>
          <w:instrText xml:space="preserve"> PAGEREF _Toc530058962 \h </w:instrText>
        </w:r>
        <w:r w:rsidR="00027267">
          <w:rPr>
            <w:noProof/>
            <w:webHidden/>
          </w:rPr>
        </w:r>
        <w:r w:rsidR="00027267">
          <w:rPr>
            <w:noProof/>
            <w:webHidden/>
          </w:rPr>
          <w:fldChar w:fldCharType="separate"/>
        </w:r>
        <w:r w:rsidR="00027267">
          <w:rPr>
            <w:noProof/>
            <w:webHidden/>
          </w:rPr>
          <w:t>45</w:t>
        </w:r>
        <w:r w:rsidR="00027267">
          <w:rPr>
            <w:noProof/>
            <w:webHidden/>
          </w:rPr>
          <w:fldChar w:fldCharType="end"/>
        </w:r>
      </w:hyperlink>
    </w:p>
    <w:p w14:paraId="703B8E15" w14:textId="6C00269B" w:rsidR="00027267" w:rsidRDefault="00E9798A">
      <w:pPr>
        <w:pStyle w:val="TableofFigures"/>
        <w:rPr>
          <w:rFonts w:asciiTheme="minorHAnsi" w:eastAsiaTheme="minorEastAsia" w:hAnsiTheme="minorHAnsi" w:cstheme="minorBidi"/>
          <w:noProof/>
          <w:sz w:val="22"/>
          <w:szCs w:val="22"/>
        </w:rPr>
      </w:pPr>
      <w:hyperlink w:anchor="_Toc530058963" w:history="1">
        <w:r w:rsidR="00027267" w:rsidRPr="004918FC">
          <w:rPr>
            <w:rStyle w:val="Hyperlink"/>
            <w:noProof/>
          </w:rPr>
          <w:t>Figure 14 - MCCF EDI TAS Services Design</w:t>
        </w:r>
        <w:r w:rsidR="00027267">
          <w:rPr>
            <w:noProof/>
            <w:webHidden/>
          </w:rPr>
          <w:tab/>
        </w:r>
        <w:r w:rsidR="00027267">
          <w:rPr>
            <w:noProof/>
            <w:webHidden/>
          </w:rPr>
          <w:fldChar w:fldCharType="begin"/>
        </w:r>
        <w:r w:rsidR="00027267">
          <w:rPr>
            <w:noProof/>
            <w:webHidden/>
          </w:rPr>
          <w:instrText xml:space="preserve"> PAGEREF _Toc530058963 \h </w:instrText>
        </w:r>
        <w:r w:rsidR="00027267">
          <w:rPr>
            <w:noProof/>
            <w:webHidden/>
          </w:rPr>
        </w:r>
        <w:r w:rsidR="00027267">
          <w:rPr>
            <w:noProof/>
            <w:webHidden/>
          </w:rPr>
          <w:fldChar w:fldCharType="separate"/>
        </w:r>
        <w:r w:rsidR="00027267">
          <w:rPr>
            <w:noProof/>
            <w:webHidden/>
          </w:rPr>
          <w:t>46</w:t>
        </w:r>
        <w:r w:rsidR="00027267">
          <w:rPr>
            <w:noProof/>
            <w:webHidden/>
          </w:rPr>
          <w:fldChar w:fldCharType="end"/>
        </w:r>
      </w:hyperlink>
    </w:p>
    <w:p w14:paraId="37C6AF3E" w14:textId="03418ED5" w:rsidR="00027267" w:rsidRDefault="00E9798A">
      <w:pPr>
        <w:pStyle w:val="TableofFigures"/>
        <w:rPr>
          <w:rFonts w:asciiTheme="minorHAnsi" w:eastAsiaTheme="minorEastAsia" w:hAnsiTheme="minorHAnsi" w:cstheme="minorBidi"/>
          <w:noProof/>
          <w:sz w:val="22"/>
          <w:szCs w:val="22"/>
        </w:rPr>
      </w:pPr>
      <w:hyperlink w:anchor="_Toc530058964" w:history="1">
        <w:r w:rsidR="00027267" w:rsidRPr="004918FC">
          <w:rPr>
            <w:rStyle w:val="Hyperlink"/>
            <w:rFonts w:ascii="Arial" w:hAnsi="Arial" w:cs="Arial"/>
            <w:noProof/>
          </w:rPr>
          <w:t>Figure 15 - MCCF TAS node.js Logging Components</w:t>
        </w:r>
        <w:r w:rsidR="00027267">
          <w:rPr>
            <w:noProof/>
            <w:webHidden/>
          </w:rPr>
          <w:tab/>
        </w:r>
        <w:r w:rsidR="00027267">
          <w:rPr>
            <w:noProof/>
            <w:webHidden/>
          </w:rPr>
          <w:fldChar w:fldCharType="begin"/>
        </w:r>
        <w:r w:rsidR="00027267">
          <w:rPr>
            <w:noProof/>
            <w:webHidden/>
          </w:rPr>
          <w:instrText xml:space="preserve"> PAGEREF _Toc530058964 \h </w:instrText>
        </w:r>
        <w:r w:rsidR="00027267">
          <w:rPr>
            <w:noProof/>
            <w:webHidden/>
          </w:rPr>
        </w:r>
        <w:r w:rsidR="00027267">
          <w:rPr>
            <w:noProof/>
            <w:webHidden/>
          </w:rPr>
          <w:fldChar w:fldCharType="separate"/>
        </w:r>
        <w:r w:rsidR="00027267">
          <w:rPr>
            <w:noProof/>
            <w:webHidden/>
          </w:rPr>
          <w:t>47</w:t>
        </w:r>
        <w:r w:rsidR="00027267">
          <w:rPr>
            <w:noProof/>
            <w:webHidden/>
          </w:rPr>
          <w:fldChar w:fldCharType="end"/>
        </w:r>
      </w:hyperlink>
    </w:p>
    <w:p w14:paraId="5C3DC1DA" w14:textId="637EF356" w:rsidR="00027267" w:rsidRDefault="00E9798A">
      <w:pPr>
        <w:pStyle w:val="TableofFigures"/>
        <w:rPr>
          <w:rFonts w:asciiTheme="minorHAnsi" w:eastAsiaTheme="minorEastAsia" w:hAnsiTheme="minorHAnsi" w:cstheme="minorBidi"/>
          <w:noProof/>
          <w:sz w:val="22"/>
          <w:szCs w:val="22"/>
        </w:rPr>
      </w:pPr>
      <w:hyperlink w:anchor="_Toc530058965" w:history="1">
        <w:r w:rsidR="00027267" w:rsidRPr="004918FC">
          <w:rPr>
            <w:rStyle w:val="Hyperlink"/>
            <w:rFonts w:ascii="Arial" w:hAnsi="Arial" w:cs="Arial"/>
            <w:noProof/>
          </w:rPr>
          <w:t>Figure 16 - MCCF TAS Logging Configuration</w:t>
        </w:r>
        <w:r w:rsidR="00027267">
          <w:rPr>
            <w:noProof/>
            <w:webHidden/>
          </w:rPr>
          <w:tab/>
        </w:r>
        <w:r w:rsidR="00027267">
          <w:rPr>
            <w:noProof/>
            <w:webHidden/>
          </w:rPr>
          <w:fldChar w:fldCharType="begin"/>
        </w:r>
        <w:r w:rsidR="00027267">
          <w:rPr>
            <w:noProof/>
            <w:webHidden/>
          </w:rPr>
          <w:instrText xml:space="preserve"> PAGEREF _Toc530058965 \h </w:instrText>
        </w:r>
        <w:r w:rsidR="00027267">
          <w:rPr>
            <w:noProof/>
            <w:webHidden/>
          </w:rPr>
        </w:r>
        <w:r w:rsidR="00027267">
          <w:rPr>
            <w:noProof/>
            <w:webHidden/>
          </w:rPr>
          <w:fldChar w:fldCharType="separate"/>
        </w:r>
        <w:r w:rsidR="00027267">
          <w:rPr>
            <w:noProof/>
            <w:webHidden/>
          </w:rPr>
          <w:t>53</w:t>
        </w:r>
        <w:r w:rsidR="00027267">
          <w:rPr>
            <w:noProof/>
            <w:webHidden/>
          </w:rPr>
          <w:fldChar w:fldCharType="end"/>
        </w:r>
      </w:hyperlink>
    </w:p>
    <w:p w14:paraId="4842AA5A" w14:textId="367B40FC" w:rsidR="00027267" w:rsidRDefault="00E9798A">
      <w:pPr>
        <w:pStyle w:val="TableofFigures"/>
        <w:rPr>
          <w:rFonts w:asciiTheme="minorHAnsi" w:eastAsiaTheme="minorEastAsia" w:hAnsiTheme="minorHAnsi" w:cstheme="minorBidi"/>
          <w:noProof/>
          <w:sz w:val="22"/>
          <w:szCs w:val="22"/>
        </w:rPr>
      </w:pPr>
      <w:hyperlink w:anchor="_Toc530058966" w:history="1">
        <w:r w:rsidR="00027267" w:rsidRPr="004918FC">
          <w:rPr>
            <w:rStyle w:val="Hyperlink"/>
            <w:rFonts w:ascii="Arial" w:hAnsi="Arial" w:cs="Arial"/>
            <w:noProof/>
          </w:rPr>
          <w:t>Figure 17 - MCCF TAS Health Monitoring System High-level Design</w:t>
        </w:r>
        <w:r w:rsidR="00027267">
          <w:rPr>
            <w:noProof/>
            <w:webHidden/>
          </w:rPr>
          <w:tab/>
        </w:r>
        <w:r w:rsidR="00027267">
          <w:rPr>
            <w:noProof/>
            <w:webHidden/>
          </w:rPr>
          <w:fldChar w:fldCharType="begin"/>
        </w:r>
        <w:r w:rsidR="00027267">
          <w:rPr>
            <w:noProof/>
            <w:webHidden/>
          </w:rPr>
          <w:instrText xml:space="preserve"> PAGEREF _Toc530058966 \h </w:instrText>
        </w:r>
        <w:r w:rsidR="00027267">
          <w:rPr>
            <w:noProof/>
            <w:webHidden/>
          </w:rPr>
        </w:r>
        <w:r w:rsidR="00027267">
          <w:rPr>
            <w:noProof/>
            <w:webHidden/>
          </w:rPr>
          <w:fldChar w:fldCharType="separate"/>
        </w:r>
        <w:r w:rsidR="00027267">
          <w:rPr>
            <w:noProof/>
            <w:webHidden/>
          </w:rPr>
          <w:t>54</w:t>
        </w:r>
        <w:r w:rsidR="00027267">
          <w:rPr>
            <w:noProof/>
            <w:webHidden/>
          </w:rPr>
          <w:fldChar w:fldCharType="end"/>
        </w:r>
      </w:hyperlink>
    </w:p>
    <w:p w14:paraId="408E1696" w14:textId="38B09401" w:rsidR="00027267" w:rsidRDefault="00E9798A">
      <w:pPr>
        <w:pStyle w:val="TableofFigures"/>
        <w:rPr>
          <w:rFonts w:asciiTheme="minorHAnsi" w:eastAsiaTheme="minorEastAsia" w:hAnsiTheme="minorHAnsi" w:cstheme="minorBidi"/>
          <w:noProof/>
          <w:sz w:val="22"/>
          <w:szCs w:val="22"/>
        </w:rPr>
      </w:pPr>
      <w:hyperlink w:anchor="_Toc530058967" w:history="1">
        <w:r w:rsidR="00027267" w:rsidRPr="004918FC">
          <w:rPr>
            <w:rStyle w:val="Hyperlink"/>
            <w:rFonts w:ascii="Arial" w:hAnsi="Arial" w:cs="Arial"/>
            <w:noProof/>
          </w:rPr>
          <w:t>Figure 18 - MCCF TAS Health Check Flow</w:t>
        </w:r>
        <w:r w:rsidR="00027267">
          <w:rPr>
            <w:noProof/>
            <w:webHidden/>
          </w:rPr>
          <w:tab/>
        </w:r>
        <w:r w:rsidR="00027267">
          <w:rPr>
            <w:noProof/>
            <w:webHidden/>
          </w:rPr>
          <w:fldChar w:fldCharType="begin"/>
        </w:r>
        <w:r w:rsidR="00027267">
          <w:rPr>
            <w:noProof/>
            <w:webHidden/>
          </w:rPr>
          <w:instrText xml:space="preserve"> PAGEREF _Toc530058967 \h </w:instrText>
        </w:r>
        <w:r w:rsidR="00027267">
          <w:rPr>
            <w:noProof/>
            <w:webHidden/>
          </w:rPr>
        </w:r>
        <w:r w:rsidR="00027267">
          <w:rPr>
            <w:noProof/>
            <w:webHidden/>
          </w:rPr>
          <w:fldChar w:fldCharType="separate"/>
        </w:r>
        <w:r w:rsidR="00027267">
          <w:rPr>
            <w:noProof/>
            <w:webHidden/>
          </w:rPr>
          <w:t>55</w:t>
        </w:r>
        <w:r w:rsidR="00027267">
          <w:rPr>
            <w:noProof/>
            <w:webHidden/>
          </w:rPr>
          <w:fldChar w:fldCharType="end"/>
        </w:r>
      </w:hyperlink>
    </w:p>
    <w:p w14:paraId="260554CE" w14:textId="7D664FFB" w:rsidR="00027267" w:rsidRDefault="00E9798A">
      <w:pPr>
        <w:pStyle w:val="TableofFigures"/>
        <w:rPr>
          <w:rFonts w:asciiTheme="minorHAnsi" w:eastAsiaTheme="minorEastAsia" w:hAnsiTheme="minorHAnsi" w:cstheme="minorBidi"/>
          <w:noProof/>
          <w:sz w:val="22"/>
          <w:szCs w:val="22"/>
        </w:rPr>
      </w:pPr>
      <w:hyperlink w:anchor="_Toc530058968" w:history="1">
        <w:r w:rsidR="00027267" w:rsidRPr="004918FC">
          <w:rPr>
            <w:rStyle w:val="Hyperlink"/>
            <w:rFonts w:ascii="Arial" w:hAnsi="Arial" w:cs="Arial"/>
            <w:noProof/>
          </w:rPr>
          <w:t>Figure 19 - USWDS Design Elements</w:t>
        </w:r>
        <w:r w:rsidR="00027267">
          <w:rPr>
            <w:noProof/>
            <w:webHidden/>
          </w:rPr>
          <w:tab/>
        </w:r>
        <w:r w:rsidR="00027267">
          <w:rPr>
            <w:noProof/>
            <w:webHidden/>
          </w:rPr>
          <w:fldChar w:fldCharType="begin"/>
        </w:r>
        <w:r w:rsidR="00027267">
          <w:rPr>
            <w:noProof/>
            <w:webHidden/>
          </w:rPr>
          <w:instrText xml:space="preserve"> PAGEREF _Toc530058968 \h </w:instrText>
        </w:r>
        <w:r w:rsidR="00027267">
          <w:rPr>
            <w:noProof/>
            <w:webHidden/>
          </w:rPr>
        </w:r>
        <w:r w:rsidR="00027267">
          <w:rPr>
            <w:noProof/>
            <w:webHidden/>
          </w:rPr>
          <w:fldChar w:fldCharType="separate"/>
        </w:r>
        <w:r w:rsidR="00027267">
          <w:rPr>
            <w:noProof/>
            <w:webHidden/>
          </w:rPr>
          <w:t>57</w:t>
        </w:r>
        <w:r w:rsidR="00027267">
          <w:rPr>
            <w:noProof/>
            <w:webHidden/>
          </w:rPr>
          <w:fldChar w:fldCharType="end"/>
        </w:r>
      </w:hyperlink>
    </w:p>
    <w:p w14:paraId="35933449" w14:textId="7173C6B6" w:rsidR="00027267" w:rsidRDefault="00E9798A">
      <w:pPr>
        <w:pStyle w:val="TableofFigures"/>
        <w:rPr>
          <w:rFonts w:asciiTheme="minorHAnsi" w:eastAsiaTheme="minorEastAsia" w:hAnsiTheme="minorHAnsi" w:cstheme="minorBidi"/>
          <w:noProof/>
          <w:sz w:val="22"/>
          <w:szCs w:val="22"/>
        </w:rPr>
      </w:pPr>
      <w:hyperlink w:anchor="_Toc530058969" w:history="1">
        <w:r w:rsidR="00027267" w:rsidRPr="004918FC">
          <w:rPr>
            <w:rStyle w:val="Hyperlink"/>
            <w:rFonts w:ascii="Arial" w:hAnsi="Arial" w:cs="Arial"/>
            <w:noProof/>
          </w:rPr>
          <w:t>Figure 20 - MCCF TAS Portal Screen Mockup</w:t>
        </w:r>
        <w:r w:rsidR="00027267">
          <w:rPr>
            <w:noProof/>
            <w:webHidden/>
          </w:rPr>
          <w:tab/>
        </w:r>
        <w:r w:rsidR="00027267">
          <w:rPr>
            <w:noProof/>
            <w:webHidden/>
          </w:rPr>
          <w:fldChar w:fldCharType="begin"/>
        </w:r>
        <w:r w:rsidR="00027267">
          <w:rPr>
            <w:noProof/>
            <w:webHidden/>
          </w:rPr>
          <w:instrText xml:space="preserve"> PAGEREF _Toc530058969 \h </w:instrText>
        </w:r>
        <w:r w:rsidR="00027267">
          <w:rPr>
            <w:noProof/>
            <w:webHidden/>
          </w:rPr>
        </w:r>
        <w:r w:rsidR="00027267">
          <w:rPr>
            <w:noProof/>
            <w:webHidden/>
          </w:rPr>
          <w:fldChar w:fldCharType="separate"/>
        </w:r>
        <w:r w:rsidR="00027267">
          <w:rPr>
            <w:noProof/>
            <w:webHidden/>
          </w:rPr>
          <w:t>58</w:t>
        </w:r>
        <w:r w:rsidR="00027267">
          <w:rPr>
            <w:noProof/>
            <w:webHidden/>
          </w:rPr>
          <w:fldChar w:fldCharType="end"/>
        </w:r>
      </w:hyperlink>
    </w:p>
    <w:p w14:paraId="6B499900" w14:textId="1F808409" w:rsidR="00027267" w:rsidRDefault="00E9798A">
      <w:pPr>
        <w:pStyle w:val="TableofFigures"/>
        <w:rPr>
          <w:rFonts w:asciiTheme="minorHAnsi" w:eastAsiaTheme="minorEastAsia" w:hAnsiTheme="minorHAnsi" w:cstheme="minorBidi"/>
          <w:noProof/>
          <w:sz w:val="22"/>
          <w:szCs w:val="22"/>
        </w:rPr>
      </w:pPr>
      <w:hyperlink w:anchor="_Toc530058970" w:history="1">
        <w:r w:rsidR="00027267" w:rsidRPr="004918FC">
          <w:rPr>
            <w:rStyle w:val="Hyperlink"/>
            <w:rFonts w:ascii="Arial" w:hAnsi="Arial" w:cs="Arial"/>
            <w:noProof/>
          </w:rPr>
          <w:t>Figure 21 - USWDS Landing Page Template</w:t>
        </w:r>
        <w:r w:rsidR="00027267">
          <w:rPr>
            <w:noProof/>
            <w:webHidden/>
          </w:rPr>
          <w:tab/>
        </w:r>
        <w:r w:rsidR="00027267">
          <w:rPr>
            <w:noProof/>
            <w:webHidden/>
          </w:rPr>
          <w:fldChar w:fldCharType="begin"/>
        </w:r>
        <w:r w:rsidR="00027267">
          <w:rPr>
            <w:noProof/>
            <w:webHidden/>
          </w:rPr>
          <w:instrText xml:space="preserve"> PAGEREF _Toc530058970 \h </w:instrText>
        </w:r>
        <w:r w:rsidR="00027267">
          <w:rPr>
            <w:noProof/>
            <w:webHidden/>
          </w:rPr>
        </w:r>
        <w:r w:rsidR="00027267">
          <w:rPr>
            <w:noProof/>
            <w:webHidden/>
          </w:rPr>
          <w:fldChar w:fldCharType="separate"/>
        </w:r>
        <w:r w:rsidR="00027267">
          <w:rPr>
            <w:noProof/>
            <w:webHidden/>
          </w:rPr>
          <w:t>59</w:t>
        </w:r>
        <w:r w:rsidR="00027267">
          <w:rPr>
            <w:noProof/>
            <w:webHidden/>
          </w:rPr>
          <w:fldChar w:fldCharType="end"/>
        </w:r>
      </w:hyperlink>
    </w:p>
    <w:p w14:paraId="017F95F5" w14:textId="4F043A46" w:rsidR="00027267" w:rsidRDefault="00E9798A">
      <w:pPr>
        <w:pStyle w:val="TableofFigures"/>
        <w:rPr>
          <w:rFonts w:asciiTheme="minorHAnsi" w:eastAsiaTheme="minorEastAsia" w:hAnsiTheme="minorHAnsi" w:cstheme="minorBidi"/>
          <w:noProof/>
          <w:sz w:val="22"/>
          <w:szCs w:val="22"/>
        </w:rPr>
      </w:pPr>
      <w:hyperlink w:anchor="_Toc530058971" w:history="1">
        <w:r w:rsidR="00027267" w:rsidRPr="004918FC">
          <w:rPr>
            <w:rStyle w:val="Hyperlink"/>
            <w:rFonts w:ascii="Arial" w:hAnsi="Arial" w:cs="Arial"/>
            <w:noProof/>
          </w:rPr>
          <w:t>Figure 22 - USWDS Documentation Page Template</w:t>
        </w:r>
        <w:r w:rsidR="00027267">
          <w:rPr>
            <w:noProof/>
            <w:webHidden/>
          </w:rPr>
          <w:tab/>
        </w:r>
        <w:r w:rsidR="00027267">
          <w:rPr>
            <w:noProof/>
            <w:webHidden/>
          </w:rPr>
          <w:fldChar w:fldCharType="begin"/>
        </w:r>
        <w:r w:rsidR="00027267">
          <w:rPr>
            <w:noProof/>
            <w:webHidden/>
          </w:rPr>
          <w:instrText xml:space="preserve"> PAGEREF _Toc530058971 \h </w:instrText>
        </w:r>
        <w:r w:rsidR="00027267">
          <w:rPr>
            <w:noProof/>
            <w:webHidden/>
          </w:rPr>
        </w:r>
        <w:r w:rsidR="00027267">
          <w:rPr>
            <w:noProof/>
            <w:webHidden/>
          </w:rPr>
          <w:fldChar w:fldCharType="separate"/>
        </w:r>
        <w:r w:rsidR="00027267">
          <w:rPr>
            <w:noProof/>
            <w:webHidden/>
          </w:rPr>
          <w:t>60</w:t>
        </w:r>
        <w:r w:rsidR="00027267">
          <w:rPr>
            <w:noProof/>
            <w:webHidden/>
          </w:rPr>
          <w:fldChar w:fldCharType="end"/>
        </w:r>
      </w:hyperlink>
    </w:p>
    <w:p w14:paraId="16A87C59" w14:textId="3A92AB2E" w:rsidR="00027267" w:rsidRDefault="00E9798A">
      <w:pPr>
        <w:pStyle w:val="TableofFigures"/>
        <w:rPr>
          <w:rFonts w:asciiTheme="minorHAnsi" w:eastAsiaTheme="minorEastAsia" w:hAnsiTheme="minorHAnsi" w:cstheme="minorBidi"/>
          <w:noProof/>
          <w:sz w:val="22"/>
          <w:szCs w:val="22"/>
        </w:rPr>
      </w:pPr>
      <w:hyperlink w:anchor="_Toc530058972" w:history="1">
        <w:r w:rsidR="00027267" w:rsidRPr="004918FC">
          <w:rPr>
            <w:rStyle w:val="Hyperlink"/>
            <w:rFonts w:ascii="Arial" w:hAnsi="Arial" w:cs="Arial"/>
            <w:noProof/>
          </w:rPr>
          <w:t>Figure 23 - MCCF TAS Error Handling High-level Design</w:t>
        </w:r>
        <w:r w:rsidR="00027267">
          <w:rPr>
            <w:noProof/>
            <w:webHidden/>
          </w:rPr>
          <w:tab/>
        </w:r>
        <w:r w:rsidR="00027267">
          <w:rPr>
            <w:noProof/>
            <w:webHidden/>
          </w:rPr>
          <w:fldChar w:fldCharType="begin"/>
        </w:r>
        <w:r w:rsidR="00027267">
          <w:rPr>
            <w:noProof/>
            <w:webHidden/>
          </w:rPr>
          <w:instrText xml:space="preserve"> PAGEREF _Toc530058972 \h </w:instrText>
        </w:r>
        <w:r w:rsidR="00027267">
          <w:rPr>
            <w:noProof/>
            <w:webHidden/>
          </w:rPr>
        </w:r>
        <w:r w:rsidR="00027267">
          <w:rPr>
            <w:noProof/>
            <w:webHidden/>
          </w:rPr>
          <w:fldChar w:fldCharType="separate"/>
        </w:r>
        <w:r w:rsidR="00027267">
          <w:rPr>
            <w:noProof/>
            <w:webHidden/>
          </w:rPr>
          <w:t>66</w:t>
        </w:r>
        <w:r w:rsidR="00027267">
          <w:rPr>
            <w:noProof/>
            <w:webHidden/>
          </w:rPr>
          <w:fldChar w:fldCharType="end"/>
        </w:r>
      </w:hyperlink>
    </w:p>
    <w:p w14:paraId="58B7197B" w14:textId="607E4E86" w:rsidR="00027267" w:rsidRDefault="00E9798A">
      <w:pPr>
        <w:pStyle w:val="TableofFigures"/>
        <w:rPr>
          <w:rFonts w:asciiTheme="minorHAnsi" w:eastAsiaTheme="minorEastAsia" w:hAnsiTheme="minorHAnsi" w:cstheme="minorBidi"/>
          <w:noProof/>
          <w:sz w:val="22"/>
          <w:szCs w:val="22"/>
        </w:rPr>
      </w:pPr>
      <w:hyperlink w:anchor="_Toc530058973" w:history="1">
        <w:r w:rsidR="00027267" w:rsidRPr="004918FC">
          <w:rPr>
            <w:rStyle w:val="Hyperlink"/>
            <w:rFonts w:ascii="Arial" w:hAnsi="Arial" w:cs="Arial"/>
            <w:noProof/>
          </w:rPr>
          <w:t>Figure 24 - MCCF TAS Custom Error Message</w:t>
        </w:r>
        <w:r w:rsidR="00027267">
          <w:rPr>
            <w:noProof/>
            <w:webHidden/>
          </w:rPr>
          <w:tab/>
        </w:r>
        <w:r w:rsidR="00027267">
          <w:rPr>
            <w:noProof/>
            <w:webHidden/>
          </w:rPr>
          <w:fldChar w:fldCharType="begin"/>
        </w:r>
        <w:r w:rsidR="00027267">
          <w:rPr>
            <w:noProof/>
            <w:webHidden/>
          </w:rPr>
          <w:instrText xml:space="preserve"> PAGEREF _Toc530058973 \h </w:instrText>
        </w:r>
        <w:r w:rsidR="00027267">
          <w:rPr>
            <w:noProof/>
            <w:webHidden/>
          </w:rPr>
        </w:r>
        <w:r w:rsidR="00027267">
          <w:rPr>
            <w:noProof/>
            <w:webHidden/>
          </w:rPr>
          <w:fldChar w:fldCharType="separate"/>
        </w:r>
        <w:r w:rsidR="00027267">
          <w:rPr>
            <w:noProof/>
            <w:webHidden/>
          </w:rPr>
          <w:t>69</w:t>
        </w:r>
        <w:r w:rsidR="00027267">
          <w:rPr>
            <w:noProof/>
            <w:webHidden/>
          </w:rPr>
          <w:fldChar w:fldCharType="end"/>
        </w:r>
      </w:hyperlink>
    </w:p>
    <w:p w14:paraId="03595D0A" w14:textId="28B71C82" w:rsidR="00027267" w:rsidRDefault="00E9798A">
      <w:pPr>
        <w:pStyle w:val="TableofFigures"/>
        <w:rPr>
          <w:rFonts w:asciiTheme="minorHAnsi" w:eastAsiaTheme="minorEastAsia" w:hAnsiTheme="minorHAnsi" w:cstheme="minorBidi"/>
          <w:noProof/>
          <w:sz w:val="22"/>
          <w:szCs w:val="22"/>
        </w:rPr>
      </w:pPr>
      <w:hyperlink w:anchor="_Toc530058974" w:history="1">
        <w:r w:rsidR="00027267" w:rsidRPr="004918FC">
          <w:rPr>
            <w:rStyle w:val="Hyperlink"/>
            <w:rFonts w:ascii="Arial" w:hAnsi="Arial" w:cs="Arial"/>
            <w:noProof/>
          </w:rPr>
          <w:t>Figure 25 - MCCF TAS Email Notification Acknowledgement</w:t>
        </w:r>
        <w:r w:rsidR="00027267">
          <w:rPr>
            <w:noProof/>
            <w:webHidden/>
          </w:rPr>
          <w:tab/>
        </w:r>
        <w:r w:rsidR="00027267">
          <w:rPr>
            <w:noProof/>
            <w:webHidden/>
          </w:rPr>
          <w:fldChar w:fldCharType="begin"/>
        </w:r>
        <w:r w:rsidR="00027267">
          <w:rPr>
            <w:noProof/>
            <w:webHidden/>
          </w:rPr>
          <w:instrText xml:space="preserve"> PAGEREF _Toc530058974 \h </w:instrText>
        </w:r>
        <w:r w:rsidR="00027267">
          <w:rPr>
            <w:noProof/>
            <w:webHidden/>
          </w:rPr>
        </w:r>
        <w:r w:rsidR="00027267">
          <w:rPr>
            <w:noProof/>
            <w:webHidden/>
          </w:rPr>
          <w:fldChar w:fldCharType="separate"/>
        </w:r>
        <w:r w:rsidR="00027267">
          <w:rPr>
            <w:noProof/>
            <w:webHidden/>
          </w:rPr>
          <w:t>70</w:t>
        </w:r>
        <w:r w:rsidR="00027267">
          <w:rPr>
            <w:noProof/>
            <w:webHidden/>
          </w:rPr>
          <w:fldChar w:fldCharType="end"/>
        </w:r>
      </w:hyperlink>
    </w:p>
    <w:p w14:paraId="1653003C" w14:textId="3BC6EDC6" w:rsidR="00027267" w:rsidRDefault="00E9798A">
      <w:pPr>
        <w:pStyle w:val="TableofFigures"/>
        <w:rPr>
          <w:rFonts w:asciiTheme="minorHAnsi" w:eastAsiaTheme="minorEastAsia" w:hAnsiTheme="minorHAnsi" w:cstheme="minorBidi"/>
          <w:noProof/>
          <w:sz w:val="22"/>
          <w:szCs w:val="22"/>
        </w:rPr>
      </w:pPr>
      <w:hyperlink w:anchor="_Toc530058975" w:history="1">
        <w:r w:rsidR="00027267" w:rsidRPr="004918FC">
          <w:rPr>
            <w:rStyle w:val="Hyperlink"/>
            <w:rFonts w:ascii="Arial" w:hAnsi="Arial" w:cs="Arial"/>
            <w:noProof/>
          </w:rPr>
          <w:t>Figure 26 - MCCF TAS Error Email Notification</w:t>
        </w:r>
        <w:r w:rsidR="00027267">
          <w:rPr>
            <w:noProof/>
            <w:webHidden/>
          </w:rPr>
          <w:tab/>
        </w:r>
        <w:r w:rsidR="00027267">
          <w:rPr>
            <w:noProof/>
            <w:webHidden/>
          </w:rPr>
          <w:fldChar w:fldCharType="begin"/>
        </w:r>
        <w:r w:rsidR="00027267">
          <w:rPr>
            <w:noProof/>
            <w:webHidden/>
          </w:rPr>
          <w:instrText xml:space="preserve"> PAGEREF _Toc530058975 \h </w:instrText>
        </w:r>
        <w:r w:rsidR="00027267">
          <w:rPr>
            <w:noProof/>
            <w:webHidden/>
          </w:rPr>
        </w:r>
        <w:r w:rsidR="00027267">
          <w:rPr>
            <w:noProof/>
            <w:webHidden/>
          </w:rPr>
          <w:fldChar w:fldCharType="separate"/>
        </w:r>
        <w:r w:rsidR="00027267">
          <w:rPr>
            <w:noProof/>
            <w:webHidden/>
          </w:rPr>
          <w:t>71</w:t>
        </w:r>
        <w:r w:rsidR="00027267">
          <w:rPr>
            <w:noProof/>
            <w:webHidden/>
          </w:rPr>
          <w:fldChar w:fldCharType="end"/>
        </w:r>
      </w:hyperlink>
    </w:p>
    <w:p w14:paraId="093CA8BC" w14:textId="469BA233" w:rsidR="00027267" w:rsidRDefault="00E9798A">
      <w:pPr>
        <w:pStyle w:val="TableofFigures"/>
        <w:rPr>
          <w:rFonts w:asciiTheme="minorHAnsi" w:eastAsiaTheme="minorEastAsia" w:hAnsiTheme="minorHAnsi" w:cstheme="minorBidi"/>
          <w:noProof/>
          <w:sz w:val="22"/>
          <w:szCs w:val="22"/>
        </w:rPr>
      </w:pPr>
      <w:hyperlink w:anchor="_Toc530058976" w:history="1">
        <w:r w:rsidR="00027267" w:rsidRPr="004918FC">
          <w:rPr>
            <w:rStyle w:val="Hyperlink"/>
            <w:rFonts w:ascii="Arial" w:hAnsi="Arial" w:cs="Arial"/>
            <w:noProof/>
          </w:rPr>
          <w:t>Figure 27 - MCCF TAS Off-site Notification Flow</w:t>
        </w:r>
        <w:r w:rsidR="00027267">
          <w:rPr>
            <w:noProof/>
            <w:webHidden/>
          </w:rPr>
          <w:tab/>
        </w:r>
        <w:r w:rsidR="00027267">
          <w:rPr>
            <w:noProof/>
            <w:webHidden/>
          </w:rPr>
          <w:fldChar w:fldCharType="begin"/>
        </w:r>
        <w:r w:rsidR="00027267">
          <w:rPr>
            <w:noProof/>
            <w:webHidden/>
          </w:rPr>
          <w:instrText xml:space="preserve"> PAGEREF _Toc530058976 \h </w:instrText>
        </w:r>
        <w:r w:rsidR="00027267">
          <w:rPr>
            <w:noProof/>
            <w:webHidden/>
          </w:rPr>
        </w:r>
        <w:r w:rsidR="00027267">
          <w:rPr>
            <w:noProof/>
            <w:webHidden/>
          </w:rPr>
          <w:fldChar w:fldCharType="separate"/>
        </w:r>
        <w:r w:rsidR="00027267">
          <w:rPr>
            <w:noProof/>
            <w:webHidden/>
          </w:rPr>
          <w:t>72</w:t>
        </w:r>
        <w:r w:rsidR="00027267">
          <w:rPr>
            <w:noProof/>
            <w:webHidden/>
          </w:rPr>
          <w:fldChar w:fldCharType="end"/>
        </w:r>
      </w:hyperlink>
    </w:p>
    <w:p w14:paraId="7721EAD7" w14:textId="4509758E" w:rsidR="00027267" w:rsidRDefault="00E9798A">
      <w:pPr>
        <w:pStyle w:val="TableofFigures"/>
        <w:rPr>
          <w:rFonts w:asciiTheme="minorHAnsi" w:eastAsiaTheme="minorEastAsia" w:hAnsiTheme="minorHAnsi" w:cstheme="minorBidi"/>
          <w:noProof/>
          <w:sz w:val="22"/>
          <w:szCs w:val="22"/>
        </w:rPr>
      </w:pPr>
      <w:hyperlink w:anchor="_Toc530058977" w:history="1">
        <w:r w:rsidR="00027267" w:rsidRPr="004918FC">
          <w:rPr>
            <w:rStyle w:val="Hyperlink"/>
            <w:rFonts w:ascii="Arial" w:hAnsi="Arial" w:cs="Arial"/>
            <w:noProof/>
          </w:rPr>
          <w:t>Figure 28 - MCCF TAS Log User Interface</w:t>
        </w:r>
        <w:r w:rsidR="00027267">
          <w:rPr>
            <w:noProof/>
            <w:webHidden/>
          </w:rPr>
          <w:tab/>
        </w:r>
        <w:r w:rsidR="00027267">
          <w:rPr>
            <w:noProof/>
            <w:webHidden/>
          </w:rPr>
          <w:fldChar w:fldCharType="begin"/>
        </w:r>
        <w:r w:rsidR="00027267">
          <w:rPr>
            <w:noProof/>
            <w:webHidden/>
          </w:rPr>
          <w:instrText xml:space="preserve"> PAGEREF _Toc530058977 \h </w:instrText>
        </w:r>
        <w:r w:rsidR="00027267">
          <w:rPr>
            <w:noProof/>
            <w:webHidden/>
          </w:rPr>
        </w:r>
        <w:r w:rsidR="00027267">
          <w:rPr>
            <w:noProof/>
            <w:webHidden/>
          </w:rPr>
          <w:fldChar w:fldCharType="separate"/>
        </w:r>
        <w:r w:rsidR="00027267">
          <w:rPr>
            <w:noProof/>
            <w:webHidden/>
          </w:rPr>
          <w:t>74</w:t>
        </w:r>
        <w:r w:rsidR="00027267">
          <w:rPr>
            <w:noProof/>
            <w:webHidden/>
          </w:rPr>
          <w:fldChar w:fldCharType="end"/>
        </w:r>
      </w:hyperlink>
    </w:p>
    <w:p w14:paraId="6B3B434C" w14:textId="78A28021" w:rsidR="00027267" w:rsidRDefault="00E9798A">
      <w:pPr>
        <w:pStyle w:val="TableofFigures"/>
        <w:rPr>
          <w:rFonts w:asciiTheme="minorHAnsi" w:eastAsiaTheme="minorEastAsia" w:hAnsiTheme="minorHAnsi" w:cstheme="minorBidi"/>
          <w:noProof/>
          <w:sz w:val="22"/>
          <w:szCs w:val="22"/>
        </w:rPr>
      </w:pPr>
      <w:hyperlink w:anchor="_Toc530058978" w:history="1">
        <w:r w:rsidR="00027267" w:rsidRPr="004918FC">
          <w:rPr>
            <w:rStyle w:val="Hyperlink"/>
            <w:rFonts w:ascii="Arial" w:hAnsi="Arial" w:cs="Arial"/>
            <w:noProof/>
          </w:rPr>
          <w:t>Figure 29 - MCCF EDI TAS VistA Data Access Services Design</w:t>
        </w:r>
        <w:r w:rsidR="00027267">
          <w:rPr>
            <w:noProof/>
            <w:webHidden/>
          </w:rPr>
          <w:tab/>
        </w:r>
        <w:r w:rsidR="00027267">
          <w:rPr>
            <w:noProof/>
            <w:webHidden/>
          </w:rPr>
          <w:fldChar w:fldCharType="begin"/>
        </w:r>
        <w:r w:rsidR="00027267">
          <w:rPr>
            <w:noProof/>
            <w:webHidden/>
          </w:rPr>
          <w:instrText xml:space="preserve"> PAGEREF _Toc530058978 \h </w:instrText>
        </w:r>
        <w:r w:rsidR="00027267">
          <w:rPr>
            <w:noProof/>
            <w:webHidden/>
          </w:rPr>
        </w:r>
        <w:r w:rsidR="00027267">
          <w:rPr>
            <w:noProof/>
            <w:webHidden/>
          </w:rPr>
          <w:fldChar w:fldCharType="separate"/>
        </w:r>
        <w:r w:rsidR="00027267">
          <w:rPr>
            <w:noProof/>
            <w:webHidden/>
          </w:rPr>
          <w:t>75</w:t>
        </w:r>
        <w:r w:rsidR="00027267">
          <w:rPr>
            <w:noProof/>
            <w:webHidden/>
          </w:rPr>
          <w:fldChar w:fldCharType="end"/>
        </w:r>
      </w:hyperlink>
    </w:p>
    <w:p w14:paraId="5B91AAED" w14:textId="000D639C" w:rsidR="00027267" w:rsidRDefault="00E9798A">
      <w:pPr>
        <w:pStyle w:val="TableofFigures"/>
        <w:rPr>
          <w:rFonts w:asciiTheme="minorHAnsi" w:eastAsiaTheme="minorEastAsia" w:hAnsiTheme="minorHAnsi" w:cstheme="minorBidi"/>
          <w:noProof/>
          <w:sz w:val="22"/>
          <w:szCs w:val="22"/>
        </w:rPr>
      </w:pPr>
      <w:hyperlink w:anchor="_Toc530058979" w:history="1">
        <w:r w:rsidR="00027267" w:rsidRPr="004918FC">
          <w:rPr>
            <w:rStyle w:val="Hyperlink"/>
            <w:rFonts w:ascii="Arial" w:hAnsi="Arial" w:cs="Arial"/>
            <w:noProof/>
          </w:rPr>
          <w:t>Figure 30 – VistA Data Access Routing Architecture</w:t>
        </w:r>
        <w:r w:rsidR="00027267">
          <w:rPr>
            <w:noProof/>
            <w:webHidden/>
          </w:rPr>
          <w:tab/>
        </w:r>
        <w:r w:rsidR="00027267">
          <w:rPr>
            <w:noProof/>
            <w:webHidden/>
          </w:rPr>
          <w:fldChar w:fldCharType="begin"/>
        </w:r>
        <w:r w:rsidR="00027267">
          <w:rPr>
            <w:noProof/>
            <w:webHidden/>
          </w:rPr>
          <w:instrText xml:space="preserve"> PAGEREF _Toc530058979 \h </w:instrText>
        </w:r>
        <w:r w:rsidR="00027267">
          <w:rPr>
            <w:noProof/>
            <w:webHidden/>
          </w:rPr>
        </w:r>
        <w:r w:rsidR="00027267">
          <w:rPr>
            <w:noProof/>
            <w:webHidden/>
          </w:rPr>
          <w:fldChar w:fldCharType="separate"/>
        </w:r>
        <w:r w:rsidR="00027267">
          <w:rPr>
            <w:noProof/>
            <w:webHidden/>
          </w:rPr>
          <w:t>77</w:t>
        </w:r>
        <w:r w:rsidR="00027267">
          <w:rPr>
            <w:noProof/>
            <w:webHidden/>
          </w:rPr>
          <w:fldChar w:fldCharType="end"/>
        </w:r>
      </w:hyperlink>
    </w:p>
    <w:p w14:paraId="7E572AB9" w14:textId="2FEDE169" w:rsidR="00027267" w:rsidRDefault="00E9798A">
      <w:pPr>
        <w:pStyle w:val="TableofFigures"/>
        <w:rPr>
          <w:rFonts w:asciiTheme="minorHAnsi" w:eastAsiaTheme="minorEastAsia" w:hAnsiTheme="minorHAnsi" w:cstheme="minorBidi"/>
          <w:noProof/>
          <w:sz w:val="22"/>
          <w:szCs w:val="22"/>
        </w:rPr>
      </w:pPr>
      <w:hyperlink w:anchor="_Toc530058980" w:history="1">
        <w:r w:rsidR="00027267" w:rsidRPr="004918FC">
          <w:rPr>
            <w:rStyle w:val="Hyperlink"/>
            <w:rFonts w:ascii="Arial" w:hAnsi="Arial" w:cs="Arial"/>
            <w:noProof/>
          </w:rPr>
          <w:t>Figure 30 - TAS Reporting Design</w:t>
        </w:r>
        <w:r w:rsidR="00027267">
          <w:rPr>
            <w:noProof/>
            <w:webHidden/>
          </w:rPr>
          <w:tab/>
        </w:r>
        <w:r w:rsidR="00027267">
          <w:rPr>
            <w:noProof/>
            <w:webHidden/>
          </w:rPr>
          <w:fldChar w:fldCharType="begin"/>
        </w:r>
        <w:r w:rsidR="00027267">
          <w:rPr>
            <w:noProof/>
            <w:webHidden/>
          </w:rPr>
          <w:instrText xml:space="preserve"> PAGEREF _Toc530058980 \h </w:instrText>
        </w:r>
        <w:r w:rsidR="00027267">
          <w:rPr>
            <w:noProof/>
            <w:webHidden/>
          </w:rPr>
        </w:r>
        <w:r w:rsidR="00027267">
          <w:rPr>
            <w:noProof/>
            <w:webHidden/>
          </w:rPr>
          <w:fldChar w:fldCharType="separate"/>
        </w:r>
        <w:r w:rsidR="00027267">
          <w:rPr>
            <w:noProof/>
            <w:webHidden/>
          </w:rPr>
          <w:t>79</w:t>
        </w:r>
        <w:r w:rsidR="00027267">
          <w:rPr>
            <w:noProof/>
            <w:webHidden/>
          </w:rPr>
          <w:fldChar w:fldCharType="end"/>
        </w:r>
      </w:hyperlink>
    </w:p>
    <w:p w14:paraId="710EF93C" w14:textId="2FC568BA" w:rsidR="00027267" w:rsidRDefault="00E9798A">
      <w:pPr>
        <w:pStyle w:val="TableofFigures"/>
        <w:rPr>
          <w:rFonts w:asciiTheme="minorHAnsi" w:eastAsiaTheme="minorEastAsia" w:hAnsiTheme="minorHAnsi" w:cstheme="minorBidi"/>
          <w:noProof/>
          <w:sz w:val="22"/>
          <w:szCs w:val="22"/>
        </w:rPr>
      </w:pPr>
      <w:hyperlink w:anchor="_Toc530058981" w:history="1">
        <w:r w:rsidR="00027267" w:rsidRPr="004918FC">
          <w:rPr>
            <w:rStyle w:val="Hyperlink"/>
            <w:rFonts w:ascii="Arial" w:hAnsi="Arial" w:cs="Arial"/>
            <w:noProof/>
          </w:rPr>
          <w:t>Figure 31 - Viewing Reports in Reporting Frontend</w:t>
        </w:r>
        <w:r w:rsidR="00027267">
          <w:rPr>
            <w:noProof/>
            <w:webHidden/>
          </w:rPr>
          <w:tab/>
        </w:r>
        <w:r w:rsidR="00027267">
          <w:rPr>
            <w:noProof/>
            <w:webHidden/>
          </w:rPr>
          <w:fldChar w:fldCharType="begin"/>
        </w:r>
        <w:r w:rsidR="00027267">
          <w:rPr>
            <w:noProof/>
            <w:webHidden/>
          </w:rPr>
          <w:instrText xml:space="preserve"> PAGEREF _Toc530058981 \h </w:instrText>
        </w:r>
        <w:r w:rsidR="00027267">
          <w:rPr>
            <w:noProof/>
            <w:webHidden/>
          </w:rPr>
        </w:r>
        <w:r w:rsidR="00027267">
          <w:rPr>
            <w:noProof/>
            <w:webHidden/>
          </w:rPr>
          <w:fldChar w:fldCharType="separate"/>
        </w:r>
        <w:r w:rsidR="00027267">
          <w:rPr>
            <w:noProof/>
            <w:webHidden/>
          </w:rPr>
          <w:t>80</w:t>
        </w:r>
        <w:r w:rsidR="00027267">
          <w:rPr>
            <w:noProof/>
            <w:webHidden/>
          </w:rPr>
          <w:fldChar w:fldCharType="end"/>
        </w:r>
      </w:hyperlink>
    </w:p>
    <w:p w14:paraId="667C60B7" w14:textId="09169623" w:rsidR="00027267" w:rsidRDefault="00E9798A">
      <w:pPr>
        <w:pStyle w:val="TableofFigures"/>
        <w:rPr>
          <w:rFonts w:asciiTheme="minorHAnsi" w:eastAsiaTheme="minorEastAsia" w:hAnsiTheme="minorHAnsi" w:cstheme="minorBidi"/>
          <w:noProof/>
          <w:sz w:val="22"/>
          <w:szCs w:val="22"/>
        </w:rPr>
      </w:pPr>
      <w:hyperlink w:anchor="_Toc530058982" w:history="1">
        <w:r w:rsidR="00027267" w:rsidRPr="004918FC">
          <w:rPr>
            <w:rStyle w:val="Hyperlink"/>
            <w:rFonts w:ascii="Arial" w:hAnsi="Arial" w:cs="Arial"/>
            <w:noProof/>
          </w:rPr>
          <w:t>Figure 32 - Editing configuration for loading VistA data into MCCF Reporting Database</w:t>
        </w:r>
        <w:r w:rsidR="00027267">
          <w:rPr>
            <w:noProof/>
            <w:webHidden/>
          </w:rPr>
          <w:tab/>
        </w:r>
        <w:r w:rsidR="00027267">
          <w:rPr>
            <w:noProof/>
            <w:webHidden/>
          </w:rPr>
          <w:fldChar w:fldCharType="begin"/>
        </w:r>
        <w:r w:rsidR="00027267">
          <w:rPr>
            <w:noProof/>
            <w:webHidden/>
          </w:rPr>
          <w:instrText xml:space="preserve"> PAGEREF _Toc530058982 \h </w:instrText>
        </w:r>
        <w:r w:rsidR="00027267">
          <w:rPr>
            <w:noProof/>
            <w:webHidden/>
          </w:rPr>
        </w:r>
        <w:r w:rsidR="00027267">
          <w:rPr>
            <w:noProof/>
            <w:webHidden/>
          </w:rPr>
          <w:fldChar w:fldCharType="separate"/>
        </w:r>
        <w:r w:rsidR="00027267">
          <w:rPr>
            <w:noProof/>
            <w:webHidden/>
          </w:rPr>
          <w:t>81</w:t>
        </w:r>
        <w:r w:rsidR="00027267">
          <w:rPr>
            <w:noProof/>
            <w:webHidden/>
          </w:rPr>
          <w:fldChar w:fldCharType="end"/>
        </w:r>
      </w:hyperlink>
    </w:p>
    <w:p w14:paraId="4C97384D" w14:textId="7FE10B21" w:rsidR="00027267" w:rsidRDefault="00E9798A">
      <w:pPr>
        <w:pStyle w:val="TableofFigures"/>
        <w:rPr>
          <w:rFonts w:asciiTheme="minorHAnsi" w:eastAsiaTheme="minorEastAsia" w:hAnsiTheme="minorHAnsi" w:cstheme="minorBidi"/>
          <w:noProof/>
          <w:sz w:val="22"/>
          <w:szCs w:val="22"/>
        </w:rPr>
      </w:pPr>
      <w:hyperlink w:anchor="_Toc530058983" w:history="1">
        <w:r w:rsidR="00027267" w:rsidRPr="004918FC">
          <w:rPr>
            <w:rStyle w:val="Hyperlink"/>
            <w:rFonts w:ascii="Arial" w:hAnsi="Arial" w:cs="Arial"/>
            <w:noProof/>
          </w:rPr>
          <w:t>Figure 30 - TAS FSC Interface Design</w:t>
        </w:r>
        <w:r w:rsidR="00027267">
          <w:rPr>
            <w:noProof/>
            <w:webHidden/>
          </w:rPr>
          <w:tab/>
        </w:r>
        <w:r w:rsidR="00027267">
          <w:rPr>
            <w:noProof/>
            <w:webHidden/>
          </w:rPr>
          <w:fldChar w:fldCharType="begin"/>
        </w:r>
        <w:r w:rsidR="00027267">
          <w:rPr>
            <w:noProof/>
            <w:webHidden/>
          </w:rPr>
          <w:instrText xml:space="preserve"> PAGEREF _Toc530058983 \h </w:instrText>
        </w:r>
        <w:r w:rsidR="00027267">
          <w:rPr>
            <w:noProof/>
            <w:webHidden/>
          </w:rPr>
        </w:r>
        <w:r w:rsidR="00027267">
          <w:rPr>
            <w:noProof/>
            <w:webHidden/>
          </w:rPr>
          <w:fldChar w:fldCharType="separate"/>
        </w:r>
        <w:r w:rsidR="00027267">
          <w:rPr>
            <w:noProof/>
            <w:webHidden/>
          </w:rPr>
          <w:t>83</w:t>
        </w:r>
        <w:r w:rsidR="00027267">
          <w:rPr>
            <w:noProof/>
            <w:webHidden/>
          </w:rPr>
          <w:fldChar w:fldCharType="end"/>
        </w:r>
      </w:hyperlink>
    </w:p>
    <w:p w14:paraId="6057CA6C" w14:textId="1D3CBCAC" w:rsidR="00027267" w:rsidRDefault="00E9798A">
      <w:pPr>
        <w:pStyle w:val="TableofFigures"/>
        <w:rPr>
          <w:rFonts w:asciiTheme="minorHAnsi" w:eastAsiaTheme="minorEastAsia" w:hAnsiTheme="minorHAnsi" w:cstheme="minorBidi"/>
          <w:noProof/>
          <w:sz w:val="22"/>
          <w:szCs w:val="22"/>
        </w:rPr>
      </w:pPr>
      <w:hyperlink w:anchor="_Toc530058984" w:history="1">
        <w:r w:rsidR="00027267" w:rsidRPr="004918FC">
          <w:rPr>
            <w:rStyle w:val="Hyperlink"/>
            <w:rFonts w:ascii="Arial" w:hAnsi="Arial" w:cs="Arial"/>
            <w:noProof/>
          </w:rPr>
          <w:t>Figure 31 - Processing EDI Transactions through FSC Interface</w:t>
        </w:r>
        <w:r w:rsidR="00027267">
          <w:rPr>
            <w:noProof/>
            <w:webHidden/>
          </w:rPr>
          <w:tab/>
        </w:r>
        <w:r w:rsidR="00027267">
          <w:rPr>
            <w:noProof/>
            <w:webHidden/>
          </w:rPr>
          <w:fldChar w:fldCharType="begin"/>
        </w:r>
        <w:r w:rsidR="00027267">
          <w:rPr>
            <w:noProof/>
            <w:webHidden/>
          </w:rPr>
          <w:instrText xml:space="preserve"> PAGEREF _Toc530058984 \h </w:instrText>
        </w:r>
        <w:r w:rsidR="00027267">
          <w:rPr>
            <w:noProof/>
            <w:webHidden/>
          </w:rPr>
        </w:r>
        <w:r w:rsidR="00027267">
          <w:rPr>
            <w:noProof/>
            <w:webHidden/>
          </w:rPr>
          <w:fldChar w:fldCharType="separate"/>
        </w:r>
        <w:r w:rsidR="00027267">
          <w:rPr>
            <w:noProof/>
            <w:webHidden/>
          </w:rPr>
          <w:t>83</w:t>
        </w:r>
        <w:r w:rsidR="00027267">
          <w:rPr>
            <w:noProof/>
            <w:webHidden/>
          </w:rPr>
          <w:fldChar w:fldCharType="end"/>
        </w:r>
      </w:hyperlink>
    </w:p>
    <w:p w14:paraId="22FD7305" w14:textId="5D95A9B6" w:rsidR="00027267" w:rsidRDefault="00E9798A">
      <w:pPr>
        <w:pStyle w:val="TableofFigures"/>
        <w:rPr>
          <w:rFonts w:asciiTheme="minorHAnsi" w:eastAsiaTheme="minorEastAsia" w:hAnsiTheme="minorHAnsi" w:cstheme="minorBidi"/>
          <w:noProof/>
          <w:sz w:val="22"/>
          <w:szCs w:val="22"/>
        </w:rPr>
      </w:pPr>
      <w:hyperlink w:anchor="_Toc530058985" w:history="1">
        <w:r w:rsidR="00027267" w:rsidRPr="004918FC">
          <w:rPr>
            <w:rStyle w:val="Hyperlink"/>
            <w:rFonts w:ascii="Arial" w:hAnsi="Arial" w:cs="Arial"/>
            <w:noProof/>
          </w:rPr>
          <w:t>Figure 31 – FSC Interface EDI Transaction Log Entries</w:t>
        </w:r>
        <w:r w:rsidR="00027267">
          <w:rPr>
            <w:noProof/>
            <w:webHidden/>
          </w:rPr>
          <w:tab/>
        </w:r>
        <w:r w:rsidR="00027267">
          <w:rPr>
            <w:noProof/>
            <w:webHidden/>
          </w:rPr>
          <w:fldChar w:fldCharType="begin"/>
        </w:r>
        <w:r w:rsidR="00027267">
          <w:rPr>
            <w:noProof/>
            <w:webHidden/>
          </w:rPr>
          <w:instrText xml:space="preserve"> PAGEREF _Toc530058985 \h </w:instrText>
        </w:r>
        <w:r w:rsidR="00027267">
          <w:rPr>
            <w:noProof/>
            <w:webHidden/>
          </w:rPr>
        </w:r>
        <w:r w:rsidR="00027267">
          <w:rPr>
            <w:noProof/>
            <w:webHidden/>
          </w:rPr>
          <w:fldChar w:fldCharType="separate"/>
        </w:r>
        <w:r w:rsidR="00027267">
          <w:rPr>
            <w:noProof/>
            <w:webHidden/>
          </w:rPr>
          <w:t>84</w:t>
        </w:r>
        <w:r w:rsidR="00027267">
          <w:rPr>
            <w:noProof/>
            <w:webHidden/>
          </w:rPr>
          <w:fldChar w:fldCharType="end"/>
        </w:r>
      </w:hyperlink>
    </w:p>
    <w:p w14:paraId="70323BDD" w14:textId="2819496E" w:rsidR="00027267" w:rsidRDefault="00E9798A">
      <w:pPr>
        <w:pStyle w:val="TableofFigures"/>
        <w:rPr>
          <w:rFonts w:asciiTheme="minorHAnsi" w:eastAsiaTheme="minorEastAsia" w:hAnsiTheme="minorHAnsi" w:cstheme="minorBidi"/>
          <w:noProof/>
          <w:sz w:val="22"/>
          <w:szCs w:val="22"/>
        </w:rPr>
      </w:pPr>
      <w:hyperlink w:anchor="_Toc530058986" w:history="1">
        <w:r w:rsidR="00027267" w:rsidRPr="004918FC">
          <w:rPr>
            <w:rStyle w:val="Hyperlink"/>
            <w:noProof/>
          </w:rPr>
          <w:t>Figure 33 - MCCF EDI TAS Physical Architecture Overview</w:t>
        </w:r>
        <w:r w:rsidR="00027267">
          <w:rPr>
            <w:noProof/>
            <w:webHidden/>
          </w:rPr>
          <w:tab/>
        </w:r>
        <w:r w:rsidR="00027267">
          <w:rPr>
            <w:noProof/>
            <w:webHidden/>
          </w:rPr>
          <w:fldChar w:fldCharType="begin"/>
        </w:r>
        <w:r w:rsidR="00027267">
          <w:rPr>
            <w:noProof/>
            <w:webHidden/>
          </w:rPr>
          <w:instrText xml:space="preserve"> PAGEREF _Toc530058986 \h </w:instrText>
        </w:r>
        <w:r w:rsidR="00027267">
          <w:rPr>
            <w:noProof/>
            <w:webHidden/>
          </w:rPr>
        </w:r>
        <w:r w:rsidR="00027267">
          <w:rPr>
            <w:noProof/>
            <w:webHidden/>
          </w:rPr>
          <w:fldChar w:fldCharType="separate"/>
        </w:r>
        <w:r w:rsidR="00027267">
          <w:rPr>
            <w:noProof/>
            <w:webHidden/>
          </w:rPr>
          <w:t>92</w:t>
        </w:r>
        <w:r w:rsidR="00027267">
          <w:rPr>
            <w:noProof/>
            <w:webHidden/>
          </w:rPr>
          <w:fldChar w:fldCharType="end"/>
        </w:r>
      </w:hyperlink>
    </w:p>
    <w:p w14:paraId="522F7E34" w14:textId="79BE0056" w:rsidR="00027267" w:rsidRDefault="00E9798A">
      <w:pPr>
        <w:pStyle w:val="TableofFigures"/>
        <w:rPr>
          <w:rFonts w:asciiTheme="minorHAnsi" w:eastAsiaTheme="minorEastAsia" w:hAnsiTheme="minorHAnsi" w:cstheme="minorBidi"/>
          <w:noProof/>
          <w:sz w:val="22"/>
          <w:szCs w:val="22"/>
        </w:rPr>
      </w:pPr>
      <w:hyperlink w:anchor="_Toc530058987" w:history="1">
        <w:r w:rsidR="00027267" w:rsidRPr="004918FC">
          <w:rPr>
            <w:rStyle w:val="Hyperlink"/>
            <w:rFonts w:ascii="Arial" w:hAnsi="Arial" w:cs="Arial"/>
            <w:noProof/>
          </w:rPr>
          <w:t>Figure 39: Service Integration Flow Diagram</w:t>
        </w:r>
        <w:r w:rsidR="00027267">
          <w:rPr>
            <w:noProof/>
            <w:webHidden/>
          </w:rPr>
          <w:tab/>
        </w:r>
        <w:r w:rsidR="00027267">
          <w:rPr>
            <w:noProof/>
            <w:webHidden/>
          </w:rPr>
          <w:fldChar w:fldCharType="begin"/>
        </w:r>
        <w:r w:rsidR="00027267">
          <w:rPr>
            <w:noProof/>
            <w:webHidden/>
          </w:rPr>
          <w:instrText xml:space="preserve"> PAGEREF _Toc530058987 \h </w:instrText>
        </w:r>
        <w:r w:rsidR="00027267">
          <w:rPr>
            <w:noProof/>
            <w:webHidden/>
          </w:rPr>
        </w:r>
        <w:r w:rsidR="00027267">
          <w:rPr>
            <w:noProof/>
            <w:webHidden/>
          </w:rPr>
          <w:fldChar w:fldCharType="separate"/>
        </w:r>
        <w:r w:rsidR="00027267">
          <w:rPr>
            <w:noProof/>
            <w:webHidden/>
          </w:rPr>
          <w:t>97</w:t>
        </w:r>
        <w:r w:rsidR="00027267">
          <w:rPr>
            <w:noProof/>
            <w:webHidden/>
          </w:rPr>
          <w:fldChar w:fldCharType="end"/>
        </w:r>
      </w:hyperlink>
    </w:p>
    <w:p w14:paraId="0309608B" w14:textId="2E0AFC6F" w:rsidR="00027267" w:rsidRDefault="00E9798A">
      <w:pPr>
        <w:pStyle w:val="TableofFigures"/>
        <w:rPr>
          <w:rFonts w:asciiTheme="minorHAnsi" w:eastAsiaTheme="minorEastAsia" w:hAnsiTheme="minorHAnsi" w:cstheme="minorBidi"/>
          <w:noProof/>
          <w:sz w:val="22"/>
          <w:szCs w:val="22"/>
        </w:rPr>
      </w:pPr>
      <w:hyperlink w:anchor="_Toc530058988" w:history="1">
        <w:r w:rsidR="00027267" w:rsidRPr="004918FC">
          <w:rPr>
            <w:rStyle w:val="Hyperlink"/>
            <w:rFonts w:ascii="Arial" w:hAnsi="Arial" w:cs="Arial"/>
            <w:noProof/>
          </w:rPr>
          <w:t>Figure 40: High-level Application Design</w:t>
        </w:r>
        <w:r w:rsidR="00027267">
          <w:rPr>
            <w:noProof/>
            <w:webHidden/>
          </w:rPr>
          <w:tab/>
        </w:r>
        <w:r w:rsidR="00027267">
          <w:rPr>
            <w:noProof/>
            <w:webHidden/>
          </w:rPr>
          <w:fldChar w:fldCharType="begin"/>
        </w:r>
        <w:r w:rsidR="00027267">
          <w:rPr>
            <w:noProof/>
            <w:webHidden/>
          </w:rPr>
          <w:instrText xml:space="preserve"> PAGEREF _Toc530058988 \h </w:instrText>
        </w:r>
        <w:r w:rsidR="00027267">
          <w:rPr>
            <w:noProof/>
            <w:webHidden/>
          </w:rPr>
        </w:r>
        <w:r w:rsidR="00027267">
          <w:rPr>
            <w:noProof/>
            <w:webHidden/>
          </w:rPr>
          <w:fldChar w:fldCharType="separate"/>
        </w:r>
        <w:r w:rsidR="00027267">
          <w:rPr>
            <w:noProof/>
            <w:webHidden/>
          </w:rPr>
          <w:t>98</w:t>
        </w:r>
        <w:r w:rsidR="00027267">
          <w:rPr>
            <w:noProof/>
            <w:webHidden/>
          </w:rPr>
          <w:fldChar w:fldCharType="end"/>
        </w:r>
      </w:hyperlink>
    </w:p>
    <w:p w14:paraId="19C96B32" w14:textId="0E162CE9" w:rsidR="00027267" w:rsidRDefault="00E9798A">
      <w:pPr>
        <w:pStyle w:val="TableofFigures"/>
        <w:rPr>
          <w:rFonts w:asciiTheme="minorHAnsi" w:eastAsiaTheme="minorEastAsia" w:hAnsiTheme="minorHAnsi" w:cstheme="minorBidi"/>
          <w:noProof/>
          <w:sz w:val="22"/>
          <w:szCs w:val="22"/>
        </w:rPr>
      </w:pPr>
      <w:hyperlink w:anchor="_Toc530058989" w:history="1">
        <w:r w:rsidR="00027267" w:rsidRPr="004918FC">
          <w:rPr>
            <w:rStyle w:val="Hyperlink"/>
            <w:noProof/>
          </w:rPr>
          <w:t>Figure 41: MCCF EDI TAS Interface Architecture</w:t>
        </w:r>
        <w:r w:rsidR="00027267">
          <w:rPr>
            <w:noProof/>
            <w:webHidden/>
          </w:rPr>
          <w:tab/>
        </w:r>
        <w:r w:rsidR="00027267">
          <w:rPr>
            <w:noProof/>
            <w:webHidden/>
          </w:rPr>
          <w:fldChar w:fldCharType="begin"/>
        </w:r>
        <w:r w:rsidR="00027267">
          <w:rPr>
            <w:noProof/>
            <w:webHidden/>
          </w:rPr>
          <w:instrText xml:space="preserve"> PAGEREF _Toc530058989 \h </w:instrText>
        </w:r>
        <w:r w:rsidR="00027267">
          <w:rPr>
            <w:noProof/>
            <w:webHidden/>
          </w:rPr>
        </w:r>
        <w:r w:rsidR="00027267">
          <w:rPr>
            <w:noProof/>
            <w:webHidden/>
          </w:rPr>
          <w:fldChar w:fldCharType="separate"/>
        </w:r>
        <w:r w:rsidR="00027267">
          <w:rPr>
            <w:noProof/>
            <w:webHidden/>
          </w:rPr>
          <w:t>98</w:t>
        </w:r>
        <w:r w:rsidR="00027267">
          <w:rPr>
            <w:noProof/>
            <w:webHidden/>
          </w:rPr>
          <w:fldChar w:fldCharType="end"/>
        </w:r>
      </w:hyperlink>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2B1453B7" w14:textId="4EF2B3BA" w:rsidR="00027267" w:rsidRDefault="00A17716">
      <w:pPr>
        <w:pStyle w:val="TableofFigures"/>
        <w:rP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hyperlink w:anchor="_Toc530058990" w:history="1">
        <w:r w:rsidR="00027267" w:rsidRPr="001E1A9A">
          <w:rPr>
            <w:rStyle w:val="Hyperlink"/>
            <w:rFonts w:ascii="Arial" w:hAnsi="Arial" w:cs="Arial"/>
            <w:noProof/>
          </w:rPr>
          <w:t>Table 1: FY 2016 Transaction Volumes</w:t>
        </w:r>
        <w:r w:rsidR="00027267">
          <w:rPr>
            <w:noProof/>
            <w:webHidden/>
          </w:rPr>
          <w:tab/>
        </w:r>
        <w:r w:rsidR="00027267">
          <w:rPr>
            <w:noProof/>
            <w:webHidden/>
          </w:rPr>
          <w:fldChar w:fldCharType="begin"/>
        </w:r>
        <w:r w:rsidR="00027267">
          <w:rPr>
            <w:noProof/>
            <w:webHidden/>
          </w:rPr>
          <w:instrText xml:space="preserve"> PAGEREF _Toc530058990 \h </w:instrText>
        </w:r>
        <w:r w:rsidR="00027267">
          <w:rPr>
            <w:noProof/>
            <w:webHidden/>
          </w:rPr>
        </w:r>
        <w:r w:rsidR="00027267">
          <w:rPr>
            <w:noProof/>
            <w:webHidden/>
          </w:rPr>
          <w:fldChar w:fldCharType="separate"/>
        </w:r>
        <w:r w:rsidR="00027267">
          <w:rPr>
            <w:noProof/>
            <w:webHidden/>
          </w:rPr>
          <w:t>11</w:t>
        </w:r>
        <w:r w:rsidR="00027267">
          <w:rPr>
            <w:noProof/>
            <w:webHidden/>
          </w:rPr>
          <w:fldChar w:fldCharType="end"/>
        </w:r>
      </w:hyperlink>
    </w:p>
    <w:p w14:paraId="45DC4F20" w14:textId="0B634D6F" w:rsidR="00027267" w:rsidRDefault="00E9798A">
      <w:pPr>
        <w:pStyle w:val="TableofFigures"/>
        <w:rPr>
          <w:rFonts w:asciiTheme="minorHAnsi" w:eastAsiaTheme="minorEastAsia" w:hAnsiTheme="minorHAnsi" w:cstheme="minorBidi"/>
          <w:noProof/>
          <w:sz w:val="22"/>
          <w:szCs w:val="22"/>
        </w:rPr>
      </w:pPr>
      <w:hyperlink w:anchor="_Toc530058991" w:history="1">
        <w:r w:rsidR="00027267" w:rsidRPr="001E1A9A">
          <w:rPr>
            <w:rStyle w:val="Hyperlink"/>
            <w:noProof/>
          </w:rPr>
          <w:t>Table 2 - User Type by eBusiness Team</w:t>
        </w:r>
        <w:r w:rsidR="00027267">
          <w:rPr>
            <w:noProof/>
            <w:webHidden/>
          </w:rPr>
          <w:tab/>
        </w:r>
        <w:r w:rsidR="00027267">
          <w:rPr>
            <w:noProof/>
            <w:webHidden/>
          </w:rPr>
          <w:fldChar w:fldCharType="begin"/>
        </w:r>
        <w:r w:rsidR="00027267">
          <w:rPr>
            <w:noProof/>
            <w:webHidden/>
          </w:rPr>
          <w:instrText xml:space="preserve"> PAGEREF _Toc530058991 \h </w:instrText>
        </w:r>
        <w:r w:rsidR="00027267">
          <w:rPr>
            <w:noProof/>
            <w:webHidden/>
          </w:rPr>
        </w:r>
        <w:r w:rsidR="00027267">
          <w:rPr>
            <w:noProof/>
            <w:webHidden/>
          </w:rPr>
          <w:fldChar w:fldCharType="separate"/>
        </w:r>
        <w:r w:rsidR="00027267">
          <w:rPr>
            <w:noProof/>
            <w:webHidden/>
          </w:rPr>
          <w:t>17</w:t>
        </w:r>
        <w:r w:rsidR="00027267">
          <w:rPr>
            <w:noProof/>
            <w:webHidden/>
          </w:rPr>
          <w:fldChar w:fldCharType="end"/>
        </w:r>
      </w:hyperlink>
    </w:p>
    <w:p w14:paraId="2FD44895" w14:textId="75D6F0F8" w:rsidR="00027267" w:rsidRDefault="00E9798A">
      <w:pPr>
        <w:pStyle w:val="TableofFigures"/>
        <w:rPr>
          <w:rFonts w:asciiTheme="minorHAnsi" w:eastAsiaTheme="minorEastAsia" w:hAnsiTheme="minorHAnsi" w:cstheme="minorBidi"/>
          <w:noProof/>
          <w:sz w:val="22"/>
          <w:szCs w:val="22"/>
        </w:rPr>
      </w:pPr>
      <w:hyperlink w:anchor="_Toc530058992" w:history="1">
        <w:r w:rsidR="00027267" w:rsidRPr="001E1A9A">
          <w:rPr>
            <w:rStyle w:val="Hyperlink"/>
            <w:noProof/>
          </w:rPr>
          <w:t>Table 3 - MCCF EDI TAS FHIR Resources by Product Line</w:t>
        </w:r>
        <w:r w:rsidR="00027267">
          <w:rPr>
            <w:noProof/>
            <w:webHidden/>
          </w:rPr>
          <w:tab/>
        </w:r>
        <w:r w:rsidR="00027267">
          <w:rPr>
            <w:noProof/>
            <w:webHidden/>
          </w:rPr>
          <w:fldChar w:fldCharType="begin"/>
        </w:r>
        <w:r w:rsidR="00027267">
          <w:rPr>
            <w:noProof/>
            <w:webHidden/>
          </w:rPr>
          <w:instrText xml:space="preserve"> PAGEREF _Toc530058992 \h </w:instrText>
        </w:r>
        <w:r w:rsidR="00027267">
          <w:rPr>
            <w:noProof/>
            <w:webHidden/>
          </w:rPr>
        </w:r>
        <w:r w:rsidR="00027267">
          <w:rPr>
            <w:noProof/>
            <w:webHidden/>
          </w:rPr>
          <w:fldChar w:fldCharType="separate"/>
        </w:r>
        <w:r w:rsidR="00027267">
          <w:rPr>
            <w:noProof/>
            <w:webHidden/>
          </w:rPr>
          <w:t>27</w:t>
        </w:r>
        <w:r w:rsidR="00027267">
          <w:rPr>
            <w:noProof/>
            <w:webHidden/>
          </w:rPr>
          <w:fldChar w:fldCharType="end"/>
        </w:r>
      </w:hyperlink>
    </w:p>
    <w:p w14:paraId="7DF13A51" w14:textId="30F2D547" w:rsidR="00027267" w:rsidRDefault="00E9798A">
      <w:pPr>
        <w:pStyle w:val="TableofFigures"/>
        <w:rPr>
          <w:rFonts w:asciiTheme="minorHAnsi" w:eastAsiaTheme="minorEastAsia" w:hAnsiTheme="minorHAnsi" w:cstheme="minorBidi"/>
          <w:noProof/>
          <w:sz w:val="22"/>
          <w:szCs w:val="22"/>
        </w:rPr>
      </w:pPr>
      <w:hyperlink w:anchor="_Toc530058993" w:history="1">
        <w:r w:rsidR="00027267" w:rsidRPr="001E1A9A">
          <w:rPr>
            <w:rStyle w:val="Hyperlink"/>
            <w:noProof/>
          </w:rPr>
          <w:t>Table 4 - MCCF EDI TAS Server Specifications</w:t>
        </w:r>
        <w:r w:rsidR="00027267">
          <w:rPr>
            <w:noProof/>
            <w:webHidden/>
          </w:rPr>
          <w:tab/>
        </w:r>
        <w:r w:rsidR="00027267">
          <w:rPr>
            <w:noProof/>
            <w:webHidden/>
          </w:rPr>
          <w:fldChar w:fldCharType="begin"/>
        </w:r>
        <w:r w:rsidR="00027267">
          <w:rPr>
            <w:noProof/>
            <w:webHidden/>
          </w:rPr>
          <w:instrText xml:space="preserve"> PAGEREF _Toc530058993 \h </w:instrText>
        </w:r>
        <w:r w:rsidR="00027267">
          <w:rPr>
            <w:noProof/>
            <w:webHidden/>
          </w:rPr>
        </w:r>
        <w:r w:rsidR="00027267">
          <w:rPr>
            <w:noProof/>
            <w:webHidden/>
          </w:rPr>
          <w:fldChar w:fldCharType="separate"/>
        </w:r>
        <w:r w:rsidR="00027267">
          <w:rPr>
            <w:noProof/>
            <w:webHidden/>
          </w:rPr>
          <w:t>41</w:t>
        </w:r>
        <w:r w:rsidR="00027267">
          <w:rPr>
            <w:noProof/>
            <w:webHidden/>
          </w:rPr>
          <w:fldChar w:fldCharType="end"/>
        </w:r>
      </w:hyperlink>
    </w:p>
    <w:p w14:paraId="2A572C7D" w14:textId="31411518" w:rsidR="00027267" w:rsidRDefault="00E9798A">
      <w:pPr>
        <w:pStyle w:val="TableofFigures"/>
        <w:rPr>
          <w:rFonts w:asciiTheme="minorHAnsi" w:eastAsiaTheme="minorEastAsia" w:hAnsiTheme="minorHAnsi" w:cstheme="minorBidi"/>
          <w:noProof/>
          <w:sz w:val="22"/>
          <w:szCs w:val="22"/>
        </w:rPr>
      </w:pPr>
      <w:hyperlink w:anchor="_Toc530058994" w:history="1">
        <w:r w:rsidR="00027267" w:rsidRPr="001E1A9A">
          <w:rPr>
            <w:rStyle w:val="Hyperlink"/>
            <w:noProof/>
          </w:rPr>
          <w:t>Table 5 – Event Logfile to Table Row Mapping</w:t>
        </w:r>
        <w:r w:rsidR="00027267">
          <w:rPr>
            <w:noProof/>
            <w:webHidden/>
          </w:rPr>
          <w:tab/>
        </w:r>
        <w:r w:rsidR="00027267">
          <w:rPr>
            <w:noProof/>
            <w:webHidden/>
          </w:rPr>
          <w:fldChar w:fldCharType="begin"/>
        </w:r>
        <w:r w:rsidR="00027267">
          <w:rPr>
            <w:noProof/>
            <w:webHidden/>
          </w:rPr>
          <w:instrText xml:space="preserve"> PAGEREF _Toc530058994 \h </w:instrText>
        </w:r>
        <w:r w:rsidR="00027267">
          <w:rPr>
            <w:noProof/>
            <w:webHidden/>
          </w:rPr>
        </w:r>
        <w:r w:rsidR="00027267">
          <w:rPr>
            <w:noProof/>
            <w:webHidden/>
          </w:rPr>
          <w:fldChar w:fldCharType="separate"/>
        </w:r>
        <w:r w:rsidR="00027267">
          <w:rPr>
            <w:noProof/>
            <w:webHidden/>
          </w:rPr>
          <w:t>73</w:t>
        </w:r>
        <w:r w:rsidR="00027267">
          <w:rPr>
            <w:noProof/>
            <w:webHidden/>
          </w:rPr>
          <w:fldChar w:fldCharType="end"/>
        </w:r>
      </w:hyperlink>
    </w:p>
    <w:p w14:paraId="6D528303" w14:textId="1CD46C80" w:rsidR="00027267" w:rsidRDefault="00E9798A">
      <w:pPr>
        <w:pStyle w:val="TableofFigures"/>
        <w:rPr>
          <w:rFonts w:asciiTheme="minorHAnsi" w:eastAsiaTheme="minorEastAsia" w:hAnsiTheme="minorHAnsi" w:cstheme="minorBidi"/>
          <w:noProof/>
          <w:sz w:val="22"/>
          <w:szCs w:val="22"/>
        </w:rPr>
      </w:pPr>
      <w:hyperlink w:anchor="_Toc530058995" w:history="1">
        <w:r w:rsidR="00027267" w:rsidRPr="001E1A9A">
          <w:rPr>
            <w:rStyle w:val="Hyperlink"/>
            <w:noProof/>
          </w:rPr>
          <w:t>Table 6 - Exception Logfile to Table Row Mapping</w:t>
        </w:r>
        <w:r w:rsidR="00027267">
          <w:rPr>
            <w:noProof/>
            <w:webHidden/>
          </w:rPr>
          <w:tab/>
        </w:r>
        <w:r w:rsidR="00027267">
          <w:rPr>
            <w:noProof/>
            <w:webHidden/>
          </w:rPr>
          <w:fldChar w:fldCharType="begin"/>
        </w:r>
        <w:r w:rsidR="00027267">
          <w:rPr>
            <w:noProof/>
            <w:webHidden/>
          </w:rPr>
          <w:instrText xml:space="preserve"> PAGEREF _Toc530058995 \h </w:instrText>
        </w:r>
        <w:r w:rsidR="00027267">
          <w:rPr>
            <w:noProof/>
            <w:webHidden/>
          </w:rPr>
        </w:r>
        <w:r w:rsidR="00027267">
          <w:rPr>
            <w:noProof/>
            <w:webHidden/>
          </w:rPr>
          <w:fldChar w:fldCharType="separate"/>
        </w:r>
        <w:r w:rsidR="00027267">
          <w:rPr>
            <w:noProof/>
            <w:webHidden/>
          </w:rPr>
          <w:t>74</w:t>
        </w:r>
        <w:r w:rsidR="00027267">
          <w:rPr>
            <w:noProof/>
            <w:webHidden/>
          </w:rPr>
          <w:fldChar w:fldCharType="end"/>
        </w:r>
      </w:hyperlink>
    </w:p>
    <w:p w14:paraId="1178EE7F" w14:textId="7185D8EC" w:rsidR="00027267" w:rsidRDefault="00E9798A">
      <w:pPr>
        <w:pStyle w:val="TableofFigures"/>
        <w:rPr>
          <w:rFonts w:asciiTheme="minorHAnsi" w:eastAsiaTheme="minorEastAsia" w:hAnsiTheme="minorHAnsi" w:cstheme="minorBidi"/>
          <w:noProof/>
          <w:sz w:val="22"/>
          <w:szCs w:val="22"/>
        </w:rPr>
      </w:pPr>
      <w:hyperlink w:anchor="_Toc530058996" w:history="1">
        <w:r w:rsidR="00027267" w:rsidRPr="001E1A9A">
          <w:rPr>
            <w:rStyle w:val="Hyperlink"/>
            <w:noProof/>
          </w:rPr>
          <w:t>Table 7 - Azure Storage Shared Access Signature</w:t>
        </w:r>
        <w:r w:rsidR="00027267">
          <w:rPr>
            <w:noProof/>
            <w:webHidden/>
          </w:rPr>
          <w:tab/>
        </w:r>
        <w:r w:rsidR="00027267">
          <w:rPr>
            <w:noProof/>
            <w:webHidden/>
          </w:rPr>
          <w:fldChar w:fldCharType="begin"/>
        </w:r>
        <w:r w:rsidR="00027267">
          <w:rPr>
            <w:noProof/>
            <w:webHidden/>
          </w:rPr>
          <w:instrText xml:space="preserve"> PAGEREF _Toc530058996 \h </w:instrText>
        </w:r>
        <w:r w:rsidR="00027267">
          <w:rPr>
            <w:noProof/>
            <w:webHidden/>
          </w:rPr>
        </w:r>
        <w:r w:rsidR="00027267">
          <w:rPr>
            <w:noProof/>
            <w:webHidden/>
          </w:rPr>
          <w:fldChar w:fldCharType="separate"/>
        </w:r>
        <w:r w:rsidR="00027267">
          <w:rPr>
            <w:noProof/>
            <w:webHidden/>
          </w:rPr>
          <w:t>78</w:t>
        </w:r>
        <w:r w:rsidR="00027267">
          <w:rPr>
            <w:noProof/>
            <w:webHidden/>
          </w:rPr>
          <w:fldChar w:fldCharType="end"/>
        </w:r>
      </w:hyperlink>
    </w:p>
    <w:p w14:paraId="676240E5" w14:textId="06383C7C" w:rsidR="00027267" w:rsidRDefault="00E9798A">
      <w:pPr>
        <w:pStyle w:val="TableofFigures"/>
        <w:rPr>
          <w:rFonts w:asciiTheme="minorHAnsi" w:eastAsiaTheme="minorEastAsia" w:hAnsiTheme="minorHAnsi" w:cstheme="minorBidi"/>
          <w:noProof/>
          <w:sz w:val="22"/>
          <w:szCs w:val="22"/>
        </w:rPr>
      </w:pPr>
      <w:hyperlink w:anchor="_Toc530058997" w:history="1">
        <w:r w:rsidR="00027267" w:rsidRPr="001E1A9A">
          <w:rPr>
            <w:rStyle w:val="Hyperlink"/>
            <w:noProof/>
          </w:rPr>
          <w:t>Table 8 - MCCF EDI TAS Reporting Nightly Loading Sequence Flow Diagram</w:t>
        </w:r>
        <w:r w:rsidR="00027267">
          <w:rPr>
            <w:noProof/>
            <w:webHidden/>
          </w:rPr>
          <w:tab/>
        </w:r>
        <w:r w:rsidR="00027267">
          <w:rPr>
            <w:noProof/>
            <w:webHidden/>
          </w:rPr>
          <w:fldChar w:fldCharType="begin"/>
        </w:r>
        <w:r w:rsidR="00027267">
          <w:rPr>
            <w:noProof/>
            <w:webHidden/>
          </w:rPr>
          <w:instrText xml:space="preserve"> PAGEREF _Toc530058997 \h </w:instrText>
        </w:r>
        <w:r w:rsidR="00027267">
          <w:rPr>
            <w:noProof/>
            <w:webHidden/>
          </w:rPr>
        </w:r>
        <w:r w:rsidR="00027267">
          <w:rPr>
            <w:noProof/>
            <w:webHidden/>
          </w:rPr>
          <w:fldChar w:fldCharType="separate"/>
        </w:r>
        <w:r w:rsidR="00027267">
          <w:rPr>
            <w:noProof/>
            <w:webHidden/>
          </w:rPr>
          <w:t>81</w:t>
        </w:r>
        <w:r w:rsidR="00027267">
          <w:rPr>
            <w:noProof/>
            <w:webHidden/>
          </w:rPr>
          <w:fldChar w:fldCharType="end"/>
        </w:r>
      </w:hyperlink>
    </w:p>
    <w:p w14:paraId="3F608B53" w14:textId="7E17D931" w:rsidR="00027267" w:rsidRDefault="00E9798A">
      <w:pPr>
        <w:pStyle w:val="TableofFigures"/>
        <w:rPr>
          <w:rFonts w:asciiTheme="minorHAnsi" w:eastAsiaTheme="minorEastAsia" w:hAnsiTheme="minorHAnsi" w:cstheme="minorBidi"/>
          <w:noProof/>
          <w:sz w:val="22"/>
          <w:szCs w:val="22"/>
        </w:rPr>
      </w:pPr>
      <w:hyperlink w:anchor="_Toc530058998" w:history="1">
        <w:r w:rsidR="00027267" w:rsidRPr="001E1A9A">
          <w:rPr>
            <w:rStyle w:val="Hyperlink"/>
            <w:rFonts w:ascii="Arial" w:hAnsi="Arial" w:cs="Arial"/>
            <w:noProof/>
          </w:rPr>
          <w:t>Table 9 - MCCF EDI TAS Business Service Proxying</w:t>
        </w:r>
        <w:r w:rsidR="00027267">
          <w:rPr>
            <w:noProof/>
            <w:webHidden/>
          </w:rPr>
          <w:tab/>
        </w:r>
        <w:r w:rsidR="00027267">
          <w:rPr>
            <w:noProof/>
            <w:webHidden/>
          </w:rPr>
          <w:fldChar w:fldCharType="begin"/>
        </w:r>
        <w:r w:rsidR="00027267">
          <w:rPr>
            <w:noProof/>
            <w:webHidden/>
          </w:rPr>
          <w:instrText xml:space="preserve"> PAGEREF _Toc530058998 \h </w:instrText>
        </w:r>
        <w:r w:rsidR="00027267">
          <w:rPr>
            <w:noProof/>
            <w:webHidden/>
          </w:rPr>
        </w:r>
        <w:r w:rsidR="00027267">
          <w:rPr>
            <w:noProof/>
            <w:webHidden/>
          </w:rPr>
          <w:fldChar w:fldCharType="separate"/>
        </w:r>
        <w:r w:rsidR="00027267">
          <w:rPr>
            <w:noProof/>
            <w:webHidden/>
          </w:rPr>
          <w:t>85</w:t>
        </w:r>
        <w:r w:rsidR="00027267">
          <w:rPr>
            <w:noProof/>
            <w:webHidden/>
          </w:rPr>
          <w:fldChar w:fldCharType="end"/>
        </w:r>
      </w:hyperlink>
    </w:p>
    <w:p w14:paraId="75CDCBD6" w14:textId="58C0F4BB" w:rsidR="00027267" w:rsidRDefault="00E9798A">
      <w:pPr>
        <w:pStyle w:val="TableofFigures"/>
        <w:rPr>
          <w:rFonts w:asciiTheme="minorHAnsi" w:eastAsiaTheme="minorEastAsia" w:hAnsiTheme="minorHAnsi" w:cstheme="minorBidi"/>
          <w:noProof/>
          <w:sz w:val="22"/>
          <w:szCs w:val="22"/>
        </w:rPr>
      </w:pPr>
      <w:hyperlink w:anchor="_Toc530058999" w:history="1">
        <w:r w:rsidR="00027267" w:rsidRPr="001E1A9A">
          <w:rPr>
            <w:rStyle w:val="Hyperlink"/>
            <w:noProof/>
          </w:rPr>
          <w:t>Table 10 - MCCF EDI TAS Caching by Layer</w:t>
        </w:r>
        <w:r w:rsidR="00027267">
          <w:rPr>
            <w:noProof/>
            <w:webHidden/>
          </w:rPr>
          <w:tab/>
        </w:r>
        <w:r w:rsidR="00027267">
          <w:rPr>
            <w:noProof/>
            <w:webHidden/>
          </w:rPr>
          <w:fldChar w:fldCharType="begin"/>
        </w:r>
        <w:r w:rsidR="00027267">
          <w:rPr>
            <w:noProof/>
            <w:webHidden/>
          </w:rPr>
          <w:instrText xml:space="preserve"> PAGEREF _Toc530058999 \h </w:instrText>
        </w:r>
        <w:r w:rsidR="00027267">
          <w:rPr>
            <w:noProof/>
            <w:webHidden/>
          </w:rPr>
        </w:r>
        <w:r w:rsidR="00027267">
          <w:rPr>
            <w:noProof/>
            <w:webHidden/>
          </w:rPr>
          <w:fldChar w:fldCharType="separate"/>
        </w:r>
        <w:r w:rsidR="00027267">
          <w:rPr>
            <w:noProof/>
            <w:webHidden/>
          </w:rPr>
          <w:t>90</w:t>
        </w:r>
        <w:r w:rsidR="00027267">
          <w:rPr>
            <w:noProof/>
            <w:webHidden/>
          </w:rPr>
          <w:fldChar w:fldCharType="end"/>
        </w:r>
      </w:hyperlink>
    </w:p>
    <w:p w14:paraId="7311C507" w14:textId="396A17F0" w:rsidR="00027267" w:rsidRDefault="00E9798A">
      <w:pPr>
        <w:pStyle w:val="TableofFigures"/>
        <w:rPr>
          <w:rFonts w:asciiTheme="minorHAnsi" w:eastAsiaTheme="minorEastAsia" w:hAnsiTheme="minorHAnsi" w:cstheme="minorBidi"/>
          <w:noProof/>
          <w:sz w:val="22"/>
          <w:szCs w:val="22"/>
        </w:rPr>
      </w:pPr>
      <w:hyperlink w:anchor="_Toc530059000" w:history="1">
        <w:r w:rsidR="00027267" w:rsidRPr="001E1A9A">
          <w:rPr>
            <w:rStyle w:val="Hyperlink"/>
            <w:rFonts w:ascii="Arial" w:hAnsi="Arial" w:cs="Arial"/>
            <w:noProof/>
          </w:rPr>
          <w:t>Table 11: DEV MAG Servers</w:t>
        </w:r>
        <w:r w:rsidR="00027267">
          <w:rPr>
            <w:noProof/>
            <w:webHidden/>
          </w:rPr>
          <w:tab/>
        </w:r>
        <w:r w:rsidR="00027267">
          <w:rPr>
            <w:noProof/>
            <w:webHidden/>
          </w:rPr>
          <w:fldChar w:fldCharType="begin"/>
        </w:r>
        <w:r w:rsidR="00027267">
          <w:rPr>
            <w:noProof/>
            <w:webHidden/>
          </w:rPr>
          <w:instrText xml:space="preserve"> PAGEREF _Toc530059000 \h </w:instrText>
        </w:r>
        <w:r w:rsidR="00027267">
          <w:rPr>
            <w:noProof/>
            <w:webHidden/>
          </w:rPr>
        </w:r>
        <w:r w:rsidR="00027267">
          <w:rPr>
            <w:noProof/>
            <w:webHidden/>
          </w:rPr>
          <w:fldChar w:fldCharType="separate"/>
        </w:r>
        <w:r w:rsidR="00027267">
          <w:rPr>
            <w:noProof/>
            <w:webHidden/>
          </w:rPr>
          <w:t>99</w:t>
        </w:r>
        <w:r w:rsidR="00027267">
          <w:rPr>
            <w:noProof/>
            <w:webHidden/>
          </w:rPr>
          <w:fldChar w:fldCharType="end"/>
        </w:r>
      </w:hyperlink>
    </w:p>
    <w:p w14:paraId="0BC09A27" w14:textId="152518BA" w:rsidR="00027267" w:rsidRDefault="00E9798A">
      <w:pPr>
        <w:pStyle w:val="TableofFigures"/>
        <w:rPr>
          <w:rFonts w:asciiTheme="minorHAnsi" w:eastAsiaTheme="minorEastAsia" w:hAnsiTheme="minorHAnsi" w:cstheme="minorBidi"/>
          <w:noProof/>
          <w:sz w:val="22"/>
          <w:szCs w:val="22"/>
        </w:rPr>
      </w:pPr>
      <w:hyperlink w:anchor="_Toc530059001" w:history="1">
        <w:r w:rsidR="00027267" w:rsidRPr="001E1A9A">
          <w:rPr>
            <w:rStyle w:val="Hyperlink"/>
            <w:rFonts w:ascii="Arial" w:hAnsi="Arial" w:cs="Arial"/>
            <w:noProof/>
          </w:rPr>
          <w:t>Table 12: DEV MAG Connections</w:t>
        </w:r>
        <w:r w:rsidR="00027267">
          <w:rPr>
            <w:noProof/>
            <w:webHidden/>
          </w:rPr>
          <w:tab/>
        </w:r>
        <w:r w:rsidR="00027267">
          <w:rPr>
            <w:noProof/>
            <w:webHidden/>
          </w:rPr>
          <w:fldChar w:fldCharType="begin"/>
        </w:r>
        <w:r w:rsidR="00027267">
          <w:rPr>
            <w:noProof/>
            <w:webHidden/>
          </w:rPr>
          <w:instrText xml:space="preserve"> PAGEREF _Toc530059001 \h </w:instrText>
        </w:r>
        <w:r w:rsidR="00027267">
          <w:rPr>
            <w:noProof/>
            <w:webHidden/>
          </w:rPr>
        </w:r>
        <w:r w:rsidR="00027267">
          <w:rPr>
            <w:noProof/>
            <w:webHidden/>
          </w:rPr>
          <w:fldChar w:fldCharType="separate"/>
        </w:r>
        <w:r w:rsidR="00027267">
          <w:rPr>
            <w:noProof/>
            <w:webHidden/>
          </w:rPr>
          <w:t>100</w:t>
        </w:r>
        <w:r w:rsidR="00027267">
          <w:rPr>
            <w:noProof/>
            <w:webHidden/>
          </w:rPr>
          <w:fldChar w:fldCharType="end"/>
        </w:r>
      </w:hyperlink>
    </w:p>
    <w:p w14:paraId="76E68057" w14:textId="2575EF16" w:rsidR="00027267" w:rsidRDefault="00E9798A">
      <w:pPr>
        <w:pStyle w:val="TableofFigures"/>
        <w:rPr>
          <w:rFonts w:asciiTheme="minorHAnsi" w:eastAsiaTheme="minorEastAsia" w:hAnsiTheme="minorHAnsi" w:cstheme="minorBidi"/>
          <w:noProof/>
          <w:sz w:val="22"/>
          <w:szCs w:val="22"/>
        </w:rPr>
      </w:pPr>
      <w:hyperlink w:anchor="_Toc530059002" w:history="1">
        <w:r w:rsidR="00027267" w:rsidRPr="001E1A9A">
          <w:rPr>
            <w:rStyle w:val="Hyperlink"/>
            <w:rFonts w:ascii="Arial" w:hAnsi="Arial" w:cs="Arial"/>
            <w:noProof/>
          </w:rPr>
          <w:t>Table 13: CI MAG Servers</w:t>
        </w:r>
        <w:r w:rsidR="00027267">
          <w:rPr>
            <w:noProof/>
            <w:webHidden/>
          </w:rPr>
          <w:tab/>
        </w:r>
        <w:r w:rsidR="00027267">
          <w:rPr>
            <w:noProof/>
            <w:webHidden/>
          </w:rPr>
          <w:fldChar w:fldCharType="begin"/>
        </w:r>
        <w:r w:rsidR="00027267">
          <w:rPr>
            <w:noProof/>
            <w:webHidden/>
          </w:rPr>
          <w:instrText xml:space="preserve"> PAGEREF _Toc530059002 \h </w:instrText>
        </w:r>
        <w:r w:rsidR="00027267">
          <w:rPr>
            <w:noProof/>
            <w:webHidden/>
          </w:rPr>
        </w:r>
        <w:r w:rsidR="00027267">
          <w:rPr>
            <w:noProof/>
            <w:webHidden/>
          </w:rPr>
          <w:fldChar w:fldCharType="separate"/>
        </w:r>
        <w:r w:rsidR="00027267">
          <w:rPr>
            <w:noProof/>
            <w:webHidden/>
          </w:rPr>
          <w:t>101</w:t>
        </w:r>
        <w:r w:rsidR="00027267">
          <w:rPr>
            <w:noProof/>
            <w:webHidden/>
          </w:rPr>
          <w:fldChar w:fldCharType="end"/>
        </w:r>
      </w:hyperlink>
    </w:p>
    <w:p w14:paraId="03D66FF6" w14:textId="4EDF6AAA" w:rsidR="00027267" w:rsidRDefault="00E9798A">
      <w:pPr>
        <w:pStyle w:val="TableofFigures"/>
        <w:rPr>
          <w:rFonts w:asciiTheme="minorHAnsi" w:eastAsiaTheme="minorEastAsia" w:hAnsiTheme="minorHAnsi" w:cstheme="minorBidi"/>
          <w:noProof/>
          <w:sz w:val="22"/>
          <w:szCs w:val="22"/>
        </w:rPr>
      </w:pPr>
      <w:hyperlink w:anchor="_Toc530059003" w:history="1">
        <w:r w:rsidR="00027267" w:rsidRPr="001E1A9A">
          <w:rPr>
            <w:rStyle w:val="Hyperlink"/>
            <w:rFonts w:ascii="Arial" w:hAnsi="Arial" w:cs="Arial"/>
            <w:noProof/>
          </w:rPr>
          <w:t>Table 14: CI MAG Servers</w:t>
        </w:r>
        <w:r w:rsidR="00027267">
          <w:rPr>
            <w:noProof/>
            <w:webHidden/>
          </w:rPr>
          <w:tab/>
        </w:r>
        <w:r w:rsidR="00027267">
          <w:rPr>
            <w:noProof/>
            <w:webHidden/>
          </w:rPr>
          <w:fldChar w:fldCharType="begin"/>
        </w:r>
        <w:r w:rsidR="00027267">
          <w:rPr>
            <w:noProof/>
            <w:webHidden/>
          </w:rPr>
          <w:instrText xml:space="preserve"> PAGEREF _Toc530059003 \h </w:instrText>
        </w:r>
        <w:r w:rsidR="00027267">
          <w:rPr>
            <w:noProof/>
            <w:webHidden/>
          </w:rPr>
        </w:r>
        <w:r w:rsidR="00027267">
          <w:rPr>
            <w:noProof/>
            <w:webHidden/>
          </w:rPr>
          <w:fldChar w:fldCharType="separate"/>
        </w:r>
        <w:r w:rsidR="00027267">
          <w:rPr>
            <w:noProof/>
            <w:webHidden/>
          </w:rPr>
          <w:t>102</w:t>
        </w:r>
        <w:r w:rsidR="00027267">
          <w:rPr>
            <w:noProof/>
            <w:webHidden/>
          </w:rPr>
          <w:fldChar w:fldCharType="end"/>
        </w:r>
      </w:hyperlink>
    </w:p>
    <w:p w14:paraId="5491E8A3" w14:textId="4B2F046B" w:rsidR="00027267" w:rsidRDefault="00E9798A">
      <w:pPr>
        <w:pStyle w:val="TableofFigures"/>
        <w:rPr>
          <w:rFonts w:asciiTheme="minorHAnsi" w:eastAsiaTheme="minorEastAsia" w:hAnsiTheme="minorHAnsi" w:cstheme="minorBidi"/>
          <w:noProof/>
          <w:sz w:val="22"/>
          <w:szCs w:val="22"/>
        </w:rPr>
      </w:pPr>
      <w:hyperlink w:anchor="_Toc530059004" w:history="1">
        <w:r w:rsidR="00027267" w:rsidRPr="001E1A9A">
          <w:rPr>
            <w:rStyle w:val="Hyperlink"/>
            <w:rFonts w:ascii="Arial" w:hAnsi="Arial" w:cs="Arial"/>
            <w:noProof/>
          </w:rPr>
          <w:t>Table 15: CI MAG Servers</w:t>
        </w:r>
        <w:r w:rsidR="00027267">
          <w:rPr>
            <w:noProof/>
            <w:webHidden/>
          </w:rPr>
          <w:tab/>
        </w:r>
        <w:r w:rsidR="00027267">
          <w:rPr>
            <w:noProof/>
            <w:webHidden/>
          </w:rPr>
          <w:fldChar w:fldCharType="begin"/>
        </w:r>
        <w:r w:rsidR="00027267">
          <w:rPr>
            <w:noProof/>
            <w:webHidden/>
          </w:rPr>
          <w:instrText xml:space="preserve"> PAGEREF _Toc530059004 \h </w:instrText>
        </w:r>
        <w:r w:rsidR="00027267">
          <w:rPr>
            <w:noProof/>
            <w:webHidden/>
          </w:rPr>
        </w:r>
        <w:r w:rsidR="00027267">
          <w:rPr>
            <w:noProof/>
            <w:webHidden/>
          </w:rPr>
          <w:fldChar w:fldCharType="separate"/>
        </w:r>
        <w:r w:rsidR="00027267">
          <w:rPr>
            <w:noProof/>
            <w:webHidden/>
          </w:rPr>
          <w:t>104</w:t>
        </w:r>
        <w:r w:rsidR="00027267">
          <w:rPr>
            <w:noProof/>
            <w:webHidden/>
          </w:rPr>
          <w:fldChar w:fldCharType="end"/>
        </w:r>
      </w:hyperlink>
    </w:p>
    <w:p w14:paraId="7C969EDC" w14:textId="6FCE8DE7" w:rsidR="00027267" w:rsidRDefault="00E9798A">
      <w:pPr>
        <w:pStyle w:val="TableofFigures"/>
        <w:rPr>
          <w:rFonts w:asciiTheme="minorHAnsi" w:eastAsiaTheme="minorEastAsia" w:hAnsiTheme="minorHAnsi" w:cstheme="minorBidi"/>
          <w:noProof/>
          <w:sz w:val="22"/>
          <w:szCs w:val="22"/>
        </w:rPr>
      </w:pPr>
      <w:hyperlink w:anchor="_Toc530059005" w:history="1">
        <w:r w:rsidR="00027267" w:rsidRPr="001E1A9A">
          <w:rPr>
            <w:rStyle w:val="Hyperlink"/>
            <w:rFonts w:ascii="Arial" w:hAnsi="Arial" w:cs="Arial"/>
            <w:noProof/>
          </w:rPr>
          <w:t>Table 16: CI MAG Servers</w:t>
        </w:r>
        <w:r w:rsidR="00027267">
          <w:rPr>
            <w:noProof/>
            <w:webHidden/>
          </w:rPr>
          <w:tab/>
        </w:r>
        <w:r w:rsidR="00027267">
          <w:rPr>
            <w:noProof/>
            <w:webHidden/>
          </w:rPr>
          <w:fldChar w:fldCharType="begin"/>
        </w:r>
        <w:r w:rsidR="00027267">
          <w:rPr>
            <w:noProof/>
            <w:webHidden/>
          </w:rPr>
          <w:instrText xml:space="preserve"> PAGEREF _Toc530059005 \h </w:instrText>
        </w:r>
        <w:r w:rsidR="00027267">
          <w:rPr>
            <w:noProof/>
            <w:webHidden/>
          </w:rPr>
        </w:r>
        <w:r w:rsidR="00027267">
          <w:rPr>
            <w:noProof/>
            <w:webHidden/>
          </w:rPr>
          <w:fldChar w:fldCharType="separate"/>
        </w:r>
        <w:r w:rsidR="00027267">
          <w:rPr>
            <w:noProof/>
            <w:webHidden/>
          </w:rPr>
          <w:t>105</w:t>
        </w:r>
        <w:r w:rsidR="00027267">
          <w:rPr>
            <w:noProof/>
            <w:webHidden/>
          </w:rPr>
          <w:fldChar w:fldCharType="end"/>
        </w:r>
      </w:hyperlink>
    </w:p>
    <w:p w14:paraId="39596279" w14:textId="0F7B6E6F" w:rsidR="00027267" w:rsidRDefault="00E9798A">
      <w:pPr>
        <w:pStyle w:val="TableofFigures"/>
        <w:rPr>
          <w:rFonts w:asciiTheme="minorHAnsi" w:eastAsiaTheme="minorEastAsia" w:hAnsiTheme="minorHAnsi" w:cstheme="minorBidi"/>
          <w:noProof/>
          <w:sz w:val="22"/>
          <w:szCs w:val="22"/>
        </w:rPr>
      </w:pPr>
      <w:hyperlink w:anchor="_Toc530059006" w:history="1">
        <w:r w:rsidR="00027267" w:rsidRPr="001E1A9A">
          <w:rPr>
            <w:rStyle w:val="Hyperlink"/>
            <w:rFonts w:ascii="Arial" w:hAnsi="Arial" w:cs="Arial"/>
            <w:noProof/>
          </w:rPr>
          <w:t>Table 17: FSC Interface Design</w:t>
        </w:r>
        <w:r w:rsidR="00027267">
          <w:rPr>
            <w:noProof/>
            <w:webHidden/>
          </w:rPr>
          <w:tab/>
        </w:r>
        <w:r w:rsidR="00027267">
          <w:rPr>
            <w:noProof/>
            <w:webHidden/>
          </w:rPr>
          <w:fldChar w:fldCharType="begin"/>
        </w:r>
        <w:r w:rsidR="00027267">
          <w:rPr>
            <w:noProof/>
            <w:webHidden/>
          </w:rPr>
          <w:instrText xml:space="preserve"> PAGEREF _Toc530059006 \h </w:instrText>
        </w:r>
        <w:r w:rsidR="00027267">
          <w:rPr>
            <w:noProof/>
            <w:webHidden/>
          </w:rPr>
        </w:r>
        <w:r w:rsidR="00027267">
          <w:rPr>
            <w:noProof/>
            <w:webHidden/>
          </w:rPr>
          <w:fldChar w:fldCharType="separate"/>
        </w:r>
        <w:r w:rsidR="00027267">
          <w:rPr>
            <w:noProof/>
            <w:webHidden/>
          </w:rPr>
          <w:t>106</w:t>
        </w:r>
        <w:r w:rsidR="00027267">
          <w:rPr>
            <w:noProof/>
            <w:webHidden/>
          </w:rPr>
          <w:fldChar w:fldCharType="end"/>
        </w:r>
      </w:hyperlink>
    </w:p>
    <w:p w14:paraId="35237BDF" w14:textId="0EAA4799" w:rsidR="00027267" w:rsidRDefault="00E9798A">
      <w:pPr>
        <w:pStyle w:val="TableofFigures"/>
        <w:rPr>
          <w:rFonts w:asciiTheme="minorHAnsi" w:eastAsiaTheme="minorEastAsia" w:hAnsiTheme="minorHAnsi" w:cstheme="minorBidi"/>
          <w:noProof/>
          <w:sz w:val="22"/>
          <w:szCs w:val="22"/>
        </w:rPr>
      </w:pPr>
      <w:hyperlink w:anchor="_Toc530059007" w:history="1">
        <w:r w:rsidR="00027267" w:rsidRPr="001E1A9A">
          <w:rPr>
            <w:rStyle w:val="Hyperlink"/>
            <w:rFonts w:ascii="Arial" w:hAnsi="Arial" w:cs="Arial"/>
            <w:noProof/>
          </w:rPr>
          <w:t>Table 18: Planned Nuance Claim Scrubber Interface Design</w:t>
        </w:r>
        <w:r w:rsidR="00027267">
          <w:rPr>
            <w:noProof/>
            <w:webHidden/>
          </w:rPr>
          <w:tab/>
        </w:r>
        <w:r w:rsidR="00027267">
          <w:rPr>
            <w:noProof/>
            <w:webHidden/>
          </w:rPr>
          <w:fldChar w:fldCharType="begin"/>
        </w:r>
        <w:r w:rsidR="00027267">
          <w:rPr>
            <w:noProof/>
            <w:webHidden/>
          </w:rPr>
          <w:instrText xml:space="preserve"> PAGEREF _Toc530059007 \h </w:instrText>
        </w:r>
        <w:r w:rsidR="00027267">
          <w:rPr>
            <w:noProof/>
            <w:webHidden/>
          </w:rPr>
        </w:r>
        <w:r w:rsidR="00027267">
          <w:rPr>
            <w:noProof/>
            <w:webHidden/>
          </w:rPr>
          <w:fldChar w:fldCharType="separate"/>
        </w:r>
        <w:r w:rsidR="00027267">
          <w:rPr>
            <w:noProof/>
            <w:webHidden/>
          </w:rPr>
          <w:t>107</w:t>
        </w:r>
        <w:r w:rsidR="00027267">
          <w:rPr>
            <w:noProof/>
            <w:webHidden/>
          </w:rPr>
          <w:fldChar w:fldCharType="end"/>
        </w:r>
      </w:hyperlink>
    </w:p>
    <w:p w14:paraId="2D53F188" w14:textId="67903F7B" w:rsidR="00027267" w:rsidRDefault="00E9798A">
      <w:pPr>
        <w:pStyle w:val="TableofFigures"/>
        <w:rPr>
          <w:rFonts w:asciiTheme="minorHAnsi" w:eastAsiaTheme="minorEastAsia" w:hAnsiTheme="minorHAnsi" w:cstheme="minorBidi"/>
          <w:noProof/>
          <w:sz w:val="22"/>
          <w:szCs w:val="22"/>
        </w:rPr>
      </w:pPr>
      <w:hyperlink w:anchor="_Toc530059008" w:history="1">
        <w:r w:rsidR="00027267" w:rsidRPr="001E1A9A">
          <w:rPr>
            <w:rStyle w:val="Hyperlink"/>
            <w:rFonts w:ascii="Arial" w:hAnsi="Arial" w:cs="Arial"/>
            <w:noProof/>
          </w:rPr>
          <w:t>Table 19: IAM Interface Design</w:t>
        </w:r>
        <w:r w:rsidR="00027267">
          <w:rPr>
            <w:noProof/>
            <w:webHidden/>
          </w:rPr>
          <w:tab/>
        </w:r>
        <w:r w:rsidR="00027267">
          <w:rPr>
            <w:noProof/>
            <w:webHidden/>
          </w:rPr>
          <w:fldChar w:fldCharType="begin"/>
        </w:r>
        <w:r w:rsidR="00027267">
          <w:rPr>
            <w:noProof/>
            <w:webHidden/>
          </w:rPr>
          <w:instrText xml:space="preserve"> PAGEREF _Toc530059008 \h </w:instrText>
        </w:r>
        <w:r w:rsidR="00027267">
          <w:rPr>
            <w:noProof/>
            <w:webHidden/>
          </w:rPr>
        </w:r>
        <w:r w:rsidR="00027267">
          <w:rPr>
            <w:noProof/>
            <w:webHidden/>
          </w:rPr>
          <w:fldChar w:fldCharType="separate"/>
        </w:r>
        <w:r w:rsidR="00027267">
          <w:rPr>
            <w:noProof/>
            <w:webHidden/>
          </w:rPr>
          <w:t>107</w:t>
        </w:r>
        <w:r w:rsidR="00027267">
          <w:rPr>
            <w:noProof/>
            <w:webHidden/>
          </w:rPr>
          <w:fldChar w:fldCharType="end"/>
        </w:r>
      </w:hyperlink>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2"/>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1" w:name="_Toc530308093"/>
      <w:r w:rsidRPr="00F458A0">
        <w:lastRenderedPageBreak/>
        <w:t>Introduction</w:t>
      </w:r>
      <w:bookmarkEnd w:id="1"/>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(ePMO),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2" w:name="_Toc530308094"/>
      <w:commentRangeStart w:id="3"/>
      <w:commentRangeStart w:id="4"/>
      <w:commentRangeStart w:id="5"/>
      <w:r w:rsidRPr="00F458A0">
        <w:lastRenderedPageBreak/>
        <w:t>Scope</w:t>
      </w:r>
      <w:commentRangeEnd w:id="3"/>
      <w:r w:rsidR="00A2462F">
        <w:rPr>
          <w:rStyle w:val="CommentReference"/>
          <w:rFonts w:eastAsia="Calibri"/>
          <w:b w:val="0"/>
          <w:bCs w:val="0"/>
        </w:rPr>
        <w:commentReference w:id="3"/>
      </w:r>
      <w:commentRangeEnd w:id="4"/>
      <w:r w:rsidR="009F24D0">
        <w:rPr>
          <w:rStyle w:val="CommentReference"/>
          <w:rFonts w:eastAsia="Calibri"/>
          <w:b w:val="0"/>
          <w:bCs w:val="0"/>
        </w:rPr>
        <w:commentReference w:id="4"/>
      </w:r>
      <w:commentRangeEnd w:id="5"/>
      <w:r w:rsidR="00E0674A">
        <w:rPr>
          <w:rStyle w:val="CommentReference"/>
          <w:rFonts w:eastAsia="Calibri"/>
          <w:b w:val="0"/>
          <w:bCs w:val="0"/>
        </w:rPr>
        <w:commentReference w:id="5"/>
      </w:r>
      <w:bookmarkEnd w:id="2"/>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6" w:name="_Toc530308095"/>
      <w:r w:rsidRPr="00F458A0">
        <w:t>Background</w:t>
      </w:r>
      <w:bookmarkEnd w:id="6"/>
    </w:p>
    <w:p w14:paraId="0240D9AD" w14:textId="77777777" w:rsidR="00A17716" w:rsidRPr="00F458A0" w:rsidRDefault="00A17716" w:rsidP="00A17716">
      <w:pPr>
        <w:pStyle w:val="Heading2"/>
      </w:pPr>
      <w:bookmarkStart w:id="7" w:name="_Toc530308096"/>
      <w:r w:rsidRPr="00F458A0">
        <w:t>Overview of the System</w:t>
      </w:r>
      <w:bookmarkEnd w:id="7"/>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8" w:name="_Toc530308097"/>
      <w:commentRangeStart w:id="9"/>
      <w:commentRangeStart w:id="10"/>
      <w:r w:rsidRPr="00F458A0">
        <w:t>Business Process Overview</w:t>
      </w:r>
      <w:commentRangeEnd w:id="9"/>
      <w:r w:rsidR="00A2462F">
        <w:rPr>
          <w:rStyle w:val="CommentReference"/>
          <w:rFonts w:eastAsia="Calibri"/>
          <w:b w:val="0"/>
          <w:bCs w:val="0"/>
        </w:rPr>
        <w:commentReference w:id="9"/>
      </w:r>
      <w:commentRangeEnd w:id="10"/>
      <w:r w:rsidR="009F24D0">
        <w:rPr>
          <w:rStyle w:val="CommentReference"/>
          <w:rFonts w:eastAsia="Calibri"/>
          <w:b w:val="0"/>
          <w:bCs w:val="0"/>
        </w:rPr>
        <w:commentReference w:id="10"/>
      </w:r>
      <w:bookmarkEnd w:id="8"/>
    </w:p>
    <w:p w14:paraId="64F5CF99" w14:textId="1ACCA116" w:rsidR="00A17716" w:rsidRPr="006106FB" w:rsidRDefault="00A17716" w:rsidP="000D3354">
      <w:pPr>
        <w:pStyle w:val="BodyText"/>
        <w:rPr>
          <w:rFonts w:ascii="Arial" w:hAnsi="Arial" w:cs="Arial"/>
        </w:rPr>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r w:rsidR="006106FB">
        <w:t xml:space="preserve"> </w:t>
      </w:r>
      <w:r w:rsidR="000D3354">
        <w:t xml:space="preserve">The figure that follows </w:t>
      </w:r>
      <w:r w:rsidR="006106FB">
        <w:t xml:space="preserve">below, </w:t>
      </w:r>
      <w:r w:rsidR="006106FB" w:rsidRPr="006106FB">
        <w:t>VA Revenue Cycle Business Process</w:t>
      </w:r>
      <w:r w:rsidR="006106FB">
        <w:t>,</w:t>
      </w:r>
      <w:r w:rsidRPr="006106FB">
        <w:t xml:space="preserve"> shows the high-level business process starting from patient intake to receipt of payment for care that was provided. The other out-of-scope steps </w:t>
      </w:r>
      <w:r w:rsidRPr="00F458A0">
        <w:t>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11" w:name="_Toc530058949"/>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11"/>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12" w:name="_Toc530308098"/>
      <w:commentRangeStart w:id="13"/>
      <w:commentRangeStart w:id="14"/>
      <w:r w:rsidRPr="00F458A0">
        <w:rPr>
          <w:rStyle w:val="Strong"/>
          <w:b/>
          <w:bCs/>
        </w:rPr>
        <w:t>High-level Claims Process</w:t>
      </w:r>
      <w:commentRangeEnd w:id="13"/>
      <w:r w:rsidR="00A562B9">
        <w:rPr>
          <w:rStyle w:val="CommentReference"/>
          <w:rFonts w:eastAsia="Calibri"/>
          <w:b w:val="0"/>
          <w:bCs w:val="0"/>
        </w:rPr>
        <w:commentReference w:id="13"/>
      </w:r>
      <w:commentRangeEnd w:id="14"/>
      <w:r w:rsidR="009F24D0">
        <w:rPr>
          <w:rStyle w:val="CommentReference"/>
          <w:rFonts w:eastAsia="Calibri"/>
          <w:b w:val="0"/>
          <w:bCs w:val="0"/>
        </w:rPr>
        <w:commentReference w:id="14"/>
      </w:r>
      <w:bookmarkEnd w:id="12"/>
    </w:p>
    <w:p w14:paraId="795C4F76" w14:textId="77777777" w:rsidR="00A17716" w:rsidRPr="00F458A0" w:rsidRDefault="00A17716" w:rsidP="00037C8C">
      <w:pPr>
        <w:pStyle w:val="Step"/>
        <w:numPr>
          <w:ilvl w:val="0"/>
          <w:numId w:val="45"/>
        </w:numPr>
      </w:pPr>
      <w:r w:rsidRPr="00F458A0">
        <w:t>Billing staff process third party claims using VistA IB, which is integrated with other VistA modules. The data used to process the claims comes from the inpatient and/or outpatient records within VistA.</w:t>
      </w:r>
    </w:p>
    <w:p w14:paraId="65614CA3" w14:textId="374C7AF8" w:rsidR="00A17716" w:rsidRPr="00F458A0" w:rsidRDefault="00A17716" w:rsidP="00EB525A">
      <w:pPr>
        <w:pStyle w:val="Step"/>
      </w:pPr>
      <w:r w:rsidRPr="00F458A0">
        <w:t xml:space="preserve">When the billing staff has finished processing the claims, they authorize the claim for transmission to a </w:t>
      </w:r>
      <w:r w:rsidR="000F7862" w:rsidRPr="00F458A0">
        <w:t>third-party</w:t>
      </w:r>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FileMan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0C165BDB"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r w:rsidR="000F7862" w:rsidRPr="00F458A0">
        <w:t>whether</w:t>
      </w:r>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50CE9947" w:rsidR="00A17716" w:rsidRPr="00F458A0" w:rsidRDefault="00A17716" w:rsidP="00EB525A">
      <w:pPr>
        <w:pStyle w:val="Step"/>
      </w:pPr>
      <w:r w:rsidRPr="00F458A0">
        <w:t xml:space="preserve">The HCCH transmits the 837 </w:t>
      </w:r>
      <w:r w:rsidR="000F7862" w:rsidRPr="00F458A0">
        <w:t>claims</w:t>
      </w:r>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15" w:name="_Toc530308099"/>
      <w:commentRangeStart w:id="16"/>
      <w:commentRangeStart w:id="17"/>
      <w:r w:rsidRPr="00F458A0">
        <w:rPr>
          <w:rStyle w:val="Strong"/>
          <w:b/>
          <w:bCs/>
        </w:rPr>
        <w:t>High-level Request for Additional Information Process</w:t>
      </w:r>
      <w:commentRangeEnd w:id="16"/>
      <w:r w:rsidR="00A562B9">
        <w:rPr>
          <w:rStyle w:val="CommentReference"/>
          <w:rFonts w:eastAsia="Calibri"/>
          <w:b w:val="0"/>
          <w:bCs w:val="0"/>
        </w:rPr>
        <w:commentReference w:id="16"/>
      </w:r>
      <w:commentRangeEnd w:id="17"/>
      <w:r w:rsidR="009F24D0">
        <w:rPr>
          <w:rStyle w:val="CommentReference"/>
          <w:rFonts w:eastAsia="Calibri"/>
          <w:b w:val="0"/>
          <w:bCs w:val="0"/>
        </w:rPr>
        <w:commentReference w:id="17"/>
      </w:r>
      <w:bookmarkEnd w:id="15"/>
    </w:p>
    <w:p w14:paraId="3491947D" w14:textId="77777777" w:rsidR="00A17716" w:rsidRPr="00F458A0" w:rsidRDefault="00A17716" w:rsidP="00037C8C">
      <w:pPr>
        <w:pStyle w:val="Step"/>
        <w:numPr>
          <w:ilvl w:val="0"/>
          <w:numId w:val="46"/>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The VLTrader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18" w:name="_Toc530308100"/>
      <w:commentRangeStart w:id="19"/>
      <w:commentRangeStart w:id="20"/>
      <w:r w:rsidRPr="00F458A0">
        <w:rPr>
          <w:rStyle w:val="Strong"/>
          <w:b/>
          <w:bCs/>
        </w:rPr>
        <w:t>High-level Pre-certification Process</w:t>
      </w:r>
      <w:commentRangeEnd w:id="19"/>
      <w:r w:rsidR="00A562B9">
        <w:rPr>
          <w:rStyle w:val="CommentReference"/>
          <w:rFonts w:eastAsia="Calibri"/>
          <w:b w:val="0"/>
          <w:bCs w:val="0"/>
        </w:rPr>
        <w:commentReference w:id="19"/>
      </w:r>
      <w:commentRangeEnd w:id="20"/>
      <w:r w:rsidR="009F24D0">
        <w:rPr>
          <w:rStyle w:val="CommentReference"/>
          <w:rFonts w:eastAsia="Calibri"/>
          <w:b w:val="0"/>
          <w:bCs w:val="0"/>
        </w:rPr>
        <w:commentReference w:id="20"/>
      </w:r>
      <w:bookmarkEnd w:id="18"/>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037C8C">
      <w:pPr>
        <w:pStyle w:val="Step"/>
        <w:numPr>
          <w:ilvl w:val="0"/>
          <w:numId w:val="47"/>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21" w:name="_Toc530308101"/>
      <w:r w:rsidRPr="00F458A0">
        <w:t>Overview of the Significant Requirements</w:t>
      </w:r>
      <w:bookmarkEnd w:id="21"/>
    </w:p>
    <w:p w14:paraId="189588E0" w14:textId="77777777" w:rsidR="00A17716" w:rsidRPr="00F458A0" w:rsidRDefault="00A17716" w:rsidP="00A17716">
      <w:pPr>
        <w:pStyle w:val="Heading3"/>
      </w:pPr>
      <w:bookmarkStart w:id="22" w:name="_Toc530308102"/>
      <w:r w:rsidRPr="00F458A0">
        <w:t>Architecture Platform Epics</w:t>
      </w:r>
      <w:bookmarkEnd w:id="22"/>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1249614A"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r w:rsidR="000F7862" w:rsidRPr="00F458A0">
        <w:t>high-level</w:t>
      </w:r>
      <w:r w:rsidRPr="00F458A0">
        <w:t xml:space="preserve"> sequence for the work.</w:t>
      </w:r>
    </w:p>
    <w:p w14:paraId="5765DC60" w14:textId="6425ACE0" w:rsidR="00A17716" w:rsidRDefault="00A17716" w:rsidP="00A17716">
      <w:pPr>
        <w:pStyle w:val="BodyText"/>
      </w:pPr>
      <w:r>
        <w:t xml:space="preserve">The current set of epics and user stories are </w:t>
      </w:r>
      <w:r w:rsidR="00EC5A43">
        <w:t>structure</w:t>
      </w:r>
      <w:r w:rsidR="00B04961">
        <w:t xml:space="preserve">d in a hierarchy with Initiatives at the highest level, Capabilities at the next level down, and </w:t>
      </w:r>
      <w:r w:rsidR="000F7862">
        <w:t>Features</w:t>
      </w:r>
      <w:r w:rsidR="00B04961">
        <w:t xml:space="preserve"> at the level under Capabilities</w:t>
      </w:r>
      <w:r>
        <w:t>.</w:t>
      </w:r>
      <w:r w:rsidR="00B04961">
        <w:t xml:space="preserve"> User Stories are assigned to Features for the work needed to develop and deploy each Feature. The list below contains the Initiatives, Capabilities and Features defined by the eBusiness Solutions Office for MCCF EDI TAS. This SDD documents details for the Cloud First Initiative, so the hierarchy for that initiative is shown</w:t>
      </w:r>
      <w:commentRangeStart w:id="23"/>
      <w:commentRangeStart w:id="24"/>
      <w:r w:rsidR="00B04961">
        <w:t>.</w:t>
      </w:r>
      <w:commentRangeEnd w:id="23"/>
      <w:r w:rsidR="00A562B9">
        <w:rPr>
          <w:rStyle w:val="CommentReference"/>
        </w:rPr>
        <w:commentReference w:id="23"/>
      </w:r>
      <w:commentRangeEnd w:id="24"/>
      <w:r w:rsidR="009F24D0">
        <w:rPr>
          <w:rStyle w:val="CommentReference"/>
        </w:rPr>
        <w:commentReference w:id="24"/>
      </w:r>
    </w:p>
    <w:p w14:paraId="3E03C214" w14:textId="77777777" w:rsidR="005C575C" w:rsidRDefault="005C575C" w:rsidP="00037C8C">
      <w:pPr>
        <w:pStyle w:val="BodyText"/>
        <w:numPr>
          <w:ilvl w:val="0"/>
          <w:numId w:val="51"/>
        </w:numPr>
      </w:pPr>
      <w:r>
        <w:t>I1</w:t>
      </w:r>
      <w:r>
        <w:tab/>
        <w:t>Maintain Compliance</w:t>
      </w:r>
    </w:p>
    <w:p w14:paraId="31393E93" w14:textId="77777777" w:rsidR="005C575C" w:rsidRDefault="005C575C" w:rsidP="00037C8C">
      <w:pPr>
        <w:pStyle w:val="BodyText"/>
        <w:numPr>
          <w:ilvl w:val="0"/>
          <w:numId w:val="51"/>
        </w:numPr>
      </w:pPr>
      <w:r>
        <w:t>I2</w:t>
      </w:r>
      <w:r>
        <w:tab/>
        <w:t>Vista Enhancements</w:t>
      </w:r>
    </w:p>
    <w:p w14:paraId="7C2267EA" w14:textId="77777777" w:rsidR="005C575C" w:rsidRDefault="005C575C" w:rsidP="00037C8C">
      <w:pPr>
        <w:pStyle w:val="BodyText"/>
        <w:numPr>
          <w:ilvl w:val="0"/>
          <w:numId w:val="51"/>
        </w:numPr>
      </w:pPr>
      <w:r>
        <w:t>I3</w:t>
      </w:r>
      <w:r>
        <w:tab/>
        <w:t>Cloud First Initiative (VA Enterprise Cloud)</w:t>
      </w:r>
    </w:p>
    <w:p w14:paraId="4EF96608" w14:textId="77777777" w:rsidR="005C575C" w:rsidRDefault="005C575C" w:rsidP="00037C8C">
      <w:pPr>
        <w:pStyle w:val="BodyText"/>
        <w:numPr>
          <w:ilvl w:val="1"/>
          <w:numId w:val="51"/>
        </w:numPr>
      </w:pPr>
      <w:r>
        <w:t>C1</w:t>
      </w:r>
      <w:r>
        <w:tab/>
        <w:t>Reporting</w:t>
      </w:r>
    </w:p>
    <w:p w14:paraId="50CC1BA5" w14:textId="77777777" w:rsidR="005C575C" w:rsidRDefault="005C575C" w:rsidP="00037C8C">
      <w:pPr>
        <w:pStyle w:val="BodyText"/>
        <w:numPr>
          <w:ilvl w:val="2"/>
          <w:numId w:val="51"/>
        </w:numPr>
      </w:pPr>
      <w:r>
        <w:t>F7</w:t>
      </w:r>
      <w:r>
        <w:tab/>
        <w:t>ECME OPECC Reports</w:t>
      </w:r>
    </w:p>
    <w:p w14:paraId="414D6182" w14:textId="77777777" w:rsidR="005C575C" w:rsidRDefault="005C575C" w:rsidP="00037C8C">
      <w:pPr>
        <w:pStyle w:val="BodyText"/>
        <w:numPr>
          <w:ilvl w:val="2"/>
          <w:numId w:val="51"/>
        </w:numPr>
      </w:pPr>
      <w:r>
        <w:t>F8</w:t>
      </w:r>
      <w:r>
        <w:tab/>
        <w:t>EDI Lockbox Reports</w:t>
      </w:r>
    </w:p>
    <w:p w14:paraId="50A28687" w14:textId="77777777" w:rsidR="005C575C" w:rsidRDefault="005C575C" w:rsidP="00037C8C">
      <w:pPr>
        <w:pStyle w:val="BodyText"/>
        <w:numPr>
          <w:ilvl w:val="1"/>
          <w:numId w:val="51"/>
        </w:numPr>
      </w:pPr>
      <w:r>
        <w:t>C2</w:t>
      </w:r>
      <w:r>
        <w:tab/>
        <w:t>Screens</w:t>
      </w:r>
    </w:p>
    <w:p w14:paraId="060FBBC5" w14:textId="77777777" w:rsidR="005C575C" w:rsidRDefault="005C575C" w:rsidP="00037C8C">
      <w:pPr>
        <w:pStyle w:val="BodyText"/>
        <w:numPr>
          <w:ilvl w:val="2"/>
          <w:numId w:val="51"/>
        </w:numPr>
      </w:pPr>
      <w:r>
        <w:t>F9</w:t>
      </w:r>
      <w:r>
        <w:tab/>
        <w:t>Insurance Company Editor</w:t>
      </w:r>
    </w:p>
    <w:p w14:paraId="24A31610" w14:textId="77777777" w:rsidR="005C575C" w:rsidRDefault="005C575C" w:rsidP="00037C8C">
      <w:pPr>
        <w:pStyle w:val="BodyText"/>
        <w:numPr>
          <w:ilvl w:val="2"/>
          <w:numId w:val="51"/>
        </w:numPr>
      </w:pPr>
      <w:r>
        <w:lastRenderedPageBreak/>
        <w:t>F19</w:t>
      </w:r>
      <w:r>
        <w:tab/>
        <w:t>ECME OPECC Screens</w:t>
      </w:r>
    </w:p>
    <w:p w14:paraId="1F921EB5" w14:textId="77777777" w:rsidR="005C575C" w:rsidRDefault="005C575C" w:rsidP="00037C8C">
      <w:pPr>
        <w:pStyle w:val="BodyText"/>
        <w:numPr>
          <w:ilvl w:val="2"/>
          <w:numId w:val="51"/>
        </w:numPr>
      </w:pPr>
      <w:r>
        <w:t>F47</w:t>
      </w:r>
      <w:r>
        <w:tab/>
        <w:t>eIV Linking &amp; Activating Phase I</w:t>
      </w:r>
    </w:p>
    <w:p w14:paraId="43B0D6C0" w14:textId="77777777" w:rsidR="005C575C" w:rsidRDefault="005C575C" w:rsidP="00037C8C">
      <w:pPr>
        <w:pStyle w:val="BodyText"/>
        <w:numPr>
          <w:ilvl w:val="2"/>
          <w:numId w:val="51"/>
        </w:numPr>
      </w:pPr>
      <w:r>
        <w:t>F60</w:t>
      </w:r>
      <w:r>
        <w:tab/>
        <w:t>ERA/APAR Worklist</w:t>
      </w:r>
    </w:p>
    <w:p w14:paraId="722B6B26" w14:textId="77777777" w:rsidR="005C575C" w:rsidRDefault="005C575C" w:rsidP="00037C8C">
      <w:pPr>
        <w:pStyle w:val="BodyText"/>
        <w:numPr>
          <w:ilvl w:val="2"/>
          <w:numId w:val="51"/>
        </w:numPr>
      </w:pPr>
      <w:r>
        <w:t>F61</w:t>
      </w:r>
      <w:r>
        <w:tab/>
        <w:t>Receipt Profile Worklist</w:t>
      </w:r>
    </w:p>
    <w:p w14:paraId="06BA8420" w14:textId="77777777" w:rsidR="005C575C" w:rsidRDefault="005C575C" w:rsidP="00037C8C">
      <w:pPr>
        <w:pStyle w:val="BodyText"/>
        <w:numPr>
          <w:ilvl w:val="1"/>
          <w:numId w:val="51"/>
        </w:numPr>
      </w:pPr>
      <w:r>
        <w:t>C3</w:t>
      </w:r>
      <w:r>
        <w:tab/>
        <w:t>Infrastructure</w:t>
      </w:r>
    </w:p>
    <w:p w14:paraId="3C6B61B8" w14:textId="77777777" w:rsidR="005C575C" w:rsidRDefault="005C575C" w:rsidP="00037C8C">
      <w:pPr>
        <w:pStyle w:val="BodyText"/>
        <w:numPr>
          <w:ilvl w:val="2"/>
          <w:numId w:val="51"/>
        </w:numPr>
      </w:pPr>
      <w:r>
        <w:t>F32</w:t>
      </w:r>
      <w:r>
        <w:tab/>
        <w:t>VistA Data Access Infrastructure</w:t>
      </w:r>
    </w:p>
    <w:p w14:paraId="7E909C1E" w14:textId="77777777" w:rsidR="005C575C" w:rsidRDefault="005C575C" w:rsidP="00037C8C">
      <w:pPr>
        <w:pStyle w:val="BodyText"/>
        <w:numPr>
          <w:ilvl w:val="2"/>
          <w:numId w:val="51"/>
        </w:numPr>
      </w:pPr>
      <w:r>
        <w:t>F34</w:t>
      </w:r>
      <w:r>
        <w:tab/>
        <w:t>TAS Reporting Infrastructure</w:t>
      </w:r>
    </w:p>
    <w:p w14:paraId="0CC227A8" w14:textId="77777777" w:rsidR="005C575C" w:rsidRDefault="005C575C" w:rsidP="00037C8C">
      <w:pPr>
        <w:pStyle w:val="BodyText"/>
        <w:numPr>
          <w:ilvl w:val="1"/>
          <w:numId w:val="51"/>
        </w:numPr>
      </w:pPr>
      <w:r>
        <w:t>C7</w:t>
      </w:r>
      <w:r>
        <w:tab/>
        <w:t>No Touch</w:t>
      </w:r>
    </w:p>
    <w:p w14:paraId="0F781C25" w14:textId="77777777" w:rsidR="005C575C" w:rsidRDefault="005C575C" w:rsidP="00037C8C">
      <w:pPr>
        <w:pStyle w:val="BodyText"/>
        <w:numPr>
          <w:ilvl w:val="2"/>
          <w:numId w:val="51"/>
        </w:numPr>
      </w:pPr>
      <w:r>
        <w:t>F10</w:t>
      </w:r>
      <w:r>
        <w:tab/>
        <w:t>eBilling No Touch</w:t>
      </w:r>
    </w:p>
    <w:p w14:paraId="0DDC6F31" w14:textId="77777777" w:rsidR="005C575C" w:rsidRDefault="005C575C" w:rsidP="00037C8C">
      <w:pPr>
        <w:pStyle w:val="BodyText"/>
        <w:numPr>
          <w:ilvl w:val="1"/>
          <w:numId w:val="51"/>
        </w:numPr>
      </w:pPr>
      <w:r>
        <w:t>C8</w:t>
      </w:r>
      <w:r>
        <w:tab/>
        <w:t>Insurance Capture</w:t>
      </w:r>
    </w:p>
    <w:p w14:paraId="5CA263AC" w14:textId="77777777" w:rsidR="005C575C" w:rsidRDefault="005C575C" w:rsidP="00037C8C">
      <w:pPr>
        <w:pStyle w:val="BodyText"/>
        <w:numPr>
          <w:ilvl w:val="2"/>
          <w:numId w:val="51"/>
        </w:numPr>
      </w:pPr>
      <w:r>
        <w:t>F20</w:t>
      </w:r>
      <w:r>
        <w:tab/>
        <w:t>Electronic Insurance Coverage Discovery (EICD)</w:t>
      </w:r>
    </w:p>
    <w:p w14:paraId="5CD69227" w14:textId="77777777" w:rsidR="005C575C" w:rsidRDefault="005C575C" w:rsidP="00037C8C">
      <w:pPr>
        <w:pStyle w:val="BodyText"/>
        <w:numPr>
          <w:ilvl w:val="2"/>
          <w:numId w:val="51"/>
        </w:numPr>
      </w:pPr>
      <w:r>
        <w:t>F50</w:t>
      </w:r>
      <w:r>
        <w:tab/>
        <w:t>Insurance Verification Phase I</w:t>
      </w:r>
    </w:p>
    <w:p w14:paraId="2EB1C5C0" w14:textId="77777777" w:rsidR="005C575C" w:rsidRDefault="005C575C" w:rsidP="00037C8C">
      <w:pPr>
        <w:pStyle w:val="BodyText"/>
        <w:numPr>
          <w:ilvl w:val="1"/>
          <w:numId w:val="51"/>
        </w:numPr>
      </w:pPr>
      <w:r>
        <w:t>C9</w:t>
      </w:r>
      <w:r>
        <w:tab/>
        <w:t>Financial Service Center (FSC) Interface</w:t>
      </w:r>
    </w:p>
    <w:p w14:paraId="74FC1995" w14:textId="77777777" w:rsidR="005C575C" w:rsidRDefault="005C575C" w:rsidP="00037C8C">
      <w:pPr>
        <w:pStyle w:val="BodyText"/>
        <w:numPr>
          <w:ilvl w:val="2"/>
          <w:numId w:val="51"/>
        </w:numPr>
      </w:pPr>
      <w:r>
        <w:t>F11</w:t>
      </w:r>
      <w:r>
        <w:tab/>
        <w:t>837 Porting</w:t>
      </w:r>
    </w:p>
    <w:p w14:paraId="066E6A3C" w14:textId="77777777" w:rsidR="005C575C" w:rsidRDefault="005C575C" w:rsidP="00037C8C">
      <w:pPr>
        <w:pStyle w:val="BodyText"/>
        <w:numPr>
          <w:ilvl w:val="2"/>
          <w:numId w:val="51"/>
        </w:numPr>
      </w:pPr>
      <w:r>
        <w:t>F15</w:t>
      </w:r>
      <w:r>
        <w:tab/>
        <w:t>Interface with FSC – Inbound/Outbound 278</w:t>
      </w:r>
    </w:p>
    <w:p w14:paraId="54EE3213" w14:textId="77777777" w:rsidR="005C575C" w:rsidRDefault="005C575C" w:rsidP="00037C8C">
      <w:pPr>
        <w:pStyle w:val="BodyText"/>
        <w:numPr>
          <w:ilvl w:val="2"/>
          <w:numId w:val="51"/>
        </w:numPr>
      </w:pPr>
      <w:r>
        <w:t>F28</w:t>
      </w:r>
      <w:r>
        <w:tab/>
        <w:t>277 STAT Porting</w:t>
      </w:r>
    </w:p>
    <w:p w14:paraId="5103D82C" w14:textId="77777777" w:rsidR="005C575C" w:rsidRDefault="005C575C" w:rsidP="00037C8C">
      <w:pPr>
        <w:pStyle w:val="BodyText"/>
        <w:numPr>
          <w:ilvl w:val="2"/>
          <w:numId w:val="51"/>
        </w:numPr>
      </w:pPr>
      <w:r>
        <w:t>F29</w:t>
      </w:r>
      <w:r>
        <w:tab/>
        <w:t>278 Porting</w:t>
      </w:r>
    </w:p>
    <w:p w14:paraId="1B88DE96" w14:textId="77777777" w:rsidR="005C575C" w:rsidRDefault="005C575C" w:rsidP="00037C8C">
      <w:pPr>
        <w:pStyle w:val="BodyText"/>
        <w:numPr>
          <w:ilvl w:val="2"/>
          <w:numId w:val="51"/>
        </w:numPr>
      </w:pPr>
      <w:r>
        <w:t>F30</w:t>
      </w:r>
      <w:r>
        <w:tab/>
        <w:t>277 RFAI Porting</w:t>
      </w:r>
    </w:p>
    <w:p w14:paraId="6CCFE8B8" w14:textId="77777777" w:rsidR="005C575C" w:rsidRDefault="005C575C" w:rsidP="00037C8C">
      <w:pPr>
        <w:pStyle w:val="BodyText"/>
        <w:numPr>
          <w:ilvl w:val="1"/>
          <w:numId w:val="51"/>
        </w:numPr>
      </w:pPr>
      <w:r>
        <w:t>C11</w:t>
      </w:r>
      <w:r>
        <w:tab/>
        <w:t>Worklists</w:t>
      </w:r>
    </w:p>
    <w:p w14:paraId="7F1FDEF0" w14:textId="77777777" w:rsidR="005C575C" w:rsidRDefault="005C575C" w:rsidP="00037C8C">
      <w:pPr>
        <w:pStyle w:val="BodyText"/>
        <w:numPr>
          <w:ilvl w:val="2"/>
          <w:numId w:val="51"/>
        </w:numPr>
      </w:pPr>
      <w:r>
        <w:t>F37</w:t>
      </w:r>
      <w:r>
        <w:tab/>
        <w:t>ECME OPECC Workflow</w:t>
      </w:r>
    </w:p>
    <w:p w14:paraId="04B8A663" w14:textId="77777777" w:rsidR="005C575C" w:rsidRDefault="005C575C" w:rsidP="00037C8C">
      <w:pPr>
        <w:pStyle w:val="BodyText"/>
        <w:numPr>
          <w:ilvl w:val="1"/>
          <w:numId w:val="51"/>
        </w:numPr>
      </w:pPr>
      <w:r>
        <w:t>C12</w:t>
      </w:r>
      <w:r>
        <w:tab/>
        <w:t>User/Role Management</w:t>
      </w:r>
    </w:p>
    <w:p w14:paraId="3AD3C78E" w14:textId="77777777" w:rsidR="005C575C" w:rsidRDefault="005C575C" w:rsidP="00037C8C">
      <w:pPr>
        <w:pStyle w:val="BodyText"/>
        <w:numPr>
          <w:ilvl w:val="2"/>
          <w:numId w:val="51"/>
        </w:numPr>
      </w:pPr>
      <w:r>
        <w:t>F14</w:t>
      </w:r>
      <w:r>
        <w:tab/>
        <w:t>User Preferences</w:t>
      </w:r>
    </w:p>
    <w:p w14:paraId="699B7723" w14:textId="77777777" w:rsidR="005C575C" w:rsidRDefault="005C575C" w:rsidP="00037C8C">
      <w:pPr>
        <w:pStyle w:val="BodyText"/>
        <w:numPr>
          <w:ilvl w:val="2"/>
          <w:numId w:val="51"/>
        </w:numPr>
      </w:pPr>
      <w:r>
        <w:t>F16</w:t>
      </w:r>
      <w:r>
        <w:tab/>
        <w:t>User/Role Management</w:t>
      </w:r>
    </w:p>
    <w:p w14:paraId="0C3670C8" w14:textId="77777777" w:rsidR="005C575C" w:rsidRDefault="005C575C" w:rsidP="00037C8C">
      <w:pPr>
        <w:pStyle w:val="BodyText"/>
        <w:numPr>
          <w:ilvl w:val="1"/>
          <w:numId w:val="51"/>
        </w:numPr>
      </w:pPr>
      <w:r>
        <w:t>C13</w:t>
      </w:r>
      <w:r>
        <w:tab/>
        <w:t>Third Party Joint Inquiry (TPJI)</w:t>
      </w:r>
    </w:p>
    <w:p w14:paraId="1F914DD3" w14:textId="77777777" w:rsidR="005C575C" w:rsidRDefault="005C575C" w:rsidP="00037C8C">
      <w:pPr>
        <w:pStyle w:val="BodyText"/>
        <w:numPr>
          <w:ilvl w:val="2"/>
          <w:numId w:val="51"/>
        </w:numPr>
      </w:pPr>
      <w:r>
        <w:t>F17</w:t>
      </w:r>
      <w:r>
        <w:tab/>
        <w:t>Third Party Joint Inquiry (TPJI)</w:t>
      </w:r>
    </w:p>
    <w:p w14:paraId="24634EBA" w14:textId="77777777" w:rsidR="005C575C" w:rsidRDefault="005C575C" w:rsidP="00037C8C">
      <w:pPr>
        <w:pStyle w:val="BodyText"/>
        <w:numPr>
          <w:ilvl w:val="1"/>
          <w:numId w:val="51"/>
        </w:numPr>
      </w:pPr>
      <w:r>
        <w:t>C14</w:t>
      </w:r>
      <w:r>
        <w:tab/>
        <w:t>Queue/Task Management</w:t>
      </w:r>
    </w:p>
    <w:p w14:paraId="10CFFC75" w14:textId="77777777" w:rsidR="005C575C" w:rsidRDefault="005C575C" w:rsidP="00037C8C">
      <w:pPr>
        <w:pStyle w:val="BodyText"/>
        <w:numPr>
          <w:ilvl w:val="2"/>
          <w:numId w:val="51"/>
        </w:numPr>
      </w:pPr>
      <w:r>
        <w:t>F18</w:t>
      </w:r>
      <w:r>
        <w:tab/>
        <w:t>Queue/Task Management</w:t>
      </w:r>
    </w:p>
    <w:p w14:paraId="1614C18A" w14:textId="77777777" w:rsidR="005C575C" w:rsidRDefault="005C575C" w:rsidP="00037C8C">
      <w:pPr>
        <w:pStyle w:val="BodyText"/>
        <w:numPr>
          <w:ilvl w:val="1"/>
          <w:numId w:val="51"/>
        </w:numPr>
      </w:pPr>
      <w:r>
        <w:t>C16</w:t>
      </w:r>
      <w:r>
        <w:tab/>
        <w:t>Shared Component</w:t>
      </w:r>
    </w:p>
    <w:p w14:paraId="355184FA" w14:textId="77777777" w:rsidR="005C575C" w:rsidRDefault="005C575C" w:rsidP="00037C8C">
      <w:pPr>
        <w:pStyle w:val="BodyText"/>
        <w:numPr>
          <w:ilvl w:val="2"/>
          <w:numId w:val="51"/>
        </w:numPr>
      </w:pPr>
      <w:r>
        <w:t>F24</w:t>
      </w:r>
      <w:r>
        <w:tab/>
        <w:t>IAM Shared Component</w:t>
      </w:r>
    </w:p>
    <w:p w14:paraId="13674D5B" w14:textId="77777777" w:rsidR="005C575C" w:rsidRDefault="005C575C" w:rsidP="00037C8C">
      <w:pPr>
        <w:pStyle w:val="BodyText"/>
        <w:numPr>
          <w:ilvl w:val="2"/>
          <w:numId w:val="51"/>
        </w:numPr>
      </w:pPr>
      <w:r>
        <w:t>F31</w:t>
      </w:r>
      <w:r>
        <w:tab/>
        <w:t>Non-VistA Database Shared Component</w:t>
      </w:r>
    </w:p>
    <w:p w14:paraId="7D0F4A10" w14:textId="77777777" w:rsidR="005C575C" w:rsidRDefault="005C575C" w:rsidP="00037C8C">
      <w:pPr>
        <w:pStyle w:val="BodyText"/>
        <w:numPr>
          <w:ilvl w:val="2"/>
          <w:numId w:val="51"/>
        </w:numPr>
      </w:pPr>
      <w:r>
        <w:t>F33</w:t>
      </w:r>
      <w:r>
        <w:tab/>
        <w:t>TAS Services API Shared Component</w:t>
      </w:r>
    </w:p>
    <w:p w14:paraId="4E9935E2" w14:textId="77777777" w:rsidR="005C575C" w:rsidRDefault="005C575C" w:rsidP="00037C8C">
      <w:pPr>
        <w:pStyle w:val="BodyText"/>
        <w:numPr>
          <w:ilvl w:val="2"/>
          <w:numId w:val="51"/>
        </w:numPr>
      </w:pPr>
      <w:r>
        <w:t>F35</w:t>
      </w:r>
      <w:r>
        <w:tab/>
        <w:t>Rules Management System Shared Component</w:t>
      </w:r>
    </w:p>
    <w:p w14:paraId="66B4F27F" w14:textId="77777777" w:rsidR="005C575C" w:rsidRDefault="005C575C" w:rsidP="00037C8C">
      <w:pPr>
        <w:pStyle w:val="BodyText"/>
        <w:numPr>
          <w:ilvl w:val="2"/>
          <w:numId w:val="51"/>
        </w:numPr>
      </w:pPr>
      <w:r>
        <w:t>F51</w:t>
      </w:r>
      <w:r>
        <w:tab/>
        <w:t>TAS Portal Integrated Help</w:t>
      </w:r>
    </w:p>
    <w:p w14:paraId="46C7D258" w14:textId="77777777" w:rsidR="005C575C" w:rsidRDefault="005C575C" w:rsidP="00037C8C">
      <w:pPr>
        <w:pStyle w:val="BodyText"/>
        <w:numPr>
          <w:ilvl w:val="2"/>
          <w:numId w:val="51"/>
        </w:numPr>
      </w:pPr>
      <w:r>
        <w:lastRenderedPageBreak/>
        <w:t>F52</w:t>
      </w:r>
      <w:r>
        <w:tab/>
        <w:t>Content Management System</w:t>
      </w:r>
    </w:p>
    <w:p w14:paraId="7ADD5C7F" w14:textId="77777777" w:rsidR="005C575C" w:rsidRDefault="005C575C" w:rsidP="00037C8C">
      <w:pPr>
        <w:pStyle w:val="BodyText"/>
        <w:numPr>
          <w:ilvl w:val="2"/>
          <w:numId w:val="51"/>
        </w:numPr>
      </w:pPr>
      <w:r>
        <w:t>F53</w:t>
      </w:r>
      <w:r>
        <w:tab/>
        <w:t>Worklist Management (Listman functionality)</w:t>
      </w:r>
    </w:p>
    <w:p w14:paraId="19326EDF" w14:textId="77777777" w:rsidR="005C575C" w:rsidRDefault="005C575C" w:rsidP="00037C8C">
      <w:pPr>
        <w:pStyle w:val="BodyText"/>
        <w:numPr>
          <w:ilvl w:val="2"/>
          <w:numId w:val="51"/>
        </w:numPr>
      </w:pPr>
      <w:r>
        <w:t>F54</w:t>
      </w:r>
      <w:r>
        <w:tab/>
        <w:t>Site Search</w:t>
      </w:r>
    </w:p>
    <w:p w14:paraId="3ED428DE" w14:textId="77777777" w:rsidR="005C575C" w:rsidRDefault="005C575C" w:rsidP="00037C8C">
      <w:pPr>
        <w:pStyle w:val="BodyText"/>
        <w:numPr>
          <w:ilvl w:val="2"/>
          <w:numId w:val="51"/>
        </w:numPr>
      </w:pPr>
      <w:r>
        <w:t>F55</w:t>
      </w:r>
      <w:r>
        <w:tab/>
        <w:t>VistA File/Field Locking</w:t>
      </w:r>
    </w:p>
    <w:p w14:paraId="294AB4D3" w14:textId="6C30ADE7" w:rsidR="00B04961" w:rsidRDefault="005C575C" w:rsidP="00037C8C">
      <w:pPr>
        <w:pStyle w:val="BodyText"/>
        <w:numPr>
          <w:ilvl w:val="2"/>
          <w:numId w:val="51"/>
        </w:numPr>
      </w:pPr>
      <w:r>
        <w:t>F56</w:t>
      </w:r>
      <w:r>
        <w:tab/>
        <w:t>Artifact Repository</w:t>
      </w:r>
    </w:p>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25" w:name="_Toc530308103"/>
      <w:r w:rsidRPr="00F458A0">
        <w:rPr>
          <w:rStyle w:val="s1"/>
        </w:rPr>
        <w:t>Overview of the Functional Workload/Performance Requirements</w:t>
      </w:r>
      <w:bookmarkEnd w:id="25"/>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5E2F8D48" w:rsidR="00A17716" w:rsidRPr="00F458A0" w:rsidRDefault="00A17716" w:rsidP="00A17716">
      <w:pPr>
        <w:pStyle w:val="BodyTextBullet1"/>
      </w:pPr>
      <w:r w:rsidRPr="00F458A0">
        <w:rPr>
          <w:rStyle w:val="s1"/>
        </w:rPr>
        <w:t xml:space="preserve">VA would not import/migrate existing </w:t>
      </w:r>
      <w:r w:rsidR="002733CD">
        <w:rPr>
          <w:rStyle w:val="s1"/>
        </w:rPr>
        <w:t xml:space="preserve">card </w:t>
      </w:r>
      <w:r w:rsidRPr="00F458A0">
        <w:rPr>
          <w:rStyle w:val="s1"/>
        </w:rPr>
        <w:t>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26" w:name="_Toc530058950"/>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26"/>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27" w:name="_Toc530058951"/>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27"/>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28" w:name="_Toc530058990"/>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28"/>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5626AF">
            <w:pPr>
              <w:pStyle w:val="TableHeading"/>
            </w:pPr>
            <w:r w:rsidRPr="00C25AA3">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5626AF">
            <w:pPr>
              <w:pStyle w:val="TableText"/>
            </w:pPr>
            <w:r w:rsidRPr="00F458A0">
              <w:t xml:space="preserve">eIV Inquiries Initiated </w:t>
            </w:r>
          </w:p>
        </w:tc>
        <w:tc>
          <w:tcPr>
            <w:tcW w:w="4788" w:type="dxa"/>
          </w:tcPr>
          <w:p w14:paraId="14DE6252" w14:textId="77777777" w:rsidR="00A17716" w:rsidRPr="00F458A0" w:rsidRDefault="00A17716" w:rsidP="005626AF">
            <w:pPr>
              <w:pStyle w:val="TableText"/>
            </w:pPr>
            <w:r w:rsidRPr="00F458A0">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5626AF">
            <w:pPr>
              <w:pStyle w:val="TableText"/>
            </w:pPr>
            <w:r w:rsidRPr="00F458A0">
              <w:t xml:space="preserve">Primary &amp; Secondary Claims: </w:t>
            </w:r>
          </w:p>
        </w:tc>
        <w:tc>
          <w:tcPr>
            <w:tcW w:w="4788" w:type="dxa"/>
          </w:tcPr>
          <w:p w14:paraId="6173ADF8" w14:textId="77777777" w:rsidR="00A17716" w:rsidRPr="00F458A0" w:rsidRDefault="00A17716" w:rsidP="005626AF">
            <w:pPr>
              <w:pStyle w:val="TableText"/>
            </w:pPr>
            <w:r w:rsidRPr="00F458A0">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5626AF">
            <w:pPr>
              <w:pStyle w:val="TableText"/>
            </w:pPr>
            <w:r w:rsidRPr="00F458A0">
              <w:t xml:space="preserve">NCPDP Payable Claims: </w:t>
            </w:r>
          </w:p>
        </w:tc>
        <w:tc>
          <w:tcPr>
            <w:tcW w:w="4788" w:type="dxa"/>
          </w:tcPr>
          <w:p w14:paraId="63002601" w14:textId="77777777" w:rsidR="00A17716" w:rsidRPr="00F458A0" w:rsidRDefault="00A17716" w:rsidP="005626AF">
            <w:pPr>
              <w:pStyle w:val="TableText"/>
            </w:pPr>
            <w:r w:rsidRPr="00F458A0">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5626AF">
            <w:pPr>
              <w:pStyle w:val="TableText"/>
            </w:pPr>
            <w:r w:rsidRPr="00F458A0">
              <w:t xml:space="preserve">ERA 835: </w:t>
            </w:r>
          </w:p>
        </w:tc>
        <w:tc>
          <w:tcPr>
            <w:tcW w:w="4788" w:type="dxa"/>
          </w:tcPr>
          <w:p w14:paraId="5EB59301" w14:textId="77777777" w:rsidR="00A17716" w:rsidRPr="00F458A0" w:rsidRDefault="00A17716" w:rsidP="005626AF">
            <w:pPr>
              <w:pStyle w:val="TableText"/>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5626AF">
            <w:pPr>
              <w:pStyle w:val="TableText"/>
            </w:pPr>
            <w:r w:rsidRPr="00F458A0">
              <w:t>EFTs Received:</w:t>
            </w:r>
          </w:p>
        </w:tc>
        <w:tc>
          <w:tcPr>
            <w:tcW w:w="4788" w:type="dxa"/>
          </w:tcPr>
          <w:p w14:paraId="3015BC4C" w14:textId="77777777" w:rsidR="00A17716" w:rsidRPr="00F458A0" w:rsidRDefault="00A17716" w:rsidP="005626AF">
            <w:pPr>
              <w:pStyle w:val="TableText"/>
            </w:pPr>
            <w:r w:rsidRPr="00F458A0">
              <w:t>1,297,370</w:t>
            </w:r>
          </w:p>
        </w:tc>
      </w:tr>
    </w:tbl>
    <w:p w14:paraId="1C41592D" w14:textId="77777777" w:rsidR="00A17716" w:rsidRPr="00F458A0" w:rsidRDefault="00A17716" w:rsidP="00A17716">
      <w:pPr>
        <w:pStyle w:val="Heading3"/>
      </w:pPr>
      <w:bookmarkStart w:id="29" w:name="_Toc530308104"/>
      <w:r w:rsidRPr="00F458A0">
        <w:t>Overview of Operational Requirements</w:t>
      </w:r>
      <w:bookmarkEnd w:id="29"/>
    </w:p>
    <w:p w14:paraId="1206DCDB" w14:textId="77777777" w:rsidR="00A17716" w:rsidRPr="00F458A0" w:rsidRDefault="00A17716" w:rsidP="00A17716">
      <w:pPr>
        <w:pStyle w:val="Heading4"/>
      </w:pPr>
      <w:bookmarkStart w:id="30" w:name="_Toc530308105"/>
      <w:r w:rsidRPr="00F458A0">
        <w:t>Scalability</w:t>
      </w:r>
      <w:bookmarkEnd w:id="30"/>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MCCF EDI TAS will be fully integrated with existing systems within VistA and the VA Enterprise. VistA instances can be located locally at the facility or in remote data centers as either an integrated or a single instance per site database. Additionally, VistA instances can reside on servers running various operating systems including but not limited to Windows, VMS, and Linux running InterSystems Caché.</w:t>
      </w:r>
    </w:p>
    <w:p w14:paraId="09311157" w14:textId="77777777" w:rsidR="00A17716" w:rsidRPr="00F458A0" w:rsidRDefault="00A17716" w:rsidP="00A17716">
      <w:pPr>
        <w:pStyle w:val="Heading4"/>
      </w:pPr>
      <w:bookmarkStart w:id="31" w:name="_Toc530308106"/>
      <w:r w:rsidRPr="00F458A0">
        <w:lastRenderedPageBreak/>
        <w:t>Availability</w:t>
      </w:r>
      <w:bookmarkEnd w:id="31"/>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32" w:name="_Toc530308107"/>
      <w:r w:rsidRPr="00F458A0">
        <w:t>Disaster Recovery (DR)</w:t>
      </w:r>
      <w:bookmarkEnd w:id="32"/>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33" w:name="_Toc530308108"/>
      <w:r w:rsidRPr="00F458A0">
        <w:t>Architecture Timeline</w:t>
      </w:r>
      <w:bookmarkEnd w:id="33"/>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lastRenderedPageBreak/>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037C8C">
      <w:pPr>
        <w:pStyle w:val="List3"/>
        <w:numPr>
          <w:ilvl w:val="0"/>
          <w:numId w:val="41"/>
        </w:numPr>
      </w:pPr>
      <w:r>
        <w:t>TASCore Build 1 – TAS Portal and ATO (Timeline) (7/3/17 - 9/22</w:t>
      </w:r>
      <w:r w:rsidRPr="00F458A0">
        <w:t>/17)</w:t>
      </w:r>
      <w:r>
        <w:t xml:space="preserve"> </w:t>
      </w:r>
      <w:r w:rsidRPr="00F458A0">
        <w:t>(90-day VIP Cycle)</w:t>
      </w:r>
    </w:p>
    <w:p w14:paraId="5E40D7EF" w14:textId="77777777" w:rsidR="00A17716" w:rsidRDefault="00A17716" w:rsidP="00037C8C">
      <w:pPr>
        <w:pStyle w:val="List3"/>
        <w:numPr>
          <w:ilvl w:val="0"/>
          <w:numId w:val="41"/>
        </w:numPr>
      </w:pPr>
      <w:r>
        <w:t>TASCore Build 2 – ePayment Reporting, VistA Data Access Services, IAM Integration (Timeline) (9/25/17 – 12/15</w:t>
      </w:r>
      <w:r w:rsidRPr="00F458A0">
        <w:t>/17)</w:t>
      </w:r>
      <w:r>
        <w:t xml:space="preserve"> </w:t>
      </w:r>
      <w:r w:rsidRPr="00F458A0">
        <w:t>(90-day VIP Cycle)</w:t>
      </w:r>
    </w:p>
    <w:p w14:paraId="78A8DE16" w14:textId="77777777" w:rsidR="00A17716" w:rsidRDefault="00A17716" w:rsidP="00037C8C">
      <w:pPr>
        <w:pStyle w:val="List3"/>
        <w:numPr>
          <w:ilvl w:val="0"/>
          <w:numId w:val="41"/>
        </w:numPr>
      </w:pPr>
      <w:r>
        <w:t>TASCore Build 3 – FSC ICDs, ePayment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34" w:name="_Toc530308109"/>
      <w:r w:rsidRPr="00F458A0">
        <w:t>Conceptual Design</w:t>
      </w:r>
      <w:bookmarkEnd w:id="34"/>
    </w:p>
    <w:p w14:paraId="22320A07" w14:textId="77777777" w:rsidR="00A17716" w:rsidRPr="00F458A0" w:rsidRDefault="00A17716" w:rsidP="00A17716">
      <w:pPr>
        <w:pStyle w:val="Heading2"/>
      </w:pPr>
      <w:bookmarkStart w:id="35" w:name="_Toc530308110"/>
      <w:r w:rsidRPr="00F458A0">
        <w:t>Conceptual Application Design</w:t>
      </w:r>
      <w:bookmarkEnd w:id="35"/>
    </w:p>
    <w:p w14:paraId="7D5C6D8C" w14:textId="6BA1D457" w:rsidR="000D4905" w:rsidRPr="009C1A65" w:rsidRDefault="00A80354" w:rsidP="000D4905">
      <w:pPr>
        <w:pStyle w:val="Caption"/>
        <w:rPr>
          <w:rFonts w:ascii="Arial" w:hAnsi="Arial" w:cs="Arial"/>
        </w:rPr>
      </w:pPr>
      <w:bookmarkStart w:id="36" w:name="_Toc530058952"/>
      <w:r w:rsidRPr="00A80354">
        <w:t xml:space="preserve">Figure </w:t>
      </w:r>
      <w:r w:rsidR="00E9798A">
        <w:fldChar w:fldCharType="begin"/>
      </w:r>
      <w:r w:rsidR="00E9798A">
        <w:instrText xml:space="preserve"> SEQ Figure \* ARABIC </w:instrText>
      </w:r>
      <w:r w:rsidR="00E9798A">
        <w:fldChar w:fldCharType="separate"/>
      </w:r>
      <w:r w:rsidRPr="00A80354">
        <w:rPr>
          <w:noProof/>
        </w:rPr>
        <w:t>4</w:t>
      </w:r>
      <w:r w:rsidR="00E9798A">
        <w:rPr>
          <w:noProof/>
        </w:rPr>
        <w:fldChar w:fldCharType="end"/>
      </w:r>
      <w:r w:rsidRPr="00A80354">
        <w:rPr>
          <w:noProof/>
        </w:rPr>
        <w:t>:</w:t>
      </w:r>
      <w:r w:rsidRPr="00A80354">
        <w:t xml:space="preserve"> MCCF EDI TAS Conceptual </w:t>
      </w:r>
      <w:r w:rsidR="004F46C4">
        <w:t>Architecture</w:t>
      </w:r>
      <w:bookmarkEnd w:id="36"/>
    </w:p>
    <w:p w14:paraId="74B7623E" w14:textId="1465E8CA"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r w:rsidR="000F7862" w:rsidRPr="00F458A0">
        <w:t>to</w:t>
      </w:r>
      <w:r w:rsidR="00A17716" w:rsidRPr="00F458A0">
        <w:t xml:space="preserve"> meet project requirements.</w:t>
      </w:r>
      <w:r w:rsidR="00A17716">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0D3354" w:rsidRDefault="00A17716" w:rsidP="00A17716">
      <w:pPr>
        <w:pStyle w:val="Caption"/>
        <w:rPr>
          <w:rFonts w:ascii="Arial" w:hAnsi="Arial" w:cs="Arial"/>
          <w:sz w:val="24"/>
          <w:szCs w:val="24"/>
        </w:rPr>
      </w:pPr>
      <w:bookmarkStart w:id="37" w:name="_Toc530058953"/>
      <w:r w:rsidRPr="000D3354">
        <w:rPr>
          <w:rFonts w:ascii="Arial" w:hAnsi="Arial" w:cs="Arial"/>
          <w:sz w:val="24"/>
          <w:szCs w:val="24"/>
        </w:rPr>
        <w:t xml:space="preserve">Figure </w:t>
      </w:r>
      <w:r w:rsidRPr="000D3354">
        <w:rPr>
          <w:rFonts w:ascii="Arial" w:hAnsi="Arial" w:cs="Arial"/>
          <w:sz w:val="24"/>
          <w:szCs w:val="24"/>
        </w:rPr>
        <w:fldChar w:fldCharType="begin"/>
      </w:r>
      <w:r w:rsidRPr="000D3354">
        <w:rPr>
          <w:rFonts w:ascii="Arial" w:hAnsi="Arial" w:cs="Arial"/>
          <w:sz w:val="24"/>
          <w:szCs w:val="24"/>
        </w:rPr>
        <w:instrText xml:space="preserve"> SEQ Figure \* ARABIC </w:instrText>
      </w:r>
      <w:r w:rsidRPr="000D3354">
        <w:rPr>
          <w:rFonts w:ascii="Arial" w:hAnsi="Arial" w:cs="Arial"/>
          <w:sz w:val="24"/>
          <w:szCs w:val="24"/>
        </w:rPr>
        <w:fldChar w:fldCharType="separate"/>
      </w:r>
      <w:r w:rsidR="006B661F" w:rsidRPr="000D3354">
        <w:rPr>
          <w:rFonts w:ascii="Arial" w:hAnsi="Arial" w:cs="Arial"/>
          <w:noProof/>
          <w:sz w:val="24"/>
          <w:szCs w:val="24"/>
        </w:rPr>
        <w:t>4</w:t>
      </w:r>
      <w:r w:rsidRPr="000D3354">
        <w:rPr>
          <w:rFonts w:ascii="Arial" w:hAnsi="Arial" w:cs="Arial"/>
          <w:noProof/>
          <w:sz w:val="24"/>
          <w:szCs w:val="24"/>
        </w:rPr>
        <w:fldChar w:fldCharType="end"/>
      </w:r>
      <w:r w:rsidRPr="000D3354">
        <w:rPr>
          <w:rFonts w:ascii="Arial" w:hAnsi="Arial" w:cs="Arial"/>
          <w:noProof/>
          <w:sz w:val="24"/>
          <w:szCs w:val="24"/>
        </w:rPr>
        <w:t>:</w:t>
      </w:r>
      <w:r w:rsidRPr="000D3354">
        <w:rPr>
          <w:rFonts w:ascii="Arial" w:hAnsi="Arial" w:cs="Arial"/>
          <w:sz w:val="24"/>
          <w:szCs w:val="24"/>
        </w:rPr>
        <w:t xml:space="preserve"> </w:t>
      </w:r>
      <w:r w:rsidRPr="00777536">
        <w:t>MCCF EDI TAS Conceptual Architecture</w:t>
      </w:r>
      <w:bookmarkEnd w:id="37"/>
      <w:r w:rsidR="000D4905" w:rsidRPr="000D3354">
        <w:rPr>
          <w:rFonts w:ascii="Arial" w:hAnsi="Arial" w:cs="Arial"/>
          <w:sz w:val="24"/>
          <w:szCs w:val="24"/>
        </w:rPr>
        <w:t xml:space="preserve"> </w:t>
      </w:r>
    </w:p>
    <w:p w14:paraId="09F7AE1F" w14:textId="77777777" w:rsidR="00C74C2A" w:rsidRDefault="00C74C2A" w:rsidP="00A17716">
      <w:pPr>
        <w:pStyle w:val="BodyText"/>
        <w:rPr>
          <w:noProof/>
        </w:rPr>
      </w:pPr>
    </w:p>
    <w:p w14:paraId="0577F0D2" w14:textId="77777777" w:rsidR="006D0B53" w:rsidRDefault="006D0B53" w:rsidP="00A17716">
      <w:pPr>
        <w:pStyle w:val="BodyText"/>
      </w:pPr>
      <w:r>
        <w:rPr>
          <w:noProof/>
        </w:rPr>
        <w:lastRenderedPageBreak/>
        <w:drawing>
          <wp:inline distT="0" distB="0" distL="0" distR="0" wp14:anchorId="138DCFAA" wp14:editId="0716D1DC">
            <wp:extent cx="5943600" cy="8014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CCF Conceptual.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725CDE2D" w14:textId="1CC6998A" w:rsidR="00A17716" w:rsidRDefault="006D0B53" w:rsidP="00A17716">
      <w:pPr>
        <w:pStyle w:val="BodyText"/>
      </w:pPr>
      <w:commentRangeStart w:id="38"/>
      <w:commentRangeStart w:id="39"/>
      <w:r w:rsidRPr="006D0B53">
        <w:rPr>
          <w:noProof/>
        </w:rPr>
        <w:lastRenderedPageBreak/>
        <w:drawing>
          <wp:inline distT="0" distB="0" distL="0" distR="0" wp14:anchorId="7352B8F0" wp14:editId="61BD2028">
            <wp:extent cx="5943600" cy="4529455"/>
            <wp:effectExtent l="0" t="0" r="0" b="4445"/>
            <wp:docPr id="2050" name="Picture 2" descr="C:\Users\vhaisphowart\Desktop\MCCF-TAS Enterprise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haisphowart\Desktop\MCCF-TAS Enterprise Context 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extLst/>
                  </pic:spPr>
                </pic:pic>
              </a:graphicData>
            </a:graphic>
          </wp:inline>
        </w:drawing>
      </w:r>
      <w:commentRangeEnd w:id="38"/>
      <w:r w:rsidR="00762BDE">
        <w:rPr>
          <w:rStyle w:val="CommentReference"/>
        </w:rPr>
        <w:commentReference w:id="38"/>
      </w:r>
      <w:commentRangeEnd w:id="39"/>
      <w:r w:rsidR="001D73B2">
        <w:rPr>
          <w:rStyle w:val="CommentReference"/>
        </w:rPr>
        <w:commentReference w:id="39"/>
      </w:r>
    </w:p>
    <w:p w14:paraId="01EF8AE4" w14:textId="75CEF235" w:rsidR="00C74C2A" w:rsidRDefault="006511D8" w:rsidP="00A17716">
      <w:pPr>
        <w:pStyle w:val="BodyText"/>
      </w:pPr>
      <w:commentRangeStart w:id="40"/>
      <w:r>
        <w:rPr>
          <w:rStyle w:val="CommentReference"/>
        </w:rPr>
        <w:commentReference w:id="41"/>
      </w:r>
      <w:commentRangeEnd w:id="40"/>
      <w:r w:rsidR="006D0B53">
        <w:rPr>
          <w:rStyle w:val="CommentReference"/>
        </w:rPr>
        <w:commentReference w:id="40"/>
      </w:r>
    </w:p>
    <w:p w14:paraId="61E4DB72" w14:textId="1F2EDFCE" w:rsidR="00675D75" w:rsidRDefault="001D2105" w:rsidP="00A17716">
      <w:pPr>
        <w:pStyle w:val="BodyText"/>
      </w:pPr>
      <w:commentRangeStart w:id="42"/>
      <w:r>
        <w:rPr>
          <w:rStyle w:val="CommentReference"/>
        </w:rPr>
        <w:commentReference w:id="43"/>
      </w:r>
      <w:commentRangeEnd w:id="42"/>
      <w:r w:rsidR="006D0B53">
        <w:rPr>
          <w:rStyle w:val="CommentReference"/>
        </w:rPr>
        <w:commentReference w:id="42"/>
      </w:r>
    </w:p>
    <w:p w14:paraId="0721E4A5" w14:textId="644CA1BF" w:rsidR="00675D75" w:rsidRDefault="001A1AF3" w:rsidP="00A17716">
      <w:pPr>
        <w:pStyle w:val="BodyText"/>
      </w:pPr>
      <w:r>
        <w:rPr>
          <w:rStyle w:val="CommentReference"/>
        </w:rPr>
        <w:commentReference w:id="44"/>
      </w:r>
    </w:p>
    <w:p w14:paraId="378133C9" w14:textId="2A49C6F8" w:rsidR="00675D75" w:rsidRPr="00F458A0" w:rsidRDefault="00675D75" w:rsidP="00A17716">
      <w:pPr>
        <w:pStyle w:val="BodyText"/>
      </w:pPr>
      <w:r w:rsidRPr="00675D75">
        <w:rPr>
          <w:noProof/>
        </w:rPr>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675D75">
        <w:rPr>
          <w:noProof/>
        </w:rPr>
        <w:t xml:space="preserve"> </w:t>
      </w:r>
      <w:r w:rsidR="006511D8">
        <w:rPr>
          <w:rStyle w:val="CommentReference"/>
        </w:rPr>
        <w:commentReference w:id="45"/>
      </w:r>
      <w:r w:rsidRPr="00675D75">
        <w:rPr>
          <w:noProof/>
        </w:rPr>
        <w:t xml:space="preserve">   </w:t>
      </w:r>
      <w:r w:rsidR="006511D8">
        <w:rPr>
          <w:rStyle w:val="CommentReference"/>
        </w:rPr>
        <w:commentReference w:id="46"/>
      </w:r>
      <w:r w:rsidRPr="00675D75">
        <w:rPr>
          <w:noProof/>
        </w:rPr>
        <w:t xml:space="preserve"> </w:t>
      </w:r>
      <w:r w:rsidR="008C1997">
        <w:rPr>
          <w:rStyle w:val="CommentReference"/>
        </w:rPr>
        <w:commentReference w:id="47"/>
      </w:r>
      <w:r w:rsidRPr="00675D75">
        <w:rPr>
          <w:noProof/>
        </w:rPr>
        <w:t xml:space="preserve"> </w:t>
      </w:r>
      <w:r w:rsidR="008C1997">
        <w:rPr>
          <w:rStyle w:val="CommentReference"/>
        </w:rPr>
        <w:commentReference w:id="48"/>
      </w:r>
      <w:r w:rsidRPr="00675D75">
        <w:rPr>
          <w:noProof/>
        </w:rPr>
        <w:t xml:space="preserve">    </w:t>
      </w:r>
      <w:r w:rsidR="001B215B">
        <w:rPr>
          <w:rStyle w:val="CommentReference"/>
        </w:rPr>
        <w:commentReference w:id="49"/>
      </w:r>
      <w:r w:rsidRPr="00675D75">
        <w:rPr>
          <w:noProof/>
        </w:rPr>
        <w:t xml:space="preserve">   </w:t>
      </w:r>
      <w:r w:rsidR="001B215B">
        <w:rPr>
          <w:rStyle w:val="CommentReference"/>
        </w:rPr>
        <w:commentReference w:id="50"/>
      </w:r>
      <w:r w:rsidRPr="00675D75">
        <w:rPr>
          <w:noProof/>
        </w:rPr>
        <w:t xml:space="preserve"> </w:t>
      </w:r>
      <w:r w:rsidR="001B215B">
        <w:rPr>
          <w:rStyle w:val="CommentReference"/>
        </w:rPr>
        <w:commentReference w:id="51"/>
      </w:r>
      <w:r w:rsidRPr="00675D75">
        <w:rPr>
          <w:noProof/>
        </w:rPr>
        <w:t xml:space="preserve"> </w:t>
      </w:r>
      <w:r w:rsidR="00105A52">
        <w:rPr>
          <w:rStyle w:val="CommentReference"/>
        </w:rPr>
        <w:commentReference w:id="52"/>
      </w:r>
      <w:r w:rsidRPr="00675D75">
        <w:rPr>
          <w:noProof/>
        </w:rPr>
        <w:t xml:space="preserve"> </w:t>
      </w:r>
      <w:r w:rsidR="00F557F6">
        <w:rPr>
          <w:rStyle w:val="CommentReference"/>
        </w:rPr>
        <w:commentReference w:id="53"/>
      </w:r>
      <w:r w:rsidRPr="00675D75">
        <w:rPr>
          <w:noProof/>
        </w:rPr>
        <w:t xml:space="preserve"> </w:t>
      </w:r>
      <w:r w:rsidR="00F557F6">
        <w:rPr>
          <w:rStyle w:val="CommentReference"/>
        </w:rPr>
        <w:commentReference w:id="54"/>
      </w:r>
      <w:r w:rsidRPr="00675D75">
        <w:rPr>
          <w:noProof/>
        </w:rPr>
        <w:t xml:space="preserve"> </w:t>
      </w:r>
      <w:r w:rsidR="00F557F6">
        <w:rPr>
          <w:rStyle w:val="CommentReference"/>
        </w:rPr>
        <w:commentReference w:id="55"/>
      </w:r>
      <w:r w:rsidRPr="00675D75">
        <w:rPr>
          <w:noProof/>
        </w:rPr>
        <w:t xml:space="preserve">  </w:t>
      </w:r>
      <w:r w:rsidR="00F557F6">
        <w:rPr>
          <w:rStyle w:val="CommentReference"/>
        </w:rPr>
        <w:commentReference w:id="56"/>
      </w:r>
    </w:p>
    <w:p w14:paraId="1E9BF937" w14:textId="466EDDB0" w:rsidR="00E106D0" w:rsidRPr="00F458A0" w:rsidRDefault="00E106D0" w:rsidP="00E106D0">
      <w:pPr>
        <w:pStyle w:val="Heading3"/>
      </w:pPr>
      <w:bookmarkStart w:id="57" w:name="_Toc530308111"/>
      <w:r w:rsidRPr="00F458A0">
        <w:t>User</w:t>
      </w:r>
      <w:r>
        <w:t xml:space="preserve"> </w:t>
      </w:r>
      <w:r w:rsidRPr="00F458A0">
        <w:t>Profiles</w:t>
      </w:r>
      <w:bookmarkEnd w:id="57"/>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bookmarkStart w:id="58" w:name="_Toc530308112"/>
      <w:r>
        <w:t>TASCore</w:t>
      </w:r>
      <w:r w:rsidRPr="004725CD">
        <w:t xml:space="preserve"> </w:t>
      </w:r>
      <w:r>
        <w:t>User Types</w:t>
      </w:r>
      <w:bookmarkEnd w:id="58"/>
    </w:p>
    <w:p w14:paraId="0BCB8CC4" w14:textId="77777777" w:rsidR="00072A30" w:rsidRDefault="00E106D0" w:rsidP="00E106D0">
      <w:pPr>
        <w:pStyle w:val="BodyText"/>
        <w:sectPr w:rsidR="00072A30" w:rsidSect="001255F3">
          <w:pgSz w:w="12240" w:h="15840" w:code="1"/>
          <w:pgMar w:top="1440" w:right="1440" w:bottom="1440" w:left="1440" w:header="720" w:footer="720" w:gutter="0"/>
          <w:pgNumType w:start="1"/>
          <w:cols w:space="720"/>
          <w:docGrid w:linePitch="360"/>
        </w:sectPr>
      </w:pPr>
      <w:r>
        <w:t>The following user types were defined during the work performed to complete US1648 – UI Architecture: Develop User Types. Existing documentation for eBilling, eInsurance, ePayments, eAdmin, and ePharmancy was used as a basis for researching existing user types. The outcome of US1648 was reviewed by the business teams.</w:t>
      </w:r>
    </w:p>
    <w:p w14:paraId="6689B82E" w14:textId="3F7522F9" w:rsidR="00E106D0" w:rsidRDefault="00E106D0" w:rsidP="00E106D0">
      <w:pPr>
        <w:pStyle w:val="BodyText"/>
      </w:pPr>
    </w:p>
    <w:p w14:paraId="27626E20" w14:textId="1360CFF4" w:rsidR="00887D32" w:rsidRPr="00887D32" w:rsidRDefault="00E106D0" w:rsidP="00072A30">
      <w:pPr>
        <w:pStyle w:val="Caption"/>
        <w:rPr>
          <w:noProof/>
        </w:rPr>
      </w:pPr>
      <w:bookmarkStart w:id="59" w:name="_Toc530058991"/>
      <w:r>
        <w:t xml:space="preserve">Table </w:t>
      </w:r>
      <w:r w:rsidR="00E9798A">
        <w:fldChar w:fldCharType="begin"/>
      </w:r>
      <w:r w:rsidR="00E9798A">
        <w:instrText xml:space="preserve"> SEQ Table \* ARABIC </w:instrText>
      </w:r>
      <w:r w:rsidR="00E9798A">
        <w:fldChar w:fldCharType="separate"/>
      </w:r>
      <w:r w:rsidR="006B661F">
        <w:rPr>
          <w:noProof/>
        </w:rPr>
        <w:t>2</w:t>
      </w:r>
      <w:r w:rsidR="00E9798A">
        <w:rPr>
          <w:noProof/>
        </w:rPr>
        <w:fldChar w:fldCharType="end"/>
      </w:r>
      <w:r>
        <w:t xml:space="preserve"> - User </w:t>
      </w:r>
      <w:r>
        <w:rPr>
          <w:noProof/>
        </w:rPr>
        <w:t>Type by eBusiness Team</w:t>
      </w:r>
      <w:bookmarkEnd w:id="59"/>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53"/>
        <w:gridCol w:w="6791"/>
      </w:tblGrid>
      <w:tr w:rsidR="00663F9C" w14:paraId="2C937670" w14:textId="77777777" w:rsidTr="00540B77">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6F4A922B" w14:textId="1C2FF5DC" w:rsidR="00663F9C" w:rsidRPr="00540B77" w:rsidRDefault="00663F9C" w:rsidP="00540B77">
            <w:pPr>
              <w:pStyle w:val="TableHeading"/>
            </w:pPr>
            <w:r w:rsidRPr="00540B77">
              <w:t>User Type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1AD65BFB" w14:textId="39861F45" w:rsidR="00663F9C" w:rsidRPr="00540B77" w:rsidRDefault="00663F9C" w:rsidP="00540B77">
            <w:pPr>
              <w:pStyle w:val="TableHeading"/>
            </w:pPr>
            <w:r w:rsidRPr="00540B77">
              <w:t>User Permissions</w:t>
            </w:r>
          </w:p>
        </w:tc>
      </w:tr>
      <w:tr w:rsidR="00E106D0" w14:paraId="1448D47E"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072A30">
            <w:pPr>
              <w:pStyle w:val="TableText"/>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072A30">
            <w:pPr>
              <w:pStyle w:val="TableText"/>
            </w:pPr>
            <w:r>
              <w:t>One or more of the following:</w:t>
            </w:r>
          </w:p>
          <w:p w14:paraId="67D0993D" w14:textId="77777777" w:rsidR="00E106D0" w:rsidRDefault="00E106D0" w:rsidP="00072A30">
            <w:pPr>
              <w:pStyle w:val="TableText"/>
              <w:rPr>
                <w:rFonts w:eastAsia="Times New Roman"/>
              </w:rPr>
            </w:pPr>
            <w:r>
              <w:rPr>
                <w:rFonts w:eastAsia="Times New Roman"/>
              </w:rPr>
              <w:t>Read-Only</w:t>
            </w:r>
          </w:p>
          <w:p w14:paraId="489399D1" w14:textId="04168761" w:rsidR="00E106D0" w:rsidRDefault="00E106D0" w:rsidP="00072A30">
            <w:pPr>
              <w:pStyle w:val="TableText"/>
              <w:rPr>
                <w:rFonts w:eastAsia="Times New Roman"/>
              </w:rPr>
            </w:pPr>
            <w:r>
              <w:rPr>
                <w:rFonts w:eastAsia="Times New Roman"/>
              </w:rPr>
              <w:t>Contributor</w:t>
            </w:r>
          </w:p>
          <w:p w14:paraId="6180CCE7"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C20E046" w14:textId="6001C962" w:rsidR="00E106D0" w:rsidRDefault="00E106D0" w:rsidP="00072A30">
            <w:pPr>
              <w:pStyle w:val="TableText"/>
              <w:rPr>
                <w:rFonts w:eastAsia="Times New Roman"/>
              </w:rPr>
            </w:pPr>
          </w:p>
        </w:tc>
      </w:tr>
      <w:tr w:rsidR="00E106D0" w14:paraId="2C5E30B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072A30">
            <w:pPr>
              <w:pStyle w:val="TableText"/>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072A30">
            <w:pPr>
              <w:pStyle w:val="TableText"/>
            </w:pPr>
            <w:r>
              <w:t>One or more of the following:</w:t>
            </w:r>
          </w:p>
          <w:p w14:paraId="492E50EB" w14:textId="77777777" w:rsidR="00E106D0" w:rsidRDefault="00E106D0" w:rsidP="00072A30">
            <w:pPr>
              <w:pStyle w:val="TableText"/>
              <w:rPr>
                <w:rFonts w:eastAsia="Times New Roman"/>
              </w:rPr>
            </w:pPr>
            <w:r>
              <w:rPr>
                <w:rFonts w:eastAsia="Times New Roman"/>
              </w:rPr>
              <w:t>Read-Only</w:t>
            </w:r>
          </w:p>
          <w:p w14:paraId="10E31B25" w14:textId="6F544F81" w:rsidR="00E106D0" w:rsidRDefault="00E106D0" w:rsidP="00072A30">
            <w:pPr>
              <w:pStyle w:val="TableText"/>
              <w:rPr>
                <w:rFonts w:eastAsia="Times New Roman"/>
              </w:rPr>
            </w:pPr>
            <w:r>
              <w:rPr>
                <w:rFonts w:eastAsia="Times New Roman"/>
              </w:rPr>
              <w:t>Contributor</w:t>
            </w:r>
          </w:p>
          <w:p w14:paraId="739510C3"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4FB00E6" w14:textId="062F18CE" w:rsidR="00E106D0" w:rsidRDefault="00E106D0" w:rsidP="00072A30">
            <w:pPr>
              <w:pStyle w:val="TableText"/>
              <w:rPr>
                <w:rFonts w:eastAsia="Times New Roman"/>
              </w:rPr>
            </w:pPr>
          </w:p>
        </w:tc>
      </w:tr>
      <w:tr w:rsidR="00E106D0" w14:paraId="4E3ECBB6"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072A30">
            <w:pPr>
              <w:pStyle w:val="TableText"/>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072A30">
            <w:pPr>
              <w:pStyle w:val="TableText"/>
            </w:pPr>
            <w:r>
              <w:t>One or more of the following:</w:t>
            </w:r>
          </w:p>
          <w:p w14:paraId="17E2222B" w14:textId="77777777" w:rsidR="00E106D0" w:rsidRDefault="00E106D0" w:rsidP="00072A30">
            <w:pPr>
              <w:pStyle w:val="TableText"/>
              <w:rPr>
                <w:rFonts w:eastAsia="Times New Roman"/>
              </w:rPr>
            </w:pPr>
            <w:r>
              <w:rPr>
                <w:rFonts w:eastAsia="Times New Roman"/>
              </w:rPr>
              <w:t>Read-Only</w:t>
            </w:r>
          </w:p>
          <w:p w14:paraId="59459846" w14:textId="77777777" w:rsidR="00E106D0" w:rsidRDefault="00E106D0" w:rsidP="00072A30">
            <w:pPr>
              <w:pStyle w:val="TableText"/>
              <w:rPr>
                <w:rFonts w:eastAsia="Times New Roman"/>
              </w:rPr>
            </w:pPr>
            <w:r>
              <w:rPr>
                <w:rFonts w:eastAsia="Times New Roman"/>
              </w:rPr>
              <w:t>Contributor</w:t>
            </w:r>
          </w:p>
          <w:p w14:paraId="5DEF884D"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2EECD16" w14:textId="159553AF" w:rsidR="00E106D0" w:rsidRDefault="00E106D0" w:rsidP="00072A30">
            <w:pPr>
              <w:pStyle w:val="TableText"/>
              <w:rPr>
                <w:rFonts w:eastAsia="Times New Roman"/>
              </w:rPr>
            </w:pPr>
          </w:p>
        </w:tc>
      </w:tr>
      <w:tr w:rsidR="00E106D0" w14:paraId="0C38F50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072A30">
            <w:pPr>
              <w:pStyle w:val="TableText"/>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072A30">
            <w:pPr>
              <w:pStyle w:val="TableText"/>
            </w:pPr>
            <w:r>
              <w:t>One or more of the following:</w:t>
            </w:r>
          </w:p>
          <w:p w14:paraId="43283B00" w14:textId="77777777" w:rsidR="00E106D0" w:rsidRDefault="00E106D0" w:rsidP="00072A30">
            <w:pPr>
              <w:pStyle w:val="TableText"/>
              <w:rPr>
                <w:rFonts w:eastAsia="Times New Roman"/>
              </w:rPr>
            </w:pPr>
            <w:r>
              <w:rPr>
                <w:rFonts w:eastAsia="Times New Roman"/>
              </w:rPr>
              <w:t>Read-Only</w:t>
            </w:r>
          </w:p>
          <w:p w14:paraId="796C3C06" w14:textId="107AFBB5" w:rsidR="00E106D0" w:rsidRDefault="00E106D0" w:rsidP="00072A30">
            <w:pPr>
              <w:pStyle w:val="TableText"/>
              <w:rPr>
                <w:rFonts w:eastAsia="Times New Roman"/>
              </w:rPr>
            </w:pPr>
            <w:r>
              <w:rPr>
                <w:rFonts w:eastAsia="Times New Roman"/>
              </w:rPr>
              <w:t>Contributor</w:t>
            </w:r>
          </w:p>
          <w:p w14:paraId="4847A7E4"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240D506" w14:textId="7EF07E5F" w:rsidR="00E106D0" w:rsidRDefault="00E106D0" w:rsidP="00072A30">
            <w:pPr>
              <w:pStyle w:val="TableText"/>
              <w:rPr>
                <w:rFonts w:eastAsia="Times New Roman"/>
              </w:rPr>
            </w:pPr>
          </w:p>
        </w:tc>
      </w:tr>
      <w:tr w:rsidR="00E106D0" w14:paraId="5B707DE5"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072A30">
            <w:pPr>
              <w:pStyle w:val="TableText"/>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072A30">
            <w:pPr>
              <w:pStyle w:val="TableText"/>
            </w:pPr>
            <w:r>
              <w:t>One or more of the following:</w:t>
            </w:r>
          </w:p>
          <w:p w14:paraId="1BABFDFE" w14:textId="77777777" w:rsidR="00E106D0" w:rsidRDefault="00E106D0" w:rsidP="00072A30">
            <w:pPr>
              <w:pStyle w:val="TableText"/>
              <w:rPr>
                <w:rFonts w:eastAsia="Times New Roman"/>
              </w:rPr>
            </w:pPr>
            <w:r>
              <w:rPr>
                <w:rFonts w:eastAsia="Times New Roman"/>
              </w:rPr>
              <w:t>Read-Only</w:t>
            </w:r>
          </w:p>
          <w:p w14:paraId="303BAED9" w14:textId="77777777" w:rsidR="00E106D0" w:rsidRDefault="00E106D0" w:rsidP="00072A30">
            <w:pPr>
              <w:pStyle w:val="TableText"/>
              <w:rPr>
                <w:rFonts w:eastAsia="Times New Roman"/>
              </w:rPr>
            </w:pPr>
            <w:r>
              <w:rPr>
                <w:rFonts w:eastAsia="Times New Roman"/>
              </w:rPr>
              <w:t>Contributor</w:t>
            </w:r>
          </w:p>
          <w:p w14:paraId="7CAF8FCC"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352805BA" w14:textId="560B1B1E" w:rsidR="00E106D0" w:rsidRDefault="00E106D0" w:rsidP="00072A30">
            <w:pPr>
              <w:pStyle w:val="TableText"/>
              <w:rPr>
                <w:rFonts w:eastAsia="Times New Roman"/>
              </w:rPr>
            </w:pPr>
          </w:p>
        </w:tc>
      </w:tr>
      <w:tr w:rsidR="00E106D0" w14:paraId="6420DE8D"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072A30">
            <w:pPr>
              <w:pStyle w:val="TableText"/>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072A30">
            <w:pPr>
              <w:pStyle w:val="TableText"/>
            </w:pPr>
            <w:r>
              <w:t>One or more of the following:</w:t>
            </w:r>
          </w:p>
          <w:p w14:paraId="6544A5C9" w14:textId="77777777" w:rsidR="00E106D0" w:rsidRDefault="00E106D0" w:rsidP="00072A30">
            <w:pPr>
              <w:pStyle w:val="TableText"/>
              <w:rPr>
                <w:rFonts w:eastAsia="Times New Roman"/>
              </w:rPr>
            </w:pPr>
            <w:r>
              <w:rPr>
                <w:rFonts w:eastAsia="Times New Roman"/>
              </w:rPr>
              <w:t>Read-Only</w:t>
            </w:r>
          </w:p>
          <w:p w14:paraId="15990ECD" w14:textId="77777777" w:rsidR="00E106D0" w:rsidRDefault="00E106D0" w:rsidP="00072A30">
            <w:pPr>
              <w:pStyle w:val="TableText"/>
              <w:rPr>
                <w:rFonts w:eastAsia="Times New Roman"/>
              </w:rPr>
            </w:pPr>
            <w:r>
              <w:rPr>
                <w:rFonts w:eastAsia="Times New Roman"/>
              </w:rPr>
              <w:t>Contributor</w:t>
            </w:r>
          </w:p>
          <w:p w14:paraId="2BD98ED6"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55818039" w14:textId="17AC497B" w:rsidR="00E106D0" w:rsidRDefault="00E106D0" w:rsidP="00072A30">
            <w:pPr>
              <w:pStyle w:val="TableText"/>
              <w:rPr>
                <w:rFonts w:eastAsia="Times New Roman"/>
              </w:rPr>
            </w:pPr>
          </w:p>
        </w:tc>
      </w:tr>
      <w:tr w:rsidR="00E106D0" w14:paraId="6F4B12F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072A30">
            <w:pPr>
              <w:pStyle w:val="TableText"/>
            </w:pPr>
            <w:r>
              <w:lastRenderedPageBreak/>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072A30">
            <w:pPr>
              <w:pStyle w:val="TableText"/>
            </w:pPr>
            <w:r>
              <w:t>One or more of the following:</w:t>
            </w:r>
          </w:p>
          <w:p w14:paraId="64EA021C" w14:textId="77777777" w:rsidR="00E106D0" w:rsidRDefault="00E106D0" w:rsidP="00072A30">
            <w:pPr>
              <w:pStyle w:val="TableText"/>
              <w:rPr>
                <w:rFonts w:eastAsia="Times New Roman"/>
              </w:rPr>
            </w:pPr>
            <w:r>
              <w:rPr>
                <w:rFonts w:eastAsia="Times New Roman"/>
              </w:rPr>
              <w:t>Read-Only</w:t>
            </w:r>
          </w:p>
          <w:p w14:paraId="005FEB7B" w14:textId="5916FB56" w:rsidR="00E106D0" w:rsidRDefault="00E106D0" w:rsidP="00072A30">
            <w:pPr>
              <w:pStyle w:val="TableText"/>
              <w:rPr>
                <w:rFonts w:eastAsia="Times New Roman"/>
              </w:rPr>
            </w:pPr>
            <w:r>
              <w:rPr>
                <w:rFonts w:eastAsia="Times New Roman"/>
              </w:rPr>
              <w:t>Contributor</w:t>
            </w:r>
          </w:p>
          <w:p w14:paraId="7AD97218"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55F97AF" w14:textId="43B181D1" w:rsidR="00E106D0" w:rsidRDefault="00E106D0" w:rsidP="00072A30">
            <w:pPr>
              <w:pStyle w:val="TableText"/>
              <w:rPr>
                <w:rFonts w:eastAsia="Times New Roman"/>
              </w:rPr>
            </w:pPr>
          </w:p>
        </w:tc>
      </w:tr>
      <w:tr w:rsidR="00E106D0" w14:paraId="5802730B"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072A30">
            <w:pPr>
              <w:pStyle w:val="TableText"/>
            </w:pPr>
            <w:r>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072A30">
            <w:pPr>
              <w:pStyle w:val="TableText"/>
              <w:rPr>
                <w:rFonts w:eastAsia="Times New Roman"/>
              </w:rPr>
            </w:pPr>
            <w:r>
              <w:rPr>
                <w:rFonts w:eastAsia="Times New Roman"/>
              </w:rPr>
              <w:t>Administrative Privileges (eBusiness Solutions Staff)</w:t>
            </w:r>
          </w:p>
          <w:p w14:paraId="3E06E062" w14:textId="77777777" w:rsidR="00E106D0" w:rsidRDefault="00E106D0" w:rsidP="00072A30">
            <w:pPr>
              <w:pStyle w:val="TableText"/>
              <w:rPr>
                <w:rFonts w:eastAsia="Times New Roman"/>
              </w:rPr>
            </w:pPr>
            <w:r>
              <w:rPr>
                <w:rFonts w:eastAsia="Times New Roman"/>
              </w:rPr>
              <w:t>Upload documents, links and dynamic content</w:t>
            </w:r>
          </w:p>
          <w:p w14:paraId="28DADF67" w14:textId="77777777" w:rsidR="00E106D0" w:rsidRDefault="00E106D0" w:rsidP="00072A30">
            <w:pPr>
              <w:pStyle w:val="TableText"/>
              <w:rPr>
                <w:rFonts w:eastAsia="Times New Roman"/>
              </w:rPr>
            </w:pPr>
            <w:r>
              <w:rPr>
                <w:rFonts w:eastAsia="Times New Roman"/>
              </w:rPr>
              <w:t>Tag metadata and taxonomy information</w:t>
            </w:r>
          </w:p>
          <w:p w14:paraId="6FB9370D" w14:textId="77777777" w:rsidR="00E106D0" w:rsidRDefault="00E106D0" w:rsidP="00072A30">
            <w:pPr>
              <w:pStyle w:val="TableText"/>
              <w:rPr>
                <w:rFonts w:eastAsia="Times New Roman"/>
              </w:rPr>
            </w:pPr>
            <w:r>
              <w:rPr>
                <w:rFonts w:eastAsia="Times New Roman"/>
              </w:rPr>
              <w:t>Set priority (Sort)</w:t>
            </w:r>
          </w:p>
          <w:p w14:paraId="2F81D640" w14:textId="77777777" w:rsidR="00E106D0" w:rsidRDefault="00E106D0" w:rsidP="00072A30">
            <w:pPr>
              <w:pStyle w:val="TableText"/>
              <w:rPr>
                <w:rFonts w:eastAsia="Times New Roman"/>
              </w:rPr>
            </w:pPr>
            <w:r>
              <w:rPr>
                <w:rFonts w:eastAsia="Times New Roman"/>
              </w:rPr>
              <w:t>Add, Edit or Delete Content Items</w:t>
            </w:r>
          </w:p>
          <w:p w14:paraId="230517B7" w14:textId="77777777" w:rsidR="00E106D0" w:rsidRDefault="00E106D0" w:rsidP="00072A30">
            <w:pPr>
              <w:pStyle w:val="TableText"/>
              <w:rPr>
                <w:rFonts w:eastAsia="Times New Roman"/>
              </w:rPr>
            </w:pPr>
            <w:r>
              <w:rPr>
                <w:rFonts w:eastAsia="Times New Roman"/>
              </w:rPr>
              <w:t>Manage user access/permissions</w:t>
            </w:r>
          </w:p>
          <w:p w14:paraId="156B7F61" w14:textId="77777777" w:rsidR="00E106D0" w:rsidRDefault="00E106D0" w:rsidP="00072A30">
            <w:pPr>
              <w:pStyle w:val="TableText"/>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60" w:name="_Toc530308113"/>
      <w:r w:rsidRPr="00F458A0">
        <w:t>Application Locations</w:t>
      </w:r>
      <w:bookmarkEnd w:id="60"/>
    </w:p>
    <w:p w14:paraId="71DAA282" w14:textId="77777777" w:rsidR="00A17716" w:rsidRPr="00F458A0" w:rsidRDefault="00A17716" w:rsidP="00A17716">
      <w:pPr>
        <w:pStyle w:val="Heading4"/>
      </w:pPr>
      <w:bookmarkStart w:id="61" w:name="_Toc530308114"/>
      <w:r w:rsidRPr="00F458A0">
        <w:t>Identified Systems</w:t>
      </w:r>
      <w:bookmarkEnd w:id="61"/>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1275352" w14:textId="14F01176" w:rsidR="00BF06D5" w:rsidRPr="00BF06D5" w:rsidRDefault="000D3354" w:rsidP="00BF06D5">
      <w:pPr>
        <w:pStyle w:val="Caption"/>
        <w:spacing w:before="0" w:after="0"/>
        <w:rPr>
          <w:b w:val="0"/>
          <w:bCs w:val="0"/>
          <w:sz w:val="24"/>
          <w:szCs w:val="24"/>
        </w:rPr>
      </w:pPr>
      <w:r>
        <w:rPr>
          <w:b w:val="0"/>
          <w:bCs w:val="0"/>
        </w:rPr>
        <w:lastRenderedPageBreak/>
        <w:t>The figure below</w:t>
      </w:r>
      <w:r w:rsidR="00BF06D5">
        <w:rPr>
          <w:b w:val="0"/>
          <w:bCs w:val="0"/>
          <w:sz w:val="24"/>
          <w:szCs w:val="24"/>
        </w:rPr>
        <w:t xml:space="preserve">, </w:t>
      </w:r>
      <w:r w:rsidR="00BF06D5" w:rsidRPr="00BF06D5">
        <w:rPr>
          <w:b w:val="0"/>
          <w:bCs w:val="0"/>
          <w:sz w:val="24"/>
          <w:szCs w:val="24"/>
        </w:rPr>
        <w:t>Servers Hosting the Software Components</w:t>
      </w:r>
      <w:r w:rsidR="00BF06D5">
        <w:rPr>
          <w:b w:val="0"/>
          <w:bCs w:val="0"/>
          <w:sz w:val="24"/>
          <w:szCs w:val="24"/>
        </w:rPr>
        <w:t xml:space="preserve">, </w:t>
      </w:r>
      <w:r w:rsidR="00BF06D5" w:rsidRPr="00BF06D5">
        <w:rPr>
          <w:b w:val="0"/>
          <w:bCs w:val="0"/>
          <w:sz w:val="24"/>
          <w:szCs w:val="24"/>
        </w:rPr>
        <w:t>shows the primary MCCF EDI TAS non-VistA components of this environment.</w:t>
      </w:r>
      <w:r w:rsidR="00BF06D5">
        <w:rPr>
          <w:b w:val="0"/>
          <w:bCs w:val="0"/>
          <w:sz w:val="24"/>
          <w:szCs w:val="24"/>
        </w:rPr>
        <w:t xml:space="preserve"> IAM/SSOi integration implements components in the Apacheserver in each of the MCCF environments.</w:t>
      </w:r>
    </w:p>
    <w:p w14:paraId="52BE2A2B" w14:textId="164B6650" w:rsidR="00A17716" w:rsidRPr="00756B15" w:rsidRDefault="00A17716" w:rsidP="00A17716">
      <w:pPr>
        <w:pStyle w:val="Caption"/>
        <w:rPr>
          <w:rFonts w:ascii="Arial" w:hAnsi="Arial" w:cs="Arial"/>
          <w:sz w:val="24"/>
          <w:szCs w:val="24"/>
        </w:rPr>
      </w:pPr>
      <w:bookmarkStart w:id="62" w:name="_Toc530058954"/>
      <w:r w:rsidRPr="00756B15">
        <w:rPr>
          <w:rFonts w:ascii="Arial" w:hAnsi="Arial" w:cs="Arial"/>
          <w:sz w:val="24"/>
          <w:szCs w:val="24"/>
        </w:rPr>
        <w:t xml:space="preserve">Figure </w:t>
      </w:r>
      <w:r w:rsidR="000D4737" w:rsidRPr="00756B15">
        <w:rPr>
          <w:rFonts w:ascii="Arial" w:hAnsi="Arial" w:cs="Arial"/>
          <w:sz w:val="24"/>
          <w:szCs w:val="24"/>
        </w:rPr>
        <w:fldChar w:fldCharType="begin"/>
      </w:r>
      <w:r w:rsidR="000D4737" w:rsidRPr="00756B15">
        <w:rPr>
          <w:rFonts w:ascii="Arial" w:hAnsi="Arial" w:cs="Arial"/>
          <w:sz w:val="24"/>
          <w:szCs w:val="24"/>
        </w:rPr>
        <w:instrText xml:space="preserve"> SEQ Figure \* ARABIC </w:instrText>
      </w:r>
      <w:r w:rsidR="000D4737" w:rsidRPr="00756B15">
        <w:rPr>
          <w:rFonts w:ascii="Arial" w:hAnsi="Arial" w:cs="Arial"/>
          <w:sz w:val="24"/>
          <w:szCs w:val="24"/>
        </w:rPr>
        <w:fldChar w:fldCharType="separate"/>
      </w:r>
      <w:r w:rsidR="006B661F" w:rsidRPr="00756B15">
        <w:rPr>
          <w:rFonts w:ascii="Arial" w:hAnsi="Arial" w:cs="Arial"/>
          <w:noProof/>
          <w:sz w:val="24"/>
          <w:szCs w:val="24"/>
        </w:rPr>
        <w:t>5</w:t>
      </w:r>
      <w:r w:rsidR="000D4737" w:rsidRPr="00756B15">
        <w:rPr>
          <w:rFonts w:ascii="Arial" w:hAnsi="Arial" w:cs="Arial"/>
          <w:noProof/>
          <w:sz w:val="24"/>
          <w:szCs w:val="24"/>
        </w:rPr>
        <w:fldChar w:fldCharType="end"/>
      </w:r>
      <w:r w:rsidRPr="00756B15">
        <w:rPr>
          <w:rFonts w:ascii="Arial" w:hAnsi="Arial" w:cs="Arial"/>
          <w:sz w:val="24"/>
          <w:szCs w:val="24"/>
        </w:rPr>
        <w:t>: Servers Hosting the Software Components</w:t>
      </w:r>
      <w:bookmarkEnd w:id="62"/>
    </w:p>
    <w:p w14:paraId="64648B49" w14:textId="082B1EC6" w:rsidR="00A17716" w:rsidRPr="00F458A0" w:rsidRDefault="00216F73" w:rsidP="00A17716">
      <w:pPr>
        <w:spacing w:before="240"/>
        <w:rPr>
          <w:color w:val="0000FF"/>
        </w:rPr>
      </w:pPr>
      <w:r>
        <w:rPr>
          <w:noProof/>
        </w:rPr>
        <w:drawing>
          <wp:inline distT="0" distB="0" distL="0" distR="0" wp14:anchorId="469247AE" wp14:editId="07C94FAD">
            <wp:extent cx="5943600" cy="4662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CF EDI TAS System Boundary.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r w:rsidR="00D20D29">
        <w:rPr>
          <w:rStyle w:val="CommentReference"/>
        </w:rPr>
        <w:commentReference w:id="63"/>
      </w:r>
    </w:p>
    <w:p w14:paraId="00405D4B" w14:textId="79484268" w:rsidR="00A17716" w:rsidRPr="00F458A0" w:rsidRDefault="00A17716" w:rsidP="00A17716">
      <w:pPr>
        <w:pStyle w:val="BodyText"/>
      </w:pPr>
      <w:r>
        <w:t>Non-VistA storage components</w:t>
      </w:r>
      <w:r w:rsidRPr="00F458A0">
        <w:t xml:space="preserve"> </w:t>
      </w:r>
      <w:r w:rsidR="00216F73">
        <w:t>are implemented in the CosmosDB instances in MAG</w:t>
      </w:r>
      <w:r w:rsidRPr="00F458A0">
        <w:t>. All other software components will be installed on the Web application servers.</w:t>
      </w:r>
    </w:p>
    <w:p w14:paraId="4047BDB1" w14:textId="77777777" w:rsidR="00A17716" w:rsidRDefault="00A17716" w:rsidP="00A17716">
      <w:pPr>
        <w:pStyle w:val="Heading3"/>
      </w:pPr>
      <w:bookmarkStart w:id="64" w:name="_Toc530308115"/>
      <w:r>
        <w:t>MCCF EDI TAS Automated Software Installation and Configuration</w:t>
      </w:r>
      <w:bookmarkEnd w:id="64"/>
    </w:p>
    <w:p w14:paraId="1B451907" w14:textId="64287DA0" w:rsidR="00A17716" w:rsidRDefault="00A17716" w:rsidP="00A17716">
      <w:pPr>
        <w:pStyle w:val="BodyText"/>
      </w:pPr>
      <w:r>
        <w:t xml:space="preserve">The software packages that will be used and the environments where each will be used are listed </w:t>
      </w:r>
      <w:r w:rsidR="00603387">
        <w:t>in the table below.</w:t>
      </w:r>
      <w:r>
        <w:t> </w:t>
      </w:r>
    </w:p>
    <w:p w14:paraId="44DDEEB8" w14:textId="0068480F" w:rsidR="00A17716" w:rsidRDefault="00D20D29" w:rsidP="00A17716">
      <w:pPr>
        <w:pStyle w:val="BodyText"/>
        <w:rPr>
          <w:rFonts w:eastAsiaTheme="minorEastAsia"/>
        </w:rPr>
      </w:pPr>
      <w:commentRangeStart w:id="65"/>
      <w:commentRangeStart w:id="66"/>
      <w:commentRangeStart w:id="67"/>
      <w:r>
        <w:rPr>
          <w:rStyle w:val="CommentReference"/>
        </w:rPr>
        <w:commentReference w:id="68"/>
      </w:r>
      <w:commentRangeEnd w:id="65"/>
      <w:r w:rsidR="003634C5">
        <w:rPr>
          <w:rStyle w:val="CommentReference"/>
        </w:rPr>
        <w:commentReference w:id="65"/>
      </w:r>
      <w:commentRangeEnd w:id="66"/>
      <w:r w:rsidR="00CC74D4">
        <w:rPr>
          <w:rStyle w:val="CommentReference"/>
        </w:rPr>
        <w:commentReference w:id="66"/>
      </w:r>
      <w:commentRangeEnd w:id="67"/>
      <w:r w:rsidR="00AC0BC0">
        <w:rPr>
          <w:rStyle w:val="CommentReference"/>
        </w:rPr>
        <w:commentReference w:id="67"/>
      </w:r>
    </w:p>
    <w:p w14:paraId="111BE622" w14:textId="77777777" w:rsidR="00A17716" w:rsidRDefault="00A17716" w:rsidP="00A17716">
      <w:pPr>
        <w:pStyle w:val="BodyText"/>
      </w:pPr>
      <w:r>
        <w:t>The servers located in each environment are defined in Section 6.3</w:t>
      </w:r>
    </w:p>
    <w:p w14:paraId="76585F4B" w14:textId="2CACFDA1" w:rsidR="00A17716" w:rsidRDefault="00A17716" w:rsidP="00A17716">
      <w:pPr>
        <w:pStyle w:val="BodyText"/>
      </w:pPr>
      <w:r w:rsidRPr="009019E0">
        <w:t xml:space="preserve">If a software package is required to be used in </w:t>
      </w:r>
      <w:r w:rsidR="00CA6ACA" w:rsidRPr="009019E0">
        <w:t>an</w:t>
      </w:r>
      <w:r w:rsidRPr="009019E0">
        <w:t xml:space="preserve"> </w:t>
      </w:r>
      <w:r w:rsidR="000F7862" w:rsidRPr="009019E0">
        <w:t>environment</w:t>
      </w:r>
      <w:r w:rsidRPr="009019E0">
        <w:t>, all other related environments must also incorporate that package prior to the promotion process</w:t>
      </w:r>
      <w:r>
        <w:t>. For example, if a package is needed in production, it will also be needed in all other environments.</w:t>
      </w:r>
    </w:p>
    <w:p w14:paraId="374CC23F" w14:textId="038AD0D3" w:rsidR="00A17716" w:rsidRDefault="00A17716" w:rsidP="00A17716">
      <w:pPr>
        <w:pStyle w:val="BodyText"/>
      </w:pPr>
      <w:r>
        <w:lastRenderedPageBreak/>
        <w:t xml:space="preserve">Automated software installation and configuration will be implemented using Vagrant and Ansible in </w:t>
      </w:r>
      <w:r w:rsidR="000F7862">
        <w:t>the</w:t>
      </w:r>
      <w:r>
        <w:t xml:space="preserve"> </w:t>
      </w:r>
      <w:r w:rsidR="009E6D99">
        <w:t>d</w:t>
      </w:r>
      <w:r>
        <w:t>evelopment team environment and on developer workstations. In the VA MAG, automated software installation and configuration will be implemented using Ansible.</w:t>
      </w:r>
    </w:p>
    <w:p w14:paraId="16C4CA6C" w14:textId="1C642F4C" w:rsidR="00A17716" w:rsidRDefault="00A17716" w:rsidP="00A17716">
      <w:pPr>
        <w:pStyle w:val="BodyText"/>
      </w:pPr>
      <w:r>
        <w:t>Below is the list of packages for each environment.</w:t>
      </w:r>
      <w:r w:rsidR="000D7D72">
        <w:t xml:space="preserve"> Details for each tool including descriptions and links to the tool web site are included on the VA TRM site.</w:t>
      </w:r>
    </w:p>
    <w:p w14:paraId="16965B6B" w14:textId="19BF5F91" w:rsidR="00A17716" w:rsidRDefault="00A17716" w:rsidP="00FB16F6">
      <w:pPr>
        <w:pStyle w:val="Caption"/>
        <w:rPr>
          <w:rFonts w:eastAsiaTheme="minorEastAsia"/>
        </w:rPr>
      </w:pPr>
    </w:p>
    <w:tbl>
      <w:tblPr>
        <w:tblW w:w="5151" w:type="pct"/>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44"/>
        <w:gridCol w:w="1353"/>
        <w:gridCol w:w="258"/>
        <w:gridCol w:w="258"/>
        <w:gridCol w:w="743"/>
        <w:gridCol w:w="990"/>
        <w:gridCol w:w="718"/>
        <w:gridCol w:w="1169"/>
        <w:gridCol w:w="1619"/>
        <w:gridCol w:w="1174"/>
      </w:tblGrid>
      <w:tr w:rsidR="00F16EC9" w14:paraId="61C2F5BE" w14:textId="77777777" w:rsidTr="00185C7B">
        <w:trPr>
          <w:cantSplit/>
          <w:tblHeader/>
        </w:trPr>
        <w:tc>
          <w:tcPr>
            <w:tcW w:w="698"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13DC49B" w14:textId="77777777" w:rsidR="00A17716" w:rsidRPr="00540B77" w:rsidRDefault="00A17716" w:rsidP="00540B77">
            <w:pPr>
              <w:pStyle w:val="TableHeading"/>
            </w:pPr>
            <w:r w:rsidRPr="00540B77">
              <w:t>Tool</w:t>
            </w:r>
          </w:p>
        </w:tc>
        <w:tc>
          <w:tcPr>
            <w:tcW w:w="837"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59AC32A4" w14:textId="77777777" w:rsidR="00A17716" w:rsidRPr="00540B77" w:rsidRDefault="00A17716" w:rsidP="00540B77">
            <w:pPr>
              <w:pStyle w:val="TableHeading"/>
            </w:pPr>
            <w:r w:rsidRPr="00540B77">
              <w:t>Environment</w:t>
            </w:r>
          </w:p>
        </w:tc>
        <w:tc>
          <w:tcPr>
            <w:tcW w:w="520"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E1FB098" w14:textId="77777777" w:rsidR="00A17716" w:rsidRPr="00540B77" w:rsidRDefault="00A17716" w:rsidP="00540B77">
            <w:pPr>
              <w:pStyle w:val="TableHeading"/>
            </w:pPr>
            <w:r w:rsidRPr="00540B77">
              <w:t>MCCF Version</w:t>
            </w:r>
          </w:p>
        </w:tc>
        <w:tc>
          <w:tcPr>
            <w:tcW w:w="514"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C68A16" w14:textId="77777777" w:rsidR="00A17716" w:rsidRPr="00540B77" w:rsidRDefault="00A17716" w:rsidP="00540B77">
            <w:pPr>
              <w:pStyle w:val="TableHeading"/>
            </w:pPr>
            <w:r w:rsidRPr="00540B77">
              <w:t>TRM Version</w:t>
            </w:r>
          </w:p>
        </w:tc>
        <w:tc>
          <w:tcPr>
            <w:tcW w:w="373"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BAC6A26" w14:textId="77777777" w:rsidR="00A17716" w:rsidRPr="00540B77" w:rsidRDefault="00A17716" w:rsidP="00540B77">
            <w:pPr>
              <w:pStyle w:val="TableHeading"/>
            </w:pPr>
            <w:r w:rsidRPr="00540B77">
              <w:t>TRM ID</w:t>
            </w:r>
          </w:p>
        </w:tc>
        <w:tc>
          <w:tcPr>
            <w:tcW w:w="607"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710CD1" w14:textId="77777777" w:rsidR="00A17716" w:rsidRPr="00540B77" w:rsidRDefault="00A17716" w:rsidP="00540B77">
            <w:pPr>
              <w:pStyle w:val="TableHeading"/>
            </w:pPr>
            <w:r w:rsidRPr="00540B77">
              <w:t>TRM Date</w:t>
            </w:r>
          </w:p>
        </w:tc>
        <w:tc>
          <w:tcPr>
            <w:tcW w:w="841"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C05A609" w14:textId="77777777" w:rsidR="00A17716" w:rsidRPr="00540B77" w:rsidRDefault="00A17716" w:rsidP="00540B77">
            <w:pPr>
              <w:pStyle w:val="TableHeading"/>
            </w:pPr>
            <w:r w:rsidRPr="00540B77">
              <w:t>TRM Waiver Status</w:t>
            </w:r>
          </w:p>
        </w:tc>
        <w:tc>
          <w:tcPr>
            <w:tcW w:w="610"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FBF87A1" w14:textId="77777777" w:rsidR="00A17716" w:rsidRPr="00540B77" w:rsidRDefault="00A17716" w:rsidP="00540B77">
            <w:pPr>
              <w:pStyle w:val="TableHeading"/>
            </w:pPr>
            <w:r w:rsidRPr="00540B77">
              <w:t>MCCF Review Date</w:t>
            </w:r>
          </w:p>
        </w:tc>
      </w:tr>
      <w:tr w:rsidR="00F16EC9" w14:paraId="0087ABCF" w14:textId="77777777" w:rsidTr="00185C7B">
        <w:trPr>
          <w:cantSplit/>
        </w:trPr>
        <w:tc>
          <w:tcPr>
            <w:tcW w:w="698"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77777777" w:rsidR="00A17716" w:rsidRDefault="00A17716" w:rsidP="005626AF">
            <w:pPr>
              <w:pStyle w:val="TableText"/>
            </w:pPr>
            <w:r w:rsidRPr="00A57FA7">
              <w:t>Health Level 7 (HL7) Application Programming Interface (API)- Fast Healthcare Interoperable Resources (FHIR)</w:t>
            </w:r>
          </w:p>
        </w:tc>
        <w:tc>
          <w:tcPr>
            <w:tcW w:w="837"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8B692" w14:textId="7F79DF21" w:rsidR="00A17716" w:rsidRDefault="00603387" w:rsidP="005626AF">
            <w:pPr>
              <w:pStyle w:val="TableText"/>
            </w:pPr>
            <w:r>
              <w:t>Production</w:t>
            </w:r>
          </w:p>
        </w:tc>
        <w:tc>
          <w:tcPr>
            <w:tcW w:w="520"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0CC11" w14:textId="77777777" w:rsidR="00A17716" w:rsidRDefault="00A17716" w:rsidP="005626AF">
            <w:pPr>
              <w:pStyle w:val="TableText"/>
            </w:pPr>
            <w:r>
              <w:rPr>
                <w:color w:val="003366"/>
              </w:rPr>
              <w:t>2.2</w:t>
            </w:r>
          </w:p>
        </w:tc>
        <w:tc>
          <w:tcPr>
            <w:tcW w:w="514"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17787" w14:textId="77777777" w:rsidR="00A17716" w:rsidRDefault="00A17716" w:rsidP="005626AF">
            <w:pPr>
              <w:pStyle w:val="TableText"/>
            </w:pPr>
            <w:r>
              <w:t>2.x</w:t>
            </w:r>
          </w:p>
        </w:tc>
        <w:tc>
          <w:tcPr>
            <w:tcW w:w="373"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3373B" w14:textId="77777777" w:rsidR="00A17716" w:rsidRDefault="00A17716" w:rsidP="005626AF">
            <w:pPr>
              <w:pStyle w:val="TableText"/>
            </w:pPr>
            <w:r>
              <w:t>8870</w:t>
            </w:r>
          </w:p>
        </w:tc>
        <w:tc>
          <w:tcPr>
            <w:tcW w:w="607"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FAAD52" w14:textId="77777777" w:rsidR="00A17716" w:rsidRDefault="00A17716" w:rsidP="005626AF">
            <w:pPr>
              <w:pStyle w:val="TableText"/>
            </w:pPr>
            <w:r>
              <w:t>06/02/2017</w:t>
            </w:r>
          </w:p>
        </w:tc>
        <w:tc>
          <w:tcPr>
            <w:tcW w:w="841"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8094B" w14:textId="77777777" w:rsidR="00A17716" w:rsidRDefault="00A17716" w:rsidP="005626AF">
            <w:pPr>
              <w:pStyle w:val="TableText"/>
            </w:pPr>
            <w:r>
              <w:t>Approved</w:t>
            </w:r>
          </w:p>
        </w:tc>
        <w:tc>
          <w:tcPr>
            <w:tcW w:w="610"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E9484E" w14:textId="77777777" w:rsidR="00A17716" w:rsidRDefault="00A17716" w:rsidP="005626AF">
            <w:pPr>
              <w:pStyle w:val="TableText"/>
            </w:pPr>
            <w:r>
              <w:t>12/06/2017</w:t>
            </w:r>
          </w:p>
        </w:tc>
      </w:tr>
      <w:tr w:rsidR="00A17716" w14:paraId="735AC006" w14:textId="77777777" w:rsidTr="00185C7B">
        <w:trPr>
          <w:gridAfter w:val="9"/>
          <w:wAfter w:w="4302"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77777777" w:rsidR="00A17716" w:rsidRDefault="00A17716" w:rsidP="005626AF">
            <w:pPr>
              <w:pStyle w:val="TableText"/>
            </w:pPr>
          </w:p>
        </w:tc>
      </w:tr>
      <w:tr w:rsidR="00F16EC9" w14:paraId="5F2C3B7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77777777" w:rsidR="00A17716" w:rsidRDefault="00A17716" w:rsidP="005626AF">
            <w:pPr>
              <w:pStyle w:val="TableText"/>
            </w:pPr>
            <w:r w:rsidRPr="00A57FA7">
              <w:t>NPM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917E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6D1DC" w14:textId="77777777" w:rsidR="00A17716" w:rsidRDefault="00A17716" w:rsidP="005626AF">
            <w:pPr>
              <w:pStyle w:val="TableText"/>
            </w:pPr>
            <w:r>
              <w:t>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DAFB3" w14:textId="38E1FA4F" w:rsidR="00A17716" w:rsidRDefault="00A17716" w:rsidP="005626AF">
            <w:pPr>
              <w:pStyle w:val="TableText"/>
            </w:pPr>
            <w:commentRangeStart w:id="69"/>
            <w:commentRangeStart w:id="70"/>
            <w:del w:id="71" w:author="Author">
              <w:r w:rsidDel="00562920">
                <w:rPr>
                  <w:color w:val="FF0000"/>
                </w:rPr>
                <w:delText>Not on TRM</w:delText>
              </w:r>
              <w:commentRangeEnd w:id="69"/>
              <w:r w:rsidR="00B814AD" w:rsidDel="00562920">
                <w:rPr>
                  <w:rStyle w:val="CommentReference"/>
                </w:rPr>
                <w:commentReference w:id="69"/>
              </w:r>
              <w:commentRangeEnd w:id="70"/>
              <w:r w:rsidR="00DC520E" w:rsidDel="00562920">
                <w:rPr>
                  <w:rStyle w:val="CommentReference"/>
                </w:rPr>
                <w:commentReference w:id="70"/>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DA4A82"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926F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0854A6" w14:textId="74559DD5" w:rsidR="00A17716" w:rsidRDefault="00A17716" w:rsidP="005626AF">
            <w:pPr>
              <w:pStyle w:val="TableText"/>
            </w:pPr>
            <w:r>
              <w:t>Not Required, INC</w:t>
            </w:r>
            <w:ins w:id="72" w:author="Author">
              <w:r w:rsidR="00762BDE">
                <w:t>L</w:t>
              </w:r>
            </w:ins>
            <w:r>
              <w:t>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467BB" w14:textId="77777777" w:rsidR="00A17716" w:rsidRDefault="00A17716" w:rsidP="005626AF">
            <w:pPr>
              <w:pStyle w:val="TableText"/>
            </w:pPr>
            <w:r>
              <w:t>11/02/2017</w:t>
            </w:r>
          </w:p>
        </w:tc>
      </w:tr>
      <w:tr w:rsidR="00F16EC9" w14:paraId="40FF84C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77777777" w:rsidR="00A17716" w:rsidRDefault="00A17716" w:rsidP="005626AF">
            <w:pPr>
              <w:pStyle w:val="TableText"/>
            </w:pPr>
            <w:commentRangeStart w:id="73"/>
            <w:r w:rsidRPr="00A57FA7">
              <w:t>Postman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D0EA5" w14:textId="0171E2D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7781B" w14:textId="77777777" w:rsidR="00A17716" w:rsidRDefault="00A17716" w:rsidP="005626AF">
            <w:pPr>
              <w:pStyle w:val="TableText"/>
            </w:pPr>
            <w:commentRangeStart w:id="74"/>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27651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D456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1614" w14:textId="77777777" w:rsidR="00A17716" w:rsidRDefault="00A17716" w:rsidP="005626AF">
            <w:pPr>
              <w:pStyle w:val="TableText"/>
            </w:pPr>
          </w:p>
        </w:tc>
        <w:commentRangeEnd w:id="74"/>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79D56" w14:textId="77777777" w:rsidR="00A17716" w:rsidRDefault="00762BDE" w:rsidP="005626AF">
            <w:pPr>
              <w:pStyle w:val="TableText"/>
            </w:pPr>
            <w:r>
              <w:rPr>
                <w:rStyle w:val="CommentReference"/>
              </w:rPr>
              <w:commentReference w:id="74"/>
            </w:r>
            <w:r w:rsidR="009A21EB">
              <w:rPr>
                <w:rStyle w:val="CommentReference"/>
              </w:rPr>
              <w:commentReference w:id="73"/>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CBBC31" w14:textId="77777777" w:rsidR="00A17716" w:rsidRDefault="00A17716" w:rsidP="005626AF">
            <w:pPr>
              <w:pStyle w:val="TableText"/>
            </w:pPr>
          </w:p>
        </w:tc>
      </w:tr>
      <w:commentRangeEnd w:id="73"/>
      <w:tr w:rsidR="00F16EC9" w14:paraId="1114EF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94E1F7" w14:textId="0917EA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D9240" w14:textId="7584A5E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D09311" w14:textId="7CDC6B29"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A6C9A4" w14:textId="2F07F1F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19289F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C2DBE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7C438D"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386F5B" w14:textId="5EDA6420" w:rsidR="00A17716" w:rsidRDefault="00A17716" w:rsidP="005626AF">
            <w:pPr>
              <w:pStyle w:val="TableText"/>
            </w:pPr>
          </w:p>
        </w:tc>
      </w:tr>
      <w:tr w:rsidR="00F16EC9" w14:paraId="45CD140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77777777" w:rsidR="00A17716" w:rsidRDefault="00A17716" w:rsidP="005626AF">
            <w:pPr>
              <w:pStyle w:val="TableText"/>
            </w:pPr>
            <w:r w:rsidRPr="00A57FA7">
              <w:t>zone.js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188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BB97B" w14:textId="77777777" w:rsidR="00A17716" w:rsidRDefault="00A17716" w:rsidP="005626AF">
            <w:pPr>
              <w:pStyle w:val="TableText"/>
              <w:rPr>
                <w:rFonts w:eastAsiaTheme="minorEastAsia"/>
              </w:rPr>
            </w:pPr>
            <w:r>
              <w:rPr>
                <w:color w:val="000000"/>
              </w:rPr>
              <w:t>^0.7.2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79CEB" w14:textId="504C75CD" w:rsidR="00A17716" w:rsidRDefault="00A17716" w:rsidP="005626AF">
            <w:pPr>
              <w:pStyle w:val="TableText"/>
            </w:pPr>
            <w:del w:id="75" w:author="Author">
              <w:r w:rsidDel="00562920">
                <w:rPr>
                  <w:rStyle w:val="Strong"/>
                  <w:rFonts w:eastAsia="Times New Roman"/>
                  <w:color w:val="FF0000"/>
                </w:rPr>
                <w:delText>Not on TRM</w:delText>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BB92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B594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CA42C" w14:textId="6696B395" w:rsidR="00A17716" w:rsidRDefault="00A17716" w:rsidP="005626AF">
            <w:pPr>
              <w:pStyle w:val="TableText"/>
            </w:pPr>
            <w:r>
              <w:rPr>
                <w:color w:val="333333"/>
              </w:rPr>
              <w:t>Not Required, INC</w:t>
            </w:r>
            <w:r w:rsidR="001137AC">
              <w:rPr>
                <w:color w:val="333333"/>
              </w:rPr>
              <w:t>L</w:t>
            </w:r>
            <w:r>
              <w:rPr>
                <w:color w:val="333333"/>
              </w:rPr>
              <w:t>UDED IN</w:t>
            </w:r>
            <w:ins w:id="76" w:author="Author">
              <w:r w:rsidR="00562920">
                <w:rPr>
                  <w:color w:val="333333"/>
                </w:rPr>
                <w:t xml:space="preserve"> Angular</w:t>
              </w:r>
            </w:ins>
            <w:r>
              <w:rPr>
                <w:color w:val="333333"/>
              </w:rPr>
              <w:t xml:space="preserve"> </w:t>
            </w:r>
            <w:commentRangeStart w:id="77"/>
            <w:commentRangeStart w:id="78"/>
            <w:r>
              <w:rPr>
                <w:color w:val="333333"/>
              </w:rPr>
              <w:t>FRAMEWORK</w:t>
            </w:r>
            <w:commentRangeEnd w:id="77"/>
            <w:r w:rsidR="00B814AD">
              <w:rPr>
                <w:rStyle w:val="CommentReference"/>
              </w:rPr>
              <w:commentReference w:id="77"/>
            </w:r>
            <w:commentRangeEnd w:id="78"/>
            <w:r w:rsidR="009A21EB">
              <w:rPr>
                <w:rStyle w:val="CommentReference"/>
              </w:rPr>
              <w:commentReference w:id="78"/>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5332B4" w14:textId="77777777" w:rsidR="00A17716" w:rsidRDefault="00A17716" w:rsidP="005626AF">
            <w:pPr>
              <w:pStyle w:val="TableText"/>
            </w:pPr>
            <w:r>
              <w:t>11/22/2017</w:t>
            </w:r>
          </w:p>
        </w:tc>
      </w:tr>
      <w:tr w:rsidR="00F16EC9" w14:paraId="7F5CD30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77777777" w:rsidR="00A17716" w:rsidRDefault="00A17716" w:rsidP="005626AF">
            <w:pPr>
              <w:pStyle w:val="TableText"/>
            </w:pPr>
            <w:r w:rsidRPr="00A57FA7">
              <w:t>errorhandler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AD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48365" w14:textId="77777777" w:rsidR="00A17716" w:rsidRDefault="00A17716" w:rsidP="005626AF">
            <w:pPr>
              <w:pStyle w:val="TableText"/>
            </w:pPr>
            <w:r>
              <w:t>1.5.x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1890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32C3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2E1F6"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380DF"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73B111" w14:textId="77777777" w:rsidR="00A17716" w:rsidRDefault="00A17716" w:rsidP="005626AF">
            <w:pPr>
              <w:pStyle w:val="TableText"/>
              <w:rPr>
                <w:rFonts w:eastAsiaTheme="minorEastAsia"/>
              </w:rPr>
            </w:pPr>
            <w:r>
              <w:t>11/22/2017</w:t>
            </w:r>
          </w:p>
        </w:tc>
      </w:tr>
      <w:tr w:rsidR="00F16EC9" w14:paraId="622990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7DAE8" w14:textId="7B3FFFD4"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35AE67" w14:textId="614670E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708120" w14:textId="66666F16"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16B56B"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3A890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A7FCD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9B33B1" w14:textId="02C09409"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1B160C" w14:textId="30FBC61B" w:rsidR="00A17716" w:rsidRDefault="00A17716" w:rsidP="005626AF">
            <w:pPr>
              <w:pStyle w:val="TableText"/>
              <w:rPr>
                <w:rFonts w:eastAsiaTheme="minorEastAsia"/>
              </w:rPr>
            </w:pPr>
          </w:p>
        </w:tc>
      </w:tr>
      <w:tr w:rsidR="00F16EC9" w14:paraId="3CF38E1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A17716" w:rsidRDefault="00A17716" w:rsidP="005626AF">
            <w:pPr>
              <w:pStyle w:val="TableText"/>
            </w:pPr>
            <w:r w:rsidRPr="00A57FA7">
              <w:t>Font Awesome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682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5745C" w14:textId="77777777" w:rsidR="00A17716" w:rsidRDefault="00A17716" w:rsidP="005626AF">
            <w:pPr>
              <w:pStyle w:val="TableText"/>
            </w:pPr>
            <w:r>
              <w:t>4.7.x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DB401" w14:textId="77777777" w:rsidR="00A17716" w:rsidRDefault="00A17716" w:rsidP="005626AF">
            <w:pPr>
              <w:pStyle w:val="TableText"/>
            </w:pPr>
            <w:r>
              <w:t>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683F" w14:textId="77777777" w:rsidR="00A17716" w:rsidRDefault="00A17716" w:rsidP="005626AF">
            <w:pPr>
              <w:pStyle w:val="TableText"/>
            </w:pPr>
            <w:r>
              <w:t>10342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F2995" w14:textId="77777777" w:rsidR="00A17716" w:rsidRDefault="00A17716" w:rsidP="005626AF">
            <w:pPr>
              <w:pStyle w:val="TableText"/>
            </w:pPr>
            <w:r>
              <w:t>11/29/2017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5AF3C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7BB91" w14:textId="77777777" w:rsidR="00A17716" w:rsidRDefault="00A17716" w:rsidP="005626AF">
            <w:pPr>
              <w:pStyle w:val="TableText"/>
              <w:rPr>
                <w:rFonts w:eastAsiaTheme="minorEastAsia"/>
              </w:rPr>
            </w:pPr>
            <w:r>
              <w:t>12/01/2017</w:t>
            </w:r>
          </w:p>
        </w:tc>
      </w:tr>
      <w:tr w:rsidR="00F16EC9" w14:paraId="74D78B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77777777" w:rsidR="00A17716" w:rsidRDefault="00A17716" w:rsidP="005626AF">
            <w:pPr>
              <w:pStyle w:val="TableText"/>
            </w:pPr>
            <w:r w:rsidRPr="00A57FA7">
              <w:t>primeNG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3961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219C5"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3687F"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C8004" w14:textId="77777777" w:rsidR="00A17716" w:rsidRDefault="00A17716" w:rsidP="005626AF">
            <w:pPr>
              <w:pStyle w:val="TableText"/>
            </w:pPr>
            <w:r>
              <w:t>11566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7F5EA"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1F16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66BEF" w14:textId="77777777" w:rsidR="00A17716" w:rsidRDefault="00A17716" w:rsidP="005626AF">
            <w:pPr>
              <w:pStyle w:val="TableText"/>
              <w:rPr>
                <w:rFonts w:eastAsiaTheme="minorEastAsia"/>
              </w:rPr>
            </w:pPr>
            <w:r>
              <w:t>12/01/2017</w:t>
            </w:r>
          </w:p>
        </w:tc>
      </w:tr>
      <w:tr w:rsidR="00F16EC9" w14:paraId="1C32D01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77777777" w:rsidR="00A17716" w:rsidRDefault="00A17716" w:rsidP="005626AF">
            <w:pPr>
              <w:pStyle w:val="TableText"/>
            </w:pPr>
            <w:r w:rsidRPr="00A57FA7">
              <w:t>TypeDoc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86B5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9BFB8"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0CBFA7" w14:textId="77777777" w:rsidR="00A17716" w:rsidRDefault="00A17716" w:rsidP="005626AF">
            <w:pPr>
              <w:pStyle w:val="TableText"/>
            </w:pPr>
            <w:r>
              <w:rPr>
                <w:color w:val="003366"/>
              </w:rPr>
              <w:t>0.8.0</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119EC" w14:textId="77777777" w:rsidR="00A17716" w:rsidRDefault="00A17716" w:rsidP="005626AF">
            <w:pPr>
              <w:pStyle w:val="TableText"/>
            </w:pPr>
            <w:r>
              <w:t>11563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C4BA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FF6A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53C9B" w14:textId="77777777" w:rsidR="00A17716" w:rsidRDefault="00A17716" w:rsidP="005626AF">
            <w:pPr>
              <w:pStyle w:val="TableText"/>
              <w:rPr>
                <w:rFonts w:eastAsiaTheme="minorEastAsia"/>
              </w:rPr>
            </w:pPr>
            <w:r>
              <w:t>12/01/2017</w:t>
            </w:r>
          </w:p>
        </w:tc>
      </w:tr>
      <w:tr w:rsidR="00F16EC9" w14:paraId="627169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77777777" w:rsidR="00A17716" w:rsidRDefault="00A17716" w:rsidP="005626AF">
            <w:pPr>
              <w:pStyle w:val="TableText"/>
            </w:pPr>
            <w:commentRangeStart w:id="79"/>
            <w:commentRangeStart w:id="80"/>
            <w:r w:rsidRPr="00A57FA7">
              <w:lastRenderedPageBreak/>
              <w:t>azure-storage-node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014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40F3" w14:textId="77777777" w:rsidR="00A17716" w:rsidRDefault="00A17716" w:rsidP="005626AF">
            <w:pPr>
              <w:pStyle w:val="TableText"/>
            </w:pPr>
            <w:r>
              <w:rPr>
                <w:color w:val="003366"/>
              </w:rPr>
              <w:t>2.6.x</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88EC2"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9723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F2AE8"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DBCFB"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7B396" w14:textId="77777777" w:rsidR="00A17716" w:rsidRDefault="00A17716" w:rsidP="005626AF">
            <w:pPr>
              <w:pStyle w:val="TableText"/>
            </w:pPr>
            <w:r>
              <w:t>12/01/2017</w:t>
            </w:r>
            <w:commentRangeEnd w:id="79"/>
            <w:r w:rsidR="00B814AD">
              <w:rPr>
                <w:rStyle w:val="CommentReference"/>
              </w:rPr>
              <w:commentReference w:id="79"/>
            </w:r>
            <w:r w:rsidR="009A21EB">
              <w:rPr>
                <w:rStyle w:val="CommentReference"/>
              </w:rPr>
              <w:commentReference w:id="80"/>
            </w:r>
          </w:p>
        </w:tc>
      </w:tr>
      <w:commentRangeEnd w:id="80"/>
      <w:tr w:rsidR="00F16EC9" w14:paraId="60623A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11F3718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AA30F3" w14:textId="4357ED03"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4A296" w14:textId="1F2C6E2C"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7E12D6" w14:textId="068B5EE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554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4E0BC"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7E90D9" w14:textId="2BC4CAB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794C0" w14:textId="37A19F8E" w:rsidR="00A17716" w:rsidRDefault="00A17716" w:rsidP="005626AF">
            <w:pPr>
              <w:pStyle w:val="TableText"/>
              <w:rPr>
                <w:rFonts w:eastAsiaTheme="minorEastAsia"/>
              </w:rPr>
            </w:pPr>
          </w:p>
        </w:tc>
      </w:tr>
      <w:tr w:rsidR="00F16EC9" w14:paraId="7A3CE9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7777777" w:rsidR="00A17716" w:rsidRDefault="00A17716" w:rsidP="005626AF">
            <w:pPr>
              <w:pStyle w:val="TableText"/>
            </w:pPr>
            <w:r w:rsidRPr="00A57FA7">
              <w:t>AngularJS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E99EC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E0773"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08CB0" w14:textId="77777777" w:rsidR="00A17716" w:rsidRDefault="00A17716" w:rsidP="005626AF">
            <w:pPr>
              <w:pStyle w:val="TableText"/>
            </w:pPr>
            <w:r>
              <w:t>4.0.x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0178" w14:textId="77777777" w:rsidR="00A17716" w:rsidRDefault="00A17716" w:rsidP="005626AF">
            <w:pPr>
              <w:pStyle w:val="TableText"/>
            </w:pPr>
            <w:r>
              <w:t>7842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F4802" w14:textId="77777777" w:rsidR="00A17716" w:rsidRDefault="00A17716" w:rsidP="005626AF">
            <w:pPr>
              <w:pStyle w:val="TableText"/>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A78C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739B0" w14:textId="77777777" w:rsidR="00A17716" w:rsidRDefault="00A17716" w:rsidP="005626AF">
            <w:pPr>
              <w:pStyle w:val="TableText"/>
            </w:pPr>
            <w:r>
              <w:t>12/06/2017</w:t>
            </w:r>
          </w:p>
        </w:tc>
      </w:tr>
      <w:tr w:rsidR="00F16EC9" w14:paraId="62B2D5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77777777" w:rsidR="00A17716" w:rsidRDefault="00A17716" w:rsidP="005626AF">
            <w:pPr>
              <w:pStyle w:val="TableText"/>
            </w:pPr>
            <w:r w:rsidRPr="00A57FA7">
              <w:t>Bower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D0F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E02E" w14:textId="77777777" w:rsidR="00A17716" w:rsidRDefault="00A17716" w:rsidP="005626AF">
            <w:pPr>
              <w:pStyle w:val="TableText"/>
            </w:pPr>
            <w:r>
              <w:t>1.8.x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50B12" w14:textId="77777777" w:rsidR="00A17716" w:rsidRDefault="00A17716" w:rsidP="005626AF">
            <w:pPr>
              <w:pStyle w:val="TableText"/>
            </w:pPr>
            <w:r>
              <w:t>1.8.x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67A85" w14:textId="77777777" w:rsidR="00A17716" w:rsidRDefault="00A17716" w:rsidP="005626AF">
            <w:pPr>
              <w:pStyle w:val="TableText"/>
            </w:pPr>
            <w:r>
              <w:t>8183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71703" w14:textId="77777777" w:rsidR="00A17716" w:rsidRDefault="00A17716" w:rsidP="005626AF">
            <w:pPr>
              <w:pStyle w:val="TableText"/>
              <w:rPr>
                <w:rFonts w:eastAsiaTheme="minorEastAsia"/>
              </w:rPr>
            </w:pPr>
            <w:r>
              <w:t>08/02/2017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A87A3" w14:textId="2A722259" w:rsidR="00A17716" w:rsidRDefault="00A17716" w:rsidP="005626AF">
            <w:pPr>
              <w:pStyle w:val="TableText"/>
            </w:pPr>
            <w:commentRangeStart w:id="81"/>
            <w:commentRangeStart w:id="82"/>
            <w:del w:id="83" w:author="Author">
              <w:r w:rsidDel="00E25C39">
                <w:delText>Not Requested</w:delText>
              </w:r>
              <w:commentRangeEnd w:id="81"/>
              <w:r w:rsidR="00B814AD" w:rsidDel="00E25C39">
                <w:rPr>
                  <w:rStyle w:val="CommentReference"/>
                </w:rPr>
                <w:commentReference w:id="81"/>
              </w:r>
              <w:commentRangeEnd w:id="82"/>
              <w:r w:rsidR="009A21EB" w:rsidDel="00E25C39">
                <w:rPr>
                  <w:rStyle w:val="CommentReference"/>
                </w:rPr>
                <w:commentReference w:id="82"/>
              </w:r>
            </w:del>
            <w:ins w:id="84"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23EE0" w14:textId="77777777" w:rsidR="00A17716" w:rsidRDefault="00A17716" w:rsidP="005626AF">
            <w:pPr>
              <w:pStyle w:val="TableText"/>
            </w:pPr>
            <w:r>
              <w:t>12/06/2017</w:t>
            </w:r>
          </w:p>
        </w:tc>
      </w:tr>
      <w:tr w:rsidR="00F16EC9" w14:paraId="5693774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77777777" w:rsidR="00A17716" w:rsidRDefault="00A17716" w:rsidP="005626AF">
            <w:pPr>
              <w:pStyle w:val="TableText"/>
            </w:pPr>
            <w:r w:rsidRPr="00A57FA7">
              <w:t>core-js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D91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8FAB" w14:textId="77777777" w:rsidR="00A17716" w:rsidRDefault="00A17716" w:rsidP="005626AF">
            <w:pPr>
              <w:pStyle w:val="TableText"/>
            </w:pPr>
            <w:r>
              <w:t>^2.4.1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562EC"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0BC5E" w14:textId="77777777" w:rsidR="00A17716" w:rsidRDefault="00A17716" w:rsidP="005626AF">
            <w:pPr>
              <w:pStyle w:val="TableText"/>
            </w:pPr>
            <w:r>
              <w:t>10276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74AAD"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8913D" w14:textId="779C861F" w:rsidR="00A17716" w:rsidRDefault="00A17716" w:rsidP="005626AF">
            <w:pPr>
              <w:pStyle w:val="TableText"/>
            </w:pPr>
            <w:commentRangeStart w:id="85"/>
            <w:commentRangeStart w:id="86"/>
            <w:del w:id="87" w:author="Author">
              <w:r w:rsidDel="00E25C39">
                <w:delText>Not Required</w:delText>
              </w:r>
              <w:commentRangeEnd w:id="85"/>
              <w:r w:rsidR="005A4A4D" w:rsidDel="00E25C39">
                <w:rPr>
                  <w:rStyle w:val="CommentReference"/>
                </w:rPr>
                <w:commentReference w:id="85"/>
              </w:r>
              <w:commentRangeEnd w:id="86"/>
              <w:r w:rsidR="009A21EB" w:rsidDel="00E25C39">
                <w:rPr>
                  <w:rStyle w:val="CommentReference"/>
                </w:rPr>
                <w:commentReference w:id="86"/>
              </w:r>
            </w:del>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88217" w14:textId="77777777" w:rsidR="00A17716" w:rsidRDefault="00A17716" w:rsidP="005626AF">
            <w:pPr>
              <w:pStyle w:val="TableText"/>
            </w:pPr>
            <w:r>
              <w:t>12/06/2017</w:t>
            </w:r>
          </w:p>
        </w:tc>
      </w:tr>
      <w:tr w:rsidR="00F16EC9" w14:paraId="2DC818C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77777777" w:rsidR="00A17716" w:rsidRDefault="00A17716" w:rsidP="005626AF">
            <w:pPr>
              <w:pStyle w:val="TableText"/>
            </w:pPr>
            <w:r w:rsidRPr="00A57FA7">
              <w:t>TypeScript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D83E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99261" w14:textId="77777777" w:rsidR="00A17716" w:rsidRDefault="00A17716" w:rsidP="005626AF">
            <w:pPr>
              <w:pStyle w:val="TableText"/>
            </w:pPr>
            <w:r>
              <w:rPr>
                <w:color w:val="003366"/>
              </w:rPr>
              <w:t>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50D5" w14:textId="77777777" w:rsidR="00A17716" w:rsidRDefault="00A17716" w:rsidP="005626AF">
            <w:pPr>
              <w:pStyle w:val="TableText"/>
            </w:pPr>
            <w:r>
              <w:t>2.x.x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6BAB1" w14:textId="77777777" w:rsidR="00A17716" w:rsidRDefault="00A17716" w:rsidP="005626AF">
            <w:pPr>
              <w:pStyle w:val="TableText"/>
            </w:pPr>
            <w:r>
              <w:t>9883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504CB" w14:textId="77777777" w:rsidR="00A17716" w:rsidRDefault="00A17716" w:rsidP="005626AF">
            <w:pPr>
              <w:pStyle w:val="TableText"/>
            </w:pPr>
            <w:r>
              <w:rPr>
                <w:color w:val="000000"/>
              </w:rP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5E08C" w14:textId="77777777" w:rsidR="00A17716" w:rsidRDefault="00A17716" w:rsidP="005626AF">
            <w:pPr>
              <w:pStyle w:val="TableText"/>
            </w:pPr>
            <w:r>
              <w:rPr>
                <w:rStyle w:val="s1"/>
              </w:rP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DEA" w14:textId="77777777" w:rsidR="00A17716" w:rsidRDefault="00A17716" w:rsidP="005626AF">
            <w:pPr>
              <w:pStyle w:val="TableText"/>
            </w:pPr>
            <w:r>
              <w:t>12/06/2017</w:t>
            </w:r>
          </w:p>
        </w:tc>
      </w:tr>
      <w:tr w:rsidR="00F16EC9" w14:paraId="6EBEBFA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77777777" w:rsidR="00A17716" w:rsidRDefault="00A17716" w:rsidP="005626AF">
            <w:pPr>
              <w:pStyle w:val="TableText"/>
            </w:pPr>
            <w:r w:rsidRPr="00A57FA7">
              <w:t>Ansible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1A40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D44B" w14:textId="77777777" w:rsidR="00A17716" w:rsidRDefault="00A17716" w:rsidP="005626AF">
            <w:pPr>
              <w:pStyle w:val="TableText"/>
            </w:pPr>
            <w:r>
              <w:rPr>
                <w:color w:val="000000"/>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C33828" w14:textId="77777777" w:rsidR="00A17716" w:rsidRDefault="00A17716" w:rsidP="005626AF">
            <w:pPr>
              <w:pStyle w:val="TableText"/>
            </w:pPr>
            <w:r>
              <w:rPr>
                <w:color w:val="000000"/>
              </w:rPr>
              <w:t>2.3</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E3A8F" w14:textId="77777777" w:rsidR="00A17716" w:rsidRDefault="00A17716" w:rsidP="005626AF">
            <w:pPr>
              <w:pStyle w:val="TableText"/>
            </w:pPr>
            <w:r>
              <w:t>8196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6CAC"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ACB77"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9C6AEC" w14:textId="77777777" w:rsidR="00A17716" w:rsidRDefault="00A17716" w:rsidP="005626AF">
            <w:pPr>
              <w:pStyle w:val="TableText"/>
            </w:pPr>
            <w:r>
              <w:t>12/06/2017</w:t>
            </w:r>
          </w:p>
        </w:tc>
      </w:tr>
      <w:tr w:rsidR="00F16EC9" w14:paraId="05A058A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7777777" w:rsidR="00A17716" w:rsidRDefault="00A17716" w:rsidP="005626AF">
            <w:pPr>
              <w:pStyle w:val="TableText"/>
            </w:pPr>
            <w:r w:rsidRPr="00A57FA7">
              <w:t>Apache HTTP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A4982"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F3C4" w14:textId="77777777" w:rsidR="00A17716" w:rsidRDefault="00A17716" w:rsidP="005626AF">
            <w:pPr>
              <w:pStyle w:val="TableText"/>
            </w:pPr>
            <w:r>
              <w:rPr>
                <w:rStyle w:val="s1"/>
              </w:rPr>
              <w:t>2.4.6-45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BE837E"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731B8" w14:textId="77777777" w:rsidR="00A17716" w:rsidRDefault="00A17716" w:rsidP="005626AF">
            <w:pPr>
              <w:pStyle w:val="TableText"/>
            </w:pPr>
            <w:r>
              <w:t>5009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B3B7A"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5BD2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5F7CE" w14:textId="77777777" w:rsidR="00A17716" w:rsidRDefault="00A17716" w:rsidP="005626AF">
            <w:pPr>
              <w:pStyle w:val="TableText"/>
            </w:pPr>
            <w:r>
              <w:t>12/06/2017</w:t>
            </w:r>
          </w:p>
        </w:tc>
      </w:tr>
      <w:tr w:rsidR="00F16EC9" w14:paraId="77B8926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77777777" w:rsidR="00A17716" w:rsidRDefault="00A17716" w:rsidP="005626AF">
            <w:pPr>
              <w:pStyle w:val="TableText"/>
            </w:pPr>
            <w:r w:rsidRPr="00A57FA7">
              <w:t>Apache Tomcat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DDD2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1AA925" w14:textId="77777777" w:rsidR="00A17716" w:rsidRDefault="00A17716" w:rsidP="005626AF">
            <w:pPr>
              <w:pStyle w:val="TableText"/>
            </w:pPr>
            <w:commentRangeStart w:id="88"/>
            <w:commentRangeStart w:id="89"/>
            <w:r>
              <w:rPr>
                <w:rStyle w:val="Strong"/>
                <w:rFonts w:eastAsia="Times New Roman"/>
                <w:color w:val="FF0000"/>
              </w:rPr>
              <w:t>7.0.76</w:t>
            </w:r>
            <w:commentRangeEnd w:id="88"/>
            <w:r w:rsidR="00B814AD">
              <w:rPr>
                <w:rStyle w:val="CommentReference"/>
              </w:rPr>
              <w:commentReference w:id="88"/>
            </w:r>
            <w:commentRangeEnd w:id="89"/>
            <w:r w:rsidR="009A21EB">
              <w:rPr>
                <w:rStyle w:val="CommentReference"/>
              </w:rPr>
              <w:commentReference w:id="89"/>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D7A0D9" w14:textId="77777777" w:rsidR="00A17716" w:rsidRDefault="00A17716" w:rsidP="005626AF">
            <w:pPr>
              <w:pStyle w:val="TableText"/>
            </w:pPr>
            <w:r>
              <w:t>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426558" w14:textId="77777777" w:rsidR="00A17716" w:rsidRDefault="00A17716" w:rsidP="005626AF">
            <w:pPr>
              <w:pStyle w:val="TableText"/>
            </w:pPr>
            <w:r>
              <w:t>5451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C9DF" w14:textId="77777777" w:rsidR="00A17716" w:rsidRDefault="00A17716" w:rsidP="005626AF">
            <w:pPr>
              <w:pStyle w:val="TableText"/>
            </w:pPr>
            <w:r>
              <w:t>02/14/2017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B2EE1" w14:textId="77777777" w:rsidR="00A17716" w:rsidRDefault="00A17716" w:rsidP="005626AF">
            <w:pPr>
              <w:pStyle w:val="TableText"/>
            </w:pPr>
            <w:r>
              <w:t>Divest</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2306D" w14:textId="77777777" w:rsidR="00A17716" w:rsidRDefault="00A17716" w:rsidP="005626AF">
            <w:pPr>
              <w:pStyle w:val="TableText"/>
              <w:rPr>
                <w:rFonts w:eastAsiaTheme="minorEastAsia"/>
              </w:rPr>
            </w:pPr>
            <w:r>
              <w:t>12/06/2017</w:t>
            </w:r>
          </w:p>
        </w:tc>
      </w:tr>
      <w:tr w:rsidR="00F16EC9" w14:paraId="3B6E73C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77777777" w:rsidR="00A17716" w:rsidRDefault="00A17716" w:rsidP="005626AF">
            <w:pPr>
              <w:pStyle w:val="TableText"/>
            </w:pPr>
            <w:r w:rsidRPr="00A57FA7">
              <w:t>Application Insights for 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372D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95595" w14:textId="77777777" w:rsidR="00A17716" w:rsidRDefault="00A17716" w:rsidP="005626AF">
            <w:pPr>
              <w:pStyle w:val="TableText"/>
            </w:pPr>
            <w:r>
              <w:t>0.21.x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506CD" w14:textId="77777777" w:rsidR="00A17716" w:rsidRDefault="00A17716" w:rsidP="005626AF">
            <w:pPr>
              <w:pStyle w:val="TableText"/>
            </w:pPr>
            <w:r>
              <w:t>0.21.x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BFDD" w14:textId="77777777" w:rsidR="00A17716" w:rsidRDefault="00A17716" w:rsidP="005626AF">
            <w:pPr>
              <w:pStyle w:val="TableText"/>
            </w:pPr>
            <w:r>
              <w:t>11328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C74F8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205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F9BF2" w14:textId="77777777" w:rsidR="00A17716" w:rsidRDefault="00A17716" w:rsidP="005626AF">
            <w:pPr>
              <w:pStyle w:val="TableText"/>
            </w:pPr>
            <w:r>
              <w:t>12/06/2017</w:t>
            </w:r>
          </w:p>
        </w:tc>
      </w:tr>
      <w:tr w:rsidR="00F16EC9" w14:paraId="236F0B4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77777777" w:rsidR="00A17716" w:rsidRDefault="00A17716" w:rsidP="005626AF">
            <w:pPr>
              <w:pStyle w:val="TableText"/>
            </w:pPr>
            <w:r w:rsidRPr="00A57FA7">
              <w:t>axe-core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C4F21" w14:textId="45EBD36D"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966E" w14:textId="77777777" w:rsidR="00A17716" w:rsidRDefault="00A17716" w:rsidP="005626AF">
            <w:pPr>
              <w:pStyle w:val="TableText"/>
            </w:pPr>
            <w:r>
              <w:rPr>
                <w:color w:val="003366"/>
              </w:rPr>
              <w:t>2.3.1</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EBD41A"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4B0A0" w14:textId="77777777" w:rsidR="00A17716" w:rsidRDefault="00A17716" w:rsidP="005626AF">
            <w:pPr>
              <w:pStyle w:val="TableText"/>
            </w:pPr>
            <w:r>
              <w:t>11518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D96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8C77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9F169" w14:textId="77777777" w:rsidR="00A17716" w:rsidRDefault="00A17716" w:rsidP="005626AF">
            <w:pPr>
              <w:pStyle w:val="TableText"/>
            </w:pPr>
            <w:r>
              <w:t>12/06/2017</w:t>
            </w:r>
          </w:p>
        </w:tc>
      </w:tr>
      <w:tr w:rsidR="00F16EC9" w14:paraId="09C06F1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77777777" w:rsidR="00A17716" w:rsidRDefault="00A17716" w:rsidP="005626AF">
            <w:pPr>
              <w:pStyle w:val="TableText"/>
            </w:pPr>
            <w:r w:rsidRPr="00A57FA7">
              <w:t>axe-webdriverjs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045B49" w14:textId="031AD05F"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2ECA85"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1C49B4"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43BC2" w14:textId="77777777" w:rsidR="00A17716" w:rsidRDefault="00A17716" w:rsidP="005626AF">
            <w:pPr>
              <w:pStyle w:val="TableText"/>
            </w:pPr>
            <w:r>
              <w:t>11334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55241"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133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CAFFB3" w14:textId="77777777" w:rsidR="00A17716" w:rsidRDefault="00A17716" w:rsidP="005626AF">
            <w:pPr>
              <w:pStyle w:val="TableText"/>
            </w:pPr>
            <w:r>
              <w:t>12/06/2017</w:t>
            </w:r>
          </w:p>
        </w:tc>
      </w:tr>
      <w:tr w:rsidR="00F16EC9" w14:paraId="4FCF868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77777777" w:rsidR="00A17716" w:rsidRDefault="00A17716" w:rsidP="005626AF">
            <w:pPr>
              <w:pStyle w:val="TableText"/>
            </w:pPr>
            <w:r w:rsidRPr="00A57FA7">
              <w:t>Body-Parser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EA49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CDF7D" w14:textId="77777777" w:rsidR="00A17716" w:rsidRDefault="00A17716" w:rsidP="005626AF">
            <w:pPr>
              <w:pStyle w:val="TableText"/>
            </w:pPr>
            <w:commentRangeStart w:id="90"/>
            <w:commentRangeStart w:id="91"/>
            <w:r>
              <w:rPr>
                <w:rStyle w:val="Strong"/>
                <w:rFonts w:eastAsia="Times New Roman"/>
                <w:color w:val="FF0000"/>
              </w:rPr>
              <w:t>1.16</w:t>
            </w:r>
            <w:commentRangeEnd w:id="90"/>
            <w:r w:rsidR="005A4A4D">
              <w:rPr>
                <w:rStyle w:val="CommentReference"/>
              </w:rPr>
              <w:commentReference w:id="90"/>
            </w:r>
            <w:commentRangeEnd w:id="91"/>
            <w:r w:rsidR="009A21EB">
              <w:rPr>
                <w:rStyle w:val="CommentReference"/>
              </w:rPr>
              <w:commentReference w:id="91"/>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6A5CF" w14:textId="77777777" w:rsidR="00A17716" w:rsidRDefault="00A17716" w:rsidP="005626AF">
            <w:pPr>
              <w:pStyle w:val="TableText"/>
            </w:pPr>
            <w:r>
              <w:rPr>
                <w:color w:val="000000"/>
              </w:rPr>
              <w:t>1.15.x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3E984" w14:textId="77777777" w:rsidR="00A17716" w:rsidRDefault="00A17716" w:rsidP="005626AF">
            <w:pPr>
              <w:pStyle w:val="TableText"/>
            </w:pPr>
            <w:r>
              <w:t>8242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A23569"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7C96C"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70AA1" w14:textId="77777777" w:rsidR="00A17716" w:rsidRDefault="00A17716" w:rsidP="005626AF">
            <w:pPr>
              <w:pStyle w:val="TableText"/>
            </w:pPr>
            <w:r>
              <w:t>12/06/2017</w:t>
            </w:r>
          </w:p>
        </w:tc>
      </w:tr>
      <w:tr w:rsidR="00F16EC9" w14:paraId="553A028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77777777" w:rsidR="00A17716" w:rsidRDefault="00A17716" w:rsidP="005626AF">
            <w:pPr>
              <w:pStyle w:val="TableText"/>
            </w:pPr>
            <w:r w:rsidRPr="00A57FA7">
              <w:t>Bootstrap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E1F0A5"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9BE3D" w14:textId="77777777" w:rsidR="00A17716" w:rsidRDefault="00A17716" w:rsidP="005626AF">
            <w:pPr>
              <w:pStyle w:val="TableText"/>
            </w:pPr>
            <w:r>
              <w:t>3.3.7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3EAE6"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75100" w14:textId="77777777" w:rsidR="00A17716" w:rsidRDefault="00A17716" w:rsidP="005626AF">
            <w:pPr>
              <w:pStyle w:val="TableText"/>
            </w:pPr>
            <w:r>
              <w:t>7795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B1F80" w14:textId="77777777" w:rsidR="00A17716" w:rsidRDefault="00A17716" w:rsidP="005626AF">
            <w:pPr>
              <w:pStyle w:val="TableText"/>
            </w:pPr>
            <w:r>
              <w:t>06/21/2017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45BAD" w14:textId="708C0428" w:rsidR="00A17716" w:rsidRDefault="00A17716" w:rsidP="005626AF">
            <w:pPr>
              <w:pStyle w:val="TableText"/>
            </w:pPr>
            <w:commentRangeStart w:id="92"/>
            <w:commentRangeStart w:id="93"/>
            <w:del w:id="94" w:author="Author">
              <w:r w:rsidDel="00E25C39">
                <w:delText>Not Required</w:delText>
              </w:r>
              <w:commentRangeEnd w:id="92"/>
              <w:r w:rsidR="005A4A4D" w:rsidDel="00E25C39">
                <w:rPr>
                  <w:rStyle w:val="CommentReference"/>
                </w:rPr>
                <w:commentReference w:id="92"/>
              </w:r>
              <w:commentRangeEnd w:id="93"/>
              <w:r w:rsidR="009A21EB" w:rsidDel="00E25C39">
                <w:rPr>
                  <w:rStyle w:val="CommentReference"/>
                </w:rPr>
                <w:commentReference w:id="93"/>
              </w:r>
            </w:del>
            <w:ins w:id="95"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DCC79" w14:textId="77777777" w:rsidR="00A17716" w:rsidRDefault="00A17716" w:rsidP="005626AF">
            <w:pPr>
              <w:pStyle w:val="TableText"/>
            </w:pPr>
            <w:r>
              <w:t>12/06/2017</w:t>
            </w:r>
          </w:p>
        </w:tc>
      </w:tr>
      <w:tr w:rsidR="00F16EC9" w14:paraId="4C8A3C4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F6383" w14:textId="77777777" w:rsidR="00A17716" w:rsidRDefault="00A17716" w:rsidP="005626AF">
            <w:pPr>
              <w:pStyle w:val="TableText"/>
            </w:pPr>
            <w:r w:rsidRPr="00A57FA7">
              <w:lastRenderedPageBreak/>
              <w:t>CentOS Linux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95F1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218FF" w14:textId="77777777" w:rsidR="00A17716" w:rsidRDefault="00A17716" w:rsidP="005626AF">
            <w:pPr>
              <w:pStyle w:val="TableText"/>
            </w:pPr>
            <w:r>
              <w:t>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5E373" w14:textId="77777777" w:rsidR="00A17716" w:rsidRDefault="00A17716" w:rsidP="005626AF">
            <w:pPr>
              <w:pStyle w:val="TableText"/>
            </w:pPr>
            <w:r>
              <w:t>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39370" w14:textId="77777777" w:rsidR="00A17716" w:rsidRDefault="00A17716" w:rsidP="005626AF">
            <w:pPr>
              <w:pStyle w:val="TableText"/>
            </w:pPr>
            <w:r>
              <w:t>6460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EF4E" w14:textId="77777777" w:rsidR="00A17716" w:rsidRDefault="00A17716" w:rsidP="005626AF">
            <w:pPr>
              <w:pStyle w:val="TableText"/>
            </w:pPr>
            <w:r>
              <w:t>05/03/2017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83EFB"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84ED22" w14:textId="77777777" w:rsidR="00A17716" w:rsidRDefault="00A17716" w:rsidP="005626AF">
            <w:pPr>
              <w:pStyle w:val="TableText"/>
            </w:pPr>
            <w:r>
              <w:t>12/06/2017</w:t>
            </w:r>
          </w:p>
        </w:tc>
      </w:tr>
      <w:tr w:rsidR="00F16EC9" w14:paraId="408B09A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6F3E9" w14:textId="77777777" w:rsidR="00A17716" w:rsidRDefault="00A17716" w:rsidP="005626AF">
            <w:pPr>
              <w:pStyle w:val="TableText"/>
            </w:pPr>
            <w:r w:rsidRPr="00A57FA7">
              <w:t>Debug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17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EC44C" w14:textId="77777777" w:rsidR="00A17716" w:rsidRDefault="00A17716" w:rsidP="005626AF">
            <w:pPr>
              <w:pStyle w:val="TableText"/>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D938B" w14:textId="77777777" w:rsidR="00A17716" w:rsidRDefault="00A17716" w:rsidP="005626AF">
            <w:pPr>
              <w:pStyle w:val="TableText"/>
            </w:pPr>
            <w:r>
              <w:rPr>
                <w:color w:val="000000"/>
              </w:rPr>
              <w:t>2.3.x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FFC1" w14:textId="77777777" w:rsidR="00A17716" w:rsidRDefault="00A17716" w:rsidP="005626AF">
            <w:pPr>
              <w:pStyle w:val="TableText"/>
            </w:pPr>
            <w:r>
              <w:t>8967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D7B29" w14:textId="77777777" w:rsidR="00A17716" w:rsidRDefault="00A17716" w:rsidP="005626AF">
            <w:pPr>
              <w:pStyle w:val="TableText"/>
            </w:pPr>
            <w:r>
              <w:t>12/13/2016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AAAE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A9BE2" w14:textId="77777777" w:rsidR="00A17716" w:rsidRDefault="00A17716" w:rsidP="005626AF">
            <w:pPr>
              <w:pStyle w:val="TableText"/>
            </w:pPr>
            <w:r>
              <w:t>12/06/2017</w:t>
            </w:r>
          </w:p>
        </w:tc>
      </w:tr>
      <w:tr w:rsidR="00F16EC9" w14:paraId="7323917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FD9891" w14:textId="36B882D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D2D12A" w14:textId="5F8019AB"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AEED9C" w14:textId="5065A25E"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DE39BD" w14:textId="6612C38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59C6C0" w14:textId="78E48BB3"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2A8B57" w14:textId="72D05AEB"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306F69" w14:textId="3E3CE42E"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2ECAB6" w14:textId="410A8776" w:rsidR="00A17716" w:rsidRDefault="00A17716" w:rsidP="005626AF">
            <w:pPr>
              <w:pStyle w:val="TableText"/>
            </w:pPr>
          </w:p>
        </w:tc>
      </w:tr>
      <w:tr w:rsidR="00F16EC9" w14:paraId="5FAF4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906AE8" w14:textId="4BFB9009"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D6216AE" w14:textId="0CD17EC4"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0CE73B" w14:textId="5BF8E2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0F89FD" w14:textId="76102C3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2D9AA9" w14:textId="657C7F62"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930084" w14:textId="742FD14D"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87877D" w14:textId="697D7D18"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65C7CF" w14:textId="0E34E0F5" w:rsidR="00A17716" w:rsidRDefault="00A17716" w:rsidP="005626AF">
            <w:pPr>
              <w:pStyle w:val="TableText"/>
              <w:rPr>
                <w:rFonts w:eastAsiaTheme="minorEastAsia"/>
              </w:rPr>
            </w:pPr>
          </w:p>
        </w:tc>
      </w:tr>
      <w:tr w:rsidR="00F16EC9" w14:paraId="553224C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BE543" w14:textId="77777777" w:rsidR="00A17716" w:rsidRDefault="00A17716" w:rsidP="005626AF">
            <w:pPr>
              <w:pStyle w:val="TableText"/>
            </w:pPr>
            <w:r w:rsidRPr="00A57FA7">
              <w:t>Embedded JavaScript Templating (EJS)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731C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CE65FB" w14:textId="77777777" w:rsidR="00A17716" w:rsidRDefault="00A17716" w:rsidP="005626AF">
            <w:pPr>
              <w:pStyle w:val="TableText"/>
            </w:pPr>
            <w:r>
              <w:rPr>
                <w:color w:val="003366"/>
              </w:rPr>
              <w:t>2.5.5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B263A" w14:textId="77777777" w:rsidR="00A17716" w:rsidRDefault="00A17716" w:rsidP="005626AF">
            <w:pPr>
              <w:pStyle w:val="TableText"/>
            </w:pPr>
            <w:r>
              <w:t>2.5.x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642F4" w14:textId="77777777" w:rsidR="00A17716" w:rsidRDefault="00A17716" w:rsidP="005626AF">
            <w:pPr>
              <w:pStyle w:val="TableText"/>
            </w:pPr>
            <w:r>
              <w:t>10913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37A35" w14:textId="77777777" w:rsidR="00A17716" w:rsidRDefault="00A17716" w:rsidP="005626AF">
            <w:pPr>
              <w:pStyle w:val="TableText"/>
              <w:rPr>
                <w:rFonts w:eastAsiaTheme="minorEastAsia"/>
              </w:rPr>
            </w:pPr>
            <w:r>
              <w:t>06/07/2017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142EDA"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634BE" w14:textId="77777777" w:rsidR="00A17716" w:rsidRDefault="00A17716" w:rsidP="005626AF">
            <w:pPr>
              <w:pStyle w:val="TableText"/>
            </w:pPr>
            <w:r>
              <w:t>12/06/2017</w:t>
            </w:r>
          </w:p>
        </w:tc>
      </w:tr>
      <w:tr w:rsidR="00F16EC9" w14:paraId="0C89D82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ACD1F" w14:textId="77777777" w:rsidR="00A17716" w:rsidRDefault="00A17716" w:rsidP="005626AF">
            <w:pPr>
              <w:pStyle w:val="TableText"/>
            </w:pPr>
            <w:r w:rsidRPr="00A57FA7">
              <w:t>Express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C19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4750D" w14:textId="77777777" w:rsidR="00A17716" w:rsidRDefault="00A17716" w:rsidP="005626AF">
            <w:pPr>
              <w:pStyle w:val="TableText"/>
            </w:pPr>
            <w:r>
              <w:t>4.14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B4433"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0F26" w14:textId="77777777" w:rsidR="00A17716" w:rsidRDefault="00A17716" w:rsidP="005626AF">
            <w:pPr>
              <w:pStyle w:val="TableText"/>
            </w:pPr>
            <w:r>
              <w:t>7729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960E9B"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B1610" w14:textId="77777777" w:rsidR="00A17716" w:rsidRDefault="00A17716" w:rsidP="005626AF">
            <w:pPr>
              <w:pStyle w:val="TableText"/>
            </w:pPr>
            <w:commentRangeStart w:id="96"/>
            <w:commentRangeStart w:id="97"/>
            <w:r>
              <w:t>Not Required</w:t>
            </w:r>
            <w:commentRangeEnd w:id="96"/>
            <w:r w:rsidR="005A4A4D">
              <w:rPr>
                <w:rStyle w:val="CommentReference"/>
              </w:rPr>
              <w:commentReference w:id="96"/>
            </w:r>
            <w:commentRangeEnd w:id="97"/>
            <w:r w:rsidR="009A21EB">
              <w:rPr>
                <w:rStyle w:val="CommentReference"/>
              </w:rPr>
              <w:commentReference w:id="97"/>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A6823" w14:textId="77777777" w:rsidR="00A17716" w:rsidRDefault="00A17716" w:rsidP="005626AF">
            <w:pPr>
              <w:pStyle w:val="TableText"/>
            </w:pPr>
            <w:r>
              <w:t>12/06/2017</w:t>
            </w:r>
          </w:p>
        </w:tc>
      </w:tr>
      <w:tr w:rsidR="00F16EC9" w14:paraId="2935D4C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87BF" w14:textId="77777777" w:rsidR="00A17716" w:rsidRDefault="00A17716" w:rsidP="005626AF">
            <w:pPr>
              <w:pStyle w:val="TableText"/>
            </w:pPr>
            <w:r w:rsidRPr="00735945">
              <w:t>Google Chrome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25E9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477AB" w14:textId="77777777" w:rsidR="00A17716" w:rsidRPr="00597A18" w:rsidRDefault="00A17716" w:rsidP="005626AF">
            <w:pPr>
              <w:pStyle w:val="TableText"/>
              <w:rPr>
                <w:b/>
              </w:rPr>
            </w:pPr>
            <w:r w:rsidRPr="00597A18">
              <w:rPr>
                <w:rStyle w:val="Strong"/>
                <w:rFonts w:eastAsia="Times New Roman"/>
                <w:b w:val="0"/>
              </w:rPr>
              <w:t>60.x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F8B4D" w14:textId="77777777" w:rsidR="00A17716" w:rsidRDefault="00A17716" w:rsidP="005626AF">
            <w:pPr>
              <w:pStyle w:val="TableText"/>
            </w:pPr>
            <w:r>
              <w:t>58.x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DAF2" w14:textId="77777777" w:rsidR="00A17716" w:rsidRDefault="00A17716" w:rsidP="005626AF">
            <w:pPr>
              <w:pStyle w:val="TableText"/>
            </w:pPr>
            <w:r>
              <w:t>5618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44D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FC3AB" w14:textId="4E72D297" w:rsidR="00A17716" w:rsidRDefault="00597A18"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2445F" w14:textId="77777777" w:rsidR="00A17716" w:rsidRDefault="00A17716" w:rsidP="005626AF">
            <w:pPr>
              <w:pStyle w:val="TableText"/>
            </w:pPr>
            <w:r>
              <w:t>12/06/2017</w:t>
            </w:r>
          </w:p>
        </w:tc>
      </w:tr>
      <w:tr w:rsidR="00F16EC9" w14:paraId="320D068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03E65" w14:textId="77777777" w:rsidR="00A17716" w:rsidRDefault="00A17716" w:rsidP="005626AF">
            <w:pPr>
              <w:pStyle w:val="TableText"/>
            </w:pPr>
            <w:r w:rsidRPr="00735945">
              <w:t>Google GSON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65E5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E0B8A" w14:textId="77777777" w:rsidR="00A17716" w:rsidRDefault="00A17716" w:rsidP="005626AF">
            <w:pPr>
              <w:pStyle w:val="TableText"/>
            </w:pPr>
            <w:r>
              <w:t>2.7.x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DA877" w14:textId="77777777" w:rsidR="00A17716" w:rsidRDefault="00A17716" w:rsidP="005626AF">
            <w:pPr>
              <w:pStyle w:val="TableText"/>
            </w:pPr>
            <w:r>
              <w:t>2.7.x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4CD66" w14:textId="77777777" w:rsidR="00A17716" w:rsidRDefault="00A17716" w:rsidP="005626AF">
            <w:pPr>
              <w:pStyle w:val="TableText"/>
            </w:pPr>
            <w:r>
              <w:t>7348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F898C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8B74B" w14:textId="77777777" w:rsidR="00A17716" w:rsidRDefault="00A17716" w:rsidP="005626AF">
            <w:pPr>
              <w:pStyle w:val="TableText"/>
            </w:pPr>
            <w:commentRangeStart w:id="98"/>
            <w:commentRangeStart w:id="99"/>
            <w:r>
              <w:t>Not Requested</w:t>
            </w:r>
            <w:commentRangeEnd w:id="98"/>
            <w:r w:rsidR="005A4A4D">
              <w:rPr>
                <w:rStyle w:val="CommentReference"/>
              </w:rPr>
              <w:commentReference w:id="98"/>
            </w:r>
            <w:commentRangeEnd w:id="99"/>
            <w:r w:rsidR="009A21EB">
              <w:rPr>
                <w:rStyle w:val="CommentReference"/>
              </w:rPr>
              <w:commentReference w:id="99"/>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CA545" w14:textId="77777777" w:rsidR="00A17716" w:rsidRDefault="00A17716" w:rsidP="005626AF">
            <w:pPr>
              <w:pStyle w:val="TableText"/>
            </w:pPr>
            <w:r>
              <w:t>12/06/2017</w:t>
            </w:r>
          </w:p>
        </w:tc>
      </w:tr>
      <w:tr w:rsidR="00F16EC9" w14:paraId="1DA55C5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16228" w14:textId="77777777" w:rsidR="00A17716" w:rsidRDefault="00A17716" w:rsidP="005626AF">
            <w:pPr>
              <w:pStyle w:val="TableText"/>
            </w:pPr>
            <w:r w:rsidRPr="00735945">
              <w:t>Groovy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F79F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5CB1F" w14:textId="77777777" w:rsidR="00A17716" w:rsidRDefault="00A17716" w:rsidP="005626AF">
            <w:pPr>
              <w:pStyle w:val="TableText"/>
            </w:pPr>
            <w:r>
              <w:t>2.4.9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5E437F" w14:textId="77777777" w:rsidR="00A17716" w:rsidRDefault="00A17716" w:rsidP="005626AF">
            <w:pPr>
              <w:pStyle w:val="TableText"/>
            </w:pPr>
            <w: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033CF" w14:textId="77777777" w:rsidR="00A17716" w:rsidRDefault="00A17716" w:rsidP="005626AF">
            <w:pPr>
              <w:pStyle w:val="TableText"/>
            </w:pPr>
            <w:r>
              <w:t>9262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0496B" w14:textId="77777777" w:rsidR="00A17716" w:rsidRDefault="00A17716" w:rsidP="005626AF">
            <w:pPr>
              <w:pStyle w:val="TableText"/>
            </w:pPr>
            <w:r>
              <w:t>11/10/2016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D50B6" w14:textId="77777777" w:rsidR="00A17716" w:rsidRDefault="00A17716" w:rsidP="005626AF">
            <w:pPr>
              <w:pStyle w:val="TableText"/>
            </w:pPr>
            <w:commentRangeStart w:id="100"/>
            <w:commentRangeStart w:id="101"/>
            <w:r>
              <w:t>Not Requested</w:t>
            </w:r>
            <w:commentRangeEnd w:id="100"/>
            <w:r w:rsidR="005A4A4D">
              <w:rPr>
                <w:rStyle w:val="CommentReference"/>
              </w:rPr>
              <w:commentReference w:id="100"/>
            </w:r>
            <w:commentRangeEnd w:id="101"/>
            <w:r w:rsidR="009A21EB">
              <w:rPr>
                <w:rStyle w:val="CommentReference"/>
              </w:rPr>
              <w:commentReference w:id="101"/>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E0A7E" w14:textId="77777777" w:rsidR="00A17716" w:rsidRDefault="00A17716" w:rsidP="005626AF">
            <w:pPr>
              <w:pStyle w:val="TableText"/>
            </w:pPr>
            <w:r>
              <w:t>12/06/2017</w:t>
            </w:r>
          </w:p>
        </w:tc>
      </w:tr>
      <w:tr w:rsidR="00F16EC9" w14:paraId="265B8E2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43E7" w14:textId="77777777" w:rsidR="00A17716" w:rsidRDefault="00A17716" w:rsidP="005626AF">
            <w:pPr>
              <w:pStyle w:val="TableText"/>
            </w:pPr>
            <w:r w:rsidRPr="00735945">
              <w:t>Grunt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DEE0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6438" w14:textId="77777777" w:rsidR="00A17716" w:rsidRDefault="00A17716" w:rsidP="005626AF">
            <w:pPr>
              <w:pStyle w:val="TableText"/>
            </w:pPr>
            <w:r>
              <w:rPr>
                <w:color w:val="000000"/>
              </w:rPr>
              <w:t>1.0.1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1999A" w14:textId="77777777" w:rsidR="00A17716" w:rsidRDefault="00A17716" w:rsidP="005626AF">
            <w:pPr>
              <w:pStyle w:val="TableText"/>
            </w:pPr>
            <w: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E79F1" w14:textId="77777777" w:rsidR="00A17716" w:rsidRDefault="00A17716" w:rsidP="005626AF">
            <w:pPr>
              <w:pStyle w:val="TableText"/>
            </w:pPr>
            <w:r>
              <w:t>8162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8F9F3" w14:textId="77777777" w:rsidR="00A17716" w:rsidRDefault="00A17716" w:rsidP="005626AF">
            <w:pPr>
              <w:pStyle w:val="TableText"/>
            </w:pPr>
            <w:r>
              <w:t>05/28/2017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9D29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D9AE" w14:textId="77777777" w:rsidR="00A17716" w:rsidRDefault="00A17716" w:rsidP="005626AF">
            <w:pPr>
              <w:pStyle w:val="TableText"/>
            </w:pPr>
            <w:r>
              <w:t>12/06/2017</w:t>
            </w:r>
          </w:p>
        </w:tc>
      </w:tr>
      <w:tr w:rsidR="00F16EC9" w14:paraId="0907E18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83805" w14:textId="77777777" w:rsidR="00A17716" w:rsidRDefault="00A17716" w:rsidP="005626AF">
            <w:pPr>
              <w:pStyle w:val="TableText"/>
            </w:pPr>
            <w:r w:rsidRPr="00735945">
              <w:t>JavaScript (JS) Beautifier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9DBD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41156" w14:textId="77777777" w:rsidR="00A17716" w:rsidRDefault="00A17716" w:rsidP="005626AF">
            <w:pPr>
              <w:pStyle w:val="TableText"/>
            </w:pPr>
            <w:r>
              <w:rPr>
                <w:color w:val="000000"/>
              </w:rPr>
              <w:t>1.6.x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09F398" w14:textId="77777777" w:rsidR="00A17716" w:rsidRDefault="00A17716" w:rsidP="005626AF">
            <w:pPr>
              <w:pStyle w:val="TableText"/>
            </w:pPr>
            <w:r>
              <w:t>1.6.x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308E0" w14:textId="77777777" w:rsidR="00A17716" w:rsidRDefault="00A17716" w:rsidP="005626AF">
            <w:pPr>
              <w:pStyle w:val="TableText"/>
            </w:pPr>
            <w:r>
              <w:t>11329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8608C"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CDF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EFE8A" w14:textId="77777777" w:rsidR="00A17716" w:rsidRDefault="00A17716" w:rsidP="005626AF">
            <w:pPr>
              <w:pStyle w:val="TableText"/>
            </w:pPr>
            <w:r>
              <w:t>12/06/2017</w:t>
            </w:r>
          </w:p>
        </w:tc>
      </w:tr>
      <w:tr w:rsidR="00F16EC9" w14:paraId="7F56F16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3D961" w14:textId="77777777" w:rsidR="00A17716" w:rsidRDefault="00A17716" w:rsidP="005626AF">
            <w:pPr>
              <w:pStyle w:val="TableText"/>
            </w:pPr>
            <w:r w:rsidRPr="00735945">
              <w:t>JMESPath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70F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78E62" w14:textId="77777777" w:rsidR="00A17716" w:rsidRDefault="00A17716" w:rsidP="005626AF">
            <w:pPr>
              <w:pStyle w:val="TableText"/>
            </w:pPr>
            <w:r>
              <w:t>0.15.0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E394A" w14:textId="77777777" w:rsidR="00A17716" w:rsidRDefault="00A17716" w:rsidP="005626AF">
            <w:pPr>
              <w:pStyle w:val="TableText"/>
            </w:pPr>
            <w:r>
              <w:rPr>
                <w:color w:val="000000"/>
              </w:rPr>
              <w:t>0.15.x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8B71A" w14:textId="77777777" w:rsidR="00A17716" w:rsidRDefault="00A17716" w:rsidP="005626AF">
            <w:pPr>
              <w:pStyle w:val="TableText"/>
            </w:pPr>
            <w:r>
              <w:t>11497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55DF3"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A216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DF904" w14:textId="77777777" w:rsidR="00A17716" w:rsidRDefault="00A17716" w:rsidP="005626AF">
            <w:pPr>
              <w:pStyle w:val="TableText"/>
            </w:pPr>
            <w:r>
              <w:t>12/06/2017</w:t>
            </w:r>
          </w:p>
        </w:tc>
      </w:tr>
      <w:tr w:rsidR="00F16EC9" w14:paraId="7625339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90724" w14:textId="77777777" w:rsidR="00A17716" w:rsidRDefault="00A17716" w:rsidP="005626AF">
            <w:pPr>
              <w:pStyle w:val="TableText"/>
            </w:pPr>
            <w:r w:rsidRPr="00735945">
              <w:t>jQuery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3C5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995CD" w14:textId="77777777" w:rsidR="00A17716" w:rsidRDefault="00A17716" w:rsidP="005626AF">
            <w:pPr>
              <w:pStyle w:val="TableText"/>
            </w:pPr>
            <w:r>
              <w:rPr>
                <w:rStyle w:val="Strong"/>
                <w:rFonts w:eastAsia="Times New Roman"/>
                <w:color w:val="FF0000"/>
              </w:rPr>
              <w:t>3.1.1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4C3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F907" w14:textId="77777777" w:rsidR="00A17716" w:rsidRDefault="00A17716" w:rsidP="005626AF">
            <w:pPr>
              <w:pStyle w:val="TableText"/>
            </w:pPr>
            <w:r>
              <w:t>6706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73A6A" w14:textId="77777777" w:rsidR="00A17716" w:rsidRDefault="00A17716" w:rsidP="005626AF">
            <w:pPr>
              <w:pStyle w:val="TableText"/>
            </w:pPr>
            <w:r>
              <w:rPr>
                <w:color w:val="000000"/>
              </w:rPr>
              <w:t>06/28/2016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8C92F"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ABDEE" w14:textId="77777777" w:rsidR="00A17716" w:rsidRDefault="00A17716" w:rsidP="005626AF">
            <w:pPr>
              <w:pStyle w:val="TableText"/>
            </w:pPr>
            <w:r>
              <w:t>12/06/2017</w:t>
            </w:r>
          </w:p>
        </w:tc>
      </w:tr>
      <w:tr w:rsidR="00F16EC9" w14:paraId="5C789D0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929C9" w14:textId="77777777" w:rsidR="00A17716" w:rsidRDefault="00A17716" w:rsidP="005626AF">
            <w:pPr>
              <w:pStyle w:val="TableText"/>
            </w:pPr>
            <w:r w:rsidRPr="00735945">
              <w:t>jsdom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4B6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D256E1" w14:textId="77777777" w:rsidR="00A17716" w:rsidRDefault="00A17716" w:rsidP="005626AF">
            <w:pPr>
              <w:pStyle w:val="TableText"/>
            </w:pPr>
            <w:r>
              <w:t>10.1.0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BC457" w14:textId="77777777" w:rsidR="00A17716" w:rsidRDefault="00A17716" w:rsidP="005626AF">
            <w:pPr>
              <w:pStyle w:val="TableText"/>
            </w:pPr>
            <w:r>
              <w:rPr>
                <w:color w:val="000000"/>
              </w:rPr>
              <w:t>10.x, 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805D7" w14:textId="77777777" w:rsidR="00A17716" w:rsidRDefault="00A17716" w:rsidP="005626AF">
            <w:pPr>
              <w:pStyle w:val="TableText"/>
            </w:pPr>
            <w:r>
              <w:t>11176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4C07A"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EB1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F212E" w14:textId="77777777" w:rsidR="00A17716" w:rsidRDefault="00A17716" w:rsidP="005626AF">
            <w:pPr>
              <w:pStyle w:val="TableText"/>
            </w:pPr>
            <w:r>
              <w:t>12/06/2017</w:t>
            </w:r>
          </w:p>
        </w:tc>
      </w:tr>
      <w:tr w:rsidR="00F16EC9" w14:paraId="6830CDF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2DF688" w14:textId="2605DA0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578E14" w14:textId="498AED7A"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F28AD3" w14:textId="71C5497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C4C0B5" w14:textId="38A06CDE"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21A37D" w14:textId="7D7D464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9D40A" w14:textId="49FD2200"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87779" w14:textId="0F0E338B"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2C2FC2" w14:textId="2EDC114C" w:rsidR="00A17716" w:rsidRDefault="00A17716" w:rsidP="005626AF">
            <w:pPr>
              <w:pStyle w:val="TableText"/>
            </w:pPr>
          </w:p>
        </w:tc>
      </w:tr>
      <w:tr w:rsidR="00F16EC9" w14:paraId="74474F4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594D53" w14:textId="1DA6C5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F83A87" w14:textId="21EC4B4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EA0A8F" w14:textId="0110CBFF"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A3EEAA" w14:textId="7C6EAA0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0793A7" w14:textId="3C7D0DA8"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B82160" w14:textId="2481BFDF"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E50539" w14:textId="20AA9FB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065DC0" w14:textId="4CBCD5F7" w:rsidR="00A17716" w:rsidRDefault="00A17716" w:rsidP="005626AF">
            <w:pPr>
              <w:pStyle w:val="TableText"/>
            </w:pPr>
          </w:p>
        </w:tc>
      </w:tr>
      <w:tr w:rsidR="00F16EC9" w14:paraId="0CB3D5E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B8A63D" w14:textId="036932F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CE5764" w14:textId="75D4ACC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FB5A17" w14:textId="7AF45A73"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BBF821" w14:textId="0B3EF52D"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2AC050" w14:textId="09507B85"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208AFD" w14:textId="6F9F4B52"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80E227" w14:textId="4D1976D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270CEA2" w14:textId="64F1A951" w:rsidR="00A17716" w:rsidRDefault="00A17716" w:rsidP="005626AF">
            <w:pPr>
              <w:pStyle w:val="TableText"/>
            </w:pPr>
          </w:p>
        </w:tc>
      </w:tr>
      <w:tr w:rsidR="00F16EC9" w14:paraId="5CA44F2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0AE9D" w14:textId="77777777" w:rsidR="00A17716" w:rsidRDefault="00A17716" w:rsidP="005626AF">
            <w:pPr>
              <w:pStyle w:val="TableText"/>
            </w:pPr>
            <w:r w:rsidRPr="00735945">
              <w:lastRenderedPageBreak/>
              <w:t>Morgan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7BEB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BD1C3F" w14:textId="77777777" w:rsidR="00A17716" w:rsidRDefault="00A17716" w:rsidP="005626AF">
            <w:pPr>
              <w:pStyle w:val="TableText"/>
            </w:pPr>
            <w:r>
              <w:t>1.7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F17095"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8F0DB" w14:textId="77777777" w:rsidR="00A17716" w:rsidRDefault="00A17716" w:rsidP="005626AF">
            <w:pPr>
              <w:pStyle w:val="TableText"/>
            </w:pPr>
            <w:r>
              <w:t>8256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CA42D"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290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448B" w14:textId="77777777" w:rsidR="00A17716" w:rsidRDefault="00A17716" w:rsidP="005626AF">
            <w:pPr>
              <w:pStyle w:val="TableText"/>
            </w:pPr>
            <w:r>
              <w:t>12/06/2017</w:t>
            </w:r>
          </w:p>
        </w:tc>
      </w:tr>
      <w:tr w:rsidR="00F16EC9" w14:paraId="492AEEF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7D7006" w14:textId="25F968A3"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3F5C63" w14:textId="6C2FF16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C8235F" w14:textId="064C10F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01D272" w14:textId="2F33E851"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F33E93" w14:textId="7564265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B45B1A" w14:textId="1E1EE8C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17DC26" w14:textId="22D54E7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656045" w14:textId="6C31320E" w:rsidR="00A17716" w:rsidRDefault="00A17716" w:rsidP="005626AF">
            <w:pPr>
              <w:pStyle w:val="TableText"/>
              <w:rPr>
                <w:rFonts w:eastAsiaTheme="minorEastAsia"/>
              </w:rPr>
            </w:pPr>
          </w:p>
        </w:tc>
      </w:tr>
      <w:tr w:rsidR="00F16EC9" w14:paraId="163682C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E408B" w14:textId="77777777" w:rsidR="00A17716" w:rsidRDefault="00A17716" w:rsidP="005626AF">
            <w:pPr>
              <w:pStyle w:val="TableText"/>
            </w:pPr>
            <w:r w:rsidRPr="00735945">
              <w:t>Nexus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EBA9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7E447" w14:textId="77777777" w:rsidR="00A17716" w:rsidRDefault="00A17716" w:rsidP="005626AF">
            <w:pPr>
              <w:pStyle w:val="TableText"/>
            </w:pPr>
            <w:r>
              <w:t>3.5.2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AD59F3"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0972C" w14:textId="77777777" w:rsidR="00A17716" w:rsidRDefault="00A17716" w:rsidP="005626AF">
            <w:pPr>
              <w:pStyle w:val="TableText"/>
            </w:pPr>
            <w:r>
              <w:t>6411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428E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32A4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83EB" w14:textId="77777777" w:rsidR="00A17716" w:rsidRDefault="00A17716" w:rsidP="005626AF">
            <w:pPr>
              <w:pStyle w:val="TableText"/>
              <w:rPr>
                <w:rFonts w:eastAsiaTheme="minorEastAsia"/>
              </w:rPr>
            </w:pPr>
            <w:r>
              <w:t>12/06/2017</w:t>
            </w:r>
          </w:p>
        </w:tc>
      </w:tr>
      <w:tr w:rsidR="00F16EC9" w14:paraId="0F049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2B1F4" w14:textId="77777777" w:rsidR="00A17716" w:rsidRDefault="00A17716" w:rsidP="005626AF">
            <w:pPr>
              <w:pStyle w:val="TableText"/>
            </w:pPr>
            <w:r w:rsidRPr="00735945">
              <w:t>NGINX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1ABF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E0F46"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B84A" w14:textId="77777777" w:rsidR="00A17716" w:rsidRDefault="00A17716" w:rsidP="005626AF">
            <w:pPr>
              <w:pStyle w:val="TableText"/>
            </w:pPr>
            <w:r>
              <w:t>1.12.x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6A9C7" w14:textId="77777777" w:rsidR="00A17716" w:rsidRDefault="00A17716" w:rsidP="005626AF">
            <w:pPr>
              <w:pStyle w:val="TableText"/>
            </w:pPr>
            <w:r>
              <w:t>6605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C084B" w14:textId="77777777" w:rsidR="00A17716" w:rsidRDefault="00A17716" w:rsidP="005626AF">
            <w:pPr>
              <w:pStyle w:val="TableText"/>
            </w:pPr>
            <w:r>
              <w:t>06/20/2017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B6F4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D532A3" w14:textId="77777777" w:rsidR="00A17716" w:rsidRDefault="00A17716" w:rsidP="005626AF">
            <w:pPr>
              <w:pStyle w:val="TableText"/>
            </w:pPr>
            <w:r>
              <w:t>12/06/2017</w:t>
            </w:r>
          </w:p>
        </w:tc>
      </w:tr>
      <w:tr w:rsidR="00F16EC9" w14:paraId="5D091AE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BDAFF" w14:textId="77777777" w:rsidR="00A17716" w:rsidRDefault="00A17716" w:rsidP="005626AF">
            <w:pPr>
              <w:pStyle w:val="TableText"/>
            </w:pPr>
            <w:r w:rsidRPr="00735945">
              <w:t>ngx-clipboard</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39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4C428" w14:textId="77777777" w:rsidR="00A17716" w:rsidRDefault="00A17716" w:rsidP="005626AF">
            <w:pPr>
              <w:pStyle w:val="TableText"/>
            </w:pPr>
            <w:r>
              <w:t>8.0.x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61C67" w14:textId="77777777" w:rsidR="00A17716" w:rsidRDefault="00A17716" w:rsidP="005626AF">
            <w:pPr>
              <w:pStyle w:val="TableText"/>
            </w:pPr>
            <w:r>
              <w:t>8.0.x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8E82" w14:textId="77777777" w:rsidR="00A17716" w:rsidRDefault="00A17716" w:rsidP="005626AF">
            <w:pPr>
              <w:pStyle w:val="TableText"/>
            </w:pPr>
            <w:r>
              <w:t>11327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3EB1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DBCD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C2AA3A" w14:textId="77777777" w:rsidR="00A17716" w:rsidRDefault="00A17716" w:rsidP="005626AF">
            <w:pPr>
              <w:pStyle w:val="TableText"/>
            </w:pPr>
            <w:r>
              <w:t>12/06/2017</w:t>
            </w:r>
          </w:p>
        </w:tc>
      </w:tr>
      <w:tr w:rsidR="00F16EC9" w14:paraId="14B4C9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B0E94" w14:textId="77777777" w:rsidR="00A17716" w:rsidRDefault="00A17716" w:rsidP="005626AF">
            <w:pPr>
              <w:pStyle w:val="TableText"/>
            </w:pPr>
            <w:r w:rsidRPr="00735945">
              <w:t>ngx-datatable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B0F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7CCE8" w14:textId="77777777" w:rsidR="00A17716" w:rsidRDefault="00A17716" w:rsidP="005626AF">
            <w:pPr>
              <w:pStyle w:val="TableText"/>
            </w:pPr>
            <w:r>
              <w:t>10.0.x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6CB4CC" w14:textId="77777777" w:rsidR="00A17716" w:rsidRDefault="00A17716" w:rsidP="005626AF">
            <w:pPr>
              <w:pStyle w:val="TableText"/>
            </w:pPr>
            <w:r>
              <w:t>10.0.x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0F21E" w14:textId="77777777" w:rsidR="00A17716" w:rsidRDefault="00A17716" w:rsidP="005626AF">
            <w:pPr>
              <w:pStyle w:val="TableText"/>
            </w:pPr>
            <w:r>
              <w:t>11333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5340D"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B7A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569B3" w14:textId="77777777" w:rsidR="00A17716" w:rsidRDefault="00A17716" w:rsidP="005626AF">
            <w:pPr>
              <w:pStyle w:val="TableText"/>
            </w:pPr>
            <w:r>
              <w:t>12/06/2017</w:t>
            </w:r>
          </w:p>
        </w:tc>
      </w:tr>
      <w:tr w:rsidR="00F16EC9" w14:paraId="772C2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4F1AC" w14:textId="77777777" w:rsidR="00A17716" w:rsidRDefault="00A17716" w:rsidP="005626AF">
            <w:pPr>
              <w:pStyle w:val="TableText"/>
            </w:pPr>
            <w:r w:rsidRPr="00735945">
              <w:t>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8505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DFE93" w14:textId="77777777" w:rsidR="00A17716" w:rsidRDefault="00A17716" w:rsidP="005626AF">
            <w:pPr>
              <w:pStyle w:val="TableText"/>
            </w:pPr>
            <w:r>
              <w:rPr>
                <w:color w:val="000000"/>
              </w:rPr>
              <w:t>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C54B9" w14:textId="77777777" w:rsidR="00A17716" w:rsidRDefault="00A17716" w:rsidP="005626AF">
            <w:pPr>
              <w:pStyle w:val="TableText"/>
            </w:pPr>
            <w:r>
              <w:rPr>
                <w:color w:val="000000"/>
              </w:rPr>
              <w:t>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B18D8" w14:textId="77777777" w:rsidR="00A17716" w:rsidRDefault="00A17716" w:rsidP="005626AF">
            <w:pPr>
              <w:pStyle w:val="TableText"/>
            </w:pPr>
            <w:r>
              <w:t>6716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4F5EE" w14:textId="77777777" w:rsidR="00A17716" w:rsidRDefault="00A17716" w:rsidP="005626AF">
            <w:pPr>
              <w:pStyle w:val="TableText"/>
            </w:pPr>
            <w:r>
              <w:t>08/18/2017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B6E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193B3" w14:textId="77777777" w:rsidR="00A17716" w:rsidRDefault="00A17716" w:rsidP="005626AF">
            <w:pPr>
              <w:pStyle w:val="TableText"/>
            </w:pPr>
            <w:r>
              <w:t>12/06/2017</w:t>
            </w:r>
          </w:p>
        </w:tc>
      </w:tr>
      <w:tr w:rsidR="00F16EC9" w14:paraId="1EDDFAD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B60DE" w14:textId="77777777" w:rsidR="00A17716" w:rsidRDefault="00A17716" w:rsidP="005626AF">
            <w:pPr>
              <w:pStyle w:val="TableText"/>
            </w:pPr>
            <w:r w:rsidRPr="00735945">
              <w:t>node-rules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00C4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BB5D" w14:textId="77777777" w:rsidR="00A17716" w:rsidRDefault="00A17716" w:rsidP="005626AF">
            <w:pPr>
              <w:pStyle w:val="TableText"/>
            </w:pPr>
            <w:r>
              <w:t>3.1.0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7A1C5" w14:textId="77777777" w:rsidR="00A17716" w:rsidRDefault="00A17716" w:rsidP="005626AF">
            <w:pPr>
              <w:pStyle w:val="TableText"/>
            </w:pPr>
            <w:r>
              <w:rPr>
                <w:color w:val="003366"/>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5EB3E" w14:textId="77777777" w:rsidR="00A17716" w:rsidRDefault="00A17716" w:rsidP="005626AF">
            <w:pPr>
              <w:pStyle w:val="TableText"/>
            </w:pPr>
            <w:r>
              <w:t>10857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E79EC"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828C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03BAB" w14:textId="77777777" w:rsidR="00A17716" w:rsidRDefault="00A17716" w:rsidP="005626AF">
            <w:pPr>
              <w:pStyle w:val="TableText"/>
            </w:pPr>
            <w:r>
              <w:t>12/06/2017</w:t>
            </w:r>
          </w:p>
        </w:tc>
      </w:tr>
      <w:tr w:rsidR="00F16EC9" w14:paraId="7736D8A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DF848" w14:textId="77777777" w:rsidR="00A17716" w:rsidRDefault="00A17716" w:rsidP="005626AF">
            <w:pPr>
              <w:pStyle w:val="TableText"/>
            </w:pPr>
            <w:r w:rsidRPr="00735945">
              <w:t>PM2</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AFA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0ACA6"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C2B33" w14:textId="77777777" w:rsidR="00A17716" w:rsidRDefault="00A17716" w:rsidP="005626AF">
            <w:pPr>
              <w:pStyle w:val="TableText"/>
            </w:pPr>
            <w:r>
              <w:rPr>
                <w:color w:val="003366"/>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4DFE" w14:textId="77777777" w:rsidR="00A17716" w:rsidRDefault="00A17716" w:rsidP="005626AF">
            <w:pPr>
              <w:pStyle w:val="TableText"/>
            </w:pPr>
            <w:r>
              <w:t>10869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6FCE3" w14:textId="77777777" w:rsidR="00A17716" w:rsidRDefault="00A17716" w:rsidP="005626AF">
            <w:pPr>
              <w:pStyle w:val="TableText"/>
            </w:pPr>
            <w: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2074B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A922F" w14:textId="77777777" w:rsidR="00A17716" w:rsidRDefault="00A17716" w:rsidP="005626AF">
            <w:pPr>
              <w:pStyle w:val="TableText"/>
            </w:pPr>
            <w:r>
              <w:t>12/07/2017</w:t>
            </w:r>
          </w:p>
        </w:tc>
      </w:tr>
      <w:tr w:rsidR="00F16EC9" w14:paraId="406960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29F18" w14:textId="77777777" w:rsidR="00A17716" w:rsidRDefault="00A17716" w:rsidP="005626AF">
            <w:pPr>
              <w:pStyle w:val="TableText"/>
            </w:pPr>
            <w:r w:rsidRPr="00735945">
              <w:t>Request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E0B2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E89D2" w14:textId="77777777" w:rsidR="00A17716" w:rsidRDefault="00A17716" w:rsidP="005626AF">
            <w:pPr>
              <w:pStyle w:val="TableText"/>
            </w:pPr>
            <w:r>
              <w:t>2.83.x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A0F0A" w14:textId="77777777" w:rsidR="00A17716" w:rsidRDefault="00A17716" w:rsidP="005626AF">
            <w:pPr>
              <w:pStyle w:val="TableText"/>
            </w:pPr>
            <w:r>
              <w:t>2.73.x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FACA0" w14:textId="77777777" w:rsidR="00A17716" w:rsidRDefault="00A17716" w:rsidP="005626AF">
            <w:pPr>
              <w:pStyle w:val="TableText"/>
            </w:pPr>
            <w:r>
              <w:t>8033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6698" w14:textId="77777777" w:rsidR="00A17716" w:rsidRDefault="00A17716" w:rsidP="005626AF">
            <w:pPr>
              <w:pStyle w:val="TableText"/>
            </w:pPr>
            <w:r>
              <w:t>11/17/2017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2A15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49BC9" w14:textId="77777777" w:rsidR="00A17716" w:rsidRDefault="00A17716" w:rsidP="005626AF">
            <w:pPr>
              <w:pStyle w:val="TableText"/>
            </w:pPr>
            <w:r>
              <w:t>12/07/2017</w:t>
            </w:r>
          </w:p>
        </w:tc>
      </w:tr>
      <w:tr w:rsidR="00F16EC9" w14:paraId="78D66C7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E09CA" w14:textId="77777777" w:rsidR="00A17716" w:rsidRDefault="00A17716" w:rsidP="005626AF">
            <w:pPr>
              <w:pStyle w:val="TableText"/>
            </w:pPr>
            <w:r w:rsidRPr="00735945">
              <w:t>Simple Logging Facade for Java (SLF4J)</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BA4E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F3604" w14:textId="77777777" w:rsidR="00A17716" w:rsidRDefault="00A17716" w:rsidP="005626AF">
            <w:pPr>
              <w:pStyle w:val="TableText"/>
            </w:pPr>
            <w:r>
              <w:rPr>
                <w:color w:val="003366"/>
              </w:rPr>
              <w:t>1.7.21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F472"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98DB6" w14:textId="77777777" w:rsidR="00A17716" w:rsidRDefault="00A17716" w:rsidP="005626AF">
            <w:pPr>
              <w:pStyle w:val="TableText"/>
            </w:pPr>
            <w:r>
              <w:t>7735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E3FDB" w14:textId="77777777" w:rsidR="00A17716" w:rsidRDefault="00A17716" w:rsidP="005626AF">
            <w:pPr>
              <w:pStyle w:val="TableText"/>
            </w:pPr>
            <w:r>
              <w:t>01/18/2017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48C0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BB4DD" w14:textId="77777777" w:rsidR="00A17716" w:rsidRDefault="00A17716" w:rsidP="005626AF">
            <w:pPr>
              <w:pStyle w:val="TableText"/>
            </w:pPr>
            <w:r>
              <w:t>12/07/2017</w:t>
            </w:r>
          </w:p>
        </w:tc>
      </w:tr>
      <w:tr w:rsidR="00F16EC9" w14:paraId="2C086FF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BAD1A" w14:textId="77777777" w:rsidR="00A17716" w:rsidRDefault="00A17716" w:rsidP="005626AF">
            <w:pPr>
              <w:pStyle w:val="TableText"/>
            </w:pPr>
            <w:r w:rsidRPr="00735945">
              <w:t>socket.io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CAE2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B2546D" w14:textId="77777777" w:rsidR="00A17716" w:rsidRDefault="00A17716" w:rsidP="005626AF">
            <w:pPr>
              <w:pStyle w:val="TableText"/>
            </w:pPr>
            <w:r>
              <w:t>2.0.x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DCB44"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BB83D" w14:textId="77777777" w:rsidR="00A17716" w:rsidRDefault="00A17716" w:rsidP="005626AF">
            <w:pPr>
              <w:pStyle w:val="TableText"/>
            </w:pPr>
            <w:r>
              <w:t>8947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A90B" w14:textId="77777777" w:rsidR="00A17716" w:rsidRDefault="00A17716" w:rsidP="005626AF">
            <w:pPr>
              <w:pStyle w:val="TableText"/>
            </w:pPr>
            <w:r>
              <w:t>04/13/2017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CDD45"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16479" w14:textId="77777777" w:rsidR="00A17716" w:rsidRDefault="00A17716" w:rsidP="005626AF">
            <w:pPr>
              <w:pStyle w:val="TableText"/>
              <w:rPr>
                <w:rFonts w:eastAsiaTheme="minorEastAsia"/>
              </w:rPr>
            </w:pPr>
            <w:r>
              <w:t>12/07/2017</w:t>
            </w:r>
          </w:p>
        </w:tc>
      </w:tr>
      <w:tr w:rsidR="00F16EC9" w14:paraId="67A821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B3F4D" w14:textId="77777777" w:rsidR="00A17716" w:rsidRDefault="00A17716" w:rsidP="005626AF">
            <w:pPr>
              <w:pStyle w:val="TableText"/>
            </w:pPr>
            <w:r w:rsidRPr="00735945">
              <w:t>Swagger User Interface (UI)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84324" w14:textId="365A2DB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9193" w14:textId="77777777" w:rsidR="00A17716" w:rsidRDefault="00A17716" w:rsidP="005626AF">
            <w:pPr>
              <w:pStyle w:val="TableText"/>
            </w:pPr>
            <w:r>
              <w:t>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1718C"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DC3BB" w14:textId="77777777" w:rsidR="00A17716" w:rsidRDefault="00A17716" w:rsidP="005626AF">
            <w:pPr>
              <w:pStyle w:val="TableText"/>
            </w:pPr>
            <w:r>
              <w:t>8231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A956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752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22AFD" w14:textId="77777777" w:rsidR="00A17716" w:rsidRDefault="00A17716" w:rsidP="005626AF">
            <w:pPr>
              <w:pStyle w:val="TableText"/>
            </w:pPr>
            <w:r>
              <w:t>12/07/2017</w:t>
            </w:r>
          </w:p>
        </w:tc>
      </w:tr>
      <w:tr w:rsidR="00F16EC9" w14:paraId="7938444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EB850" w14:textId="77777777" w:rsidR="00A17716" w:rsidRDefault="00A17716" w:rsidP="005626AF">
            <w:pPr>
              <w:pStyle w:val="TableText"/>
            </w:pPr>
            <w:r w:rsidRPr="00735945">
              <w:lastRenderedPageBreak/>
              <w:t>Vagrant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91AFF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E3C8" w14:textId="77777777" w:rsidR="00A17716" w:rsidRDefault="00A17716" w:rsidP="005626AF">
            <w:pPr>
              <w:pStyle w:val="TableText"/>
            </w:pPr>
            <w:r>
              <w:t>1.9.x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A35B8" w14:textId="77777777" w:rsidR="00A17716" w:rsidRDefault="00A17716" w:rsidP="005626AF">
            <w:pPr>
              <w:pStyle w:val="TableText"/>
            </w:pPr>
            <w:r>
              <w:t>1.9.x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B80F4" w14:textId="77777777" w:rsidR="00A17716" w:rsidRDefault="00A17716" w:rsidP="005626AF">
            <w:pPr>
              <w:pStyle w:val="TableText"/>
            </w:pPr>
            <w:r>
              <w:t>7306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ED175" w14:textId="77777777" w:rsidR="00A17716" w:rsidRDefault="00A17716" w:rsidP="005626AF">
            <w:pPr>
              <w:pStyle w:val="TableText"/>
              <w:rPr>
                <w:rFonts w:eastAsiaTheme="minorEastAsia"/>
              </w:rPr>
            </w:pPr>
            <w:r>
              <w:t>07/31/2017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62D8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E4EF8" w14:textId="77777777" w:rsidR="00A17716" w:rsidRDefault="00A17716" w:rsidP="005626AF">
            <w:pPr>
              <w:pStyle w:val="TableText"/>
            </w:pPr>
            <w:r>
              <w:t>12/07/2017</w:t>
            </w:r>
          </w:p>
        </w:tc>
      </w:tr>
      <w:tr w:rsidR="00F16EC9" w14:paraId="031C91D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3CDE" w14:textId="77777777" w:rsidR="00A17716" w:rsidRDefault="00A17716" w:rsidP="005626AF">
            <w:pPr>
              <w:pStyle w:val="TableText"/>
            </w:pPr>
            <w:r w:rsidRPr="00735945">
              <w:t>winston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1233"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30A9D" w14:textId="77777777" w:rsidR="00A17716" w:rsidRDefault="00A17716" w:rsidP="005626AF">
            <w:pPr>
              <w:pStyle w:val="TableText"/>
            </w:pPr>
            <w:r>
              <w:t>2.4.x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9B0B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5ED65" w14:textId="77777777" w:rsidR="00A17716" w:rsidRDefault="00A17716" w:rsidP="005626AF">
            <w:pPr>
              <w:pStyle w:val="TableText"/>
            </w:pPr>
            <w:r>
              <w:t>9857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13B86" w14:textId="77777777" w:rsidR="00A17716" w:rsidRDefault="00A17716" w:rsidP="005626AF">
            <w:pPr>
              <w:pStyle w:val="TableText"/>
            </w:pPr>
            <w:r>
              <w:t>06/30/2016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2532AA" w14:textId="77777777" w:rsidR="00A17716" w:rsidRDefault="00A17716" w:rsidP="005626AF">
            <w:pPr>
              <w:pStyle w:val="TableText"/>
            </w:pPr>
            <w:r>
              <w:t>Archived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552F7" w14:textId="77777777" w:rsidR="00A17716" w:rsidRDefault="00A17716" w:rsidP="005626AF">
            <w:pPr>
              <w:pStyle w:val="TableText"/>
            </w:pPr>
            <w:r>
              <w:t>12/07/2017</w:t>
            </w:r>
          </w:p>
        </w:tc>
      </w:tr>
      <w:tr w:rsidR="00F16EC9" w14:paraId="3681B15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13D199" w14:textId="3C9864E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5CDB62" w14:textId="3D62C356"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5938A9" w14:textId="10EC8B8B"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DF811E" w14:textId="5DB20A0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690794" w14:textId="12382AD4"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54B4FE" w14:textId="0FCFD0E6"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B07AC5" w14:textId="328DBEC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62B335" w14:textId="02DCAD1E" w:rsidR="00A17716" w:rsidRDefault="00A17716" w:rsidP="005626AF">
            <w:pPr>
              <w:pStyle w:val="TableText"/>
              <w:rPr>
                <w:rFonts w:eastAsiaTheme="minorEastAsia"/>
              </w:rPr>
            </w:pPr>
          </w:p>
        </w:tc>
      </w:tr>
      <w:tr w:rsidR="00F16EC9" w14:paraId="46A80CB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D8CE8" w14:textId="77777777" w:rsidR="00A17716" w:rsidRDefault="00A17716" w:rsidP="005626AF">
            <w:pPr>
              <w:pStyle w:val="TableText"/>
            </w:pPr>
            <w:r w:rsidRPr="00735945">
              <w:t>Open Web Application Security Project (OWASP) 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93777F" w14:textId="77777777" w:rsidR="00A17716" w:rsidRDefault="00A17716" w:rsidP="005626AF">
            <w:pPr>
              <w:pStyle w:val="TableText"/>
            </w:pPr>
            <w:r>
              <w:t>Development (Jenkins)</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C2D75" w14:textId="77777777" w:rsidR="00A17716" w:rsidRDefault="00A17716" w:rsidP="005626AF">
            <w:pPr>
              <w:pStyle w:val="TableText"/>
            </w:pPr>
            <w:r>
              <w:rPr>
                <w:color w:val="003366"/>
              </w:rPr>
              <w:t>3.0.1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8D81E" w14:textId="77777777" w:rsidR="00A17716" w:rsidRDefault="00A17716" w:rsidP="005626AF">
            <w:pPr>
              <w:pStyle w:val="TableText"/>
            </w:pPr>
            <w:r>
              <w:t>1.4.x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7BF0D" w14:textId="77777777" w:rsidR="00A17716" w:rsidRDefault="00A17716" w:rsidP="005626AF">
            <w:pPr>
              <w:pStyle w:val="TableText"/>
            </w:pPr>
            <w:r>
              <w:t>8298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952DB" w14:textId="77777777" w:rsidR="00A17716" w:rsidRDefault="00A17716" w:rsidP="005626AF">
            <w:pPr>
              <w:pStyle w:val="TableText"/>
            </w:pPr>
            <w:r>
              <w:t>04/18/2017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5C39"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AC72F" w14:textId="77777777" w:rsidR="00A17716" w:rsidRDefault="00A17716" w:rsidP="005626AF">
            <w:pPr>
              <w:pStyle w:val="TableText"/>
            </w:pPr>
            <w:r>
              <w:t>12/07/2017</w:t>
            </w:r>
          </w:p>
        </w:tc>
      </w:tr>
      <w:tr w:rsidR="00F16EC9" w14:paraId="4DB5427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FBF277" w14:textId="398FCCE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9184FD" w14:textId="5CB45FA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A7BBE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DF2B4F" w14:textId="0EC7850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8D529C"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A70D81"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BDD7BE" w14:textId="1747503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0A719D" w14:textId="25DBF178" w:rsidR="00A17716" w:rsidRDefault="00A17716" w:rsidP="005626AF">
            <w:pPr>
              <w:pStyle w:val="TableText"/>
            </w:pPr>
          </w:p>
        </w:tc>
      </w:tr>
      <w:tr w:rsidR="00F16EC9" w14:paraId="2736AD2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4A6ED" w14:textId="77777777" w:rsidR="00A17716" w:rsidRDefault="00A17716" w:rsidP="005626AF">
            <w:pPr>
              <w:pStyle w:val="TableText"/>
            </w:pPr>
            <w:r w:rsidRPr="00735945">
              <w:t>angular-mocks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4B30E"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5FB93" w14:textId="77777777" w:rsidR="00A17716" w:rsidRDefault="00A17716" w:rsidP="005626AF">
            <w:pPr>
              <w:pStyle w:val="TableText"/>
            </w:pPr>
            <w:r>
              <w:t>^1.5.0</w:t>
            </w:r>
          </w:p>
          <w:p w14:paraId="3EE107ED"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DA8D"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229B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6364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E215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283CA" w14:textId="77777777" w:rsidR="00A17716" w:rsidRDefault="00A17716" w:rsidP="005626AF">
            <w:pPr>
              <w:pStyle w:val="TableText"/>
            </w:pPr>
            <w:r>
              <w:t>10/25/2017</w:t>
            </w:r>
          </w:p>
        </w:tc>
      </w:tr>
      <w:tr w:rsidR="00F16EC9" w14:paraId="44032DC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DAA06" w14:textId="77777777" w:rsidR="00A17716" w:rsidRDefault="00A17716" w:rsidP="005626AF">
            <w:pPr>
              <w:pStyle w:val="TableText"/>
            </w:pPr>
            <w:r w:rsidRPr="00735945">
              <w:t>check-dependencies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0A7DB"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46A2E" w14:textId="77777777" w:rsidR="00A17716" w:rsidRDefault="00A17716" w:rsidP="005626AF">
            <w:pPr>
              <w:pStyle w:val="TableText"/>
            </w:pPr>
            <w:r>
              <w:rPr>
                <w:rStyle w:val="Strong"/>
                <w:rFonts w:eastAsia="Times New Roman"/>
                <w:color w:val="FF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A36A9"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FC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DBB0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4BAA"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F8FFA" w14:textId="77777777" w:rsidR="00A17716" w:rsidRDefault="00A17716" w:rsidP="005626AF">
            <w:pPr>
              <w:pStyle w:val="TableText"/>
            </w:pPr>
            <w:r>
              <w:t>11/22/2017</w:t>
            </w:r>
          </w:p>
        </w:tc>
      </w:tr>
      <w:tr w:rsidR="00F16EC9" w14:paraId="35307B6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0021D4" w14:textId="01CB4CA2"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1EA97E" w14:textId="6F4793A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591AB2" w14:textId="27F76AD9"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61E2ED" w14:textId="59CACBD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B63C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3FC6A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B4A3B9" w14:textId="53FADC1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F9CCBF" w14:textId="59DAF251" w:rsidR="00A17716" w:rsidRDefault="00A17716" w:rsidP="005626AF">
            <w:pPr>
              <w:pStyle w:val="TableText"/>
            </w:pPr>
          </w:p>
        </w:tc>
      </w:tr>
      <w:tr w:rsidR="00F16EC9" w14:paraId="6B39122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9F05D" w14:textId="77777777" w:rsidR="00A17716" w:rsidRDefault="00A17716" w:rsidP="005626AF">
            <w:pPr>
              <w:pStyle w:val="TableText"/>
            </w:pPr>
            <w:r w:rsidRPr="00735945">
              <w:t>grunt-nodemon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6D52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B5FC8" w14:textId="77777777" w:rsidR="00A17716" w:rsidRDefault="00A17716" w:rsidP="005626AF">
            <w:pPr>
              <w:pStyle w:val="TableText"/>
            </w:pPr>
            <w:r>
              <w:rPr>
                <w:color w:val="000000"/>
              </w:rPr>
              <w:t>0.4.x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63ABF"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888F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C59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946B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9DDA6" w14:textId="77777777" w:rsidR="00A17716" w:rsidRDefault="00A17716" w:rsidP="005626AF">
            <w:pPr>
              <w:pStyle w:val="TableText"/>
            </w:pPr>
            <w:r>
              <w:t>11/22/2017</w:t>
            </w:r>
          </w:p>
        </w:tc>
      </w:tr>
      <w:tr w:rsidR="00F16EC9" w14:paraId="054E27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95A54" w14:textId="77777777" w:rsidR="00A17716" w:rsidRDefault="00A17716" w:rsidP="005626AF">
            <w:pPr>
              <w:pStyle w:val="TableText"/>
            </w:pPr>
            <w:r w:rsidRPr="00735945">
              <w:t>angular-cli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AF000"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625A3" w14:textId="77777777" w:rsidR="00A17716" w:rsidRDefault="00A17716" w:rsidP="005626AF">
            <w:pPr>
              <w:pStyle w:val="TableText"/>
              <w:rPr>
                <w:rFonts w:eastAsiaTheme="minorEastAsia"/>
              </w:rPr>
            </w:pPr>
            <w:r>
              <w:t>1.0.0-beta.28.3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EBECD" w14:textId="77777777" w:rsidR="00A17716" w:rsidRDefault="00A17716" w:rsidP="005626AF">
            <w:pPr>
              <w:pStyle w:val="TableText"/>
            </w:pPr>
            <w:r>
              <w:rPr>
                <w:color w:val="000000"/>
              </w:rP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A771F" w14:textId="77777777" w:rsidR="00A17716" w:rsidRDefault="00A17716" w:rsidP="005626AF">
            <w:pPr>
              <w:pStyle w:val="TableText"/>
            </w:pPr>
            <w:r>
              <w:t>11153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A007"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F62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1EB56" w14:textId="77777777" w:rsidR="00A17716" w:rsidRDefault="00A17716" w:rsidP="005626AF">
            <w:pPr>
              <w:pStyle w:val="TableText"/>
            </w:pPr>
            <w:r>
              <w:t>12/06/2017</w:t>
            </w:r>
          </w:p>
        </w:tc>
      </w:tr>
      <w:tr w:rsidR="00F16EC9" w14:paraId="4E5EBA5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FEF84" w14:textId="77777777" w:rsidR="00A17716" w:rsidRDefault="00A17716" w:rsidP="005626AF">
            <w:pPr>
              <w:pStyle w:val="TableText"/>
            </w:pPr>
            <w:r w:rsidRPr="00735945">
              <w:t>Atom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463A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8F1F09" w14:textId="77777777" w:rsidR="00A17716" w:rsidRDefault="00A17716" w:rsidP="005626AF">
            <w:pPr>
              <w:pStyle w:val="TableText"/>
            </w:pPr>
            <w:r>
              <w:rPr>
                <w:color w:val="000000"/>
              </w:rPr>
              <w:t>1.22.1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6665F" w14:textId="77777777" w:rsidR="00A17716" w:rsidRDefault="00A17716" w:rsidP="005626AF">
            <w:pPr>
              <w:pStyle w:val="TableText"/>
            </w:pPr>
            <w: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23D00" w14:textId="77777777" w:rsidR="00A17716" w:rsidRDefault="00E9798A" w:rsidP="005626AF">
            <w:pPr>
              <w:pStyle w:val="TableText"/>
              <w:rPr>
                <w:rFonts w:eastAsiaTheme="minorEastAsia"/>
              </w:rPr>
            </w:pPr>
            <w:hyperlink r:id="rId23" w:history="1">
              <w:r w:rsidR="00A17716">
                <w:rPr>
                  <w:rStyle w:val="Hyperlink"/>
                </w:rPr>
                <w:t>7721</w:t>
              </w:r>
            </w:hyperlink>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B17D1" w14:textId="77777777" w:rsidR="00A17716" w:rsidRDefault="00A17716" w:rsidP="005626AF">
            <w:pPr>
              <w:pStyle w:val="TableText"/>
            </w:pPr>
            <w:r>
              <w:t>04/03/2017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D9F91"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F5439" w14:textId="77777777" w:rsidR="00A17716" w:rsidRDefault="00A17716" w:rsidP="005626AF">
            <w:pPr>
              <w:pStyle w:val="TableText"/>
            </w:pPr>
            <w:r>
              <w:t>12/06/2017</w:t>
            </w:r>
          </w:p>
        </w:tc>
      </w:tr>
      <w:tr w:rsidR="00F16EC9" w14:paraId="72CD2FB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E8454" w14:textId="77777777" w:rsidR="00A17716" w:rsidRDefault="00A17716" w:rsidP="005626AF">
            <w:pPr>
              <w:pStyle w:val="TableText"/>
            </w:pPr>
            <w:r w:rsidRPr="00735945">
              <w:t>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74841"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BD93A" w14:textId="77777777" w:rsidR="00A17716" w:rsidRDefault="00A17716" w:rsidP="005626AF">
            <w:pPr>
              <w:pStyle w:val="TableText"/>
            </w:pPr>
            <w:r>
              <w:rPr>
                <w:rStyle w:val="Strong"/>
                <w:rFonts w:eastAsia="Times New Roman"/>
                <w:color w:val="FF0000"/>
              </w:rPr>
              <w:t>2.8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96A5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0CD57"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25E9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4AF56"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B74B36" w14:textId="77777777" w:rsidR="00A17716" w:rsidRDefault="00A17716" w:rsidP="005626AF">
            <w:pPr>
              <w:pStyle w:val="TableText"/>
            </w:pPr>
            <w:r>
              <w:t>12/06/2017</w:t>
            </w:r>
          </w:p>
        </w:tc>
      </w:tr>
      <w:tr w:rsidR="00F16EC9" w14:paraId="2445790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C0B78" w14:textId="77777777" w:rsidR="00A17716" w:rsidRDefault="00A17716" w:rsidP="005626AF">
            <w:pPr>
              <w:pStyle w:val="TableText"/>
            </w:pPr>
            <w:r w:rsidRPr="00735945">
              <w:t>Eclipse Classic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0D6D5"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E73DC" w14:textId="77777777" w:rsidR="00A17716" w:rsidRDefault="00A17716" w:rsidP="005626AF">
            <w:pPr>
              <w:pStyle w:val="TableText"/>
            </w:pPr>
            <w:r>
              <w:rPr>
                <w:rStyle w:val="Strong"/>
                <w:rFonts w:eastAsia="Times New Roman"/>
                <w:color w:val="FF0000"/>
              </w:rPr>
              <w:t>4.6.3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F8786" w14:textId="77777777" w:rsidR="00A17716" w:rsidRDefault="00A17716" w:rsidP="005626AF">
            <w:pPr>
              <w:pStyle w:val="TableText"/>
            </w:pPr>
            <w:r>
              <w:t>4.6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042" w14:textId="77777777" w:rsidR="00A17716" w:rsidRDefault="00A17716" w:rsidP="005626AF">
            <w:pPr>
              <w:pStyle w:val="TableText"/>
            </w:pPr>
            <w:r>
              <w:t>6316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55221"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C80C6"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4FC07" w14:textId="77777777" w:rsidR="00A17716" w:rsidRDefault="00A17716" w:rsidP="005626AF">
            <w:pPr>
              <w:pStyle w:val="TableText"/>
            </w:pPr>
            <w:r>
              <w:t>12/06/2017</w:t>
            </w:r>
          </w:p>
        </w:tc>
      </w:tr>
      <w:tr w:rsidR="00F16EC9" w14:paraId="1D145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1BFC4" w14:textId="77777777" w:rsidR="00A17716" w:rsidRDefault="00A17716" w:rsidP="005626AF">
            <w:pPr>
              <w:pStyle w:val="TableText"/>
            </w:pPr>
            <w:r w:rsidRPr="00735945">
              <w:t>Git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68617"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2E98F" w14:textId="77777777" w:rsidR="00A17716" w:rsidRDefault="00A17716" w:rsidP="005626AF">
            <w:pPr>
              <w:pStyle w:val="TableText"/>
            </w:pPr>
            <w:r>
              <w:t>2.11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6FE8C" w14:textId="77777777" w:rsidR="00A17716" w:rsidRDefault="00A17716" w:rsidP="005626AF">
            <w:pPr>
              <w:pStyle w:val="TableText"/>
            </w:pPr>
            <w:r>
              <w:t>2.11.x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01468" w14:textId="77777777" w:rsidR="00A17716" w:rsidRDefault="00A17716" w:rsidP="005626AF">
            <w:pPr>
              <w:pStyle w:val="TableText"/>
            </w:pPr>
            <w:r>
              <w:t>6396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A18F" w14:textId="77777777" w:rsidR="00A17716" w:rsidRDefault="00A17716" w:rsidP="005626AF">
            <w:pPr>
              <w:pStyle w:val="TableText"/>
            </w:pPr>
            <w:r>
              <w:t>12/08/2016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1EB9A"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4823" w14:textId="77777777" w:rsidR="00A17716" w:rsidRDefault="00A17716" w:rsidP="005626AF">
            <w:pPr>
              <w:pStyle w:val="TableText"/>
            </w:pPr>
            <w:r>
              <w:t>12/06/2017</w:t>
            </w:r>
          </w:p>
        </w:tc>
      </w:tr>
      <w:tr w:rsidR="00F16EC9" w14:paraId="2C520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29678" w14:textId="77777777" w:rsidR="00A17716" w:rsidRDefault="00A17716" w:rsidP="005626AF">
            <w:pPr>
              <w:pStyle w:val="TableText"/>
            </w:pPr>
            <w:r w:rsidRPr="00735945">
              <w:t>Maven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356F4"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BB4EC" w14:textId="77777777" w:rsidR="00A17716" w:rsidRDefault="00A17716" w:rsidP="005626AF">
            <w:pPr>
              <w:pStyle w:val="TableText"/>
            </w:pPr>
            <w:r>
              <w:t>3.3.9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872F7"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F2E2C" w14:textId="77777777" w:rsidR="00A17716" w:rsidRDefault="00A17716" w:rsidP="005626AF">
            <w:pPr>
              <w:pStyle w:val="TableText"/>
            </w:pPr>
            <w:r>
              <w:t>1101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B098D"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A4F92"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7CDE" w14:textId="77777777" w:rsidR="00A17716" w:rsidRDefault="00A17716" w:rsidP="005626AF">
            <w:pPr>
              <w:pStyle w:val="TableText"/>
              <w:rPr>
                <w:rFonts w:eastAsiaTheme="minorEastAsia"/>
              </w:rPr>
            </w:pPr>
            <w:r>
              <w:t>12/06/2017</w:t>
            </w:r>
          </w:p>
        </w:tc>
      </w:tr>
      <w:tr w:rsidR="00F16EC9" w14:paraId="3AE7271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EA9AA" w14:textId="77777777" w:rsidR="00A17716" w:rsidRDefault="00A17716" w:rsidP="005626AF">
            <w:pPr>
              <w:pStyle w:val="TableText"/>
            </w:pPr>
            <w:r w:rsidRPr="00735945">
              <w:t>MUnit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FD18C"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6CC3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42F97" w14:textId="77777777" w:rsidR="00A17716" w:rsidRDefault="00A17716" w:rsidP="005626AF">
            <w:pPr>
              <w:pStyle w:val="TableText"/>
            </w:pPr>
            <w:r>
              <w:t>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2B243" w14:textId="77777777" w:rsidR="00A17716" w:rsidRDefault="00A17716" w:rsidP="005626AF">
            <w:pPr>
              <w:pStyle w:val="TableText"/>
            </w:pPr>
            <w:r>
              <w:t>10284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D783A"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A124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BF306" w14:textId="77777777" w:rsidR="00A17716" w:rsidRDefault="00A17716" w:rsidP="005626AF">
            <w:pPr>
              <w:pStyle w:val="TableText"/>
            </w:pPr>
            <w:r>
              <w:t> </w:t>
            </w:r>
          </w:p>
        </w:tc>
      </w:tr>
      <w:tr w:rsidR="00F16EC9" w14:paraId="56E57B6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D36536" w14:textId="3F8EE69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DEA9DF" w14:textId="68310E89"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27C75F" w14:textId="3D079C40"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186EEA" w14:textId="68020E1A"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A63D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C74CB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D8270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F44F6" w14:textId="31E3E6E5" w:rsidR="00A17716" w:rsidRDefault="00A17716" w:rsidP="005626AF">
            <w:pPr>
              <w:pStyle w:val="TableText"/>
            </w:pPr>
          </w:p>
        </w:tc>
      </w:tr>
      <w:tr w:rsidR="00F16EC9" w14:paraId="4C4475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B8611" w14:textId="77777777" w:rsidR="00A17716" w:rsidRDefault="00A17716" w:rsidP="005626AF">
            <w:pPr>
              <w:pStyle w:val="TableText"/>
            </w:pPr>
            <w:r w:rsidRPr="00735945">
              <w:lastRenderedPageBreak/>
              <w:t>RxJS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1312BF"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2D153" w14:textId="77777777" w:rsidR="00A17716" w:rsidRDefault="00A17716" w:rsidP="005626AF">
            <w:pPr>
              <w:pStyle w:val="TableText"/>
            </w:pPr>
            <w:r>
              <w:t>5.1.0</w:t>
            </w:r>
          </w:p>
          <w:p w14:paraId="73E52FDF"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A77B2"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EC0E8"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B449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26909"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4497F" w14:textId="77777777" w:rsidR="00A17716" w:rsidRDefault="00A17716" w:rsidP="005626AF">
            <w:pPr>
              <w:pStyle w:val="TableText"/>
            </w:pPr>
            <w:r>
              <w:t>11/22/2017</w:t>
            </w:r>
          </w:p>
        </w:tc>
      </w:tr>
      <w:tr w:rsidR="00F16EC9" w14:paraId="709158E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4BBE40" w14:textId="77777777" w:rsidR="00A17716" w:rsidRDefault="00A17716" w:rsidP="005626AF">
            <w:pPr>
              <w:pStyle w:val="TableText"/>
            </w:pPr>
            <w:r w:rsidRPr="00735945">
              <w:t>sinon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E9C7A"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DEA5" w14:textId="77777777" w:rsidR="00A17716" w:rsidRDefault="00A17716" w:rsidP="005626AF">
            <w:pPr>
              <w:pStyle w:val="TableText"/>
            </w:pPr>
            <w:r>
              <w:t>2.2.0</w:t>
            </w:r>
          </w:p>
          <w:p w14:paraId="174B301E"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1B003"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A37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D3259"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16C60"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9C3B" w14:textId="77777777" w:rsidR="00A17716" w:rsidRDefault="00A17716" w:rsidP="005626AF">
            <w:pPr>
              <w:pStyle w:val="TableText"/>
            </w:pPr>
            <w:r>
              <w:t>11/22/2017</w:t>
            </w:r>
          </w:p>
        </w:tc>
      </w:tr>
      <w:tr w:rsidR="00F16EC9" w14:paraId="6B0A06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0D5F9B" w14:textId="4B90541F"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9792E" w14:textId="7AF7F5F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4A9236" w14:textId="15A4C4C1"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D7D372" w14:textId="6D1CCB7F"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7A53D" w14:textId="04B7A78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EAC56B" w14:textId="14A17D3E"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A44C74" w14:textId="124E7FA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5A28E" w14:textId="6883F21F" w:rsidR="00A17716" w:rsidRDefault="00A17716" w:rsidP="005626AF">
            <w:pPr>
              <w:pStyle w:val="TableText"/>
            </w:pPr>
          </w:p>
        </w:tc>
      </w:tr>
      <w:tr w:rsidR="00F16EC9" w14:paraId="2EDDBA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978F5E" w14:textId="77777777" w:rsidR="00A17716" w:rsidRDefault="00A17716" w:rsidP="005626AF">
            <w:pPr>
              <w:pStyle w:val="TableText"/>
            </w:pPr>
            <w:r w:rsidRPr="00735945">
              <w:t>Codelyzer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3F738"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FF2BD" w14:textId="77777777" w:rsidR="00A17716" w:rsidRDefault="00A17716" w:rsidP="005626AF">
            <w:pPr>
              <w:pStyle w:val="TableText"/>
              <w:rPr>
                <w:rFonts w:eastAsiaTheme="minorEastAsia"/>
              </w:rPr>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01CDD"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C0532D" w14:textId="77777777" w:rsidR="00A17716" w:rsidRDefault="00A17716" w:rsidP="005626AF">
            <w:pPr>
              <w:pStyle w:val="TableText"/>
            </w:pPr>
            <w:r>
              <w:t>11175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3E028"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2D4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F953" w14:textId="77777777" w:rsidR="00A17716" w:rsidRDefault="00A17716" w:rsidP="005626AF">
            <w:pPr>
              <w:pStyle w:val="TableText"/>
            </w:pPr>
            <w:r>
              <w:t>12/06/2017</w:t>
            </w:r>
          </w:p>
        </w:tc>
      </w:tr>
      <w:tr w:rsidR="00F16EC9" w14:paraId="1D90FA4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E2F73" w14:textId="77777777" w:rsidR="00A17716" w:rsidRDefault="00A17716" w:rsidP="005626AF">
            <w:pPr>
              <w:pStyle w:val="TableText"/>
            </w:pPr>
            <w:r w:rsidRPr="00735945">
              <w:t>JUnit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F0AA5"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83ACE" w14:textId="77777777" w:rsidR="00A17716" w:rsidRDefault="00A17716" w:rsidP="005626AF">
            <w:pPr>
              <w:pStyle w:val="TableText"/>
            </w:pPr>
            <w:r>
              <w:rPr>
                <w:color w:val="003366"/>
              </w:rPr>
              <w:t>4.12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4A2AA" w14:textId="77777777" w:rsidR="00A17716" w:rsidRDefault="00A17716" w:rsidP="005626AF">
            <w:pPr>
              <w:pStyle w:val="TableText"/>
            </w:pPr>
            <w:r>
              <w:t>4.12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12595" w14:textId="77777777" w:rsidR="00A17716" w:rsidRDefault="00A17716" w:rsidP="005626AF">
            <w:pPr>
              <w:pStyle w:val="TableText"/>
            </w:pPr>
            <w:r>
              <w:t>38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B8618" w14:textId="77777777" w:rsidR="00A17716" w:rsidRDefault="00A17716" w:rsidP="005626AF">
            <w:pPr>
              <w:pStyle w:val="TableText"/>
            </w:pPr>
            <w:r>
              <w:rPr>
                <w:color w:val="000099"/>
              </w:rP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0CB4" w14:textId="77777777" w:rsidR="00A17716" w:rsidRDefault="00A17716" w:rsidP="005626AF">
            <w:pPr>
              <w:pStyle w:val="TableText"/>
            </w:pPr>
            <w:r>
              <w:rPr>
                <w:color w:val="333333"/>
              </w:rP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83048" w14:textId="77777777" w:rsidR="00A17716" w:rsidRDefault="00A17716" w:rsidP="005626AF">
            <w:pPr>
              <w:pStyle w:val="TableText"/>
            </w:pPr>
            <w:r>
              <w:t>12/06/2017</w:t>
            </w:r>
          </w:p>
        </w:tc>
      </w:tr>
      <w:tr w:rsidR="00F16EC9" w14:paraId="55BB4A5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EFBAA" w14:textId="77777777" w:rsidR="00A17716" w:rsidRDefault="00A17716" w:rsidP="005626AF">
            <w:pPr>
              <w:pStyle w:val="TableText"/>
            </w:pPr>
            <w:r w:rsidRPr="00735945">
              <w:t>junit-viewer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9A297"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F6208" w14:textId="77777777" w:rsidR="00A17716" w:rsidRDefault="00A17716" w:rsidP="005626AF">
            <w:pPr>
              <w:pStyle w:val="TableText"/>
            </w:pPr>
            <w:r>
              <w:t>4.11.1</w:t>
            </w:r>
          </w:p>
          <w:p w14:paraId="28B0AB51"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9172C" w14:textId="77777777" w:rsidR="00A17716" w:rsidRDefault="00A17716" w:rsidP="005626AF">
            <w:pPr>
              <w:pStyle w:val="TableText"/>
            </w:pPr>
            <w:r>
              <w:rPr>
                <w:color w:val="000000"/>
              </w:rP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B72C" w14:textId="77777777" w:rsidR="00A17716" w:rsidRDefault="00A17716" w:rsidP="005626AF">
            <w:pPr>
              <w:pStyle w:val="TableText"/>
            </w:pPr>
            <w:r>
              <w:t>11181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1D1B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69B2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A891F" w14:textId="77777777" w:rsidR="00A17716" w:rsidRDefault="00A17716" w:rsidP="005626AF">
            <w:pPr>
              <w:pStyle w:val="TableText"/>
            </w:pPr>
            <w:r>
              <w:t>12/06/2017</w:t>
            </w:r>
          </w:p>
        </w:tc>
      </w:tr>
      <w:tr w:rsidR="00F16EC9" w14:paraId="6E4593B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1F0063" w14:textId="28EC81E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E8C36" w14:textId="1440515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35E0F0" w14:textId="027C2E1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0331A1" w14:textId="71014C3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AA2F" w14:textId="59D60A1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4857F" w14:textId="034CF30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B22A5C" w14:textId="3A147756"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0FE15E" w14:textId="3E32FAA2" w:rsidR="00A17716" w:rsidRDefault="00A17716" w:rsidP="005626AF">
            <w:pPr>
              <w:pStyle w:val="TableText"/>
            </w:pPr>
          </w:p>
        </w:tc>
      </w:tr>
      <w:tr w:rsidR="00F16EC9" w14:paraId="784545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18329" w14:textId="77777777" w:rsidR="00A17716" w:rsidRDefault="00A17716" w:rsidP="005626AF">
            <w:pPr>
              <w:pStyle w:val="TableText"/>
            </w:pPr>
            <w:r w:rsidRPr="00735945">
              <w:t>mocha-junit-reporter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1C371"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39029" w14:textId="77777777" w:rsidR="00A17716" w:rsidRDefault="00A17716" w:rsidP="005626AF">
            <w:pPr>
              <w:pStyle w:val="TableText"/>
            </w:pPr>
            <w:r>
              <w:rPr>
                <w:color w:val="000000"/>
              </w:rPr>
              <w:t>1.13.0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E1AA9" w14:textId="77777777" w:rsidR="00A17716" w:rsidRDefault="00A17716" w:rsidP="005626AF">
            <w:pPr>
              <w:pStyle w:val="TableText"/>
            </w:pPr>
            <w:r>
              <w:rPr>
                <w:color w:val="000000"/>
              </w:rPr>
              <w:t>1.13.0</w:t>
            </w:r>
            <w:r>
              <w:rPr>
                <w:color w:val="FF0000"/>
              </w:rPr>
              <w:br/>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18DDA" w14:textId="77777777" w:rsidR="00A17716" w:rsidRDefault="00A17716" w:rsidP="005626AF">
            <w:pPr>
              <w:pStyle w:val="TableText"/>
            </w:pPr>
            <w:r>
              <w:t>11126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BB07A" w14:textId="77777777" w:rsidR="00A17716" w:rsidRDefault="00A17716" w:rsidP="005626AF">
            <w:pPr>
              <w:pStyle w:val="TableText"/>
            </w:pPr>
            <w: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EDE85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788BC" w14:textId="77777777" w:rsidR="00A17716" w:rsidRDefault="00A17716" w:rsidP="005626AF">
            <w:pPr>
              <w:pStyle w:val="TableText"/>
            </w:pPr>
            <w:r>
              <w:t>12/06/2017</w:t>
            </w:r>
          </w:p>
        </w:tc>
      </w:tr>
      <w:tr w:rsidR="00F16EC9" w14:paraId="040EF2F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7CD43" w14:textId="77777777" w:rsidR="00A17716" w:rsidRDefault="00A17716" w:rsidP="005626AF">
            <w:pPr>
              <w:pStyle w:val="TableText"/>
            </w:pPr>
            <w:r w:rsidRPr="00735945">
              <w:t>mocha-logger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A316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6CAE9" w14:textId="77777777" w:rsidR="00A17716" w:rsidRDefault="00A17716" w:rsidP="005626AF">
            <w:pPr>
              <w:pStyle w:val="TableText"/>
              <w:rPr>
                <w:rFonts w:eastAsiaTheme="minorEastAsia"/>
              </w:rPr>
            </w:pPr>
            <w:r>
              <w:rPr>
                <w:color w:val="000000"/>
              </w:rPr>
              <w:t>1.0.5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31BD9" w14:textId="77777777" w:rsidR="00A17716" w:rsidRDefault="00A17716" w:rsidP="005626AF">
            <w:pPr>
              <w:pStyle w:val="TableText"/>
            </w:pPr>
            <w:r>
              <w:rPr>
                <w:color w:val="000000"/>
              </w:rP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00714" w14:textId="77777777" w:rsidR="00A17716" w:rsidRDefault="00A17716" w:rsidP="005626AF">
            <w:pPr>
              <w:pStyle w:val="TableText"/>
            </w:pPr>
            <w:r>
              <w:t>11174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93C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D5F4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E0767" w14:textId="77777777" w:rsidR="00A17716" w:rsidRDefault="00A17716" w:rsidP="005626AF">
            <w:pPr>
              <w:pStyle w:val="TableText"/>
            </w:pPr>
            <w:r>
              <w:t>12/06/2017</w:t>
            </w:r>
          </w:p>
        </w:tc>
      </w:tr>
      <w:tr w:rsidR="00F16EC9" w14:paraId="001B89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C44B3" w14:textId="44C5E1E8"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465BD" w14:textId="76785EF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FCDEA" w14:textId="02DF1F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FB6412" w14:textId="44C213B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3AED1F" w14:textId="647B156B"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A764EC" w14:textId="60F194B8"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D7A773" w14:textId="2EE3316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3FA7F8" w14:textId="5CEC39F4" w:rsidR="00A17716" w:rsidRDefault="00A17716" w:rsidP="005626AF">
            <w:pPr>
              <w:pStyle w:val="TableText"/>
              <w:rPr>
                <w:rFonts w:eastAsiaTheme="minorEastAsia"/>
              </w:rPr>
            </w:pPr>
          </w:p>
        </w:tc>
      </w:tr>
      <w:tr w:rsidR="00F16EC9" w14:paraId="2EA2D7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B58E7" w14:textId="77777777" w:rsidR="00A17716" w:rsidRDefault="00A17716" w:rsidP="005626AF">
            <w:pPr>
              <w:pStyle w:val="TableText"/>
            </w:pPr>
            <w:r w:rsidRPr="00735945">
              <w:t>SoapUI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E5BF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EB67AD" w14:textId="77777777" w:rsidR="00A17716" w:rsidRDefault="00A17716" w:rsidP="005626AF">
            <w:pPr>
              <w:pStyle w:val="TableText"/>
            </w:pPr>
            <w:r>
              <w:rPr>
                <w:rStyle w:val="Strong"/>
                <w:rFonts w:eastAsia="Times New Roman"/>
                <w:color w:val="FF0000"/>
              </w:rPr>
              <w:t>5.3.0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53A3B" w14:textId="77777777" w:rsidR="00A17716" w:rsidRDefault="00A17716" w:rsidP="005626AF">
            <w:pPr>
              <w:pStyle w:val="TableText"/>
            </w:pPr>
            <w:r>
              <w:t>5.3.x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7AFF1" w14:textId="77777777" w:rsidR="00A17716" w:rsidRDefault="00A17716" w:rsidP="005626AF">
            <w:pPr>
              <w:pStyle w:val="TableText"/>
            </w:pPr>
            <w:r>
              <w:t>6252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58779"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AD50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BE7A8" w14:textId="77777777" w:rsidR="00A17716" w:rsidRDefault="00A17716" w:rsidP="005626AF">
            <w:pPr>
              <w:pStyle w:val="TableText"/>
            </w:pPr>
            <w:r>
              <w:t> </w:t>
            </w:r>
          </w:p>
        </w:tc>
      </w:tr>
      <w:tr w:rsidR="00F16EC9" w14:paraId="1F9E483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B6F3" w14:textId="77777777" w:rsidR="00A17716" w:rsidRDefault="00A17716" w:rsidP="005626AF">
            <w:pPr>
              <w:pStyle w:val="TableText"/>
            </w:pPr>
            <w:r w:rsidRPr="00735945">
              <w:t>tslint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2523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C985FC" w14:textId="77777777" w:rsidR="00A17716" w:rsidRDefault="00A17716" w:rsidP="005626AF">
            <w:pPr>
              <w:pStyle w:val="TableText"/>
              <w:rPr>
                <w:rFonts w:eastAsiaTheme="minorEastAsia"/>
              </w:rPr>
            </w:pPr>
            <w:r>
              <w:rPr>
                <w:color w:val="003366"/>
              </w:rPr>
              <w:t>^4.1.1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60B9C"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82B3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E20F7"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36A9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DDC6F" w14:textId="77777777" w:rsidR="00A17716" w:rsidRDefault="00A17716" w:rsidP="005626AF">
            <w:pPr>
              <w:pStyle w:val="TableText"/>
            </w:pPr>
            <w:r>
              <w:t>11/22/2017</w:t>
            </w:r>
          </w:p>
        </w:tc>
      </w:tr>
      <w:tr w:rsidR="00F16EC9" w14:paraId="62224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465C06" w14:textId="0F1DA4C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45226E" w14:textId="7F481C7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69E0C" w14:textId="0C7A0DAE"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29DBCC" w14:textId="416B821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E1E5BE"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7928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FDEDA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430D6" w14:textId="546A5078" w:rsidR="00A17716" w:rsidRDefault="00A17716" w:rsidP="005626AF">
            <w:pPr>
              <w:pStyle w:val="TableText"/>
            </w:pPr>
          </w:p>
        </w:tc>
      </w:tr>
      <w:tr w:rsidR="00F16EC9" w14:paraId="3757A3A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615A6" w14:textId="77777777" w:rsidR="00A17716" w:rsidRDefault="00A17716" w:rsidP="005626AF">
            <w:pPr>
              <w:pStyle w:val="TableText"/>
            </w:pPr>
            <w:r w:rsidRPr="00735945">
              <w:t>webpack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965A3"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CDA02" w14:textId="77777777" w:rsidR="00A17716" w:rsidRDefault="00A17716" w:rsidP="005626AF">
            <w:pPr>
              <w:pStyle w:val="TableText"/>
            </w:pPr>
            <w:r>
              <w:t>^1.12.6</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4569E"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BC7B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96290"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F71929" w14:textId="77777777" w:rsidR="00A17716" w:rsidRDefault="00A17716" w:rsidP="005626AF">
            <w:pPr>
              <w:pStyle w:val="TableText"/>
            </w:pPr>
            <w:r>
              <w:rPr>
                <w:color w:val="333333"/>
              </w:rPr>
              <w:t>Not Required, INCLUDED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D147B" w14:textId="77777777" w:rsidR="00A17716" w:rsidRDefault="00A17716" w:rsidP="005626AF">
            <w:pPr>
              <w:pStyle w:val="TableText"/>
            </w:pPr>
            <w:r>
              <w:t>11/22/2017</w:t>
            </w:r>
          </w:p>
        </w:tc>
      </w:tr>
      <w:tr w:rsidR="00F16EC9" w14:paraId="044953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FA64" w14:textId="77777777" w:rsidR="00A17716" w:rsidRDefault="00A17716" w:rsidP="005626AF">
            <w:pPr>
              <w:pStyle w:val="TableText"/>
            </w:pPr>
            <w:r w:rsidRPr="00735945">
              <w:lastRenderedPageBreak/>
              <w:t>engine.io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8A04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A78DF" w14:textId="77777777" w:rsidR="00A17716" w:rsidRDefault="00A17716" w:rsidP="005626AF">
            <w:pPr>
              <w:pStyle w:val="TableText"/>
            </w:pPr>
            <w:r>
              <w:t>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BE730" w14:textId="77777777" w:rsidR="00A17716" w:rsidRDefault="00A17716" w:rsidP="005626AF">
            <w:pPr>
              <w:pStyle w:val="TableText"/>
            </w:pPr>
            <w: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11705" w14:textId="77777777" w:rsidR="00A17716" w:rsidRDefault="00A17716" w:rsidP="005626AF">
            <w:pPr>
              <w:pStyle w:val="TableText"/>
            </w:pPr>
            <w:r>
              <w:t>8931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7CFAF2"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417D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36BBF" w14:textId="77777777" w:rsidR="00A17716" w:rsidRDefault="00A17716" w:rsidP="005626AF">
            <w:pPr>
              <w:pStyle w:val="TableText"/>
              <w:rPr>
                <w:rFonts w:eastAsiaTheme="minorEastAsia"/>
              </w:rPr>
            </w:pPr>
            <w:r>
              <w:t>12/01/2017</w:t>
            </w:r>
          </w:p>
        </w:tc>
      </w:tr>
      <w:tr w:rsidR="00F16EC9" w14:paraId="26EF1FF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B22A2" w14:textId="77777777" w:rsidR="00A17716" w:rsidRDefault="00A17716" w:rsidP="005626AF">
            <w:pPr>
              <w:pStyle w:val="TableText"/>
            </w:pPr>
            <w:r w:rsidRPr="00735945">
              <w:t>Protractor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6916"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8285D" w14:textId="77777777" w:rsidR="00A17716" w:rsidRDefault="00A17716" w:rsidP="005626AF">
            <w:pPr>
              <w:pStyle w:val="TableText"/>
            </w:pPr>
            <w:r>
              <w:t>5.1.2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15A8B" w14:textId="77777777" w:rsidR="00A17716" w:rsidRDefault="00A17716" w:rsidP="005626AF">
            <w:pPr>
              <w:pStyle w:val="TableText"/>
            </w:pPr>
            <w:r>
              <w:rPr>
                <w:color w:val="003366"/>
              </w:rPr>
              <w:t>5.2.x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B4969" w14:textId="77777777" w:rsidR="00A17716" w:rsidRDefault="00A17716" w:rsidP="005626AF">
            <w:pPr>
              <w:pStyle w:val="TableText"/>
            </w:pPr>
            <w:r>
              <w:t>11589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DBFC7C" w14:textId="77777777" w:rsidR="00A17716" w:rsidRDefault="00A17716" w:rsidP="005626AF">
            <w:pPr>
              <w:pStyle w:val="TableText"/>
            </w:pPr>
            <w:r>
              <w:t>11/28/2017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21BDA"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36F3B" w14:textId="77777777" w:rsidR="00A17716" w:rsidRDefault="00A17716" w:rsidP="005626AF">
            <w:pPr>
              <w:pStyle w:val="TableText"/>
            </w:pPr>
            <w:r>
              <w:t>12/012017</w:t>
            </w:r>
          </w:p>
        </w:tc>
      </w:tr>
      <w:tr w:rsidR="00F16EC9" w14:paraId="688C82C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B5340" w14:textId="77777777" w:rsidR="00A17716" w:rsidRDefault="00A17716" w:rsidP="005626AF">
            <w:pPr>
              <w:pStyle w:val="TableText"/>
            </w:pPr>
            <w:r w:rsidRPr="00735945">
              <w:t>Selenium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5A16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EBFD" w14:textId="77777777" w:rsidR="00A17716" w:rsidRDefault="00A17716" w:rsidP="005626AF">
            <w:pPr>
              <w:pStyle w:val="TableText"/>
            </w:pPr>
            <w:r>
              <w:t>2.20.0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3C5F" w14:textId="77777777" w:rsidR="00A17716" w:rsidRDefault="00A17716" w:rsidP="005626AF">
            <w:pPr>
              <w:pStyle w:val="TableText"/>
            </w:pPr>
            <w:r>
              <w:t>3.6.x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70531" w14:textId="77777777" w:rsidR="00A17716" w:rsidRDefault="00A17716" w:rsidP="005626AF">
            <w:pPr>
              <w:pStyle w:val="TableText"/>
            </w:pPr>
            <w:r>
              <w:t>6440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F0C3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50EB3"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1A5A5" w14:textId="77777777" w:rsidR="00A17716" w:rsidRDefault="00A17716" w:rsidP="005626AF">
            <w:pPr>
              <w:pStyle w:val="TableText"/>
            </w:pPr>
            <w:r>
              <w:t>12/01/2017</w:t>
            </w:r>
          </w:p>
        </w:tc>
      </w:tr>
      <w:tr w:rsidR="00F16EC9" w14:paraId="1D0CDFD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121D1" w14:textId="77777777" w:rsidR="00A17716" w:rsidRDefault="00A17716" w:rsidP="005626AF">
            <w:pPr>
              <w:pStyle w:val="TableText"/>
            </w:pPr>
            <w:r w:rsidRPr="00735945">
              <w:t>Karma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B4AD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739E2F"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836C3"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A99E79" w14:textId="77777777" w:rsidR="00A17716" w:rsidRDefault="00A17716" w:rsidP="005626AF">
            <w:pPr>
              <w:pStyle w:val="TableText"/>
            </w:pPr>
            <w:r>
              <w:t>8882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544E" w14:textId="77777777" w:rsidR="00A17716" w:rsidRDefault="00A17716" w:rsidP="005626AF">
            <w:pPr>
              <w:pStyle w:val="TableText"/>
            </w:pPr>
            <w:r>
              <w:t>07/28/2016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C3810"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F7DE1" w14:textId="77777777" w:rsidR="00A17716" w:rsidRDefault="00A17716" w:rsidP="005626AF">
            <w:pPr>
              <w:pStyle w:val="TableText"/>
            </w:pPr>
            <w:r>
              <w:t> </w:t>
            </w:r>
          </w:p>
        </w:tc>
      </w:tr>
      <w:tr w:rsidR="00F16EC9" w14:paraId="3814693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39F9C" w14:textId="77777777" w:rsidR="00A17716" w:rsidRDefault="00A17716" w:rsidP="005626AF">
            <w:pPr>
              <w:pStyle w:val="TableText"/>
            </w:pPr>
            <w:r w:rsidRPr="00735945">
              <w:t>Chai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3EE41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1E81A" w14:textId="77777777" w:rsidR="00A17716" w:rsidRDefault="00A17716" w:rsidP="005626AF">
            <w:pPr>
              <w:pStyle w:val="TableText"/>
            </w:pPr>
            <w:r>
              <w:t>3.5.0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216CB"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1526C" w14:textId="77777777" w:rsidR="00A17716" w:rsidRDefault="00A17716" w:rsidP="005626AF">
            <w:pPr>
              <w:pStyle w:val="TableText"/>
            </w:pPr>
            <w:r>
              <w:t>10221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3C990" w14:textId="77777777" w:rsidR="00A17716" w:rsidRDefault="00A17716" w:rsidP="005626AF">
            <w:pPr>
              <w:pStyle w:val="TableText"/>
            </w:pPr>
            <w:r>
              <w:t>11/29/2016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84200"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8C5AE" w14:textId="77777777" w:rsidR="00A17716" w:rsidRDefault="00A17716" w:rsidP="005626AF">
            <w:pPr>
              <w:pStyle w:val="TableText"/>
            </w:pPr>
            <w:r>
              <w:t>12/06/2017</w:t>
            </w:r>
          </w:p>
        </w:tc>
      </w:tr>
      <w:tr w:rsidR="00F16EC9" w14:paraId="2DFC003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56E5A" w14:textId="77777777" w:rsidR="00A17716" w:rsidRDefault="00A17716" w:rsidP="005626AF">
            <w:pPr>
              <w:pStyle w:val="TableText"/>
            </w:pPr>
            <w:r w:rsidRPr="00735945">
              <w:t>cross-os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37207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5C17C" w14:textId="77777777" w:rsidR="00A17716" w:rsidRDefault="00A17716" w:rsidP="005626AF">
            <w:pPr>
              <w:pStyle w:val="TableText"/>
            </w:pPr>
            <w:r>
              <w:t>1.1.2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CA8B9" w14:textId="77777777" w:rsidR="00A17716" w:rsidRDefault="00A17716" w:rsidP="005626AF">
            <w:pPr>
              <w:pStyle w:val="TableText"/>
            </w:pPr>
            <w:r>
              <w:rPr>
                <w:color w:val="003366"/>
              </w:rP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1A756" w14:textId="77777777" w:rsidR="00A17716" w:rsidRDefault="00A17716" w:rsidP="005626AF">
            <w:pPr>
              <w:pStyle w:val="TableText"/>
            </w:pPr>
            <w:r>
              <w:t>11520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1D57E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1DB3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46DFA" w14:textId="77777777" w:rsidR="00A17716" w:rsidRDefault="00A17716" w:rsidP="005626AF">
            <w:pPr>
              <w:pStyle w:val="TableText"/>
              <w:rPr>
                <w:rFonts w:eastAsiaTheme="minorEastAsia"/>
              </w:rPr>
            </w:pPr>
            <w:r>
              <w:t>12/06/2017</w:t>
            </w:r>
          </w:p>
        </w:tc>
      </w:tr>
      <w:tr w:rsidR="00F16EC9" w14:paraId="484E2F4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10324" w14:textId="77777777" w:rsidR="00A17716" w:rsidRDefault="00A17716" w:rsidP="005626AF">
            <w:pPr>
              <w:pStyle w:val="TableText"/>
            </w:pPr>
            <w:r w:rsidRPr="00735945">
              <w:t>JAVA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248A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20EE" w14:textId="77777777" w:rsidR="00A17716" w:rsidRDefault="00A17716" w:rsidP="005626AF">
            <w:pPr>
              <w:pStyle w:val="TableText"/>
            </w:pPr>
            <w:r>
              <w:t>8 (aka 1.8)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E4ABD" w14:textId="77777777" w:rsidR="00A17716" w:rsidRDefault="00A17716" w:rsidP="005626AF">
            <w:pPr>
              <w:pStyle w:val="TableText"/>
            </w:pPr>
            <w:r>
              <w:t>8 (aka 1.8)</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60D4D" w14:textId="77777777" w:rsidR="00A17716" w:rsidRDefault="00A17716" w:rsidP="005626AF">
            <w:pPr>
              <w:pStyle w:val="TableText"/>
            </w:pPr>
            <w:r>
              <w:t>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79183E"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3D121"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A80DB" w14:textId="77777777" w:rsidR="00A17716" w:rsidRDefault="00A17716" w:rsidP="005626AF">
            <w:pPr>
              <w:pStyle w:val="TableText"/>
            </w:pPr>
            <w:r>
              <w:t>12/06/2017</w:t>
            </w:r>
          </w:p>
        </w:tc>
      </w:tr>
      <w:tr w:rsidR="00F16EC9" w14:paraId="49AA5E5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3300" w14:textId="77777777" w:rsidR="00A17716" w:rsidRDefault="00A17716" w:rsidP="005626AF">
            <w:pPr>
              <w:pStyle w:val="TableText"/>
            </w:pPr>
            <w:r w:rsidRPr="00735945">
              <w:t>Jenkins Continuous Integration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67047"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E0F37" w14:textId="77777777" w:rsidR="00A17716" w:rsidRDefault="00A17716" w:rsidP="005626AF">
            <w:pPr>
              <w:pStyle w:val="TableText"/>
            </w:pPr>
            <w:r>
              <w:t>2.73.1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A6608"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90B76" w14:textId="77777777" w:rsidR="00A17716" w:rsidRDefault="00A17716" w:rsidP="005626AF">
            <w:pPr>
              <w:pStyle w:val="TableText"/>
            </w:pPr>
            <w:r>
              <w:t>6397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97D72"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E2E25"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0FF8" w14:textId="77777777" w:rsidR="00A17716" w:rsidRDefault="00A17716" w:rsidP="005626AF">
            <w:pPr>
              <w:pStyle w:val="TableText"/>
            </w:pPr>
            <w:r>
              <w:t>12/06/2017</w:t>
            </w:r>
          </w:p>
        </w:tc>
      </w:tr>
      <w:tr w:rsidR="00F16EC9" w14:paraId="7BF2A31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2AAEB" w14:textId="77777777" w:rsidR="00A17716" w:rsidRDefault="00A17716" w:rsidP="005626AF">
            <w:pPr>
              <w:pStyle w:val="TableText"/>
            </w:pPr>
            <w:r w:rsidRPr="00735945">
              <w:t>Mocha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3B564" w14:textId="0D9DFA91"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283C2" w14:textId="77777777" w:rsidR="00A17716" w:rsidRDefault="00A17716" w:rsidP="005626AF">
            <w:pPr>
              <w:pStyle w:val="TableText"/>
            </w:pPr>
            <w:r>
              <w:rPr>
                <w:color w:val="003366"/>
              </w:rPr>
              <w:t>3.5.x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59FCA" w14:textId="77777777" w:rsidR="00A17716" w:rsidRDefault="00A17716" w:rsidP="005626AF">
            <w:pPr>
              <w:pStyle w:val="TableText"/>
            </w:pPr>
            <w:r>
              <w:t>3.2.x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FDB08" w14:textId="77777777" w:rsidR="00A17716" w:rsidRDefault="00A17716" w:rsidP="005626AF">
            <w:pPr>
              <w:pStyle w:val="TableText"/>
            </w:pPr>
            <w:r>
              <w:t>8248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282CB" w14:textId="77777777" w:rsidR="00A17716" w:rsidRDefault="00A17716" w:rsidP="005626AF">
            <w:pPr>
              <w:pStyle w:val="TableText"/>
              <w:rPr>
                <w:rFonts w:eastAsiaTheme="minorEastAsia"/>
              </w:rPr>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08B2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63241" w14:textId="77777777" w:rsidR="00A17716" w:rsidRDefault="00A17716" w:rsidP="005626AF">
            <w:pPr>
              <w:pStyle w:val="TableText"/>
            </w:pPr>
            <w:r>
              <w:t>12/06/2017</w:t>
            </w:r>
          </w:p>
        </w:tc>
      </w:tr>
      <w:tr w:rsidR="00F16EC9" w14:paraId="678133E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83394" w14:textId="6D781C2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F767B" w14:textId="33DE090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C10BA0" w14:textId="680DE042"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7C2C8"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83B5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79336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B6A6A1" w14:textId="77612814"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2333A6" w14:textId="654B7AE1" w:rsidR="00A17716" w:rsidRDefault="00A17716" w:rsidP="005626AF">
            <w:pPr>
              <w:pStyle w:val="TableText"/>
              <w:rPr>
                <w:rFonts w:eastAsiaTheme="minorEastAsia"/>
              </w:rPr>
            </w:pPr>
          </w:p>
        </w:tc>
      </w:tr>
      <w:tr w:rsidR="00F16EC9" w14:paraId="1E896A5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03101" w14:textId="77777777" w:rsidR="00A17716" w:rsidRDefault="00A17716" w:rsidP="005626AF">
            <w:pPr>
              <w:pStyle w:val="TableText"/>
            </w:pPr>
            <w:r w:rsidRPr="00735945">
              <w:t>node-json2html</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4CD4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F56E"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7898" w14:textId="77777777" w:rsidR="00A17716" w:rsidRDefault="00A17716" w:rsidP="005626AF">
            <w:pPr>
              <w:pStyle w:val="TableText"/>
            </w:pPr>
            <w: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E2DF8" w14:textId="77777777" w:rsidR="00A17716" w:rsidRDefault="00A17716" w:rsidP="005626AF">
            <w:pPr>
              <w:pStyle w:val="TableText"/>
            </w:pPr>
            <w:r>
              <w:t>11519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65944"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B34D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6B2E2" w14:textId="77777777" w:rsidR="00A17716" w:rsidRDefault="00A17716" w:rsidP="005626AF">
            <w:pPr>
              <w:pStyle w:val="TableText"/>
              <w:rPr>
                <w:rFonts w:eastAsiaTheme="minorEastAsia"/>
              </w:rPr>
            </w:pPr>
            <w:r>
              <w:t>12/06/2017</w:t>
            </w:r>
          </w:p>
        </w:tc>
      </w:tr>
      <w:tr w:rsidR="00F16EC9" w14:paraId="1AE51E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11DBE" w14:textId="77777777" w:rsidR="00A17716" w:rsidRDefault="00A17716" w:rsidP="005626AF">
            <w:pPr>
              <w:pStyle w:val="TableText"/>
            </w:pPr>
            <w:r w:rsidRPr="00735945">
              <w:t>PhantomJS-prebuilt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EB3D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68405" w14:textId="77777777" w:rsidR="00A17716" w:rsidRDefault="00A17716" w:rsidP="005626AF">
            <w:pPr>
              <w:pStyle w:val="TableText"/>
            </w:pPr>
            <w:r>
              <w:t>2.7.1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374C8" w14:textId="77777777" w:rsidR="00A17716" w:rsidRDefault="00A17716" w:rsidP="005626AF">
            <w:pPr>
              <w:pStyle w:val="TableText"/>
            </w:pPr>
            <w:r>
              <w:t>2.1</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3E2A3" w14:textId="77777777" w:rsidR="00A17716" w:rsidRDefault="00A17716" w:rsidP="005626AF">
            <w:pPr>
              <w:pStyle w:val="TableText"/>
            </w:pPr>
            <w:r>
              <w:t>11564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7A15"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A3CA4" w14:textId="77777777" w:rsidR="00A17716" w:rsidRDefault="00A17716" w:rsidP="005626AF">
            <w:pPr>
              <w:pStyle w:val="TableText"/>
            </w:pPr>
            <w:r>
              <w:t>Further Inquiry To Be Made</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51E37" w14:textId="77777777" w:rsidR="00A17716" w:rsidRDefault="00A17716" w:rsidP="005626AF">
            <w:pPr>
              <w:pStyle w:val="TableText"/>
              <w:rPr>
                <w:rFonts w:eastAsiaTheme="minorEastAsia"/>
              </w:rPr>
            </w:pPr>
            <w:r>
              <w:t>12/07/2017</w:t>
            </w:r>
          </w:p>
        </w:tc>
      </w:tr>
      <w:tr w:rsidR="00F16EC9" w14:paraId="78E0F9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CF7AA6" w14:textId="77777777" w:rsidR="00A17716" w:rsidRDefault="00A17716" w:rsidP="005626AF">
            <w:pPr>
              <w:pStyle w:val="TableText"/>
            </w:pPr>
            <w:r w:rsidRPr="00735945">
              <w:t>protractor-jasmine-2-html-reporter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118F5"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742FF" w14:textId="77777777" w:rsidR="00A17716" w:rsidRDefault="00A17716" w:rsidP="005626AF">
            <w:pPr>
              <w:pStyle w:val="TableText"/>
            </w:pPr>
            <w:r>
              <w:rPr>
                <w:color w:val="003366"/>
              </w:rPr>
              <w:t>0.0.7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2223A" w14:textId="77777777" w:rsidR="00A17716" w:rsidRDefault="00A17716" w:rsidP="005626AF">
            <w:pPr>
              <w:pStyle w:val="TableText"/>
            </w:pPr>
            <w:r>
              <w:t>0.0.7</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7F300" w14:textId="77777777" w:rsidR="00A17716" w:rsidRDefault="00A17716" w:rsidP="005626AF">
            <w:pPr>
              <w:pStyle w:val="TableText"/>
            </w:pPr>
            <w:r>
              <w:t>11545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F800"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41043"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0A25A" w14:textId="77777777" w:rsidR="00A17716" w:rsidRDefault="00A17716" w:rsidP="005626AF">
            <w:pPr>
              <w:pStyle w:val="TableText"/>
              <w:rPr>
                <w:rFonts w:eastAsiaTheme="minorEastAsia"/>
              </w:rPr>
            </w:pPr>
            <w:r>
              <w:t>12/07/2017</w:t>
            </w:r>
          </w:p>
        </w:tc>
      </w:tr>
      <w:tr w:rsidR="00F16EC9" w14:paraId="1C5E330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38903" w14:textId="77777777" w:rsidR="00A17716" w:rsidRDefault="00A17716" w:rsidP="005626AF">
            <w:pPr>
              <w:pStyle w:val="TableText"/>
            </w:pPr>
            <w:r w:rsidRPr="00735945">
              <w:t>selenium-standalone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C2052"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0904E" w14:textId="77777777" w:rsidR="00A17716" w:rsidRDefault="00A17716" w:rsidP="005626AF">
            <w:pPr>
              <w:pStyle w:val="TableText"/>
            </w:pPr>
            <w:r>
              <w:t>6.0.1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C1BF" w14:textId="77777777" w:rsidR="00A17716" w:rsidRDefault="00A17716" w:rsidP="005626AF">
            <w:pPr>
              <w:pStyle w:val="TableText"/>
              <w:rPr>
                <w:rFonts w:eastAsiaTheme="minorEastAsia"/>
              </w:rPr>
            </w:pPr>
            <w:r>
              <w:t>6.x.x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1AC2D" w14:textId="77777777" w:rsidR="00A17716" w:rsidRDefault="00A17716" w:rsidP="005626AF">
            <w:pPr>
              <w:pStyle w:val="TableText"/>
            </w:pPr>
            <w:r>
              <w:t>10860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73ADA"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9847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B2604" w14:textId="77777777" w:rsidR="00A17716" w:rsidRDefault="00A17716" w:rsidP="005626AF">
            <w:pPr>
              <w:pStyle w:val="TableText"/>
            </w:pPr>
            <w:r>
              <w:t>12/07/2017</w:t>
            </w:r>
          </w:p>
        </w:tc>
      </w:tr>
      <w:tr w:rsidR="00F16EC9" w14:paraId="5B3FFBF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47D" w14:textId="77777777" w:rsidR="00A17716" w:rsidRDefault="00A17716" w:rsidP="005626AF">
            <w:pPr>
              <w:pStyle w:val="TableText"/>
            </w:pPr>
            <w:r w:rsidRPr="00735945">
              <w:t>U.S. Web Design Standards Framework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C988A" w14:textId="00A24088"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4938A" w14:textId="77777777" w:rsidR="00A17716" w:rsidRDefault="00A17716" w:rsidP="005626AF">
            <w:pPr>
              <w:pStyle w:val="TableText"/>
              <w:rPr>
                <w:rFonts w:eastAsiaTheme="minorEastAsia"/>
              </w:rPr>
            </w:pPr>
            <w:r>
              <w:rPr>
                <w:color w:val="00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CF1D2" w14:textId="77777777" w:rsidR="00A17716" w:rsidRDefault="00A17716" w:rsidP="005626AF">
            <w:pPr>
              <w:pStyle w:val="TableText"/>
            </w:pPr>
            <w:r>
              <w:rPr>
                <w:color w:val="000000"/>
              </w:rP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5D338" w14:textId="77777777" w:rsidR="00A17716" w:rsidRDefault="00A17716" w:rsidP="005626AF">
            <w:pPr>
              <w:pStyle w:val="TableText"/>
            </w:pPr>
            <w:r>
              <w:t>11196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4BB39"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F562B"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8F00" w14:textId="77777777" w:rsidR="00A17716" w:rsidRDefault="00A17716" w:rsidP="005626AF">
            <w:pPr>
              <w:pStyle w:val="TableText"/>
            </w:pPr>
            <w:r>
              <w:t>12/07/2017</w:t>
            </w:r>
          </w:p>
        </w:tc>
      </w:tr>
      <w:tr w:rsidR="00F16EC9" w14:paraId="066F68B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2346E" w14:textId="77777777" w:rsidR="00A17716" w:rsidRDefault="00A17716" w:rsidP="005626AF">
            <w:pPr>
              <w:pStyle w:val="TableText"/>
            </w:pPr>
            <w:r w:rsidRPr="00735945">
              <w:t>VirtualBox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49E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2A4356" w14:textId="77777777" w:rsidR="00A17716" w:rsidRDefault="00A17716" w:rsidP="005626AF">
            <w:pPr>
              <w:pStyle w:val="TableText"/>
            </w:pPr>
            <w:r>
              <w:t>5.1.x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63653" w14:textId="77777777" w:rsidR="00A17716" w:rsidRDefault="00A17716" w:rsidP="005626AF">
            <w:pPr>
              <w:pStyle w:val="TableText"/>
            </w:pPr>
            <w:r>
              <w:t>5.1.x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E032" w14:textId="77777777" w:rsidR="00A17716" w:rsidRDefault="00A17716" w:rsidP="005626AF">
            <w:pPr>
              <w:pStyle w:val="TableText"/>
            </w:pPr>
            <w:r>
              <w:t>6679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BDA66" w14:textId="77777777" w:rsidR="00A17716" w:rsidRDefault="00A17716" w:rsidP="005626AF">
            <w:pPr>
              <w:pStyle w:val="TableText"/>
            </w:pPr>
            <w:r>
              <w:t>09/09/2016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634AD"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F9E79" w14:textId="77777777" w:rsidR="00A17716" w:rsidRDefault="00A17716" w:rsidP="005626AF">
            <w:pPr>
              <w:pStyle w:val="TableText"/>
            </w:pPr>
            <w:r>
              <w:t>12/07/2017</w:t>
            </w:r>
          </w:p>
        </w:tc>
      </w:tr>
      <w:tr w:rsidR="00F16EC9" w14:paraId="4B68712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014E1" w14:textId="77777777" w:rsidR="00A17716" w:rsidRDefault="00A17716" w:rsidP="005626AF">
            <w:pPr>
              <w:pStyle w:val="TableText"/>
            </w:pPr>
            <w:r w:rsidRPr="00735945">
              <w:lastRenderedPageBreak/>
              <w:t>Zed Attack Proxy (ZAP)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FFFD"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525750" w14:textId="77777777" w:rsidR="00A17716" w:rsidRDefault="00A17716" w:rsidP="005626AF">
            <w:pPr>
              <w:pStyle w:val="TableText"/>
            </w:pPr>
            <w:r>
              <w:t>2.6.0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C8010" w14:textId="77777777" w:rsidR="00A17716" w:rsidRDefault="00A17716" w:rsidP="005626AF">
            <w:pPr>
              <w:pStyle w:val="TableText"/>
            </w:pPr>
            <w:r>
              <w:t>2.6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9C425" w14:textId="77777777" w:rsidR="00A17716" w:rsidRDefault="00A17716" w:rsidP="005626AF">
            <w:pPr>
              <w:pStyle w:val="TableText"/>
            </w:pPr>
            <w:r>
              <w:t>8271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E6B394"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4236F"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03E07" w14:textId="77777777" w:rsidR="00A17716" w:rsidRDefault="00A17716" w:rsidP="005626AF">
            <w:pPr>
              <w:pStyle w:val="TableText"/>
            </w:pPr>
            <w:r>
              <w:t>12/07/2017</w:t>
            </w:r>
          </w:p>
        </w:tc>
      </w:tr>
      <w:tr w:rsidR="00F16EC9" w14:paraId="48A2CE8C" w14:textId="5D2042B9"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AB500" w14:textId="77777777" w:rsidR="00A17716" w:rsidRDefault="00A17716" w:rsidP="005626AF">
            <w:pPr>
              <w:pStyle w:val="TableText"/>
            </w:pPr>
            <w:r w:rsidRPr="00735945">
              <w:t>Micro Focus - HP Fortify Static Code Analyzer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E78D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DF67F" w14:textId="77777777" w:rsidR="00A17716" w:rsidRDefault="00A17716" w:rsidP="005626AF">
            <w:pPr>
              <w:pStyle w:val="TableText"/>
            </w:pPr>
            <w:r>
              <w:t>17.10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A61BDC" w14:textId="77777777" w:rsidR="00A17716" w:rsidRDefault="00A17716" w:rsidP="005626AF">
            <w:pPr>
              <w:pStyle w:val="TableText"/>
            </w:pPr>
            <w:r>
              <w:t>17.2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7A9D5" w14:textId="77777777" w:rsidR="00A17716" w:rsidRDefault="00A17716" w:rsidP="005626AF">
            <w:pPr>
              <w:pStyle w:val="TableText"/>
            </w:pPr>
            <w:r>
              <w:t>6429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AFADD" w14:textId="77777777" w:rsidR="00A17716" w:rsidRDefault="00A17716" w:rsidP="005626AF">
            <w:pPr>
              <w:pStyle w:val="TableText"/>
            </w:pPr>
            <w:r>
              <w:t>12/05/2017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6C9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69FF2" w14:textId="77777777" w:rsidR="00A17716" w:rsidRDefault="00A17716" w:rsidP="005626AF">
            <w:pPr>
              <w:pStyle w:val="TableText"/>
            </w:pPr>
            <w:r>
              <w:t>12/08/2017</w:t>
            </w:r>
          </w:p>
        </w:tc>
      </w:tr>
      <w:tr w:rsidR="00F16EC9" w14:paraId="03809365" w14:textId="77777777" w:rsidTr="00185C7B">
        <w:trPr>
          <w:gridAfter w:val="1"/>
          <w:wAfter w:w="610"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A9D37" w14:textId="77777777" w:rsidR="00A17716" w:rsidRDefault="00A17716" w:rsidP="005626AF">
            <w:pPr>
              <w:pStyle w:val="TableText"/>
            </w:pPr>
            <w:r w:rsidRPr="00735945">
              <w:t>ts-node</w:t>
            </w:r>
          </w:p>
        </w:tc>
        <w:tc>
          <w:tcPr>
            <w:tcW w:w="70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FDFA" w14:textId="77777777" w:rsidR="00A17716" w:rsidRDefault="00A17716" w:rsidP="005626AF">
            <w:pPr>
              <w:pStyle w:val="TableText"/>
            </w:pPr>
          </w:p>
        </w:tc>
        <w:tc>
          <w:tcPr>
            <w:tcW w:w="268"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954619" w14:textId="77777777" w:rsidR="00A17716" w:rsidRDefault="00A17716" w:rsidP="005626AF">
            <w:pPr>
              <w:pStyle w:val="TableText"/>
            </w:pPr>
            <w:r>
              <w:t>3.0.4</w:t>
            </w:r>
          </w:p>
        </w:tc>
        <w:tc>
          <w:tcPr>
            <w:tcW w:w="38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0499" w14:textId="77777777" w:rsidR="00A17716" w:rsidRDefault="00A17716" w:rsidP="005626AF">
            <w:pPr>
              <w:pStyle w:val="TableText"/>
            </w:pPr>
            <w:r>
              <w:rPr>
                <w:rStyle w:val="Strong"/>
                <w:rFonts w:eastAsia="Times New Roman"/>
                <w:color w:val="FF0000"/>
              </w:rPr>
              <w:t>Not on TRM</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0416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658F"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707ED" w14:textId="77777777" w:rsidR="00A17716" w:rsidRDefault="00A17716" w:rsidP="005626AF">
            <w:pPr>
              <w:pStyle w:val="TableText"/>
            </w:pPr>
            <w:r>
              <w:rPr>
                <w:color w:val="333333"/>
              </w:rPr>
              <w:t>Not Required, INCLUDED IN FRAMEWORK.</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7D4EE" w14:textId="77777777" w:rsidR="00A17716" w:rsidRDefault="00A17716" w:rsidP="005626AF">
            <w:pPr>
              <w:pStyle w:val="TableText"/>
            </w:pPr>
            <w:r>
              <w:t>11/22/2017</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102" w:name="_Toc530308116"/>
      <w:r w:rsidRPr="00F458A0">
        <w:t>Conceptual</w:t>
      </w:r>
      <w:r w:rsidRPr="00F458A0">
        <w:rPr>
          <w:snapToGrid w:val="0"/>
        </w:rPr>
        <w:t xml:space="preserve"> Data Design</w:t>
      </w:r>
      <w:bookmarkEnd w:id="102"/>
    </w:p>
    <w:p w14:paraId="73892330" w14:textId="77777777" w:rsidR="00A17716" w:rsidRPr="00F458A0" w:rsidRDefault="00A17716" w:rsidP="00A17716">
      <w:pPr>
        <w:pStyle w:val="Heading3"/>
      </w:pPr>
      <w:bookmarkStart w:id="103" w:name="_Toc530308117"/>
      <w:r w:rsidRPr="00F458A0">
        <w:t>Project Conceptual Data Model</w:t>
      </w:r>
      <w:bookmarkEnd w:id="103"/>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104" w:name="_Toc530308118"/>
      <w:r w:rsidRPr="00F458A0">
        <w:t>FHIR Resources Needed for MCCF EDI TAS</w:t>
      </w:r>
      <w:bookmarkEnd w:id="104"/>
    </w:p>
    <w:p w14:paraId="39C39641" w14:textId="660EC7F3"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r w:rsidR="000F7862">
        <w:t>whether</w:t>
      </w:r>
      <w:r>
        <w:t xml:space="preserve"> that resource is needed for the reports, screens and transactions in that product team.</w:t>
      </w:r>
    </w:p>
    <w:p w14:paraId="25A40392" w14:textId="7658D9B6" w:rsidR="0080637B" w:rsidRPr="00F458A0" w:rsidRDefault="0080637B" w:rsidP="0080637B">
      <w:pPr>
        <w:pStyle w:val="Caption"/>
      </w:pPr>
      <w:bookmarkStart w:id="105" w:name="_Toc530058992"/>
      <w:r>
        <w:t xml:space="preserve">Table </w:t>
      </w:r>
      <w:r w:rsidR="00E9798A">
        <w:fldChar w:fldCharType="begin"/>
      </w:r>
      <w:r w:rsidR="00E9798A">
        <w:instrText xml:space="preserve"> SEQ Table \* ARABIC </w:instrText>
      </w:r>
      <w:r w:rsidR="00E9798A">
        <w:fldChar w:fldCharType="separate"/>
      </w:r>
      <w:r w:rsidR="006B661F">
        <w:rPr>
          <w:noProof/>
        </w:rPr>
        <w:t>3</w:t>
      </w:r>
      <w:r w:rsidR="00E9798A">
        <w:rPr>
          <w:noProof/>
        </w:rPr>
        <w:fldChar w:fldCharType="end"/>
      </w:r>
      <w:r>
        <w:t xml:space="preserve"> - MCCF EDI TAS FHIR Resources by Product Line</w:t>
      </w:r>
      <w:bookmarkEnd w:id="105"/>
    </w:p>
    <w:tbl>
      <w:tblPr>
        <w:tblStyle w:val="TableGrid"/>
        <w:tblW w:w="0" w:type="auto"/>
        <w:tblLook w:val="04A0" w:firstRow="1" w:lastRow="0" w:firstColumn="1" w:lastColumn="0" w:noHBand="0" w:noVBand="1"/>
      </w:tblPr>
      <w:tblGrid>
        <w:gridCol w:w="2837"/>
        <w:gridCol w:w="1192"/>
        <w:gridCol w:w="1367"/>
        <w:gridCol w:w="1374"/>
        <w:gridCol w:w="1390"/>
        <w:gridCol w:w="1190"/>
      </w:tblGrid>
      <w:tr w:rsidR="00A17716" w:rsidRPr="00A80459" w14:paraId="23338E81" w14:textId="77777777" w:rsidTr="00540B77">
        <w:trPr>
          <w:cantSplit/>
          <w:tblHeader/>
        </w:trPr>
        <w:tc>
          <w:tcPr>
            <w:tcW w:w="2990" w:type="dxa"/>
            <w:shd w:val="clear" w:color="auto" w:fill="365F91"/>
          </w:tcPr>
          <w:p w14:paraId="1F680CB0" w14:textId="7539945D" w:rsidR="00A17716" w:rsidRPr="00540B77" w:rsidRDefault="00AD41AD" w:rsidP="00540B77">
            <w:pPr>
              <w:pStyle w:val="TableHeading"/>
            </w:pPr>
            <w:r w:rsidRPr="00540B77">
              <w:t>MCCF EDI TAS FHIR Resources</w:t>
            </w:r>
          </w:p>
        </w:tc>
        <w:tc>
          <w:tcPr>
            <w:tcW w:w="1267" w:type="dxa"/>
            <w:shd w:val="clear" w:color="auto" w:fill="365F91"/>
          </w:tcPr>
          <w:p w14:paraId="75BB83F1" w14:textId="77777777" w:rsidR="00A17716" w:rsidRPr="00540B77" w:rsidRDefault="00A17716" w:rsidP="00540B77">
            <w:pPr>
              <w:pStyle w:val="TableHeading"/>
            </w:pPr>
            <w:r w:rsidRPr="00540B77">
              <w:t>eBilling</w:t>
            </w:r>
          </w:p>
        </w:tc>
        <w:tc>
          <w:tcPr>
            <w:tcW w:w="1384" w:type="dxa"/>
            <w:shd w:val="clear" w:color="auto" w:fill="365F91"/>
          </w:tcPr>
          <w:p w14:paraId="35C1A3BF" w14:textId="77777777" w:rsidR="00A17716" w:rsidRPr="00540B77" w:rsidRDefault="00A17716" w:rsidP="00540B77">
            <w:pPr>
              <w:pStyle w:val="TableHeading"/>
            </w:pPr>
            <w:r w:rsidRPr="00540B77">
              <w:t>ePayments</w:t>
            </w:r>
          </w:p>
        </w:tc>
        <w:tc>
          <w:tcPr>
            <w:tcW w:w="1384" w:type="dxa"/>
            <w:shd w:val="clear" w:color="auto" w:fill="365F91"/>
          </w:tcPr>
          <w:p w14:paraId="60B39F24" w14:textId="77777777" w:rsidR="00A17716" w:rsidRPr="00540B77" w:rsidRDefault="00A17716" w:rsidP="00540B77">
            <w:pPr>
              <w:pStyle w:val="TableHeading"/>
            </w:pPr>
            <w:r w:rsidRPr="00540B77">
              <w:t>eInsurance</w:t>
            </w:r>
          </w:p>
        </w:tc>
        <w:tc>
          <w:tcPr>
            <w:tcW w:w="1396" w:type="dxa"/>
            <w:shd w:val="clear" w:color="auto" w:fill="365F91"/>
          </w:tcPr>
          <w:p w14:paraId="65ED103A" w14:textId="77777777" w:rsidR="00A17716" w:rsidRPr="00540B77" w:rsidRDefault="00A17716" w:rsidP="00540B77">
            <w:pPr>
              <w:pStyle w:val="TableHeading"/>
            </w:pPr>
            <w:r w:rsidRPr="00540B77">
              <w:t>ePharmacy</w:t>
            </w:r>
          </w:p>
        </w:tc>
        <w:tc>
          <w:tcPr>
            <w:tcW w:w="929" w:type="dxa"/>
            <w:shd w:val="clear" w:color="auto" w:fill="365F91"/>
          </w:tcPr>
          <w:p w14:paraId="52946D57" w14:textId="77777777" w:rsidR="00A17716" w:rsidRPr="00540B77" w:rsidRDefault="00A17716" w:rsidP="00540B77">
            <w:pPr>
              <w:pStyle w:val="TableHeading"/>
            </w:pPr>
            <w:r w:rsidRPr="00540B77">
              <w:t>TASCore</w:t>
            </w:r>
          </w:p>
        </w:tc>
      </w:tr>
      <w:tr w:rsidR="00A17716" w:rsidRPr="00A80459" w14:paraId="45525B60" w14:textId="77777777" w:rsidTr="00A17716">
        <w:tc>
          <w:tcPr>
            <w:tcW w:w="2990" w:type="dxa"/>
          </w:tcPr>
          <w:p w14:paraId="0BEEB3EC" w14:textId="77777777" w:rsidR="00A17716" w:rsidRPr="00A80459" w:rsidRDefault="00A17716" w:rsidP="00AD41AD">
            <w:pPr>
              <w:pStyle w:val="TableText"/>
            </w:pPr>
            <w:r w:rsidRPr="00A80459">
              <w:t>Terminology/value list service</w:t>
            </w:r>
          </w:p>
        </w:tc>
        <w:tc>
          <w:tcPr>
            <w:tcW w:w="1267" w:type="dxa"/>
          </w:tcPr>
          <w:p w14:paraId="5F791C08" w14:textId="77777777" w:rsidR="00A17716" w:rsidRPr="00A80459" w:rsidRDefault="00A17716" w:rsidP="00AD41AD">
            <w:pPr>
              <w:pStyle w:val="TableText"/>
            </w:pPr>
          </w:p>
        </w:tc>
        <w:tc>
          <w:tcPr>
            <w:tcW w:w="1384" w:type="dxa"/>
          </w:tcPr>
          <w:p w14:paraId="44353AB2" w14:textId="77777777" w:rsidR="00A17716" w:rsidRPr="00A80459" w:rsidRDefault="00A17716" w:rsidP="00AD41AD">
            <w:pPr>
              <w:pStyle w:val="TableText"/>
            </w:pPr>
          </w:p>
        </w:tc>
        <w:tc>
          <w:tcPr>
            <w:tcW w:w="1384" w:type="dxa"/>
          </w:tcPr>
          <w:p w14:paraId="491985B2" w14:textId="77777777" w:rsidR="00A17716" w:rsidRPr="00A80459" w:rsidRDefault="00A17716" w:rsidP="00AD41AD">
            <w:pPr>
              <w:pStyle w:val="TableText"/>
            </w:pPr>
          </w:p>
        </w:tc>
        <w:tc>
          <w:tcPr>
            <w:tcW w:w="1396" w:type="dxa"/>
          </w:tcPr>
          <w:p w14:paraId="732ADEFE" w14:textId="77777777" w:rsidR="00A17716" w:rsidRPr="00A80459" w:rsidRDefault="00A17716" w:rsidP="00AD41AD">
            <w:pPr>
              <w:pStyle w:val="TableText"/>
            </w:pPr>
          </w:p>
        </w:tc>
        <w:tc>
          <w:tcPr>
            <w:tcW w:w="929" w:type="dxa"/>
          </w:tcPr>
          <w:p w14:paraId="4EB9B49A" w14:textId="77777777" w:rsidR="00A17716" w:rsidRPr="00A80459" w:rsidRDefault="00A17716" w:rsidP="00AD41AD">
            <w:pPr>
              <w:pStyle w:val="TableText"/>
            </w:pPr>
            <w:r>
              <w:t>X</w:t>
            </w:r>
          </w:p>
        </w:tc>
      </w:tr>
      <w:tr w:rsidR="00A17716" w:rsidRPr="00A80459" w14:paraId="7C8AC9F0" w14:textId="77777777" w:rsidTr="00A17716">
        <w:tc>
          <w:tcPr>
            <w:tcW w:w="2990" w:type="dxa"/>
          </w:tcPr>
          <w:p w14:paraId="03884D24" w14:textId="77777777" w:rsidR="00A17716" w:rsidRPr="00A80459" w:rsidRDefault="00A17716" w:rsidP="00AD41AD">
            <w:pPr>
              <w:pStyle w:val="TableText"/>
            </w:pPr>
            <w:r w:rsidRPr="00A80459">
              <w:t>Account FHIR resource/service</w:t>
            </w:r>
          </w:p>
        </w:tc>
        <w:tc>
          <w:tcPr>
            <w:tcW w:w="1267" w:type="dxa"/>
          </w:tcPr>
          <w:p w14:paraId="1F041AB3" w14:textId="77777777" w:rsidR="00A17716" w:rsidRPr="00A80459" w:rsidRDefault="00A17716" w:rsidP="00AD41AD">
            <w:pPr>
              <w:pStyle w:val="TableText"/>
            </w:pPr>
          </w:p>
        </w:tc>
        <w:tc>
          <w:tcPr>
            <w:tcW w:w="1384" w:type="dxa"/>
          </w:tcPr>
          <w:p w14:paraId="7B80F67A" w14:textId="77777777" w:rsidR="00A17716" w:rsidRPr="00A80459" w:rsidRDefault="00A17716" w:rsidP="00AD41AD">
            <w:pPr>
              <w:pStyle w:val="TableText"/>
            </w:pPr>
            <w:r>
              <w:t>X</w:t>
            </w:r>
          </w:p>
        </w:tc>
        <w:tc>
          <w:tcPr>
            <w:tcW w:w="1384" w:type="dxa"/>
          </w:tcPr>
          <w:p w14:paraId="1D7CA208" w14:textId="77777777" w:rsidR="00A17716" w:rsidRPr="00A80459" w:rsidRDefault="00A17716" w:rsidP="00AD41AD">
            <w:pPr>
              <w:pStyle w:val="TableText"/>
            </w:pPr>
          </w:p>
        </w:tc>
        <w:tc>
          <w:tcPr>
            <w:tcW w:w="1396" w:type="dxa"/>
          </w:tcPr>
          <w:p w14:paraId="5160BC2F" w14:textId="77777777" w:rsidR="00A17716" w:rsidRPr="00A80459" w:rsidRDefault="00A17716" w:rsidP="00AD41AD">
            <w:pPr>
              <w:pStyle w:val="TableText"/>
            </w:pPr>
            <w:r>
              <w:t>X</w:t>
            </w:r>
          </w:p>
        </w:tc>
        <w:tc>
          <w:tcPr>
            <w:tcW w:w="929" w:type="dxa"/>
          </w:tcPr>
          <w:p w14:paraId="07204885" w14:textId="77777777" w:rsidR="00A17716" w:rsidRDefault="00A17716" w:rsidP="00AD41AD">
            <w:pPr>
              <w:pStyle w:val="TableText"/>
            </w:pPr>
          </w:p>
        </w:tc>
      </w:tr>
      <w:tr w:rsidR="00A17716" w:rsidRPr="00A80459" w14:paraId="6E24E179" w14:textId="77777777" w:rsidTr="00A17716">
        <w:tc>
          <w:tcPr>
            <w:tcW w:w="2990" w:type="dxa"/>
          </w:tcPr>
          <w:p w14:paraId="73720228" w14:textId="77777777" w:rsidR="00A17716" w:rsidRPr="00A80459" w:rsidRDefault="00A17716" w:rsidP="00AD41AD">
            <w:pPr>
              <w:pStyle w:val="TableText"/>
            </w:pPr>
            <w:r w:rsidRPr="00A80459">
              <w:t>Claim FHIR resource/service</w:t>
            </w:r>
          </w:p>
        </w:tc>
        <w:tc>
          <w:tcPr>
            <w:tcW w:w="1267" w:type="dxa"/>
          </w:tcPr>
          <w:p w14:paraId="77C9B00A" w14:textId="77777777" w:rsidR="00A17716" w:rsidRPr="00A80459" w:rsidRDefault="00A17716" w:rsidP="00AD41AD">
            <w:pPr>
              <w:pStyle w:val="TableText"/>
            </w:pPr>
            <w:r>
              <w:t>X</w:t>
            </w:r>
          </w:p>
        </w:tc>
        <w:tc>
          <w:tcPr>
            <w:tcW w:w="1384" w:type="dxa"/>
          </w:tcPr>
          <w:p w14:paraId="0F73650C" w14:textId="77777777" w:rsidR="00A17716" w:rsidRPr="00A80459" w:rsidRDefault="00A17716" w:rsidP="00AD41AD">
            <w:pPr>
              <w:pStyle w:val="TableText"/>
            </w:pPr>
            <w:r>
              <w:t>X</w:t>
            </w:r>
          </w:p>
        </w:tc>
        <w:tc>
          <w:tcPr>
            <w:tcW w:w="1384" w:type="dxa"/>
          </w:tcPr>
          <w:p w14:paraId="58F8491C" w14:textId="77777777" w:rsidR="00A17716" w:rsidRPr="00A80459" w:rsidRDefault="00A17716" w:rsidP="00AD41AD">
            <w:pPr>
              <w:pStyle w:val="TableText"/>
            </w:pPr>
          </w:p>
        </w:tc>
        <w:tc>
          <w:tcPr>
            <w:tcW w:w="1396" w:type="dxa"/>
          </w:tcPr>
          <w:p w14:paraId="4819A983" w14:textId="77777777" w:rsidR="00A17716" w:rsidRPr="00A80459" w:rsidRDefault="00A17716" w:rsidP="00AD41AD">
            <w:pPr>
              <w:pStyle w:val="TableText"/>
            </w:pPr>
            <w:r>
              <w:t>X</w:t>
            </w:r>
          </w:p>
        </w:tc>
        <w:tc>
          <w:tcPr>
            <w:tcW w:w="929" w:type="dxa"/>
          </w:tcPr>
          <w:p w14:paraId="1B88E77A" w14:textId="77777777" w:rsidR="00A17716" w:rsidRDefault="00A17716" w:rsidP="00AD41AD">
            <w:pPr>
              <w:pStyle w:val="TableText"/>
            </w:pPr>
          </w:p>
        </w:tc>
      </w:tr>
      <w:tr w:rsidR="00A17716" w:rsidRPr="00A80459" w14:paraId="4F3D5D81" w14:textId="77777777" w:rsidTr="00A17716">
        <w:tc>
          <w:tcPr>
            <w:tcW w:w="2990" w:type="dxa"/>
          </w:tcPr>
          <w:p w14:paraId="17EADAF7" w14:textId="77777777" w:rsidR="00A17716" w:rsidRPr="00A80459" w:rsidRDefault="00A17716" w:rsidP="00AD41AD">
            <w:pPr>
              <w:pStyle w:val="TableText"/>
            </w:pPr>
            <w:r w:rsidRPr="00A80459">
              <w:t>ClaimResponse FHIR resource/service</w:t>
            </w:r>
          </w:p>
        </w:tc>
        <w:tc>
          <w:tcPr>
            <w:tcW w:w="1267" w:type="dxa"/>
          </w:tcPr>
          <w:p w14:paraId="27DF00E3" w14:textId="77777777" w:rsidR="00A17716" w:rsidRPr="00A80459" w:rsidRDefault="00A17716" w:rsidP="00AD41AD">
            <w:pPr>
              <w:pStyle w:val="TableText"/>
            </w:pPr>
            <w:r>
              <w:t>X</w:t>
            </w:r>
          </w:p>
        </w:tc>
        <w:tc>
          <w:tcPr>
            <w:tcW w:w="1384" w:type="dxa"/>
          </w:tcPr>
          <w:p w14:paraId="3131BF0F" w14:textId="77777777" w:rsidR="00A17716" w:rsidRPr="00A80459" w:rsidRDefault="00A17716" w:rsidP="00AD41AD">
            <w:pPr>
              <w:pStyle w:val="TableText"/>
            </w:pPr>
          </w:p>
        </w:tc>
        <w:tc>
          <w:tcPr>
            <w:tcW w:w="1384" w:type="dxa"/>
          </w:tcPr>
          <w:p w14:paraId="5C7B7DEF" w14:textId="77777777" w:rsidR="00A17716" w:rsidRPr="00A80459" w:rsidRDefault="00A17716" w:rsidP="00AD41AD">
            <w:pPr>
              <w:pStyle w:val="TableText"/>
            </w:pPr>
          </w:p>
        </w:tc>
        <w:tc>
          <w:tcPr>
            <w:tcW w:w="1396" w:type="dxa"/>
          </w:tcPr>
          <w:p w14:paraId="089B31B7" w14:textId="77777777" w:rsidR="00A17716" w:rsidRPr="00A80459" w:rsidRDefault="00A17716" w:rsidP="00AD41AD">
            <w:pPr>
              <w:pStyle w:val="TableText"/>
            </w:pPr>
            <w:r>
              <w:t>X</w:t>
            </w:r>
          </w:p>
        </w:tc>
        <w:tc>
          <w:tcPr>
            <w:tcW w:w="929" w:type="dxa"/>
          </w:tcPr>
          <w:p w14:paraId="44CEDE92" w14:textId="77777777" w:rsidR="00A17716" w:rsidRDefault="00A17716" w:rsidP="00AD41AD">
            <w:pPr>
              <w:pStyle w:val="TableText"/>
            </w:pPr>
          </w:p>
        </w:tc>
      </w:tr>
      <w:tr w:rsidR="00A17716" w:rsidRPr="00A80459" w14:paraId="0BDC3021" w14:textId="77777777" w:rsidTr="00A17716">
        <w:tc>
          <w:tcPr>
            <w:tcW w:w="2990" w:type="dxa"/>
          </w:tcPr>
          <w:p w14:paraId="00390F3C" w14:textId="77777777" w:rsidR="00A17716" w:rsidRPr="00A80459" w:rsidRDefault="00A17716" w:rsidP="00AD41AD">
            <w:pPr>
              <w:pStyle w:val="TableText"/>
            </w:pPr>
            <w:r w:rsidRPr="00A80459">
              <w:t>CodeSystem FHIR resource/service</w:t>
            </w:r>
          </w:p>
        </w:tc>
        <w:tc>
          <w:tcPr>
            <w:tcW w:w="1267" w:type="dxa"/>
          </w:tcPr>
          <w:p w14:paraId="280A1D75" w14:textId="77777777" w:rsidR="00A17716" w:rsidRPr="00A80459" w:rsidRDefault="00A17716" w:rsidP="00AD41AD">
            <w:pPr>
              <w:pStyle w:val="TableText"/>
            </w:pPr>
          </w:p>
        </w:tc>
        <w:tc>
          <w:tcPr>
            <w:tcW w:w="1384" w:type="dxa"/>
          </w:tcPr>
          <w:p w14:paraId="2718CEE0" w14:textId="77777777" w:rsidR="00A17716" w:rsidRPr="00A80459" w:rsidRDefault="00A17716" w:rsidP="00AD41AD">
            <w:pPr>
              <w:pStyle w:val="TableText"/>
            </w:pPr>
          </w:p>
        </w:tc>
        <w:tc>
          <w:tcPr>
            <w:tcW w:w="1384" w:type="dxa"/>
          </w:tcPr>
          <w:p w14:paraId="7DC5202B" w14:textId="77777777" w:rsidR="00A17716" w:rsidRPr="00A80459" w:rsidRDefault="00A17716" w:rsidP="00AD41AD">
            <w:pPr>
              <w:pStyle w:val="TableText"/>
            </w:pPr>
          </w:p>
        </w:tc>
        <w:tc>
          <w:tcPr>
            <w:tcW w:w="1396" w:type="dxa"/>
          </w:tcPr>
          <w:p w14:paraId="0E7005B0" w14:textId="77777777" w:rsidR="00A17716" w:rsidRPr="00A80459" w:rsidRDefault="00A17716" w:rsidP="00AD41AD">
            <w:pPr>
              <w:pStyle w:val="TableText"/>
            </w:pPr>
          </w:p>
        </w:tc>
        <w:tc>
          <w:tcPr>
            <w:tcW w:w="929" w:type="dxa"/>
          </w:tcPr>
          <w:p w14:paraId="7A96F259" w14:textId="77777777" w:rsidR="00A17716" w:rsidRPr="00A80459" w:rsidRDefault="00A17716" w:rsidP="00AD41AD">
            <w:pPr>
              <w:pStyle w:val="TableText"/>
            </w:pPr>
            <w:r>
              <w:t>X</w:t>
            </w:r>
          </w:p>
        </w:tc>
      </w:tr>
      <w:tr w:rsidR="00A17716" w:rsidRPr="00A80459" w14:paraId="4A05B15B" w14:textId="77777777" w:rsidTr="00A17716">
        <w:tc>
          <w:tcPr>
            <w:tcW w:w="2990" w:type="dxa"/>
          </w:tcPr>
          <w:p w14:paraId="192F15C4" w14:textId="77777777" w:rsidR="00A17716" w:rsidRPr="00A80459" w:rsidRDefault="00A17716" w:rsidP="00AD41AD">
            <w:pPr>
              <w:pStyle w:val="TableText"/>
            </w:pPr>
            <w:r w:rsidRPr="00A80459">
              <w:lastRenderedPageBreak/>
              <w:t>Communication FHIR resource/service</w:t>
            </w:r>
          </w:p>
        </w:tc>
        <w:tc>
          <w:tcPr>
            <w:tcW w:w="1267" w:type="dxa"/>
          </w:tcPr>
          <w:p w14:paraId="3E62C763" w14:textId="77777777" w:rsidR="00A17716" w:rsidRPr="00A80459" w:rsidRDefault="00A17716" w:rsidP="00AD41AD">
            <w:pPr>
              <w:pStyle w:val="TableText"/>
            </w:pPr>
            <w:r>
              <w:t>X</w:t>
            </w:r>
          </w:p>
        </w:tc>
        <w:tc>
          <w:tcPr>
            <w:tcW w:w="1384" w:type="dxa"/>
          </w:tcPr>
          <w:p w14:paraId="6E87E9DE" w14:textId="77777777" w:rsidR="00A17716" w:rsidRPr="00A80459" w:rsidRDefault="00A17716" w:rsidP="00AD41AD">
            <w:pPr>
              <w:pStyle w:val="TableText"/>
            </w:pPr>
            <w:r>
              <w:t>X</w:t>
            </w:r>
          </w:p>
        </w:tc>
        <w:tc>
          <w:tcPr>
            <w:tcW w:w="1384" w:type="dxa"/>
          </w:tcPr>
          <w:p w14:paraId="6F23DFBC" w14:textId="77777777" w:rsidR="00A17716" w:rsidRPr="00A80459" w:rsidRDefault="00A17716" w:rsidP="00AD41AD">
            <w:pPr>
              <w:pStyle w:val="TableText"/>
            </w:pPr>
          </w:p>
        </w:tc>
        <w:tc>
          <w:tcPr>
            <w:tcW w:w="1396" w:type="dxa"/>
          </w:tcPr>
          <w:p w14:paraId="4E4B1353" w14:textId="77777777" w:rsidR="00A17716" w:rsidRPr="00A80459" w:rsidRDefault="00A17716" w:rsidP="00AD41AD">
            <w:pPr>
              <w:pStyle w:val="TableText"/>
            </w:pPr>
            <w:r>
              <w:t>X</w:t>
            </w:r>
          </w:p>
        </w:tc>
        <w:tc>
          <w:tcPr>
            <w:tcW w:w="929" w:type="dxa"/>
          </w:tcPr>
          <w:p w14:paraId="313143E0" w14:textId="77777777" w:rsidR="00A17716" w:rsidRDefault="00A17716" w:rsidP="00AD41AD">
            <w:pPr>
              <w:pStyle w:val="TableText"/>
            </w:pPr>
          </w:p>
        </w:tc>
      </w:tr>
      <w:tr w:rsidR="00A17716" w:rsidRPr="00A80459" w14:paraId="25111939" w14:textId="77777777" w:rsidTr="00A17716">
        <w:tc>
          <w:tcPr>
            <w:tcW w:w="2990" w:type="dxa"/>
          </w:tcPr>
          <w:p w14:paraId="5771C6C0" w14:textId="77777777" w:rsidR="00A17716" w:rsidRPr="00A80459" w:rsidRDefault="00A17716" w:rsidP="00AD41AD">
            <w:pPr>
              <w:pStyle w:val="TableText"/>
            </w:pPr>
            <w:r w:rsidRPr="00A80459">
              <w:t>ConceptMap FHIR resource/service</w:t>
            </w:r>
          </w:p>
        </w:tc>
        <w:tc>
          <w:tcPr>
            <w:tcW w:w="1267" w:type="dxa"/>
          </w:tcPr>
          <w:p w14:paraId="42E293A9" w14:textId="77777777" w:rsidR="00A17716" w:rsidRPr="00A80459" w:rsidRDefault="00A17716" w:rsidP="00AD41AD">
            <w:pPr>
              <w:pStyle w:val="TableText"/>
            </w:pPr>
          </w:p>
        </w:tc>
        <w:tc>
          <w:tcPr>
            <w:tcW w:w="1384" w:type="dxa"/>
          </w:tcPr>
          <w:p w14:paraId="0947810E" w14:textId="77777777" w:rsidR="00A17716" w:rsidRPr="00A80459" w:rsidRDefault="00A17716" w:rsidP="00AD41AD">
            <w:pPr>
              <w:pStyle w:val="TableText"/>
            </w:pPr>
          </w:p>
        </w:tc>
        <w:tc>
          <w:tcPr>
            <w:tcW w:w="1384" w:type="dxa"/>
          </w:tcPr>
          <w:p w14:paraId="172EB494" w14:textId="77777777" w:rsidR="00A17716" w:rsidRPr="00A80459" w:rsidRDefault="00A17716" w:rsidP="00AD41AD">
            <w:pPr>
              <w:pStyle w:val="TableText"/>
            </w:pPr>
          </w:p>
        </w:tc>
        <w:tc>
          <w:tcPr>
            <w:tcW w:w="1396" w:type="dxa"/>
          </w:tcPr>
          <w:p w14:paraId="75D257F8" w14:textId="77777777" w:rsidR="00A17716" w:rsidRPr="00A80459" w:rsidRDefault="00A17716" w:rsidP="00AD41AD">
            <w:pPr>
              <w:pStyle w:val="TableText"/>
            </w:pPr>
          </w:p>
        </w:tc>
        <w:tc>
          <w:tcPr>
            <w:tcW w:w="929" w:type="dxa"/>
          </w:tcPr>
          <w:p w14:paraId="2185CCDE" w14:textId="77777777" w:rsidR="00A17716" w:rsidRPr="00A80459" w:rsidRDefault="00A17716" w:rsidP="00AD41AD">
            <w:pPr>
              <w:pStyle w:val="TableText"/>
            </w:pPr>
            <w:r>
              <w:t>X</w:t>
            </w:r>
          </w:p>
        </w:tc>
      </w:tr>
      <w:tr w:rsidR="00A17716" w:rsidRPr="00A80459" w14:paraId="49B6A2CD" w14:textId="77777777" w:rsidTr="00A17716">
        <w:tc>
          <w:tcPr>
            <w:tcW w:w="2990" w:type="dxa"/>
          </w:tcPr>
          <w:p w14:paraId="1C015881" w14:textId="77777777" w:rsidR="00A17716" w:rsidRPr="00A80459" w:rsidRDefault="00A17716" w:rsidP="00AD41AD">
            <w:pPr>
              <w:pStyle w:val="TableText"/>
            </w:pPr>
            <w:r w:rsidRPr="00A80459">
              <w:t>Condition FHIR resource/service</w:t>
            </w:r>
          </w:p>
        </w:tc>
        <w:tc>
          <w:tcPr>
            <w:tcW w:w="1267" w:type="dxa"/>
          </w:tcPr>
          <w:p w14:paraId="7AAD1A90" w14:textId="77777777" w:rsidR="00A17716" w:rsidRPr="00A80459" w:rsidRDefault="00A17716" w:rsidP="00AD41AD">
            <w:pPr>
              <w:pStyle w:val="TableText"/>
            </w:pPr>
            <w:r>
              <w:t>X</w:t>
            </w:r>
          </w:p>
        </w:tc>
        <w:tc>
          <w:tcPr>
            <w:tcW w:w="1384" w:type="dxa"/>
          </w:tcPr>
          <w:p w14:paraId="5DE0EE03" w14:textId="77777777" w:rsidR="00A17716" w:rsidRPr="00A80459" w:rsidRDefault="00A17716" w:rsidP="00AD41AD">
            <w:pPr>
              <w:pStyle w:val="TableText"/>
            </w:pPr>
            <w:r>
              <w:t>X</w:t>
            </w:r>
          </w:p>
        </w:tc>
        <w:tc>
          <w:tcPr>
            <w:tcW w:w="1384" w:type="dxa"/>
          </w:tcPr>
          <w:p w14:paraId="1917D1EB" w14:textId="77777777" w:rsidR="00A17716" w:rsidRPr="00A80459" w:rsidRDefault="00A17716" w:rsidP="00AD41AD">
            <w:pPr>
              <w:pStyle w:val="TableText"/>
            </w:pPr>
            <w:r>
              <w:t>X</w:t>
            </w:r>
          </w:p>
        </w:tc>
        <w:tc>
          <w:tcPr>
            <w:tcW w:w="1396" w:type="dxa"/>
          </w:tcPr>
          <w:p w14:paraId="41DCDC45" w14:textId="77777777" w:rsidR="00A17716" w:rsidRPr="00A80459" w:rsidRDefault="00A17716" w:rsidP="00AD41AD">
            <w:pPr>
              <w:pStyle w:val="TableText"/>
            </w:pPr>
            <w:r>
              <w:t>X</w:t>
            </w:r>
          </w:p>
        </w:tc>
        <w:tc>
          <w:tcPr>
            <w:tcW w:w="929" w:type="dxa"/>
          </w:tcPr>
          <w:p w14:paraId="50FB09DF" w14:textId="77777777" w:rsidR="00A17716" w:rsidRDefault="00A17716" w:rsidP="00AD41AD">
            <w:pPr>
              <w:pStyle w:val="TableText"/>
            </w:pPr>
          </w:p>
        </w:tc>
      </w:tr>
      <w:tr w:rsidR="00A17716" w:rsidRPr="00A80459" w14:paraId="421C404A" w14:textId="77777777" w:rsidTr="00A17716">
        <w:tc>
          <w:tcPr>
            <w:tcW w:w="2990" w:type="dxa"/>
          </w:tcPr>
          <w:p w14:paraId="7E9076CC" w14:textId="77777777" w:rsidR="00A17716" w:rsidRPr="00A80459" w:rsidRDefault="00A17716" w:rsidP="00AD41AD">
            <w:pPr>
              <w:pStyle w:val="TableText"/>
            </w:pPr>
            <w:r w:rsidRPr="00A80459">
              <w:t>Coverage FHIR resource/service</w:t>
            </w:r>
          </w:p>
        </w:tc>
        <w:tc>
          <w:tcPr>
            <w:tcW w:w="1267" w:type="dxa"/>
          </w:tcPr>
          <w:p w14:paraId="072A78A2" w14:textId="77777777" w:rsidR="00A17716" w:rsidRPr="00A80459" w:rsidRDefault="00A17716" w:rsidP="00AD41AD">
            <w:pPr>
              <w:pStyle w:val="TableText"/>
            </w:pPr>
            <w:r>
              <w:t>X</w:t>
            </w:r>
          </w:p>
        </w:tc>
        <w:tc>
          <w:tcPr>
            <w:tcW w:w="1384" w:type="dxa"/>
          </w:tcPr>
          <w:p w14:paraId="03629088" w14:textId="77777777" w:rsidR="00A17716" w:rsidRPr="00A80459" w:rsidRDefault="00A17716" w:rsidP="00AD41AD">
            <w:pPr>
              <w:pStyle w:val="TableText"/>
            </w:pPr>
            <w:r>
              <w:t>X</w:t>
            </w:r>
          </w:p>
        </w:tc>
        <w:tc>
          <w:tcPr>
            <w:tcW w:w="1384" w:type="dxa"/>
          </w:tcPr>
          <w:p w14:paraId="774F754A" w14:textId="77777777" w:rsidR="00A17716" w:rsidRPr="00A80459" w:rsidRDefault="00A17716" w:rsidP="00AD41AD">
            <w:pPr>
              <w:pStyle w:val="TableText"/>
            </w:pPr>
            <w:r>
              <w:t>X</w:t>
            </w:r>
          </w:p>
        </w:tc>
        <w:tc>
          <w:tcPr>
            <w:tcW w:w="1396" w:type="dxa"/>
          </w:tcPr>
          <w:p w14:paraId="3E538774" w14:textId="77777777" w:rsidR="00A17716" w:rsidRPr="00A80459" w:rsidRDefault="00A17716" w:rsidP="00AD41AD">
            <w:pPr>
              <w:pStyle w:val="TableText"/>
            </w:pPr>
            <w:r>
              <w:t>X</w:t>
            </w:r>
          </w:p>
        </w:tc>
        <w:tc>
          <w:tcPr>
            <w:tcW w:w="929" w:type="dxa"/>
          </w:tcPr>
          <w:p w14:paraId="25803274" w14:textId="77777777" w:rsidR="00A17716" w:rsidRDefault="00A17716" w:rsidP="00AD41AD">
            <w:pPr>
              <w:pStyle w:val="TableText"/>
            </w:pPr>
          </w:p>
        </w:tc>
      </w:tr>
      <w:tr w:rsidR="00A17716" w:rsidRPr="00A80459" w14:paraId="3E703BAD" w14:textId="77777777" w:rsidTr="00A17716">
        <w:tc>
          <w:tcPr>
            <w:tcW w:w="2990" w:type="dxa"/>
          </w:tcPr>
          <w:p w14:paraId="50DB40E8" w14:textId="77777777" w:rsidR="00A17716" w:rsidRPr="00A80459" w:rsidRDefault="00A17716" w:rsidP="00AD41AD">
            <w:pPr>
              <w:pStyle w:val="TableText"/>
            </w:pPr>
            <w:r w:rsidRPr="00A80459">
              <w:t>Device FHIR resource/service</w:t>
            </w:r>
          </w:p>
        </w:tc>
        <w:tc>
          <w:tcPr>
            <w:tcW w:w="1267" w:type="dxa"/>
          </w:tcPr>
          <w:p w14:paraId="0655DEF3" w14:textId="77777777" w:rsidR="00A17716" w:rsidRPr="00A80459" w:rsidRDefault="00A17716" w:rsidP="00AD41AD">
            <w:pPr>
              <w:pStyle w:val="TableText"/>
            </w:pPr>
          </w:p>
        </w:tc>
        <w:tc>
          <w:tcPr>
            <w:tcW w:w="1384" w:type="dxa"/>
          </w:tcPr>
          <w:p w14:paraId="2756BB83" w14:textId="77777777" w:rsidR="00A17716" w:rsidRPr="00A80459" w:rsidRDefault="00A17716" w:rsidP="00AD41AD">
            <w:pPr>
              <w:pStyle w:val="TableText"/>
            </w:pPr>
          </w:p>
        </w:tc>
        <w:tc>
          <w:tcPr>
            <w:tcW w:w="1384" w:type="dxa"/>
          </w:tcPr>
          <w:p w14:paraId="45646303" w14:textId="77777777" w:rsidR="00A17716" w:rsidRPr="00A80459" w:rsidRDefault="00A17716" w:rsidP="00AD41AD">
            <w:pPr>
              <w:pStyle w:val="TableText"/>
            </w:pPr>
          </w:p>
        </w:tc>
        <w:tc>
          <w:tcPr>
            <w:tcW w:w="1396" w:type="dxa"/>
          </w:tcPr>
          <w:p w14:paraId="37373C70" w14:textId="77777777" w:rsidR="00A17716" w:rsidRPr="00A80459" w:rsidRDefault="00A17716" w:rsidP="00AD41AD">
            <w:pPr>
              <w:pStyle w:val="TableText"/>
            </w:pPr>
          </w:p>
        </w:tc>
        <w:tc>
          <w:tcPr>
            <w:tcW w:w="929" w:type="dxa"/>
          </w:tcPr>
          <w:p w14:paraId="5D166010" w14:textId="77777777" w:rsidR="00A17716" w:rsidRPr="00A80459" w:rsidRDefault="00A17716" w:rsidP="00AD41AD">
            <w:pPr>
              <w:pStyle w:val="TableText"/>
            </w:pPr>
            <w:r>
              <w:t>X</w:t>
            </w:r>
          </w:p>
        </w:tc>
      </w:tr>
      <w:tr w:rsidR="00A17716" w:rsidRPr="00A80459" w14:paraId="54EEC7B7" w14:textId="77777777" w:rsidTr="00A17716">
        <w:tc>
          <w:tcPr>
            <w:tcW w:w="2990" w:type="dxa"/>
          </w:tcPr>
          <w:p w14:paraId="72AE2AF8" w14:textId="77777777" w:rsidR="00A17716" w:rsidRPr="00A80459" w:rsidRDefault="00A17716" w:rsidP="00AD41AD">
            <w:pPr>
              <w:pStyle w:val="TableText"/>
            </w:pPr>
            <w:r w:rsidRPr="00A80459">
              <w:t>DiagnosticReport FHIR resource/service</w:t>
            </w:r>
          </w:p>
        </w:tc>
        <w:tc>
          <w:tcPr>
            <w:tcW w:w="1267" w:type="dxa"/>
          </w:tcPr>
          <w:p w14:paraId="1EB3651B" w14:textId="77777777" w:rsidR="00A17716" w:rsidRPr="00A80459" w:rsidRDefault="00A17716" w:rsidP="00AD41AD">
            <w:pPr>
              <w:pStyle w:val="TableText"/>
            </w:pPr>
          </w:p>
        </w:tc>
        <w:tc>
          <w:tcPr>
            <w:tcW w:w="1384" w:type="dxa"/>
          </w:tcPr>
          <w:p w14:paraId="633A7DC5" w14:textId="77777777" w:rsidR="00A17716" w:rsidRPr="00A80459" w:rsidRDefault="00A17716" w:rsidP="00AD41AD">
            <w:pPr>
              <w:pStyle w:val="TableText"/>
            </w:pPr>
          </w:p>
        </w:tc>
        <w:tc>
          <w:tcPr>
            <w:tcW w:w="1384" w:type="dxa"/>
          </w:tcPr>
          <w:p w14:paraId="55F7DAE9" w14:textId="77777777" w:rsidR="00A17716" w:rsidRPr="00A80459" w:rsidRDefault="00A17716" w:rsidP="00AD41AD">
            <w:pPr>
              <w:pStyle w:val="TableText"/>
            </w:pPr>
            <w:r>
              <w:t>X</w:t>
            </w:r>
          </w:p>
        </w:tc>
        <w:tc>
          <w:tcPr>
            <w:tcW w:w="1396" w:type="dxa"/>
          </w:tcPr>
          <w:p w14:paraId="20960F83" w14:textId="77777777" w:rsidR="00A17716" w:rsidRPr="00A80459" w:rsidRDefault="00A17716" w:rsidP="00AD41AD">
            <w:pPr>
              <w:pStyle w:val="TableText"/>
            </w:pPr>
          </w:p>
        </w:tc>
        <w:tc>
          <w:tcPr>
            <w:tcW w:w="929" w:type="dxa"/>
          </w:tcPr>
          <w:p w14:paraId="37DDD986" w14:textId="77777777" w:rsidR="00A17716" w:rsidRPr="00A80459" w:rsidRDefault="00A17716" w:rsidP="00AD41AD">
            <w:pPr>
              <w:pStyle w:val="TableText"/>
            </w:pPr>
          </w:p>
        </w:tc>
      </w:tr>
      <w:tr w:rsidR="00A17716" w:rsidRPr="00A80459" w14:paraId="7ACA1602" w14:textId="77777777" w:rsidTr="00A17716">
        <w:tc>
          <w:tcPr>
            <w:tcW w:w="2990" w:type="dxa"/>
          </w:tcPr>
          <w:p w14:paraId="67708FBE" w14:textId="77777777" w:rsidR="00A17716" w:rsidRPr="00A80459" w:rsidRDefault="00A17716" w:rsidP="00AD41AD">
            <w:pPr>
              <w:pStyle w:val="TableText"/>
            </w:pPr>
            <w:r w:rsidRPr="00A80459">
              <w:t>DocumentResource FHIR resource/service</w:t>
            </w:r>
          </w:p>
        </w:tc>
        <w:tc>
          <w:tcPr>
            <w:tcW w:w="1267" w:type="dxa"/>
          </w:tcPr>
          <w:p w14:paraId="64476B2D" w14:textId="77777777" w:rsidR="00A17716" w:rsidRPr="00A80459" w:rsidRDefault="00A17716" w:rsidP="00AD41AD">
            <w:pPr>
              <w:pStyle w:val="TableText"/>
            </w:pPr>
          </w:p>
        </w:tc>
        <w:tc>
          <w:tcPr>
            <w:tcW w:w="1384" w:type="dxa"/>
          </w:tcPr>
          <w:p w14:paraId="22E7808E" w14:textId="77777777" w:rsidR="00A17716" w:rsidRPr="00A80459" w:rsidRDefault="00A17716" w:rsidP="00AD41AD">
            <w:pPr>
              <w:pStyle w:val="TableText"/>
            </w:pPr>
          </w:p>
        </w:tc>
        <w:tc>
          <w:tcPr>
            <w:tcW w:w="1384" w:type="dxa"/>
          </w:tcPr>
          <w:p w14:paraId="263B8DF2" w14:textId="77777777" w:rsidR="00A17716" w:rsidRPr="00A80459" w:rsidRDefault="00A17716" w:rsidP="00AD41AD">
            <w:pPr>
              <w:pStyle w:val="TableText"/>
            </w:pPr>
          </w:p>
        </w:tc>
        <w:tc>
          <w:tcPr>
            <w:tcW w:w="1396" w:type="dxa"/>
          </w:tcPr>
          <w:p w14:paraId="55C145E5" w14:textId="77777777" w:rsidR="00A17716" w:rsidRPr="00A80459" w:rsidRDefault="00A17716" w:rsidP="00AD41AD">
            <w:pPr>
              <w:pStyle w:val="TableText"/>
            </w:pPr>
          </w:p>
        </w:tc>
        <w:tc>
          <w:tcPr>
            <w:tcW w:w="929" w:type="dxa"/>
          </w:tcPr>
          <w:p w14:paraId="72A338E1" w14:textId="77777777" w:rsidR="00A17716" w:rsidRPr="00A80459" w:rsidRDefault="00A17716" w:rsidP="00AD41AD">
            <w:pPr>
              <w:pStyle w:val="TableText"/>
            </w:pPr>
            <w:r>
              <w:t>X</w:t>
            </w:r>
          </w:p>
        </w:tc>
      </w:tr>
      <w:tr w:rsidR="00A17716" w:rsidRPr="00A80459" w14:paraId="614AD4DA" w14:textId="77777777" w:rsidTr="00A17716">
        <w:tc>
          <w:tcPr>
            <w:tcW w:w="2990" w:type="dxa"/>
          </w:tcPr>
          <w:p w14:paraId="35BB37C0" w14:textId="77777777" w:rsidR="00A17716" w:rsidRPr="00A80459" w:rsidRDefault="00A17716" w:rsidP="00AD41AD">
            <w:pPr>
              <w:pStyle w:val="TableText"/>
            </w:pPr>
            <w:r w:rsidRPr="00A80459">
              <w:t>EligibilityRequest FHIR resource/service</w:t>
            </w:r>
          </w:p>
        </w:tc>
        <w:tc>
          <w:tcPr>
            <w:tcW w:w="1267" w:type="dxa"/>
          </w:tcPr>
          <w:p w14:paraId="6A567F50" w14:textId="77777777" w:rsidR="00A17716" w:rsidRPr="00A80459" w:rsidRDefault="00A17716" w:rsidP="00AD41AD">
            <w:pPr>
              <w:pStyle w:val="TableText"/>
            </w:pPr>
          </w:p>
        </w:tc>
        <w:tc>
          <w:tcPr>
            <w:tcW w:w="1384" w:type="dxa"/>
          </w:tcPr>
          <w:p w14:paraId="135F139B" w14:textId="77777777" w:rsidR="00A17716" w:rsidRPr="00A80459" w:rsidRDefault="00A17716" w:rsidP="00AD41AD">
            <w:pPr>
              <w:pStyle w:val="TableText"/>
            </w:pPr>
          </w:p>
        </w:tc>
        <w:tc>
          <w:tcPr>
            <w:tcW w:w="1384" w:type="dxa"/>
          </w:tcPr>
          <w:p w14:paraId="417FD83B" w14:textId="77777777" w:rsidR="00A17716" w:rsidRPr="00A80459" w:rsidRDefault="00A17716" w:rsidP="00AD41AD">
            <w:pPr>
              <w:pStyle w:val="TableText"/>
            </w:pPr>
            <w:r>
              <w:t>X</w:t>
            </w:r>
          </w:p>
        </w:tc>
        <w:tc>
          <w:tcPr>
            <w:tcW w:w="1396" w:type="dxa"/>
          </w:tcPr>
          <w:p w14:paraId="60972EBE" w14:textId="77777777" w:rsidR="00A17716" w:rsidRPr="00A80459" w:rsidRDefault="00A17716" w:rsidP="00AD41AD">
            <w:pPr>
              <w:pStyle w:val="TableText"/>
            </w:pPr>
          </w:p>
        </w:tc>
        <w:tc>
          <w:tcPr>
            <w:tcW w:w="929" w:type="dxa"/>
          </w:tcPr>
          <w:p w14:paraId="22E90AAA" w14:textId="77777777" w:rsidR="00A17716" w:rsidRPr="00A80459" w:rsidRDefault="00A17716" w:rsidP="00AD41AD">
            <w:pPr>
              <w:pStyle w:val="TableText"/>
            </w:pPr>
          </w:p>
        </w:tc>
      </w:tr>
      <w:tr w:rsidR="00A17716" w:rsidRPr="00A80459" w14:paraId="229E5A90" w14:textId="77777777" w:rsidTr="00A17716">
        <w:tc>
          <w:tcPr>
            <w:tcW w:w="2990" w:type="dxa"/>
          </w:tcPr>
          <w:p w14:paraId="0ED498C6" w14:textId="77777777" w:rsidR="00A17716" w:rsidRPr="00A80459" w:rsidRDefault="00A17716" w:rsidP="00AD41AD">
            <w:pPr>
              <w:pStyle w:val="TableText"/>
            </w:pPr>
            <w:r w:rsidRPr="00A80459">
              <w:t>EligibilityResponse FHIR resource/service</w:t>
            </w:r>
          </w:p>
        </w:tc>
        <w:tc>
          <w:tcPr>
            <w:tcW w:w="1267" w:type="dxa"/>
          </w:tcPr>
          <w:p w14:paraId="0CF594C9" w14:textId="77777777" w:rsidR="00A17716" w:rsidRPr="00A80459" w:rsidRDefault="00A17716" w:rsidP="00AD41AD">
            <w:pPr>
              <w:pStyle w:val="TableText"/>
            </w:pPr>
          </w:p>
        </w:tc>
        <w:tc>
          <w:tcPr>
            <w:tcW w:w="1384" w:type="dxa"/>
          </w:tcPr>
          <w:p w14:paraId="4459A6FB" w14:textId="77777777" w:rsidR="00A17716" w:rsidRPr="00A80459" w:rsidRDefault="00A17716" w:rsidP="00AD41AD">
            <w:pPr>
              <w:pStyle w:val="TableText"/>
            </w:pPr>
          </w:p>
        </w:tc>
        <w:tc>
          <w:tcPr>
            <w:tcW w:w="1384" w:type="dxa"/>
          </w:tcPr>
          <w:p w14:paraId="3E67BB5B" w14:textId="77777777" w:rsidR="00A17716" w:rsidRPr="00A80459" w:rsidRDefault="00A17716" w:rsidP="00AD41AD">
            <w:pPr>
              <w:pStyle w:val="TableText"/>
            </w:pPr>
            <w:r>
              <w:t>X</w:t>
            </w:r>
          </w:p>
        </w:tc>
        <w:tc>
          <w:tcPr>
            <w:tcW w:w="1396" w:type="dxa"/>
          </w:tcPr>
          <w:p w14:paraId="2C8B7989" w14:textId="77777777" w:rsidR="00A17716" w:rsidRPr="00A80459" w:rsidRDefault="00A17716" w:rsidP="00AD41AD">
            <w:pPr>
              <w:pStyle w:val="TableText"/>
            </w:pPr>
          </w:p>
        </w:tc>
        <w:tc>
          <w:tcPr>
            <w:tcW w:w="929" w:type="dxa"/>
          </w:tcPr>
          <w:p w14:paraId="7DC250B0" w14:textId="77777777" w:rsidR="00A17716" w:rsidRPr="00A80459" w:rsidRDefault="00A17716" w:rsidP="00AD41AD">
            <w:pPr>
              <w:pStyle w:val="TableText"/>
            </w:pPr>
          </w:p>
        </w:tc>
      </w:tr>
      <w:tr w:rsidR="00A17716" w:rsidRPr="00A80459" w14:paraId="74FCB2A8" w14:textId="77777777" w:rsidTr="00A17716">
        <w:tc>
          <w:tcPr>
            <w:tcW w:w="2990" w:type="dxa"/>
          </w:tcPr>
          <w:p w14:paraId="30050C12" w14:textId="77777777" w:rsidR="00A17716" w:rsidRPr="00A80459" w:rsidRDefault="00A17716" w:rsidP="00AD41AD">
            <w:pPr>
              <w:pStyle w:val="TableText"/>
            </w:pPr>
            <w:r w:rsidRPr="00A80459">
              <w:t>Encounter FHIR resource/service</w:t>
            </w:r>
          </w:p>
        </w:tc>
        <w:tc>
          <w:tcPr>
            <w:tcW w:w="1267" w:type="dxa"/>
          </w:tcPr>
          <w:p w14:paraId="4CACEC80" w14:textId="77777777" w:rsidR="00A17716" w:rsidRPr="00A80459" w:rsidRDefault="00A17716" w:rsidP="00AD41AD">
            <w:pPr>
              <w:pStyle w:val="TableText"/>
            </w:pPr>
            <w:r>
              <w:t>X</w:t>
            </w:r>
          </w:p>
        </w:tc>
        <w:tc>
          <w:tcPr>
            <w:tcW w:w="1384" w:type="dxa"/>
          </w:tcPr>
          <w:p w14:paraId="20F9BBCD" w14:textId="77777777" w:rsidR="00A17716" w:rsidRPr="00A80459" w:rsidRDefault="00A17716" w:rsidP="00AD41AD">
            <w:pPr>
              <w:pStyle w:val="TableText"/>
            </w:pPr>
            <w:r>
              <w:t>X</w:t>
            </w:r>
          </w:p>
        </w:tc>
        <w:tc>
          <w:tcPr>
            <w:tcW w:w="1384" w:type="dxa"/>
          </w:tcPr>
          <w:p w14:paraId="27A65E06" w14:textId="77777777" w:rsidR="00A17716" w:rsidRPr="00A80459" w:rsidRDefault="00A17716" w:rsidP="00AD41AD">
            <w:pPr>
              <w:pStyle w:val="TableText"/>
            </w:pPr>
            <w:r>
              <w:t>X</w:t>
            </w:r>
          </w:p>
        </w:tc>
        <w:tc>
          <w:tcPr>
            <w:tcW w:w="1396" w:type="dxa"/>
          </w:tcPr>
          <w:p w14:paraId="3471C8A6" w14:textId="77777777" w:rsidR="00A17716" w:rsidRPr="00A80459" w:rsidRDefault="00A17716" w:rsidP="00AD41AD">
            <w:pPr>
              <w:pStyle w:val="TableText"/>
            </w:pPr>
            <w:r>
              <w:t>X</w:t>
            </w:r>
          </w:p>
        </w:tc>
        <w:tc>
          <w:tcPr>
            <w:tcW w:w="929" w:type="dxa"/>
          </w:tcPr>
          <w:p w14:paraId="0C2B5230" w14:textId="77777777" w:rsidR="00A17716" w:rsidRDefault="00A17716" w:rsidP="00AD41AD">
            <w:pPr>
              <w:pStyle w:val="TableText"/>
            </w:pPr>
          </w:p>
        </w:tc>
      </w:tr>
      <w:tr w:rsidR="00A17716" w:rsidRPr="00A80459" w14:paraId="04B482C3" w14:textId="77777777" w:rsidTr="00A17716">
        <w:tc>
          <w:tcPr>
            <w:tcW w:w="2990" w:type="dxa"/>
          </w:tcPr>
          <w:p w14:paraId="1D5ED237" w14:textId="77777777" w:rsidR="00A17716" w:rsidRPr="00A80459" w:rsidRDefault="00A17716" w:rsidP="00AD41AD">
            <w:pPr>
              <w:pStyle w:val="TableText"/>
            </w:pPr>
            <w:r w:rsidRPr="00A80459">
              <w:t>EnrollmentRequest FHIR resource/service</w:t>
            </w:r>
          </w:p>
        </w:tc>
        <w:tc>
          <w:tcPr>
            <w:tcW w:w="1267" w:type="dxa"/>
          </w:tcPr>
          <w:p w14:paraId="59B35322" w14:textId="77777777" w:rsidR="00A17716" w:rsidRPr="00A80459" w:rsidRDefault="00A17716" w:rsidP="00AD41AD">
            <w:pPr>
              <w:pStyle w:val="TableText"/>
            </w:pPr>
          </w:p>
        </w:tc>
        <w:tc>
          <w:tcPr>
            <w:tcW w:w="1384" w:type="dxa"/>
          </w:tcPr>
          <w:p w14:paraId="4F89204F" w14:textId="77777777" w:rsidR="00A17716" w:rsidRPr="00A80459" w:rsidRDefault="00A17716" w:rsidP="00AD41AD">
            <w:pPr>
              <w:pStyle w:val="TableText"/>
            </w:pPr>
          </w:p>
        </w:tc>
        <w:tc>
          <w:tcPr>
            <w:tcW w:w="1384" w:type="dxa"/>
          </w:tcPr>
          <w:p w14:paraId="5AA9522F" w14:textId="77777777" w:rsidR="00A17716" w:rsidRPr="00A80459" w:rsidRDefault="00A17716" w:rsidP="00AD41AD">
            <w:pPr>
              <w:pStyle w:val="TableText"/>
            </w:pPr>
            <w:r>
              <w:t>X</w:t>
            </w:r>
          </w:p>
        </w:tc>
        <w:tc>
          <w:tcPr>
            <w:tcW w:w="1396" w:type="dxa"/>
          </w:tcPr>
          <w:p w14:paraId="2CC2CCF6" w14:textId="77777777" w:rsidR="00A17716" w:rsidRPr="00A80459" w:rsidRDefault="00A17716" w:rsidP="00AD41AD">
            <w:pPr>
              <w:pStyle w:val="TableText"/>
            </w:pPr>
          </w:p>
        </w:tc>
        <w:tc>
          <w:tcPr>
            <w:tcW w:w="929" w:type="dxa"/>
          </w:tcPr>
          <w:p w14:paraId="483DC4D2" w14:textId="77777777" w:rsidR="00A17716" w:rsidRPr="00A80459" w:rsidRDefault="00A17716" w:rsidP="00AD41AD">
            <w:pPr>
              <w:pStyle w:val="TableText"/>
            </w:pPr>
          </w:p>
        </w:tc>
      </w:tr>
      <w:tr w:rsidR="00A17716" w:rsidRPr="00A80459" w14:paraId="766ECB5A" w14:textId="77777777" w:rsidTr="00A17716">
        <w:tc>
          <w:tcPr>
            <w:tcW w:w="2990" w:type="dxa"/>
          </w:tcPr>
          <w:p w14:paraId="1C09177B" w14:textId="77777777" w:rsidR="00A17716" w:rsidRPr="00A80459" w:rsidRDefault="00A17716" w:rsidP="00AD41AD">
            <w:pPr>
              <w:pStyle w:val="TableText"/>
            </w:pPr>
            <w:r w:rsidRPr="00A80459">
              <w:t>EnrollmentResponse FHIR resource/service</w:t>
            </w:r>
          </w:p>
        </w:tc>
        <w:tc>
          <w:tcPr>
            <w:tcW w:w="1267" w:type="dxa"/>
          </w:tcPr>
          <w:p w14:paraId="23D69CB5" w14:textId="77777777" w:rsidR="00A17716" w:rsidRPr="00A80459" w:rsidRDefault="00A17716" w:rsidP="00AD41AD">
            <w:pPr>
              <w:pStyle w:val="TableText"/>
            </w:pPr>
          </w:p>
        </w:tc>
        <w:tc>
          <w:tcPr>
            <w:tcW w:w="1384" w:type="dxa"/>
          </w:tcPr>
          <w:p w14:paraId="7B46891E" w14:textId="77777777" w:rsidR="00A17716" w:rsidRPr="00A80459" w:rsidRDefault="00A17716" w:rsidP="00AD41AD">
            <w:pPr>
              <w:pStyle w:val="TableText"/>
            </w:pPr>
          </w:p>
        </w:tc>
        <w:tc>
          <w:tcPr>
            <w:tcW w:w="1384" w:type="dxa"/>
          </w:tcPr>
          <w:p w14:paraId="5C073B08" w14:textId="77777777" w:rsidR="00A17716" w:rsidRPr="00A80459" w:rsidRDefault="00A17716" w:rsidP="00AD41AD">
            <w:pPr>
              <w:pStyle w:val="TableText"/>
            </w:pPr>
            <w:r>
              <w:t>X</w:t>
            </w:r>
          </w:p>
        </w:tc>
        <w:tc>
          <w:tcPr>
            <w:tcW w:w="1396" w:type="dxa"/>
          </w:tcPr>
          <w:p w14:paraId="1C709AEB" w14:textId="77777777" w:rsidR="00A17716" w:rsidRPr="00A80459" w:rsidRDefault="00A17716" w:rsidP="00AD41AD">
            <w:pPr>
              <w:pStyle w:val="TableText"/>
            </w:pPr>
          </w:p>
        </w:tc>
        <w:tc>
          <w:tcPr>
            <w:tcW w:w="929" w:type="dxa"/>
          </w:tcPr>
          <w:p w14:paraId="26F3EA43" w14:textId="77777777" w:rsidR="00A17716" w:rsidRPr="00A80459" w:rsidRDefault="00A17716" w:rsidP="00AD41AD">
            <w:pPr>
              <w:pStyle w:val="TableText"/>
            </w:pPr>
          </w:p>
        </w:tc>
      </w:tr>
      <w:tr w:rsidR="00A17716" w:rsidRPr="00A80459" w14:paraId="47256EB5" w14:textId="77777777" w:rsidTr="00A17716">
        <w:tc>
          <w:tcPr>
            <w:tcW w:w="2990" w:type="dxa"/>
          </w:tcPr>
          <w:p w14:paraId="137C32AF" w14:textId="77777777" w:rsidR="00A17716" w:rsidRPr="00A80459" w:rsidRDefault="00A17716" w:rsidP="00AD41AD">
            <w:pPr>
              <w:pStyle w:val="TableText"/>
            </w:pPr>
            <w:r w:rsidRPr="00A80459">
              <w:t>EpisodeOfCare FHIR resource/service</w:t>
            </w:r>
          </w:p>
        </w:tc>
        <w:tc>
          <w:tcPr>
            <w:tcW w:w="1267" w:type="dxa"/>
          </w:tcPr>
          <w:p w14:paraId="1EB12823" w14:textId="77777777" w:rsidR="00A17716" w:rsidRPr="00A80459" w:rsidRDefault="00A17716" w:rsidP="00AD41AD">
            <w:pPr>
              <w:pStyle w:val="TableText"/>
            </w:pPr>
            <w:r>
              <w:t>X</w:t>
            </w:r>
          </w:p>
        </w:tc>
        <w:tc>
          <w:tcPr>
            <w:tcW w:w="1384" w:type="dxa"/>
          </w:tcPr>
          <w:p w14:paraId="0D5D81E9" w14:textId="77777777" w:rsidR="00A17716" w:rsidRPr="00A80459" w:rsidRDefault="00A17716" w:rsidP="00AD41AD">
            <w:pPr>
              <w:pStyle w:val="TableText"/>
            </w:pPr>
            <w:r>
              <w:t>X</w:t>
            </w:r>
          </w:p>
        </w:tc>
        <w:tc>
          <w:tcPr>
            <w:tcW w:w="1384" w:type="dxa"/>
          </w:tcPr>
          <w:p w14:paraId="574D8E27" w14:textId="77777777" w:rsidR="00A17716" w:rsidRPr="00A80459" w:rsidRDefault="00A17716" w:rsidP="00AD41AD">
            <w:pPr>
              <w:pStyle w:val="TableText"/>
            </w:pPr>
          </w:p>
        </w:tc>
        <w:tc>
          <w:tcPr>
            <w:tcW w:w="1396" w:type="dxa"/>
          </w:tcPr>
          <w:p w14:paraId="55534515" w14:textId="77777777" w:rsidR="00A17716" w:rsidRPr="00A80459" w:rsidRDefault="00A17716" w:rsidP="00AD41AD">
            <w:pPr>
              <w:pStyle w:val="TableText"/>
            </w:pPr>
            <w:r>
              <w:t>X</w:t>
            </w:r>
          </w:p>
        </w:tc>
        <w:tc>
          <w:tcPr>
            <w:tcW w:w="929" w:type="dxa"/>
          </w:tcPr>
          <w:p w14:paraId="768E2B70" w14:textId="77777777" w:rsidR="00A17716" w:rsidRDefault="00A17716" w:rsidP="00AD41AD">
            <w:pPr>
              <w:pStyle w:val="TableText"/>
            </w:pPr>
          </w:p>
        </w:tc>
      </w:tr>
      <w:tr w:rsidR="00A17716" w:rsidRPr="00A80459" w14:paraId="4A56F569" w14:textId="77777777" w:rsidTr="00A17716">
        <w:tc>
          <w:tcPr>
            <w:tcW w:w="2990" w:type="dxa"/>
          </w:tcPr>
          <w:p w14:paraId="0214FBE3" w14:textId="77777777" w:rsidR="00A17716" w:rsidRPr="00A80459" w:rsidRDefault="00A17716" w:rsidP="00AD41AD">
            <w:pPr>
              <w:pStyle w:val="TableText"/>
            </w:pPr>
            <w:r w:rsidRPr="00A80459">
              <w:t>ExpansionProfile FHIR resource/service</w:t>
            </w:r>
          </w:p>
        </w:tc>
        <w:tc>
          <w:tcPr>
            <w:tcW w:w="1267" w:type="dxa"/>
          </w:tcPr>
          <w:p w14:paraId="7A0FD6AE" w14:textId="77777777" w:rsidR="00A17716" w:rsidRPr="00A80459" w:rsidRDefault="00A17716" w:rsidP="00AD41AD">
            <w:pPr>
              <w:pStyle w:val="TableText"/>
            </w:pPr>
          </w:p>
        </w:tc>
        <w:tc>
          <w:tcPr>
            <w:tcW w:w="1384" w:type="dxa"/>
          </w:tcPr>
          <w:p w14:paraId="4CABB94A" w14:textId="77777777" w:rsidR="00A17716" w:rsidRPr="00A80459" w:rsidRDefault="00A17716" w:rsidP="00AD41AD">
            <w:pPr>
              <w:pStyle w:val="TableText"/>
            </w:pPr>
          </w:p>
        </w:tc>
        <w:tc>
          <w:tcPr>
            <w:tcW w:w="1384" w:type="dxa"/>
          </w:tcPr>
          <w:p w14:paraId="72F021D3" w14:textId="77777777" w:rsidR="00A17716" w:rsidRPr="00A80459" w:rsidRDefault="00A17716" w:rsidP="00AD41AD">
            <w:pPr>
              <w:pStyle w:val="TableText"/>
            </w:pPr>
          </w:p>
        </w:tc>
        <w:tc>
          <w:tcPr>
            <w:tcW w:w="1396" w:type="dxa"/>
          </w:tcPr>
          <w:p w14:paraId="014E829C" w14:textId="77777777" w:rsidR="00A17716" w:rsidRPr="00A80459" w:rsidRDefault="00A17716" w:rsidP="00AD41AD">
            <w:pPr>
              <w:pStyle w:val="TableText"/>
            </w:pPr>
          </w:p>
        </w:tc>
        <w:tc>
          <w:tcPr>
            <w:tcW w:w="929" w:type="dxa"/>
          </w:tcPr>
          <w:p w14:paraId="3BF53DF7" w14:textId="77777777" w:rsidR="00A17716" w:rsidRPr="00A80459" w:rsidRDefault="00A17716" w:rsidP="00AD41AD">
            <w:pPr>
              <w:pStyle w:val="TableText"/>
            </w:pPr>
            <w:r>
              <w:t>X</w:t>
            </w:r>
          </w:p>
        </w:tc>
      </w:tr>
      <w:tr w:rsidR="00A17716" w:rsidRPr="00A80459" w14:paraId="51C25783" w14:textId="77777777" w:rsidTr="00A17716">
        <w:tc>
          <w:tcPr>
            <w:tcW w:w="2990" w:type="dxa"/>
          </w:tcPr>
          <w:p w14:paraId="0511A9CB" w14:textId="77777777" w:rsidR="00A17716" w:rsidRPr="00A80459" w:rsidRDefault="00A17716" w:rsidP="00AD41AD">
            <w:pPr>
              <w:pStyle w:val="TableText"/>
            </w:pPr>
            <w:r w:rsidRPr="00A80459">
              <w:t>ExplanationOfBenefit FHIR resource/service</w:t>
            </w:r>
          </w:p>
        </w:tc>
        <w:tc>
          <w:tcPr>
            <w:tcW w:w="1267" w:type="dxa"/>
          </w:tcPr>
          <w:p w14:paraId="11AB92C3" w14:textId="77777777" w:rsidR="00A17716" w:rsidRPr="00A80459" w:rsidRDefault="00A17716" w:rsidP="00AD41AD">
            <w:pPr>
              <w:pStyle w:val="TableText"/>
            </w:pPr>
            <w:r>
              <w:t>X</w:t>
            </w:r>
          </w:p>
        </w:tc>
        <w:tc>
          <w:tcPr>
            <w:tcW w:w="1384" w:type="dxa"/>
          </w:tcPr>
          <w:p w14:paraId="7E29F749" w14:textId="77777777" w:rsidR="00A17716" w:rsidRPr="00A80459" w:rsidRDefault="00A17716" w:rsidP="00AD41AD">
            <w:pPr>
              <w:pStyle w:val="TableText"/>
            </w:pPr>
            <w:r>
              <w:t>X</w:t>
            </w:r>
          </w:p>
        </w:tc>
        <w:tc>
          <w:tcPr>
            <w:tcW w:w="1384" w:type="dxa"/>
          </w:tcPr>
          <w:p w14:paraId="2B00B16B" w14:textId="77777777" w:rsidR="00A17716" w:rsidRPr="00A80459" w:rsidRDefault="00A17716" w:rsidP="00AD41AD">
            <w:pPr>
              <w:pStyle w:val="TableText"/>
            </w:pPr>
          </w:p>
        </w:tc>
        <w:tc>
          <w:tcPr>
            <w:tcW w:w="1396" w:type="dxa"/>
          </w:tcPr>
          <w:p w14:paraId="54A32020" w14:textId="77777777" w:rsidR="00A17716" w:rsidRPr="00A80459" w:rsidRDefault="00A17716" w:rsidP="00AD41AD">
            <w:pPr>
              <w:pStyle w:val="TableText"/>
            </w:pPr>
            <w:r>
              <w:t>X</w:t>
            </w:r>
          </w:p>
        </w:tc>
        <w:tc>
          <w:tcPr>
            <w:tcW w:w="929" w:type="dxa"/>
          </w:tcPr>
          <w:p w14:paraId="111445B1" w14:textId="77777777" w:rsidR="00A17716" w:rsidRDefault="00A17716" w:rsidP="00AD41AD">
            <w:pPr>
              <w:pStyle w:val="TableText"/>
            </w:pPr>
          </w:p>
        </w:tc>
      </w:tr>
      <w:tr w:rsidR="00A17716" w:rsidRPr="00A80459" w14:paraId="1EDC8DA9" w14:textId="77777777" w:rsidTr="00A17716">
        <w:tc>
          <w:tcPr>
            <w:tcW w:w="2990" w:type="dxa"/>
          </w:tcPr>
          <w:p w14:paraId="27A42FFB" w14:textId="77777777" w:rsidR="00A17716" w:rsidRPr="00A80459" w:rsidRDefault="00A17716" w:rsidP="00AD41AD">
            <w:pPr>
              <w:pStyle w:val="TableText"/>
            </w:pPr>
            <w:r w:rsidRPr="00A80459">
              <w:t>HealthcareService FHIR resource/service</w:t>
            </w:r>
          </w:p>
        </w:tc>
        <w:tc>
          <w:tcPr>
            <w:tcW w:w="1267" w:type="dxa"/>
          </w:tcPr>
          <w:p w14:paraId="60D17F88" w14:textId="77777777" w:rsidR="00A17716" w:rsidRPr="00A80459" w:rsidRDefault="00A17716" w:rsidP="00AD41AD">
            <w:pPr>
              <w:pStyle w:val="TableText"/>
            </w:pPr>
            <w:r>
              <w:t>X</w:t>
            </w:r>
          </w:p>
        </w:tc>
        <w:tc>
          <w:tcPr>
            <w:tcW w:w="1384" w:type="dxa"/>
          </w:tcPr>
          <w:p w14:paraId="60166BF5" w14:textId="77777777" w:rsidR="00A17716" w:rsidRPr="00A80459" w:rsidRDefault="00A17716" w:rsidP="00AD41AD">
            <w:pPr>
              <w:pStyle w:val="TableText"/>
            </w:pPr>
            <w:r>
              <w:t>X</w:t>
            </w:r>
          </w:p>
        </w:tc>
        <w:tc>
          <w:tcPr>
            <w:tcW w:w="1384" w:type="dxa"/>
          </w:tcPr>
          <w:p w14:paraId="573870E4" w14:textId="77777777" w:rsidR="00A17716" w:rsidRPr="00A80459" w:rsidRDefault="00A17716" w:rsidP="00AD41AD">
            <w:pPr>
              <w:pStyle w:val="TableText"/>
            </w:pPr>
          </w:p>
        </w:tc>
        <w:tc>
          <w:tcPr>
            <w:tcW w:w="1396" w:type="dxa"/>
          </w:tcPr>
          <w:p w14:paraId="2B4FC155" w14:textId="77777777" w:rsidR="00A17716" w:rsidRPr="00A80459" w:rsidRDefault="00A17716" w:rsidP="00AD41AD">
            <w:pPr>
              <w:pStyle w:val="TableText"/>
            </w:pPr>
            <w:r>
              <w:t>X</w:t>
            </w:r>
          </w:p>
        </w:tc>
        <w:tc>
          <w:tcPr>
            <w:tcW w:w="929" w:type="dxa"/>
          </w:tcPr>
          <w:p w14:paraId="2DB89FF0" w14:textId="77777777" w:rsidR="00A17716" w:rsidRDefault="00A17716" w:rsidP="00AD41AD">
            <w:pPr>
              <w:pStyle w:val="TableText"/>
            </w:pPr>
          </w:p>
        </w:tc>
      </w:tr>
      <w:tr w:rsidR="00A17716" w:rsidRPr="00A80459" w14:paraId="2BBB4CA1" w14:textId="77777777" w:rsidTr="00A17716">
        <w:tc>
          <w:tcPr>
            <w:tcW w:w="2990" w:type="dxa"/>
          </w:tcPr>
          <w:p w14:paraId="0E334D36" w14:textId="77777777" w:rsidR="00A17716" w:rsidRPr="00A80459" w:rsidRDefault="00A17716" w:rsidP="00AD41AD">
            <w:pPr>
              <w:pStyle w:val="TableText"/>
            </w:pPr>
            <w:r w:rsidRPr="00A80459">
              <w:t>Location FHIR resource/service</w:t>
            </w:r>
          </w:p>
        </w:tc>
        <w:tc>
          <w:tcPr>
            <w:tcW w:w="1267" w:type="dxa"/>
          </w:tcPr>
          <w:p w14:paraId="6125C8A9" w14:textId="77777777" w:rsidR="00A17716" w:rsidRPr="00A80459" w:rsidRDefault="00A17716" w:rsidP="00AD41AD">
            <w:pPr>
              <w:pStyle w:val="TableText"/>
            </w:pPr>
            <w:r>
              <w:t>X</w:t>
            </w:r>
          </w:p>
        </w:tc>
        <w:tc>
          <w:tcPr>
            <w:tcW w:w="1384" w:type="dxa"/>
          </w:tcPr>
          <w:p w14:paraId="018FF681" w14:textId="77777777" w:rsidR="00A17716" w:rsidRPr="00A80459" w:rsidRDefault="00A17716" w:rsidP="00AD41AD">
            <w:pPr>
              <w:pStyle w:val="TableText"/>
            </w:pPr>
            <w:r>
              <w:t>X</w:t>
            </w:r>
          </w:p>
        </w:tc>
        <w:tc>
          <w:tcPr>
            <w:tcW w:w="1384" w:type="dxa"/>
          </w:tcPr>
          <w:p w14:paraId="0AF0770D" w14:textId="77777777" w:rsidR="00A17716" w:rsidRPr="00A80459" w:rsidRDefault="00A17716" w:rsidP="00AD41AD">
            <w:pPr>
              <w:pStyle w:val="TableText"/>
            </w:pPr>
            <w:r>
              <w:t>X</w:t>
            </w:r>
          </w:p>
        </w:tc>
        <w:tc>
          <w:tcPr>
            <w:tcW w:w="1396" w:type="dxa"/>
          </w:tcPr>
          <w:p w14:paraId="4613EC70" w14:textId="77777777" w:rsidR="00A17716" w:rsidRPr="00A80459" w:rsidRDefault="00A17716" w:rsidP="00AD41AD">
            <w:pPr>
              <w:pStyle w:val="TableText"/>
            </w:pPr>
            <w:r>
              <w:t>X</w:t>
            </w:r>
          </w:p>
        </w:tc>
        <w:tc>
          <w:tcPr>
            <w:tcW w:w="929" w:type="dxa"/>
          </w:tcPr>
          <w:p w14:paraId="05626B4E" w14:textId="77777777" w:rsidR="00A17716" w:rsidRDefault="00A17716" w:rsidP="00AD41AD">
            <w:pPr>
              <w:pStyle w:val="TableText"/>
            </w:pPr>
          </w:p>
        </w:tc>
      </w:tr>
      <w:tr w:rsidR="00A17716" w:rsidRPr="00A80459" w14:paraId="377D292D" w14:textId="77777777" w:rsidTr="00A17716">
        <w:tc>
          <w:tcPr>
            <w:tcW w:w="2990" w:type="dxa"/>
          </w:tcPr>
          <w:p w14:paraId="4B77864B" w14:textId="77777777" w:rsidR="00A17716" w:rsidRPr="00A80459" w:rsidRDefault="00A17716" w:rsidP="00AD41AD">
            <w:pPr>
              <w:pStyle w:val="TableText"/>
            </w:pPr>
            <w:r w:rsidRPr="00A80459">
              <w:t>Media FHIR resource/service</w:t>
            </w:r>
          </w:p>
        </w:tc>
        <w:tc>
          <w:tcPr>
            <w:tcW w:w="1267" w:type="dxa"/>
          </w:tcPr>
          <w:p w14:paraId="4367C1DD" w14:textId="77777777" w:rsidR="00A17716" w:rsidRPr="00A80459" w:rsidRDefault="00A17716" w:rsidP="00AD41AD">
            <w:pPr>
              <w:pStyle w:val="TableText"/>
            </w:pPr>
          </w:p>
        </w:tc>
        <w:tc>
          <w:tcPr>
            <w:tcW w:w="1384" w:type="dxa"/>
          </w:tcPr>
          <w:p w14:paraId="7E851439" w14:textId="77777777" w:rsidR="00A17716" w:rsidRPr="00A80459" w:rsidRDefault="00A17716" w:rsidP="00AD41AD">
            <w:pPr>
              <w:pStyle w:val="TableText"/>
            </w:pPr>
          </w:p>
        </w:tc>
        <w:tc>
          <w:tcPr>
            <w:tcW w:w="1384" w:type="dxa"/>
          </w:tcPr>
          <w:p w14:paraId="5265BFD9" w14:textId="77777777" w:rsidR="00A17716" w:rsidRPr="00A80459" w:rsidRDefault="00A17716" w:rsidP="00AD41AD">
            <w:pPr>
              <w:pStyle w:val="TableText"/>
            </w:pPr>
          </w:p>
        </w:tc>
        <w:tc>
          <w:tcPr>
            <w:tcW w:w="1396" w:type="dxa"/>
          </w:tcPr>
          <w:p w14:paraId="247DCC76" w14:textId="77777777" w:rsidR="00A17716" w:rsidRPr="00A80459" w:rsidRDefault="00A17716" w:rsidP="00AD41AD">
            <w:pPr>
              <w:pStyle w:val="TableText"/>
            </w:pPr>
          </w:p>
        </w:tc>
        <w:tc>
          <w:tcPr>
            <w:tcW w:w="929" w:type="dxa"/>
          </w:tcPr>
          <w:p w14:paraId="0919A289" w14:textId="77777777" w:rsidR="00A17716" w:rsidRPr="00A80459" w:rsidRDefault="00A17716" w:rsidP="00AD41AD">
            <w:pPr>
              <w:pStyle w:val="TableText"/>
            </w:pPr>
            <w:r>
              <w:t>X</w:t>
            </w:r>
          </w:p>
        </w:tc>
      </w:tr>
      <w:tr w:rsidR="00A17716" w:rsidRPr="00A80459" w14:paraId="358B0A1F" w14:textId="77777777" w:rsidTr="00A17716">
        <w:tc>
          <w:tcPr>
            <w:tcW w:w="2990" w:type="dxa"/>
          </w:tcPr>
          <w:p w14:paraId="57A18128" w14:textId="77777777" w:rsidR="00A17716" w:rsidRPr="00A80459" w:rsidRDefault="00A17716" w:rsidP="00AD41AD">
            <w:pPr>
              <w:pStyle w:val="TableText"/>
            </w:pPr>
            <w:r w:rsidRPr="00A80459">
              <w:t>MedicationOrder FHIR resource/service</w:t>
            </w:r>
          </w:p>
        </w:tc>
        <w:tc>
          <w:tcPr>
            <w:tcW w:w="1267" w:type="dxa"/>
          </w:tcPr>
          <w:p w14:paraId="69E4C541" w14:textId="77777777" w:rsidR="00A17716" w:rsidRPr="00A80459" w:rsidRDefault="00A17716" w:rsidP="00AD41AD">
            <w:pPr>
              <w:pStyle w:val="TableText"/>
            </w:pPr>
            <w:r>
              <w:t>X</w:t>
            </w:r>
          </w:p>
        </w:tc>
        <w:tc>
          <w:tcPr>
            <w:tcW w:w="1384" w:type="dxa"/>
          </w:tcPr>
          <w:p w14:paraId="087033C5" w14:textId="77777777" w:rsidR="00A17716" w:rsidRPr="00A80459" w:rsidRDefault="00A17716" w:rsidP="00AD41AD">
            <w:pPr>
              <w:pStyle w:val="TableText"/>
            </w:pPr>
            <w:r>
              <w:t>X</w:t>
            </w:r>
          </w:p>
        </w:tc>
        <w:tc>
          <w:tcPr>
            <w:tcW w:w="1384" w:type="dxa"/>
          </w:tcPr>
          <w:p w14:paraId="537EC849" w14:textId="77777777" w:rsidR="00A17716" w:rsidRPr="00A80459" w:rsidRDefault="00A17716" w:rsidP="00AD41AD">
            <w:pPr>
              <w:pStyle w:val="TableText"/>
            </w:pPr>
          </w:p>
        </w:tc>
        <w:tc>
          <w:tcPr>
            <w:tcW w:w="1396" w:type="dxa"/>
          </w:tcPr>
          <w:p w14:paraId="41D66971" w14:textId="77777777" w:rsidR="00A17716" w:rsidRPr="00A80459" w:rsidRDefault="00A17716" w:rsidP="00AD41AD">
            <w:pPr>
              <w:pStyle w:val="TableText"/>
            </w:pPr>
            <w:r>
              <w:t>X</w:t>
            </w:r>
          </w:p>
        </w:tc>
        <w:tc>
          <w:tcPr>
            <w:tcW w:w="929" w:type="dxa"/>
          </w:tcPr>
          <w:p w14:paraId="5997F47B" w14:textId="77777777" w:rsidR="00A17716" w:rsidRDefault="00A17716" w:rsidP="00AD41AD">
            <w:pPr>
              <w:pStyle w:val="TableText"/>
            </w:pPr>
          </w:p>
        </w:tc>
      </w:tr>
      <w:tr w:rsidR="00A17716" w:rsidRPr="00A80459" w14:paraId="2782BF07" w14:textId="77777777" w:rsidTr="00A17716">
        <w:tc>
          <w:tcPr>
            <w:tcW w:w="2990" w:type="dxa"/>
          </w:tcPr>
          <w:p w14:paraId="32100F45" w14:textId="77777777" w:rsidR="00A17716" w:rsidRPr="00A80459" w:rsidRDefault="00A17716" w:rsidP="00AD41AD">
            <w:pPr>
              <w:pStyle w:val="TableText"/>
            </w:pPr>
            <w:r w:rsidRPr="00A80459">
              <w:t>MessageHeader FHIR resource/service</w:t>
            </w:r>
          </w:p>
        </w:tc>
        <w:tc>
          <w:tcPr>
            <w:tcW w:w="1267" w:type="dxa"/>
          </w:tcPr>
          <w:p w14:paraId="2D2692E6" w14:textId="77777777" w:rsidR="00A17716" w:rsidRPr="00A80459" w:rsidRDefault="00A17716" w:rsidP="00AD41AD">
            <w:pPr>
              <w:pStyle w:val="TableText"/>
            </w:pPr>
            <w:r>
              <w:t>X</w:t>
            </w:r>
          </w:p>
        </w:tc>
        <w:tc>
          <w:tcPr>
            <w:tcW w:w="1384" w:type="dxa"/>
          </w:tcPr>
          <w:p w14:paraId="3BDE4A50" w14:textId="77777777" w:rsidR="00A17716" w:rsidRPr="00A80459" w:rsidRDefault="00A17716" w:rsidP="00AD41AD">
            <w:pPr>
              <w:pStyle w:val="TableText"/>
            </w:pPr>
            <w:r>
              <w:t>X</w:t>
            </w:r>
          </w:p>
        </w:tc>
        <w:tc>
          <w:tcPr>
            <w:tcW w:w="1384" w:type="dxa"/>
          </w:tcPr>
          <w:p w14:paraId="59D5A0D9" w14:textId="77777777" w:rsidR="00A17716" w:rsidRPr="00A80459" w:rsidRDefault="00A17716" w:rsidP="00AD41AD">
            <w:pPr>
              <w:pStyle w:val="TableText"/>
            </w:pPr>
            <w:r>
              <w:t>X</w:t>
            </w:r>
          </w:p>
        </w:tc>
        <w:tc>
          <w:tcPr>
            <w:tcW w:w="1396" w:type="dxa"/>
          </w:tcPr>
          <w:p w14:paraId="7388911A" w14:textId="77777777" w:rsidR="00A17716" w:rsidRPr="00A80459" w:rsidRDefault="00A17716" w:rsidP="00AD41AD">
            <w:pPr>
              <w:pStyle w:val="TableText"/>
            </w:pPr>
            <w:r>
              <w:t>X</w:t>
            </w:r>
          </w:p>
        </w:tc>
        <w:tc>
          <w:tcPr>
            <w:tcW w:w="929" w:type="dxa"/>
          </w:tcPr>
          <w:p w14:paraId="59337E57" w14:textId="77777777" w:rsidR="00A17716" w:rsidRDefault="00A17716" w:rsidP="00AD41AD">
            <w:pPr>
              <w:pStyle w:val="TableText"/>
            </w:pPr>
          </w:p>
        </w:tc>
      </w:tr>
      <w:tr w:rsidR="00A17716" w:rsidRPr="00A80459" w14:paraId="5694DA12" w14:textId="77777777" w:rsidTr="00A17716">
        <w:tc>
          <w:tcPr>
            <w:tcW w:w="2990" w:type="dxa"/>
          </w:tcPr>
          <w:p w14:paraId="5DE726D7" w14:textId="77777777" w:rsidR="00A17716" w:rsidRPr="00A80459" w:rsidRDefault="00A17716" w:rsidP="00AD41AD">
            <w:pPr>
              <w:pStyle w:val="TableText"/>
            </w:pPr>
            <w:r w:rsidRPr="00A80459">
              <w:t>NamingSystem FHIR resource/service</w:t>
            </w:r>
          </w:p>
        </w:tc>
        <w:tc>
          <w:tcPr>
            <w:tcW w:w="1267" w:type="dxa"/>
          </w:tcPr>
          <w:p w14:paraId="07C9E1E5" w14:textId="77777777" w:rsidR="00A17716" w:rsidRPr="00A80459" w:rsidRDefault="00A17716" w:rsidP="00AD41AD">
            <w:pPr>
              <w:pStyle w:val="TableText"/>
            </w:pPr>
          </w:p>
        </w:tc>
        <w:tc>
          <w:tcPr>
            <w:tcW w:w="1384" w:type="dxa"/>
          </w:tcPr>
          <w:p w14:paraId="66EBD539" w14:textId="77777777" w:rsidR="00A17716" w:rsidRPr="00A80459" w:rsidRDefault="00A17716" w:rsidP="00AD41AD">
            <w:pPr>
              <w:pStyle w:val="TableText"/>
            </w:pPr>
          </w:p>
        </w:tc>
        <w:tc>
          <w:tcPr>
            <w:tcW w:w="1384" w:type="dxa"/>
          </w:tcPr>
          <w:p w14:paraId="005FCD0B" w14:textId="77777777" w:rsidR="00A17716" w:rsidRPr="00A80459" w:rsidRDefault="00A17716" w:rsidP="00AD41AD">
            <w:pPr>
              <w:pStyle w:val="TableText"/>
            </w:pPr>
          </w:p>
        </w:tc>
        <w:tc>
          <w:tcPr>
            <w:tcW w:w="1396" w:type="dxa"/>
          </w:tcPr>
          <w:p w14:paraId="7649D098" w14:textId="77777777" w:rsidR="00A17716" w:rsidRPr="00A80459" w:rsidRDefault="00A17716" w:rsidP="00AD41AD">
            <w:pPr>
              <w:pStyle w:val="TableText"/>
            </w:pPr>
          </w:p>
        </w:tc>
        <w:tc>
          <w:tcPr>
            <w:tcW w:w="929" w:type="dxa"/>
          </w:tcPr>
          <w:p w14:paraId="08D460DE" w14:textId="77777777" w:rsidR="00A17716" w:rsidRPr="00A80459" w:rsidRDefault="00A17716" w:rsidP="00AD41AD">
            <w:pPr>
              <w:pStyle w:val="TableText"/>
            </w:pPr>
            <w:r>
              <w:t>X</w:t>
            </w:r>
          </w:p>
        </w:tc>
      </w:tr>
      <w:tr w:rsidR="00A17716" w:rsidRPr="00A80459" w14:paraId="326F5808" w14:textId="77777777" w:rsidTr="00A17716">
        <w:tc>
          <w:tcPr>
            <w:tcW w:w="2990" w:type="dxa"/>
          </w:tcPr>
          <w:p w14:paraId="277ED1F0" w14:textId="77777777" w:rsidR="00A17716" w:rsidRPr="00A80459" w:rsidRDefault="00A17716" w:rsidP="00AD41AD">
            <w:pPr>
              <w:pStyle w:val="TableText"/>
            </w:pPr>
            <w:r w:rsidRPr="00A80459">
              <w:t>OperationOutcome FHIR resource/service</w:t>
            </w:r>
          </w:p>
        </w:tc>
        <w:tc>
          <w:tcPr>
            <w:tcW w:w="1267" w:type="dxa"/>
          </w:tcPr>
          <w:p w14:paraId="47489F28" w14:textId="77777777" w:rsidR="00A17716" w:rsidRPr="00A80459" w:rsidRDefault="00A17716" w:rsidP="00AD41AD">
            <w:pPr>
              <w:pStyle w:val="TableText"/>
            </w:pPr>
          </w:p>
        </w:tc>
        <w:tc>
          <w:tcPr>
            <w:tcW w:w="1384" w:type="dxa"/>
          </w:tcPr>
          <w:p w14:paraId="480E997F" w14:textId="77777777" w:rsidR="00A17716" w:rsidRPr="00A80459" w:rsidRDefault="00A17716" w:rsidP="00AD41AD">
            <w:pPr>
              <w:pStyle w:val="TableText"/>
            </w:pPr>
            <w:r>
              <w:t>X</w:t>
            </w:r>
          </w:p>
        </w:tc>
        <w:tc>
          <w:tcPr>
            <w:tcW w:w="1384" w:type="dxa"/>
          </w:tcPr>
          <w:p w14:paraId="7323806A" w14:textId="77777777" w:rsidR="00A17716" w:rsidRPr="00A80459" w:rsidRDefault="00A17716" w:rsidP="00AD41AD">
            <w:pPr>
              <w:pStyle w:val="TableText"/>
            </w:pPr>
            <w:r>
              <w:t>X</w:t>
            </w:r>
          </w:p>
        </w:tc>
        <w:tc>
          <w:tcPr>
            <w:tcW w:w="1396" w:type="dxa"/>
          </w:tcPr>
          <w:p w14:paraId="34025633" w14:textId="77777777" w:rsidR="00A17716" w:rsidRPr="00A80459" w:rsidRDefault="00A17716" w:rsidP="00AD41AD">
            <w:pPr>
              <w:pStyle w:val="TableText"/>
            </w:pPr>
          </w:p>
        </w:tc>
        <w:tc>
          <w:tcPr>
            <w:tcW w:w="929" w:type="dxa"/>
          </w:tcPr>
          <w:p w14:paraId="58B1A763" w14:textId="77777777" w:rsidR="00A17716" w:rsidRPr="00A80459" w:rsidRDefault="00A17716" w:rsidP="00AD41AD">
            <w:pPr>
              <w:pStyle w:val="TableText"/>
            </w:pPr>
          </w:p>
        </w:tc>
      </w:tr>
      <w:tr w:rsidR="00A17716" w:rsidRPr="00A80459" w14:paraId="6920845A" w14:textId="77777777" w:rsidTr="00A17716">
        <w:tc>
          <w:tcPr>
            <w:tcW w:w="2990" w:type="dxa"/>
          </w:tcPr>
          <w:p w14:paraId="7491074A" w14:textId="77777777" w:rsidR="00A17716" w:rsidRPr="00A80459" w:rsidRDefault="00A17716" w:rsidP="00AD41AD">
            <w:pPr>
              <w:pStyle w:val="TableText"/>
            </w:pPr>
            <w:r w:rsidRPr="00A80459">
              <w:lastRenderedPageBreak/>
              <w:t>Organization FHIR resource/service</w:t>
            </w:r>
          </w:p>
        </w:tc>
        <w:tc>
          <w:tcPr>
            <w:tcW w:w="1267" w:type="dxa"/>
          </w:tcPr>
          <w:p w14:paraId="7AD1A0A9" w14:textId="77777777" w:rsidR="00A17716" w:rsidRPr="00A80459" w:rsidRDefault="00A17716" w:rsidP="00AD41AD">
            <w:pPr>
              <w:pStyle w:val="TableText"/>
            </w:pPr>
            <w:r>
              <w:t>X</w:t>
            </w:r>
          </w:p>
        </w:tc>
        <w:tc>
          <w:tcPr>
            <w:tcW w:w="1384" w:type="dxa"/>
          </w:tcPr>
          <w:p w14:paraId="570D5A1F" w14:textId="77777777" w:rsidR="00A17716" w:rsidRPr="00A80459" w:rsidRDefault="00A17716" w:rsidP="00AD41AD">
            <w:pPr>
              <w:pStyle w:val="TableText"/>
            </w:pPr>
            <w:r>
              <w:t>X</w:t>
            </w:r>
          </w:p>
        </w:tc>
        <w:tc>
          <w:tcPr>
            <w:tcW w:w="1384" w:type="dxa"/>
          </w:tcPr>
          <w:p w14:paraId="3647324D" w14:textId="77777777" w:rsidR="00A17716" w:rsidRPr="00A80459" w:rsidRDefault="00A17716" w:rsidP="00AD41AD">
            <w:pPr>
              <w:pStyle w:val="TableText"/>
            </w:pPr>
            <w:r>
              <w:t>X</w:t>
            </w:r>
          </w:p>
        </w:tc>
        <w:tc>
          <w:tcPr>
            <w:tcW w:w="1396" w:type="dxa"/>
          </w:tcPr>
          <w:p w14:paraId="6461820C" w14:textId="77777777" w:rsidR="00A17716" w:rsidRPr="00A80459" w:rsidRDefault="00A17716" w:rsidP="00AD41AD">
            <w:pPr>
              <w:pStyle w:val="TableText"/>
            </w:pPr>
            <w:r>
              <w:t>X</w:t>
            </w:r>
          </w:p>
        </w:tc>
        <w:tc>
          <w:tcPr>
            <w:tcW w:w="929" w:type="dxa"/>
          </w:tcPr>
          <w:p w14:paraId="0BC6EA8B" w14:textId="77777777" w:rsidR="00A17716" w:rsidRDefault="00A17716" w:rsidP="00AD41AD">
            <w:pPr>
              <w:pStyle w:val="TableText"/>
            </w:pPr>
          </w:p>
        </w:tc>
      </w:tr>
      <w:tr w:rsidR="00A17716" w:rsidRPr="00A80459" w14:paraId="6417AC99" w14:textId="77777777" w:rsidTr="00A17716">
        <w:tc>
          <w:tcPr>
            <w:tcW w:w="2990" w:type="dxa"/>
          </w:tcPr>
          <w:p w14:paraId="1F8250D5" w14:textId="77777777" w:rsidR="00A17716" w:rsidRPr="00A80459" w:rsidRDefault="00A17716" w:rsidP="00AD41AD">
            <w:pPr>
              <w:pStyle w:val="TableText"/>
            </w:pPr>
            <w:r w:rsidRPr="00A80459">
              <w:t>Patient FHIR resource/service</w:t>
            </w:r>
          </w:p>
        </w:tc>
        <w:tc>
          <w:tcPr>
            <w:tcW w:w="1267" w:type="dxa"/>
          </w:tcPr>
          <w:p w14:paraId="6563B093" w14:textId="77777777" w:rsidR="00A17716" w:rsidRPr="00A80459" w:rsidRDefault="00A17716" w:rsidP="00AD41AD">
            <w:pPr>
              <w:pStyle w:val="TableText"/>
            </w:pPr>
            <w:r>
              <w:t>X</w:t>
            </w:r>
          </w:p>
        </w:tc>
        <w:tc>
          <w:tcPr>
            <w:tcW w:w="1384" w:type="dxa"/>
          </w:tcPr>
          <w:p w14:paraId="3C79F642" w14:textId="77777777" w:rsidR="00A17716" w:rsidRPr="00A80459" w:rsidRDefault="00A17716" w:rsidP="00AD41AD">
            <w:pPr>
              <w:pStyle w:val="TableText"/>
            </w:pPr>
            <w:r>
              <w:t>X</w:t>
            </w:r>
          </w:p>
        </w:tc>
        <w:tc>
          <w:tcPr>
            <w:tcW w:w="1384" w:type="dxa"/>
          </w:tcPr>
          <w:p w14:paraId="2DE9094F" w14:textId="77777777" w:rsidR="00A17716" w:rsidRPr="00A80459" w:rsidRDefault="00A17716" w:rsidP="00AD41AD">
            <w:pPr>
              <w:pStyle w:val="TableText"/>
            </w:pPr>
            <w:r>
              <w:t>X</w:t>
            </w:r>
          </w:p>
        </w:tc>
        <w:tc>
          <w:tcPr>
            <w:tcW w:w="1396" w:type="dxa"/>
          </w:tcPr>
          <w:p w14:paraId="6016F28A" w14:textId="77777777" w:rsidR="00A17716" w:rsidRPr="00A80459" w:rsidRDefault="00A17716" w:rsidP="00AD41AD">
            <w:pPr>
              <w:pStyle w:val="TableText"/>
            </w:pPr>
            <w:r>
              <w:t>X</w:t>
            </w:r>
          </w:p>
        </w:tc>
        <w:tc>
          <w:tcPr>
            <w:tcW w:w="929" w:type="dxa"/>
          </w:tcPr>
          <w:p w14:paraId="6B6385FA" w14:textId="77777777" w:rsidR="00A17716" w:rsidRDefault="00A17716" w:rsidP="00AD41AD">
            <w:pPr>
              <w:pStyle w:val="TableText"/>
            </w:pPr>
          </w:p>
        </w:tc>
      </w:tr>
      <w:tr w:rsidR="00A17716" w:rsidRPr="00A80459" w14:paraId="0A48F633" w14:textId="77777777" w:rsidTr="00A17716">
        <w:tc>
          <w:tcPr>
            <w:tcW w:w="2990" w:type="dxa"/>
          </w:tcPr>
          <w:p w14:paraId="7B454F42" w14:textId="77777777" w:rsidR="00A17716" w:rsidRPr="00A80459" w:rsidRDefault="00A17716" w:rsidP="00AD41AD">
            <w:pPr>
              <w:pStyle w:val="TableText"/>
            </w:pPr>
            <w:r w:rsidRPr="00A80459">
              <w:t>Person FHIR resource/service</w:t>
            </w:r>
          </w:p>
        </w:tc>
        <w:tc>
          <w:tcPr>
            <w:tcW w:w="1267" w:type="dxa"/>
          </w:tcPr>
          <w:p w14:paraId="2CFE8379" w14:textId="77777777" w:rsidR="00A17716" w:rsidRPr="00A80459" w:rsidRDefault="00A17716" w:rsidP="00AD41AD">
            <w:pPr>
              <w:pStyle w:val="TableText"/>
            </w:pPr>
            <w:r>
              <w:t>X</w:t>
            </w:r>
          </w:p>
        </w:tc>
        <w:tc>
          <w:tcPr>
            <w:tcW w:w="1384" w:type="dxa"/>
          </w:tcPr>
          <w:p w14:paraId="3B069365" w14:textId="77777777" w:rsidR="00A17716" w:rsidRPr="00A80459" w:rsidRDefault="00A17716" w:rsidP="00AD41AD">
            <w:pPr>
              <w:pStyle w:val="TableText"/>
            </w:pPr>
          </w:p>
        </w:tc>
        <w:tc>
          <w:tcPr>
            <w:tcW w:w="1384" w:type="dxa"/>
          </w:tcPr>
          <w:p w14:paraId="06516CC0" w14:textId="77777777" w:rsidR="00A17716" w:rsidRPr="00A80459" w:rsidRDefault="00A17716" w:rsidP="00AD41AD">
            <w:pPr>
              <w:pStyle w:val="TableText"/>
            </w:pPr>
          </w:p>
        </w:tc>
        <w:tc>
          <w:tcPr>
            <w:tcW w:w="1396" w:type="dxa"/>
          </w:tcPr>
          <w:p w14:paraId="7CC5BA2B" w14:textId="77777777" w:rsidR="00A17716" w:rsidRPr="00A80459" w:rsidRDefault="00A17716" w:rsidP="00AD41AD">
            <w:pPr>
              <w:pStyle w:val="TableText"/>
            </w:pPr>
          </w:p>
        </w:tc>
        <w:tc>
          <w:tcPr>
            <w:tcW w:w="929" w:type="dxa"/>
          </w:tcPr>
          <w:p w14:paraId="4883FB35" w14:textId="77777777" w:rsidR="00A17716" w:rsidRPr="00A80459" w:rsidRDefault="00A17716" w:rsidP="00AD41AD">
            <w:pPr>
              <w:pStyle w:val="TableText"/>
            </w:pPr>
          </w:p>
        </w:tc>
      </w:tr>
      <w:tr w:rsidR="00A17716" w:rsidRPr="00A80459" w14:paraId="5BEAF95F" w14:textId="77777777" w:rsidTr="00A17716">
        <w:tc>
          <w:tcPr>
            <w:tcW w:w="2990" w:type="dxa"/>
          </w:tcPr>
          <w:p w14:paraId="2C19C31E" w14:textId="77777777" w:rsidR="00A17716" w:rsidRPr="00A80459" w:rsidRDefault="00A17716" w:rsidP="00AD41AD">
            <w:pPr>
              <w:pStyle w:val="TableText"/>
            </w:pPr>
            <w:r w:rsidRPr="00A80459">
              <w:t>Practitioner FHIR resource/service</w:t>
            </w:r>
          </w:p>
        </w:tc>
        <w:tc>
          <w:tcPr>
            <w:tcW w:w="1267" w:type="dxa"/>
          </w:tcPr>
          <w:p w14:paraId="735F1F66" w14:textId="77777777" w:rsidR="00A17716" w:rsidRPr="00A80459" w:rsidRDefault="00A17716" w:rsidP="00AD41AD">
            <w:pPr>
              <w:pStyle w:val="TableText"/>
            </w:pPr>
            <w:r>
              <w:t>X</w:t>
            </w:r>
          </w:p>
        </w:tc>
        <w:tc>
          <w:tcPr>
            <w:tcW w:w="1384" w:type="dxa"/>
          </w:tcPr>
          <w:p w14:paraId="23449387" w14:textId="77777777" w:rsidR="00A17716" w:rsidRPr="00A80459" w:rsidRDefault="00A17716" w:rsidP="00AD41AD">
            <w:pPr>
              <w:pStyle w:val="TableText"/>
            </w:pPr>
            <w:r>
              <w:t>X</w:t>
            </w:r>
          </w:p>
        </w:tc>
        <w:tc>
          <w:tcPr>
            <w:tcW w:w="1384" w:type="dxa"/>
          </w:tcPr>
          <w:p w14:paraId="18DC651B" w14:textId="77777777" w:rsidR="00A17716" w:rsidRPr="00A80459" w:rsidRDefault="00A17716" w:rsidP="00AD41AD">
            <w:pPr>
              <w:pStyle w:val="TableText"/>
            </w:pPr>
            <w:r>
              <w:t>X</w:t>
            </w:r>
          </w:p>
        </w:tc>
        <w:tc>
          <w:tcPr>
            <w:tcW w:w="1396" w:type="dxa"/>
          </w:tcPr>
          <w:p w14:paraId="5A1F8616" w14:textId="77777777" w:rsidR="00A17716" w:rsidRPr="00A80459" w:rsidRDefault="00A17716" w:rsidP="00AD41AD">
            <w:pPr>
              <w:pStyle w:val="TableText"/>
            </w:pPr>
            <w:r>
              <w:t>X</w:t>
            </w:r>
          </w:p>
        </w:tc>
        <w:tc>
          <w:tcPr>
            <w:tcW w:w="929" w:type="dxa"/>
          </w:tcPr>
          <w:p w14:paraId="0667EC90" w14:textId="77777777" w:rsidR="00A17716" w:rsidRDefault="00A17716" w:rsidP="00AD41AD">
            <w:pPr>
              <w:pStyle w:val="TableText"/>
            </w:pPr>
          </w:p>
        </w:tc>
      </w:tr>
      <w:tr w:rsidR="00A17716" w:rsidRPr="00A80459" w14:paraId="67E2CE89" w14:textId="77777777" w:rsidTr="00A17716">
        <w:tc>
          <w:tcPr>
            <w:tcW w:w="2990" w:type="dxa"/>
          </w:tcPr>
          <w:p w14:paraId="606DA007" w14:textId="77777777" w:rsidR="00A17716" w:rsidRPr="00A80459" w:rsidRDefault="00A17716" w:rsidP="00AD41AD">
            <w:pPr>
              <w:pStyle w:val="TableText"/>
            </w:pPr>
            <w:r w:rsidRPr="00A80459">
              <w:t>Procedure FHIR resource/service</w:t>
            </w:r>
          </w:p>
        </w:tc>
        <w:tc>
          <w:tcPr>
            <w:tcW w:w="1267" w:type="dxa"/>
          </w:tcPr>
          <w:p w14:paraId="68A129AC" w14:textId="77777777" w:rsidR="00A17716" w:rsidRPr="00A80459" w:rsidRDefault="00A17716" w:rsidP="00AD41AD">
            <w:pPr>
              <w:pStyle w:val="TableText"/>
            </w:pPr>
            <w:r>
              <w:t>X</w:t>
            </w:r>
          </w:p>
        </w:tc>
        <w:tc>
          <w:tcPr>
            <w:tcW w:w="1384" w:type="dxa"/>
          </w:tcPr>
          <w:p w14:paraId="09C8925D" w14:textId="77777777" w:rsidR="00A17716" w:rsidRPr="00A80459" w:rsidRDefault="00A17716" w:rsidP="00AD41AD">
            <w:pPr>
              <w:pStyle w:val="TableText"/>
            </w:pPr>
            <w:r>
              <w:t>X</w:t>
            </w:r>
          </w:p>
        </w:tc>
        <w:tc>
          <w:tcPr>
            <w:tcW w:w="1384" w:type="dxa"/>
          </w:tcPr>
          <w:p w14:paraId="6EA3BC52" w14:textId="77777777" w:rsidR="00A17716" w:rsidRPr="00A80459" w:rsidRDefault="00A17716" w:rsidP="00AD41AD">
            <w:pPr>
              <w:pStyle w:val="TableText"/>
            </w:pPr>
            <w:r>
              <w:t>X</w:t>
            </w:r>
          </w:p>
        </w:tc>
        <w:tc>
          <w:tcPr>
            <w:tcW w:w="1396" w:type="dxa"/>
          </w:tcPr>
          <w:p w14:paraId="1A7C7B05" w14:textId="77777777" w:rsidR="00A17716" w:rsidRPr="00A80459" w:rsidRDefault="00A17716" w:rsidP="00AD41AD">
            <w:pPr>
              <w:pStyle w:val="TableText"/>
            </w:pPr>
            <w:r>
              <w:t>X</w:t>
            </w:r>
          </w:p>
        </w:tc>
        <w:tc>
          <w:tcPr>
            <w:tcW w:w="929" w:type="dxa"/>
          </w:tcPr>
          <w:p w14:paraId="34883194" w14:textId="77777777" w:rsidR="00A17716" w:rsidRDefault="00A17716" w:rsidP="00AD41AD">
            <w:pPr>
              <w:pStyle w:val="TableText"/>
            </w:pPr>
          </w:p>
        </w:tc>
      </w:tr>
      <w:tr w:rsidR="00A17716" w:rsidRPr="00A80459" w14:paraId="3435EA9A" w14:textId="77777777" w:rsidTr="00A17716">
        <w:tc>
          <w:tcPr>
            <w:tcW w:w="2990" w:type="dxa"/>
          </w:tcPr>
          <w:p w14:paraId="031A3A76" w14:textId="77777777" w:rsidR="00A17716" w:rsidRPr="00A80459" w:rsidRDefault="00A17716" w:rsidP="00AD41AD">
            <w:pPr>
              <w:pStyle w:val="TableText"/>
            </w:pPr>
            <w:r w:rsidRPr="00A80459">
              <w:t>ProcessRequest FHIR resource/service</w:t>
            </w:r>
          </w:p>
        </w:tc>
        <w:tc>
          <w:tcPr>
            <w:tcW w:w="1267" w:type="dxa"/>
          </w:tcPr>
          <w:p w14:paraId="2041686E" w14:textId="77777777" w:rsidR="00A17716" w:rsidRPr="00A80459" w:rsidRDefault="00A17716" w:rsidP="00AD41AD">
            <w:pPr>
              <w:pStyle w:val="TableText"/>
            </w:pPr>
            <w:r>
              <w:t>X</w:t>
            </w:r>
          </w:p>
        </w:tc>
        <w:tc>
          <w:tcPr>
            <w:tcW w:w="1384" w:type="dxa"/>
          </w:tcPr>
          <w:p w14:paraId="08501A36" w14:textId="77777777" w:rsidR="00A17716" w:rsidRPr="00A80459" w:rsidRDefault="00A17716" w:rsidP="00AD41AD">
            <w:pPr>
              <w:pStyle w:val="TableText"/>
            </w:pPr>
            <w:r>
              <w:t>X</w:t>
            </w:r>
          </w:p>
        </w:tc>
        <w:tc>
          <w:tcPr>
            <w:tcW w:w="1384" w:type="dxa"/>
          </w:tcPr>
          <w:p w14:paraId="040A305C" w14:textId="77777777" w:rsidR="00A17716" w:rsidRPr="00A80459" w:rsidRDefault="00A17716" w:rsidP="00AD41AD">
            <w:pPr>
              <w:pStyle w:val="TableText"/>
            </w:pPr>
          </w:p>
        </w:tc>
        <w:tc>
          <w:tcPr>
            <w:tcW w:w="1396" w:type="dxa"/>
          </w:tcPr>
          <w:p w14:paraId="15EDE961" w14:textId="77777777" w:rsidR="00A17716" w:rsidRPr="00A80459" w:rsidRDefault="00A17716" w:rsidP="00AD41AD">
            <w:pPr>
              <w:pStyle w:val="TableText"/>
            </w:pPr>
            <w:r>
              <w:t>X</w:t>
            </w:r>
          </w:p>
        </w:tc>
        <w:tc>
          <w:tcPr>
            <w:tcW w:w="929" w:type="dxa"/>
          </w:tcPr>
          <w:p w14:paraId="631EEB4E" w14:textId="77777777" w:rsidR="00A17716" w:rsidRDefault="00A17716" w:rsidP="00AD41AD">
            <w:pPr>
              <w:pStyle w:val="TableText"/>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r w:rsidRPr="00A80459">
              <w:t>ProcessResponse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r w:rsidRPr="00A80459">
              <w:t>ReferralRequest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r w:rsidRPr="00A80459">
              <w:t>RelatedPerson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r w:rsidRPr="00A80459">
              <w:t>PaymentReconciliation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r w:rsidRPr="00A80459">
              <w:t>PaymentNotice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r w:rsidRPr="00A80459">
              <w:t>ValueSet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106" w:name="_Toc530308119"/>
      <w:r w:rsidRPr="00F458A0">
        <w:t>User Interface Data Mapping</w:t>
      </w:r>
      <w:bookmarkEnd w:id="106"/>
    </w:p>
    <w:p w14:paraId="64638807" w14:textId="507161B3" w:rsidR="00A17716" w:rsidRDefault="00A17716" w:rsidP="00A17716">
      <w:pPr>
        <w:pStyle w:val="Heading4"/>
      </w:pPr>
      <w:bookmarkStart w:id="107" w:name="_Toc530308120"/>
      <w:r w:rsidRPr="00F458A0">
        <w:t>Application Screen Interface</w:t>
      </w:r>
      <w:bookmarkEnd w:id="107"/>
    </w:p>
    <w:p w14:paraId="0DB5FD25" w14:textId="77777777" w:rsidR="003F39E2" w:rsidRPr="003F39E2" w:rsidRDefault="003F39E2" w:rsidP="003F39E2">
      <w:pPr>
        <w:pStyle w:val="Heading5"/>
        <w:numPr>
          <w:ilvl w:val="0"/>
          <w:numId w:val="0"/>
        </w:numPr>
        <w:rPr>
          <w:rStyle w:val="Strong"/>
          <w:b/>
          <w:bCs/>
        </w:rPr>
      </w:pPr>
      <w:bookmarkStart w:id="108" w:name="_Toc530308121"/>
      <w:r>
        <w:t xml:space="preserve">3.2.2.1.1 </w:t>
      </w:r>
      <w:r w:rsidRPr="003F39E2">
        <w:rPr>
          <w:rStyle w:val="Strong"/>
          <w:b/>
          <w:bCs/>
        </w:rPr>
        <w:t>Mapping IB screens to FHIR resources</w:t>
      </w:r>
      <w:bookmarkEnd w:id="108"/>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lastRenderedPageBreak/>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1pt;height:40.7pt" o:ole="">
            <v:imagedata r:id="rId24" o:title=""/>
          </v:shape>
          <o:OLEObject Type="Embed" ProgID="Excel.Sheet.12" ShapeID="_x0000_i1025" DrawAspect="Icon" ObjectID="_1604049982" r:id="rId25"/>
        </w:object>
      </w:r>
    </w:p>
    <w:p w14:paraId="61846234" w14:textId="77777777" w:rsidR="00A17716" w:rsidRPr="00F458A0" w:rsidRDefault="00A17716" w:rsidP="00A17716">
      <w:pPr>
        <w:pStyle w:val="NormalWeb"/>
      </w:pPr>
      <w:r w:rsidRPr="00F458A0">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r w:rsidRPr="00F458A0">
        <w:t>ClaimResponse</w:t>
      </w:r>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r w:rsidRPr="00F458A0">
        <w:t>EpisodeOfCare</w:t>
      </w:r>
    </w:p>
    <w:p w14:paraId="3B657F54" w14:textId="77777777" w:rsidR="00A17716" w:rsidRPr="00F458A0" w:rsidRDefault="00A17716" w:rsidP="00A17716">
      <w:pPr>
        <w:pStyle w:val="ListNumber"/>
      </w:pPr>
      <w:r w:rsidRPr="00F458A0">
        <w:t>HealthcareService</w:t>
      </w:r>
    </w:p>
    <w:p w14:paraId="3FD29B5F" w14:textId="77777777" w:rsidR="00A17716" w:rsidRPr="00F458A0" w:rsidRDefault="00A17716" w:rsidP="00A17716">
      <w:pPr>
        <w:pStyle w:val="ListNumber"/>
      </w:pPr>
      <w:r w:rsidRPr="00F458A0">
        <w:t>MedicationOrder</w:t>
      </w:r>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109" w:name="_Toc530308122"/>
      <w:r w:rsidRPr="00F458A0">
        <w:t>Conceptual Infrastructure Design</w:t>
      </w:r>
      <w:bookmarkEnd w:id="109"/>
    </w:p>
    <w:p w14:paraId="0310ACAA" w14:textId="77777777" w:rsidR="00A17716" w:rsidRPr="00F458A0" w:rsidRDefault="00A17716" w:rsidP="00A17716">
      <w:pPr>
        <w:pStyle w:val="Heading3"/>
      </w:pPr>
      <w:bookmarkStart w:id="110" w:name="_Toc530308123"/>
      <w:r w:rsidRPr="00F458A0">
        <w:t>System Criticality and High Availability</w:t>
      </w:r>
      <w:bookmarkEnd w:id="110"/>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111" w:name="_Toc530308124"/>
      <w:r w:rsidRPr="00F458A0">
        <w:t>Special Technology</w:t>
      </w:r>
      <w:bookmarkEnd w:id="111"/>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 xml:space="preserve">MCCF EDI TAS modernization will use current TRM approved packages. In cases where newer versions are required or versions that are not on the TRM are required, we will submit a justification for waiver or evaluation in parallel to </w:t>
      </w:r>
      <w:r w:rsidR="00A17716" w:rsidRPr="00F458A0">
        <w:lastRenderedPageBreak/>
        <w:t>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112" w:name="_Toc530308125"/>
      <w:r w:rsidRPr="00F458A0">
        <w:t>Technology Locations</w:t>
      </w:r>
      <w:bookmarkEnd w:id="112"/>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113" w:name="_Toc530308126"/>
      <w:r w:rsidRPr="00F458A0">
        <w:t>Conceptual Infrastructure Diagram</w:t>
      </w:r>
      <w:bookmarkEnd w:id="113"/>
    </w:p>
    <w:p w14:paraId="5D7806B7" w14:textId="14A1CB95" w:rsidR="00A17716" w:rsidRPr="000D4905" w:rsidRDefault="000D3354" w:rsidP="008F65BE">
      <w:pPr>
        <w:pStyle w:val="Caption"/>
        <w:rPr>
          <w:rFonts w:ascii="Arial" w:hAnsi="Arial" w:cs="Arial"/>
        </w:rPr>
      </w:pPr>
      <w:r>
        <w:rPr>
          <w:b w:val="0"/>
          <w:sz w:val="24"/>
          <w:szCs w:val="24"/>
        </w:rPr>
        <w:t>The following two figures,</w:t>
      </w:r>
      <w:r w:rsidR="008F65BE" w:rsidRPr="009C1A65">
        <w:rPr>
          <w:rFonts w:ascii="Arial" w:hAnsi="Arial" w:cs="Arial"/>
        </w:rPr>
        <w:t xml:space="preserve"> </w:t>
      </w:r>
      <w:r w:rsidR="008F65BE"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008F65BE" w:rsidRPr="008F65BE">
        <w:rPr>
          <w:b w:val="0"/>
          <w:sz w:val="24"/>
          <w:szCs w:val="24"/>
        </w:rPr>
        <w:t>Test Environment Conceptual Infrastructure Diagram, Part</w:t>
      </w:r>
      <w:r w:rsidR="00443315">
        <w:rPr>
          <w:b w:val="0"/>
          <w:sz w:val="24"/>
          <w:szCs w:val="24"/>
        </w:rPr>
        <w:t xml:space="preserve"> 2</w:t>
      </w:r>
      <w:r w:rsidR="008F65BE" w:rsidRPr="008F65BE">
        <w:rPr>
          <w:b w:val="0"/>
          <w:sz w:val="24"/>
          <w:szCs w:val="24"/>
        </w:rPr>
        <w:t xml:space="preserve"> </w:t>
      </w:r>
      <w:r w:rsidR="00A17716" w:rsidRPr="008F65BE">
        <w:rPr>
          <w:b w:val="0"/>
          <w:sz w:val="24"/>
          <w:szCs w:val="24"/>
        </w:rPr>
        <w:t>show the architecture of the development and test environments used for MCCF EDI TAS. The first diagram shows both the Development Team Amazon Web Services (AWS) Virtual Private Cloud (VPC) and the VA MAG environments that will be used. The second diagram shows the details of the AWS environment that will be used for development of the MCCF EDI TAS.</w:t>
      </w:r>
    </w:p>
    <w:p w14:paraId="60A67AB0" w14:textId="1E0BCB41" w:rsidR="00A17716" w:rsidRPr="009C1A65" w:rsidRDefault="00A17716" w:rsidP="00A17716">
      <w:pPr>
        <w:pStyle w:val="Caption"/>
        <w:rPr>
          <w:rFonts w:ascii="Arial" w:hAnsi="Arial" w:cs="Arial"/>
        </w:rPr>
      </w:pPr>
      <w:bookmarkStart w:id="114" w:name="_Toc53005895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1</w:t>
      </w:r>
      <w:bookmarkEnd w:id="114"/>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115" w:name="_Toc53005895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115"/>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7">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116" w:name="_Toc530308127"/>
      <w:r w:rsidRPr="00F458A0">
        <w:t>Conceptual Production String Diagram</w:t>
      </w:r>
      <w:bookmarkEnd w:id="116"/>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117" w:name="_Toc53005895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117"/>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118" w:name="_Toc530308128"/>
      <w:r w:rsidRPr="00F458A0">
        <w:t>System Architecture</w:t>
      </w:r>
      <w:bookmarkEnd w:id="118"/>
    </w:p>
    <w:p w14:paraId="4A2EBDD6" w14:textId="77777777" w:rsidR="00A17716" w:rsidRPr="00F458A0" w:rsidRDefault="00A17716" w:rsidP="00A17716">
      <w:pPr>
        <w:pStyle w:val="Heading2"/>
      </w:pPr>
      <w:bookmarkStart w:id="119" w:name="_Toc530308129"/>
      <w:r w:rsidRPr="00F458A0">
        <w:t>Hardware Architecture</w:t>
      </w:r>
      <w:bookmarkEnd w:id="119"/>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120" w:name="_Toc530308130"/>
      <w:r w:rsidRPr="00F458A0">
        <w:t>Software Architecture</w:t>
      </w:r>
      <w:bookmarkEnd w:id="120"/>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r>
        <w:t xml:space="preserve">MCCF EDI TAS Package Management </w:t>
      </w:r>
      <w:r w:rsidR="00497943">
        <w:t>Process</w:t>
      </w:r>
    </w:p>
    <w:p w14:paraId="22FC9435" w14:textId="77777777" w:rsidR="00A17716" w:rsidRDefault="00A17716" w:rsidP="00A17716">
      <w:pPr>
        <w:pStyle w:val="Heading4"/>
      </w:pPr>
      <w:bookmarkStart w:id="121" w:name="_Toc530308131"/>
      <w:r>
        <w:t>MCCF VA Base Packages</w:t>
      </w:r>
      <w:bookmarkEnd w:id="121"/>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122" w:name="_Toc530308132"/>
      <w:r>
        <w:t>MCCF DEV Packages</w:t>
      </w:r>
      <w:bookmarkEnd w:id="122"/>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Pr="001952B0" w:rsidRDefault="00EF2B7A" w:rsidP="00EF2B7A">
      <w:pPr>
        <w:pStyle w:val="Caption"/>
        <w:rPr>
          <w:rFonts w:ascii="Arial" w:hAnsi="Arial" w:cs="Arial"/>
          <w:sz w:val="24"/>
          <w:szCs w:val="24"/>
        </w:rPr>
      </w:pPr>
      <w:bookmarkStart w:id="123" w:name="_Toc530058958"/>
      <w:r w:rsidRPr="001952B0">
        <w:rPr>
          <w:rFonts w:ascii="Arial" w:hAnsi="Arial" w:cs="Arial"/>
          <w:sz w:val="24"/>
          <w:szCs w:val="24"/>
        </w:rPr>
        <w:lastRenderedPageBreak/>
        <w:t xml:space="preserve">Figure </w:t>
      </w:r>
      <w:r w:rsidR="000D4737" w:rsidRPr="001952B0">
        <w:rPr>
          <w:rFonts w:ascii="Arial" w:hAnsi="Arial" w:cs="Arial"/>
          <w:sz w:val="24"/>
          <w:szCs w:val="24"/>
        </w:rPr>
        <w:fldChar w:fldCharType="begin"/>
      </w:r>
      <w:r w:rsidR="000D4737" w:rsidRPr="001952B0">
        <w:rPr>
          <w:rFonts w:ascii="Arial" w:hAnsi="Arial" w:cs="Arial"/>
          <w:sz w:val="24"/>
          <w:szCs w:val="24"/>
        </w:rPr>
        <w:instrText xml:space="preserve"> SEQ Figure \* ARABIC </w:instrText>
      </w:r>
      <w:r w:rsidR="000D4737" w:rsidRPr="001952B0">
        <w:rPr>
          <w:rFonts w:ascii="Arial" w:hAnsi="Arial" w:cs="Arial"/>
          <w:sz w:val="24"/>
          <w:szCs w:val="24"/>
        </w:rPr>
        <w:fldChar w:fldCharType="separate"/>
      </w:r>
      <w:r w:rsidR="006B661F" w:rsidRPr="001952B0">
        <w:rPr>
          <w:rFonts w:ascii="Arial" w:hAnsi="Arial" w:cs="Arial"/>
          <w:noProof/>
          <w:sz w:val="24"/>
          <w:szCs w:val="24"/>
        </w:rPr>
        <w:t>9</w:t>
      </w:r>
      <w:r w:rsidR="000D4737" w:rsidRPr="001952B0">
        <w:rPr>
          <w:rFonts w:ascii="Arial" w:hAnsi="Arial" w:cs="Arial"/>
          <w:noProof/>
          <w:sz w:val="24"/>
          <w:szCs w:val="24"/>
        </w:rPr>
        <w:fldChar w:fldCharType="end"/>
      </w:r>
      <w:r w:rsidRPr="001952B0">
        <w:rPr>
          <w:rFonts w:ascii="Arial" w:hAnsi="Arial" w:cs="Arial"/>
          <w:sz w:val="24"/>
          <w:szCs w:val="24"/>
        </w:rPr>
        <w:t xml:space="preserve"> - MCCF EDI TAS Package Management Process</w:t>
      </w:r>
      <w:bookmarkEnd w:id="123"/>
    </w:p>
    <w:p w14:paraId="047A8D31" w14:textId="3C57E0A4" w:rsidR="00A17716" w:rsidRDefault="00BC53E7" w:rsidP="00A17716">
      <w:pPr>
        <w:pStyle w:val="BodyText"/>
      </w:pPr>
      <w:r>
        <w:rPr>
          <w:noProof/>
        </w:rPr>
        <w:drawing>
          <wp:inline distT="0" distB="0" distL="0" distR="0" wp14:anchorId="55002574" wp14:editId="66CDDA4D">
            <wp:extent cx="5943600" cy="461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inline>
        </w:drawing>
      </w:r>
    </w:p>
    <w:p w14:paraId="6C874459" w14:textId="77777777" w:rsidR="00A17716" w:rsidRDefault="00A17716" w:rsidP="00A17716">
      <w:pPr>
        <w:pStyle w:val="Heading3"/>
      </w:pPr>
      <w:bookmarkStart w:id="124" w:name="_Toc530308133"/>
      <w:r>
        <w:t>Node and Angular Shared Components</w:t>
      </w:r>
      <w:bookmarkEnd w:id="124"/>
    </w:p>
    <w:p w14:paraId="1C560957" w14:textId="77777777" w:rsidR="00A17716" w:rsidRDefault="00A17716" w:rsidP="00A17716">
      <w:pPr>
        <w:pStyle w:val="BodyText"/>
        <w:rPr>
          <w:rFonts w:eastAsiaTheme="minorEastAsia"/>
        </w:rPr>
      </w:pPr>
      <w:r>
        <w:t>Creating shared modules using node and Angular will allow common features or functionality to be created once and reused by all product teams for MCCF EDI TAS. Common UI components such as the TAS eheader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125" w:name="_Toc530308134"/>
      <w:r w:rsidRPr="00F458A0">
        <w:t>Network Architecture</w:t>
      </w:r>
      <w:bookmarkEnd w:id="125"/>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 xml:space="preserve">depicting </w:t>
      </w:r>
      <w:r w:rsidR="000C7D2F" w:rsidRPr="000C7D2F">
        <w:lastRenderedPageBreak/>
        <w:t>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126" w:name="_Toc530308135"/>
      <w:r w:rsidRPr="00F458A0">
        <w:t>Service Oriented Architecture / ESS</w:t>
      </w:r>
      <w:bookmarkEnd w:id="126"/>
    </w:p>
    <w:p w14:paraId="275405E5" w14:textId="2B165B08" w:rsidR="00B53E16" w:rsidRPr="00835D67" w:rsidRDefault="00B53E16" w:rsidP="000D4905">
      <w:pPr>
        <w:pStyle w:val="Caption"/>
        <w:rPr>
          <w:b w:val="0"/>
        </w:rPr>
      </w:pPr>
      <w:r w:rsidRPr="00835D67">
        <w:rPr>
          <w:b w:val="0"/>
        </w:rPr>
        <w:t xml:space="preserve">MCCF EDI TAS </w:t>
      </w:r>
      <w:r w:rsidR="00835D67">
        <w:rPr>
          <w:b w:val="0"/>
        </w:rPr>
        <w:t>includes, and is based on, the following Architectural</w:t>
      </w:r>
      <w:r w:rsidRPr="00835D67">
        <w:rPr>
          <w:b w:val="0"/>
        </w:rPr>
        <w:t xml:space="preserve"> Characteristics</w:t>
      </w:r>
      <w:r w:rsidR="00835D67">
        <w:rPr>
          <w:b w:val="0"/>
        </w:rPr>
        <w:t>:</w:t>
      </w:r>
    </w:p>
    <w:p w14:paraId="4ADA1971" w14:textId="64869B87" w:rsidR="00835D67" w:rsidRDefault="00835D67" w:rsidP="00037C8C">
      <w:pPr>
        <w:pStyle w:val="Caption"/>
        <w:numPr>
          <w:ilvl w:val="0"/>
          <w:numId w:val="50"/>
        </w:numPr>
        <w:rPr>
          <w:b w:val="0"/>
        </w:rPr>
      </w:pPr>
      <w:r>
        <w:rPr>
          <w:b w:val="0"/>
        </w:rPr>
        <w:t xml:space="preserve">Layered Architecture with abstraction at each layer. </w:t>
      </w:r>
    </w:p>
    <w:p w14:paraId="756F1CAA" w14:textId="1C2ECF79" w:rsidR="00835D67" w:rsidRDefault="00835D67" w:rsidP="00037C8C">
      <w:pPr>
        <w:pStyle w:val="Caption"/>
        <w:numPr>
          <w:ilvl w:val="0"/>
          <w:numId w:val="50"/>
        </w:numPr>
        <w:rPr>
          <w:b w:val="0"/>
        </w:rPr>
      </w:pPr>
      <w:r>
        <w:rPr>
          <w:b w:val="0"/>
        </w:rPr>
        <w:t>Web Application using Angular SPA in the Presentation Layer.</w:t>
      </w:r>
    </w:p>
    <w:p w14:paraId="79328E8C" w14:textId="77777777" w:rsidR="00835D67" w:rsidRDefault="00835D67" w:rsidP="00037C8C">
      <w:pPr>
        <w:pStyle w:val="Caption"/>
        <w:numPr>
          <w:ilvl w:val="0"/>
          <w:numId w:val="50"/>
        </w:numPr>
        <w:rPr>
          <w:b w:val="0"/>
        </w:rPr>
      </w:pPr>
      <w:r>
        <w:rPr>
          <w:b w:val="0"/>
        </w:rPr>
        <w:t>Web Services API Architecture using Node.js in the Services Layer.</w:t>
      </w:r>
    </w:p>
    <w:p w14:paraId="6E1CBA3E" w14:textId="0CD72BD5" w:rsidR="00835D67" w:rsidRDefault="00835D67" w:rsidP="00037C8C">
      <w:pPr>
        <w:pStyle w:val="Caption"/>
        <w:numPr>
          <w:ilvl w:val="0"/>
          <w:numId w:val="50"/>
        </w:numPr>
        <w:rPr>
          <w:b w:val="0"/>
        </w:rPr>
      </w:pPr>
      <w:r>
        <w:rPr>
          <w:b w:val="0"/>
        </w:rPr>
        <w:t>Standards-based Microservices architecture compliant with OpenAPI Specification.</w:t>
      </w:r>
    </w:p>
    <w:p w14:paraId="4BB47A12" w14:textId="06EEDBD7" w:rsidR="00835D67" w:rsidRPr="00B465A7" w:rsidRDefault="00835D67" w:rsidP="00B465A7">
      <w:pPr>
        <w:pStyle w:val="Caption"/>
        <w:ind w:left="360"/>
        <w:rPr>
          <w:b w:val="0"/>
        </w:rPr>
      </w:pPr>
      <w:r>
        <w:rPr>
          <w:b w:val="0"/>
        </w:rPr>
        <w:t>VistA Data Access components implemented within TAS enable aggregated access to all VA VistA instances via an HL7 FHIR API.</w:t>
      </w:r>
    </w:p>
    <w:p w14:paraId="49293048" w14:textId="50BDEDBB"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14746FCB" w:rsidR="00A17716" w:rsidRDefault="00A17716" w:rsidP="00A17716">
      <w:pPr>
        <w:pStyle w:val="BodyText"/>
      </w:pPr>
      <w:r>
        <w:t xml:space="preserve">One example of this is the VistA Data Access VDA services needed for TAS. TAS will implement VistA Data Access services within the TAS system boundary and will use those </w:t>
      </w:r>
      <w:r w:rsidR="000F7862">
        <w:t>until</w:t>
      </w:r>
      <w:r>
        <w:t xml:space="preserve"> a VA Enterprise VistA Data Access service solution is made available. The MCCF EDI TAS team will work to ensure the interim TAS VDA implementation will align with a future VA Enterprise VDA solution.</w:t>
      </w:r>
    </w:p>
    <w:p w14:paraId="39D94308" w14:textId="51F18A6C"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r w:rsidR="000F7862" w:rsidRPr="00F458A0">
        <w:t>to</w:t>
      </w:r>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127" w:name="_Toc53005895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127"/>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128" w:name="_Toc530308136"/>
      <w:r w:rsidRPr="00F458A0">
        <w:t>Enterprise Architecture</w:t>
      </w:r>
      <w:bookmarkEnd w:id="128"/>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OneVA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129" w:name="_Toc53005896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129"/>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130" w:name="_Toc530308137"/>
      <w:r w:rsidRPr="00F458A0">
        <w:t>Data Design</w:t>
      </w:r>
      <w:bookmarkEnd w:id="130"/>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131" w:name="_Toc530308138"/>
      <w:r w:rsidRPr="00F458A0">
        <w:t>DBMS Files</w:t>
      </w:r>
      <w:bookmarkEnd w:id="131"/>
    </w:p>
    <w:p w14:paraId="57AD49F5" w14:textId="77777777" w:rsidR="00A17716" w:rsidRPr="00F458A0" w:rsidRDefault="00A17716" w:rsidP="00A17716">
      <w:r w:rsidRPr="00F458A0">
        <w:t xml:space="preserve">MCCF EDI TAS uses the existing VA FileMan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132" w:name="_Toc530308139"/>
      <w:r w:rsidRPr="00F458A0">
        <w:t>Non-DBMS Files</w:t>
      </w:r>
      <w:bookmarkEnd w:id="132"/>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133" w:name="_Toc530308140"/>
      <w:r w:rsidRPr="00F458A0">
        <w:t>Data View</w:t>
      </w:r>
      <w:bookmarkEnd w:id="133"/>
    </w:p>
    <w:p w14:paraId="245CBAC8" w14:textId="31FD2C43" w:rsidR="00A17716" w:rsidRDefault="00A17716" w:rsidP="00A17716">
      <w:pPr>
        <w:pStyle w:val="NormalWeb"/>
        <w:rPr>
          <w:color w:val="000000"/>
        </w:rPr>
      </w:pPr>
      <w:r w:rsidRPr="00F458A0">
        <w:rPr>
          <w:color w:val="000000"/>
        </w:rPr>
        <w:t xml:space="preserve">MCCF EDI TAS is using </w:t>
      </w:r>
      <w:r w:rsidR="00EC6D90">
        <w:rPr>
          <w:color w:val="000000"/>
        </w:rPr>
        <w:t xml:space="preserve">HL7 </w:t>
      </w:r>
      <w:r w:rsidRPr="00F458A0">
        <w:rPr>
          <w:color w:val="000000"/>
        </w:rPr>
        <w:t xml:space="preserve">FHIR </w:t>
      </w:r>
      <w:r w:rsidR="00EC6D90">
        <w:rPr>
          <w:color w:val="000000"/>
        </w:rPr>
        <w:t xml:space="preserve">Release 3 </w:t>
      </w:r>
      <w:r w:rsidRPr="00F458A0">
        <w:rPr>
          <w:color w:val="000000"/>
        </w:rPr>
        <w:t xml:space="preserve">resources as the data model for the X12 EDI transactions. HL7 had considered a change request to add mappings from FHIR resources to the X12 transactions as part of the FHIR specification, and said that mapping was underway, but they have not included that in the current </w:t>
      </w:r>
      <w:r w:rsidR="00EC6D90">
        <w:rPr>
          <w:color w:val="000000"/>
        </w:rPr>
        <w:t xml:space="preserve">Release </w:t>
      </w:r>
      <w:r w:rsidR="00EC6D90" w:rsidRPr="00F458A0">
        <w:rPr>
          <w:color w:val="000000"/>
        </w:rPr>
        <w:t xml:space="preserve">3 </w:t>
      </w:r>
      <w:r w:rsidRPr="00F458A0">
        <w:rPr>
          <w:color w:val="000000"/>
        </w:rPr>
        <w:t xml:space="preserve">version and have said that it will be </w:t>
      </w:r>
      <w:r w:rsidRPr="00F458A0">
        <w:rPr>
          <w:color w:val="000000"/>
        </w:rPr>
        <w:lastRenderedPageBreak/>
        <w:t xml:space="preserve">considered for future use </w:t>
      </w:r>
      <w:hyperlink r:id="rId32" w:history="1">
        <w:r w:rsidRPr="00F458A0">
          <w:rPr>
            <w:rStyle w:val="Hyperlink"/>
          </w:rPr>
          <w:t>http://gforge.hl7.org/gf/project/fhir/tracker/?action=TrackerItemEdit&amp;tracker_item_id=7705</w:t>
        </w:r>
      </w:hyperlink>
      <w:r w:rsidRPr="00F458A0">
        <w:rPr>
          <w:color w:val="000000"/>
        </w:rPr>
        <w:t>.</w:t>
      </w:r>
    </w:p>
    <w:p w14:paraId="147653CA" w14:textId="7ECA02BA" w:rsidR="00A17716" w:rsidRPr="00F458A0" w:rsidRDefault="008E2078" w:rsidP="00A17716">
      <w:pPr>
        <w:pStyle w:val="NormalWeb"/>
      </w:pPr>
      <w:r>
        <w:rPr>
          <w:color w:val="000000"/>
        </w:rPr>
        <w:t xml:space="preserve">As previously described, some of the capabilities </w:t>
      </w:r>
      <w:r w:rsidR="00B6211E">
        <w:rPr>
          <w:color w:val="000000"/>
        </w:rPr>
        <w:t xml:space="preserve">in MCCF EDI TAS that will require VistA Data Access include screens, reports, and interfaces with FSC that will be used to transmit HIPAA EDI transactions. </w:t>
      </w:r>
      <w:r w:rsidR="00A17716">
        <w:rPr>
          <w:color w:val="000000"/>
        </w:rPr>
        <w:t xml:space="preserve">The detailed data standards, formats, objects, and elements that will be used in MCCF EDI TAS </w:t>
      </w:r>
      <w:r w:rsidR="009C3A87">
        <w:rPr>
          <w:color w:val="000000"/>
        </w:rPr>
        <w:t>tr</w:t>
      </w:r>
      <w:r w:rsidR="00B6211E">
        <w:rPr>
          <w:color w:val="000000"/>
        </w:rPr>
        <w:t>ansactions. for the HIPAA EDI transactions are included in the Interface Control Documents (ICDs) for each of the tr</w:t>
      </w:r>
      <w:r w:rsidR="00EC6D90">
        <w:rPr>
          <w:color w:val="000000"/>
        </w:rPr>
        <w:t xml:space="preserve">ansactions. The ICDs are </w:t>
      </w:r>
      <w:r w:rsidR="00A17716">
        <w:rPr>
          <w:color w:val="000000"/>
        </w:rPr>
        <w:t xml:space="preserve">available at </w:t>
      </w:r>
      <w:r w:rsidR="00EC6D90" w:rsidRPr="00EC6D90">
        <w:t>https://vaww.oed.portal.va.gov/pm/hape/ipt_5010/EDI_Portfolio/TAS%20Interim%20Repository/Forms/AllItems.aspx</w:t>
      </w:r>
    </w:p>
    <w:p w14:paraId="60A9251E" w14:textId="7D25B9A6" w:rsidR="00EC6D90" w:rsidRDefault="00EC6D90" w:rsidP="00A17716">
      <w:pPr>
        <w:pStyle w:val="BodyText"/>
      </w:pPr>
      <w:r>
        <w:t xml:space="preserve">The mappings of MCCF EDI TAS Reporting Data Elements from  FHIR to VistA FileMan are included below. These will be updated with additional mappings for reports and screens throughout the </w:t>
      </w:r>
      <w:r w:rsidR="005721B3">
        <w:t>development of MCCF EDI TAS.</w:t>
      </w:r>
    </w:p>
    <w:p w14:paraId="2B502265" w14:textId="661B6227" w:rsidR="005721B3" w:rsidRDefault="005721B3" w:rsidP="005721B3">
      <w:pPr>
        <w:pStyle w:val="Heading3"/>
      </w:pPr>
      <w:bookmarkStart w:id="134" w:name="_Toc530308141"/>
      <w:r>
        <w:t>MCCF EDI TAS Report Data Element Mappings</w:t>
      </w:r>
      <w:bookmarkEnd w:id="134"/>
    </w:p>
    <w:p w14:paraId="52721CB0" w14:textId="19C3E51C" w:rsidR="005721B3" w:rsidRDefault="005721B3" w:rsidP="00A17716">
      <w:pPr>
        <w:pStyle w:val="BodyText"/>
      </w:pPr>
      <w:r>
        <w:t>The mappings included below are for two of the report features defined for MCCF EDI TAS. They include mapping for the report data elements from FHIR Resources to VistA FileMan files and fields.</w:t>
      </w:r>
    </w:p>
    <w:p w14:paraId="5DB198E2" w14:textId="03CC3FF2" w:rsidR="005721B3" w:rsidRDefault="005721B3" w:rsidP="005721B3">
      <w:pPr>
        <w:pStyle w:val="Heading4"/>
      </w:pPr>
      <w:bookmarkStart w:id="135" w:name="_Toc530308142"/>
      <w:r>
        <w:t>EDI Lockbox Report Data Element Mappings</w:t>
      </w:r>
      <w:bookmarkEnd w:id="135"/>
    </w:p>
    <w:p w14:paraId="4DBDC7F5" w14:textId="382F62F6" w:rsidR="005721B3" w:rsidRDefault="008A6F4B" w:rsidP="005721B3">
      <w:pPr>
        <w:pStyle w:val="BodyText"/>
      </w:pPr>
      <w:r>
        <w:object w:dxaOrig="1513" w:dyaOrig="984" w14:anchorId="7067D949">
          <v:shape id="_x0000_i1026" type="#_x0000_t75" style="width:75.75pt;height:49.45pt" o:ole="">
            <v:imagedata r:id="rId33" o:title=""/>
          </v:shape>
          <o:OLEObject Type="Embed" ProgID="Excel.Sheet.12" ShapeID="_x0000_i1026" DrawAspect="Icon" ObjectID="_1604049983" r:id="rId34"/>
        </w:object>
      </w:r>
    </w:p>
    <w:p w14:paraId="0CF43F87" w14:textId="487F08D0" w:rsidR="008A6F4B" w:rsidRPr="005721B3" w:rsidRDefault="008A6F4B" w:rsidP="008A6F4B">
      <w:pPr>
        <w:pStyle w:val="Heading4"/>
      </w:pPr>
      <w:bookmarkStart w:id="136" w:name="_Toc530308143"/>
      <w:r>
        <w:t>ECME OPECC Report Data Element Mappings</w:t>
      </w:r>
      <w:bookmarkEnd w:id="136"/>
    </w:p>
    <w:p w14:paraId="5FE4AA09" w14:textId="0225424B" w:rsidR="005721B3" w:rsidRDefault="008A6F4B" w:rsidP="008A6F4B">
      <w:r>
        <w:object w:dxaOrig="1513" w:dyaOrig="984" w14:anchorId="6A6CF5F5">
          <v:shape id="_x0000_i1027" type="#_x0000_t75" style="width:75.75pt;height:49.45pt" o:ole="">
            <v:imagedata r:id="rId35" o:title=""/>
          </v:shape>
          <o:OLEObject Type="Embed" ProgID="Excel.Sheet.12" ShapeID="_x0000_i1027" DrawAspect="Icon" ObjectID="_1604049984" r:id="rId36"/>
        </w:object>
      </w:r>
    </w:p>
    <w:p w14:paraId="0FD5FEA9" w14:textId="77777777" w:rsidR="008A6F4B" w:rsidRPr="008A6F4B" w:rsidRDefault="008A6F4B" w:rsidP="008A6F4B">
      <w:pPr>
        <w:sectPr w:rsidR="008A6F4B" w:rsidRPr="008A6F4B" w:rsidSect="00847538">
          <w:pgSz w:w="12240" w:h="15840" w:code="1"/>
          <w:pgMar w:top="1440" w:right="1440" w:bottom="1440" w:left="1440" w:header="720" w:footer="720" w:gutter="0"/>
          <w:cols w:space="720"/>
          <w:docGrid w:linePitch="360"/>
        </w:sectPr>
      </w:pPr>
    </w:p>
    <w:p w14:paraId="3565F9F9" w14:textId="77777777" w:rsidR="00A17716" w:rsidRPr="00F458A0" w:rsidRDefault="00A17716" w:rsidP="00A17716">
      <w:pPr>
        <w:pStyle w:val="Heading1"/>
      </w:pPr>
      <w:bookmarkStart w:id="137" w:name="_Toc530308144"/>
      <w:r w:rsidRPr="00F458A0">
        <w:lastRenderedPageBreak/>
        <w:t>Detailed Design</w:t>
      </w:r>
      <w:bookmarkEnd w:id="137"/>
    </w:p>
    <w:p w14:paraId="24338CDE" w14:textId="77777777" w:rsidR="00A17716" w:rsidRPr="00F458A0" w:rsidRDefault="00A17716" w:rsidP="00A17716">
      <w:pPr>
        <w:pStyle w:val="Heading2"/>
      </w:pPr>
      <w:bookmarkStart w:id="138" w:name="_Toc530308145"/>
      <w:r w:rsidRPr="00F458A0">
        <w:t>Hardware Detailed Design</w:t>
      </w:r>
      <w:bookmarkEnd w:id="138"/>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4A68C869"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w:t>
      </w:r>
      <w:ins w:id="139" w:author="Author">
        <w:r w:rsidR="00D8184C">
          <w:t xml:space="preserve">When results from performance testing are available additional RAM or upgraded processors may be implemented to meet performance requirements. </w:t>
        </w:r>
      </w:ins>
      <w:r w:rsidRPr="00F458A0">
        <w:t xml:space="preserve">The following is </w:t>
      </w:r>
      <w:r w:rsidR="00CC70AC">
        <w:t>implemented</w:t>
      </w:r>
      <w:r w:rsidRPr="00F458A0">
        <w:t>:</w:t>
      </w:r>
    </w:p>
    <w:p w14:paraId="214F3127" w14:textId="69727C5E" w:rsidR="00E72202" w:rsidRDefault="00E72202" w:rsidP="00E72202">
      <w:pPr>
        <w:pStyle w:val="Caption"/>
      </w:pPr>
      <w:bookmarkStart w:id="140" w:name="_Toc530058993"/>
      <w:r>
        <w:t xml:space="preserve">Table </w:t>
      </w:r>
      <w:r w:rsidR="00E9798A">
        <w:fldChar w:fldCharType="begin"/>
      </w:r>
      <w:r w:rsidR="00E9798A">
        <w:instrText xml:space="preserve"> SEQ Table \* ARABIC </w:instrText>
      </w:r>
      <w:r w:rsidR="00E9798A">
        <w:fldChar w:fldCharType="separate"/>
      </w:r>
      <w:r w:rsidR="006B661F">
        <w:rPr>
          <w:noProof/>
        </w:rPr>
        <w:t>4</w:t>
      </w:r>
      <w:r w:rsidR="00E9798A">
        <w:rPr>
          <w:noProof/>
        </w:rPr>
        <w:fldChar w:fldCharType="end"/>
      </w:r>
      <w:r>
        <w:t xml:space="preserve"> - MCCF EDI TAS Server Specifications</w:t>
      </w:r>
      <w:bookmarkEnd w:id="140"/>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540B77">
        <w:trPr>
          <w:cantSplit/>
          <w:tblHeader/>
        </w:trPr>
        <w:tc>
          <w:tcPr>
            <w:tcW w:w="277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A60F70C" w14:textId="77777777" w:rsidR="00482110" w:rsidRPr="00540B77" w:rsidRDefault="00482110" w:rsidP="00540B77">
            <w:pPr>
              <w:pStyle w:val="TableHeading"/>
            </w:pPr>
            <w:r w:rsidRPr="00540B77">
              <w:t>Servers</w:t>
            </w:r>
          </w:p>
        </w:tc>
        <w:tc>
          <w:tcPr>
            <w:tcW w:w="68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19163C2A" w14:textId="77777777" w:rsidR="00482110" w:rsidRPr="00540B77" w:rsidRDefault="00482110" w:rsidP="00540B77">
            <w:pPr>
              <w:pStyle w:val="TableHeading"/>
            </w:pPr>
            <w:r w:rsidRPr="00540B77">
              <w:t>Qty</w:t>
            </w:r>
          </w:p>
        </w:tc>
        <w:tc>
          <w:tcPr>
            <w:tcW w:w="89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50EE569" w14:textId="77777777" w:rsidR="00482110" w:rsidRPr="00540B77" w:rsidRDefault="00482110" w:rsidP="00540B77">
            <w:pPr>
              <w:pStyle w:val="TableHeading"/>
            </w:pPr>
            <w:r w:rsidRPr="00540B77">
              <w:t>CPUs</w:t>
            </w:r>
          </w:p>
        </w:tc>
        <w:tc>
          <w:tcPr>
            <w:tcW w:w="112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2783B1EE" w14:textId="77777777" w:rsidR="00482110" w:rsidRPr="00540B77" w:rsidRDefault="00482110" w:rsidP="00540B77">
            <w:pPr>
              <w:pStyle w:val="TableHeading"/>
            </w:pPr>
            <w:r w:rsidRPr="00540B77">
              <w:t>RAM</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24DC790" w14:textId="77777777" w:rsidR="00482110" w:rsidRPr="00540B77" w:rsidRDefault="00482110" w:rsidP="00540B77">
            <w:pPr>
              <w:pStyle w:val="TableHeading"/>
            </w:pPr>
            <w:r w:rsidRPr="00540B77">
              <w:t>OS Version</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CED9974" w14:textId="77777777" w:rsidR="00482110" w:rsidRPr="00540B77" w:rsidRDefault="00482110" w:rsidP="00540B77">
            <w:pPr>
              <w:pStyle w:val="TableHeading"/>
            </w:pPr>
            <w:r w:rsidRPr="00540B77">
              <w:t>OS Storage</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4224F58C" w14:textId="77777777" w:rsidR="00482110" w:rsidRPr="00540B77" w:rsidRDefault="00482110" w:rsidP="00540B77">
            <w:pPr>
              <w:pStyle w:val="TableHeading"/>
            </w:pPr>
            <w:r w:rsidRPr="00540B77">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5626AF">
            <w:pPr>
              <w:pStyle w:val="TableText"/>
            </w:pPr>
            <w:r w:rsidRPr="00CC70AC">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5626AF">
            <w:pPr>
              <w:pStyle w:val="TableText"/>
            </w:pPr>
            <w:r w:rsidRPr="00CC70AC">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5626AF">
            <w:pPr>
              <w:pStyle w:val="TableText"/>
            </w:pPr>
            <w:r w:rsidRPr="00CC70AC">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5626AF">
            <w:pPr>
              <w:pStyle w:val="TableText"/>
            </w:pPr>
            <w:r w:rsidRPr="00CC70AC">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5626AF">
            <w:pPr>
              <w:pStyle w:val="TableText"/>
            </w:pPr>
            <w:r w:rsidRPr="00CC70AC">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5626AF">
            <w:pPr>
              <w:pStyle w:val="TableText"/>
            </w:pPr>
            <w:r w:rsidRPr="00CC70AC">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5626AF">
            <w:pPr>
              <w:pStyle w:val="TableText"/>
            </w:pPr>
            <w:r w:rsidRPr="00CC70AC">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5626AF">
            <w:pPr>
              <w:pStyle w:val="TableText"/>
            </w:pPr>
            <w:r w:rsidRPr="00CC70AC">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5626AF">
            <w:pPr>
              <w:pStyle w:val="TableText"/>
            </w:pPr>
            <w:r w:rsidRPr="00CC70AC">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5626AF">
            <w:pPr>
              <w:pStyle w:val="TableText"/>
            </w:pPr>
            <w:r w:rsidRPr="00CC70AC">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5626AF">
            <w:pPr>
              <w:pStyle w:val="TableText"/>
            </w:pPr>
            <w:r w:rsidRPr="00CC70AC">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5626AF">
            <w:pPr>
              <w:pStyle w:val="TableText"/>
            </w:pPr>
            <w:r w:rsidRPr="00CC70AC">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5626AF">
            <w:pPr>
              <w:pStyle w:val="TableText"/>
            </w:pPr>
            <w:r w:rsidRPr="00CC70AC">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5626AF">
            <w:pPr>
              <w:pStyle w:val="TableText"/>
            </w:pPr>
            <w:r w:rsidRPr="00CC70AC">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5626AF">
            <w:pPr>
              <w:pStyle w:val="TableText"/>
            </w:pPr>
            <w:r w:rsidRPr="00CC70AC">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5626AF">
            <w:pPr>
              <w:pStyle w:val="TableText"/>
            </w:pPr>
            <w:r w:rsidRPr="00CC70AC">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5626AF">
            <w:pPr>
              <w:pStyle w:val="TableText"/>
            </w:pPr>
            <w:r w:rsidRPr="00CC70AC">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5626AF">
            <w:pPr>
              <w:pStyle w:val="TableText"/>
            </w:pPr>
            <w:r w:rsidRPr="00CC70AC">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5626AF">
            <w:pPr>
              <w:pStyle w:val="TableText"/>
            </w:pPr>
            <w:r w:rsidRPr="00CC70AC">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5626AF">
            <w:pPr>
              <w:pStyle w:val="TableText"/>
            </w:pPr>
            <w:r w:rsidRPr="00CC70AC">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5626AF">
            <w:pPr>
              <w:pStyle w:val="TableText"/>
            </w:pPr>
            <w:r w:rsidRPr="00CC70AC">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5626AF">
            <w:pPr>
              <w:pStyle w:val="TableText"/>
            </w:pPr>
            <w:r w:rsidRPr="00CC70AC">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5626AF">
            <w:pPr>
              <w:pStyle w:val="TableText"/>
            </w:pPr>
            <w:r w:rsidRPr="00CC70AC">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5626AF">
            <w:pPr>
              <w:pStyle w:val="TableText"/>
            </w:pPr>
            <w:r w:rsidRPr="00CC70AC">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5626AF">
            <w:pPr>
              <w:pStyle w:val="TableText"/>
            </w:pPr>
            <w:r w:rsidRPr="00CC70AC">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5626AF">
            <w:pPr>
              <w:pStyle w:val="TableText"/>
            </w:pPr>
            <w:r w:rsidRPr="00CC70AC">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5626AF">
            <w:pPr>
              <w:pStyle w:val="TableText"/>
            </w:pPr>
            <w:r w:rsidRPr="00CC70AC">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5626AF">
            <w:pPr>
              <w:pStyle w:val="TableText"/>
            </w:pPr>
            <w:r w:rsidRPr="00CC70AC">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5626AF">
            <w:pPr>
              <w:pStyle w:val="TableText"/>
            </w:pPr>
            <w:commentRangeStart w:id="141"/>
            <w:commentRangeStart w:id="142"/>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5626AF">
            <w:pPr>
              <w:pStyle w:val="TableText"/>
            </w:pPr>
            <w:r w:rsidRPr="00CC70AC">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5626AF">
            <w:pPr>
              <w:pStyle w:val="TableText"/>
            </w:pPr>
            <w:r w:rsidRPr="00CC70AC">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5626AF">
            <w:pPr>
              <w:pStyle w:val="TableText"/>
            </w:pPr>
            <w:r w:rsidRPr="00CC70AC">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5626AF">
            <w:pPr>
              <w:pStyle w:val="TableText"/>
            </w:pPr>
            <w:r w:rsidRPr="00CC70AC">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5626AF">
            <w:pPr>
              <w:pStyle w:val="TableText"/>
            </w:pPr>
            <w:r w:rsidRPr="00CC70AC">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5626AF">
            <w:pPr>
              <w:pStyle w:val="TableText"/>
            </w:pPr>
            <w:r w:rsidRPr="00CC70AC">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5626AF">
            <w:pPr>
              <w:pStyle w:val="TableText"/>
            </w:pPr>
            <w:r w:rsidRPr="00CC70AC">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5626AF">
            <w:pPr>
              <w:pStyle w:val="TableText"/>
            </w:pPr>
            <w:r w:rsidRPr="00CC70AC">
              <w:t>800 GB</w:t>
            </w:r>
            <w:commentRangeEnd w:id="141"/>
            <w:r w:rsidR="007941EF">
              <w:rPr>
                <w:rStyle w:val="CommentReference"/>
              </w:rPr>
              <w:commentReference w:id="141"/>
            </w:r>
            <w:r w:rsidR="007215DF">
              <w:rPr>
                <w:rStyle w:val="CommentReference"/>
              </w:rPr>
              <w:commentReference w:id="142"/>
            </w:r>
          </w:p>
        </w:tc>
      </w:tr>
      <w:commentRangeEnd w:id="142"/>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143" w:name="_Toc530308146"/>
      <w:r w:rsidRPr="00F458A0">
        <w:t>Software Detailed Design</w:t>
      </w:r>
      <w:bookmarkEnd w:id="143"/>
    </w:p>
    <w:p w14:paraId="4276B37D" w14:textId="77777777" w:rsidR="00A17716" w:rsidRDefault="00A17716" w:rsidP="00A17716">
      <w:pPr>
        <w:pStyle w:val="Heading3"/>
      </w:pPr>
      <w:bookmarkStart w:id="144" w:name="_Toc530308147"/>
      <w:r w:rsidRPr="00F458A0">
        <w:t>Conceptual Design</w:t>
      </w:r>
      <w:bookmarkEnd w:id="144"/>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145" w:name="_Toc530308148"/>
      <w:r>
        <w:t>Presentation Layer Design</w:t>
      </w:r>
      <w:bookmarkEnd w:id="145"/>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075719BA" w:rsidR="00A17716" w:rsidRPr="008E5575" w:rsidRDefault="00A17716" w:rsidP="00A17716">
      <w:pPr>
        <w:pStyle w:val="NormalWeb"/>
      </w:pPr>
      <w:r w:rsidRPr="008E5575">
        <w:t xml:space="preserve">“Lazy Loading” is angular2’s way of delivering components or pages only when they are </w:t>
      </w:r>
      <w:r w:rsidR="000F7862" w:rsidRPr="008E5575">
        <w:t>called. This</w:t>
      </w:r>
      <w:r w:rsidRPr="008E5575">
        <w:t xml:space="preserve"> saves memory and makes the system faster.</w:t>
      </w:r>
    </w:p>
    <w:p w14:paraId="7C9F40F2" w14:textId="3382A4C0" w:rsidR="00A17716" w:rsidRPr="008E5575" w:rsidRDefault="00A17716" w:rsidP="00A17716">
      <w:pPr>
        <w:pStyle w:val="NormalWeb"/>
      </w:pPr>
      <w:r w:rsidRPr="008E5575">
        <w:t xml:space="preserve">The first part of Lazy Loading is make sure components are independent of the main page. </w:t>
      </w:r>
      <w:r w:rsidR="000F7862" w:rsidRPr="008E5575">
        <w:t>This type</w:t>
      </w:r>
      <w:r w:rsidRPr="008E5575">
        <w:t xml:space="preserv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[NewModuleName]</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[NewComponentName]</w:t>
      </w:r>
    </w:p>
    <w:p w14:paraId="6422FC13" w14:textId="33DF9800" w:rsidR="00A17716" w:rsidRPr="008E5575" w:rsidRDefault="00A17716" w:rsidP="00A17716">
      <w:pPr>
        <w:pStyle w:val="NormalWeb"/>
      </w:pPr>
      <w:r w:rsidRPr="008E5575">
        <w:t>3. Make a module shared by replacing the imported BrowserModule with CommonModule</w:t>
      </w:r>
      <w:r w:rsidR="005221E4">
        <w:t xml:space="preserve"> </w:t>
      </w:r>
      <w:r w:rsidRPr="008E5575">
        <w:t>inside module ts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lastRenderedPageBreak/>
        <w:t>lazy, we are going to lazy load a module conveniently called LazyModule. Look closely at the</w:t>
      </w:r>
    </w:p>
    <w:p w14:paraId="61D32142" w14:textId="77777777" w:rsidR="00A17716" w:rsidRPr="008E5575" w:rsidRDefault="00A17716" w:rsidP="00A17716">
      <w:pPr>
        <w:pStyle w:val="NormalWeb"/>
      </w:pPr>
      <w:r w:rsidRPr="008E5575">
        <w:t>definition of that route:</w:t>
      </w:r>
    </w:p>
    <w:p w14:paraId="7BAFD3C3" w14:textId="77777777" w:rsidR="00A17716" w:rsidRPr="008E5575" w:rsidRDefault="00A17716" w:rsidP="00A17716">
      <w:pPr>
        <w:pStyle w:val="NormalWeb"/>
      </w:pPr>
      <w:r w:rsidRPr="008E5575">
        <w:t>{ path: 'lazy', loadChildren: 'lazy/lazy.module#LazyModule'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1. We use the property loadChildren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There's nothing special about LazyModule other than it has its own routing and a component</w:t>
      </w:r>
    </w:p>
    <w:p w14:paraId="42F9E176" w14:textId="77777777" w:rsidR="00A17716" w:rsidRPr="008E5575" w:rsidRDefault="00A17716" w:rsidP="00A17716">
      <w:pPr>
        <w:pStyle w:val="NormalWeb"/>
      </w:pPr>
      <w:r w:rsidRPr="008E5575">
        <w:t>called LazyComponent.</w:t>
      </w:r>
    </w:p>
    <w:p w14:paraId="074B31DB" w14:textId="77777777" w:rsidR="00A17716" w:rsidRPr="008E5575" w:rsidRDefault="00A17716" w:rsidP="00A17716">
      <w:pPr>
        <w:pStyle w:val="NormalWeb"/>
      </w:pPr>
      <w:r w:rsidRPr="008E5575">
        <w:t>app/lazy/lazy.module.ts</w:t>
      </w:r>
    </w:p>
    <w:p w14:paraId="6AC444B2" w14:textId="77777777" w:rsidR="00A17716" w:rsidRPr="008E5575" w:rsidRDefault="00A17716" w:rsidP="00A17716">
      <w:pPr>
        <w:pStyle w:val="NormalWeb"/>
      </w:pPr>
      <w:r w:rsidRPr="008E5575">
        <w:t>import { NgModule } from '@angular/core';</w:t>
      </w:r>
    </w:p>
    <w:p w14:paraId="068C4BF7" w14:textId="77777777" w:rsidR="00A17716" w:rsidRPr="008E5575" w:rsidRDefault="00A17716" w:rsidP="00A17716">
      <w:pPr>
        <w:pStyle w:val="NormalWeb"/>
      </w:pPr>
      <w:r w:rsidRPr="008E5575">
        <w:t>import { LazyComponent } from './lazy.component';</w:t>
      </w:r>
    </w:p>
    <w:p w14:paraId="4F4AFA67" w14:textId="77777777" w:rsidR="00A17716" w:rsidRPr="008E5575" w:rsidRDefault="00A17716" w:rsidP="00A17716">
      <w:pPr>
        <w:pStyle w:val="NormalWeb"/>
      </w:pPr>
      <w:r w:rsidRPr="008E5575">
        <w:t>import { routing } from './lazy.routing';</w:t>
      </w:r>
    </w:p>
    <w:p w14:paraId="0A7519B0" w14:textId="77777777" w:rsidR="00A17716" w:rsidRPr="008E5575" w:rsidRDefault="00A17716" w:rsidP="00A17716">
      <w:pPr>
        <w:pStyle w:val="NormalWeb"/>
      </w:pPr>
      <w:r w:rsidRPr="008E5575">
        <w:t>@NgModule({</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[LazyComponent]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export class LazyModule {}</w:t>
      </w:r>
    </w:p>
    <w:p w14:paraId="64432C12" w14:textId="77777777" w:rsidR="00A17716" w:rsidRPr="008E5575" w:rsidRDefault="00A17716" w:rsidP="00A17716">
      <w:pPr>
        <w:pStyle w:val="NormalWeb"/>
      </w:pPr>
      <w:r w:rsidRPr="008E5575">
        <w:t>If we define the class LazyModule as the default export of the file, we don't need to define the</w:t>
      </w:r>
    </w:p>
    <w:p w14:paraId="7FFE8E85" w14:textId="77777777" w:rsidR="00A17716" w:rsidRPr="008E5575" w:rsidRDefault="00A17716" w:rsidP="00A17716">
      <w:pPr>
        <w:pStyle w:val="NormalWeb"/>
      </w:pPr>
      <w:r w:rsidRPr="008E5575">
        <w:t>class name in the loadChildren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app/lazy/lazy.routing.ts</w:t>
      </w:r>
    </w:p>
    <w:p w14:paraId="7C25A925" w14:textId="77777777" w:rsidR="00A17716" w:rsidRPr="008E5575" w:rsidRDefault="00A17716" w:rsidP="00A17716">
      <w:pPr>
        <w:pStyle w:val="NormalWeb"/>
      </w:pPr>
      <w:r w:rsidRPr="008E5575">
        <w:lastRenderedPageBreak/>
        <w:t>import { ModuleWithProviders } from '@angular/core';</w:t>
      </w:r>
    </w:p>
    <w:p w14:paraId="4BD6E122" w14:textId="77777777" w:rsidR="00A17716" w:rsidRPr="008E5575" w:rsidRDefault="00A17716" w:rsidP="00A17716">
      <w:pPr>
        <w:pStyle w:val="NormalWeb"/>
      </w:pPr>
      <w:r w:rsidRPr="008E5575">
        <w:t>import { Routes, RouterModule } from '@angular/router';</w:t>
      </w:r>
    </w:p>
    <w:p w14:paraId="0D87B663" w14:textId="77777777" w:rsidR="00A17716" w:rsidRPr="008E5575" w:rsidRDefault="00A17716" w:rsidP="00A17716">
      <w:pPr>
        <w:pStyle w:val="NormalWeb"/>
      </w:pPr>
      <w:r w:rsidRPr="008E5575">
        <w:t>import { LazyComponent } from './lazy.component';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path: '', component: LazyComponent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export const routing: ModuleWithProviders = RouterModule.forChild(routes);</w:t>
      </w:r>
    </w:p>
    <w:p w14:paraId="33483863" w14:textId="77777777" w:rsidR="00A17716" w:rsidRPr="008E5575" w:rsidRDefault="00A17716" w:rsidP="00A17716">
      <w:pPr>
        <w:pStyle w:val="NormalWeb"/>
      </w:pPr>
      <w:r w:rsidRPr="008E5575">
        <w:t>Notice that we use the method call forChild instead of forRoot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Finally, our LazyComponent is very similar to EagerComponent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app/lazy/lazy.component.ts</w:t>
      </w:r>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LazyComponent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AppModule along with the AppComponent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Component". Until this point, the LazyModule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lastRenderedPageBreak/>
        <w:t>Component" in the browser.</w:t>
      </w:r>
    </w:p>
    <w:p w14:paraId="40D16FD7" w14:textId="79730C02" w:rsidR="00A17716" w:rsidRPr="009C1A65" w:rsidRDefault="00A17716" w:rsidP="00A17716">
      <w:pPr>
        <w:pStyle w:val="Caption"/>
        <w:rPr>
          <w:rFonts w:ascii="Arial" w:hAnsi="Arial" w:cs="Arial"/>
        </w:rPr>
      </w:pPr>
      <w:bookmarkStart w:id="146" w:name="_Toc53005896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146"/>
    </w:p>
    <w:p w14:paraId="3DBC6A44" w14:textId="77777777" w:rsidR="00A17716" w:rsidRPr="008E5575"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0458068" w14:textId="77777777" w:rsidR="00A17716" w:rsidRPr="008E5575" w:rsidRDefault="00A17716" w:rsidP="00A17716">
      <w:pPr>
        <w:pStyle w:val="Heading4"/>
      </w:pPr>
      <w:bookmarkStart w:id="147" w:name="_Toc530308149"/>
      <w:r>
        <w:t>Services Layer Design</w:t>
      </w:r>
      <w:bookmarkEnd w:id="147"/>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38"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148" w:name="_Toc530058962"/>
      <w:r>
        <w:t xml:space="preserve">Figure </w:t>
      </w:r>
      <w:r w:rsidR="00E9798A">
        <w:fldChar w:fldCharType="begin"/>
      </w:r>
      <w:r w:rsidR="00E9798A">
        <w:instrText xml:space="preserve"> SEQ Figur</w:instrText>
      </w:r>
      <w:r w:rsidR="00E9798A">
        <w:instrText xml:space="preserve">e \* ARABIC </w:instrText>
      </w:r>
      <w:r w:rsidR="00E9798A">
        <w:fldChar w:fldCharType="separate"/>
      </w:r>
      <w:r w:rsidR="006B661F">
        <w:rPr>
          <w:noProof/>
        </w:rPr>
        <w:t>13</w:t>
      </w:r>
      <w:r w:rsidR="00E9798A">
        <w:rPr>
          <w:noProof/>
        </w:rPr>
        <w:fldChar w:fldCharType="end"/>
      </w:r>
      <w:r>
        <w:t xml:space="preserve"> - </w:t>
      </w:r>
      <w:r w:rsidRPr="007B0EAD">
        <w:t xml:space="preserve">MCCF </w:t>
      </w:r>
      <w:r>
        <w:t xml:space="preserve">EDI </w:t>
      </w:r>
      <w:r w:rsidRPr="007B0EAD">
        <w:t>TAS L</w:t>
      </w:r>
      <w:r>
        <w:t>oad Balanced node.js Web System</w:t>
      </w:r>
      <w:bookmarkEnd w:id="148"/>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35F72BB9"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w:t>
      </w:r>
      <w:r w:rsidRPr="00061AB6">
        <w:rPr>
          <w:b w:val="0"/>
        </w:rPr>
        <w:lastRenderedPageBreak/>
        <w:t xml:space="preserve">versions can be implemented without downtime. The Core Layer </w:t>
      </w:r>
      <w:r w:rsidR="000F7862" w:rsidRPr="00061AB6">
        <w:rPr>
          <w:b w:val="0"/>
        </w:rPr>
        <w:t>can</w:t>
      </w:r>
      <w:r w:rsidRPr="00061AB6">
        <w:rPr>
          <w:b w:val="0"/>
        </w:rPr>
        <w:t xml:space="preserve"> access external services such as the planned FHIR API for VistA Data Access, as well as data sources in the data layer.</w:t>
      </w:r>
    </w:p>
    <w:p w14:paraId="0331B6BE" w14:textId="5A6780A9" w:rsidR="009B123A" w:rsidRPr="009B123A" w:rsidRDefault="009B123A" w:rsidP="009B123A">
      <w:pPr>
        <w:pStyle w:val="Caption"/>
      </w:pPr>
      <w:bookmarkStart w:id="149" w:name="_Toc530058963"/>
      <w:r>
        <w:t xml:space="preserve">Figure </w:t>
      </w:r>
      <w:r w:rsidR="00E9798A">
        <w:fldChar w:fldCharType="begin"/>
      </w:r>
      <w:r w:rsidR="00E9798A">
        <w:instrText xml:space="preserve"> SEQ Figure \* ARABIC </w:instrText>
      </w:r>
      <w:r w:rsidR="00E9798A">
        <w:fldChar w:fldCharType="separate"/>
      </w:r>
      <w:r w:rsidR="006B661F">
        <w:rPr>
          <w:noProof/>
        </w:rPr>
        <w:t>14</w:t>
      </w:r>
      <w:r w:rsidR="00E9798A">
        <w:rPr>
          <w:noProof/>
        </w:rPr>
        <w:fldChar w:fldCharType="end"/>
      </w:r>
      <w:r>
        <w:t xml:space="preserve"> - </w:t>
      </w:r>
      <w:r w:rsidRPr="003B138A">
        <w:t xml:space="preserve">MCCF </w:t>
      </w:r>
      <w:r>
        <w:t xml:space="preserve">EDI </w:t>
      </w:r>
      <w:r w:rsidRPr="003B138A">
        <w:t>TAS Services Design</w:t>
      </w:r>
      <w:bookmarkEnd w:id="149"/>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0">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150" w:name="_Toc530058964"/>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150"/>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037C8C">
      <w:pPr>
        <w:pStyle w:val="BodyText"/>
        <w:numPr>
          <w:ilvl w:val="0"/>
          <w:numId w:val="38"/>
        </w:numPr>
        <w:spacing w:before="120"/>
        <w:rPr>
          <w:rFonts w:eastAsia="Times New Roman"/>
          <w:szCs w:val="20"/>
        </w:rPr>
      </w:pPr>
      <w:r>
        <w:t>Common Logging capability for MCCF TAS applications</w:t>
      </w:r>
    </w:p>
    <w:p w14:paraId="6E554D28" w14:textId="77777777" w:rsidR="00A17716" w:rsidRDefault="00A17716" w:rsidP="00037C8C">
      <w:pPr>
        <w:pStyle w:val="BodyText"/>
        <w:numPr>
          <w:ilvl w:val="0"/>
          <w:numId w:val="38"/>
        </w:numPr>
        <w:spacing w:before="120"/>
      </w:pPr>
      <w:r>
        <w:t>Ability to configure:</w:t>
      </w:r>
    </w:p>
    <w:p w14:paraId="597DE561" w14:textId="77777777" w:rsidR="00A17716" w:rsidRDefault="00A17716" w:rsidP="00037C8C">
      <w:pPr>
        <w:pStyle w:val="BodyText"/>
        <w:numPr>
          <w:ilvl w:val="1"/>
          <w:numId w:val="38"/>
        </w:numPr>
        <w:spacing w:before="120"/>
      </w:pPr>
      <w:r>
        <w:t>Log levels</w:t>
      </w:r>
    </w:p>
    <w:p w14:paraId="4DD58FBB" w14:textId="77777777" w:rsidR="00A17716" w:rsidRDefault="00A17716" w:rsidP="00037C8C">
      <w:pPr>
        <w:pStyle w:val="BodyText"/>
        <w:numPr>
          <w:ilvl w:val="1"/>
          <w:numId w:val="38"/>
        </w:numPr>
        <w:spacing w:before="120"/>
      </w:pPr>
      <w:r>
        <w:t>Log level styles</w:t>
      </w:r>
    </w:p>
    <w:p w14:paraId="14F7DC71" w14:textId="77777777" w:rsidR="00A17716" w:rsidRDefault="00A17716" w:rsidP="00037C8C">
      <w:pPr>
        <w:pStyle w:val="BodyText"/>
        <w:numPr>
          <w:ilvl w:val="1"/>
          <w:numId w:val="38"/>
        </w:numPr>
        <w:spacing w:before="120"/>
      </w:pPr>
      <w:r>
        <w:t>Log locations</w:t>
      </w:r>
    </w:p>
    <w:p w14:paraId="03D096EC" w14:textId="77777777" w:rsidR="00A17716" w:rsidRDefault="00A17716" w:rsidP="00037C8C">
      <w:pPr>
        <w:pStyle w:val="BodyText"/>
        <w:numPr>
          <w:ilvl w:val="0"/>
          <w:numId w:val="38"/>
        </w:numPr>
        <w:spacing w:before="120"/>
      </w:pPr>
      <w:r>
        <w:t>Integration with IAM</w:t>
      </w:r>
    </w:p>
    <w:p w14:paraId="743A943A" w14:textId="77777777" w:rsidR="00A17716" w:rsidRDefault="00A17716" w:rsidP="00037C8C">
      <w:pPr>
        <w:pStyle w:val="BodyText"/>
        <w:numPr>
          <w:ilvl w:val="0"/>
          <w:numId w:val="38"/>
        </w:numPr>
        <w:spacing w:before="120"/>
      </w:pPr>
      <w:r>
        <w:t>Integration with MCCF TAS notification/alerting system</w:t>
      </w:r>
    </w:p>
    <w:p w14:paraId="065573A1" w14:textId="77777777" w:rsidR="00A17716" w:rsidRDefault="00A17716" w:rsidP="00037C8C">
      <w:pPr>
        <w:pStyle w:val="BodyText"/>
        <w:numPr>
          <w:ilvl w:val="0"/>
          <w:numId w:val="38"/>
        </w:numPr>
        <w:spacing w:before="120"/>
      </w:pPr>
      <w:r>
        <w:t>Log UI capability</w:t>
      </w:r>
    </w:p>
    <w:p w14:paraId="17419306" w14:textId="77777777" w:rsidR="00A17716" w:rsidRDefault="00A17716" w:rsidP="00037C8C">
      <w:pPr>
        <w:pStyle w:val="BodyText"/>
        <w:numPr>
          <w:ilvl w:val="1"/>
          <w:numId w:val="38"/>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“MCCFNodeCommonLogger” will be developed. It will be used as a dependency by MCCF TAS Node.js modules for logging purposes. Thus, each MCCF TAS Node.js module will have its own instance of MCCFNodeCommonLogger.</w:t>
      </w:r>
    </w:p>
    <w:p w14:paraId="4604063D" w14:textId="6655271B" w:rsidR="00A17716" w:rsidRDefault="00A17716" w:rsidP="00A17716">
      <w:r>
        <w:t xml:space="preserve">Each module that uses the MCCFNodeCommonLogger will provide a configuration file (logging.json) that will </w:t>
      </w:r>
      <w:r w:rsidR="000F7862">
        <w:t>be in</w:t>
      </w:r>
      <w:r>
        <w:t xml:space="preserve"> the logging folder in the module.</w:t>
      </w:r>
    </w:p>
    <w:p w14:paraId="23701BAB" w14:textId="77777777" w:rsidR="00A17716" w:rsidRDefault="00A17716" w:rsidP="00A17716">
      <w:r>
        <w:t>The config file will be used by MCCFNodeCommonLogger and defines the following:</w:t>
      </w:r>
    </w:p>
    <w:p w14:paraId="1EE229DE" w14:textId="77777777" w:rsidR="00A17716" w:rsidRDefault="00A17716" w:rsidP="00037C8C">
      <w:pPr>
        <w:pStyle w:val="ListParagraph"/>
        <w:numPr>
          <w:ilvl w:val="0"/>
          <w:numId w:val="36"/>
        </w:numPr>
        <w:spacing w:before="0" w:after="0"/>
      </w:pPr>
      <w:r>
        <w:t>Application name</w:t>
      </w:r>
    </w:p>
    <w:p w14:paraId="656CECB5" w14:textId="77777777" w:rsidR="00A17716" w:rsidRDefault="00A17716" w:rsidP="00037C8C">
      <w:pPr>
        <w:pStyle w:val="ListParagraph"/>
        <w:numPr>
          <w:ilvl w:val="0"/>
          <w:numId w:val="36"/>
        </w:numPr>
        <w:spacing w:before="0" w:after="0"/>
      </w:pPr>
      <w:r>
        <w:t>Log level for the application,</w:t>
      </w:r>
    </w:p>
    <w:p w14:paraId="1EC1CB66" w14:textId="77777777" w:rsidR="00A17716" w:rsidRDefault="00A17716" w:rsidP="00037C8C">
      <w:pPr>
        <w:pStyle w:val="ListParagraph"/>
        <w:numPr>
          <w:ilvl w:val="0"/>
          <w:numId w:val="36"/>
        </w:numPr>
        <w:spacing w:before="0" w:after="0"/>
      </w:pPr>
      <w:r>
        <w:t>Log level style – npm or syslog</w:t>
      </w:r>
    </w:p>
    <w:p w14:paraId="0BA4D443" w14:textId="77777777" w:rsidR="00A17716" w:rsidRDefault="00A17716" w:rsidP="00037C8C">
      <w:pPr>
        <w:pStyle w:val="ListParagraph"/>
        <w:numPr>
          <w:ilvl w:val="0"/>
          <w:numId w:val="36"/>
        </w:numPr>
        <w:spacing w:before="0" w:after="0"/>
      </w:pPr>
      <w:r>
        <w:t>URI for the MongoDB instance where logfiles will be stored</w:t>
      </w:r>
    </w:p>
    <w:p w14:paraId="4D6FB766" w14:textId="77777777" w:rsidR="00A17716" w:rsidRDefault="00A17716" w:rsidP="00037C8C">
      <w:pPr>
        <w:pStyle w:val="ListParagraph"/>
        <w:numPr>
          <w:ilvl w:val="0"/>
          <w:numId w:val="36"/>
        </w:numPr>
        <w:spacing w:before="0" w:after="0"/>
      </w:pPr>
      <w:r>
        <w:t>Path and name of the log file (one per log level)</w:t>
      </w:r>
    </w:p>
    <w:p w14:paraId="51DBB293" w14:textId="77777777" w:rsidR="00A17716" w:rsidRDefault="00A17716" w:rsidP="00037C8C">
      <w:pPr>
        <w:pStyle w:val="ListParagraph"/>
        <w:numPr>
          <w:ilvl w:val="0"/>
          <w:numId w:val="36"/>
        </w:numPr>
        <w:spacing w:before="0" w:after="0"/>
      </w:pPr>
      <w:r>
        <w:t>Logfile where unhandled exceptions will be logged to</w:t>
      </w:r>
    </w:p>
    <w:p w14:paraId="745E882B" w14:textId="77777777" w:rsidR="00A17716" w:rsidRDefault="00A17716" w:rsidP="00037C8C">
      <w:pPr>
        <w:pStyle w:val="ListParagraph"/>
        <w:numPr>
          <w:ilvl w:val="0"/>
          <w:numId w:val="36"/>
        </w:numPr>
        <w:spacing w:before="0" w:after="0"/>
      </w:pPr>
      <w:r>
        <w:t>If logging will take place in a logfile on the fileshare or in the database (db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An example of the logging.json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“appName”: “nameOfApp”,</w:t>
      </w:r>
    </w:p>
    <w:p w14:paraId="61BE98DC" w14:textId="77777777" w:rsidR="00A17716" w:rsidRDefault="00A17716" w:rsidP="00A17716">
      <w:pPr>
        <w:ind w:firstLine="720"/>
        <w:rPr>
          <w:b/>
          <w:i/>
        </w:rPr>
      </w:pPr>
      <w:r>
        <w:rPr>
          <w:b/>
          <w:i/>
        </w:rPr>
        <w:t>“logLevel”: “info”,</w:t>
      </w:r>
    </w:p>
    <w:p w14:paraId="67FB0F61" w14:textId="77777777" w:rsidR="00A17716" w:rsidRDefault="00A17716" w:rsidP="00A17716">
      <w:pPr>
        <w:ind w:firstLine="720"/>
        <w:rPr>
          <w:b/>
          <w:i/>
          <w:szCs w:val="22"/>
        </w:rPr>
      </w:pPr>
      <w:r>
        <w:rPr>
          <w:b/>
          <w:i/>
          <w:szCs w:val="22"/>
        </w:rPr>
        <w:t>“logLevelStyle”: “npm”,</w:t>
      </w:r>
    </w:p>
    <w:p w14:paraId="2589E5D0" w14:textId="77777777" w:rsidR="00A17716" w:rsidRDefault="00A17716" w:rsidP="00A17716">
      <w:pPr>
        <w:ind w:firstLine="720"/>
        <w:rPr>
          <w:b/>
          <w:i/>
        </w:rPr>
      </w:pPr>
      <w:r>
        <w:rPr>
          <w:b/>
          <w:i/>
        </w:rPr>
        <w:t>“filenameINFO”: “MCCFApp1INFO.log”,</w:t>
      </w:r>
    </w:p>
    <w:p w14:paraId="364233C8" w14:textId="77777777" w:rsidR="00A17716" w:rsidRDefault="00A17716" w:rsidP="00A17716">
      <w:pPr>
        <w:ind w:firstLine="720"/>
        <w:rPr>
          <w:b/>
          <w:i/>
        </w:rPr>
      </w:pPr>
      <w:r>
        <w:rPr>
          <w:b/>
          <w:i/>
        </w:rPr>
        <w:t>“filenameWARN”: “MCCFApp1WARN.log”,</w:t>
      </w:r>
    </w:p>
    <w:p w14:paraId="24C9439E" w14:textId="77777777" w:rsidR="00A17716" w:rsidRDefault="00A17716" w:rsidP="00A17716">
      <w:pPr>
        <w:ind w:firstLine="720"/>
        <w:rPr>
          <w:b/>
          <w:i/>
        </w:rPr>
      </w:pPr>
      <w:r>
        <w:rPr>
          <w:b/>
          <w:i/>
        </w:rPr>
        <w:t>“filenameDEBUG”: “MCCFApp1DEBUG.log”,</w:t>
      </w:r>
    </w:p>
    <w:p w14:paraId="5833D492" w14:textId="77777777" w:rsidR="00A17716" w:rsidRDefault="00A17716" w:rsidP="00A17716">
      <w:pPr>
        <w:ind w:firstLine="720"/>
        <w:rPr>
          <w:b/>
          <w:i/>
        </w:rPr>
      </w:pPr>
      <w:r>
        <w:rPr>
          <w:b/>
          <w:i/>
        </w:rPr>
        <w:t>“filenameERROR”: “MCCFApp1ERROR.log”,</w:t>
      </w:r>
    </w:p>
    <w:p w14:paraId="576ECC84" w14:textId="77777777" w:rsidR="00A17716" w:rsidRDefault="00A17716" w:rsidP="00A17716">
      <w:pPr>
        <w:ind w:firstLine="720"/>
        <w:rPr>
          <w:b/>
          <w:i/>
        </w:rPr>
      </w:pPr>
      <w:r>
        <w:rPr>
          <w:b/>
          <w:i/>
        </w:rPr>
        <w:t>“filenameExceptions”: “MCCFApp1Exceptions.log”,</w:t>
      </w:r>
    </w:p>
    <w:p w14:paraId="50A8B7DF" w14:textId="77777777" w:rsidR="00A17716" w:rsidRDefault="00A17716" w:rsidP="00A17716">
      <w:pPr>
        <w:ind w:firstLine="720"/>
        <w:rPr>
          <w:b/>
          <w:i/>
        </w:rPr>
      </w:pPr>
      <w:r>
        <w:rPr>
          <w:b/>
          <w:i/>
        </w:rPr>
        <w:t>“filepath”: “//server/path/to/logfile”,</w:t>
      </w:r>
    </w:p>
    <w:p w14:paraId="73A2D0A2" w14:textId="77777777" w:rsidR="00A17716" w:rsidRDefault="00A17716" w:rsidP="00A17716">
      <w:pPr>
        <w:ind w:firstLine="720"/>
        <w:rPr>
          <w:b/>
          <w:i/>
          <w:szCs w:val="22"/>
        </w:rPr>
      </w:pPr>
      <w:r>
        <w:rPr>
          <w:b/>
          <w:i/>
          <w:szCs w:val="22"/>
        </w:rPr>
        <w:t>“dbUri”: “mongodb://user:pass@host:port/MCCFApp1”,</w:t>
      </w:r>
    </w:p>
    <w:p w14:paraId="482AC2E6" w14:textId="77777777" w:rsidR="00A17716" w:rsidRDefault="00A17716" w:rsidP="00A17716">
      <w:pPr>
        <w:ind w:firstLine="720"/>
        <w:rPr>
          <w:b/>
          <w:i/>
        </w:rPr>
      </w:pPr>
      <w:r>
        <w:rPr>
          <w:b/>
          <w:i/>
          <w:szCs w:val="22"/>
        </w:rPr>
        <w:t xml:space="preserve"> </w:t>
      </w:r>
      <w:r>
        <w:rPr>
          <w:b/>
          <w:i/>
        </w:rPr>
        <w:t>“errorLoggingMethod”: “db”,</w:t>
      </w:r>
    </w:p>
    <w:p w14:paraId="2B83C8B3" w14:textId="77777777" w:rsidR="00A17716" w:rsidRDefault="00A17716" w:rsidP="00A17716">
      <w:pPr>
        <w:ind w:firstLine="720"/>
        <w:rPr>
          <w:b/>
          <w:i/>
        </w:rPr>
      </w:pPr>
      <w:r>
        <w:rPr>
          <w:b/>
          <w:i/>
        </w:rPr>
        <w:t>“infoLoggingMethod”: “ file”,</w:t>
      </w:r>
    </w:p>
    <w:p w14:paraId="79B73804" w14:textId="77777777" w:rsidR="00A17716" w:rsidRDefault="00A17716" w:rsidP="00A17716">
      <w:pPr>
        <w:ind w:firstLine="720"/>
        <w:rPr>
          <w:b/>
          <w:i/>
        </w:rPr>
      </w:pPr>
      <w:r>
        <w:rPr>
          <w:b/>
          <w:i/>
        </w:rPr>
        <w:t>“warnLoggingMethod”: “file”,</w:t>
      </w:r>
    </w:p>
    <w:p w14:paraId="04ECEC1D" w14:textId="77777777" w:rsidR="00A17716" w:rsidRDefault="00A17716" w:rsidP="00A17716">
      <w:pPr>
        <w:ind w:firstLine="720"/>
        <w:rPr>
          <w:b/>
          <w:i/>
        </w:rPr>
      </w:pPr>
      <w:r>
        <w:rPr>
          <w:b/>
          <w:i/>
        </w:rPr>
        <w:t>“debugLoggingMethod”: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037C8C">
      <w:pPr>
        <w:pStyle w:val="ListParagraph"/>
        <w:numPr>
          <w:ilvl w:val="0"/>
          <w:numId w:val="37"/>
        </w:numPr>
        <w:spacing w:before="0" w:after="0"/>
      </w:pPr>
      <w:r>
        <w:t xml:space="preserve">one of the </w:t>
      </w:r>
      <w:r>
        <w:rPr>
          <w:i/>
        </w:rPr>
        <w:t>syslog</w:t>
      </w:r>
      <w:r>
        <w:t xml:space="preserve"> logleves: </w:t>
      </w:r>
      <w:r>
        <w:rPr>
          <w:color w:val="3C3C3C"/>
        </w:rPr>
        <w:t>emerg</w:t>
      </w:r>
      <w:r>
        <w:t xml:space="preserve">, </w:t>
      </w:r>
      <w:r>
        <w:rPr>
          <w:color w:val="3C3C3C"/>
        </w:rPr>
        <w:t>alert</w:t>
      </w:r>
      <w:r>
        <w:t>, crit, error, warning, notice, info, or debug or</w:t>
      </w:r>
    </w:p>
    <w:p w14:paraId="4BFDD921" w14:textId="77777777" w:rsidR="00A17716" w:rsidRDefault="00A17716" w:rsidP="00037C8C">
      <w:pPr>
        <w:pStyle w:val="ListParagraph"/>
        <w:numPr>
          <w:ilvl w:val="0"/>
          <w:numId w:val="37"/>
        </w:numPr>
        <w:spacing w:before="0" w:after="0"/>
      </w:pPr>
      <w:r>
        <w:t xml:space="preserve">one of the </w:t>
      </w:r>
      <w:r>
        <w:rPr>
          <w:i/>
        </w:rPr>
        <w:t>npm</w:t>
      </w:r>
      <w:r>
        <w:t xml:space="preserve"> log levels: error, warn, info, verbose, debug, or silly</w:t>
      </w:r>
    </w:p>
    <w:p w14:paraId="647F9C08" w14:textId="77777777" w:rsidR="00A17716" w:rsidRDefault="00A17716" w:rsidP="00A17716"/>
    <w:p w14:paraId="0E91BEF8" w14:textId="77777777" w:rsidR="00A17716" w:rsidRDefault="00A17716" w:rsidP="00A17716">
      <w:r>
        <w:t>MCCFNodeCommonLogger will provide two methods called “</w:t>
      </w:r>
      <w:r>
        <w:rPr>
          <w:b/>
        </w:rPr>
        <w:t>log</w:t>
      </w:r>
      <w:r>
        <w:t>”.</w:t>
      </w:r>
    </w:p>
    <w:p w14:paraId="0857DE54" w14:textId="77777777" w:rsidR="00A17716" w:rsidRDefault="00A17716" w:rsidP="00A17716">
      <w:r>
        <w:t>One method will have two parameters (Log level and Message). (used by non Angular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The file logging.json will be read every time the .log method is called</w:t>
      </w:r>
    </w:p>
    <w:p w14:paraId="151E8FB9" w14:textId="77777777" w:rsidR="00A17716" w:rsidRDefault="00A17716" w:rsidP="00A17716">
      <w:r>
        <w:t>MCCFNodeCommonLogger will use the NPM module “winston” to impelement the actual logging feature (</w:t>
      </w:r>
      <w:hyperlink r:id="rId42" w:history="1">
        <w:r>
          <w:rPr>
            <w:rStyle w:val="Hyperlink"/>
          </w:rPr>
          <w:t>https://www.npmjs.com/package/winston</w:t>
        </w:r>
      </w:hyperlink>
      <w:r>
        <w:t>).</w:t>
      </w:r>
    </w:p>
    <w:p w14:paraId="507C56B1" w14:textId="77777777" w:rsidR="00A17716" w:rsidRDefault="00A17716" w:rsidP="00A17716">
      <w:pPr>
        <w:pStyle w:val="BodyText"/>
      </w:pPr>
      <w:r>
        <w:t>A log message created by winston will look like the following:</w:t>
      </w:r>
    </w:p>
    <w:p w14:paraId="4D169DC4" w14:textId="77777777" w:rsidR="00A17716" w:rsidRDefault="00A17716" w:rsidP="00A17716">
      <w:pPr>
        <w:pStyle w:val="BodyText"/>
      </w:pPr>
      <w:r>
        <w:rPr>
          <w:b/>
          <w:i/>
        </w:rPr>
        <w:t>{"level":"info","message":"this is a test","timestamp":"2017-05-11T14:13:11.006Z"}</w:t>
      </w:r>
    </w:p>
    <w:p w14:paraId="77AF3D65" w14:textId="77777777" w:rsidR="00A17716" w:rsidRDefault="00A17716" w:rsidP="00A17716">
      <w:r>
        <w:t>Not only will MCCFNodeCommonLogger provide logging when the log method is called, it will also provide logging in case of an uncaught exception (winston provides this feature and it can be implemented using the winston.handleExceptions function).</w:t>
      </w:r>
    </w:p>
    <w:p w14:paraId="18D339B0" w14:textId="77777777" w:rsidR="00A17716" w:rsidRDefault="00A17716" w:rsidP="00A17716">
      <w:r>
        <w:t>The following is an example of a message created in the exception logfile by winston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11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"uid":null,</w:t>
      </w:r>
    </w:p>
    <w:p w14:paraId="04919C9E" w14:textId="77777777" w:rsidR="00A17716" w:rsidRDefault="00A17716" w:rsidP="00A17716">
      <w:pPr>
        <w:rPr>
          <w:b/>
          <w:i/>
          <w:sz w:val="16"/>
          <w:szCs w:val="16"/>
        </w:rPr>
      </w:pPr>
      <w:r>
        <w:rPr>
          <w:b/>
          <w:i/>
          <w:sz w:val="16"/>
          <w:szCs w:val="16"/>
        </w:rPr>
        <w:t>      "gid":null,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"execPath":"C:\\Program Files\\nodejs\\node.exe",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xml:space="preserve">      "argv":[  </w:t>
      </w:r>
    </w:p>
    <w:p w14:paraId="056D16F5" w14:textId="77777777" w:rsidR="00A17716" w:rsidRDefault="00A17716" w:rsidP="00A17716">
      <w:pPr>
        <w:rPr>
          <w:b/>
          <w:i/>
          <w:sz w:val="16"/>
          <w:szCs w:val="16"/>
        </w:rPr>
      </w:pPr>
      <w:r>
        <w:rPr>
          <w:b/>
          <w:i/>
          <w:sz w:val="16"/>
          <w:szCs w:val="16"/>
        </w:rPr>
        <w:t>         "C:\\Program Files\\nodejs\\node.exe",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xml:space="preserve">      "memoryUsage":{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xml:space="preserve">   "os":{  </w:t>
      </w:r>
    </w:p>
    <w:p w14:paraId="1F87F561" w14:textId="77777777" w:rsidR="00A17716" w:rsidRDefault="00A17716" w:rsidP="00A17716">
      <w:pPr>
        <w:rPr>
          <w:b/>
          <w:i/>
          <w:sz w:val="16"/>
          <w:szCs w:val="16"/>
        </w:rPr>
      </w:pPr>
      <w:r>
        <w:rPr>
          <w:b/>
          <w:i/>
          <w:sz w:val="16"/>
          <w:szCs w:val="16"/>
        </w:rPr>
        <w:t xml:space="preserve">      "loadavg":[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"method":null,</w:t>
      </w:r>
    </w:p>
    <w:p w14:paraId="6376F9F7" w14:textId="77777777" w:rsidR="00A17716" w:rsidRDefault="00A17716" w:rsidP="00A17716">
      <w:pPr>
        <w:rPr>
          <w:b/>
          <w:i/>
          <w:sz w:val="16"/>
          <w:szCs w:val="16"/>
        </w:rPr>
      </w:pPr>
      <w:r>
        <w:rPr>
          <w:b/>
          <w:i/>
          <w:sz w:val="16"/>
          <w:szCs w:val="16"/>
        </w:rPr>
        <w:t>         "native":false</w:t>
      </w:r>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"file":"module.js",</w:t>
      </w:r>
    </w:p>
    <w:p w14:paraId="052F36D0" w14:textId="77777777" w:rsidR="00A17716" w:rsidRDefault="00A17716" w:rsidP="00A17716">
      <w:pPr>
        <w:rPr>
          <w:b/>
          <w:i/>
          <w:sz w:val="16"/>
          <w:szCs w:val="16"/>
        </w:rPr>
      </w:pPr>
      <w:r>
        <w:rPr>
          <w:b/>
          <w:i/>
          <w:sz w:val="16"/>
          <w:szCs w:val="16"/>
        </w:rPr>
        <w:t>         "function":"Module._compile",</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"method":"_compile",</w:t>
      </w:r>
    </w:p>
    <w:p w14:paraId="318204A0" w14:textId="77777777" w:rsidR="00A17716" w:rsidRDefault="00A17716" w:rsidP="00A17716">
      <w:pPr>
        <w:rPr>
          <w:b/>
          <w:i/>
          <w:sz w:val="16"/>
          <w:szCs w:val="16"/>
        </w:rPr>
      </w:pPr>
      <w:r>
        <w:rPr>
          <w:b/>
          <w:i/>
          <w:sz w:val="16"/>
          <w:szCs w:val="16"/>
        </w:rPr>
        <w:t>         "native":false</w:t>
      </w:r>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"ReferenceError: conole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Module._compile (module.js:570:32)",</w:t>
      </w:r>
    </w:p>
    <w:p w14:paraId="77F4C65E" w14:textId="77777777" w:rsidR="00A17716" w:rsidRDefault="00A17716" w:rsidP="00A17716">
      <w:pPr>
        <w:rPr>
          <w:b/>
          <w:i/>
          <w:sz w:val="16"/>
          <w:szCs w:val="16"/>
        </w:rPr>
      </w:pPr>
      <w:r>
        <w:rPr>
          <w:b/>
          <w:i/>
          <w:sz w:val="16"/>
          <w:szCs w:val="16"/>
        </w:rPr>
        <w:t>      "    at Object.Module._extensions..js (module.js:579:10)",</w:t>
      </w:r>
    </w:p>
    <w:p w14:paraId="046B0D0C" w14:textId="77777777" w:rsidR="00A17716" w:rsidRDefault="00A17716" w:rsidP="00A17716">
      <w:pPr>
        <w:rPr>
          <w:b/>
          <w:i/>
          <w:sz w:val="16"/>
          <w:szCs w:val="16"/>
        </w:rPr>
      </w:pPr>
      <w:r>
        <w:rPr>
          <w:b/>
          <w:i/>
          <w:sz w:val="16"/>
          <w:szCs w:val="16"/>
        </w:rPr>
        <w:t>      "    at Module.load (module.js:487:32)",</w:t>
      </w:r>
    </w:p>
    <w:p w14:paraId="19E03371" w14:textId="77777777" w:rsidR="00A17716" w:rsidRDefault="00A17716" w:rsidP="00A17716">
      <w:pPr>
        <w:rPr>
          <w:b/>
          <w:i/>
          <w:sz w:val="16"/>
          <w:szCs w:val="16"/>
        </w:rPr>
      </w:pPr>
      <w:r>
        <w:rPr>
          <w:b/>
          <w:i/>
          <w:sz w:val="16"/>
          <w:szCs w:val="16"/>
        </w:rPr>
        <w:t>      "    at tryModuleLoad (module.js:446:12)",</w:t>
      </w:r>
    </w:p>
    <w:p w14:paraId="492244BA" w14:textId="77777777" w:rsidR="00A17716" w:rsidRDefault="00A17716" w:rsidP="00A17716">
      <w:pPr>
        <w:rPr>
          <w:b/>
          <w:i/>
          <w:sz w:val="16"/>
          <w:szCs w:val="16"/>
        </w:rPr>
      </w:pPr>
      <w:r>
        <w:rPr>
          <w:b/>
          <w:i/>
          <w:sz w:val="16"/>
          <w:szCs w:val="16"/>
        </w:rPr>
        <w:t>      "    at Function.Module._load (module.js:438:3)",</w:t>
      </w:r>
    </w:p>
    <w:p w14:paraId="42B362C5" w14:textId="77777777" w:rsidR="00A17716" w:rsidRDefault="00A17716" w:rsidP="00A17716">
      <w:pPr>
        <w:rPr>
          <w:b/>
          <w:i/>
          <w:sz w:val="16"/>
          <w:szCs w:val="16"/>
        </w:rPr>
      </w:pPr>
      <w:r>
        <w:rPr>
          <w:b/>
          <w:i/>
          <w:sz w:val="16"/>
          <w:szCs w:val="16"/>
        </w:rPr>
        <w:t>      "    at Module.runMain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"level":"error",</w:t>
      </w:r>
    </w:p>
    <w:p w14:paraId="3994C1C5" w14:textId="77777777" w:rsidR="00A17716" w:rsidRDefault="00A17716" w:rsidP="00A17716">
      <w:pPr>
        <w:rPr>
          <w:b/>
          <w:i/>
          <w:sz w:val="16"/>
          <w:szCs w:val="16"/>
        </w:rPr>
      </w:pPr>
      <w:r>
        <w:rPr>
          <w:b/>
          <w:i/>
          <w:sz w:val="16"/>
          <w:szCs w:val="16"/>
        </w:rPr>
        <w:t>   "message":"uncaughtException: conole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r>
        <w:t>MCCFNodeCommonLogger will only log a message if the log level defined in the file logging.json and the log level in the log message match.</w:t>
      </w:r>
    </w:p>
    <w:p w14:paraId="3C2A2946" w14:textId="77777777" w:rsidR="00A17716" w:rsidRDefault="00A17716" w:rsidP="00A17716">
      <w:r>
        <w:t>There will be a log file for each log level that is defined in the file logging.json.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r>
        <w:rPr>
          <w:b/>
        </w:rPr>
        <w:t>Fileshare for Log Files</w:t>
      </w:r>
    </w:p>
    <w:p w14:paraId="4CEDCDBD" w14:textId="77777777" w:rsidR="00A17716" w:rsidRDefault="00A17716" w:rsidP="00A17716">
      <w:r>
        <w:t>The fileshare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Rotation of files will be done by the server that manages the fileshare. (set up by operations)</w:t>
      </w:r>
    </w:p>
    <w:p w14:paraId="527A90EA" w14:textId="77777777" w:rsidR="00A17716" w:rsidRDefault="00A17716" w:rsidP="00A17716">
      <w:r>
        <w:t>Access to logfiles and the fileshare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Each MCCF Node.js app that uses the MCCFNodeCommonLogger will need to add it to its dependencies and will provide a logging.json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“MCCFNodeCommonLogger”. Each Node.js app provides a file called logging.json and utilizes the .log method for logging purposes.</w:t>
      </w:r>
    </w:p>
    <w:p w14:paraId="57130087" w14:textId="6BCA1AE9" w:rsidR="00A17716" w:rsidRDefault="00A17716" w:rsidP="00A17716">
      <w:r>
        <w:t>Depending on the configuration in logging.json, the logfile gets written to the file share, which rotates and archives the logfiles or the log message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Product owners will be able to view the logfiles in the log UI. They will also have to be authenticated in order to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Angular dependency injection will allow a developer to get an instance of the LoggerService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constructor(private configService: ConfigService, private loggerService: LoggerService)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Early in the Angular boot-process (e.g. app.component.ts),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Later, at any point in Angular, the LoggerService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r>
        <w:rPr>
          <w:i/>
          <w:color w:val="000000"/>
        </w:rPr>
        <w:t>this.loggerService.error("(sample error)", "(app id)")</w:t>
      </w:r>
    </w:p>
    <w:p w14:paraId="5FC66379" w14:textId="77777777" w:rsidR="00A17716" w:rsidRDefault="00A17716" w:rsidP="00A17716">
      <w:pPr>
        <w:rPr>
          <w:i/>
          <w:color w:val="000000"/>
        </w:rPr>
      </w:pPr>
      <w:r>
        <w:rPr>
          <w:i/>
          <w:color w:val="000000"/>
        </w:rPr>
        <w:t>    this.loggerService.warn("(sample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this.loggerService.debug("(sample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Once a service-endpoint is setup to listen for logs messages, an HttpOutputProvider would be created to send log messages to the service-endpoint via HTTP POST /api/log. The details of the service are black-boxed from the perspective of the client-side application.</w:t>
      </w:r>
    </w:p>
    <w:p w14:paraId="11FBE2F2" w14:textId="43775042" w:rsidR="00A17716" w:rsidRDefault="00A17716" w:rsidP="00A17716">
      <w:r>
        <w:rPr>
          <w:color w:val="000000"/>
        </w:rPr>
        <w:t xml:space="preserve">This express-driven node service will be using the </w:t>
      </w:r>
      <w:r>
        <w:t xml:space="preserve">MCCFNodeCommonLogger to do the </w:t>
      </w:r>
      <w:r w:rsidR="000F7862">
        <w:t>server-side</w:t>
      </w:r>
      <w:r>
        <w:t xml:space="preserve"> logging for Angular applications. It will have </w:t>
      </w:r>
      <w:r>
        <w:rPr>
          <w:b/>
        </w:rPr>
        <w:t>one</w:t>
      </w:r>
      <w:r>
        <w:t xml:space="preserve"> logging.json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151" w:name="_Toc53005896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151"/>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152" w:name="_Toc53005896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152"/>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037C8C">
      <w:pPr>
        <w:pStyle w:val="BodyText"/>
        <w:numPr>
          <w:ilvl w:val="0"/>
          <w:numId w:val="40"/>
        </w:numPr>
      </w:pPr>
      <w:r w:rsidRPr="00AC62A1">
        <w:t>Name: Name of the endpoint in the health monitoring system configuration</w:t>
      </w:r>
    </w:p>
    <w:p w14:paraId="39ED237A" w14:textId="77777777" w:rsidR="00A17716" w:rsidRPr="00AC62A1" w:rsidRDefault="00A17716" w:rsidP="00037C8C">
      <w:pPr>
        <w:pStyle w:val="BodyText"/>
        <w:numPr>
          <w:ilvl w:val="0"/>
          <w:numId w:val="40"/>
        </w:numPr>
      </w:pPr>
      <w:r w:rsidRPr="00AC62A1">
        <w:t>Address/Path to the health endpoint</w:t>
      </w:r>
    </w:p>
    <w:p w14:paraId="5976C0A8" w14:textId="77777777" w:rsidR="00A17716" w:rsidRPr="00AC62A1" w:rsidRDefault="00A17716" w:rsidP="00037C8C">
      <w:pPr>
        <w:pStyle w:val="BodyText"/>
        <w:numPr>
          <w:ilvl w:val="0"/>
          <w:numId w:val="40"/>
        </w:numPr>
      </w:pPr>
      <w:r w:rsidRPr="00AC62A1">
        <w:t>Protocol used: HTTP, HTTPS, etc.</w:t>
      </w:r>
    </w:p>
    <w:p w14:paraId="3BC9D5DB" w14:textId="77777777" w:rsidR="00A17716" w:rsidRPr="00AC62A1" w:rsidRDefault="00A17716" w:rsidP="00037C8C">
      <w:pPr>
        <w:pStyle w:val="BodyText"/>
        <w:numPr>
          <w:ilvl w:val="0"/>
          <w:numId w:val="40"/>
        </w:numPr>
      </w:pPr>
      <w:r w:rsidRPr="00AC62A1">
        <w:t>Request interval (in seconds)</w:t>
      </w:r>
    </w:p>
    <w:p w14:paraId="491E10D1" w14:textId="77777777" w:rsidR="00A17716" w:rsidRPr="00AC62A1" w:rsidRDefault="00A17716" w:rsidP="00037C8C">
      <w:pPr>
        <w:pStyle w:val="BodyText"/>
        <w:numPr>
          <w:ilvl w:val="0"/>
          <w:numId w:val="40"/>
        </w:numPr>
      </w:pPr>
      <w:r w:rsidRPr="00AC62A1">
        <w:t>Timeout: Interval in seconds (how long to wait for response from endpoint)</w:t>
      </w:r>
    </w:p>
    <w:p w14:paraId="21780F19" w14:textId="77777777" w:rsidR="00A17716" w:rsidRPr="00AC62A1" w:rsidRDefault="00A17716" w:rsidP="00037C8C">
      <w:pPr>
        <w:pStyle w:val="BodyText"/>
        <w:numPr>
          <w:ilvl w:val="0"/>
          <w:numId w:val="40"/>
        </w:numPr>
      </w:pPr>
      <w:r w:rsidRPr="00AC62A1">
        <w:t>Failure threshold</w:t>
      </w:r>
    </w:p>
    <w:p w14:paraId="15E7FE83" w14:textId="77777777" w:rsidR="00A17716" w:rsidRPr="00AC62A1" w:rsidRDefault="00A17716" w:rsidP="00037C8C">
      <w:pPr>
        <w:pStyle w:val="BodyText"/>
        <w:numPr>
          <w:ilvl w:val="0"/>
          <w:numId w:val="40"/>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534ED84E" w:rsidR="00A17716" w:rsidRPr="00AC62A1" w:rsidRDefault="00A17716" w:rsidP="00A17716">
      <w:pPr>
        <w:pStyle w:val="BodyText"/>
      </w:pPr>
      <w:r w:rsidRPr="00AC62A1">
        <w:t xml:space="preserve">If the health endpoint doesn’t respond in the timeout interval defined in the configuration or if the endpoint returns an error (e.g. != HTTP 200), the health monitor will count the number of consecutive requests that the health endpoint hasn’t responded to or </w:t>
      </w:r>
      <w:r w:rsidR="009C3A87">
        <w:t xml:space="preserve">for which </w:t>
      </w:r>
      <w:r w:rsidRPr="00AC62A1">
        <w:t>an error</w:t>
      </w:r>
      <w:r w:rsidR="009C3A87">
        <w:t xml:space="preserve"> has been returned</w:t>
      </w:r>
      <w:r w:rsidRPr="00AC62A1">
        <w:t>.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153" w:name="_Toc53005896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153"/>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037C8C">
      <w:pPr>
        <w:pStyle w:val="BodyText"/>
        <w:numPr>
          <w:ilvl w:val="0"/>
          <w:numId w:val="40"/>
        </w:numPr>
      </w:pPr>
      <w:r w:rsidRPr="00AC62A1">
        <w:t>Health endpoint name</w:t>
      </w:r>
    </w:p>
    <w:p w14:paraId="2EFD321C" w14:textId="77777777" w:rsidR="00A17716" w:rsidRPr="00AC62A1" w:rsidRDefault="00A17716" w:rsidP="00037C8C">
      <w:pPr>
        <w:pStyle w:val="BodyText"/>
        <w:numPr>
          <w:ilvl w:val="0"/>
          <w:numId w:val="40"/>
        </w:numPr>
      </w:pPr>
      <w:r w:rsidRPr="00AC62A1">
        <w:t>Request</w:t>
      </w:r>
    </w:p>
    <w:p w14:paraId="42782826" w14:textId="77777777" w:rsidR="00A17716" w:rsidRPr="00AC62A1" w:rsidRDefault="00A17716" w:rsidP="00037C8C">
      <w:pPr>
        <w:pStyle w:val="BodyText"/>
        <w:numPr>
          <w:ilvl w:val="0"/>
          <w:numId w:val="40"/>
        </w:numPr>
      </w:pPr>
      <w:r w:rsidRPr="00AC62A1">
        <w:t>Response: If timeout, then blank</w:t>
      </w:r>
    </w:p>
    <w:p w14:paraId="16A91AB1" w14:textId="77777777" w:rsidR="00A17716" w:rsidRPr="00AC62A1" w:rsidRDefault="00A17716" w:rsidP="00037C8C">
      <w:pPr>
        <w:pStyle w:val="BodyText"/>
        <w:numPr>
          <w:ilvl w:val="0"/>
          <w:numId w:val="40"/>
        </w:numPr>
      </w:pPr>
      <w:r w:rsidRPr="00AC62A1">
        <w:t>Successful: true/false (true if timeout)</w:t>
      </w:r>
    </w:p>
    <w:p w14:paraId="7071A674" w14:textId="77777777" w:rsidR="00A17716" w:rsidRPr="00AC62A1" w:rsidRDefault="00A17716" w:rsidP="00037C8C">
      <w:pPr>
        <w:pStyle w:val="BodyText"/>
        <w:numPr>
          <w:ilvl w:val="0"/>
          <w:numId w:val="40"/>
        </w:numPr>
      </w:pPr>
      <w:r w:rsidRPr="00AC62A1">
        <w:t>Failure threshold count</w:t>
      </w:r>
    </w:p>
    <w:p w14:paraId="530BAC25" w14:textId="77777777" w:rsidR="00A17716" w:rsidRPr="00AC62A1" w:rsidRDefault="00A17716" w:rsidP="00037C8C">
      <w:pPr>
        <w:pStyle w:val="BodyText"/>
        <w:numPr>
          <w:ilvl w:val="0"/>
          <w:numId w:val="40"/>
        </w:numPr>
      </w:pPr>
      <w:r w:rsidRPr="00AC62A1">
        <w:t>Timestamp</w:t>
      </w:r>
    </w:p>
    <w:p w14:paraId="01D7F8F6" w14:textId="4E674149" w:rsidR="00A17716" w:rsidRPr="00AC62A1" w:rsidRDefault="00A17716" w:rsidP="00A17716">
      <w:pPr>
        <w:pStyle w:val="BodyText"/>
      </w:pPr>
      <w:r w:rsidRPr="00AC62A1">
        <w:lastRenderedPageBreak/>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154" w:name="_Toc530308150"/>
      <w:r>
        <w:t>User Interfaces</w:t>
      </w:r>
      <w:bookmarkEnd w:id="154"/>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28" type="#_x0000_t75" style="width:78.85pt;height:50.7pt" o:ole="">
            <v:imagedata r:id="rId46" o:title=""/>
          </v:shape>
          <o:OLEObject Type="Embed" ProgID="AcroExch.Document.DC" ShapeID="_x0000_i1028" DrawAspect="Icon" ObjectID="_1604049985" r:id="rId47"/>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29" type="#_x0000_t75" style="width:100.85pt;height:64.5pt" o:ole="">
            <v:imagedata r:id="rId48" o:title=""/>
          </v:shape>
          <o:OLEObject Type="Embed" ProgID="AcroExch.Document.DC" ShapeID="_x0000_i1029" DrawAspect="Icon" ObjectID="_1604049986" r:id="rId49"/>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5F4151B3" w14:textId="77777777" w:rsidR="00777536" w:rsidRDefault="00A17716" w:rsidP="00A17716">
      <w:pPr>
        <w:pStyle w:val="Caption"/>
        <w:rPr>
          <w:rFonts w:ascii="Arial" w:hAnsi="Arial" w:cs="Arial"/>
        </w:rPr>
      </w:pPr>
      <w:bookmarkStart w:id="155" w:name="_Toc53005896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bookmarkEnd w:id="155"/>
    </w:p>
    <w:p w14:paraId="2AF446B4" w14:textId="33A515C7" w:rsidR="00A17716" w:rsidRPr="009C1A65" w:rsidRDefault="00A17716" w:rsidP="00777536">
      <w:r w:rsidRPr="009C1A65">
        <w:rPr>
          <w:noProof/>
        </w:rPr>
        <w:drawing>
          <wp:inline distT="0" distB="0" distL="0" distR="0" wp14:anchorId="1B996314" wp14:editId="0331A669">
            <wp:extent cx="4087368" cy="4434840"/>
            <wp:effectExtent l="57150" t="57150" r="46990" b="41910"/>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87368" cy="4434840"/>
                    </a:xfrm>
                    <a:prstGeom prst="rect">
                      <a:avLst/>
                    </a:prstGeom>
                    <a:scene3d>
                      <a:camera prst="orthographicFront"/>
                      <a:lightRig rig="threePt" dir="t"/>
                    </a:scene3d>
                    <a:sp3d>
                      <a:bevelT w="152400" h="50800" prst="softRound"/>
                    </a:sp3d>
                  </pic:spPr>
                </pic:pic>
              </a:graphicData>
            </a:graphic>
          </wp:inline>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bookmarkStart w:id="156" w:name="_Toc53005896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156"/>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157" w:name="_Toc53005897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157"/>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158" w:name="_Toc53005897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158"/>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75E429B0" w:rsidR="00B82D70" w:rsidRDefault="00F00C1E" w:rsidP="00F00C1E">
            <w:pPr>
              <w:rPr>
                <w:b/>
                <w:bCs/>
              </w:rPr>
            </w:pPr>
            <w:r>
              <w:rPr>
                <w:b/>
                <w:bCs/>
                <w:noProof/>
              </w:rPr>
              <w:lastRenderedPageBreak/>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r w:rsidR="008C4450">
              <w:rPr>
                <w:b/>
                <w:bCs/>
                <w:noProof/>
              </w:rPr>
              <w:drawing>
                <wp:inline distT="0" distB="0" distL="0" distR="0" wp14:anchorId="16441750" wp14:editId="51168B78">
                  <wp:extent cx="3116317" cy="3612489"/>
                  <wp:effectExtent l="0" t="0" r="8255" b="7620"/>
                  <wp:docPr id="26" name="Picture 26" descr="C:\TAS Wireframes\5_11_20118\Syste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System 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7735" cy="3614133"/>
                          </a:xfrm>
                          <a:prstGeom prst="rect">
                            <a:avLst/>
                          </a:prstGeom>
                          <a:noFill/>
                          <a:ln>
                            <a:noFill/>
                          </a:ln>
                        </pic:spPr>
                      </pic:pic>
                    </a:graphicData>
                  </a:graphic>
                </wp:inline>
              </w:drawing>
            </w:r>
          </w:p>
        </w:tc>
        <w:tc>
          <w:tcPr>
            <w:tcW w:w="5188" w:type="dxa"/>
          </w:tcPr>
          <w:p w14:paraId="4F1F6270" w14:textId="1CA0C563"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r>
              <w:rPr>
                <w:b/>
                <w:bCs/>
                <w:noProof/>
              </w:rPr>
              <w:drawing>
                <wp:inline distT="0" distB="0" distL="0" distR="0" wp14:anchorId="4616123C" wp14:editId="0CCDE451">
                  <wp:extent cx="3138185" cy="3637504"/>
                  <wp:effectExtent l="0" t="0" r="5080" b="1270"/>
                  <wp:docPr id="30" name="Picture 30" descr="C:\TAS Wireframes\5_11_20118\IAM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IAM Manag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5765" cy="3634700"/>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159" w:name="_Toc53005897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159"/>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037C8C">
      <w:pPr>
        <w:numPr>
          <w:ilvl w:val="0"/>
          <w:numId w:val="39"/>
        </w:numPr>
      </w:pPr>
      <w:r w:rsidRPr="00034C3A">
        <w:t>errors[]</w:t>
      </w:r>
    </w:p>
    <w:p w14:paraId="2ACE36E8" w14:textId="77777777" w:rsidR="00A17716" w:rsidRPr="00034C3A" w:rsidRDefault="00A17716" w:rsidP="00037C8C">
      <w:pPr>
        <w:numPr>
          <w:ilvl w:val="1"/>
          <w:numId w:val="39"/>
        </w:numPr>
      </w:pPr>
      <w:r w:rsidRPr="00034C3A">
        <w:t>errorCode</w:t>
      </w:r>
    </w:p>
    <w:p w14:paraId="441D208C" w14:textId="77777777" w:rsidR="00A17716" w:rsidRPr="00034C3A" w:rsidRDefault="00A17716" w:rsidP="00037C8C">
      <w:pPr>
        <w:numPr>
          <w:ilvl w:val="1"/>
          <w:numId w:val="39"/>
        </w:numPr>
      </w:pPr>
      <w:r w:rsidRPr="00034C3A">
        <w:t>errorMessageUser</w:t>
      </w:r>
    </w:p>
    <w:p w14:paraId="2C767287" w14:textId="77777777" w:rsidR="00A17716" w:rsidRPr="00034C3A" w:rsidRDefault="00A17716" w:rsidP="00037C8C">
      <w:pPr>
        <w:numPr>
          <w:ilvl w:val="1"/>
          <w:numId w:val="39"/>
        </w:numPr>
      </w:pPr>
      <w:r w:rsidRPr="00034C3A">
        <w:t>errorMessageTechnical</w:t>
      </w:r>
    </w:p>
    <w:p w14:paraId="57146C73" w14:textId="77777777" w:rsidR="00A17716" w:rsidRPr="00034C3A" w:rsidRDefault="00A17716" w:rsidP="00037C8C">
      <w:pPr>
        <w:numPr>
          <w:ilvl w:val="0"/>
          <w:numId w:val="39"/>
        </w:numPr>
      </w:pPr>
      <w:r w:rsidRPr="00034C3A">
        <w:t>contacts[]</w:t>
      </w:r>
    </w:p>
    <w:p w14:paraId="45915596" w14:textId="77777777" w:rsidR="00A17716" w:rsidRPr="00034C3A" w:rsidRDefault="00A17716" w:rsidP="00037C8C">
      <w:pPr>
        <w:numPr>
          <w:ilvl w:val="1"/>
          <w:numId w:val="39"/>
        </w:numPr>
      </w:pPr>
      <w:r w:rsidRPr="00034C3A">
        <w:t>application</w:t>
      </w:r>
    </w:p>
    <w:p w14:paraId="738D4537" w14:textId="77777777" w:rsidR="00A17716" w:rsidRPr="00034C3A" w:rsidRDefault="00A17716" w:rsidP="00037C8C">
      <w:pPr>
        <w:numPr>
          <w:ilvl w:val="1"/>
          <w:numId w:val="39"/>
        </w:numPr>
      </w:pPr>
      <w:r w:rsidRPr="00034C3A">
        <w:lastRenderedPageBreak/>
        <w:t>contact</w:t>
      </w:r>
    </w:p>
    <w:p w14:paraId="0DA53423" w14:textId="77777777" w:rsidR="00A17716" w:rsidRPr="00034C3A" w:rsidRDefault="00A17716" w:rsidP="00037C8C">
      <w:pPr>
        <w:numPr>
          <w:ilvl w:val="2"/>
          <w:numId w:val="39"/>
        </w:numPr>
      </w:pPr>
      <w:r w:rsidRPr="00034C3A">
        <w:t>name</w:t>
      </w:r>
    </w:p>
    <w:p w14:paraId="15CDDE96" w14:textId="77777777" w:rsidR="00A17716" w:rsidRPr="00034C3A" w:rsidRDefault="00A17716" w:rsidP="00037C8C">
      <w:pPr>
        <w:numPr>
          <w:ilvl w:val="2"/>
          <w:numId w:val="39"/>
        </w:numPr>
      </w:pPr>
      <w:r w:rsidRPr="00034C3A">
        <w:t>email</w:t>
      </w:r>
    </w:p>
    <w:p w14:paraId="15E0D8FE" w14:textId="77777777" w:rsidR="00A17716" w:rsidRPr="00034C3A" w:rsidRDefault="00A17716" w:rsidP="00A17716">
      <w:r w:rsidRPr="00034C3A">
        <w:t xml:space="preserve">The name of the configuration file will be </w:t>
      </w:r>
      <w:r w:rsidRPr="00034C3A">
        <w:rPr>
          <w:b/>
          <w:i/>
        </w:rPr>
        <w:t>errorConfig.json</w:t>
      </w:r>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"errorCode": "HTTP 500",</w:t>
      </w:r>
    </w:p>
    <w:p w14:paraId="714785CF" w14:textId="77777777" w:rsidR="00A17716" w:rsidRPr="00034C3A" w:rsidRDefault="00A17716" w:rsidP="00A17716">
      <w:pPr>
        <w:rPr>
          <w:b/>
          <w:i/>
        </w:rPr>
      </w:pPr>
      <w:r w:rsidRPr="00034C3A">
        <w:rPr>
          <w:b/>
          <w:i/>
        </w:rPr>
        <w:t xml:space="preserve">      "errorMessageUser": "good error message that denotes what is occurring",</w:t>
      </w:r>
    </w:p>
    <w:p w14:paraId="5FE55A99" w14:textId="77777777" w:rsidR="00A17716" w:rsidRPr="00034C3A" w:rsidRDefault="00A17716" w:rsidP="00A17716">
      <w:pPr>
        <w:rPr>
          <w:b/>
          <w:i/>
        </w:rPr>
      </w:pPr>
      <w:r w:rsidRPr="00034C3A">
        <w:rPr>
          <w:b/>
          <w:i/>
        </w:rPr>
        <w:t xml:space="preserve">      "errorMessageTechnical":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"errorCode": "HTTP 501",</w:t>
      </w:r>
    </w:p>
    <w:p w14:paraId="4F347665" w14:textId="77777777" w:rsidR="00A17716" w:rsidRPr="00034C3A" w:rsidRDefault="00A17716" w:rsidP="00A17716">
      <w:pPr>
        <w:rPr>
          <w:b/>
          <w:i/>
        </w:rPr>
      </w:pPr>
      <w:r w:rsidRPr="00034C3A">
        <w:rPr>
          <w:b/>
          <w:i/>
        </w:rPr>
        <w:t xml:space="preserve">      "errorMessageUser": "good error message that denotes what is occurring",</w:t>
      </w:r>
    </w:p>
    <w:p w14:paraId="2AAEE446" w14:textId="77777777" w:rsidR="00A17716" w:rsidRPr="00034C3A" w:rsidRDefault="00A17716" w:rsidP="00A17716">
      <w:pPr>
        <w:rPr>
          <w:b/>
          <w:i/>
        </w:rPr>
      </w:pPr>
      <w:r w:rsidRPr="00034C3A">
        <w:rPr>
          <w:b/>
          <w:i/>
        </w:rPr>
        <w:t xml:space="preserve">      "errorMessageTechnical":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"errorCode": "timeoutVistA",</w:t>
      </w:r>
    </w:p>
    <w:p w14:paraId="05AECDB4" w14:textId="77777777" w:rsidR="00A17716" w:rsidRPr="00034C3A" w:rsidRDefault="00A17716" w:rsidP="00A17716">
      <w:pPr>
        <w:rPr>
          <w:b/>
          <w:i/>
        </w:rPr>
      </w:pPr>
      <w:r w:rsidRPr="00034C3A">
        <w:rPr>
          <w:b/>
          <w:i/>
        </w:rPr>
        <w:t xml:space="preserve">      "errorMessageUser": "A timeout occured while accessing VistA. Please try again later.",</w:t>
      </w:r>
    </w:p>
    <w:p w14:paraId="1E161ED3" w14:textId="77777777" w:rsidR="00A17716" w:rsidRPr="00034C3A" w:rsidRDefault="00A17716" w:rsidP="00A17716">
      <w:pPr>
        <w:rPr>
          <w:b/>
          <w:i/>
        </w:rPr>
      </w:pPr>
      <w:r w:rsidRPr="00034C3A">
        <w:rPr>
          <w:b/>
          <w:i/>
        </w:rPr>
        <w:t xml:space="preserve">      "errorMessageTechnical":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"errorCode": "default",</w:t>
      </w:r>
    </w:p>
    <w:p w14:paraId="25567642" w14:textId="77777777" w:rsidR="00A17716" w:rsidRPr="00034C3A" w:rsidRDefault="00A17716" w:rsidP="00A17716">
      <w:pPr>
        <w:rPr>
          <w:b/>
          <w:i/>
        </w:rPr>
      </w:pPr>
      <w:r w:rsidRPr="00034C3A">
        <w:rPr>
          <w:b/>
          <w:i/>
        </w:rPr>
        <w:t xml:space="preserve">      "errorMessageUser":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"errorMessageTechnical":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LastName",</w:t>
      </w:r>
    </w:p>
    <w:p w14:paraId="1AC01AD5" w14:textId="77777777" w:rsidR="00A17716" w:rsidRPr="00034C3A" w:rsidRDefault="00A17716" w:rsidP="00A17716">
      <w:pPr>
        <w:rPr>
          <w:b/>
          <w:i/>
        </w:rPr>
      </w:pPr>
      <w:r w:rsidRPr="00034C3A">
        <w:rPr>
          <w:b/>
          <w:i/>
        </w:rPr>
        <w:lastRenderedPageBreak/>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LastName",</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If an application wants to use the shared component, a system admin (yet to be defined) must be notified, so he/she can add the contact information to the errorConfig.json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12CD0A7F" w:rsidR="00A17716" w:rsidRPr="00034C3A" w:rsidRDefault="00A17716" w:rsidP="00A17716">
      <w:r w:rsidRPr="00034C3A">
        <w:t xml:space="preserve">If a UI error occurs the application must catch that error and pass it to its instance of the shared component. The shared component will create a </w:t>
      </w:r>
      <w:r w:rsidR="000F7862" w:rsidRPr="00034C3A">
        <w:t>pop-up</w:t>
      </w:r>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160" w:name="_Toc53005897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160"/>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5F185BAA" w:rsidR="00A17716" w:rsidRPr="00034C3A" w:rsidRDefault="00A17716" w:rsidP="00A17716">
      <w:r w:rsidRPr="00034C3A">
        <w:t>When clicking the ‘Notify Contact’ button on the pop up,</w:t>
      </w:r>
      <w:r w:rsidR="009C3A87">
        <w:t xml:space="preserve"> </w:t>
      </w:r>
      <w:r w:rsidRPr="00034C3A">
        <w:t>the shared component will send an email to the contact (errorConfig.json - errorConfig.contact.email). Email messaging will use the SMTP server implemented in the TAS Platform. When clicking the ‘Close’ button, the pop up will close.</w:t>
      </w:r>
    </w:p>
    <w:p w14:paraId="49A31FFD" w14:textId="77777777" w:rsidR="00A17716" w:rsidRPr="00034C3A" w:rsidRDefault="00A17716" w:rsidP="00A17716">
      <w:r w:rsidRPr="00034C3A">
        <w:t>The email that will be sent to the contact (errorConfig.json - contacts.contact.email)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r w:rsidRPr="00034C3A">
        <w:t xml:space="preserve">ErrorDescription: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540B77">
        <w:trPr>
          <w:cantSplit/>
          <w:tblHeader/>
        </w:trPr>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7F645873" w14:textId="77777777" w:rsidR="00A17716" w:rsidRPr="00540B77" w:rsidRDefault="00A17716" w:rsidP="00540B77">
            <w:pPr>
              <w:pStyle w:val="TableHeading"/>
            </w:pPr>
            <w:r w:rsidRPr="00540B77">
              <w:t>Email content</w:t>
            </w:r>
          </w:p>
        </w:tc>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47A21F00" w14:textId="77777777" w:rsidR="00A17716" w:rsidRPr="00540B77" w:rsidRDefault="00A17716" w:rsidP="00540B77">
            <w:pPr>
              <w:pStyle w:val="TableHeading"/>
            </w:pPr>
            <w:r w:rsidRPr="00540B77">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3E6A4B">
            <w:pPr>
              <w:pStyle w:val="TableText"/>
            </w:pPr>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3E6A4B">
            <w:pPr>
              <w:pStyle w:val="TableText"/>
            </w:pPr>
            <w:r w:rsidRPr="00034C3A">
              <w:t>errorConfig.json – contacts.application</w:t>
            </w:r>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3E6A4B">
            <w:pPr>
              <w:pStyle w:val="TableText"/>
            </w:pPr>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3E6A4B">
            <w:pPr>
              <w:pStyle w:val="TableText"/>
            </w:pPr>
            <w:r w:rsidRPr="00034C3A">
              <w:t>errorConfig.json – errors.errorCode</w:t>
            </w:r>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3E6A4B">
            <w:pPr>
              <w:pStyle w:val="TableText"/>
              <w:rPr>
                <w:i/>
              </w:rPr>
            </w:pPr>
            <w:r w:rsidRPr="00034C3A">
              <w:t>ErrorDescription</w:t>
            </w:r>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3E6A4B">
            <w:pPr>
              <w:pStyle w:val="TableText"/>
              <w:rPr>
                <w:i/>
              </w:rPr>
            </w:pPr>
            <w:r w:rsidRPr="00034C3A">
              <w:t>errorConfig.json – errors.errorMesssageTechnical</w:t>
            </w:r>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3E6A4B">
            <w:pPr>
              <w:pStyle w:val="TableText"/>
            </w:pPr>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3E6A4B">
            <w:pPr>
              <w:pStyle w:val="TableText"/>
            </w:pPr>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3E6A4B">
            <w:pPr>
              <w:pStyle w:val="TableText"/>
            </w:pPr>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3E6A4B">
            <w:pPr>
              <w:pStyle w:val="TableText"/>
            </w:pPr>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3E6A4B">
            <w:pPr>
              <w:pStyle w:val="TableText"/>
            </w:pPr>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3E6A4B">
            <w:pPr>
              <w:pStyle w:val="TableText"/>
            </w:pPr>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161" w:name="_Toc53005897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161"/>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If an error prevents the email from being sent successfully, the pop up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77"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162" w:name="_Toc53005897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162"/>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visual message notifying users that they are leaving the TAS website. See Angular 2 Router service. </w:t>
      </w:r>
      <w:hyperlink r:id="rId79"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163" w:name="_Toc53005897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163"/>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554E7E" w:rsidRDefault="00554E7E"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6D3E0E" id="_x0000_t202" coordsize="21600,21600" o:spt="202" path="m,l,21600r21600,l21600,xe">
                <v:stroke joinstyle="miter"/>
                <v:path gradientshapeok="t" o:connecttype="rect"/>
              </v:shapetype>
              <v:shape id="Text Box 407" o:spid="_x0000_s1026"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" strokecolor="white [3212]">
                <v:textbox style="mso-fit-shape-to-text:t">
                  <w:txbxContent>
                    <w:p w14:paraId="657B017A" w14:textId="77777777" w:rsidR="00554E7E" w:rsidRDefault="00554E7E"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554E7E" w:rsidRDefault="00554E7E"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7"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WKw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" strokecolor="white [3212]">
                <v:textbox style="mso-fit-shape-to-text:t">
                  <w:txbxContent>
                    <w:p w14:paraId="5598E1B2" w14:textId="77777777" w:rsidR="00554E7E" w:rsidRDefault="00554E7E"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554E7E" w:rsidRDefault="00554E7E"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8"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CAV/I8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554E7E" w:rsidRDefault="00554E7E"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554E7E" w:rsidRDefault="00554E7E"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29"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" fillcolor="white [3201]" strokecolor="black [3213]" strokeweight="2pt">
                <v:textbox style="mso-fit-shape-to-text:t">
                  <w:txbxContent>
                    <w:p w14:paraId="0286B18C" w14:textId="77777777" w:rsidR="00554E7E" w:rsidRDefault="00554E7E"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037C8C">
      <w:pPr>
        <w:pStyle w:val="BodyText"/>
        <w:numPr>
          <w:ilvl w:val="0"/>
          <w:numId w:val="38"/>
        </w:numPr>
        <w:spacing w:before="120"/>
      </w:pPr>
      <w:r>
        <w:lastRenderedPageBreak/>
        <w:t>Date from (date/time picker)</w:t>
      </w:r>
    </w:p>
    <w:p w14:paraId="241B61C2" w14:textId="77777777" w:rsidR="00A17716" w:rsidRDefault="00A17716" w:rsidP="00037C8C">
      <w:pPr>
        <w:pStyle w:val="BodyText"/>
        <w:numPr>
          <w:ilvl w:val="0"/>
          <w:numId w:val="38"/>
        </w:numPr>
        <w:spacing w:before="120"/>
      </w:pPr>
      <w:r>
        <w:t>Date to (date/time picker)</w:t>
      </w:r>
    </w:p>
    <w:p w14:paraId="49820DF7" w14:textId="77777777" w:rsidR="00A17716" w:rsidRDefault="00A17716" w:rsidP="00037C8C">
      <w:pPr>
        <w:pStyle w:val="BodyText"/>
        <w:numPr>
          <w:ilvl w:val="0"/>
          <w:numId w:val="38"/>
        </w:numPr>
        <w:spacing w:before="120"/>
      </w:pPr>
      <w:r>
        <w:t>Log level (drop down menu, multiple selections possible)</w:t>
      </w:r>
    </w:p>
    <w:p w14:paraId="1D5EA94E" w14:textId="77777777" w:rsidR="00A17716" w:rsidRDefault="00A17716" w:rsidP="00037C8C">
      <w:pPr>
        <w:pStyle w:val="BodyText"/>
        <w:numPr>
          <w:ilvl w:val="0"/>
          <w:numId w:val="38"/>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44816512" w:rsidR="00A17716" w:rsidRDefault="00A17716" w:rsidP="00A17716">
      <w:pPr>
        <w:pStyle w:val="BodyText"/>
      </w:pPr>
      <w:r>
        <w:t xml:space="preserve">There will be a reset button that clears the search criteria. When no search criteria </w:t>
      </w:r>
      <w:r w:rsidR="000F7862">
        <w:t>are</w:t>
      </w:r>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037C8C">
      <w:pPr>
        <w:pStyle w:val="BodyText"/>
        <w:numPr>
          <w:ilvl w:val="0"/>
          <w:numId w:val="38"/>
        </w:numPr>
        <w:spacing w:before="120"/>
      </w:pPr>
      <w:r>
        <w:t>Timestamp</w:t>
      </w:r>
    </w:p>
    <w:p w14:paraId="59C1BDEB" w14:textId="77777777" w:rsidR="00A17716" w:rsidRDefault="00A17716" w:rsidP="00037C8C">
      <w:pPr>
        <w:pStyle w:val="BodyText"/>
        <w:numPr>
          <w:ilvl w:val="0"/>
          <w:numId w:val="38"/>
        </w:numPr>
        <w:spacing w:before="120"/>
      </w:pPr>
      <w:r>
        <w:t xml:space="preserve">Log level </w:t>
      </w:r>
    </w:p>
    <w:p w14:paraId="789FC9CB" w14:textId="77777777" w:rsidR="00A17716" w:rsidRDefault="00A17716" w:rsidP="00037C8C">
      <w:pPr>
        <w:pStyle w:val="BodyText"/>
        <w:numPr>
          <w:ilvl w:val="0"/>
          <w:numId w:val="38"/>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164" w:name="_Toc530058994"/>
      <w:r>
        <w:t xml:space="preserve">Table </w:t>
      </w:r>
      <w:r w:rsidR="00E9798A">
        <w:fldChar w:fldCharType="begin"/>
      </w:r>
      <w:r w:rsidR="00E9798A">
        <w:instrText xml:space="preserve"> SEQ Table \* ARABIC </w:instrText>
      </w:r>
      <w:r w:rsidR="00E9798A">
        <w:fldChar w:fldCharType="separate"/>
      </w:r>
      <w:r w:rsidR="006B661F">
        <w:rPr>
          <w:noProof/>
        </w:rPr>
        <w:t>5</w:t>
      </w:r>
      <w:r w:rsidR="00E9798A">
        <w:rPr>
          <w:noProof/>
        </w:rPr>
        <w:fldChar w:fldCharType="end"/>
      </w:r>
      <w:r>
        <w:t xml:space="preserve"> </w:t>
      </w:r>
      <w:r w:rsidR="00182923">
        <w:t>–</w:t>
      </w:r>
      <w:r>
        <w:t xml:space="preserve"> </w:t>
      </w:r>
      <w:r w:rsidR="00182923">
        <w:t xml:space="preserve">Event </w:t>
      </w:r>
      <w:r>
        <w:t>Logfile to Table Row Mapping</w:t>
      </w:r>
      <w:bookmarkEnd w:id="164"/>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0D37A8AF" w14:textId="77777777" w:rsidR="00A17716" w:rsidRPr="00540B77" w:rsidRDefault="00A17716" w:rsidP="00540B77">
            <w:pPr>
              <w:pStyle w:val="TableHeading"/>
            </w:pPr>
            <w:r w:rsidRPr="00540B77">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B4EF893" w14:textId="77777777" w:rsidR="00A17716" w:rsidRPr="00540B77" w:rsidRDefault="00A17716" w:rsidP="00540B77">
            <w:pPr>
              <w:pStyle w:val="TableHeading"/>
            </w:pPr>
            <w:r w:rsidRPr="00540B77">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5626AF">
            <w:pPr>
              <w:pStyle w:val="Table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5626AF">
            <w:pPr>
              <w:pStyle w:val="Table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5626AF">
            <w:pPr>
              <w:pStyle w:val="Table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5626AF">
            <w:pPr>
              <w:pStyle w:val="Table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5626AF">
            <w:pPr>
              <w:pStyle w:val="Table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5626AF">
            <w:pPr>
              <w:pStyle w:val="Table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165" w:name="_Toc530058995"/>
      <w:r>
        <w:lastRenderedPageBreak/>
        <w:t xml:space="preserve">Table </w:t>
      </w:r>
      <w:r w:rsidR="00E9798A">
        <w:fldChar w:fldCharType="begin"/>
      </w:r>
      <w:r w:rsidR="00E9798A">
        <w:instrText xml:space="preserve"> SEQ Table \* ARABIC </w:instrText>
      </w:r>
      <w:r w:rsidR="00E9798A">
        <w:fldChar w:fldCharType="separate"/>
      </w:r>
      <w:r w:rsidR="006B661F">
        <w:rPr>
          <w:noProof/>
        </w:rPr>
        <w:t>6</w:t>
      </w:r>
      <w:r w:rsidR="00E9798A">
        <w:rPr>
          <w:noProof/>
        </w:rPr>
        <w:fldChar w:fldCharType="end"/>
      </w:r>
      <w:r>
        <w:t xml:space="preserve"> - Exception </w:t>
      </w:r>
      <w:r w:rsidRPr="002635E5">
        <w:t>Logfile to Table Row Mapping</w:t>
      </w:r>
      <w:bookmarkEnd w:id="165"/>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5C043031" w14:textId="77777777" w:rsidR="00A17716" w:rsidRPr="00540B77" w:rsidRDefault="00A17716" w:rsidP="00540B77">
            <w:pPr>
              <w:pStyle w:val="TableHeading"/>
            </w:pPr>
            <w:r w:rsidRPr="00540B77">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7B9A1B7" w14:textId="77777777" w:rsidR="00A17716" w:rsidRPr="00540B77" w:rsidRDefault="00A17716" w:rsidP="00540B77">
            <w:pPr>
              <w:pStyle w:val="TableHeading"/>
            </w:pPr>
            <w:r w:rsidRPr="00540B77">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process + os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166" w:name="_Toc53005897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166"/>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167" w:name="_Toc530308151"/>
      <w:r w:rsidRPr="00F458A0">
        <w:t>Communications Interfaces</w:t>
      </w:r>
      <w:bookmarkEnd w:id="167"/>
    </w:p>
    <w:p w14:paraId="77078EF2" w14:textId="55265307" w:rsidR="00A17716"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These communication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30819424" w14:textId="77777777" w:rsidR="00055F1E" w:rsidRDefault="00055F1E" w:rsidP="00055F1E">
      <w:pPr>
        <w:pStyle w:val="Heading5"/>
      </w:pPr>
      <w:bookmarkStart w:id="168" w:name="_Toc530308152"/>
      <w:r>
        <w:lastRenderedPageBreak/>
        <w:t>Orchestration Design</w:t>
      </w:r>
      <w:bookmarkEnd w:id="168"/>
    </w:p>
    <w:p w14:paraId="761D01DD" w14:textId="54B0F86D" w:rsidR="00055F1E" w:rsidRPr="00332747" w:rsidRDefault="009B42C9" w:rsidP="00055F1E">
      <w:ins w:id="169" w:author="Author">
        <w:r>
          <w:t xml:space="preserve">TAS API instances </w:t>
        </w:r>
        <w:r w:rsidRPr="00332747">
          <w:t>are run with Docker in a private orchestration cloud. Each underlying system is given a set of labels, which the orchestrat</w:t>
        </w:r>
        <w:r>
          <w:t xml:space="preserve">ion manager will use to spin-up </w:t>
        </w:r>
        <w:r w:rsidRPr="00332747">
          <w:t>instances</w:t>
        </w:r>
        <w:r>
          <w:t xml:space="preserve"> of components</w:t>
        </w:r>
        <w:r w:rsidRPr="00332747">
          <w:t>. Ingress traffic will go to the gateway, which will route traffic to the proper instance. The orchestration cloud handles failover, transport encryption, and load-bala</w:t>
        </w:r>
        <w:r>
          <w:t>n</w:t>
        </w:r>
        <w:r w:rsidRPr="00332747">
          <w:t>cing automatically.</w:t>
        </w:r>
      </w:ins>
      <w:del w:id="170" w:author="Author">
        <w:r w:rsidR="00055F1E" w:rsidDel="009B42C9">
          <w:delText xml:space="preserve">TAS API instances </w:delText>
        </w:r>
        <w:r w:rsidR="00055F1E" w:rsidRPr="00332747" w:rsidDel="009B42C9">
          <w:delText>are run with Docker in a private orchestration cloud. Each underlying system is given a set of labels, which the orchestrat</w:delText>
        </w:r>
        <w:r w:rsidR="00055F1E" w:rsidDel="009B42C9">
          <w:delText xml:space="preserve">ion manager will use to spin-up </w:delText>
        </w:r>
        <w:r w:rsidR="00055F1E" w:rsidRPr="00332747" w:rsidDel="009B42C9">
          <w:delText>instances</w:delText>
        </w:r>
        <w:r w:rsidR="00055F1E" w:rsidDel="009B42C9">
          <w:delText xml:space="preserve"> of components</w:delText>
        </w:r>
        <w:r w:rsidR="00055F1E" w:rsidRPr="00332747" w:rsidDel="009B42C9">
          <w:delText>. Ingress traffic will go to the gateway, which will route traffic to the proper instance. The orchestration cloud handles failover, transport encryption, and load-bala</w:delText>
        </w:r>
        <w:r w:rsidR="009C3A87" w:rsidDel="009B42C9">
          <w:delText>n</w:delText>
        </w:r>
        <w:r w:rsidR="00055F1E" w:rsidRPr="00332747" w:rsidDel="009B42C9">
          <w:delText>cing automatically.</w:delText>
        </w:r>
      </w:del>
      <w:moveFromRangeStart w:id="171" w:author="Author" w:name="move529357020"/>
      <w:moveFrom w:id="172" w:author="Author">
        <w:r w:rsidR="00055F1E" w:rsidDel="000D373B">
          <w:rPr>
            <w:noProof/>
          </w:rPr>
          <w:drawing>
            <wp:inline distT="0" distB="0" distL="0" distR="0" wp14:anchorId="0C8A7F5B" wp14:editId="243741E5">
              <wp:extent cx="5943600" cy="3893820"/>
              <wp:effectExtent l="0" t="0" r="0" b="0"/>
              <wp:docPr id="2048" name="Picture 2048"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From>
      <w:moveFromRangeEnd w:id="171"/>
    </w:p>
    <w:p w14:paraId="51DD84DA" w14:textId="5AC35334" w:rsidR="00055F1E" w:rsidRPr="00F458A0" w:rsidRDefault="000D373B" w:rsidP="00055F1E">
      <w:pPr>
        <w:pStyle w:val="BodyText"/>
      </w:pPr>
      <w:moveToRangeStart w:id="173" w:author="Author" w:name="move529357020"/>
      <w:moveTo w:id="174" w:author="Author">
        <w:r>
          <w:rPr>
            <w:noProof/>
          </w:rPr>
          <w:drawing>
            <wp:inline distT="0" distB="0" distL="0" distR="0" wp14:anchorId="125BDC84" wp14:editId="35DA5206">
              <wp:extent cx="5943600" cy="3893820"/>
              <wp:effectExtent l="0" t="0" r="0" b="0"/>
              <wp:docPr id="5" name="Picture 5"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To>
      <w:moveToRangeEnd w:id="173"/>
    </w:p>
    <w:p w14:paraId="3A3E8BEB" w14:textId="180FC422" w:rsidR="00055F1E" w:rsidDel="00323E41" w:rsidRDefault="00055F1E" w:rsidP="00055F1E">
      <w:pPr>
        <w:pStyle w:val="Heading4"/>
        <w:rPr>
          <w:del w:id="175" w:author="Author"/>
        </w:rPr>
      </w:pPr>
      <w:bookmarkStart w:id="176" w:name="_Toc514663721"/>
      <w:bookmarkStart w:id="177" w:name="_Toc530058900"/>
      <w:bookmarkStart w:id="178" w:name="_Toc530308153"/>
      <w:del w:id="179" w:author="Author">
        <w:r w:rsidDel="00323E41">
          <w:delText>Data Access Services Design</w:delText>
        </w:r>
        <w:bookmarkEnd w:id="176"/>
        <w:bookmarkEnd w:id="177"/>
        <w:bookmarkEnd w:id="178"/>
      </w:del>
    </w:p>
    <w:p w14:paraId="4DD47BCD" w14:textId="6B9E3C70" w:rsidR="00055F1E" w:rsidRPr="00F458A0" w:rsidRDefault="00055F1E" w:rsidP="00A17716">
      <w:pPr>
        <w:pStyle w:val="BodyText"/>
      </w:pPr>
    </w:p>
    <w:p w14:paraId="7803D9D0" w14:textId="77777777" w:rsidR="00A17716" w:rsidRDefault="00A17716" w:rsidP="00A17716">
      <w:pPr>
        <w:pStyle w:val="Heading4"/>
      </w:pPr>
      <w:bookmarkStart w:id="180" w:name="_Toc530308154"/>
      <w:r>
        <w:t>Data Access Services Design</w:t>
      </w:r>
      <w:bookmarkEnd w:id="180"/>
    </w:p>
    <w:p w14:paraId="46C8032A" w14:textId="4408F374" w:rsidR="00A17716" w:rsidRPr="00D71188" w:rsidRDefault="00A17716" w:rsidP="00A17716">
      <w:r>
        <w:t xml:space="preserve">MCCF EDI TAS includes VistA Data Access (VDA) Services that implement access to </w:t>
      </w:r>
      <w:ins w:id="181" w:author="Author">
        <w:r w:rsidR="00D8184C">
          <w:t xml:space="preserve">TAS required </w:t>
        </w:r>
      </w:ins>
      <w:commentRangeStart w:id="182"/>
      <w:commentRangeStart w:id="183"/>
      <w:r>
        <w:t xml:space="preserve">data </w:t>
      </w:r>
      <w:commentRangeEnd w:id="182"/>
      <w:r w:rsidR="00323E41">
        <w:rPr>
          <w:rStyle w:val="CommentReference"/>
        </w:rPr>
        <w:commentReference w:id="182"/>
      </w:r>
      <w:commentRangeEnd w:id="183"/>
      <w:r w:rsidR="007215DF">
        <w:rPr>
          <w:rStyle w:val="CommentReference"/>
        </w:rPr>
        <w:commentReference w:id="183"/>
      </w:r>
      <w:r>
        <w:t>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84" w:name="_Toc53005897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bookmarkEnd w:id="184"/>
    </w:p>
    <w:p w14:paraId="4079F723" w14:textId="76D0511B" w:rsidR="00A17716" w:rsidRDefault="00967378" w:rsidP="00A17716">
      <w:r>
        <w:rPr>
          <w:noProof/>
        </w:rPr>
        <w:drawing>
          <wp:inline distT="0" distB="0" distL="0" distR="0" wp14:anchorId="67F27707" wp14:editId="57340BBE">
            <wp:extent cx="5943600"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 VDA Flow.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commentRangeStart w:id="185"/>
      <w:r w:rsidR="00417E0A">
        <w:rPr>
          <w:rStyle w:val="CommentReference"/>
        </w:rPr>
        <w:commentReference w:id="186"/>
      </w:r>
      <w:commentRangeEnd w:id="185"/>
      <w:r>
        <w:rPr>
          <w:rStyle w:val="CommentReference"/>
        </w:rPr>
        <w:commentReference w:id="185"/>
      </w:r>
    </w:p>
    <w:p w14:paraId="220ACFD0" w14:textId="77777777" w:rsidR="00A17716" w:rsidRPr="002569FB" w:rsidRDefault="00A17716" w:rsidP="00A17716"/>
    <w:p w14:paraId="13D31DBB" w14:textId="77777777" w:rsidR="00A17716" w:rsidRDefault="00A17716" w:rsidP="00A17716">
      <w:pPr>
        <w:pStyle w:val="Heading5"/>
      </w:pPr>
      <w:bookmarkStart w:id="187" w:name="_Toc530308155"/>
      <w:r>
        <w:t>NGINX</w:t>
      </w:r>
      <w:bookmarkEnd w:id="187"/>
    </w:p>
    <w:p w14:paraId="25284722" w14:textId="30C45E7D" w:rsidR="00A17716" w:rsidRDefault="00A17716" w:rsidP="00A17716">
      <w:r>
        <w:t xml:space="preserve">NGINX is software that features general purpose web proxy and load balancing capability. It will be </w:t>
      </w:r>
      <w:r w:rsidR="00967378">
        <w:t xml:space="preserve">implemented on the Gateway Routing Server and will be </w:t>
      </w:r>
      <w:r>
        <w:t>used for routing, proxying, and load balancing in the VDA design and will provide HTTP</w:t>
      </w:r>
      <w:r w:rsidR="00416F91">
        <w:t>S</w:t>
      </w:r>
      <w:r>
        <w:t xml:space="preserve"> endpoints for CREATE, READ, UPDATE, DELETE, and SEARCH operations for FHIR resources. It will pass through the requests to the </w:t>
      </w:r>
      <w:r w:rsidR="00967378">
        <w:t>FHIR Server</w:t>
      </w:r>
      <w:r>
        <w:t>.</w:t>
      </w:r>
    </w:p>
    <w:p w14:paraId="153D9FAC" w14:textId="77777777" w:rsidR="00A17716" w:rsidRPr="006D6768" w:rsidRDefault="00A17716" w:rsidP="00A17716"/>
    <w:p w14:paraId="71F1E343" w14:textId="77777777" w:rsidR="00A17716" w:rsidRDefault="00A17716" w:rsidP="00A17716">
      <w:pPr>
        <w:pStyle w:val="Heading5"/>
      </w:pPr>
      <w:bookmarkStart w:id="188" w:name="_Toc522104503"/>
      <w:bookmarkStart w:id="189" w:name="_Toc523135062"/>
      <w:bookmarkStart w:id="190" w:name="_Toc523209389"/>
      <w:bookmarkStart w:id="191" w:name="_Toc522104504"/>
      <w:bookmarkStart w:id="192" w:name="_Toc523135063"/>
      <w:bookmarkStart w:id="193" w:name="_Toc523209390"/>
      <w:bookmarkStart w:id="194" w:name="_Toc522104505"/>
      <w:bookmarkStart w:id="195" w:name="_Toc523135064"/>
      <w:bookmarkStart w:id="196" w:name="_Toc523209391"/>
      <w:bookmarkStart w:id="197" w:name="_Toc530308156"/>
      <w:bookmarkEnd w:id="188"/>
      <w:bookmarkEnd w:id="189"/>
      <w:bookmarkEnd w:id="190"/>
      <w:bookmarkEnd w:id="191"/>
      <w:bookmarkEnd w:id="192"/>
      <w:bookmarkEnd w:id="193"/>
      <w:bookmarkEnd w:id="194"/>
      <w:bookmarkEnd w:id="195"/>
      <w:bookmarkEnd w:id="196"/>
      <w:r>
        <w:t>HAPI FHIR Server</w:t>
      </w:r>
      <w:bookmarkEnd w:id="197"/>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3496E22D" w:rsidR="00A17716" w:rsidRDefault="00A17716" w:rsidP="00A17716">
      <w:pPr>
        <w:pStyle w:val="Heading5"/>
      </w:pPr>
      <w:bookmarkStart w:id="198" w:name="_Toc530308157"/>
      <w:r>
        <w:t>VistA Access and Routing Message Flows</w:t>
      </w:r>
      <w:bookmarkEnd w:id="198"/>
    </w:p>
    <w:p w14:paraId="08028655" w14:textId="750D7607" w:rsidR="00A17716" w:rsidRDefault="00A17716" w:rsidP="00A17716">
      <w:r>
        <w:t xml:space="preserve">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w:t>
      </w:r>
      <w:r w:rsidR="00967378">
        <w:t>be based on the VistA location</w:t>
      </w:r>
      <w:r>
        <w:t>. It also provides VistA monitoring and logging of VistA requests/responses by utilizing the logging service.</w:t>
      </w:r>
    </w:p>
    <w:p w14:paraId="0AC10F6D" w14:textId="136D0C90" w:rsidR="005F62A6" w:rsidRPr="005F62A6" w:rsidRDefault="005F62A6" w:rsidP="005F62A6">
      <w:pPr>
        <w:pStyle w:val="Caption"/>
        <w:rPr>
          <w:rFonts w:ascii="Arial" w:hAnsi="Arial" w:cs="Arial"/>
        </w:rPr>
      </w:pPr>
      <w:bookmarkStart w:id="199" w:name="_Toc53005897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Pr>
          <w:rFonts w:ascii="Arial" w:hAnsi="Arial" w:cs="Arial"/>
        </w:rPr>
        <w:t xml:space="preserve"> – VistA Data Access Routing Architecture</w:t>
      </w:r>
      <w:bookmarkEnd w:id="199"/>
    </w:p>
    <w:p w14:paraId="2441D486" w14:textId="3E207E84" w:rsidR="005F62A6" w:rsidRDefault="005F62A6" w:rsidP="00A17716">
      <w:r>
        <w:rPr>
          <w:noProof/>
        </w:rPr>
        <w:drawing>
          <wp:inline distT="0" distB="0" distL="0" distR="0" wp14:anchorId="3B420838" wp14:editId="7369D515">
            <wp:extent cx="5928360" cy="368046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8360" cy="3680460"/>
                    </a:xfrm>
                    <a:prstGeom prst="rect">
                      <a:avLst/>
                    </a:prstGeom>
                    <a:noFill/>
                    <a:ln>
                      <a:noFill/>
                    </a:ln>
                  </pic:spPr>
                </pic:pic>
              </a:graphicData>
            </a:graphic>
          </wp:inline>
        </w:drawing>
      </w:r>
    </w:p>
    <w:p w14:paraId="63E82FF6" w14:textId="77777777" w:rsidR="00A17716" w:rsidRDefault="00A17716" w:rsidP="00A17716"/>
    <w:p w14:paraId="5D84DC56" w14:textId="77777777" w:rsidR="00A17716" w:rsidRDefault="00A17716" w:rsidP="00A17716">
      <w:pPr>
        <w:pStyle w:val="Heading5"/>
      </w:pPr>
      <w:bookmarkStart w:id="200" w:name="_Toc530308158"/>
      <w:r>
        <w:t>VistA Instances</w:t>
      </w:r>
      <w:bookmarkEnd w:id="200"/>
    </w:p>
    <w:p w14:paraId="4D05C5A1" w14:textId="682FF391" w:rsidR="00A17716" w:rsidRDefault="00A17716" w:rsidP="00A17716">
      <w:r>
        <w:t xml:space="preserve">Each VistA instance will have a </w:t>
      </w:r>
      <w:r w:rsidR="00967378">
        <w:t xml:space="preserve">TCP </w:t>
      </w:r>
      <w:r>
        <w:t xml:space="preserve">Listener/REST API that will be called by the VistA Access and Routing Message Flow in the </w:t>
      </w:r>
      <w:r w:rsidR="00967378">
        <w:t>Gateway Routing Server</w:t>
      </w:r>
      <w:r>
        <w:t>. It calls Fileman and Fileman accesses the required file.</w:t>
      </w:r>
    </w:p>
    <w:p w14:paraId="717B8B06" w14:textId="12A001BB" w:rsidR="00A17716" w:rsidRDefault="00A17716" w:rsidP="00A17716">
      <w:r>
        <w:t xml:space="preserve">More information regarding the </w:t>
      </w:r>
      <w:r w:rsidR="00967378">
        <w:t xml:space="preserve">TCP </w:t>
      </w:r>
      <w:r>
        <w:t>Listener/REST API can be found in the following documents:</w:t>
      </w:r>
    </w:p>
    <w:p w14:paraId="2B9167B5" w14:textId="77777777" w:rsidR="00A17716" w:rsidRDefault="00A17716" w:rsidP="00A17716">
      <w:r>
        <w:object w:dxaOrig="1540" w:dyaOrig="997" w14:anchorId="7C0B63F5">
          <v:shape id="_x0000_i1030" type="#_x0000_t75" style="width:79.45pt;height:50.1pt" o:ole="">
            <v:imagedata r:id="rId85" o:title=""/>
          </v:shape>
          <o:OLEObject Type="Embed" ProgID="Word.Document.12" ShapeID="_x0000_i1030" DrawAspect="Icon" ObjectID="_1604049987" r:id="rId86">
            <o:FieldCodes>\s</o:FieldCodes>
          </o:OLEObject>
        </w:object>
      </w:r>
      <w:r>
        <w:object w:dxaOrig="1540" w:dyaOrig="997" w14:anchorId="5C06AE6E">
          <v:shape id="_x0000_i1031" type="#_x0000_t75" style="width:79.45pt;height:50.1pt" o:ole="">
            <v:imagedata r:id="rId87" o:title=""/>
          </v:shape>
          <o:OLEObject Type="Embed" ProgID="Word.Document.12" ShapeID="_x0000_i1031" DrawAspect="Icon" ObjectID="_1604049988" r:id="rId88">
            <o:FieldCodes>\s</o:FieldCodes>
          </o:OLEObject>
        </w:object>
      </w:r>
      <w:bookmarkStart w:id="201" w:name="_MON_1595682587"/>
      <w:bookmarkEnd w:id="201"/>
      <w:r>
        <w:object w:dxaOrig="1540" w:dyaOrig="997" w14:anchorId="075E98B1">
          <v:shape id="_x0000_i1032" type="#_x0000_t75" style="width:79.45pt;height:50.1pt" o:ole="">
            <v:imagedata r:id="rId89" o:title=""/>
          </v:shape>
          <o:OLEObject Type="Embed" ProgID="Word.Document.12" ShapeID="_x0000_i1032" DrawAspect="Icon" ObjectID="_1604049989" r:id="rId90">
            <o:FieldCodes>\s</o:FieldCodes>
          </o:OLEObject>
        </w:object>
      </w:r>
    </w:p>
    <w:p w14:paraId="04444E6B" w14:textId="77777777" w:rsidR="00A17716" w:rsidRPr="002569FB" w:rsidRDefault="00A17716" w:rsidP="00A17716">
      <w:pPr>
        <w:pStyle w:val="BodyText"/>
      </w:pPr>
    </w:p>
    <w:p w14:paraId="4B81132C" w14:textId="77777777" w:rsidR="00A17716" w:rsidRDefault="00A17716" w:rsidP="00A17716">
      <w:pPr>
        <w:pStyle w:val="Heading4"/>
      </w:pPr>
      <w:bookmarkStart w:id="202" w:name="_Toc530308159"/>
      <w:r>
        <w:t>Data Storage Design</w:t>
      </w:r>
      <w:bookmarkEnd w:id="202"/>
    </w:p>
    <w:p w14:paraId="31C95095" w14:textId="77777777" w:rsidR="00A17716" w:rsidRDefault="00A17716" w:rsidP="00A17716">
      <w:pPr>
        <w:pStyle w:val="Heading5"/>
      </w:pPr>
      <w:bookmarkStart w:id="203" w:name="_Toc530308160"/>
      <w:commentRangeStart w:id="204"/>
      <w:commentRangeStart w:id="205"/>
      <w:r>
        <w:t>Azure Storage Mechanics</w:t>
      </w:r>
      <w:commentRangeEnd w:id="204"/>
      <w:r w:rsidR="007941EF">
        <w:rPr>
          <w:rStyle w:val="CommentReference"/>
          <w:rFonts w:eastAsia="Calibri"/>
          <w:b w:val="0"/>
          <w:bCs w:val="0"/>
          <w:iCs w:val="0"/>
        </w:rPr>
        <w:commentReference w:id="204"/>
      </w:r>
      <w:commentRangeEnd w:id="205"/>
      <w:r w:rsidR="0089237A">
        <w:rPr>
          <w:rStyle w:val="CommentReference"/>
          <w:rFonts w:eastAsia="Calibri"/>
          <w:b w:val="0"/>
          <w:bCs w:val="0"/>
          <w:iCs w:val="0"/>
        </w:rPr>
        <w:commentReference w:id="205"/>
      </w:r>
      <w:bookmarkEnd w:id="203"/>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1F6F26AC" w:rsidR="00A17716" w:rsidRDefault="00A17716" w:rsidP="00A17716">
      <w:pPr>
        <w:pStyle w:val="BodyText"/>
      </w:pPr>
      <w:r>
        <w:t>AS is redundant and highly available with encryption-at-rest built-it. AS data always replicated to another physical storage rack (LRS</w:t>
      </w:r>
      <w:r w:rsidR="000F7862">
        <w:t>) but</w:t>
      </w:r>
      <w:r>
        <w:t xml:space="preserve"> can also be replicated to a remote site for high availability by using ZRS, GRS, or redundancy RA-GRS modes.</w:t>
      </w:r>
    </w:p>
    <w:p w14:paraId="4B9F596B" w14:textId="77777777" w:rsidR="00A17716" w:rsidRDefault="00A17716" w:rsidP="00A17716">
      <w:pPr>
        <w:pStyle w:val="BodyText"/>
      </w:pPr>
      <w:r>
        <w:lastRenderedPageBreak/>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206" w:name="_Toc530058996"/>
      <w:r>
        <w:t xml:space="preserve">Table </w:t>
      </w:r>
      <w:r w:rsidR="00E9798A">
        <w:fldChar w:fldCharType="begin"/>
      </w:r>
      <w:r w:rsidR="00E9798A">
        <w:instrText xml:space="preserve"> SEQ Table \* ARABIC </w:instrText>
      </w:r>
      <w:r w:rsidR="00E9798A">
        <w:fldChar w:fldCharType="separate"/>
      </w:r>
      <w:r w:rsidR="006B661F">
        <w:rPr>
          <w:noProof/>
        </w:rPr>
        <w:t>7</w:t>
      </w:r>
      <w:r w:rsidR="00E9798A">
        <w:rPr>
          <w:noProof/>
        </w:rPr>
        <w:fldChar w:fldCharType="end"/>
      </w:r>
      <w:r>
        <w:t xml:space="preserve"> - Azure Storage Shared Access Signature</w:t>
      </w:r>
      <w:bookmarkEnd w:id="206"/>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lastRenderedPageBreak/>
        <w:t>Table storage is for flat data with a flexible table schema. All records have a PartitionKey, RowKey, and Timestamp. Each record can include up to another 252 fields. Because there is no schema these fields do not need to be the same in each record. Therefore, table storage is inherently sparse.</w:t>
      </w:r>
    </w:p>
    <w:p w14:paraId="05A1462D" w14:textId="062B4FC2" w:rsidR="00A17716" w:rsidRDefault="00A17716" w:rsidP="00A17716">
      <w:pPr>
        <w:pStyle w:val="BodyText"/>
      </w:pPr>
      <w:r>
        <w:t>Field</w:t>
      </w:r>
      <w:r w:rsidR="000D4737">
        <w:t>s</w:t>
      </w:r>
      <w:r>
        <w:t xml:space="preserve"> have the common data types: Binary, Boolean, DateTime, Double, Int32, Int64, and String. There is also a Guide data type. Each field has a size limit of 64KB. For data that is </w:t>
      </w:r>
      <w:r w:rsidR="000F7862">
        <w:t>defined</w:t>
      </w:r>
      <w:r>
        <w:t xml:space="preserve"> to be larger, either a FatEntity pattern (splitting data across multiple columns) can be used or table storage can reference blob storage.</w:t>
      </w:r>
    </w:p>
    <w:p w14:paraId="170DEB5D" w14:textId="77777777" w:rsidR="00A17716" w:rsidRDefault="00A17716" w:rsidP="00A17716">
      <w:pPr>
        <w:pStyle w:val="BodyText"/>
      </w:pPr>
      <w:r>
        <w:t>The PartitionKey field gives scope to the data. This scope is user defined. For example, if log records are stores, the PartitionKey could indicate a year, year/month, or year/month/day combination.</w:t>
      </w:r>
    </w:p>
    <w:p w14:paraId="0C0B1F69" w14:textId="77777777" w:rsidR="00A17716" w:rsidRDefault="00A17716" w:rsidP="00A17716">
      <w:pPr>
        <w:pStyle w:val="BodyText"/>
      </w:pPr>
      <w:r>
        <w:t>A record can be accessed directly via a PartitionKey/RowKey combination. Entire partitions of records can be loaded at a time with the PartitionKey. Rows can also be queries using basic filtering mechanisms.</w:t>
      </w:r>
    </w:p>
    <w:p w14:paraId="2926CB83" w14:textId="77777777" w:rsidR="00A17716" w:rsidRDefault="00A17716" w:rsidP="00A17716">
      <w:pPr>
        <w:pStyle w:val="Heading5"/>
      </w:pPr>
      <w:bookmarkStart w:id="207" w:name="_Toc522104511"/>
      <w:bookmarkStart w:id="208" w:name="_Toc523135070"/>
      <w:bookmarkStart w:id="209" w:name="_Toc523209397"/>
      <w:bookmarkStart w:id="210" w:name="_Toc522104512"/>
      <w:bookmarkStart w:id="211" w:name="_Toc523135071"/>
      <w:bookmarkStart w:id="212" w:name="_Toc523209398"/>
      <w:bookmarkStart w:id="213" w:name="_Toc522104513"/>
      <w:bookmarkStart w:id="214" w:name="_Toc523135072"/>
      <w:bookmarkStart w:id="215" w:name="_Toc523209399"/>
      <w:bookmarkStart w:id="216" w:name="_Toc530308161"/>
      <w:bookmarkEnd w:id="207"/>
      <w:bookmarkEnd w:id="208"/>
      <w:bookmarkEnd w:id="209"/>
      <w:bookmarkEnd w:id="210"/>
      <w:bookmarkEnd w:id="211"/>
      <w:bookmarkEnd w:id="212"/>
      <w:bookmarkEnd w:id="213"/>
      <w:bookmarkEnd w:id="214"/>
      <w:bookmarkEnd w:id="215"/>
      <w:r>
        <w:t>Summary</w:t>
      </w:r>
      <w:bookmarkEnd w:id="216"/>
    </w:p>
    <w:p w14:paraId="3CF4BF49" w14:textId="4EF623A6" w:rsidR="00A17716" w:rsidRDefault="002458A4" w:rsidP="00A17716">
      <w:pPr>
        <w:pStyle w:val="BodyText"/>
      </w:pPr>
      <w:r>
        <w:t>C</w:t>
      </w:r>
      <w:r w:rsidR="00A17716">
        <w:t xml:space="preserve">ore data storage such as site configuration, logging/auditing data, and content management data can be stored safely and securely in </w:t>
      </w:r>
      <w:commentRangeStart w:id="217"/>
      <w:r w:rsidR="00A17716">
        <w:t>Azure Storage</w:t>
      </w:r>
      <w:commentRangeEnd w:id="217"/>
      <w:r w:rsidR="007941EF">
        <w:rPr>
          <w:rStyle w:val="CommentReference"/>
        </w:rPr>
        <w:commentReference w:id="217"/>
      </w:r>
      <w:r w:rsidR="00A17716">
        <w:t>.</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218" w:name="_Toc530308162"/>
      <w:r>
        <w:t>TAS Architecture Capabilities</w:t>
      </w:r>
      <w:bookmarkEnd w:id="218"/>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28121CA3" w:rsidR="00A17716" w:rsidRDefault="00A17716" w:rsidP="00A17716">
      <w:pPr>
        <w:pStyle w:val="Heading5"/>
      </w:pPr>
      <w:bookmarkStart w:id="219" w:name="_Toc530308163"/>
      <w:r>
        <w:t>TAS Reporting</w:t>
      </w:r>
      <w:r w:rsidR="00AD7DA3">
        <w:t xml:space="preserve"> Capability</w:t>
      </w:r>
      <w:bookmarkEnd w:id="219"/>
    </w:p>
    <w:p w14:paraId="6D990BD6" w14:textId="60C721C3" w:rsidR="00A17716" w:rsidRDefault="00A17716" w:rsidP="00A17716">
      <w:r>
        <w:t xml:space="preserve">Reporting will be needed for all product lines. One of the </w:t>
      </w:r>
      <w:r w:rsidR="00766BC8">
        <w:t xml:space="preserve">Capabilities </w:t>
      </w:r>
      <w:r>
        <w:t>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220" w:name="_Toc53005898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220"/>
    </w:p>
    <w:p w14:paraId="66F22D2E" w14:textId="52671201" w:rsidR="00A17716" w:rsidRDefault="002458A4" w:rsidP="00A17716">
      <w:pPr>
        <w:jc w:val="center"/>
        <w:rPr>
          <w:rFonts w:eastAsia="Times New Roman"/>
          <w:b/>
          <w:bCs/>
          <w:kern w:val="36"/>
          <w:sz w:val="48"/>
          <w:szCs w:val="48"/>
        </w:rPr>
      </w:pPr>
      <w:r>
        <w:rPr>
          <w:noProof/>
        </w:rPr>
        <w:drawing>
          <wp:inline distT="0" distB="0" distL="0" distR="0" wp14:anchorId="44F62BC9" wp14:editId="505A44CB">
            <wp:extent cx="5943600" cy="2190115"/>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AS Reporting Flow.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commentRangeStart w:id="221"/>
      <w:r w:rsidR="00BB0791">
        <w:rPr>
          <w:rStyle w:val="CommentReference"/>
        </w:rPr>
        <w:commentReference w:id="222"/>
      </w:r>
      <w:commentRangeEnd w:id="221"/>
      <w:r>
        <w:rPr>
          <w:rStyle w:val="CommentReference"/>
        </w:rPr>
        <w:commentReference w:id="221"/>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lastRenderedPageBreak/>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037C8C">
      <w:pPr>
        <w:pStyle w:val="ListParagraph"/>
        <w:numPr>
          <w:ilvl w:val="0"/>
          <w:numId w:val="44"/>
        </w:numPr>
        <w:spacing w:before="0" w:after="160" w:line="256" w:lineRule="auto"/>
      </w:pPr>
      <w:r>
        <w:t>View Reports in Reporting Frontend</w:t>
      </w:r>
    </w:p>
    <w:p w14:paraId="2FD55079" w14:textId="77777777" w:rsidR="00A17716" w:rsidRDefault="00A17716" w:rsidP="00037C8C">
      <w:pPr>
        <w:pStyle w:val="ListParagraph"/>
        <w:numPr>
          <w:ilvl w:val="0"/>
          <w:numId w:val="44"/>
        </w:numPr>
        <w:spacing w:before="0" w:after="160" w:line="256" w:lineRule="auto"/>
      </w:pPr>
      <w:r>
        <w:t>Nightly loading of VistA data into MCCF Reporting Database</w:t>
      </w:r>
    </w:p>
    <w:p w14:paraId="257D0A39" w14:textId="77777777" w:rsidR="00A17716" w:rsidRDefault="00A17716" w:rsidP="00037C8C">
      <w:pPr>
        <w:pStyle w:val="ListParagraph"/>
        <w:numPr>
          <w:ilvl w:val="0"/>
          <w:numId w:val="44"/>
        </w:numPr>
        <w:spacing w:before="0" w:after="160" w:line="256" w:lineRule="auto"/>
      </w:pPr>
      <w:r>
        <w:t>Editing configuration for loading VistA data into MCCF Reporting Database script</w:t>
      </w:r>
    </w:p>
    <w:p w14:paraId="434D0BE1" w14:textId="2784DFEB" w:rsidR="002458A4" w:rsidRDefault="002458A4" w:rsidP="00A17716">
      <w:r w:rsidRPr="002458A4">
        <w:rPr>
          <w:noProof/>
        </w:rPr>
        <w:drawing>
          <wp:inline distT="0" distB="0" distL="0" distR="0" wp14:anchorId="63037516" wp14:editId="663AE4CD">
            <wp:extent cx="5943600" cy="317255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72553"/>
                    </a:xfrm>
                    <a:prstGeom prst="rect">
                      <a:avLst/>
                    </a:prstGeom>
                    <a:noFill/>
                    <a:ln>
                      <a:noFill/>
                    </a:ln>
                  </pic:spPr>
                </pic:pic>
              </a:graphicData>
            </a:graphic>
          </wp:inline>
        </w:drawing>
      </w:r>
    </w:p>
    <w:p w14:paraId="48FE057F" w14:textId="1463F151" w:rsidR="00A17716" w:rsidRDefault="00A17716" w:rsidP="00A17716">
      <w:r>
        <w:t xml:space="preserve">For </w:t>
      </w:r>
      <w:r w:rsidR="001C16DF">
        <w:t xml:space="preserve">the </w:t>
      </w:r>
      <w:r>
        <w:t>use case</w:t>
      </w:r>
      <w:r w:rsidR="001C16DF">
        <w:t>s</w:t>
      </w:r>
      <w:r>
        <w:t xml:space="preserve">, a sequence diagram </w:t>
      </w:r>
      <w:r w:rsidR="001C16DF">
        <w:t xml:space="preserve">is included </w:t>
      </w:r>
      <w:r>
        <w:t>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223" w:name="_Toc53005898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223"/>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409D2137" w:rsidR="00A17716" w:rsidRDefault="00BB0791" w:rsidP="00A17716">
      <w:pPr>
        <w:jc w:val="center"/>
      </w:pPr>
      <w:commentRangeStart w:id="224"/>
      <w:r>
        <w:rPr>
          <w:rStyle w:val="CommentReference"/>
        </w:rPr>
        <w:commentReference w:id="225"/>
      </w:r>
      <w:commentRangeEnd w:id="224"/>
      <w:r w:rsidR="002458A4">
        <w:rPr>
          <w:rStyle w:val="CommentReference"/>
        </w:rPr>
        <w:commentReference w:id="224"/>
      </w:r>
    </w:p>
    <w:p w14:paraId="4036DFDC" w14:textId="2FDD6672" w:rsidR="00A17716" w:rsidRDefault="00A17716" w:rsidP="00A17716">
      <w:r>
        <w:t xml:space="preserve">Assuming the user has been authenticated and authorized to view the report, the Reporting Frontend will provide the user with a link to the report. After selecting the link, the reporting frontend calls a Node.js script in the business layer (URL for report as parameter) that will call a method in the </w:t>
      </w:r>
      <w:r w:rsidR="002458A4">
        <w:t>Business Service</w:t>
      </w:r>
      <w:r>
        <w:t xml:space="preserve">. The </w:t>
      </w:r>
      <w:r w:rsidR="002458A4">
        <w:t xml:space="preserve">Business Service </w:t>
      </w:r>
      <w:r>
        <w:t xml:space="preserve">will call </w:t>
      </w:r>
      <w:r w:rsidR="002458A4">
        <w:t>the Tableau Reporting</w:t>
      </w:r>
      <w:r>
        <w:t xml:space="preserv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050FEC47" w:rsidR="00A17716" w:rsidRDefault="00A17716" w:rsidP="00A17716">
      <w:r>
        <w:t xml:space="preserve">There will be a </w:t>
      </w:r>
      <w:r w:rsidR="00E628C3">
        <w:t xml:space="preserve">scheduled job </w:t>
      </w:r>
      <w:r>
        <w:t xml:space="preserve">that runs on a nightly basis that will access the HAPI FHIR server via the </w:t>
      </w:r>
      <w:r w:rsidR="002458A4">
        <w:t xml:space="preserve">Business Service </w:t>
      </w:r>
      <w:r>
        <w:t>to load the data required for the reporting purposes from VistA into the MCCF Reporting database.</w:t>
      </w:r>
    </w:p>
    <w:p w14:paraId="34624FD1" w14:textId="0BCE003F" w:rsidR="00060955" w:rsidRDefault="00060955" w:rsidP="00060955">
      <w:pPr>
        <w:pStyle w:val="Caption"/>
      </w:pPr>
      <w:bookmarkStart w:id="226" w:name="_Toc530058997"/>
      <w:r>
        <w:lastRenderedPageBreak/>
        <w:t xml:space="preserve">Table </w:t>
      </w:r>
      <w:r w:rsidR="00E9798A">
        <w:fldChar w:fldCharType="begin"/>
      </w:r>
      <w:r w:rsidR="00E9798A">
        <w:instrText xml:space="preserve"> SEQ Table \* ARABIC</w:instrText>
      </w:r>
      <w:r w:rsidR="00E9798A">
        <w:instrText xml:space="preserve"> </w:instrText>
      </w:r>
      <w:r w:rsidR="00E9798A">
        <w:fldChar w:fldCharType="separate"/>
      </w:r>
      <w:r w:rsidR="006B661F">
        <w:rPr>
          <w:noProof/>
        </w:rPr>
        <w:t>8</w:t>
      </w:r>
      <w:r w:rsidR="00E9798A">
        <w:rPr>
          <w:noProof/>
        </w:rPr>
        <w:fldChar w:fldCharType="end"/>
      </w:r>
      <w:r>
        <w:t xml:space="preserve"> - MCCF EDI TAS Reporting </w:t>
      </w:r>
      <w:r w:rsidR="002458A4">
        <w:t xml:space="preserve">Nightly Loading </w:t>
      </w:r>
      <w:r>
        <w:t>Sequence Flow Diagram</w:t>
      </w:r>
      <w:bookmarkEnd w:id="226"/>
    </w:p>
    <w:p w14:paraId="7608ACF7" w14:textId="209AB920" w:rsidR="00A17716" w:rsidRDefault="0046609B" w:rsidP="00A17716">
      <w:pPr>
        <w:jc w:val="center"/>
      </w:pPr>
      <w:ins w:id="227" w:author="Author">
        <w:r>
          <w:rPr>
            <w:noProof/>
          </w:rPr>
          <w:drawing>
            <wp:inline distT="0" distB="0" distL="0" distR="0" wp14:anchorId="2BA04C91" wp14:editId="5192F357">
              <wp:extent cx="5943600" cy="4561513"/>
              <wp:effectExtent l="0" t="0" r="0" b="0"/>
              <wp:docPr id="7079" name="Picture 7079"/>
              <wp:cNvGraphicFramePr/>
              <a:graphic xmlns:a="http://schemas.openxmlformats.org/drawingml/2006/main">
                <a:graphicData uri="http://schemas.openxmlformats.org/drawingml/2006/picture">
                  <pic:pic xmlns:pic="http://schemas.openxmlformats.org/drawingml/2006/picture">
                    <pic:nvPicPr>
                      <pic:cNvPr id="7079" name="Picture 7079"/>
                      <pic:cNvPicPr/>
                    </pic:nvPicPr>
                    <pic:blipFill>
                      <a:blip r:embed="rId94"/>
                      <a:stretch>
                        <a:fillRect/>
                      </a:stretch>
                    </pic:blipFill>
                    <pic:spPr>
                      <a:xfrm>
                        <a:off x="0" y="0"/>
                        <a:ext cx="5943600" cy="4561513"/>
                      </a:xfrm>
                      <a:prstGeom prst="rect">
                        <a:avLst/>
                      </a:prstGeom>
                    </pic:spPr>
                  </pic:pic>
                </a:graphicData>
              </a:graphic>
            </wp:inline>
          </w:drawing>
        </w:r>
      </w:ins>
      <w:commentRangeStart w:id="228"/>
      <w:r w:rsidR="00323E41">
        <w:rPr>
          <w:rStyle w:val="CommentReference"/>
        </w:rPr>
        <w:commentReference w:id="229"/>
      </w:r>
      <w:commentRangeEnd w:id="228"/>
      <w:r w:rsidR="0089237A">
        <w:rPr>
          <w:rStyle w:val="CommentReference"/>
        </w:rPr>
        <w:commentReference w:id="228"/>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35F6D581" w:rsidR="00A17716" w:rsidRDefault="00A17716" w:rsidP="00A17716">
      <w:r>
        <w:t xml:space="preserve">The script then accesses the HAPI FHIR server (using the </w:t>
      </w:r>
      <w:r w:rsidR="001378E7">
        <w:t xml:space="preserve">service </w:t>
      </w:r>
      <w:r>
        <w:t xml:space="preserve">in the </w:t>
      </w:r>
      <w:r w:rsidR="001378E7">
        <w:t xml:space="preserve">business </w:t>
      </w:r>
      <w:r>
        <w:t>layer and NGINX as a proxy). The HAPI FHIR server calls VistA to retrieve the files that are needed to set up the requested FHIR resource(s). VistA returns the required files and HAPI FHIR returns the FHIR resource(s) to the script in the business layer.</w:t>
      </w:r>
    </w:p>
    <w:p w14:paraId="11A5397C" w14:textId="5C15E830" w:rsidR="00A17716" w:rsidRDefault="00A17716" w:rsidP="00A17716">
      <w:r>
        <w:t xml:space="preserve">The </w:t>
      </w:r>
      <w:r w:rsidR="00F81271">
        <w:t xml:space="preserve">business service </w:t>
      </w:r>
      <w:r>
        <w:t>then stores the data from the FHIR resource(s) to the MCCF Reporting Database.</w:t>
      </w:r>
    </w:p>
    <w:p w14:paraId="0A9B17C0" w14:textId="71D98460" w:rsidR="00A17716" w:rsidRPr="009C1A65" w:rsidRDefault="00A17716" w:rsidP="00A17716">
      <w:pPr>
        <w:pStyle w:val="Caption"/>
        <w:rPr>
          <w:rFonts w:ascii="Arial" w:hAnsi="Arial" w:cs="Arial"/>
        </w:rPr>
      </w:pPr>
      <w:bookmarkStart w:id="230" w:name="_Toc53005898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bookmarkEnd w:id="230"/>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3AC2640F" w14:textId="4F79693B" w:rsidR="00916323" w:rsidRDefault="00916323" w:rsidP="00916323">
      <w:pPr>
        <w:pStyle w:val="Heading5"/>
      </w:pPr>
      <w:bookmarkStart w:id="231" w:name="_Toc530308164"/>
      <w:r>
        <w:t>TAS FSC Interface Capability</w:t>
      </w:r>
      <w:bookmarkEnd w:id="231"/>
    </w:p>
    <w:p w14:paraId="099DE662" w14:textId="1D5F1B86" w:rsidR="00916323" w:rsidRDefault="00E628C3" w:rsidP="00916323">
      <w:r>
        <w:t>The interface to FSC</w:t>
      </w:r>
      <w:r w:rsidR="00916323">
        <w:t xml:space="preserve"> will be needed for all product lines</w:t>
      </w:r>
      <w:r>
        <w:t xml:space="preserve"> and will be used to transfer HIPAA EDI Transactions</w:t>
      </w:r>
      <w:r w:rsidR="00916323">
        <w:t xml:space="preserve">. One of the </w:t>
      </w:r>
      <w:r>
        <w:t>Capabilities</w:t>
      </w:r>
      <w:r w:rsidR="00916323">
        <w:t xml:space="preserve"> in the TAS backlog is for porting </w:t>
      </w:r>
      <w:r>
        <w:t>EDI Transaction processing</w:t>
      </w:r>
      <w:r w:rsidR="00916323">
        <w:t xml:space="preserve"> from VistA to TAS. This section describes the design for </w:t>
      </w:r>
      <w:r>
        <w:t>the FSC interface</w:t>
      </w:r>
      <w:r w:rsidR="00916323">
        <w:t xml:space="preserve"> within TAS.</w:t>
      </w:r>
    </w:p>
    <w:p w14:paraId="099C0383" w14:textId="64AF991A" w:rsidR="00916323" w:rsidRPr="009C1A65" w:rsidRDefault="00916323" w:rsidP="00916323">
      <w:pPr>
        <w:pStyle w:val="Caption"/>
        <w:rPr>
          <w:rFonts w:ascii="Arial" w:hAnsi="Arial" w:cs="Arial"/>
        </w:rPr>
      </w:pPr>
      <w:bookmarkStart w:id="232" w:name="_Toc53005898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sidRPr="009C1A65">
        <w:rPr>
          <w:rFonts w:ascii="Arial" w:hAnsi="Arial" w:cs="Arial"/>
        </w:rPr>
        <w:t xml:space="preserve"> - TAS </w:t>
      </w:r>
      <w:r w:rsidR="00B06B84">
        <w:rPr>
          <w:rFonts w:ascii="Arial" w:hAnsi="Arial" w:cs="Arial"/>
        </w:rPr>
        <w:t>FSC Interface</w:t>
      </w:r>
      <w:r w:rsidRPr="009C1A65">
        <w:rPr>
          <w:rFonts w:ascii="Arial" w:hAnsi="Arial" w:cs="Arial"/>
        </w:rPr>
        <w:t xml:space="preserve"> Design</w:t>
      </w:r>
      <w:bookmarkEnd w:id="232"/>
    </w:p>
    <w:p w14:paraId="49AF7FA0" w14:textId="3F9167D7" w:rsidR="00916323" w:rsidRDefault="00B06B84" w:rsidP="00916323">
      <w:r>
        <w:rPr>
          <w:noProof/>
        </w:rPr>
        <w:drawing>
          <wp:inline distT="0" distB="0" distL="0" distR="0" wp14:anchorId="04401153" wp14:editId="203EAED5">
            <wp:extent cx="5943600" cy="2190115"/>
            <wp:effectExtent l="0" t="0" r="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TAS FSC Interface Flow.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4081B940" w14:textId="77777777" w:rsidR="002C0DEC" w:rsidRDefault="002C0DEC" w:rsidP="002C0DEC">
      <w:pPr>
        <w:pStyle w:val="Heading6"/>
      </w:pPr>
      <w:r>
        <w:t>Use Cases</w:t>
      </w:r>
    </w:p>
    <w:p w14:paraId="4BAC9ADA" w14:textId="48498470" w:rsidR="002C0DEC" w:rsidRDefault="002C0DEC" w:rsidP="002C0DEC">
      <w:r>
        <w:t xml:space="preserve">There have been three use cases identified for the </w:t>
      </w:r>
      <w:r w:rsidR="008D0218">
        <w:t>FSC interface</w:t>
      </w:r>
      <w:r>
        <w:t xml:space="preserve"> capability</w:t>
      </w:r>
    </w:p>
    <w:p w14:paraId="7B5B5CA0" w14:textId="467F109A" w:rsidR="002C0DEC" w:rsidRDefault="00632EB8" w:rsidP="00037C8C">
      <w:pPr>
        <w:pStyle w:val="ListParagraph"/>
        <w:numPr>
          <w:ilvl w:val="0"/>
          <w:numId w:val="52"/>
        </w:numPr>
        <w:spacing w:before="0" w:after="160" w:line="256" w:lineRule="auto"/>
      </w:pPr>
      <w:r>
        <w:t xml:space="preserve">Monitor </w:t>
      </w:r>
      <w:r w:rsidR="00063626">
        <w:t>transaction processing logs</w:t>
      </w:r>
    </w:p>
    <w:p w14:paraId="7AFD7011" w14:textId="67947BB0" w:rsidR="002C0DEC" w:rsidRDefault="002C0DEC" w:rsidP="00037C8C">
      <w:pPr>
        <w:pStyle w:val="ListParagraph"/>
        <w:numPr>
          <w:ilvl w:val="0"/>
          <w:numId w:val="52"/>
        </w:numPr>
        <w:spacing w:before="0" w:after="160" w:line="256" w:lineRule="auto"/>
      </w:pPr>
      <w:r>
        <w:t xml:space="preserve">Editing configuration for </w:t>
      </w:r>
      <w:r w:rsidR="00063626">
        <w:t>FSC interface service</w:t>
      </w:r>
    </w:p>
    <w:p w14:paraId="67C12573" w14:textId="4659EB53" w:rsidR="002C0DEC" w:rsidRDefault="001C16DF" w:rsidP="002C0DEC">
      <w:r w:rsidRPr="001C16DF">
        <w:t xml:space="preserve"> </w:t>
      </w:r>
      <w:r w:rsidRPr="001C16DF">
        <w:rPr>
          <w:noProof/>
        </w:rPr>
        <w:drawing>
          <wp:inline distT="0" distB="0" distL="0" distR="0" wp14:anchorId="5A1F625C" wp14:editId="7B138F2D">
            <wp:extent cx="5082540" cy="2880360"/>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2540" cy="2880360"/>
                    </a:xfrm>
                    <a:prstGeom prst="rect">
                      <a:avLst/>
                    </a:prstGeom>
                    <a:noFill/>
                    <a:ln>
                      <a:noFill/>
                    </a:ln>
                  </pic:spPr>
                </pic:pic>
              </a:graphicData>
            </a:graphic>
          </wp:inline>
        </w:drawing>
      </w:r>
    </w:p>
    <w:p w14:paraId="77C68E8E" w14:textId="281A4C67" w:rsidR="002C0DEC" w:rsidRDefault="002C0DEC" w:rsidP="002C0DEC">
      <w:r>
        <w:t xml:space="preserve">For </w:t>
      </w:r>
      <w:r w:rsidR="00AF1E02">
        <w:t xml:space="preserve">the </w:t>
      </w:r>
      <w:r>
        <w:t>use case</w:t>
      </w:r>
      <w:r w:rsidR="00AF1E02">
        <w:t>s</w:t>
      </w:r>
      <w:r>
        <w:t xml:space="preserve">, a sequence diagram </w:t>
      </w:r>
      <w:r w:rsidR="00AF1E02">
        <w:t xml:space="preserve">is included </w:t>
      </w:r>
      <w:r>
        <w:t>in the following section</w:t>
      </w:r>
    </w:p>
    <w:p w14:paraId="1757DF5D" w14:textId="77777777" w:rsidR="002C0DEC" w:rsidRDefault="002C0DEC" w:rsidP="002C0DEC">
      <w:pPr>
        <w:pStyle w:val="Heading6"/>
      </w:pPr>
      <w:r>
        <w:t>Sequence Diagrams</w:t>
      </w:r>
    </w:p>
    <w:p w14:paraId="2120BD57" w14:textId="77777777" w:rsidR="002C0DEC" w:rsidRDefault="002C0DEC" w:rsidP="002C0DEC"/>
    <w:p w14:paraId="000C822F" w14:textId="13F1E663" w:rsidR="002C0DEC" w:rsidRPr="009C1A65" w:rsidRDefault="002C0DEC" w:rsidP="002C0DEC">
      <w:pPr>
        <w:pStyle w:val="Caption"/>
        <w:rPr>
          <w:rFonts w:ascii="Arial" w:hAnsi="Arial" w:cs="Arial"/>
        </w:rPr>
      </w:pPr>
      <w:bookmarkStart w:id="233" w:name="_Toc53005898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 </w:t>
      </w:r>
      <w:r w:rsidR="00B06B84">
        <w:rPr>
          <w:rFonts w:ascii="Arial" w:hAnsi="Arial" w:cs="Arial"/>
        </w:rPr>
        <w:t>Processing EDI Transactions through FSC Interface</w:t>
      </w:r>
      <w:bookmarkEnd w:id="233"/>
    </w:p>
    <w:p w14:paraId="7AEAF4CD" w14:textId="42201BB6" w:rsidR="002C0DEC" w:rsidRDefault="00CE3D7A" w:rsidP="002C0DEC">
      <w:r>
        <w:t xml:space="preserve">For each </w:t>
      </w:r>
      <w:r w:rsidR="003C5BB5">
        <w:t>transaction</w:t>
      </w:r>
      <w:r>
        <w:t xml:space="preserve">, once the </w:t>
      </w:r>
      <w:r w:rsidR="003C5BB5">
        <w:t>transaction data is ready</w:t>
      </w:r>
      <w:r>
        <w:t xml:space="preserve"> for processing, the Transaction processing service retrieves the configuration</w:t>
      </w:r>
      <w:r w:rsidR="003C5BB5">
        <w:t xml:space="preserve"> and</w:t>
      </w:r>
      <w:r>
        <w:t xml:space="preserve"> sends a request to read the </w:t>
      </w:r>
      <w:r w:rsidR="003C5BB5">
        <w:t>transaction</w:t>
      </w:r>
      <w:r>
        <w:t xml:space="preserve"> data from </w:t>
      </w:r>
      <w:r w:rsidR="003C5BB5">
        <w:t xml:space="preserve">VistA. Once the data that is needed for the transaction is read from VistA, it is placed on the Queue for processing. </w:t>
      </w:r>
    </w:p>
    <w:p w14:paraId="22BE515D" w14:textId="77777777" w:rsidR="002C0DEC" w:rsidRDefault="002C0DEC" w:rsidP="002C0DEC">
      <w:pPr>
        <w:rPr>
          <w:noProof/>
        </w:rPr>
      </w:pPr>
    </w:p>
    <w:p w14:paraId="6B37D59F" w14:textId="58897195" w:rsidR="002C0DEC" w:rsidRDefault="000127DA" w:rsidP="002C0DEC">
      <w:commentRangeStart w:id="234"/>
      <w:commentRangeStart w:id="235"/>
      <w:ins w:id="236" w:author="Author">
        <w:r>
          <w:rPr>
            <w:noProof/>
          </w:rPr>
          <w:drawing>
            <wp:inline distT="0" distB="0" distL="0" distR="0" wp14:anchorId="23F8247E" wp14:editId="222D7ACC">
              <wp:extent cx="5943600" cy="43427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4342761"/>
                      </a:xfrm>
                      <a:prstGeom prst="rect">
                        <a:avLst/>
                      </a:prstGeom>
                      <a:noFill/>
                      <a:ln>
                        <a:noFill/>
                      </a:ln>
                    </pic:spPr>
                  </pic:pic>
                </a:graphicData>
              </a:graphic>
            </wp:inline>
          </w:drawing>
        </w:r>
      </w:ins>
      <w:del w:id="237" w:author="Author">
        <w:r w:rsidR="00CE3663" w:rsidDel="000127DA">
          <w:rPr>
            <w:noProof/>
          </w:rPr>
          <w:drawing>
            <wp:inline distT="0" distB="0" distL="0" distR="0" wp14:anchorId="19147E1E" wp14:editId="70C2304A">
              <wp:extent cx="5943600" cy="402336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del>
      <w:commentRangeEnd w:id="234"/>
      <w:r w:rsidR="007525AF">
        <w:rPr>
          <w:rStyle w:val="CommentReference"/>
        </w:rPr>
        <w:commentReference w:id="234"/>
      </w:r>
      <w:commentRangeEnd w:id="235"/>
      <w:r w:rsidR="0089237A">
        <w:rPr>
          <w:rStyle w:val="CommentReference"/>
        </w:rPr>
        <w:commentReference w:id="235"/>
      </w:r>
      <w:r w:rsidR="002C0DEC">
        <w:t xml:space="preserve">Assuming the user has been authenticated and authorized to view the </w:t>
      </w:r>
      <w:r w:rsidR="003C5BB5">
        <w:t>transaction log entries</w:t>
      </w:r>
      <w:r w:rsidR="002C0DEC">
        <w:t xml:space="preserve">, the </w:t>
      </w:r>
      <w:r w:rsidR="003C5BB5">
        <w:t>TAS UI</w:t>
      </w:r>
      <w:r w:rsidR="002C0DEC">
        <w:t xml:space="preserve"> will provide the user with a link to the report. After selecting the link, the </w:t>
      </w:r>
      <w:r w:rsidR="003C5BB5">
        <w:t>logging dashboard</w:t>
      </w:r>
      <w:r w:rsidR="002C0DEC">
        <w:t xml:space="preserve"> frontend calls a Node.js script in the business layer that will call a method in the Business Service</w:t>
      </w:r>
      <w:r w:rsidR="003C5BB5">
        <w:t xml:space="preserve"> to retrieve and display the log entries shown in the diagram below</w:t>
      </w:r>
      <w:r w:rsidR="002C0DEC">
        <w:t>.</w:t>
      </w:r>
    </w:p>
    <w:p w14:paraId="321DCC4E" w14:textId="3055D5DC" w:rsidR="00CE3D7A" w:rsidRPr="009C1A65" w:rsidRDefault="00CE3D7A" w:rsidP="00CE3D7A">
      <w:pPr>
        <w:pStyle w:val="Caption"/>
        <w:rPr>
          <w:rFonts w:ascii="Arial" w:hAnsi="Arial" w:cs="Arial"/>
        </w:rPr>
      </w:pPr>
      <w:bookmarkStart w:id="238" w:name="_Toc53005898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w:t>
      </w:r>
      <w:r>
        <w:rPr>
          <w:rFonts w:ascii="Arial" w:hAnsi="Arial" w:cs="Arial"/>
        </w:rPr>
        <w:t>–</w:t>
      </w:r>
      <w:r w:rsidRPr="009C1A65">
        <w:rPr>
          <w:rFonts w:ascii="Arial" w:hAnsi="Arial" w:cs="Arial"/>
        </w:rPr>
        <w:t xml:space="preserve"> </w:t>
      </w:r>
      <w:r>
        <w:rPr>
          <w:rFonts w:ascii="Arial" w:hAnsi="Arial" w:cs="Arial"/>
        </w:rPr>
        <w:t>FSC Interface EDI Transaction Log Entries</w:t>
      </w:r>
      <w:bookmarkEnd w:id="238"/>
    </w:p>
    <w:p w14:paraId="55B9E702" w14:textId="2DB5BDF5" w:rsidR="00D7485D" w:rsidRPr="00916323" w:rsidRDefault="00D7485D" w:rsidP="002C0DEC">
      <w:r>
        <w:rPr>
          <w:noProof/>
        </w:rPr>
        <w:drawing>
          <wp:inline distT="0" distB="0" distL="0" distR="0" wp14:anchorId="6F285B8C" wp14:editId="7D22737F">
            <wp:extent cx="5935980" cy="1455420"/>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6B3BB098" w14:textId="77777777" w:rsidR="00A17716" w:rsidRDefault="00A17716" w:rsidP="00A17716">
      <w:pPr>
        <w:pStyle w:val="Heading5"/>
      </w:pPr>
      <w:bookmarkStart w:id="239" w:name="_Toc530308165"/>
      <w:r>
        <w:t>TAS Proxying</w:t>
      </w:r>
      <w:bookmarkEnd w:id="239"/>
    </w:p>
    <w:p w14:paraId="6BF295DA" w14:textId="1F9793F4"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r w:rsidR="000F7862">
        <w:t>all</w:t>
      </w:r>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7568210A" w:rsidR="00DE7119" w:rsidRPr="007B158E" w:rsidRDefault="00DE7119" w:rsidP="00DE7119">
      <w:pPr>
        <w:pStyle w:val="Caption"/>
        <w:rPr>
          <w:rFonts w:ascii="Arial" w:hAnsi="Arial" w:cs="Arial"/>
          <w:sz w:val="24"/>
          <w:szCs w:val="24"/>
        </w:rPr>
      </w:pPr>
      <w:bookmarkStart w:id="240" w:name="_Toc530058998"/>
      <w:r w:rsidRPr="007B158E">
        <w:rPr>
          <w:rFonts w:ascii="Arial" w:hAnsi="Arial" w:cs="Arial"/>
          <w:sz w:val="24"/>
          <w:szCs w:val="24"/>
        </w:rPr>
        <w:t xml:space="preserve">Table </w:t>
      </w:r>
      <w:r w:rsidR="009C3A87" w:rsidRPr="007B158E">
        <w:rPr>
          <w:rFonts w:ascii="Arial" w:hAnsi="Arial" w:cs="Arial"/>
          <w:sz w:val="24"/>
          <w:szCs w:val="24"/>
        </w:rPr>
        <w:fldChar w:fldCharType="begin"/>
      </w:r>
      <w:r w:rsidR="009C3A87" w:rsidRPr="007B158E">
        <w:rPr>
          <w:rFonts w:ascii="Arial" w:hAnsi="Arial" w:cs="Arial"/>
          <w:sz w:val="24"/>
          <w:szCs w:val="24"/>
        </w:rPr>
        <w:instrText xml:space="preserve"> SEQ Table \* ARABIC </w:instrText>
      </w:r>
      <w:r w:rsidR="009C3A87" w:rsidRPr="007B158E">
        <w:rPr>
          <w:rFonts w:ascii="Arial" w:hAnsi="Arial" w:cs="Arial"/>
          <w:sz w:val="24"/>
          <w:szCs w:val="24"/>
        </w:rPr>
        <w:fldChar w:fldCharType="separate"/>
      </w:r>
      <w:r w:rsidR="006B661F" w:rsidRPr="007B158E">
        <w:rPr>
          <w:rFonts w:ascii="Arial" w:hAnsi="Arial" w:cs="Arial"/>
          <w:noProof/>
          <w:sz w:val="24"/>
          <w:szCs w:val="24"/>
        </w:rPr>
        <w:t>9</w:t>
      </w:r>
      <w:r w:rsidR="009C3A87" w:rsidRPr="007B158E">
        <w:rPr>
          <w:rFonts w:ascii="Arial" w:hAnsi="Arial" w:cs="Arial"/>
          <w:noProof/>
          <w:sz w:val="24"/>
          <w:szCs w:val="24"/>
        </w:rPr>
        <w:fldChar w:fldCharType="end"/>
      </w:r>
      <w:r w:rsidRPr="007B158E">
        <w:rPr>
          <w:rFonts w:ascii="Arial" w:hAnsi="Arial" w:cs="Arial"/>
          <w:sz w:val="24"/>
          <w:szCs w:val="24"/>
        </w:rPr>
        <w:t xml:space="preserve"> - MCCF EDI TAS Business Service Proxying</w:t>
      </w:r>
      <w:bookmarkEnd w:id="240"/>
    </w:p>
    <w:p w14:paraId="432EDD99" w14:textId="77777777" w:rsidR="00A17716" w:rsidRPr="000B2748" w:rsidRDefault="00A17716" w:rsidP="00A17716">
      <w:commentRangeStart w:id="241"/>
      <w:commentRangeStart w:id="242"/>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commentRangeEnd w:id="241"/>
      <w:r w:rsidR="00B55B8E">
        <w:rPr>
          <w:rStyle w:val="CommentReference"/>
        </w:rPr>
        <w:commentReference w:id="241"/>
      </w:r>
      <w:commentRangeEnd w:id="242"/>
      <w:r w:rsidR="0089237A">
        <w:rPr>
          <w:rStyle w:val="CommentReference"/>
        </w:rPr>
        <w:commentReference w:id="242"/>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2EA6CEED"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r w:rsidR="000F7862">
        <w:t>all</w:t>
      </w:r>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r w:rsidR="009C3A87">
        <w:t>proxying,</w:t>
      </w:r>
      <w:r>
        <w:t xml:space="preserve"> and load balancing services</w:t>
      </w:r>
      <w:r w:rsidR="00C55B55">
        <w:t xml:space="preserve"> may also be used in the future</w:t>
      </w:r>
      <w:r>
        <w:t>.</w:t>
      </w:r>
    </w:p>
    <w:p w14:paraId="7E9B155E" w14:textId="761230A5" w:rsidR="008A5B98" w:rsidRPr="008A5B98" w:rsidRDefault="008A5B98" w:rsidP="008A5B98"/>
    <w:p w14:paraId="21C0053E" w14:textId="77777777" w:rsidR="00A17716" w:rsidRDefault="00A17716" w:rsidP="00A17716">
      <w:pPr>
        <w:pStyle w:val="Heading5"/>
      </w:pPr>
      <w:bookmarkStart w:id="243" w:name="_Toc530308166"/>
      <w:commentRangeStart w:id="244"/>
      <w:commentRangeStart w:id="245"/>
      <w:r>
        <w:t>TAS CORE Caching Strategy</w:t>
      </w:r>
      <w:commentRangeEnd w:id="244"/>
      <w:r w:rsidR="00B55B8E">
        <w:rPr>
          <w:rStyle w:val="CommentReference"/>
          <w:rFonts w:eastAsia="Calibri"/>
          <w:b w:val="0"/>
          <w:bCs w:val="0"/>
          <w:iCs w:val="0"/>
        </w:rPr>
        <w:commentReference w:id="244"/>
      </w:r>
      <w:commentRangeEnd w:id="245"/>
      <w:r w:rsidR="0089237A">
        <w:rPr>
          <w:rStyle w:val="CommentReference"/>
          <w:rFonts w:eastAsia="Calibri"/>
          <w:b w:val="0"/>
          <w:bCs w:val="0"/>
          <w:iCs w:val="0"/>
        </w:rPr>
        <w:commentReference w:id="245"/>
      </w:r>
      <w:bookmarkEnd w:id="243"/>
    </w:p>
    <w:p w14:paraId="5E95EB3F" w14:textId="77777777" w:rsidR="00A17716" w:rsidRDefault="00A17716" w:rsidP="00A17716"/>
    <w:p w14:paraId="386EB3EB" w14:textId="77777777" w:rsidR="00A17716" w:rsidRDefault="00A17716" w:rsidP="00A17716">
      <w:pPr>
        <w:pStyle w:val="Heading6"/>
      </w:pPr>
      <w:r>
        <w:t>Introduction</w:t>
      </w:r>
    </w:p>
    <w:p w14:paraId="09F904A8" w14:textId="4B73D11D"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r w:rsidR="000F7862">
        <w:t>to</w:t>
      </w:r>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VistA – InterSystems Cache product. These components include caching at all layers – Presentation, Business, Messaging – Enterprise Service Bus – ESB, Services, Data Access and Data Storage.</w:t>
      </w:r>
    </w:p>
    <w:p w14:paraId="3134630B" w14:textId="77777777" w:rsidR="00A17716" w:rsidRDefault="00A17716" w:rsidP="00A17716">
      <w:r>
        <w:t xml:space="preserve">Caching will not address delivery of content when the origin server is down, this will need to be addressed by failover or other high availability architectural design strategy. Caching will not </w:t>
      </w:r>
      <w:r>
        <w:lastRenderedPageBreak/>
        <w:t>support the web application in an offline mode. Hardware load balancing will be addressed in a different section.</w:t>
      </w:r>
    </w:p>
    <w:p w14:paraId="41C877CF" w14:textId="352A1E53" w:rsidR="00A17716" w:rsidRDefault="00A17716" w:rsidP="00A17716">
      <w:r>
        <w:t>The caching strategy shall adopt the Just in Time (JIT) or lean approach. A common pitfall is to over-cach</w:t>
      </w:r>
      <w:r w:rsidR="000D4737">
        <w:t>e</w:t>
      </w:r>
      <w:r>
        <w:t xml:space="preserve">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(aot)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lastRenderedPageBreak/>
        <w:t>Caching with RxJs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.publishReplay(1).refCount</w:t>
      </w:r>
      <w:r w:rsidRPr="00F36E6C">
        <w:t xml:space="preserve">() pair of operators which re-use previously retrieved $http.get()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(jwt)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Per the express.js documentation, the best option to cache the results of requests is using a caching server like nginx.</w:t>
      </w:r>
    </w:p>
    <w:p w14:paraId="37CB601D" w14:textId="77777777" w:rsidR="00A17716" w:rsidRDefault="00E9798A" w:rsidP="00A17716">
      <w:hyperlink r:id="rId102"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In memory cache utilizing memory-cache or memcached is another option.</w:t>
      </w:r>
    </w:p>
    <w:p w14:paraId="053397E6" w14:textId="77777777" w:rsidR="00A17716" w:rsidRDefault="00A17716" w:rsidP="00A17716">
      <w:r>
        <w:t xml:space="preserve">Approved: </w:t>
      </w:r>
      <w:hyperlink r:id="rId103" w:history="1">
        <w:r w:rsidRPr="00B52D0F">
          <w:rPr>
            <w:rStyle w:val="Hyperlink"/>
          </w:rPr>
          <w:t>https://www.va.gov/TRM/ToolPage.aspx?tid=9511</w:t>
        </w:r>
      </w:hyperlink>
    </w:p>
    <w:p w14:paraId="2756FE64" w14:textId="77777777" w:rsidR="00A17716" w:rsidRDefault="00A17716" w:rsidP="00A17716">
      <w:r>
        <w:t>Potential technique: memcached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r>
        <w:t>Mulesoft Enterprise, Cloudhub supports the “Cache Scope”. This is caching built into specific message flows. Business analysts, strakeholders and subject matter experts would need to be consulted prior to implementing a per workflow based caching strategy. A performance caching optimization at the ESB layer is not recommended at this time.</w:t>
      </w:r>
    </w:p>
    <w:p w14:paraId="7A0BC1F3" w14:textId="77777777" w:rsidR="00A17716" w:rsidRDefault="00E9798A" w:rsidP="00A17716">
      <w:hyperlink r:id="rId104"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lastRenderedPageBreak/>
        <w:t>Services</w:t>
      </w:r>
    </w:p>
    <w:p w14:paraId="74A39FF2" w14:textId="77777777" w:rsidR="00A17716" w:rsidRDefault="00A17716" w:rsidP="00A17716">
      <w:pPr>
        <w:pStyle w:val="Heading7"/>
      </w:pPr>
      <w:r>
        <w:t>HAPI FIHR</w:t>
      </w:r>
    </w:p>
    <w:p w14:paraId="443BF7FB" w14:textId="77777777" w:rsidR="00A17716" w:rsidRDefault="00A17716" w:rsidP="00A17716">
      <w:r>
        <w:t>HAPI FHIR 2.5 supports default 1 minute caching of search results. It will need to be determined by stakeholders and business analysts if this caching is desired or a hindrance to the source of truth.</w:t>
      </w:r>
    </w:p>
    <w:p w14:paraId="4BA535C5" w14:textId="77777777" w:rsidR="00A17716" w:rsidRDefault="00E9798A" w:rsidP="00A17716">
      <w:hyperlink r:id="rId105"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2BDA395C" w:rsidR="00A17716" w:rsidRDefault="00A17716" w:rsidP="00A17716">
      <w:r>
        <w:t xml:space="preserve">Since VistA is the source of truth, VistA policy, stakeholders and business analysts will need to determine the need for caching. Performance concerns at the Cache level will be addressed by load balancing and other scaling </w:t>
      </w:r>
      <w:r w:rsidR="009C3A87">
        <w:t>techniques</w:t>
      </w:r>
      <w:r>
        <w:t>.</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commentRangeStart w:id="246"/>
      <w:commentRangeStart w:id="247"/>
      <w:r>
        <w:t xml:space="preserve">Azure storage </w:t>
      </w:r>
      <w:commentRangeEnd w:id="246"/>
      <w:r w:rsidR="00B55B8E">
        <w:rPr>
          <w:rStyle w:val="CommentReference"/>
          <w:rFonts w:eastAsia="Calibri"/>
          <w:b w:val="0"/>
          <w:bCs w:val="0"/>
          <w:iCs w:val="0"/>
        </w:rPr>
        <w:commentReference w:id="246"/>
      </w:r>
      <w:commentRangeEnd w:id="247"/>
      <w:r w:rsidR="00612373">
        <w:rPr>
          <w:rStyle w:val="CommentReference"/>
          <w:rFonts w:eastAsia="Calibri"/>
          <w:b w:val="0"/>
          <w:bCs w:val="0"/>
          <w:iCs w:val="0"/>
        </w:rPr>
        <w:commentReference w:id="247"/>
      </w:r>
      <w:r>
        <w:t>– block blobs</w:t>
      </w:r>
    </w:p>
    <w:p w14:paraId="435F2C17" w14:textId="77777777" w:rsidR="00A17716" w:rsidRDefault="00E9798A" w:rsidP="00A17716">
      <w:hyperlink r:id="rId106"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037C8C">
      <w:pPr>
        <w:pStyle w:val="ListParagraph"/>
        <w:numPr>
          <w:ilvl w:val="0"/>
          <w:numId w:val="43"/>
        </w:numPr>
        <w:spacing w:before="0" w:after="160" w:line="259" w:lineRule="auto"/>
        <w:rPr>
          <w:rStyle w:val="Hyperlink"/>
          <w:color w:val="auto"/>
        </w:rPr>
      </w:pPr>
      <w:r>
        <w:t xml:space="preserve">Node query cache - queries being used in a filter context </w:t>
      </w:r>
      <w:hyperlink r:id="rId107" w:history="1">
        <w:r w:rsidRPr="00B52D0F">
          <w:rPr>
            <w:rStyle w:val="Hyperlink"/>
          </w:rPr>
          <w:t>https://www.elastic.co/guide/en/elasticsearch/guide/current/filter-caching.html</w:t>
        </w:r>
      </w:hyperlink>
    </w:p>
    <w:p w14:paraId="5D823220" w14:textId="77777777" w:rsidR="00A17716" w:rsidRDefault="00A17716" w:rsidP="00037C8C">
      <w:pPr>
        <w:pStyle w:val="ListParagraph"/>
        <w:numPr>
          <w:ilvl w:val="0"/>
          <w:numId w:val="43"/>
        </w:numPr>
        <w:spacing w:before="0" w:after="160" w:line="259" w:lineRule="auto"/>
      </w:pPr>
      <w:r>
        <w:t>Shard request caches – caches query results independently for each shard</w:t>
      </w:r>
    </w:p>
    <w:p w14:paraId="66C9CEF0" w14:textId="77777777" w:rsidR="00A17716" w:rsidRDefault="00E9798A" w:rsidP="00A17716">
      <w:pPr>
        <w:pStyle w:val="ListParagraph"/>
      </w:pPr>
      <w:hyperlink r:id="rId108"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037C8C">
      <w:pPr>
        <w:pStyle w:val="ListParagraph"/>
        <w:numPr>
          <w:ilvl w:val="0"/>
          <w:numId w:val="43"/>
        </w:numPr>
        <w:spacing w:before="0" w:after="160" w:line="259" w:lineRule="auto"/>
      </w:pPr>
      <w:r>
        <w:t xml:space="preserve">Field data cache – aggregation field values are loaded in to memory </w:t>
      </w:r>
      <w:hyperlink r:id="rId109" w:history="1">
        <w:r w:rsidRPr="00B52D0F">
          <w:rPr>
            <w:rStyle w:val="Hyperlink"/>
          </w:rPr>
          <w:t>https://www.elastic.co/guide/en/elasticsearch/reference/current/caching-heavy-aggregations.html</w:t>
        </w:r>
      </w:hyperlink>
    </w:p>
    <w:p w14:paraId="7E320F80" w14:textId="6DD744C7" w:rsidR="00A17716" w:rsidRDefault="00A17716" w:rsidP="00A17716">
      <w:r>
        <w:t xml:space="preserve">More research is required </w:t>
      </w:r>
      <w:r w:rsidR="000F7862">
        <w:t>to</w:t>
      </w:r>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E9798A" w:rsidP="00A17716">
      <w:hyperlink r:id="rId110"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lastRenderedPageBreak/>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67675A2"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r w:rsidR="000F7862">
        <w:t>The</w:t>
      </w:r>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r>
        <w:t>nginx caching</w:t>
      </w:r>
    </w:p>
    <w:p w14:paraId="276305B2" w14:textId="77777777" w:rsidR="00A17716" w:rsidRDefault="00A17716" w:rsidP="00A17716">
      <w:r>
        <w:t>nginx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E9798A" w:rsidP="00A17716">
      <w:hyperlink r:id="rId111"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037C8C">
      <w:pPr>
        <w:pStyle w:val="ListParagraph"/>
        <w:numPr>
          <w:ilvl w:val="0"/>
          <w:numId w:val="42"/>
        </w:numPr>
        <w:spacing w:before="0" w:after="160" w:line="259" w:lineRule="auto"/>
      </w:pPr>
      <w:r>
        <w:t>Cache media and static web content</w:t>
      </w:r>
    </w:p>
    <w:p w14:paraId="3E4922B1" w14:textId="77777777" w:rsidR="00A17716" w:rsidRDefault="00A17716" w:rsidP="00037C8C">
      <w:pPr>
        <w:pStyle w:val="ListParagraph"/>
        <w:numPr>
          <w:ilvl w:val="0"/>
          <w:numId w:val="42"/>
        </w:numPr>
        <w:spacing w:before="0" w:after="160" w:line="259" w:lineRule="auto"/>
      </w:pPr>
      <w:r>
        <w:t>Use memory where possible</w:t>
      </w:r>
    </w:p>
    <w:p w14:paraId="16C4BA25" w14:textId="77777777" w:rsidR="00A17716" w:rsidRDefault="00A17716" w:rsidP="00037C8C">
      <w:pPr>
        <w:pStyle w:val="ListParagraph"/>
        <w:numPr>
          <w:ilvl w:val="0"/>
          <w:numId w:val="42"/>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248" w:name="_Toc530058999"/>
      <w:r>
        <w:t xml:space="preserve">Table </w:t>
      </w:r>
      <w:r w:rsidR="00E9798A">
        <w:fldChar w:fldCharType="begin"/>
      </w:r>
      <w:r w:rsidR="00E9798A">
        <w:instrText xml:space="preserve"> SEQ Table \* ARABIC </w:instrText>
      </w:r>
      <w:r w:rsidR="00E9798A">
        <w:fldChar w:fldCharType="separate"/>
      </w:r>
      <w:r w:rsidR="006B661F">
        <w:rPr>
          <w:noProof/>
        </w:rPr>
        <w:t>10</w:t>
      </w:r>
      <w:r w:rsidR="00E9798A">
        <w:rPr>
          <w:noProof/>
        </w:rPr>
        <w:fldChar w:fldCharType="end"/>
      </w:r>
      <w:r>
        <w:t xml:space="preserve"> - MCCF EDI TAS Caching by Layer</w:t>
      </w:r>
      <w:bookmarkEnd w:id="248"/>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Web browser; javascipt: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Use localstorage and best practice javascript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Use mem</w:t>
            </w:r>
            <w:r>
              <w:t>c</w:t>
            </w:r>
            <w:r w:rsidRPr="00FC4C8E">
              <w:t>ached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r>
              <w:t>Inter</w:t>
            </w:r>
            <w:r w:rsidRPr="00FC4C8E">
              <w:t>Systems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Web Cache: nginx</w:t>
            </w:r>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249" w:name="_Toc530308167"/>
      <w:r w:rsidRPr="00F458A0">
        <w:t>Dependencies and Constraints</w:t>
      </w:r>
      <w:bookmarkEnd w:id="249"/>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commentRangeStart w:id="250"/>
      <w:commentRangeStart w:id="251"/>
      <w:r w:rsidRPr="00F458A0">
        <w:rPr>
          <w:rStyle w:val="Strong"/>
        </w:rPr>
        <w:t>VA Standard Data Models</w:t>
      </w:r>
      <w:commentRangeEnd w:id="250"/>
      <w:r w:rsidR="00B55B8E">
        <w:rPr>
          <w:rStyle w:val="CommentReference"/>
        </w:rPr>
        <w:commentReference w:id="250"/>
      </w:r>
      <w:commentRangeEnd w:id="251"/>
      <w:r w:rsidR="00612373">
        <w:rPr>
          <w:rStyle w:val="CommentReference"/>
        </w:rPr>
        <w:commentReference w:id="251"/>
      </w:r>
    </w:p>
    <w:p w14:paraId="2D77B2EC" w14:textId="42F3C619"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r w:rsidR="000F7862" w:rsidRPr="00F458A0">
        <w:t>implementations,</w:t>
      </w:r>
      <w:r w:rsidRPr="00F458A0">
        <w:t xml:space="preserve"> so these can be incorporated into the design of the MCCF services. </w:t>
      </w:r>
      <w:ins w:id="252" w:author="Author">
        <w:r w:rsidR="000C2915">
          <w:t xml:space="preserve">All currently planned data models are included in section 5.3 Data View. </w:t>
        </w:r>
      </w:ins>
      <w:r w:rsidRPr="00F458A0">
        <w:t>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253" w:name="_Toc530308168"/>
      <w:r w:rsidRPr="00F458A0">
        <w:t>Specific Requirements</w:t>
      </w:r>
      <w:bookmarkEnd w:id="253"/>
    </w:p>
    <w:p w14:paraId="438BDED3" w14:textId="77777777" w:rsidR="00A17716" w:rsidRPr="00F458A0" w:rsidRDefault="00A17716" w:rsidP="00A17716">
      <w:pPr>
        <w:pStyle w:val="Heading4"/>
      </w:pPr>
      <w:bookmarkStart w:id="254" w:name="_Toc530308169"/>
      <w:r w:rsidRPr="00F458A0">
        <w:t>Database Repository</w:t>
      </w:r>
      <w:bookmarkEnd w:id="254"/>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255" w:name="_Toc530308170"/>
      <w:r w:rsidRPr="00F458A0">
        <w:t>System Features</w:t>
      </w:r>
      <w:bookmarkEnd w:id="255"/>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lastRenderedPageBreak/>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256" w:name="_Toc530308171"/>
      <w:r w:rsidRPr="00F458A0">
        <w:t>Network Detailed Design</w:t>
      </w:r>
      <w:bookmarkEnd w:id="256"/>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037C8C">
      <w:pPr>
        <w:pStyle w:val="InstructionalBullet1"/>
        <w:numPr>
          <w:ilvl w:val="0"/>
          <w:numId w:val="48"/>
        </w:numPr>
        <w:rPr>
          <w:i w:val="0"/>
        </w:rPr>
      </w:pPr>
      <w:r>
        <w:rPr>
          <w:i w:val="0"/>
        </w:rPr>
        <w:t>The Development Team AWS development environment.</w:t>
      </w:r>
    </w:p>
    <w:p w14:paraId="14D9F46C" w14:textId="32B1AFA9" w:rsidR="00BC5835" w:rsidRDefault="00BC5835" w:rsidP="00037C8C">
      <w:pPr>
        <w:pStyle w:val="InstructionalBullet1"/>
        <w:numPr>
          <w:ilvl w:val="0"/>
          <w:numId w:val="48"/>
        </w:numPr>
        <w:rPr>
          <w:i w:val="0"/>
        </w:rPr>
      </w:pPr>
      <w:r>
        <w:rPr>
          <w:i w:val="0"/>
        </w:rPr>
        <w:t xml:space="preserve">The VA MAG environments. </w:t>
      </w:r>
    </w:p>
    <w:p w14:paraId="62F28BAA" w14:textId="7D443C04" w:rsidR="00BC5835" w:rsidRDefault="00BC5835" w:rsidP="00037C8C">
      <w:pPr>
        <w:pStyle w:val="InstructionalBullet1"/>
        <w:numPr>
          <w:ilvl w:val="0"/>
          <w:numId w:val="48"/>
        </w:numPr>
        <w:rPr>
          <w:i w:val="0"/>
        </w:rPr>
      </w:pPr>
      <w:r>
        <w:rPr>
          <w:i w:val="0"/>
        </w:rPr>
        <w:t>The VA VistA environments.</w:t>
      </w:r>
    </w:p>
    <w:p w14:paraId="3DBF61E9" w14:textId="09075631" w:rsidR="00BC5835" w:rsidRDefault="00BC5835" w:rsidP="00037C8C">
      <w:pPr>
        <w:pStyle w:val="InstructionalBullet1"/>
        <w:numPr>
          <w:ilvl w:val="0"/>
          <w:numId w:val="48"/>
        </w:numPr>
        <w:rPr>
          <w:i w:val="0"/>
        </w:rPr>
      </w:pPr>
      <w:r>
        <w:rPr>
          <w:i w:val="0"/>
        </w:rPr>
        <w:t>Connections external to the TAS application, including IAM and the production VistA instances.</w:t>
      </w:r>
    </w:p>
    <w:p w14:paraId="2103B699" w14:textId="2680C25B" w:rsidR="00BC5835" w:rsidRDefault="00BC5835" w:rsidP="00037C8C">
      <w:pPr>
        <w:pStyle w:val="InstructionalBullet1"/>
        <w:numPr>
          <w:ilvl w:val="0"/>
          <w:numId w:val="48"/>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257" w:name="_Toc530058986"/>
      <w:r>
        <w:t xml:space="preserve">Figure </w:t>
      </w:r>
      <w:r w:rsidR="00E9798A">
        <w:fldChar w:fldCharType="begin"/>
      </w:r>
      <w:r w:rsidR="00E9798A">
        <w:instrText xml:space="preserve"> SEQ Figure \* ARABIC </w:instrText>
      </w:r>
      <w:r w:rsidR="00E9798A">
        <w:fldChar w:fldCharType="separate"/>
      </w:r>
      <w:r w:rsidR="006B661F">
        <w:rPr>
          <w:noProof/>
        </w:rPr>
        <w:t>33</w:t>
      </w:r>
      <w:r w:rsidR="00E9798A">
        <w:rPr>
          <w:noProof/>
        </w:rPr>
        <w:fldChar w:fldCharType="end"/>
      </w:r>
      <w:r>
        <w:t xml:space="preserve"> - MCCF EDI TAS Physical Architecture Overview</w:t>
      </w:r>
      <w:bookmarkEnd w:id="257"/>
    </w:p>
    <w:p w14:paraId="4FA29393" w14:textId="7F2B5E33" w:rsidR="00763F2C" w:rsidRDefault="00763F2C" w:rsidP="00A17716">
      <w:r>
        <w:rPr>
          <w:noProof/>
        </w:rPr>
        <w:drawing>
          <wp:inline distT="0" distB="0" distL="0" distR="0" wp14:anchorId="0C998DD1" wp14:editId="79890FAE">
            <wp:extent cx="5943600" cy="396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hysical Architecture.0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p>
    <w:p w14:paraId="3DC9D79E" w14:textId="332D9605" w:rsidR="00675D75" w:rsidRDefault="00675D75" w:rsidP="00A17716"/>
    <w:p w14:paraId="76E11208" w14:textId="6B62C427" w:rsidR="00675D75" w:rsidRDefault="00675D75" w:rsidP="00A17716">
      <w:r w:rsidRPr="00675D75">
        <w:rPr>
          <w:noProof/>
        </w:rPr>
        <w:lastRenderedPageBreak/>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14:paraId="6E55467A" w14:textId="77777777" w:rsidR="00A17716" w:rsidRPr="00F458A0" w:rsidRDefault="00A17716" w:rsidP="00A17716"/>
    <w:p w14:paraId="587DBADE" w14:textId="77777777" w:rsidR="00A17716" w:rsidRPr="00F458A0" w:rsidRDefault="00A17716" w:rsidP="00A17716">
      <w:pPr>
        <w:pStyle w:val="Heading2"/>
      </w:pPr>
      <w:bookmarkStart w:id="258" w:name="_Toc530308172"/>
      <w:r w:rsidRPr="00F458A0">
        <w:t>Security and Privacy</w:t>
      </w:r>
      <w:bookmarkEnd w:id="258"/>
    </w:p>
    <w:p w14:paraId="6A76BCEC" w14:textId="77777777" w:rsidR="00A17716" w:rsidRPr="00F458A0" w:rsidRDefault="00A17716" w:rsidP="00A17716">
      <w:pPr>
        <w:pStyle w:val="Heading3"/>
      </w:pPr>
      <w:bookmarkStart w:id="259" w:name="_Toc530308173"/>
      <w:r w:rsidRPr="00F458A0">
        <w:t>Security</w:t>
      </w:r>
      <w:bookmarkEnd w:id="259"/>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r w:rsidRPr="00F458A0">
        <w:t>A majority of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260" w:name="_Toc530308174"/>
      <w:r w:rsidRPr="00F458A0">
        <w:t>Privacy</w:t>
      </w:r>
      <w:bookmarkEnd w:id="260"/>
    </w:p>
    <w:p w14:paraId="1D356E18" w14:textId="77777777" w:rsidR="00A17716" w:rsidRPr="00F458A0" w:rsidRDefault="00A17716" w:rsidP="00A17716">
      <w:pPr>
        <w:pStyle w:val="BodyText"/>
      </w:pPr>
      <w:r w:rsidRPr="00F458A0">
        <w:t>Connections to and from VistA via REST Resources will all be bound by Hypertext Transfer Protocol Secure (HTTPS) connections. Access to PHI and PII is only allowed in production environments. VistA REST Resources can only be deployed to those environments after Authorization To Operate (ATO) compliant testing has been completed. No PHI or PII is allowed in development environments.</w:t>
      </w:r>
    </w:p>
    <w:p w14:paraId="25CD5BE6" w14:textId="77777777" w:rsidR="00A17716" w:rsidRPr="00F458A0" w:rsidRDefault="00A17716" w:rsidP="00A17716">
      <w:pPr>
        <w:pStyle w:val="BodyText"/>
      </w:pPr>
      <w:r w:rsidRPr="00F458A0">
        <w:lastRenderedPageBreak/>
        <w:t>Since MCCF EDI TAS will use VistA as the data store for PHI and PII, privacy considerations are very dependent on VistA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bookmarkStart w:id="261" w:name="_Toc530308175"/>
      <w:r>
        <w:t>Security</w:t>
      </w:r>
      <w:bookmarkEnd w:id="261"/>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including SSO</w:t>
      </w:r>
      <w:r>
        <w:t>i (Single Sign-on Internal), STS (Secure Token Service, and Provisioning</w:t>
      </w:r>
      <w:r w:rsidRPr="00F458A0">
        <w:t xml:space="preserve">. The components that run on VistA servers will leverage </w:t>
      </w:r>
      <w:r>
        <w:t>IAM-</w:t>
      </w:r>
      <w:r w:rsidRPr="00F458A0">
        <w:t xml:space="preserve">VistA </w:t>
      </w:r>
      <w:r>
        <w:t xml:space="preserve">integration for </w:t>
      </w:r>
      <w:r w:rsidRPr="00F458A0">
        <w:t>access management controls.</w:t>
      </w:r>
    </w:p>
    <w:p w14:paraId="43E468D7" w14:textId="2C96D90C" w:rsidR="0029406C" w:rsidRDefault="0029406C" w:rsidP="0029406C">
      <w:pPr>
        <w:pStyle w:val="BodyText"/>
      </w:pPr>
      <w:r w:rsidRPr="00F458A0">
        <w:t xml:space="preserve">A majority of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bookmarkStart w:id="262" w:name="_Toc530308176"/>
      <w:r>
        <w:t>Authentication and Authorization with IAM</w:t>
      </w:r>
      <w:bookmarkEnd w:id="262"/>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0F733CB3" w:rsidR="007A4E80" w:rsidRDefault="007A4E80" w:rsidP="00037C8C">
      <w:pPr>
        <w:pStyle w:val="BodyText"/>
        <w:numPr>
          <w:ilvl w:val="0"/>
          <w:numId w:val="49"/>
        </w:numPr>
        <w:spacing w:before="120"/>
      </w:pPr>
      <w:r>
        <w:t xml:space="preserve">The User has already successfully logged in (User Authentication) and has been using </w:t>
      </w:r>
      <w:r w:rsidR="00C25AA3">
        <w:t>his</w:t>
      </w:r>
      <w:r>
        <w:t xml:space="preserve"> SSO token to access the application ((App/API Proxy Protection).  The User's actions in the application requires access to other backend services or applications.</w:t>
      </w:r>
    </w:p>
    <w:p w14:paraId="2CECF6BA" w14:textId="77777777" w:rsidR="007A4E80" w:rsidRDefault="007A4E80" w:rsidP="00037C8C">
      <w:pPr>
        <w:pStyle w:val="BodyText"/>
        <w:numPr>
          <w:ilvl w:val="0"/>
          <w:numId w:val="49"/>
        </w:numPr>
        <w:spacing w:before="120"/>
      </w:pPr>
      <w:r>
        <w:t>The Application, using the User's SSO cookie, makes a WS-Trust request to the SSOi STS service.</w:t>
      </w:r>
    </w:p>
    <w:p w14:paraId="19C218C3" w14:textId="77777777" w:rsidR="007A4E80" w:rsidRDefault="007A4E80" w:rsidP="00037C8C">
      <w:pPr>
        <w:pStyle w:val="BodyText"/>
        <w:numPr>
          <w:ilvl w:val="0"/>
          <w:numId w:val="49"/>
        </w:numPr>
        <w:spacing w:before="120"/>
      </w:pPr>
      <w:r>
        <w:lastRenderedPageBreak/>
        <w:t>The SSOi STS service authenticates and authorizes the Application to act on behalf of user, validates the SSO token and retrieves the required data and finally generates, signs and returns the SAML token.</w:t>
      </w:r>
    </w:p>
    <w:p w14:paraId="463CBD7E" w14:textId="52EC62D6" w:rsidR="007A4E80" w:rsidRDefault="007A4E80" w:rsidP="007A4E80">
      <w:pPr>
        <w:pStyle w:val="BodyText"/>
      </w:pPr>
      <w:r>
        <w:t>To restate: When a user accesses the entry point for the application (e.g. that which loads Angular), an Apache module called “Web Agent” which is part of the SSOi service, will intercept the call and check for an access token. If there</w:t>
      </w:r>
      <w:r w:rsidR="000D4737">
        <w:t xml:space="preserve"> is no access token</w:t>
      </w:r>
      <w:r>
        <w:t>, there’s a redirect to a PIV login screen. Upon login, there’s a redirect back and this time Apache will see the access token and let the TAS app load. Upon receipt of the proprietary token from the Web Agent, there’s a call to a STS server which swaps this out for a SAML token. This is the token to be passed throughout the entire system.</w:t>
      </w:r>
    </w:p>
    <w:p w14:paraId="233E5DA5" w14:textId="1FA0CD29" w:rsidR="007A4E80" w:rsidRDefault="007A4E80" w:rsidP="007A4E80">
      <w:pPr>
        <w:pStyle w:val="BodyText"/>
      </w:pPr>
      <w:r>
        <w:t>Because Angular is a purely static application run entirely in the web browser, there is no concept of cookies or session</w:t>
      </w:r>
      <w:r w:rsidR="0002483E">
        <w:t>s</w:t>
      </w:r>
      <w:r>
        <w:t xml:space="preserve"> without an additional server-side component. Therefore, an additional layer must handle </w:t>
      </w:r>
      <w:r w:rsidR="0002483E">
        <w:t xml:space="preserve">the </w:t>
      </w:r>
      <w:r>
        <w:t>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When the intermediate layer calls an API, it will pass security headers (e.g. ACCESSROLES) in addition to passing the SAML token. These security headers, plus the SAML header information 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bookmarkStart w:id="263" w:name="_Toc530308177"/>
      <w:r>
        <w:t>Authorization</w:t>
      </w:r>
      <w:bookmarkEnd w:id="263"/>
    </w:p>
    <w:p w14:paraId="79FC5E2D" w14:textId="34B4E2F4" w:rsidR="007A4E80" w:rsidRDefault="007A4E80" w:rsidP="007A4E80">
      <w:pPr>
        <w:pStyle w:val="BodyText"/>
      </w:pPr>
      <w:r>
        <w:t>IAM handles authentication, but authorization is custom</w:t>
      </w:r>
      <w:r w:rsidR="00F81271">
        <w:t xml:space="preserve"> based on the roles assigned to each user during IAM Provisioning</w:t>
      </w:r>
      <w:r>
        <w:t>. Requests contain the HTTP_ACCESSROLES header with the format "ROLE1^ROLE2^ROLE3". The TAS API handles the internal mechanics of parsing these roles.</w:t>
      </w:r>
      <w:r w:rsidR="00F81271">
        <w:t xml:space="preserve"> Once the roles are parsed, they are available through a shared service in the TAS API and can be used to control access to any component or element at any layer of the TAS architecture.</w:t>
      </w:r>
    </w:p>
    <w:p w14:paraId="61B5D9C2" w14:textId="77777777" w:rsidR="007A4E80" w:rsidRDefault="007A4E80" w:rsidP="007A4E80">
      <w:pPr>
        <w:pStyle w:val="BodyText"/>
      </w:pPr>
      <w:r>
        <w:t>Operations can be locked down to group by passing the required group to req.authorize.</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r>
        <w:t>module.exports.delete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req.authorize('SBTEST_ADMIN')</w:t>
      </w:r>
    </w:p>
    <w:p w14:paraId="1D29CB13" w14:textId="77777777" w:rsidR="007A4E80" w:rsidRDefault="007A4E80" w:rsidP="007A4E80">
      <w:pPr>
        <w:pStyle w:val="BodyText"/>
      </w:pPr>
      <w:r>
        <w:t xml:space="preserve">    const user_id = req.user._id</w:t>
      </w:r>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sbtest.delete(user_id, id)</w:t>
      </w:r>
    </w:p>
    <w:p w14:paraId="348272A1" w14:textId="77777777" w:rsidR="007A4E80" w:rsidRDefault="007A4E80" w:rsidP="007A4E80">
      <w:pPr>
        <w:pStyle w:val="BodyText"/>
      </w:pPr>
      <w:r>
        <w:t xml:space="preserve">    return response.sendJson(res,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r>
        <w:t>req.authorize(['SBTEST_WRITER',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API calls check this header against requires roles in a manner similar to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IF required_group in users_iam_group_list: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t>This is checked per API call. Each TAS API endpoint operation (e.g. GET, POST) will check the roles with a check following a model similar to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FUNCTION abc:</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"abc"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264" w:name="_Toc530308178"/>
      <w:r w:rsidRPr="00F458A0">
        <w:t>Service Oriented Architecture / ESS Detailed Design</w:t>
      </w:r>
      <w:bookmarkEnd w:id="264"/>
    </w:p>
    <w:p w14:paraId="1D41A93F" w14:textId="31F8020D" w:rsidR="002A00B4" w:rsidRPr="002A00B4" w:rsidRDefault="002A00B4" w:rsidP="002A00B4">
      <w:pPr>
        <w:pStyle w:val="BodyText"/>
      </w:pPr>
      <w:r>
        <w:t xml:space="preserve">Enterprise Design Patterns (EDPs), which include a Microservices architecture. The details regarding which EDPs are included in section 4.5 Enterprise Architecture, and the details of </w:t>
      </w:r>
      <w:r>
        <w:lastRenderedPageBreak/>
        <w:t>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265" w:name="_Toc530308179"/>
      <w:r w:rsidRPr="00F458A0">
        <w:t>Service Integration Flow</w:t>
      </w:r>
      <w:bookmarkEnd w:id="265"/>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266" w:name="_Toc530058987"/>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266"/>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554E7E" w:rsidRPr="006E361B" w:rsidRDefault="00554E7E"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0"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D58x2C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554E7E" w:rsidRPr="006E361B" w:rsidRDefault="00554E7E"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554E7E" w:rsidRPr="009D12EA" w:rsidRDefault="00554E7E"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1"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" fillcolor="#365f91 [2404]" strokeweight=".5pt">
                <v:textbox>
                  <w:txbxContent>
                    <w:p w14:paraId="1FDEED83" w14:textId="77777777" w:rsidR="00554E7E" w:rsidRPr="009D12EA" w:rsidRDefault="00554E7E"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554E7E" w:rsidRPr="009D12EA" w:rsidRDefault="00554E7E"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2"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4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n9p+G8CAADrBAAADgAAAAAAAAAA&#10;AAAAAAAuAgAAZHJzL2Uyb0RvYy54bWxQSwECLQAUAAYACAAAACEA9NvUf+AAAAAKAQAADwAAAAAA&#10;AAAAAAAAAADJBAAAZHJzL2Rvd25yZXYueG1sUEsFBgAAAAAEAAQA8wAAANYFAAAAAA==&#10;" fillcolor="#95b3d7 [1940]" strokeweight=".5pt">
                <v:textbox>
                  <w:txbxContent>
                    <w:p w14:paraId="3002F8A2" w14:textId="77777777" w:rsidR="00554E7E" w:rsidRPr="009D12EA" w:rsidRDefault="00554E7E"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554E7E" w:rsidRDefault="00554E7E"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3"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g8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2mmDxvAgAA6wQAAA4AAAAAAAAA&#10;AAAAAAAALgIAAGRycy9lMm9Eb2MueG1sUEsBAi0AFAAGAAgAAAAhADwUsIjhAAAACQEAAA8AAAAA&#10;AAAAAAAAAAAAyQQAAGRycy9kb3ducmV2LnhtbFBLBQYAAAAABAAEAPMAAADXBQAAAAA=&#10;" fillcolor="#b8cce4 [1300]" strokeweight=".5pt">
                <v:textbox>
                  <w:txbxContent>
                    <w:p w14:paraId="659A126E" w14:textId="77777777" w:rsidR="00554E7E" w:rsidRDefault="00554E7E"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554E7E" w:rsidRPr="009D12EA" w:rsidRDefault="00554E7E"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4"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" fillcolor="#dbe5f1 [660]" strokeweight=".5pt">
                <v:textbox>
                  <w:txbxContent>
                    <w:p w14:paraId="42E18B13" w14:textId="77777777" w:rsidR="00554E7E" w:rsidRPr="009D12EA" w:rsidRDefault="00554E7E"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554E7E" w:rsidRPr="006B7422" w:rsidRDefault="00554E7E"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554E7E" w:rsidRPr="006B7422" w:rsidRDefault="00554E7E"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5"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BoQl6&#10;RwIAAIQEAAAOAAAAAAAAAAAAAAAAAC4CAABkcnMvZTJvRG9jLnhtbFBLAQItABQABgAIAAAAIQBr&#10;SACe4AAAAAkBAAAPAAAAAAAAAAAAAAAAAKEEAABkcnMvZG93bnJldi54bWxQSwUGAAAAAAQABADz&#10;AAAArgUAAAAA&#10;" fillcolor="white [3201]" stroked="f" strokeweight=".5pt">
                <v:textbox>
                  <w:txbxContent>
                    <w:p w14:paraId="018AC5DA" w14:textId="77777777" w:rsidR="00554E7E" w:rsidRPr="006B7422" w:rsidRDefault="00554E7E"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554E7E" w:rsidRPr="006B7422" w:rsidRDefault="00554E7E"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554E7E" w:rsidRPr="007D4732" w:rsidRDefault="00554E7E" w:rsidP="00A17716">
                            <w:pPr>
                              <w:rPr>
                                <w:sz w:val="10"/>
                                <w:szCs w:val="10"/>
                              </w:rPr>
                            </w:pPr>
                            <w:r>
                              <w:rPr>
                                <w:sz w:val="10"/>
                                <w:szCs w:val="10"/>
                              </w:rPr>
                              <w:t>HTTPS REST API</w:t>
                            </w:r>
                          </w:p>
                          <w:p w14:paraId="361A6735" w14:textId="77777777" w:rsidR="00554E7E" w:rsidRPr="007D4732" w:rsidRDefault="00554E7E"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6"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" filled="f" stroked="f" strokeweight=".5pt">
                <v:textbox>
                  <w:txbxContent>
                    <w:p w14:paraId="29658134" w14:textId="77777777" w:rsidR="00554E7E" w:rsidRPr="007D4732" w:rsidRDefault="00554E7E" w:rsidP="00A17716">
                      <w:pPr>
                        <w:rPr>
                          <w:sz w:val="10"/>
                          <w:szCs w:val="10"/>
                        </w:rPr>
                      </w:pPr>
                      <w:r>
                        <w:rPr>
                          <w:sz w:val="10"/>
                          <w:szCs w:val="10"/>
                        </w:rPr>
                        <w:t>HTTPS REST API</w:t>
                      </w:r>
                    </w:p>
                    <w:p w14:paraId="361A6735" w14:textId="77777777" w:rsidR="00554E7E" w:rsidRPr="007D4732" w:rsidRDefault="00554E7E"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554E7E" w:rsidRPr="006E361B" w:rsidRDefault="00554E7E"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7"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" fillcolor="white [3201]" stroked="f" strokeweight=".5pt">
                <v:textbox>
                  <w:txbxContent>
                    <w:p w14:paraId="56920A67" w14:textId="77777777" w:rsidR="00554E7E" w:rsidRPr="006E361B" w:rsidRDefault="00554E7E"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554E7E" w:rsidRPr="007D4732" w:rsidRDefault="00554E7E"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8"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NOzlLgzAgAAXAQAAA4AAAAAAAAAAAAA&#10;AAAALgIAAGRycy9lMm9Eb2MueG1sUEsBAi0AFAAGAAgAAAAhALc/g9fhAAAACQEAAA8AAAAAAAAA&#10;AAAAAAAAjQQAAGRycy9kb3ducmV2LnhtbFBLBQYAAAAABAAEAPMAAACbBQAAAAA=&#10;" filled="f" stroked="f" strokeweight=".5pt">
                <v:textbox>
                  <w:txbxContent>
                    <w:p w14:paraId="68A0A4BD" w14:textId="77777777" w:rsidR="00554E7E" w:rsidRPr="007D4732" w:rsidRDefault="00554E7E"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554E7E" w:rsidRPr="007D4732" w:rsidRDefault="00554E7E" w:rsidP="00A17716">
                            <w:pPr>
                              <w:rPr>
                                <w:sz w:val="10"/>
                                <w:szCs w:val="10"/>
                              </w:rPr>
                            </w:pPr>
                            <w:r>
                              <w:rPr>
                                <w:sz w:val="10"/>
                                <w:szCs w:val="10"/>
                              </w:rPr>
                              <w:t>HTTPS REST API / MFT / FTP?</w:t>
                            </w:r>
                          </w:p>
                          <w:p w14:paraId="7CF8680A" w14:textId="77777777" w:rsidR="00554E7E" w:rsidRPr="007D4732" w:rsidRDefault="00554E7E"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39"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AcMg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dfbwHDICAABcBAAADgAAAAAAAAAAAAAA&#10;AAAuAgAAZHJzL2Uyb0RvYy54bWxQSwECLQAUAAYACAAAACEAGtETn+EAAAAJAQAADwAAAAAAAAAA&#10;AAAAAACMBAAAZHJzL2Rvd25yZXYueG1sUEsFBgAAAAAEAAQA8wAAAJoFAAAAAA==&#10;" filled="f" stroked="f" strokeweight=".5pt">
                <v:textbox>
                  <w:txbxContent>
                    <w:p w14:paraId="3546ECD5" w14:textId="77777777" w:rsidR="00554E7E" w:rsidRPr="007D4732" w:rsidRDefault="00554E7E" w:rsidP="00A17716">
                      <w:pPr>
                        <w:rPr>
                          <w:sz w:val="10"/>
                          <w:szCs w:val="10"/>
                        </w:rPr>
                      </w:pPr>
                      <w:r>
                        <w:rPr>
                          <w:sz w:val="10"/>
                          <w:szCs w:val="10"/>
                        </w:rPr>
                        <w:t>HTTPS REST API / MFT / FTP?</w:t>
                      </w:r>
                    </w:p>
                    <w:p w14:paraId="7CF8680A" w14:textId="77777777" w:rsidR="00554E7E" w:rsidRPr="007D4732" w:rsidRDefault="00554E7E"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554E7E" w:rsidRPr="007D4732" w:rsidRDefault="00554E7E"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0"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" filled="f" stroked="f" strokeweight=".5pt">
                <v:textbox>
                  <w:txbxContent>
                    <w:p w14:paraId="30B55EBB" w14:textId="77777777" w:rsidR="00554E7E" w:rsidRPr="007D4732" w:rsidRDefault="00554E7E"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554E7E" w:rsidRPr="006E361B" w:rsidRDefault="00554E7E"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1"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CUcvDN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554E7E" w:rsidRPr="006E361B" w:rsidRDefault="00554E7E"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554E7E" w:rsidRPr="008C64C2" w:rsidRDefault="00554E7E"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2"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cNrzuqbiBXQ76kbWW3lbAf9O+PAoHGYUDGPvwgOOUhOSor3E2Ybcr7/poz9GB1bOGsx8&#10;zv3PrXCKM/3VYKguhpNJXJJ0mZyejXBxx5b1scVs62sC0UNsuJVJjP5B92LpqH7Cei5iVJiEkYid&#10;89CL16HbRKy3VItFcsJaWBHuzNLKCB0bG3ldtU/C2f1YBAzUPfXbIWbvpqPzjS8NLbaByiqNTiS6&#10;Y3XPP1YqNXi//nFnj+/J6/UjNf8N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FKElfm4CAADsBAAADgAAAAAAAAAA&#10;AAAAAAAuAgAAZHJzL2Uyb0RvYy54bWxQSwECLQAUAAYACAAAACEAqDGnUOEAAAAJAQAADwAAAAAA&#10;AAAAAAAAAADIBAAAZHJzL2Rvd25yZXYueG1sUEsFBgAAAAAEAAQA8wAAANYFAAAAAA==&#10;" fillcolor="#fbd4b4 [1305]" strokeweight=".5pt">
                <v:textbox>
                  <w:txbxContent>
                    <w:p w14:paraId="0D32A18F" w14:textId="77777777" w:rsidR="00554E7E" w:rsidRPr="008C64C2" w:rsidRDefault="00554E7E"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554E7E" w:rsidRPr="009D12EA" w:rsidRDefault="00554E7E"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3"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9L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O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jHz0tuAgAA7AQAAA4AAAAAAAAAAAAA&#10;AAAALgIAAGRycy9lMm9Eb2MueG1sUEsBAi0AFAAGAAgAAAAhAL8SEIPfAAAACAEAAA8AAAAAAAAA&#10;AAAAAAAAyAQAAGRycy9kb3ducmV2LnhtbFBLBQYAAAAABAAEAPMAAADUBQAAAAA=&#10;" fillcolor="#eaf1dd [662]" strokeweight=".5pt">
                <v:textbox>
                  <w:txbxContent>
                    <w:p w14:paraId="640F2CE1" w14:textId="77777777" w:rsidR="00554E7E" w:rsidRPr="009D12EA" w:rsidRDefault="00554E7E"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554E7E" w:rsidRPr="006B7422" w:rsidRDefault="00554E7E"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554E7E" w:rsidRPr="006B7422" w:rsidRDefault="00554E7E"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4"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" fillcolor="white [3201]" stroked="f" strokeweight=".5pt">
                <v:textbox>
                  <w:txbxContent>
                    <w:p w14:paraId="7FCD6C55" w14:textId="77777777" w:rsidR="00554E7E" w:rsidRPr="006B7422" w:rsidRDefault="00554E7E"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554E7E" w:rsidRPr="006B7422" w:rsidRDefault="00554E7E"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554E7E" w:rsidRPr="006E361B" w:rsidRDefault="00554E7E"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5"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" fillcolor="white [3201]" stroked="f" strokeweight=".5pt">
                <v:textbox>
                  <w:txbxContent>
                    <w:p w14:paraId="6D0C1118" w14:textId="77777777" w:rsidR="00554E7E" w:rsidRPr="006E361B" w:rsidRDefault="00554E7E"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554E7E" w:rsidRPr="00F255F0" w:rsidRDefault="00554E7E"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6"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Gwod8F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554E7E" w:rsidRPr="00F255F0" w:rsidRDefault="00554E7E"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554E7E" w:rsidRPr="009D12EA" w:rsidRDefault="00554E7E"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7"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" fillcolor="#c2d69b [1942]" strokeweight=".5pt">
                <v:textbox>
                  <w:txbxContent>
                    <w:p w14:paraId="0DF6CE46" w14:textId="77777777" w:rsidR="00554E7E" w:rsidRPr="009D12EA" w:rsidRDefault="00554E7E"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25F49669" w14:textId="77777777" w:rsidR="00D728A0" w:rsidRPr="00F458A0" w:rsidRDefault="00D728A0" w:rsidP="00D728A0">
      <w:pPr>
        <w:pStyle w:val="Heading2"/>
      </w:pPr>
      <w:bookmarkStart w:id="267" w:name="_Toc530308180"/>
      <w:r w:rsidRPr="00F458A0">
        <w:t>Interface Design Rules</w:t>
      </w:r>
      <w:bookmarkEnd w:id="267"/>
    </w:p>
    <w:p w14:paraId="333B0FCA" w14:textId="77777777" w:rsidR="00D728A0" w:rsidRPr="00F458A0" w:rsidRDefault="00D728A0" w:rsidP="00D728A0">
      <w:r w:rsidRPr="00F458A0">
        <w:t xml:space="preserve">U.S. Web Design Standards will be followed for the design, layout and styling of the MCCF EDI TAS user interface. More information is available at </w:t>
      </w:r>
      <w:hyperlink r:id="rId115" w:history="1">
        <w:r w:rsidRPr="00F458A0">
          <w:rPr>
            <w:rStyle w:val="Hyperlink"/>
          </w:rPr>
          <w:t>https://standards.usa.gov/</w:t>
        </w:r>
      </w:hyperlink>
      <w:r w:rsidRPr="00F458A0">
        <w:t>.</w:t>
      </w:r>
    </w:p>
    <w:p w14:paraId="56E691F5" w14:textId="77777777" w:rsidR="00A17716" w:rsidRPr="00F458A0" w:rsidRDefault="00A17716" w:rsidP="00A17716">
      <w:pPr>
        <w:pStyle w:val="Heading1"/>
      </w:pPr>
      <w:r w:rsidRPr="00F458A0">
        <w:t xml:space="preserve"> </w:t>
      </w:r>
      <w:bookmarkStart w:id="268" w:name="_Toc530308181"/>
      <w:bookmarkStart w:id="269" w:name="_GoBack"/>
      <w:bookmarkEnd w:id="269"/>
      <w:r w:rsidRPr="00F458A0">
        <w:t>External System Interface Design</w:t>
      </w:r>
      <w:bookmarkEnd w:id="268"/>
    </w:p>
    <w:p w14:paraId="667A3D04" w14:textId="77777777" w:rsidR="00A17716" w:rsidRPr="00F458A0" w:rsidRDefault="00A17716" w:rsidP="00A17716">
      <w:pPr>
        <w:pStyle w:val="Heading2"/>
      </w:pPr>
      <w:bookmarkStart w:id="270" w:name="_Toc530308182"/>
      <w:r w:rsidRPr="00F458A0">
        <w:t>Interface Architecture</w:t>
      </w:r>
      <w:bookmarkEnd w:id="270"/>
    </w:p>
    <w:p w14:paraId="22E9C9C9" w14:textId="657FBD52"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r w:rsidR="00CA6ACA" w:rsidRPr="00F458A0">
        <w:t>layer.</w:t>
      </w:r>
      <w:r>
        <w:t xml:space="preserve"> HealthShare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271" w:name="_Toc530058988"/>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271"/>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272" w:name="_Toc530058989"/>
      <w:r w:rsidRPr="00F458A0">
        <w:t xml:space="preserve">Figure </w:t>
      </w:r>
      <w:r w:rsidR="00E9798A">
        <w:fldChar w:fldCharType="begin"/>
      </w:r>
      <w:r w:rsidR="00E9798A">
        <w:instrText xml:space="preserve"> SEQ Figure \* ARABIC </w:instrText>
      </w:r>
      <w:r w:rsidR="00E9798A">
        <w:fldChar w:fldCharType="separate"/>
      </w:r>
      <w:r w:rsidR="006B661F">
        <w:rPr>
          <w:noProof/>
        </w:rPr>
        <w:t>41</w:t>
      </w:r>
      <w:r w:rsidR="00E9798A">
        <w:rPr>
          <w:noProof/>
        </w:rPr>
        <w:fldChar w:fldCharType="end"/>
      </w:r>
      <w:r w:rsidRPr="00F458A0">
        <w:t>: MCCF EDI TAS Interface Architecture</w:t>
      </w:r>
      <w:bookmarkEnd w:id="272"/>
    </w:p>
    <w:p w14:paraId="62EBA119" w14:textId="77777777" w:rsidR="00A17716" w:rsidRPr="00946B62" w:rsidRDefault="00A17716" w:rsidP="00A17716"/>
    <w:p w14:paraId="049028E2" w14:textId="77777777" w:rsidR="00A17716" w:rsidRPr="00946B62" w:rsidRDefault="00A17716" w:rsidP="00A17716">
      <w:pPr>
        <w:pStyle w:val="Heading3"/>
      </w:pPr>
      <w:bookmarkStart w:id="273" w:name="_Toc530308183"/>
      <w:r>
        <w:lastRenderedPageBreak/>
        <w:t>TAS Web Development Ports</w:t>
      </w:r>
      <w:bookmarkEnd w:id="273"/>
    </w:p>
    <w:p w14:paraId="297D0FB0" w14:textId="44B7D14B" w:rsidR="00A17716" w:rsidRPr="00A236D6" w:rsidRDefault="00A17716" w:rsidP="00A17716">
      <w:pPr>
        <w:pStyle w:val="Caption"/>
        <w:rPr>
          <w:rFonts w:ascii="Arial" w:hAnsi="Arial" w:cs="Arial"/>
        </w:rPr>
      </w:pPr>
      <w:bookmarkStart w:id="274" w:name="_Toc530059000"/>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274"/>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3E6A4B">
            <w:pPr>
              <w:pStyle w:val="TableHeading"/>
            </w:pPr>
            <w:r w:rsidRPr="00946B62">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3E6A4B">
            <w:pPr>
              <w:pStyle w:val="TableHeading"/>
            </w:pPr>
            <w:r w:rsidRPr="00946B62">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3E6A4B">
            <w:pPr>
              <w:pStyle w:val="TableHeading"/>
            </w:pPr>
            <w:r w:rsidRPr="00946B62">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3E6A4B">
            <w:pPr>
              <w:pStyle w:val="TableHeading"/>
            </w:pPr>
            <w:r w:rsidRPr="00946B62">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3E6A4B">
            <w:pPr>
              <w:pStyle w:val="TableHeading"/>
            </w:pPr>
            <w:r w:rsidRPr="00946B62">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3E6A4B">
            <w:pPr>
              <w:pStyle w:val="TableHeading"/>
            </w:pPr>
            <w:r w:rsidRPr="00946B62">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3E6A4B">
            <w:pPr>
              <w:pStyle w:val="TableHeading"/>
            </w:pPr>
            <w:r w:rsidRPr="00946B62">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3E6A4B">
            <w:pPr>
              <w:pStyle w:val="TableHeading"/>
            </w:pPr>
            <w:r w:rsidRPr="00946B62">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3E6A4B">
            <w:pPr>
              <w:pStyle w:val="TableHeading"/>
            </w:pPr>
            <w:r w:rsidRPr="00946B62">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3E6A4B">
            <w:pPr>
              <w:pStyle w:val="TableHeading"/>
            </w:pPr>
            <w:r w:rsidRPr="00946B62">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3E6A4B">
            <w:pPr>
              <w:pStyle w:val="TableText"/>
            </w:pPr>
            <w:r w:rsidRPr="00946B62">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3E6A4B">
            <w:pPr>
              <w:pStyle w:val="TableText"/>
            </w:pPr>
            <w:r w:rsidRPr="00946B62">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3E6A4B">
            <w:pPr>
              <w:pStyle w:val="TableText"/>
            </w:pPr>
            <w:r w:rsidRPr="00946B62">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3E6A4B">
            <w:pPr>
              <w:pStyle w:val="TableText"/>
            </w:pPr>
            <w:r w:rsidRPr="00946B62">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3E6A4B">
            <w:pPr>
              <w:pStyle w:val="TableText"/>
            </w:pPr>
            <w:r w:rsidRPr="00946B62">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3E6A4B">
            <w:pPr>
              <w:pStyle w:val="TableText"/>
            </w:pPr>
            <w:r w:rsidRPr="00946B62">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3E6A4B">
            <w:pPr>
              <w:pStyle w:val="TableText"/>
            </w:pPr>
            <w:r w:rsidRPr="00946B62">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3E6A4B">
            <w:pPr>
              <w:pStyle w:val="TableText"/>
            </w:pPr>
            <w:r w:rsidRPr="00946B62">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3E6A4B">
            <w:pPr>
              <w:pStyle w:val="TableText"/>
            </w:pPr>
            <w:r w:rsidRPr="00946B62">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3E6A4B">
            <w:pPr>
              <w:pStyle w:val="TableText"/>
            </w:pPr>
            <w:r w:rsidRPr="00946B62">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3E6A4B">
            <w:pPr>
              <w:pStyle w:val="TableText"/>
            </w:pPr>
            <w:r w:rsidRPr="00946B62">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3E6A4B">
            <w:pPr>
              <w:pStyle w:val="TableText"/>
            </w:pPr>
            <w:r w:rsidRPr="00946B62">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3E6A4B">
            <w:pPr>
              <w:pStyle w:val="TableText"/>
            </w:pPr>
            <w:r w:rsidRPr="00946B62">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3E6A4B">
            <w:pPr>
              <w:pStyle w:val="TableText"/>
            </w:pPr>
            <w:r w:rsidRPr="00946B62">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3E6A4B">
            <w:pPr>
              <w:pStyle w:val="TableText"/>
            </w:pPr>
            <w:r>
              <w:t>xxx.xxx.xxx</w:t>
            </w:r>
            <w:r w:rsidRPr="00946B62">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3E6A4B">
            <w:pPr>
              <w:pStyle w:val="TableText"/>
            </w:pPr>
            <w:r w:rsidRPr="00946B62">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3E6A4B">
            <w:pPr>
              <w:pStyle w:val="TableText"/>
            </w:pPr>
            <w:r w:rsidRPr="00946B62">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3E6A4B">
            <w:pPr>
              <w:pStyle w:val="TableText"/>
            </w:pPr>
            <w:r w:rsidRPr="00946B62">
              <w:lastRenderedPageBreak/>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3E6A4B">
            <w:pPr>
              <w:pStyle w:val="TableText"/>
            </w:pPr>
            <w:r w:rsidRPr="00946B62">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3E6A4B">
            <w:pPr>
              <w:pStyle w:val="TableText"/>
            </w:pPr>
            <w:r w:rsidRPr="00946B62">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275" w:name="_Toc53005900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275"/>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5"/>
        <w:gridCol w:w="787"/>
        <w:gridCol w:w="1122"/>
        <w:gridCol w:w="917"/>
        <w:gridCol w:w="1951"/>
        <w:gridCol w:w="2622"/>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40B77" w:rsidRDefault="00A17716" w:rsidP="00540B77">
            <w:pPr>
              <w:pStyle w:val="TableHeading"/>
            </w:pPr>
            <w:r w:rsidRPr="00540B77">
              <w:rPr>
                <w:rStyle w:val="Strong"/>
                <w:b/>
                <w:bCs w:val="0"/>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40B77" w:rsidRDefault="00A17716" w:rsidP="00540B77">
            <w:pPr>
              <w:pStyle w:val="TableHeading"/>
            </w:pPr>
            <w:r w:rsidRPr="00540B77">
              <w:rPr>
                <w:rStyle w:val="Strong"/>
                <w:b/>
                <w:bCs w:val="0"/>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40B77" w:rsidRDefault="00A17716" w:rsidP="00540B77">
            <w:pPr>
              <w:pStyle w:val="TableHeading"/>
            </w:pPr>
            <w:r w:rsidRPr="00540B77">
              <w:rPr>
                <w:rStyle w:val="Strong"/>
                <w:b/>
                <w:bCs w:val="0"/>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40B77" w:rsidRDefault="00A17716" w:rsidP="00540B77">
            <w:pPr>
              <w:pStyle w:val="TableHeading"/>
            </w:pPr>
            <w:r w:rsidRPr="00540B77">
              <w:rPr>
                <w:rStyle w:val="Strong"/>
                <w:b/>
                <w:bCs w:val="0"/>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3E6A4B">
            <w:pPr>
              <w:pStyle w:val="TableText"/>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3E6A4B">
            <w:pPr>
              <w:pStyle w:val="TableText"/>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3E6A4B">
            <w:pPr>
              <w:pStyle w:val="TableText"/>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3E6A4B">
            <w:pPr>
              <w:pStyle w:val="TableText"/>
            </w:pPr>
            <w:r w:rsidRPr="005F01D3">
              <w:rPr>
                <w:rStyle w:val="Strong"/>
                <w:color w:val="000000" w:themeColor="text1"/>
              </w:rPr>
              <w:lastRenderedPageBreak/>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3E6A4B">
            <w:pPr>
              <w:pStyle w:val="TableText"/>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3E6A4B">
            <w:pPr>
              <w:pStyle w:val="TableText"/>
            </w:pPr>
            <w:r w:rsidRPr="005F01D3">
              <w:rPr>
                <w:rStyle w:val="Strong"/>
                <w:color w:val="000000" w:themeColor="text1"/>
              </w:rPr>
              <w:t xml:space="preserve">Populate TAS Bit Repository from Hosting at </w:t>
            </w:r>
            <w:hyperlink r:id="rId117"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3E6A4B">
            <w:pPr>
              <w:pStyle w:val="TableText"/>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276" w:name="_Toc530059002"/>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276"/>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3E6A4B">
            <w:pPr>
              <w:pStyle w:val="TableHeading"/>
            </w:pPr>
            <w:r w:rsidRPr="005F01D3">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3E6A4B">
            <w:pPr>
              <w:pStyle w:val="TableText"/>
            </w:pPr>
            <w:r w:rsidRPr="005F01D3">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3E6A4B">
            <w:pPr>
              <w:pStyle w:val="TableText"/>
            </w:pPr>
            <w:r w:rsidRPr="005F01D3">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3E6A4B">
            <w:pPr>
              <w:pStyle w:val="TableText"/>
            </w:pPr>
            <w:r w:rsidRPr="005F01D3">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3E6A4B">
            <w:pPr>
              <w:pStyle w:val="TableText"/>
            </w:pPr>
            <w:r w:rsidRPr="005F01D3">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3E6A4B">
            <w:pPr>
              <w:pStyle w:val="TableText"/>
            </w:pPr>
            <w:r w:rsidRPr="005F01D3">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3E6A4B">
            <w:pPr>
              <w:pStyle w:val="TableText"/>
            </w:pPr>
            <w:r w:rsidRPr="005F01D3">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DC6C93">
      <w:pPr>
        <w:pStyle w:val="Heading3"/>
        <w:rPr>
          <w:rStyle w:val="s1"/>
        </w:rPr>
      </w:pPr>
      <w:bookmarkStart w:id="277" w:name="_Toc530308184"/>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277"/>
    </w:p>
    <w:p w14:paraId="1E6B3E62" w14:textId="3944F258" w:rsidR="00A17716" w:rsidRPr="00184EB2" w:rsidRDefault="00A17716" w:rsidP="00184EB2">
      <w:pPr>
        <w:pStyle w:val="Caption"/>
        <w:rPr>
          <w:rFonts w:ascii="Arial" w:hAnsi="Arial" w:cs="Arial"/>
        </w:rPr>
      </w:pPr>
      <w:bookmarkStart w:id="278" w:name="_Toc530059003"/>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278"/>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540B77">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540B77">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540B77">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540B77">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540B77">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540B77">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540B77">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540B77">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540B77">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540B77">
            <w:pPr>
              <w:pStyle w:val="TableHeading"/>
            </w:pPr>
            <w:r w:rsidRPr="005F01D3">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08462272"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507A0307"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1916CE8A"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279" w:name="_Toc530308185"/>
      <w:r>
        <w:lastRenderedPageBreak/>
        <w:t xml:space="preserve">SQA </w:t>
      </w:r>
      <w:r w:rsidR="00F411AA">
        <w:t xml:space="preserve">MAG </w:t>
      </w:r>
      <w:r>
        <w:t>Servers</w:t>
      </w:r>
      <w:bookmarkEnd w:id="279"/>
    </w:p>
    <w:p w14:paraId="6015EAB7" w14:textId="61FE82F8" w:rsidR="00A17716" w:rsidRPr="00184EB2" w:rsidRDefault="00A17716" w:rsidP="00184EB2">
      <w:pPr>
        <w:pStyle w:val="Caption"/>
        <w:rPr>
          <w:rFonts w:ascii="Arial" w:hAnsi="Arial" w:cs="Arial"/>
        </w:rPr>
      </w:pPr>
      <w:bookmarkStart w:id="280" w:name="_Toc530059004"/>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280"/>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3E6A4B">
            <w:pPr>
              <w:pStyle w:val="TableHeading"/>
            </w:pPr>
            <w:r w:rsidRPr="005F01D3">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3E6A4B">
            <w:pPr>
              <w:pStyle w:val="TableText"/>
            </w:pPr>
            <w:r w:rsidRPr="005F01D3">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3E6A4B">
            <w:pPr>
              <w:pStyle w:val="TableText"/>
            </w:pPr>
            <w:r w:rsidRPr="005F01D3">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3E6A4B">
            <w:pPr>
              <w:pStyle w:val="TableText"/>
            </w:pPr>
            <w:r w:rsidRPr="005F01D3">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3E6A4B">
            <w:pPr>
              <w:pStyle w:val="TableText"/>
            </w:pPr>
            <w:r w:rsidRPr="005F01D3">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3E6A4B">
            <w:pPr>
              <w:pStyle w:val="TableText"/>
            </w:pPr>
            <w:r w:rsidRPr="005F01D3">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3E6A4B">
            <w:pPr>
              <w:pStyle w:val="TableText"/>
            </w:pPr>
            <w:r w:rsidRPr="005F01D3">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281" w:name="_Toc530308186"/>
      <w:r>
        <w:t xml:space="preserve">UAT </w:t>
      </w:r>
      <w:r w:rsidR="00F411AA">
        <w:t xml:space="preserve">MAG </w:t>
      </w:r>
      <w:r>
        <w:t>Servers</w:t>
      </w:r>
      <w:bookmarkEnd w:id="281"/>
    </w:p>
    <w:p w14:paraId="1CC4B3BF" w14:textId="49DEA5BE" w:rsidR="00A17716" w:rsidRPr="00184EB2" w:rsidRDefault="00A17716" w:rsidP="00184EB2">
      <w:pPr>
        <w:pStyle w:val="Caption"/>
        <w:rPr>
          <w:rFonts w:ascii="Arial" w:hAnsi="Arial" w:cs="Arial"/>
        </w:rPr>
      </w:pPr>
      <w:bookmarkStart w:id="282" w:name="_Toc530059005"/>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28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3E6A4B">
            <w:pPr>
              <w:pStyle w:val="TableHeading"/>
            </w:pPr>
            <w:r w:rsidRPr="005F01D3">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3E6A4B">
            <w:pPr>
              <w:pStyle w:val="TableText"/>
            </w:pPr>
            <w:r w:rsidRPr="005F01D3">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3E6A4B">
            <w:pPr>
              <w:pStyle w:val="TableText"/>
            </w:pPr>
            <w:r w:rsidRPr="005F01D3">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3E6A4B">
            <w:pPr>
              <w:pStyle w:val="TableText"/>
            </w:pPr>
            <w:r w:rsidRPr="005F01D3">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3E6A4B">
            <w:pPr>
              <w:pStyle w:val="TableText"/>
            </w:pPr>
            <w:r w:rsidRPr="005F01D3">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3E6A4B">
            <w:pPr>
              <w:pStyle w:val="TableText"/>
            </w:pPr>
            <w:r w:rsidRPr="005F01D3">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3E6A4B">
            <w:pPr>
              <w:pStyle w:val="TableText"/>
            </w:pPr>
            <w:r w:rsidRPr="005F01D3">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283" w:name="_Toc530308187"/>
      <w:r w:rsidRPr="00F458A0">
        <w:t>Interface Detailed Design</w:t>
      </w:r>
      <w:bookmarkEnd w:id="283"/>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bookmarkStart w:id="284" w:name="_Toc530308188"/>
      <w:r>
        <w:t>eBilling ICD</w:t>
      </w:r>
      <w:bookmarkEnd w:id="284"/>
    </w:p>
    <w:p w14:paraId="6B48C979" w14:textId="77777777" w:rsidR="00591DC2" w:rsidRPr="00591DC2" w:rsidRDefault="00591DC2" w:rsidP="00591DC2">
      <w:pPr>
        <w:pStyle w:val="BodyTextBullet1"/>
        <w:numPr>
          <w:ilvl w:val="0"/>
          <w:numId w:val="0"/>
        </w:numPr>
      </w:pPr>
      <w:r>
        <w:t xml:space="preserve">The eBilling ICD will reside at the </w:t>
      </w:r>
      <w:r w:rsidRPr="00591DC2">
        <w:t>VA Sharepoint Design Document section on the eBillingpagelocatedat</w:t>
      </w:r>
      <w:r w:rsidRPr="00591DC2">
        <w:rPr>
          <w:szCs w:val="24"/>
        </w:rPr>
        <w:t>:.</w:t>
      </w:r>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285" w:name="_Toc530059006"/>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2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3E6A4B">
            <w:pPr>
              <w:pStyle w:val="TableHeading"/>
            </w:pPr>
            <w:r w:rsidRPr="00F458A0">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3E6A4B">
            <w:pPr>
              <w:pStyle w:val="TableText"/>
              <w:rPr>
                <w:rFonts w:ascii="Calibri" w:hAnsi="Calibri"/>
                <w:color w:val="1F497D"/>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286" w:name="_Toc530059007"/>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2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3E6A4B">
            <w:pPr>
              <w:pStyle w:val="TableHeading"/>
            </w:pPr>
            <w:r w:rsidRPr="00F458A0">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3E6A4B">
            <w:pPr>
              <w:pStyle w:val="TableText"/>
              <w:rPr>
                <w:rFonts w:ascii="Calibri" w:hAnsi="Calibri"/>
                <w:color w:val="1F497D"/>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287" w:name="_Toc530059008"/>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7"/>
        <w:gridCol w:w="5713"/>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3E6A4B">
            <w:pPr>
              <w:pStyle w:val="TableHeading"/>
            </w:pPr>
            <w:r w:rsidRPr="00F458A0">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207F08C" w14:textId="2BEB631B" w:rsidR="00A17716" w:rsidRDefault="00DC492A" w:rsidP="003E6A4B">
            <w:pPr>
              <w:pStyle w:val="TableText"/>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3E6A4B">
            <w:pPr>
              <w:pStyle w:val="TableText"/>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3E6A4B">
            <w:pPr>
              <w:pStyle w:val="TableText"/>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288" w:name="_Toc530308189"/>
      <w:r w:rsidRPr="00F458A0">
        <w:t>Human-Machine Interface</w:t>
      </w:r>
      <w:bookmarkEnd w:id="288"/>
    </w:p>
    <w:p w14:paraId="6EC6588B" w14:textId="77777777" w:rsidR="00A17716" w:rsidRPr="00F458A0" w:rsidRDefault="00A17716" w:rsidP="00A17716">
      <w:pPr>
        <w:pStyle w:val="Heading2"/>
      </w:pPr>
      <w:bookmarkStart w:id="289" w:name="_Toc530308190"/>
      <w:r w:rsidRPr="00F458A0">
        <w:t>Inputs</w:t>
      </w:r>
      <w:bookmarkEnd w:id="289"/>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290" w:name="_Toc530308191"/>
      <w:r w:rsidRPr="00F458A0">
        <w:t>Outputs</w:t>
      </w:r>
      <w:bookmarkEnd w:id="290"/>
    </w:p>
    <w:p w14:paraId="455F907F" w14:textId="0EAE1660" w:rsidR="00A17716" w:rsidRPr="00F458A0" w:rsidRDefault="00A17716" w:rsidP="00C5501A">
      <w:pPr>
        <w:spacing w:before="0" w:after="0"/>
      </w:pPr>
      <w:r w:rsidRPr="00F458A0">
        <w:t xml:space="preserve">Initially the MCCF EDI TAS will provide the same reports that are available currently in the existing applications used for EDI transaction processing. </w:t>
      </w:r>
      <w:del w:id="291" w:author="Author">
        <w:r w:rsidRPr="00F458A0" w:rsidDel="001F0F60">
          <w:delText>These are described below</w:delText>
        </w:r>
      </w:del>
      <w:ins w:id="292" w:author="Author">
        <w:r w:rsidR="001F0F60">
          <w:t>The MCCF reports that will be ported over to TAS are defined in the Product Team features, s</w:t>
        </w:r>
      </w:ins>
      <w:del w:id="293" w:author="Author">
        <w:r w:rsidRPr="00F458A0" w:rsidDel="001F0F60">
          <w:delText>.</w:delText>
        </w:r>
      </w:del>
      <w:ins w:id="294" w:author="Author">
        <w:r w:rsidR="001F0F60">
          <w:t>pecifially F7 ECME OPECC reports. The details describing the data elements included in these reports is contained in sections 5.3 Data View.</w:t>
        </w:r>
      </w:ins>
    </w:p>
    <w:p w14:paraId="7E371F3D" w14:textId="5BB26B31" w:rsidR="00A17716" w:rsidRPr="00F458A0" w:rsidDel="00C5501A" w:rsidRDefault="00A17716" w:rsidP="00C5501A">
      <w:pPr>
        <w:pStyle w:val="StepIntro"/>
        <w:spacing w:before="0"/>
        <w:rPr>
          <w:del w:id="295" w:author="Author"/>
        </w:rPr>
      </w:pPr>
      <w:commentRangeStart w:id="296"/>
      <w:commentRangeStart w:id="297"/>
      <w:del w:id="298" w:author="Author">
        <w:r w:rsidRPr="00F458A0" w:rsidDel="00C5501A">
          <w:delText>eIV REPORTS</w:delText>
        </w:r>
        <w:commentRangeEnd w:id="296"/>
        <w:r w:rsidR="00560C29" w:rsidDel="00C5501A">
          <w:rPr>
            <w:rStyle w:val="CommentReference"/>
            <w:b w:val="0"/>
          </w:rPr>
          <w:commentReference w:id="296"/>
        </w:r>
        <w:commentRangeEnd w:id="297"/>
        <w:r w:rsidR="00612373" w:rsidDel="00C5501A">
          <w:rPr>
            <w:rStyle w:val="CommentReference"/>
            <w:b w:val="0"/>
          </w:rPr>
          <w:commentReference w:id="297"/>
        </w:r>
      </w:del>
    </w:p>
    <w:p w14:paraId="23B675D3" w14:textId="66C7198E" w:rsidR="00A17716" w:rsidRPr="00F458A0" w:rsidDel="00C5501A" w:rsidRDefault="00A17716" w:rsidP="00C5501A">
      <w:pPr>
        <w:pStyle w:val="StepIntro"/>
        <w:spacing w:before="0"/>
        <w:rPr>
          <w:del w:id="299" w:author="Author"/>
        </w:rPr>
      </w:pPr>
      <w:del w:id="300" w:author="Author">
        <w:r w:rsidRPr="00F458A0" w:rsidDel="00C5501A">
          <w:delText>HL7 Response Report</w:delText>
        </w:r>
      </w:del>
    </w:p>
    <w:p w14:paraId="29D2F380" w14:textId="3D5E49AA" w:rsidR="00A17716" w:rsidRPr="00F458A0" w:rsidDel="00C5501A" w:rsidRDefault="00A17716" w:rsidP="00C5501A">
      <w:pPr>
        <w:pStyle w:val="NormalWeb"/>
        <w:spacing w:before="0" w:after="0"/>
        <w:rPr>
          <w:del w:id="301" w:author="Author"/>
          <w:rFonts w:eastAsiaTheme="minorEastAsia"/>
        </w:rPr>
      </w:pPr>
      <w:del w:id="302" w:author="Author">
        <w:r w:rsidRPr="00F458A0" w:rsidDel="00C5501A">
          <w:rPr>
            <w:color w:val="000000"/>
          </w:rPr>
          <w:delText>This report (</w:delText>
        </w:r>
        <w:r w:rsidRPr="00F458A0" w:rsidDel="00C5501A">
          <w:rPr>
            <w:color w:val="000000"/>
          </w:rPr>
          <w:fldChar w:fldCharType="begin"/>
        </w:r>
        <w:r w:rsidRPr="00F458A0" w:rsidDel="00C5501A">
          <w:rPr>
            <w:color w:val="000000"/>
          </w:rPr>
          <w:delInstrText xml:space="preserve"> REF _Ref474454520 \h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_Ref474454681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is used to capture incoming and outgoing HL7 messages transmitted from a VistA database to the FSC.</w:delText>
        </w:r>
      </w:del>
    </w:p>
    <w:p w14:paraId="1CD432CB" w14:textId="7D35BB46" w:rsidR="00A17716" w:rsidRPr="00A236D6" w:rsidDel="00C5501A" w:rsidRDefault="00A17716" w:rsidP="00C5501A">
      <w:pPr>
        <w:pStyle w:val="Caption"/>
        <w:spacing w:before="0" w:after="0"/>
        <w:rPr>
          <w:del w:id="303" w:author="Author"/>
          <w:rFonts w:ascii="Arial" w:hAnsi="Arial" w:cs="Arial"/>
        </w:rPr>
      </w:pPr>
      <w:del w:id="304"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20</w:delText>
        </w:r>
        <w:r w:rsidRPr="00A236D6" w:rsidDel="00C5501A">
          <w:rPr>
            <w:rFonts w:ascii="Arial" w:hAnsi="Arial" w:cs="Arial"/>
            <w:noProof/>
          </w:rPr>
          <w:fldChar w:fldCharType="end"/>
        </w:r>
        <w:r w:rsidRPr="00A236D6" w:rsidDel="00C5501A">
          <w:rPr>
            <w:rFonts w:ascii="Arial" w:hAnsi="Arial" w:cs="Arial"/>
          </w:rPr>
          <w:delText>: HL7 Messages Capture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6"/>
        <w:gridCol w:w="1342"/>
        <w:gridCol w:w="1757"/>
        <w:gridCol w:w="1350"/>
      </w:tblGrid>
      <w:tr w:rsidR="00A17716" w:rsidRPr="00F458A0" w:rsidDel="00C5501A" w14:paraId="3C209911" w14:textId="6AD469D7" w:rsidTr="00A17716">
        <w:trPr>
          <w:cantSplit/>
          <w:tblHeader/>
          <w:del w:id="305"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3AD5F8E" w14:textId="115E5CD3" w:rsidR="00A17716" w:rsidRPr="00F458A0" w:rsidDel="00C5501A" w:rsidRDefault="00A17716" w:rsidP="00C5501A">
            <w:pPr>
              <w:pStyle w:val="TableHeading"/>
              <w:spacing w:before="0" w:after="0"/>
              <w:rPr>
                <w:del w:id="306" w:author="Author"/>
              </w:rPr>
            </w:pPr>
            <w:del w:id="307"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D377AD6" w14:textId="6C1BCFCF" w:rsidR="00A17716" w:rsidRPr="00F458A0" w:rsidDel="00C5501A" w:rsidRDefault="00A17716" w:rsidP="00C5501A">
            <w:pPr>
              <w:pStyle w:val="TableHeading"/>
              <w:spacing w:before="0" w:after="0"/>
              <w:rPr>
                <w:del w:id="308" w:author="Author"/>
              </w:rPr>
            </w:pPr>
            <w:del w:id="309"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470630B" w14:textId="02002B25" w:rsidR="00A17716" w:rsidRPr="00F458A0" w:rsidDel="00C5501A" w:rsidRDefault="00A17716" w:rsidP="00C5501A">
            <w:pPr>
              <w:pStyle w:val="TableHeading"/>
              <w:spacing w:before="0" w:after="0"/>
              <w:rPr>
                <w:del w:id="310" w:author="Author"/>
              </w:rPr>
            </w:pPr>
            <w:del w:id="311"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6948E36" w14:textId="5B83D021" w:rsidR="00A17716" w:rsidRPr="00F458A0" w:rsidDel="00C5501A" w:rsidRDefault="00A17716" w:rsidP="00C5501A">
            <w:pPr>
              <w:pStyle w:val="TableHeading"/>
              <w:spacing w:before="0" w:after="0"/>
              <w:rPr>
                <w:del w:id="312" w:author="Author"/>
              </w:rPr>
            </w:pPr>
            <w:del w:id="313" w:author="Author">
              <w:r w:rsidRPr="00F458A0" w:rsidDel="00C5501A">
                <w:delText>Read/Write</w:delText>
              </w:r>
            </w:del>
          </w:p>
        </w:tc>
      </w:tr>
      <w:tr w:rsidR="00A17716" w:rsidRPr="00F458A0" w:rsidDel="00C5501A" w14:paraId="349A6213" w14:textId="395837F3" w:rsidTr="00A17716">
        <w:trPr>
          <w:cantSplit/>
          <w:del w:id="3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CE6EF" w14:textId="71ED4481" w:rsidR="00A17716" w:rsidRPr="00F458A0" w:rsidDel="00C5501A" w:rsidRDefault="00A17716" w:rsidP="00C5501A">
            <w:pPr>
              <w:pStyle w:val="TableText"/>
              <w:spacing w:before="0" w:after="0"/>
              <w:rPr>
                <w:del w:id="315" w:author="Author"/>
              </w:rPr>
            </w:pPr>
            <w:del w:id="316"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43CC9" w14:textId="3669FC2E" w:rsidR="00A17716" w:rsidRPr="00F458A0" w:rsidDel="00C5501A" w:rsidRDefault="00A17716" w:rsidP="00C5501A">
            <w:pPr>
              <w:pStyle w:val="TableText"/>
              <w:spacing w:before="0" w:after="0"/>
              <w:rPr>
                <w:del w:id="317" w:author="Author"/>
              </w:rPr>
            </w:pPr>
            <w:del w:id="318"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ACBC50" w14:textId="1AFC392B" w:rsidR="00A17716" w:rsidRPr="00F458A0" w:rsidDel="00C5501A" w:rsidRDefault="00A17716" w:rsidP="00C5501A">
            <w:pPr>
              <w:pStyle w:val="TableText"/>
              <w:spacing w:before="0" w:after="0"/>
              <w:rPr>
                <w:del w:id="319" w:author="Author"/>
              </w:rPr>
            </w:pPr>
            <w:del w:id="32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14C57" w14:textId="5929F2E6" w:rsidR="00A17716" w:rsidRPr="00F458A0" w:rsidDel="00C5501A" w:rsidRDefault="00A17716" w:rsidP="00C5501A">
            <w:pPr>
              <w:pStyle w:val="TableText"/>
              <w:spacing w:before="0" w:after="0"/>
              <w:rPr>
                <w:del w:id="321" w:author="Author"/>
              </w:rPr>
            </w:pPr>
            <w:del w:id="322" w:author="Author">
              <w:r w:rsidRPr="00F458A0" w:rsidDel="00C5501A">
                <w:delText>R</w:delText>
              </w:r>
            </w:del>
          </w:p>
        </w:tc>
      </w:tr>
      <w:tr w:rsidR="00A17716" w:rsidRPr="00F458A0" w:rsidDel="00C5501A" w14:paraId="3AE13638" w14:textId="40F4D7A1" w:rsidTr="00A17716">
        <w:trPr>
          <w:cantSplit/>
          <w:del w:id="3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13CC9" w14:textId="08672951" w:rsidR="00A17716" w:rsidRPr="00F458A0" w:rsidDel="00C5501A" w:rsidRDefault="00A17716" w:rsidP="00C5501A">
            <w:pPr>
              <w:pStyle w:val="TableText"/>
              <w:spacing w:before="0" w:after="0"/>
              <w:rPr>
                <w:del w:id="324" w:author="Author"/>
              </w:rPr>
            </w:pPr>
            <w:del w:id="325"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5A23E" w14:textId="78A8B933" w:rsidR="00A17716" w:rsidRPr="00F458A0" w:rsidDel="00C5501A" w:rsidRDefault="00A17716" w:rsidP="00C5501A">
            <w:pPr>
              <w:pStyle w:val="TableText"/>
              <w:spacing w:before="0" w:after="0"/>
              <w:rPr>
                <w:del w:id="326" w:author="Author"/>
              </w:rPr>
            </w:pPr>
            <w:del w:id="327"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DDF957" w14:textId="7BD5E33E" w:rsidR="00A17716" w:rsidRPr="00F458A0" w:rsidDel="00C5501A" w:rsidRDefault="00A17716" w:rsidP="00C5501A">
            <w:pPr>
              <w:pStyle w:val="TableText"/>
              <w:spacing w:before="0" w:after="0"/>
              <w:rPr>
                <w:del w:id="328" w:author="Author"/>
              </w:rPr>
            </w:pPr>
            <w:del w:id="329"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B3701F" w14:textId="577BBC54" w:rsidR="00A17716" w:rsidRPr="00F458A0" w:rsidDel="00C5501A" w:rsidRDefault="00A17716" w:rsidP="00C5501A">
            <w:pPr>
              <w:pStyle w:val="TableText"/>
              <w:spacing w:before="0" w:after="0"/>
              <w:rPr>
                <w:del w:id="330" w:author="Author"/>
              </w:rPr>
            </w:pPr>
            <w:del w:id="331" w:author="Author">
              <w:r w:rsidRPr="00F458A0" w:rsidDel="00C5501A">
                <w:delText>R</w:delText>
              </w:r>
            </w:del>
          </w:p>
        </w:tc>
      </w:tr>
      <w:tr w:rsidR="00A17716" w:rsidRPr="00F458A0" w:rsidDel="00C5501A" w14:paraId="23D8FEB5" w14:textId="4C824B32" w:rsidTr="00A17716">
        <w:trPr>
          <w:cantSplit/>
          <w:del w:id="3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9DDFB" w14:textId="0C0111A9" w:rsidR="00A17716" w:rsidRPr="00F458A0" w:rsidDel="00C5501A" w:rsidRDefault="00A17716" w:rsidP="00C5501A">
            <w:pPr>
              <w:pStyle w:val="TableText"/>
              <w:spacing w:before="0" w:after="0"/>
              <w:rPr>
                <w:del w:id="333" w:author="Author"/>
              </w:rPr>
            </w:pPr>
            <w:del w:id="334"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5C5A4" w14:textId="200F2F87" w:rsidR="00A17716" w:rsidRPr="00F458A0" w:rsidDel="00C5501A" w:rsidRDefault="00A17716" w:rsidP="00C5501A">
            <w:pPr>
              <w:pStyle w:val="TableText"/>
              <w:spacing w:before="0" w:after="0"/>
              <w:rPr>
                <w:del w:id="335" w:author="Author"/>
              </w:rPr>
            </w:pPr>
            <w:del w:id="336"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0E4E" w14:textId="019F0B30" w:rsidR="00A17716" w:rsidRPr="00F458A0" w:rsidDel="00C5501A" w:rsidRDefault="00A17716" w:rsidP="00C5501A">
            <w:pPr>
              <w:pStyle w:val="TableText"/>
              <w:spacing w:before="0" w:after="0"/>
              <w:rPr>
                <w:del w:id="337" w:author="Author"/>
              </w:rPr>
            </w:pPr>
            <w:del w:id="338"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D8521" w14:textId="4D7CEC4E" w:rsidR="00A17716" w:rsidRPr="00F458A0" w:rsidDel="00C5501A" w:rsidRDefault="00A17716" w:rsidP="00C5501A">
            <w:pPr>
              <w:pStyle w:val="TableText"/>
              <w:spacing w:before="0" w:after="0"/>
              <w:rPr>
                <w:del w:id="339" w:author="Author"/>
              </w:rPr>
            </w:pPr>
            <w:del w:id="340" w:author="Author">
              <w:r w:rsidRPr="00F458A0" w:rsidDel="00C5501A">
                <w:delText>R</w:delText>
              </w:r>
            </w:del>
          </w:p>
        </w:tc>
      </w:tr>
      <w:tr w:rsidR="00A17716" w:rsidRPr="00F458A0" w:rsidDel="00C5501A" w14:paraId="3A0A44E2" w14:textId="65FA32DA" w:rsidTr="00A17716">
        <w:trPr>
          <w:cantSplit/>
          <w:del w:id="3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B036AD" w14:textId="3D8BA0D2" w:rsidR="00A17716" w:rsidRPr="00F458A0" w:rsidDel="00C5501A" w:rsidRDefault="00A17716" w:rsidP="00C5501A">
            <w:pPr>
              <w:pStyle w:val="TableText"/>
              <w:spacing w:before="0" w:after="0"/>
              <w:rPr>
                <w:del w:id="342" w:author="Author"/>
              </w:rPr>
            </w:pPr>
            <w:del w:id="343"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E6B48" w14:textId="30A56218" w:rsidR="00A17716" w:rsidRPr="00F458A0" w:rsidDel="00C5501A" w:rsidRDefault="00A17716" w:rsidP="00C5501A">
            <w:pPr>
              <w:pStyle w:val="TableText"/>
              <w:spacing w:before="0" w:after="0"/>
              <w:rPr>
                <w:del w:id="344" w:author="Author"/>
              </w:rPr>
            </w:pPr>
            <w:del w:id="345" w:author="Author">
              <w:r w:rsidRPr="00F458A0" w:rsidDel="00C5501A">
                <w:delText>Dt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67A3B" w14:textId="53B10956" w:rsidR="00A17716" w:rsidRPr="00F458A0" w:rsidDel="00C5501A" w:rsidRDefault="00A17716" w:rsidP="00C5501A">
            <w:pPr>
              <w:pStyle w:val="TableText"/>
              <w:spacing w:before="0" w:after="0"/>
              <w:rPr>
                <w:del w:id="34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BF171" w14:textId="49C0012F" w:rsidR="00A17716" w:rsidRPr="00F458A0" w:rsidDel="00C5501A" w:rsidRDefault="00A17716" w:rsidP="00C5501A">
            <w:pPr>
              <w:pStyle w:val="TableText"/>
              <w:spacing w:before="0" w:after="0"/>
              <w:rPr>
                <w:del w:id="347" w:author="Author"/>
              </w:rPr>
            </w:pPr>
            <w:del w:id="348" w:author="Author">
              <w:r w:rsidRPr="00F458A0" w:rsidDel="00C5501A">
                <w:delText>R</w:delText>
              </w:r>
            </w:del>
          </w:p>
        </w:tc>
      </w:tr>
      <w:tr w:rsidR="00A17716" w:rsidRPr="00F458A0" w:rsidDel="00C5501A" w14:paraId="424B9552" w14:textId="6D344A71" w:rsidTr="00A17716">
        <w:trPr>
          <w:cantSplit/>
          <w:del w:id="3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15ADC" w14:textId="4A7DB9AD" w:rsidR="00A17716" w:rsidRPr="00F458A0" w:rsidDel="00C5501A" w:rsidRDefault="00A17716" w:rsidP="00C5501A">
            <w:pPr>
              <w:pStyle w:val="TableText"/>
              <w:spacing w:before="0" w:after="0"/>
              <w:rPr>
                <w:del w:id="350" w:author="Author"/>
              </w:rPr>
            </w:pPr>
            <w:del w:id="351"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76BB5" w14:textId="5448EB94" w:rsidR="00A17716" w:rsidRPr="00F458A0" w:rsidDel="00C5501A" w:rsidRDefault="00A17716" w:rsidP="00C5501A">
            <w:pPr>
              <w:pStyle w:val="TableText"/>
              <w:spacing w:before="0" w:after="0"/>
              <w:rPr>
                <w:del w:id="352" w:author="Author"/>
              </w:rPr>
            </w:pPr>
            <w:del w:id="353" w:author="Author">
              <w:r w:rsidRPr="00F458A0" w:rsidDel="00C5501A">
                <w:delText>Dt Rec'd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BEB07" w14:textId="0C825C6B" w:rsidR="00A17716" w:rsidRPr="00F458A0" w:rsidDel="00C5501A" w:rsidRDefault="00A17716" w:rsidP="00C5501A">
            <w:pPr>
              <w:pStyle w:val="TableText"/>
              <w:spacing w:before="0" w:after="0"/>
              <w:rPr>
                <w:del w:id="35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43113" w14:textId="00202B93" w:rsidR="00A17716" w:rsidRPr="00F458A0" w:rsidDel="00C5501A" w:rsidRDefault="00A17716" w:rsidP="00C5501A">
            <w:pPr>
              <w:pStyle w:val="TableText"/>
              <w:spacing w:before="0" w:after="0"/>
              <w:rPr>
                <w:del w:id="355" w:author="Author"/>
              </w:rPr>
            </w:pPr>
            <w:del w:id="356" w:author="Author">
              <w:r w:rsidRPr="00F458A0" w:rsidDel="00C5501A">
                <w:delText>R</w:delText>
              </w:r>
            </w:del>
          </w:p>
        </w:tc>
      </w:tr>
      <w:tr w:rsidR="00A17716" w:rsidRPr="00F458A0" w:rsidDel="00C5501A" w14:paraId="334004F6" w14:textId="27575A2E" w:rsidTr="00A17716">
        <w:trPr>
          <w:cantSplit/>
          <w:del w:id="3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AC4873" w14:textId="71801471" w:rsidR="00A17716" w:rsidRPr="00F458A0" w:rsidDel="00C5501A" w:rsidRDefault="00A17716" w:rsidP="00C5501A">
            <w:pPr>
              <w:pStyle w:val="TableText"/>
              <w:spacing w:before="0" w:after="0"/>
              <w:rPr>
                <w:del w:id="358" w:author="Author"/>
              </w:rPr>
            </w:pPr>
            <w:del w:id="359"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43F91" w14:textId="599D2265" w:rsidR="00A17716" w:rsidRPr="00F458A0" w:rsidDel="00C5501A" w:rsidRDefault="00A17716" w:rsidP="00C5501A">
            <w:pPr>
              <w:pStyle w:val="TableText"/>
              <w:spacing w:before="0" w:after="0"/>
              <w:rPr>
                <w:del w:id="360" w:author="Author"/>
              </w:rPr>
            </w:pPr>
            <w:del w:id="361"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764B6" w14:textId="7C3D5388" w:rsidR="00A17716" w:rsidRPr="00F458A0" w:rsidDel="00C5501A" w:rsidRDefault="00A17716" w:rsidP="00C5501A">
            <w:pPr>
              <w:pStyle w:val="TableText"/>
              <w:spacing w:before="0" w:after="0"/>
              <w:rPr>
                <w:del w:id="36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F5516" w14:textId="57BA7640" w:rsidR="00A17716" w:rsidRPr="00F458A0" w:rsidDel="00C5501A" w:rsidRDefault="00A17716" w:rsidP="00C5501A">
            <w:pPr>
              <w:pStyle w:val="TableText"/>
              <w:spacing w:before="0" w:after="0"/>
              <w:rPr>
                <w:del w:id="363" w:author="Author"/>
              </w:rPr>
            </w:pPr>
            <w:del w:id="364" w:author="Author">
              <w:r w:rsidRPr="00F458A0" w:rsidDel="00C5501A">
                <w:delText>R</w:delText>
              </w:r>
            </w:del>
          </w:p>
        </w:tc>
      </w:tr>
      <w:tr w:rsidR="00A17716" w:rsidRPr="00F458A0" w:rsidDel="00C5501A" w14:paraId="7C702B88" w14:textId="5B05BF86" w:rsidTr="00A17716">
        <w:trPr>
          <w:cantSplit/>
          <w:del w:id="3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B0E49" w14:textId="5D2B63E3" w:rsidR="00A17716" w:rsidRPr="00F458A0" w:rsidDel="00C5501A" w:rsidRDefault="00A17716" w:rsidP="00C5501A">
            <w:pPr>
              <w:pStyle w:val="TableText"/>
              <w:spacing w:before="0" w:after="0"/>
              <w:rPr>
                <w:del w:id="366" w:author="Author"/>
              </w:rPr>
            </w:pPr>
            <w:del w:id="367"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FD3D8" w14:textId="64A3D8C0" w:rsidR="00A17716" w:rsidRPr="00F458A0" w:rsidDel="00C5501A" w:rsidRDefault="00A17716" w:rsidP="00C5501A">
            <w:pPr>
              <w:pStyle w:val="TableText"/>
              <w:spacing w:before="0" w:after="0"/>
              <w:rPr>
                <w:del w:id="368" w:author="Author"/>
              </w:rPr>
            </w:pPr>
            <w:del w:id="369" w:author="Author">
              <w:r w:rsidRPr="00F458A0" w:rsidDel="00C5501A">
                <w:delText>Buffer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EF0B1" w14:textId="7CBF1D0E" w:rsidR="00A17716" w:rsidRPr="00F458A0" w:rsidDel="00C5501A" w:rsidRDefault="00A17716" w:rsidP="00C5501A">
            <w:pPr>
              <w:pStyle w:val="TableText"/>
              <w:spacing w:before="0" w:after="0"/>
              <w:rPr>
                <w:del w:id="3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48D5E" w14:textId="4ACAA416" w:rsidR="00A17716" w:rsidRPr="00F458A0" w:rsidDel="00C5501A" w:rsidRDefault="00A17716" w:rsidP="00C5501A">
            <w:pPr>
              <w:pStyle w:val="TableText"/>
              <w:spacing w:before="0" w:after="0"/>
              <w:rPr>
                <w:del w:id="371" w:author="Author"/>
              </w:rPr>
            </w:pPr>
            <w:del w:id="372" w:author="Author">
              <w:r w:rsidRPr="00F458A0" w:rsidDel="00C5501A">
                <w:delText>R</w:delText>
              </w:r>
            </w:del>
          </w:p>
        </w:tc>
      </w:tr>
    </w:tbl>
    <w:p w14:paraId="790D5782" w14:textId="0691683A" w:rsidR="00A17716" w:rsidRPr="00F458A0" w:rsidDel="00C5501A" w:rsidRDefault="00A17716" w:rsidP="00C5501A">
      <w:pPr>
        <w:pStyle w:val="StepIntro"/>
        <w:spacing w:before="0"/>
        <w:rPr>
          <w:del w:id="373" w:author="Author"/>
        </w:rPr>
      </w:pPr>
      <w:del w:id="374" w:author="Author">
        <w:r w:rsidRPr="00F458A0" w:rsidDel="00C5501A">
          <w:delText>eIV Auto Update Report</w:delText>
        </w:r>
      </w:del>
    </w:p>
    <w:p w14:paraId="0FE30AAC" w14:textId="15F15991" w:rsidR="00A17716" w:rsidRPr="00F458A0" w:rsidDel="00C5501A" w:rsidRDefault="00A17716" w:rsidP="00C5501A">
      <w:pPr>
        <w:pStyle w:val="NormalWeb"/>
        <w:spacing w:before="0" w:after="0"/>
        <w:rPr>
          <w:del w:id="375" w:author="Author"/>
          <w:rFonts w:eastAsiaTheme="minorEastAsia"/>
        </w:rPr>
      </w:pPr>
      <w:del w:id="376" w:author="Author">
        <w:r w:rsidRPr="00F458A0" w:rsidDel="00C5501A">
          <w:delText>This report is used to view the list of patients whose Patient Insurance Information (</w:delText>
        </w:r>
        <w:r w:rsidRPr="00F458A0" w:rsidDel="00C5501A">
          <w:fldChar w:fldCharType="begin"/>
        </w:r>
        <w:r w:rsidRPr="00F458A0" w:rsidDel="00C5501A">
          <w:delInstrText xml:space="preserve"> REF _Ref474454738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has been updated automatically based on a 271 Response message (</w:delText>
        </w:r>
        <w:r w:rsidRPr="00F458A0" w:rsidDel="00C5501A">
          <w:fldChar w:fldCharType="begin"/>
        </w:r>
        <w:r w:rsidRPr="00F458A0" w:rsidDel="00C5501A">
          <w:delInstrText xml:space="preserve"> REF _Ref474454835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141D1705" w14:textId="464A78B3" w:rsidR="00A17716" w:rsidRPr="00A236D6" w:rsidDel="00C5501A" w:rsidRDefault="00A17716" w:rsidP="00C5501A">
      <w:pPr>
        <w:pStyle w:val="Caption"/>
        <w:spacing w:before="0" w:after="0"/>
        <w:rPr>
          <w:del w:id="377" w:author="Author"/>
          <w:rFonts w:ascii="Arial" w:hAnsi="Arial" w:cs="Arial"/>
        </w:rPr>
      </w:pPr>
      <w:del w:id="378"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21</w:delText>
        </w:r>
        <w:r w:rsidRPr="00A236D6" w:rsidDel="00C5501A">
          <w:rPr>
            <w:rFonts w:ascii="Arial" w:hAnsi="Arial" w:cs="Arial"/>
            <w:noProof/>
          </w:rPr>
          <w:fldChar w:fldCharType="end"/>
        </w:r>
        <w:r w:rsidRPr="00A236D6" w:rsidDel="00C5501A">
          <w:rPr>
            <w:rFonts w:ascii="Arial" w:hAnsi="Arial" w:cs="Arial"/>
          </w:rPr>
          <w:delText>: Updated Patient Insurance Information</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19"/>
        <w:gridCol w:w="1867"/>
        <w:gridCol w:w="1757"/>
        <w:gridCol w:w="1350"/>
      </w:tblGrid>
      <w:tr w:rsidR="00A17716" w:rsidRPr="00F458A0" w:rsidDel="00C5501A" w14:paraId="29AE3FEC" w14:textId="214A634C" w:rsidTr="00A17716">
        <w:trPr>
          <w:cantSplit/>
          <w:tblHeader/>
          <w:del w:id="379"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08C693" w14:textId="32053582" w:rsidR="00A17716" w:rsidRPr="00F458A0" w:rsidDel="00C5501A" w:rsidRDefault="00A17716" w:rsidP="00C5501A">
            <w:pPr>
              <w:pStyle w:val="TableHeading"/>
              <w:spacing w:before="0" w:after="0"/>
              <w:rPr>
                <w:del w:id="380" w:author="Author"/>
              </w:rPr>
            </w:pPr>
            <w:del w:id="381"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AB6D23D" w14:textId="0CE284D6" w:rsidR="00A17716" w:rsidRPr="00F458A0" w:rsidDel="00C5501A" w:rsidRDefault="00A17716" w:rsidP="00C5501A">
            <w:pPr>
              <w:pStyle w:val="TableHeading"/>
              <w:spacing w:before="0" w:after="0"/>
              <w:rPr>
                <w:del w:id="382" w:author="Author"/>
              </w:rPr>
            </w:pPr>
            <w:del w:id="383"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2AC4A06" w14:textId="690EB997" w:rsidR="00A17716" w:rsidRPr="00F458A0" w:rsidDel="00C5501A" w:rsidRDefault="00A17716" w:rsidP="00C5501A">
            <w:pPr>
              <w:pStyle w:val="TableHeading"/>
              <w:spacing w:before="0" w:after="0"/>
              <w:rPr>
                <w:del w:id="384" w:author="Author"/>
              </w:rPr>
            </w:pPr>
            <w:del w:id="385"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A0962F" w14:textId="74F2CA5E" w:rsidR="00A17716" w:rsidRPr="00F458A0" w:rsidDel="00C5501A" w:rsidRDefault="00A17716" w:rsidP="00C5501A">
            <w:pPr>
              <w:pStyle w:val="TableHeading"/>
              <w:spacing w:before="0" w:after="0"/>
              <w:rPr>
                <w:del w:id="386" w:author="Author"/>
              </w:rPr>
            </w:pPr>
            <w:del w:id="387" w:author="Author">
              <w:r w:rsidRPr="00F458A0" w:rsidDel="00C5501A">
                <w:delText>Read/Write</w:delText>
              </w:r>
            </w:del>
          </w:p>
        </w:tc>
      </w:tr>
      <w:tr w:rsidR="00A17716" w:rsidRPr="00F458A0" w:rsidDel="00C5501A" w14:paraId="16F16956" w14:textId="11EFED57" w:rsidTr="00A17716">
        <w:trPr>
          <w:cantSplit/>
          <w:del w:id="3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D71914" w14:textId="76090200" w:rsidR="00A17716" w:rsidRPr="00F458A0" w:rsidDel="00C5501A" w:rsidRDefault="00A17716" w:rsidP="00C5501A">
            <w:pPr>
              <w:pStyle w:val="TableText"/>
              <w:spacing w:before="0" w:after="0"/>
              <w:rPr>
                <w:del w:id="389" w:author="Author"/>
              </w:rPr>
            </w:pPr>
            <w:del w:id="390"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9CDAA" w14:textId="529EB029" w:rsidR="00A17716" w:rsidRPr="00F458A0" w:rsidDel="00C5501A" w:rsidRDefault="00A17716" w:rsidP="00C5501A">
            <w:pPr>
              <w:pStyle w:val="TableText"/>
              <w:spacing w:before="0" w:after="0"/>
              <w:rPr>
                <w:del w:id="391" w:author="Author"/>
              </w:rPr>
            </w:pPr>
            <w:del w:id="392" w:author="Author">
              <w:r w:rsidRPr="00F458A0" w:rsidDel="00C5501A">
                <w:delText>Response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3AB7A" w14:textId="2CD8FFF8" w:rsidR="00A17716" w:rsidRPr="00F458A0" w:rsidDel="00C5501A" w:rsidRDefault="00A17716" w:rsidP="00C5501A">
            <w:pPr>
              <w:pStyle w:val="TableText"/>
              <w:spacing w:before="0" w:after="0"/>
              <w:rPr>
                <w:del w:id="3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546A" w14:textId="1BE0963A" w:rsidR="00A17716" w:rsidRPr="00F458A0" w:rsidDel="00C5501A" w:rsidRDefault="00A17716" w:rsidP="00C5501A">
            <w:pPr>
              <w:pStyle w:val="TableText"/>
              <w:spacing w:before="0" w:after="0"/>
              <w:rPr>
                <w:del w:id="394" w:author="Author"/>
              </w:rPr>
            </w:pPr>
            <w:del w:id="395" w:author="Author">
              <w:r w:rsidRPr="00F458A0" w:rsidDel="00C5501A">
                <w:delText>R</w:delText>
              </w:r>
            </w:del>
          </w:p>
        </w:tc>
      </w:tr>
      <w:tr w:rsidR="00A17716" w:rsidRPr="00F458A0" w:rsidDel="00C5501A" w14:paraId="5B3687F5" w14:textId="637D2324" w:rsidTr="00A17716">
        <w:trPr>
          <w:cantSplit/>
          <w:del w:id="3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2C16A" w14:textId="3C70D3E9" w:rsidR="00A17716" w:rsidRPr="00F458A0" w:rsidDel="00C5501A" w:rsidRDefault="00A17716" w:rsidP="00C5501A">
            <w:pPr>
              <w:pStyle w:val="TableText"/>
              <w:spacing w:before="0" w:after="0"/>
              <w:rPr>
                <w:del w:id="397" w:author="Author"/>
              </w:rPr>
            </w:pPr>
            <w:del w:id="398"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A2C9B0" w14:textId="4F7E590D" w:rsidR="00A17716" w:rsidRPr="00F458A0" w:rsidDel="00C5501A" w:rsidRDefault="00A17716" w:rsidP="00C5501A">
            <w:pPr>
              <w:pStyle w:val="TableText"/>
              <w:spacing w:before="0" w:after="0"/>
              <w:rPr>
                <w:del w:id="399" w:author="Author"/>
              </w:rPr>
            </w:pPr>
            <w:del w:id="400"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203808" w14:textId="3D2B2589" w:rsidR="00A17716" w:rsidRPr="00F458A0" w:rsidDel="00C5501A" w:rsidRDefault="00A17716" w:rsidP="00C5501A">
            <w:pPr>
              <w:pStyle w:val="TableText"/>
              <w:spacing w:before="0" w:after="0"/>
              <w:rPr>
                <w:del w:id="401" w:author="Author"/>
              </w:rPr>
            </w:pPr>
            <w:del w:id="40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2759B" w14:textId="3B4BBC21" w:rsidR="00A17716" w:rsidRPr="00F458A0" w:rsidDel="00C5501A" w:rsidRDefault="00A17716" w:rsidP="00C5501A">
            <w:pPr>
              <w:pStyle w:val="TableText"/>
              <w:spacing w:before="0" w:after="0"/>
              <w:rPr>
                <w:del w:id="403" w:author="Author"/>
              </w:rPr>
            </w:pPr>
            <w:del w:id="404" w:author="Author">
              <w:r w:rsidRPr="00F458A0" w:rsidDel="00C5501A">
                <w:delText>R</w:delText>
              </w:r>
            </w:del>
          </w:p>
        </w:tc>
      </w:tr>
      <w:tr w:rsidR="00A17716" w:rsidRPr="00F458A0" w:rsidDel="00C5501A" w14:paraId="23F1F1A7" w14:textId="10142B25" w:rsidTr="00A17716">
        <w:trPr>
          <w:cantSplit/>
          <w:del w:id="4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ABB3D" w14:textId="52B9FE29" w:rsidR="00A17716" w:rsidRPr="00F458A0" w:rsidDel="00C5501A" w:rsidRDefault="00A17716" w:rsidP="00C5501A">
            <w:pPr>
              <w:pStyle w:val="TableText"/>
              <w:spacing w:before="0" w:after="0"/>
              <w:rPr>
                <w:del w:id="406" w:author="Author"/>
              </w:rPr>
            </w:pPr>
            <w:del w:id="407"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DE8F3" w14:textId="44583BD1" w:rsidR="00A17716" w:rsidRPr="00F458A0" w:rsidDel="00C5501A" w:rsidRDefault="00A17716" w:rsidP="00C5501A">
            <w:pPr>
              <w:pStyle w:val="TableText"/>
              <w:spacing w:before="0" w:after="0"/>
              <w:rPr>
                <w:del w:id="408" w:author="Author"/>
              </w:rPr>
            </w:pPr>
            <w:del w:id="409" w:author="Author">
              <w:r w:rsidRPr="00F458A0" w:rsidDel="00C5501A">
                <w:delText>Insurance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EB1A8" w14:textId="07FBA15D" w:rsidR="00A17716" w:rsidRPr="00F458A0" w:rsidDel="00C5501A" w:rsidRDefault="00A17716" w:rsidP="00C5501A">
            <w:pPr>
              <w:pStyle w:val="TableText"/>
              <w:spacing w:before="0" w:after="0"/>
              <w:rPr>
                <w:del w:id="410" w:author="Author"/>
              </w:rPr>
            </w:pPr>
            <w:del w:id="411"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24BC7" w14:textId="5B6A177E" w:rsidR="00A17716" w:rsidRPr="00F458A0" w:rsidDel="00C5501A" w:rsidRDefault="00A17716" w:rsidP="00C5501A">
            <w:pPr>
              <w:pStyle w:val="TableText"/>
              <w:spacing w:before="0" w:after="0"/>
              <w:rPr>
                <w:del w:id="412" w:author="Author"/>
              </w:rPr>
            </w:pPr>
            <w:del w:id="413" w:author="Author">
              <w:r w:rsidRPr="00F458A0" w:rsidDel="00C5501A">
                <w:delText>R</w:delText>
              </w:r>
            </w:del>
          </w:p>
        </w:tc>
      </w:tr>
      <w:tr w:rsidR="00A17716" w:rsidRPr="00F458A0" w:rsidDel="00C5501A" w14:paraId="5ADC5857" w14:textId="2800369C" w:rsidTr="00A17716">
        <w:trPr>
          <w:cantSplit/>
          <w:del w:id="4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05DC6" w14:textId="70C7F345" w:rsidR="00A17716" w:rsidRPr="00F458A0" w:rsidDel="00C5501A" w:rsidRDefault="00A17716" w:rsidP="00C5501A">
            <w:pPr>
              <w:pStyle w:val="TableText"/>
              <w:spacing w:before="0" w:after="0"/>
              <w:rPr>
                <w:del w:id="415" w:author="Author"/>
              </w:rPr>
            </w:pPr>
            <w:del w:id="416"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A410F" w14:textId="41CC8D2F" w:rsidR="00A17716" w:rsidRPr="00F458A0" w:rsidDel="00C5501A" w:rsidRDefault="00A17716" w:rsidP="00C5501A">
            <w:pPr>
              <w:pStyle w:val="TableText"/>
              <w:spacing w:before="0" w:after="0"/>
              <w:rPr>
                <w:del w:id="417" w:author="Author"/>
              </w:rPr>
            </w:pPr>
            <w:del w:id="418"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8EA4E9" w14:textId="5F512C4C" w:rsidR="00A17716" w:rsidRPr="00F458A0" w:rsidDel="00C5501A" w:rsidRDefault="00A17716" w:rsidP="00C5501A">
            <w:pPr>
              <w:pStyle w:val="TableText"/>
              <w:spacing w:before="0" w:after="0"/>
              <w:rPr>
                <w:del w:id="419" w:author="Author"/>
              </w:rPr>
            </w:pPr>
            <w:del w:id="420"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9248F" w14:textId="481D52D9" w:rsidR="00A17716" w:rsidRPr="00F458A0" w:rsidDel="00C5501A" w:rsidRDefault="00A17716" w:rsidP="00C5501A">
            <w:pPr>
              <w:pStyle w:val="TableText"/>
              <w:spacing w:before="0" w:after="0"/>
              <w:rPr>
                <w:del w:id="421" w:author="Author"/>
              </w:rPr>
            </w:pPr>
            <w:del w:id="422" w:author="Author">
              <w:r w:rsidRPr="00F458A0" w:rsidDel="00C5501A">
                <w:delText>R</w:delText>
              </w:r>
            </w:del>
          </w:p>
        </w:tc>
      </w:tr>
      <w:tr w:rsidR="00A17716" w:rsidRPr="00F458A0" w:rsidDel="00C5501A" w14:paraId="79B7010E" w14:textId="6E9488D6" w:rsidTr="00A17716">
        <w:trPr>
          <w:cantSplit/>
          <w:del w:id="4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35EC01" w14:textId="2B3BC81A" w:rsidR="00A17716" w:rsidRPr="00F458A0" w:rsidDel="00C5501A" w:rsidRDefault="00A17716" w:rsidP="00C5501A">
            <w:pPr>
              <w:pStyle w:val="TableText"/>
              <w:spacing w:before="0" w:after="0"/>
              <w:rPr>
                <w:del w:id="424" w:author="Author"/>
              </w:rPr>
            </w:pPr>
            <w:del w:id="425"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BB980" w14:textId="2F786796" w:rsidR="00A17716" w:rsidRPr="00F458A0" w:rsidDel="00C5501A" w:rsidRDefault="00A17716" w:rsidP="00C5501A">
            <w:pPr>
              <w:pStyle w:val="TableText"/>
              <w:spacing w:before="0" w:after="0"/>
              <w:rPr>
                <w:del w:id="426" w:author="Author"/>
              </w:rPr>
            </w:pPr>
            <w:del w:id="427"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F86D38" w14:textId="392AACAD" w:rsidR="00A17716" w:rsidRPr="00F458A0" w:rsidDel="00C5501A" w:rsidRDefault="00A17716" w:rsidP="00C5501A">
            <w:pPr>
              <w:pStyle w:val="TableText"/>
              <w:spacing w:before="0" w:after="0"/>
              <w:rPr>
                <w:del w:id="428" w:author="Author"/>
              </w:rPr>
            </w:pPr>
            <w:del w:id="429"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2D1CA" w14:textId="352F31C1" w:rsidR="00A17716" w:rsidRPr="00F458A0" w:rsidDel="00C5501A" w:rsidRDefault="00A17716" w:rsidP="00C5501A">
            <w:pPr>
              <w:pStyle w:val="TableText"/>
              <w:spacing w:before="0" w:after="0"/>
              <w:rPr>
                <w:del w:id="430" w:author="Author"/>
              </w:rPr>
            </w:pPr>
            <w:del w:id="431" w:author="Author">
              <w:r w:rsidRPr="00F458A0" w:rsidDel="00C5501A">
                <w:delText>R</w:delText>
              </w:r>
            </w:del>
          </w:p>
        </w:tc>
      </w:tr>
      <w:tr w:rsidR="00A17716" w:rsidRPr="00F458A0" w:rsidDel="00C5501A" w14:paraId="0E97EAD0" w14:textId="040A38BC" w:rsidTr="00A17716">
        <w:trPr>
          <w:cantSplit/>
          <w:del w:id="4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06BA5" w14:textId="53525DC5" w:rsidR="00A17716" w:rsidRPr="00F458A0" w:rsidDel="00C5501A" w:rsidRDefault="00A17716" w:rsidP="00C5501A">
            <w:pPr>
              <w:pStyle w:val="TableText"/>
              <w:spacing w:before="0" w:after="0"/>
              <w:rPr>
                <w:del w:id="433" w:author="Author"/>
              </w:rPr>
            </w:pPr>
            <w:del w:id="434"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1E98FF" w14:textId="19E43B4A" w:rsidR="00A17716" w:rsidRPr="00F458A0" w:rsidDel="00C5501A" w:rsidRDefault="00A17716" w:rsidP="00C5501A">
            <w:pPr>
              <w:pStyle w:val="TableText"/>
              <w:spacing w:before="0" w:after="0"/>
              <w:rPr>
                <w:del w:id="435" w:author="Author"/>
              </w:rPr>
            </w:pPr>
            <w:del w:id="436" w:author="Author">
              <w:r w:rsidRPr="00F458A0" w:rsidDel="00C5501A">
                <w:delText xml:space="preserve">Dt Sent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E03273" w14:textId="63C34EDC" w:rsidR="00A17716" w:rsidRPr="00F458A0" w:rsidDel="00C5501A" w:rsidRDefault="00A17716" w:rsidP="00C5501A">
            <w:pPr>
              <w:pStyle w:val="TableText"/>
              <w:spacing w:before="0" w:after="0"/>
              <w:rPr>
                <w:del w:id="43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C2804" w14:textId="56B54AFA" w:rsidR="00A17716" w:rsidRPr="00F458A0" w:rsidDel="00C5501A" w:rsidRDefault="00A17716" w:rsidP="00C5501A">
            <w:pPr>
              <w:pStyle w:val="TableText"/>
              <w:spacing w:before="0" w:after="0"/>
              <w:rPr>
                <w:del w:id="438" w:author="Author"/>
              </w:rPr>
            </w:pPr>
            <w:del w:id="439" w:author="Author">
              <w:r w:rsidRPr="00F458A0" w:rsidDel="00C5501A">
                <w:delText>R</w:delText>
              </w:r>
            </w:del>
          </w:p>
        </w:tc>
      </w:tr>
      <w:tr w:rsidR="00A17716" w:rsidRPr="00F458A0" w:rsidDel="00C5501A" w14:paraId="0AF997EA" w14:textId="583A22E2" w:rsidTr="00A17716">
        <w:trPr>
          <w:cantSplit/>
          <w:del w:id="4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7DA5E" w14:textId="172F2498" w:rsidR="00A17716" w:rsidRPr="00F458A0" w:rsidDel="00C5501A" w:rsidRDefault="00A17716" w:rsidP="00C5501A">
            <w:pPr>
              <w:pStyle w:val="TableText"/>
              <w:spacing w:before="0" w:after="0"/>
              <w:rPr>
                <w:del w:id="441" w:author="Author"/>
              </w:rPr>
            </w:pPr>
            <w:del w:id="442"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139D1" w14:textId="069B99B6" w:rsidR="00A17716" w:rsidRPr="00F458A0" w:rsidDel="00C5501A" w:rsidRDefault="00A17716" w:rsidP="00C5501A">
            <w:pPr>
              <w:pStyle w:val="TableText"/>
              <w:spacing w:before="0" w:after="0"/>
              <w:rPr>
                <w:del w:id="443" w:author="Author"/>
              </w:rPr>
            </w:pPr>
            <w:del w:id="444" w:author="Author">
              <w:r w:rsidRPr="00F458A0" w:rsidDel="00C5501A">
                <w:delText xml:space="preserve">Auto Dt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3CF88" w14:textId="1A64A154" w:rsidR="00A17716" w:rsidRPr="00F458A0" w:rsidDel="00C5501A" w:rsidRDefault="00A17716" w:rsidP="00C5501A">
            <w:pPr>
              <w:pStyle w:val="TableText"/>
              <w:spacing w:before="0" w:after="0"/>
              <w:rPr>
                <w:del w:id="44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D6E9F" w14:textId="218DCE90" w:rsidR="00A17716" w:rsidRPr="00F458A0" w:rsidDel="00C5501A" w:rsidRDefault="00A17716" w:rsidP="00C5501A">
            <w:pPr>
              <w:pStyle w:val="TableText"/>
              <w:spacing w:before="0" w:after="0"/>
              <w:rPr>
                <w:del w:id="446" w:author="Author"/>
              </w:rPr>
            </w:pPr>
            <w:del w:id="447" w:author="Author">
              <w:r w:rsidRPr="00F458A0" w:rsidDel="00C5501A">
                <w:delText>R</w:delText>
              </w:r>
            </w:del>
          </w:p>
        </w:tc>
      </w:tr>
      <w:tr w:rsidR="00A17716" w:rsidRPr="00F458A0" w:rsidDel="00C5501A" w14:paraId="08F8BD2D" w14:textId="7D7FA6A6" w:rsidTr="00A17716">
        <w:trPr>
          <w:cantSplit/>
          <w:del w:id="4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B0CB" w14:textId="49591743" w:rsidR="00A17716" w:rsidRPr="00F458A0" w:rsidDel="00C5501A" w:rsidRDefault="00A17716" w:rsidP="00C5501A">
            <w:pPr>
              <w:pStyle w:val="TableText"/>
              <w:spacing w:before="0" w:after="0"/>
              <w:rPr>
                <w:del w:id="449" w:author="Author"/>
              </w:rPr>
            </w:pPr>
            <w:del w:id="450"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9C2BD9" w14:textId="79DE330A" w:rsidR="00A17716" w:rsidRPr="00F458A0" w:rsidDel="00C5501A" w:rsidRDefault="00A17716" w:rsidP="00C5501A">
            <w:pPr>
              <w:pStyle w:val="TableText"/>
              <w:spacing w:before="0" w:after="0"/>
              <w:rPr>
                <w:del w:id="451" w:author="Author"/>
              </w:rPr>
            </w:pPr>
            <w:del w:id="452"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ADDFB" w14:textId="5C58EE55" w:rsidR="00A17716" w:rsidRPr="00F458A0" w:rsidDel="00C5501A" w:rsidRDefault="00A17716" w:rsidP="00C5501A">
            <w:pPr>
              <w:pStyle w:val="TableText"/>
              <w:spacing w:before="0" w:after="0"/>
              <w:rPr>
                <w:del w:id="45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97DD" w14:textId="5ABC1BB4" w:rsidR="00A17716" w:rsidRPr="00F458A0" w:rsidDel="00C5501A" w:rsidRDefault="00A17716" w:rsidP="00C5501A">
            <w:pPr>
              <w:pStyle w:val="TableText"/>
              <w:spacing w:before="0" w:after="0"/>
              <w:rPr>
                <w:del w:id="454" w:author="Author"/>
              </w:rPr>
            </w:pPr>
            <w:del w:id="455" w:author="Author">
              <w:r w:rsidRPr="00F458A0" w:rsidDel="00C5501A">
                <w:delText>R</w:delText>
              </w:r>
            </w:del>
          </w:p>
        </w:tc>
      </w:tr>
      <w:tr w:rsidR="00A17716" w:rsidRPr="00F458A0" w:rsidDel="00C5501A" w14:paraId="2978560B" w14:textId="39A0354F" w:rsidTr="00A17716">
        <w:trPr>
          <w:cantSplit/>
          <w:del w:id="4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E0A30" w14:textId="25291B7A" w:rsidR="00A17716" w:rsidRPr="00F458A0" w:rsidDel="00C5501A" w:rsidRDefault="00A17716" w:rsidP="00C5501A">
            <w:pPr>
              <w:pStyle w:val="TableText"/>
              <w:spacing w:before="0" w:after="0"/>
              <w:rPr>
                <w:del w:id="457" w:author="Author"/>
              </w:rPr>
            </w:pPr>
            <w:del w:id="458"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59BF0A" w14:textId="350FE3D3" w:rsidR="00A17716" w:rsidRPr="00F458A0" w:rsidDel="00C5501A" w:rsidRDefault="00A17716" w:rsidP="00C5501A">
            <w:pPr>
              <w:pStyle w:val="TableText"/>
              <w:spacing w:before="0" w:after="0"/>
              <w:rPr>
                <w:del w:id="459" w:author="Author"/>
              </w:rPr>
            </w:pPr>
            <w:del w:id="460" w:author="Author">
              <w:r w:rsidRPr="00F458A0" w:rsidDel="00C5501A">
                <w:delText>eIV Trace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28FD1" w14:textId="3DA3DA96" w:rsidR="00A17716" w:rsidRPr="00F458A0" w:rsidDel="00C5501A" w:rsidRDefault="00A17716" w:rsidP="00C5501A">
            <w:pPr>
              <w:pStyle w:val="TableText"/>
              <w:spacing w:before="0" w:after="0"/>
              <w:rPr>
                <w:del w:id="4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40CB4" w14:textId="52058A87" w:rsidR="00A17716" w:rsidRPr="00F458A0" w:rsidDel="00C5501A" w:rsidRDefault="00A17716" w:rsidP="00C5501A">
            <w:pPr>
              <w:pStyle w:val="TableText"/>
              <w:spacing w:before="0" w:after="0"/>
              <w:rPr>
                <w:del w:id="462" w:author="Author"/>
              </w:rPr>
            </w:pPr>
            <w:del w:id="463" w:author="Author">
              <w:r w:rsidRPr="00F458A0" w:rsidDel="00C5501A">
                <w:delText>R</w:delText>
              </w:r>
            </w:del>
          </w:p>
        </w:tc>
      </w:tr>
    </w:tbl>
    <w:p w14:paraId="56BDF2AD" w14:textId="1EF98053" w:rsidR="00A17716" w:rsidRPr="00F458A0" w:rsidDel="00C5501A" w:rsidRDefault="00A17716" w:rsidP="00C5501A">
      <w:pPr>
        <w:pStyle w:val="NormalWeb"/>
        <w:spacing w:before="0" w:after="0"/>
        <w:rPr>
          <w:del w:id="464" w:author="Author"/>
          <w:rFonts w:eastAsiaTheme="minorEastAsia"/>
        </w:rPr>
      </w:pPr>
      <w:del w:id="465" w:author="Author">
        <w:r w:rsidRPr="00F458A0" w:rsidDel="00C5501A">
          <w:rPr>
            <w:color w:val="000000"/>
          </w:rPr>
          <w:delText>This report is used to view the data that was received through the eIV process (</w:delText>
        </w:r>
        <w:r w:rsidRPr="00F458A0" w:rsidDel="00C5501A">
          <w:rPr>
            <w:color w:val="000000"/>
          </w:rPr>
          <w:fldChar w:fldCharType="begin"/>
        </w:r>
        <w:r w:rsidRPr="00F458A0" w:rsidDel="00C5501A">
          <w:rPr>
            <w:color w:val="000000"/>
          </w:rPr>
          <w:delInstrText xml:space="preserve"> REF _Ref474455014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 receipt of 271 Health Care Eligibility Benefits (</w:delText>
        </w:r>
        <w:r w:rsidRPr="00F458A0" w:rsidDel="00C5501A">
          <w:rPr>
            <w:color w:val="000000"/>
          </w:rPr>
          <w:fldChar w:fldCharType="begin"/>
        </w:r>
        <w:r w:rsidRPr="00F458A0" w:rsidDel="00C5501A">
          <w:rPr>
            <w:color w:val="000000"/>
          </w:rPr>
          <w:delInstrText xml:space="preserve"> REF _Ref474454912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Response messages.</w:delText>
        </w:r>
      </w:del>
    </w:p>
    <w:p w14:paraId="5013B435" w14:textId="389B6DE0" w:rsidR="00A17716" w:rsidRPr="00A236D6" w:rsidDel="00C5501A" w:rsidRDefault="00A17716" w:rsidP="00C5501A">
      <w:pPr>
        <w:pStyle w:val="Caption"/>
        <w:spacing w:before="0" w:after="0"/>
        <w:rPr>
          <w:del w:id="466" w:author="Author"/>
          <w:rFonts w:ascii="Arial" w:hAnsi="Arial" w:cs="Arial"/>
        </w:rPr>
      </w:pPr>
      <w:del w:id="46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22</w:delText>
        </w:r>
        <w:r w:rsidRPr="00A236D6" w:rsidDel="00C5501A">
          <w:rPr>
            <w:rFonts w:ascii="Arial" w:hAnsi="Arial" w:cs="Arial"/>
            <w:noProof/>
          </w:rPr>
          <w:fldChar w:fldCharType="end"/>
        </w:r>
        <w:r w:rsidRPr="00A236D6" w:rsidDel="00C5501A">
          <w:rPr>
            <w:rFonts w:ascii="Arial" w:hAnsi="Arial" w:cs="Arial"/>
          </w:rPr>
          <w:delText>: 271 Health Care Eligibility Benefits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2"/>
        <w:gridCol w:w="3511"/>
        <w:gridCol w:w="1757"/>
        <w:gridCol w:w="1350"/>
      </w:tblGrid>
      <w:tr w:rsidR="00A17716" w:rsidRPr="00F458A0" w:rsidDel="00C5501A" w14:paraId="07BE108C" w14:textId="79BA2C37" w:rsidTr="00A17716">
        <w:trPr>
          <w:cantSplit/>
          <w:tblHeader/>
          <w:del w:id="46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EF53B89" w14:textId="3DD2F18F" w:rsidR="00A17716" w:rsidRPr="00F458A0" w:rsidDel="00C5501A" w:rsidRDefault="00A17716" w:rsidP="00C5501A">
            <w:pPr>
              <w:pStyle w:val="TableHeading"/>
              <w:spacing w:before="0" w:after="0"/>
              <w:rPr>
                <w:del w:id="469" w:author="Author"/>
              </w:rPr>
            </w:pPr>
            <w:del w:id="470"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0F9A7EC" w14:textId="6089C3DA" w:rsidR="00A17716" w:rsidRPr="00F458A0" w:rsidDel="00C5501A" w:rsidRDefault="00A17716" w:rsidP="00C5501A">
            <w:pPr>
              <w:pStyle w:val="TableHeading"/>
              <w:spacing w:before="0" w:after="0"/>
              <w:rPr>
                <w:del w:id="471" w:author="Author"/>
              </w:rPr>
            </w:pPr>
            <w:del w:id="47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ABE891" w14:textId="3EB24630" w:rsidR="00A17716" w:rsidRPr="00F458A0" w:rsidDel="00C5501A" w:rsidRDefault="00A17716" w:rsidP="00C5501A">
            <w:pPr>
              <w:pStyle w:val="TableHeading"/>
              <w:spacing w:before="0" w:after="0"/>
              <w:rPr>
                <w:del w:id="473" w:author="Author"/>
              </w:rPr>
            </w:pPr>
            <w:del w:id="47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05E8BB" w14:textId="583B65B8" w:rsidR="00A17716" w:rsidRPr="00F458A0" w:rsidDel="00C5501A" w:rsidRDefault="00A17716" w:rsidP="00C5501A">
            <w:pPr>
              <w:pStyle w:val="TableHeading"/>
              <w:spacing w:before="0" w:after="0"/>
              <w:rPr>
                <w:del w:id="475" w:author="Author"/>
              </w:rPr>
            </w:pPr>
            <w:del w:id="476" w:author="Author">
              <w:r w:rsidRPr="00F458A0" w:rsidDel="00C5501A">
                <w:delText>Read/Write</w:delText>
              </w:r>
            </w:del>
          </w:p>
        </w:tc>
      </w:tr>
      <w:tr w:rsidR="00A17716" w:rsidRPr="00F458A0" w:rsidDel="00C5501A" w14:paraId="505B2A50" w14:textId="242FF1A1" w:rsidTr="00A17716">
        <w:trPr>
          <w:cantSplit/>
          <w:del w:id="4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D90B2" w14:textId="763F3B27" w:rsidR="00A17716" w:rsidRPr="00F458A0" w:rsidDel="00C5501A" w:rsidRDefault="00A17716" w:rsidP="00C5501A">
            <w:pPr>
              <w:pStyle w:val="TableText"/>
              <w:spacing w:before="0" w:after="0"/>
              <w:rPr>
                <w:del w:id="478" w:author="Author"/>
              </w:rPr>
            </w:pPr>
            <w:del w:id="47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4BB3B" w14:textId="72CD4D10" w:rsidR="00A17716" w:rsidRPr="00F458A0" w:rsidDel="00C5501A" w:rsidRDefault="00A17716" w:rsidP="00C5501A">
            <w:pPr>
              <w:pStyle w:val="TableText"/>
              <w:spacing w:before="0" w:after="0"/>
              <w:rPr>
                <w:del w:id="480" w:author="Author"/>
              </w:rPr>
            </w:pPr>
            <w:del w:id="481"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F939D" w14:textId="49124F6E" w:rsidR="00A17716" w:rsidRPr="00F458A0" w:rsidDel="00C5501A" w:rsidRDefault="00A17716" w:rsidP="00C5501A">
            <w:pPr>
              <w:pStyle w:val="TableText"/>
              <w:spacing w:before="0" w:after="0"/>
              <w:rPr>
                <w:del w:id="4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EA4F5" w14:textId="5E7E0919" w:rsidR="00A17716" w:rsidRPr="00F458A0" w:rsidDel="00C5501A" w:rsidRDefault="00A17716" w:rsidP="00C5501A">
            <w:pPr>
              <w:pStyle w:val="TableText"/>
              <w:spacing w:before="0" w:after="0"/>
              <w:rPr>
                <w:del w:id="483" w:author="Author"/>
              </w:rPr>
            </w:pPr>
            <w:del w:id="484" w:author="Author">
              <w:r w:rsidRPr="00F458A0" w:rsidDel="00C5501A">
                <w:delText>W</w:delText>
              </w:r>
            </w:del>
          </w:p>
        </w:tc>
      </w:tr>
      <w:tr w:rsidR="00A17716" w:rsidRPr="00F458A0" w:rsidDel="00C5501A" w14:paraId="38C4C525" w14:textId="281C74E2" w:rsidTr="00A17716">
        <w:trPr>
          <w:cantSplit/>
          <w:del w:id="4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31AB3" w14:textId="5E557664" w:rsidR="00A17716" w:rsidRPr="00F458A0" w:rsidDel="00C5501A" w:rsidRDefault="00A17716" w:rsidP="00C5501A">
            <w:pPr>
              <w:pStyle w:val="TableText"/>
              <w:spacing w:before="0" w:after="0"/>
              <w:rPr>
                <w:del w:id="486" w:author="Author"/>
              </w:rPr>
            </w:pPr>
            <w:del w:id="48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D4247C" w14:textId="0FABD06B" w:rsidR="00A17716" w:rsidRPr="00F458A0" w:rsidDel="00C5501A" w:rsidRDefault="00A17716" w:rsidP="00C5501A">
            <w:pPr>
              <w:pStyle w:val="TableText"/>
              <w:spacing w:before="0" w:after="0"/>
              <w:rPr>
                <w:del w:id="488" w:author="Author"/>
              </w:rPr>
            </w:pPr>
            <w:del w:id="489"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892A0" w14:textId="4D675689" w:rsidR="00A17716" w:rsidRPr="00F458A0" w:rsidDel="00C5501A" w:rsidRDefault="00A17716" w:rsidP="00C5501A">
            <w:pPr>
              <w:pStyle w:val="TableText"/>
              <w:spacing w:before="0" w:after="0"/>
              <w:rPr>
                <w:del w:id="4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DB4FB" w14:textId="106FB26B" w:rsidR="00A17716" w:rsidRPr="00F458A0" w:rsidDel="00C5501A" w:rsidRDefault="00A17716" w:rsidP="00C5501A">
            <w:pPr>
              <w:pStyle w:val="TableText"/>
              <w:spacing w:before="0" w:after="0"/>
              <w:rPr>
                <w:del w:id="491" w:author="Author"/>
              </w:rPr>
            </w:pPr>
            <w:del w:id="492" w:author="Author">
              <w:r w:rsidRPr="00F458A0" w:rsidDel="00C5501A">
                <w:delText>W</w:delText>
              </w:r>
            </w:del>
          </w:p>
        </w:tc>
      </w:tr>
      <w:tr w:rsidR="00A17716" w:rsidRPr="00F458A0" w:rsidDel="00C5501A" w14:paraId="3A2C1AA4" w14:textId="61D284FD" w:rsidTr="00A17716">
        <w:trPr>
          <w:cantSplit/>
          <w:del w:id="4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BEC9D" w14:textId="66BCDCEA" w:rsidR="00A17716" w:rsidRPr="00F458A0" w:rsidDel="00C5501A" w:rsidRDefault="00A17716" w:rsidP="00C5501A">
            <w:pPr>
              <w:pStyle w:val="TableText"/>
              <w:spacing w:before="0" w:after="0"/>
              <w:rPr>
                <w:del w:id="494" w:author="Author"/>
              </w:rPr>
            </w:pPr>
            <w:del w:id="49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2A82" w14:textId="7673DC8A" w:rsidR="00A17716" w:rsidRPr="00F458A0" w:rsidDel="00C5501A" w:rsidRDefault="00A17716" w:rsidP="00C5501A">
            <w:pPr>
              <w:pStyle w:val="TableText"/>
              <w:spacing w:before="0" w:after="0"/>
              <w:rPr>
                <w:del w:id="496" w:author="Author"/>
              </w:rPr>
            </w:pPr>
            <w:del w:id="497"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08B796" w14:textId="55E08AAD" w:rsidR="00A17716" w:rsidRPr="00F458A0" w:rsidDel="00C5501A" w:rsidRDefault="00A17716" w:rsidP="00C5501A">
            <w:pPr>
              <w:pStyle w:val="TableText"/>
              <w:spacing w:before="0" w:after="0"/>
              <w:rPr>
                <w:del w:id="498" w:author="Author"/>
              </w:rPr>
            </w:pPr>
            <w:del w:id="49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7C0CC" w14:textId="2234E218" w:rsidR="00A17716" w:rsidRPr="00F458A0" w:rsidDel="00C5501A" w:rsidRDefault="00A17716" w:rsidP="00C5501A">
            <w:pPr>
              <w:pStyle w:val="TableText"/>
              <w:spacing w:before="0" w:after="0"/>
              <w:rPr>
                <w:del w:id="500" w:author="Author"/>
              </w:rPr>
            </w:pPr>
            <w:del w:id="501" w:author="Author">
              <w:r w:rsidRPr="00F458A0" w:rsidDel="00C5501A">
                <w:delText>W</w:delText>
              </w:r>
            </w:del>
          </w:p>
        </w:tc>
      </w:tr>
      <w:tr w:rsidR="00A17716" w:rsidRPr="00F458A0" w:rsidDel="00C5501A" w14:paraId="666AB994" w14:textId="545AB3FD" w:rsidTr="00A17716">
        <w:trPr>
          <w:cantSplit/>
          <w:del w:id="5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6D8D3" w14:textId="6444C8AE" w:rsidR="00A17716" w:rsidRPr="00F458A0" w:rsidDel="00C5501A" w:rsidRDefault="00A17716" w:rsidP="00C5501A">
            <w:pPr>
              <w:pStyle w:val="TableText"/>
              <w:spacing w:before="0" w:after="0"/>
              <w:rPr>
                <w:del w:id="503" w:author="Author"/>
              </w:rPr>
            </w:pPr>
            <w:del w:id="50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8E8ED" w14:textId="3DD3B532" w:rsidR="00A17716" w:rsidRPr="00F458A0" w:rsidDel="00C5501A" w:rsidRDefault="00A17716" w:rsidP="00C5501A">
            <w:pPr>
              <w:pStyle w:val="TableText"/>
              <w:spacing w:before="0" w:after="0"/>
              <w:rPr>
                <w:del w:id="505" w:author="Author"/>
              </w:rPr>
            </w:pPr>
            <w:del w:id="50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C9082" w14:textId="7DDB0DE9" w:rsidR="00A17716" w:rsidRPr="00F458A0" w:rsidDel="00C5501A" w:rsidRDefault="00A17716" w:rsidP="00C5501A">
            <w:pPr>
              <w:pStyle w:val="TableText"/>
              <w:spacing w:before="0" w:after="0"/>
              <w:rPr>
                <w:del w:id="507" w:author="Author"/>
              </w:rPr>
            </w:pPr>
            <w:del w:id="50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09ED9" w14:textId="57B1A02D" w:rsidR="00A17716" w:rsidRPr="00F458A0" w:rsidDel="00C5501A" w:rsidRDefault="00A17716" w:rsidP="00C5501A">
            <w:pPr>
              <w:pStyle w:val="TableText"/>
              <w:spacing w:before="0" w:after="0"/>
              <w:rPr>
                <w:del w:id="509" w:author="Author"/>
              </w:rPr>
            </w:pPr>
            <w:del w:id="510" w:author="Author">
              <w:r w:rsidRPr="00F458A0" w:rsidDel="00C5501A">
                <w:delText>W</w:delText>
              </w:r>
            </w:del>
          </w:p>
        </w:tc>
      </w:tr>
      <w:tr w:rsidR="00A17716" w:rsidRPr="00F458A0" w:rsidDel="00C5501A" w14:paraId="146BAA17" w14:textId="1EDD16AF" w:rsidTr="00A17716">
        <w:trPr>
          <w:cantSplit/>
          <w:del w:id="5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5E5F4C" w14:textId="36B7E25A" w:rsidR="00A17716" w:rsidRPr="00F458A0" w:rsidDel="00C5501A" w:rsidRDefault="00A17716" w:rsidP="00C5501A">
            <w:pPr>
              <w:pStyle w:val="TableText"/>
              <w:spacing w:before="0" w:after="0"/>
              <w:rPr>
                <w:del w:id="512" w:author="Author"/>
              </w:rPr>
            </w:pPr>
            <w:del w:id="51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ABC1A" w14:textId="477370AF" w:rsidR="00A17716" w:rsidRPr="00F458A0" w:rsidDel="00C5501A" w:rsidRDefault="00A17716" w:rsidP="00C5501A">
            <w:pPr>
              <w:pStyle w:val="TableText"/>
              <w:spacing w:before="0" w:after="0"/>
              <w:rPr>
                <w:del w:id="514" w:author="Author"/>
              </w:rPr>
            </w:pPr>
            <w:del w:id="515"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F14F4" w14:textId="32B6C92F" w:rsidR="00A17716" w:rsidRPr="00F458A0" w:rsidDel="00C5501A" w:rsidRDefault="00A17716" w:rsidP="00C5501A">
            <w:pPr>
              <w:pStyle w:val="TableText"/>
              <w:spacing w:before="0" w:after="0"/>
              <w:rPr>
                <w:del w:id="51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39082" w14:textId="2950E139" w:rsidR="00A17716" w:rsidRPr="00F458A0" w:rsidDel="00C5501A" w:rsidRDefault="00A17716" w:rsidP="00C5501A">
            <w:pPr>
              <w:pStyle w:val="TableText"/>
              <w:spacing w:before="0" w:after="0"/>
              <w:rPr>
                <w:del w:id="517" w:author="Author"/>
              </w:rPr>
            </w:pPr>
            <w:del w:id="518" w:author="Author">
              <w:r w:rsidRPr="00F458A0" w:rsidDel="00C5501A">
                <w:delText>W</w:delText>
              </w:r>
            </w:del>
          </w:p>
        </w:tc>
      </w:tr>
      <w:tr w:rsidR="00A17716" w:rsidRPr="00F458A0" w:rsidDel="00C5501A" w14:paraId="3F67B831" w14:textId="21A83886" w:rsidTr="00A17716">
        <w:trPr>
          <w:cantSplit/>
          <w:del w:id="5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8F1A7" w14:textId="22BBFC49" w:rsidR="00A17716" w:rsidRPr="00F458A0" w:rsidDel="00C5501A" w:rsidRDefault="00A17716" w:rsidP="00C5501A">
            <w:pPr>
              <w:pStyle w:val="TableText"/>
              <w:spacing w:before="0" w:after="0"/>
              <w:rPr>
                <w:del w:id="520" w:author="Author"/>
              </w:rPr>
            </w:pPr>
            <w:del w:id="52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B371C" w14:textId="0ADED5F0" w:rsidR="00A17716" w:rsidRPr="00F458A0" w:rsidDel="00C5501A" w:rsidRDefault="00A17716" w:rsidP="00C5501A">
            <w:pPr>
              <w:pStyle w:val="TableText"/>
              <w:spacing w:before="0" w:after="0"/>
              <w:rPr>
                <w:del w:id="522" w:author="Author"/>
              </w:rPr>
            </w:pPr>
            <w:del w:id="523"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4E03CA" w14:textId="21C2097E" w:rsidR="00A17716" w:rsidRPr="00F458A0" w:rsidDel="00C5501A" w:rsidRDefault="00A17716" w:rsidP="00C5501A">
            <w:pPr>
              <w:pStyle w:val="TableText"/>
              <w:spacing w:before="0" w:after="0"/>
              <w:rPr>
                <w:del w:id="52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440D4" w14:textId="2BF2EE2F" w:rsidR="00A17716" w:rsidRPr="00F458A0" w:rsidDel="00C5501A" w:rsidRDefault="00A17716" w:rsidP="00C5501A">
            <w:pPr>
              <w:pStyle w:val="TableText"/>
              <w:spacing w:before="0" w:after="0"/>
              <w:rPr>
                <w:del w:id="525" w:author="Author"/>
              </w:rPr>
            </w:pPr>
            <w:del w:id="526" w:author="Author">
              <w:r w:rsidRPr="00F458A0" w:rsidDel="00C5501A">
                <w:delText>W</w:delText>
              </w:r>
            </w:del>
          </w:p>
        </w:tc>
      </w:tr>
      <w:tr w:rsidR="00A17716" w:rsidRPr="00F458A0" w:rsidDel="00C5501A" w14:paraId="7DE93E06" w14:textId="0EAE0196" w:rsidTr="00A17716">
        <w:trPr>
          <w:cantSplit/>
          <w:del w:id="5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20BF7" w14:textId="4D8D300A" w:rsidR="00A17716" w:rsidRPr="00F458A0" w:rsidDel="00C5501A" w:rsidRDefault="00A17716" w:rsidP="00C5501A">
            <w:pPr>
              <w:pStyle w:val="TableText"/>
              <w:spacing w:before="0" w:after="0"/>
              <w:rPr>
                <w:del w:id="528" w:author="Author"/>
              </w:rPr>
            </w:pPr>
            <w:del w:id="52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1C63E" w14:textId="3C78D4C9" w:rsidR="00A17716" w:rsidRPr="00F458A0" w:rsidDel="00C5501A" w:rsidRDefault="00A17716" w:rsidP="00C5501A">
            <w:pPr>
              <w:pStyle w:val="TableText"/>
              <w:spacing w:before="0" w:after="0"/>
              <w:rPr>
                <w:del w:id="530" w:author="Author"/>
              </w:rPr>
            </w:pPr>
            <w:del w:id="531"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F0541" w14:textId="0288051B" w:rsidR="00A17716" w:rsidRPr="00F458A0" w:rsidDel="00C5501A" w:rsidRDefault="00A17716" w:rsidP="00C5501A">
            <w:pPr>
              <w:pStyle w:val="TableText"/>
              <w:spacing w:before="0" w:after="0"/>
              <w:rPr>
                <w:del w:id="53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4217" w14:textId="3738875E" w:rsidR="00A17716" w:rsidRPr="00F458A0" w:rsidDel="00C5501A" w:rsidRDefault="00A17716" w:rsidP="00C5501A">
            <w:pPr>
              <w:pStyle w:val="TableText"/>
              <w:spacing w:before="0" w:after="0"/>
              <w:rPr>
                <w:del w:id="533" w:author="Author"/>
              </w:rPr>
            </w:pPr>
            <w:del w:id="534" w:author="Author">
              <w:r w:rsidRPr="00F458A0" w:rsidDel="00C5501A">
                <w:delText>W</w:delText>
              </w:r>
            </w:del>
          </w:p>
        </w:tc>
      </w:tr>
      <w:tr w:rsidR="00A17716" w:rsidRPr="00F458A0" w:rsidDel="00C5501A" w14:paraId="43E2E696" w14:textId="63C14325" w:rsidTr="00A17716">
        <w:trPr>
          <w:cantSplit/>
          <w:del w:id="5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D6BEE" w14:textId="447F9934" w:rsidR="00A17716" w:rsidRPr="00F458A0" w:rsidDel="00C5501A" w:rsidRDefault="00A17716" w:rsidP="00C5501A">
            <w:pPr>
              <w:pStyle w:val="TableText"/>
              <w:spacing w:before="0" w:after="0"/>
              <w:rPr>
                <w:del w:id="536" w:author="Author"/>
              </w:rPr>
            </w:pPr>
            <w:del w:id="53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27E20" w14:textId="6E254531" w:rsidR="00A17716" w:rsidRPr="00F458A0" w:rsidDel="00C5501A" w:rsidRDefault="00A17716" w:rsidP="00C5501A">
            <w:pPr>
              <w:pStyle w:val="TableText"/>
              <w:spacing w:before="0" w:after="0"/>
              <w:rPr>
                <w:del w:id="538" w:author="Author"/>
              </w:rPr>
            </w:pPr>
            <w:del w:id="539"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D646B" w14:textId="26DC58D2" w:rsidR="00A17716" w:rsidRPr="00F458A0" w:rsidDel="00C5501A" w:rsidRDefault="00A17716" w:rsidP="00C5501A">
            <w:pPr>
              <w:pStyle w:val="TableText"/>
              <w:spacing w:before="0" w:after="0"/>
              <w:rPr>
                <w:del w:id="540" w:author="Author"/>
              </w:rPr>
            </w:pPr>
            <w:del w:id="54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12520E" w14:textId="6E48390B" w:rsidR="00A17716" w:rsidRPr="00F458A0" w:rsidDel="00C5501A" w:rsidRDefault="00A17716" w:rsidP="00C5501A">
            <w:pPr>
              <w:pStyle w:val="TableText"/>
              <w:spacing w:before="0" w:after="0"/>
              <w:rPr>
                <w:del w:id="542" w:author="Author"/>
              </w:rPr>
            </w:pPr>
            <w:del w:id="543" w:author="Author">
              <w:r w:rsidRPr="00F458A0" w:rsidDel="00C5501A">
                <w:delText>R</w:delText>
              </w:r>
            </w:del>
          </w:p>
        </w:tc>
      </w:tr>
      <w:tr w:rsidR="00A17716" w:rsidRPr="00F458A0" w:rsidDel="00C5501A" w14:paraId="705FE38B" w14:textId="6B08A0FD" w:rsidTr="00A17716">
        <w:trPr>
          <w:cantSplit/>
          <w:del w:id="5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B4D9F0" w14:textId="0839CEDE" w:rsidR="00A17716" w:rsidRPr="00F458A0" w:rsidDel="00C5501A" w:rsidRDefault="00A17716" w:rsidP="00C5501A">
            <w:pPr>
              <w:pStyle w:val="TableText"/>
              <w:spacing w:before="0" w:after="0"/>
              <w:rPr>
                <w:del w:id="545" w:author="Author"/>
              </w:rPr>
            </w:pPr>
            <w:del w:id="54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9B70A" w14:textId="2CC1C7C2" w:rsidR="00A17716" w:rsidRPr="00F458A0" w:rsidDel="00C5501A" w:rsidRDefault="00A17716" w:rsidP="00C5501A">
            <w:pPr>
              <w:pStyle w:val="TableText"/>
              <w:spacing w:before="0" w:after="0"/>
              <w:rPr>
                <w:del w:id="547" w:author="Author"/>
              </w:rPr>
            </w:pPr>
            <w:del w:id="548"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8FAF02" w14:textId="21191E4B" w:rsidR="00A17716" w:rsidRPr="00F458A0" w:rsidDel="00C5501A" w:rsidRDefault="00A17716" w:rsidP="00C5501A">
            <w:pPr>
              <w:pStyle w:val="TableText"/>
              <w:spacing w:before="0" w:after="0"/>
              <w:rPr>
                <w:del w:id="549" w:author="Author"/>
              </w:rPr>
            </w:pPr>
            <w:del w:id="55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9B84A" w14:textId="5BABDB4B" w:rsidR="00A17716" w:rsidRPr="00F458A0" w:rsidDel="00C5501A" w:rsidRDefault="00A17716" w:rsidP="00C5501A">
            <w:pPr>
              <w:pStyle w:val="TableText"/>
              <w:spacing w:before="0" w:after="0"/>
              <w:rPr>
                <w:del w:id="551" w:author="Author"/>
              </w:rPr>
            </w:pPr>
            <w:del w:id="552" w:author="Author">
              <w:r w:rsidRPr="00F458A0" w:rsidDel="00C5501A">
                <w:delText>R</w:delText>
              </w:r>
            </w:del>
          </w:p>
        </w:tc>
      </w:tr>
      <w:tr w:rsidR="00A17716" w:rsidRPr="00F458A0" w:rsidDel="00C5501A" w14:paraId="6D1D5C59" w14:textId="12B8BA24" w:rsidTr="00A17716">
        <w:trPr>
          <w:cantSplit/>
          <w:del w:id="5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A944A8" w14:textId="4514F475" w:rsidR="00A17716" w:rsidRPr="00F458A0" w:rsidDel="00C5501A" w:rsidRDefault="00A17716" w:rsidP="00C5501A">
            <w:pPr>
              <w:pStyle w:val="TableText"/>
              <w:spacing w:before="0" w:after="0"/>
              <w:rPr>
                <w:del w:id="554" w:author="Author"/>
              </w:rPr>
            </w:pPr>
            <w:del w:id="55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BAFEE" w14:textId="4FF311BB" w:rsidR="00A17716" w:rsidRPr="00F458A0" w:rsidDel="00C5501A" w:rsidRDefault="00A17716" w:rsidP="00C5501A">
            <w:pPr>
              <w:pStyle w:val="TableText"/>
              <w:spacing w:before="0" w:after="0"/>
              <w:rPr>
                <w:del w:id="556" w:author="Author"/>
              </w:rPr>
            </w:pPr>
            <w:del w:id="557"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92192" w14:textId="3AFC1BFC" w:rsidR="00A17716" w:rsidRPr="00F458A0" w:rsidDel="00C5501A" w:rsidRDefault="00A17716" w:rsidP="00C5501A">
            <w:pPr>
              <w:pStyle w:val="TableText"/>
              <w:spacing w:before="0" w:after="0"/>
              <w:rPr>
                <w:del w:id="558" w:author="Author"/>
              </w:rPr>
            </w:pPr>
            <w:del w:id="55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984ED" w14:textId="74CA5F58" w:rsidR="00A17716" w:rsidRPr="00F458A0" w:rsidDel="00C5501A" w:rsidRDefault="00A17716" w:rsidP="00C5501A">
            <w:pPr>
              <w:pStyle w:val="TableText"/>
              <w:spacing w:before="0" w:after="0"/>
              <w:rPr>
                <w:del w:id="560" w:author="Author"/>
              </w:rPr>
            </w:pPr>
            <w:del w:id="561" w:author="Author">
              <w:r w:rsidRPr="00F458A0" w:rsidDel="00C5501A">
                <w:delText>R</w:delText>
              </w:r>
            </w:del>
          </w:p>
        </w:tc>
      </w:tr>
      <w:tr w:rsidR="00A17716" w:rsidRPr="00F458A0" w:rsidDel="00C5501A" w14:paraId="5D9FB477" w14:textId="16FF52FD" w:rsidTr="00A17716">
        <w:trPr>
          <w:cantSplit/>
          <w:del w:id="5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3E3" w14:textId="53C9C4A1" w:rsidR="00A17716" w:rsidRPr="00F458A0" w:rsidDel="00C5501A" w:rsidRDefault="00A17716" w:rsidP="00C5501A">
            <w:pPr>
              <w:pStyle w:val="TableText"/>
              <w:spacing w:before="0" w:after="0"/>
              <w:rPr>
                <w:del w:id="563" w:author="Author"/>
              </w:rPr>
            </w:pPr>
            <w:del w:id="56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39130" w14:textId="7E892E40" w:rsidR="00A17716" w:rsidRPr="00F458A0" w:rsidDel="00C5501A" w:rsidRDefault="00A17716" w:rsidP="00C5501A">
            <w:pPr>
              <w:pStyle w:val="TableText"/>
              <w:spacing w:before="0" w:after="0"/>
              <w:rPr>
                <w:del w:id="565" w:author="Author"/>
              </w:rPr>
            </w:pPr>
            <w:del w:id="566"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5C157" w14:textId="6FC03E50" w:rsidR="00A17716" w:rsidRPr="00F458A0" w:rsidDel="00C5501A" w:rsidRDefault="00A17716" w:rsidP="00C5501A">
            <w:pPr>
              <w:pStyle w:val="TableText"/>
              <w:spacing w:before="0" w:after="0"/>
              <w:rPr>
                <w:del w:id="567" w:author="Author"/>
              </w:rPr>
            </w:pPr>
            <w:del w:id="56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1DD1" w14:textId="3D238703" w:rsidR="00A17716" w:rsidRPr="00F458A0" w:rsidDel="00C5501A" w:rsidRDefault="00A17716" w:rsidP="00C5501A">
            <w:pPr>
              <w:pStyle w:val="TableText"/>
              <w:spacing w:before="0" w:after="0"/>
              <w:rPr>
                <w:del w:id="569" w:author="Author"/>
              </w:rPr>
            </w:pPr>
            <w:del w:id="570" w:author="Author">
              <w:r w:rsidRPr="00F458A0" w:rsidDel="00C5501A">
                <w:delText>R</w:delText>
              </w:r>
            </w:del>
          </w:p>
        </w:tc>
      </w:tr>
      <w:tr w:rsidR="00A17716" w:rsidRPr="00F458A0" w:rsidDel="00C5501A" w14:paraId="529532D5" w14:textId="7D80744A" w:rsidTr="00A17716">
        <w:trPr>
          <w:cantSplit/>
          <w:del w:id="5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B1564" w14:textId="5C1F5FAB" w:rsidR="00A17716" w:rsidRPr="00F458A0" w:rsidDel="00C5501A" w:rsidRDefault="00A17716" w:rsidP="00C5501A">
            <w:pPr>
              <w:pStyle w:val="TableText"/>
              <w:spacing w:before="0" w:after="0"/>
              <w:rPr>
                <w:del w:id="572" w:author="Author"/>
              </w:rPr>
            </w:pPr>
            <w:del w:id="57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08734" w14:textId="3AA5FFF5" w:rsidR="00A17716" w:rsidRPr="00F458A0" w:rsidDel="00C5501A" w:rsidRDefault="00A17716" w:rsidP="00C5501A">
            <w:pPr>
              <w:pStyle w:val="TableText"/>
              <w:spacing w:before="0" w:after="0"/>
              <w:rPr>
                <w:del w:id="574" w:author="Author"/>
              </w:rPr>
            </w:pPr>
            <w:del w:id="575"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DFA29F" w14:textId="327453A6" w:rsidR="00A17716" w:rsidRPr="00F458A0" w:rsidDel="00C5501A" w:rsidRDefault="00A17716" w:rsidP="00C5501A">
            <w:pPr>
              <w:pStyle w:val="TableText"/>
              <w:spacing w:before="0" w:after="0"/>
              <w:rPr>
                <w:del w:id="576" w:author="Author"/>
              </w:rPr>
            </w:pPr>
            <w:del w:id="57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E613E" w14:textId="33B9E484" w:rsidR="00A17716" w:rsidRPr="00F458A0" w:rsidDel="00C5501A" w:rsidRDefault="00A17716" w:rsidP="00C5501A">
            <w:pPr>
              <w:pStyle w:val="TableText"/>
              <w:spacing w:before="0" w:after="0"/>
              <w:rPr>
                <w:del w:id="578" w:author="Author"/>
              </w:rPr>
            </w:pPr>
            <w:del w:id="579" w:author="Author">
              <w:r w:rsidRPr="00F458A0" w:rsidDel="00C5501A">
                <w:delText>R</w:delText>
              </w:r>
            </w:del>
          </w:p>
        </w:tc>
      </w:tr>
      <w:tr w:rsidR="00A17716" w:rsidRPr="00F458A0" w:rsidDel="00C5501A" w14:paraId="2F4D1734" w14:textId="5D653C08" w:rsidTr="00A17716">
        <w:trPr>
          <w:cantSplit/>
          <w:del w:id="5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BEEC5" w14:textId="43FA4101" w:rsidR="00A17716" w:rsidRPr="00F458A0" w:rsidDel="00C5501A" w:rsidRDefault="00A17716" w:rsidP="00C5501A">
            <w:pPr>
              <w:pStyle w:val="TableText"/>
              <w:spacing w:before="0" w:after="0"/>
              <w:rPr>
                <w:del w:id="581" w:author="Author"/>
              </w:rPr>
            </w:pPr>
            <w:del w:id="58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93C9CA" w14:textId="729CA298" w:rsidR="00A17716" w:rsidRPr="00F458A0" w:rsidDel="00C5501A" w:rsidRDefault="00A17716" w:rsidP="00C5501A">
            <w:pPr>
              <w:pStyle w:val="TableText"/>
              <w:spacing w:before="0" w:after="0"/>
              <w:rPr>
                <w:del w:id="583" w:author="Author"/>
              </w:rPr>
            </w:pPr>
            <w:del w:id="584"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B13C80" w14:textId="7E169C3F" w:rsidR="00A17716" w:rsidRPr="00F458A0" w:rsidDel="00C5501A" w:rsidRDefault="00A17716" w:rsidP="00C5501A">
            <w:pPr>
              <w:pStyle w:val="TableText"/>
              <w:spacing w:before="0" w:after="0"/>
              <w:rPr>
                <w:del w:id="585" w:author="Author"/>
              </w:rPr>
            </w:pPr>
            <w:del w:id="58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6AC67B" w14:textId="447526FB" w:rsidR="00A17716" w:rsidRPr="00F458A0" w:rsidDel="00C5501A" w:rsidRDefault="00A17716" w:rsidP="00C5501A">
            <w:pPr>
              <w:pStyle w:val="TableText"/>
              <w:spacing w:before="0" w:after="0"/>
              <w:rPr>
                <w:del w:id="587" w:author="Author"/>
              </w:rPr>
            </w:pPr>
            <w:del w:id="588" w:author="Author">
              <w:r w:rsidRPr="00F458A0" w:rsidDel="00C5501A">
                <w:delText>R</w:delText>
              </w:r>
            </w:del>
          </w:p>
        </w:tc>
      </w:tr>
      <w:tr w:rsidR="00A17716" w:rsidRPr="00F458A0" w:rsidDel="00C5501A" w14:paraId="39FC983E" w14:textId="32F1E6CA" w:rsidTr="00A17716">
        <w:trPr>
          <w:cantSplit/>
          <w:del w:id="5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FFA69" w14:textId="0FBCD860" w:rsidR="00A17716" w:rsidRPr="00F458A0" w:rsidDel="00C5501A" w:rsidRDefault="00A17716" w:rsidP="00C5501A">
            <w:pPr>
              <w:pStyle w:val="TableText"/>
              <w:spacing w:before="0" w:after="0"/>
              <w:rPr>
                <w:del w:id="590" w:author="Author"/>
              </w:rPr>
            </w:pPr>
            <w:del w:id="59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663CA" w14:textId="5AC589B4" w:rsidR="00A17716" w:rsidRPr="00F458A0" w:rsidDel="00C5501A" w:rsidRDefault="00A17716" w:rsidP="00C5501A">
            <w:pPr>
              <w:pStyle w:val="TableText"/>
              <w:spacing w:before="0" w:after="0"/>
              <w:rPr>
                <w:del w:id="592" w:author="Author"/>
              </w:rPr>
            </w:pPr>
            <w:del w:id="593"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1F0775" w14:textId="6740AC62" w:rsidR="00A17716" w:rsidRPr="00F458A0" w:rsidDel="00C5501A" w:rsidRDefault="00A17716" w:rsidP="00C5501A">
            <w:pPr>
              <w:pStyle w:val="TableText"/>
              <w:spacing w:before="0" w:after="0"/>
              <w:rPr>
                <w:del w:id="594" w:author="Author"/>
              </w:rPr>
            </w:pPr>
            <w:del w:id="59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E13DC" w14:textId="37221E51" w:rsidR="00A17716" w:rsidRPr="00F458A0" w:rsidDel="00C5501A" w:rsidRDefault="00A17716" w:rsidP="00C5501A">
            <w:pPr>
              <w:pStyle w:val="TableText"/>
              <w:spacing w:before="0" w:after="0"/>
              <w:rPr>
                <w:del w:id="596" w:author="Author"/>
              </w:rPr>
            </w:pPr>
            <w:del w:id="597" w:author="Author">
              <w:r w:rsidRPr="00F458A0" w:rsidDel="00C5501A">
                <w:delText>R</w:delText>
              </w:r>
            </w:del>
          </w:p>
        </w:tc>
      </w:tr>
      <w:tr w:rsidR="00A17716" w:rsidRPr="00F458A0" w:rsidDel="00C5501A" w14:paraId="7E2EC822" w14:textId="312F9390" w:rsidTr="00A17716">
        <w:trPr>
          <w:cantSplit/>
          <w:del w:id="5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95AA4" w14:textId="052F934D" w:rsidR="00A17716" w:rsidRPr="00F458A0" w:rsidDel="00C5501A" w:rsidRDefault="00A17716" w:rsidP="00C5501A">
            <w:pPr>
              <w:pStyle w:val="TableText"/>
              <w:spacing w:before="0" w:after="0"/>
              <w:rPr>
                <w:del w:id="599" w:author="Author"/>
              </w:rPr>
            </w:pPr>
            <w:del w:id="60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7106F" w14:textId="0D32A221" w:rsidR="00A17716" w:rsidRPr="00F458A0" w:rsidDel="00C5501A" w:rsidRDefault="00A17716" w:rsidP="00C5501A">
            <w:pPr>
              <w:pStyle w:val="TableText"/>
              <w:spacing w:before="0" w:after="0"/>
              <w:rPr>
                <w:del w:id="601" w:author="Author"/>
              </w:rPr>
            </w:pPr>
            <w:del w:id="602"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E3769" w14:textId="6A828575" w:rsidR="00A17716" w:rsidRPr="00F458A0" w:rsidDel="00C5501A" w:rsidRDefault="00A17716" w:rsidP="00C5501A">
            <w:pPr>
              <w:pStyle w:val="TableText"/>
              <w:spacing w:before="0" w:after="0"/>
              <w:rPr>
                <w:del w:id="603" w:author="Author"/>
              </w:rPr>
            </w:pPr>
            <w:del w:id="60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07CC1" w14:textId="2C46BF8F" w:rsidR="00A17716" w:rsidRPr="00F458A0" w:rsidDel="00C5501A" w:rsidRDefault="00A17716" w:rsidP="00C5501A">
            <w:pPr>
              <w:pStyle w:val="TableText"/>
              <w:spacing w:before="0" w:after="0"/>
              <w:rPr>
                <w:del w:id="605" w:author="Author"/>
              </w:rPr>
            </w:pPr>
            <w:del w:id="606" w:author="Author">
              <w:r w:rsidRPr="00F458A0" w:rsidDel="00C5501A">
                <w:delText>R</w:delText>
              </w:r>
            </w:del>
          </w:p>
        </w:tc>
      </w:tr>
      <w:tr w:rsidR="00A17716" w:rsidRPr="00F458A0" w:rsidDel="00C5501A" w14:paraId="2FB95719" w14:textId="1B6624C2" w:rsidTr="00A17716">
        <w:trPr>
          <w:cantSplit/>
          <w:del w:id="6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0C041" w14:textId="093CC126" w:rsidR="00A17716" w:rsidRPr="00F458A0" w:rsidDel="00C5501A" w:rsidRDefault="00A17716" w:rsidP="00C5501A">
            <w:pPr>
              <w:pStyle w:val="TableText"/>
              <w:spacing w:before="0" w:after="0"/>
              <w:rPr>
                <w:del w:id="608" w:author="Author"/>
              </w:rPr>
            </w:pPr>
            <w:del w:id="60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C59D9" w14:textId="7ACA8D5E" w:rsidR="00A17716" w:rsidRPr="00F458A0" w:rsidDel="00C5501A" w:rsidRDefault="00A17716" w:rsidP="00C5501A">
            <w:pPr>
              <w:pStyle w:val="TableText"/>
              <w:spacing w:before="0" w:after="0"/>
              <w:rPr>
                <w:del w:id="610" w:author="Author"/>
              </w:rPr>
            </w:pPr>
            <w:del w:id="611"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FCAAD" w14:textId="479E42B0" w:rsidR="00A17716" w:rsidRPr="00F458A0" w:rsidDel="00C5501A" w:rsidRDefault="00A17716" w:rsidP="00C5501A">
            <w:pPr>
              <w:pStyle w:val="TableText"/>
              <w:spacing w:before="0" w:after="0"/>
              <w:rPr>
                <w:del w:id="61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7F179B" w14:textId="1D713760" w:rsidR="00A17716" w:rsidRPr="00F458A0" w:rsidDel="00C5501A" w:rsidRDefault="00A17716" w:rsidP="00C5501A">
            <w:pPr>
              <w:pStyle w:val="TableText"/>
              <w:spacing w:before="0" w:after="0"/>
              <w:rPr>
                <w:del w:id="613" w:author="Author"/>
              </w:rPr>
            </w:pPr>
            <w:del w:id="614" w:author="Author">
              <w:r w:rsidRPr="00F458A0" w:rsidDel="00C5501A">
                <w:delText>R</w:delText>
              </w:r>
            </w:del>
          </w:p>
        </w:tc>
      </w:tr>
      <w:tr w:rsidR="00A17716" w:rsidRPr="00F458A0" w:rsidDel="00C5501A" w14:paraId="2341DE38" w14:textId="143CAE0B" w:rsidTr="00A17716">
        <w:trPr>
          <w:cantSplit/>
          <w:del w:id="61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4F1FFD" w14:textId="389CF9DF" w:rsidR="00A17716" w:rsidRPr="00F458A0" w:rsidDel="00C5501A" w:rsidRDefault="00A17716" w:rsidP="00C5501A">
            <w:pPr>
              <w:pStyle w:val="TableText"/>
              <w:spacing w:before="0" w:after="0"/>
              <w:rPr>
                <w:del w:id="616" w:author="Author"/>
              </w:rPr>
            </w:pPr>
            <w:del w:id="61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B18CF" w14:textId="792AC037" w:rsidR="00A17716" w:rsidRPr="00F458A0" w:rsidDel="00C5501A" w:rsidRDefault="00A17716" w:rsidP="00C5501A">
            <w:pPr>
              <w:pStyle w:val="TableText"/>
              <w:spacing w:before="0" w:after="0"/>
              <w:rPr>
                <w:del w:id="618" w:author="Author"/>
              </w:rPr>
            </w:pPr>
            <w:del w:id="619"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38641" w14:textId="781D06DF" w:rsidR="00A17716" w:rsidRPr="00F458A0" w:rsidDel="00C5501A" w:rsidRDefault="00A17716" w:rsidP="00C5501A">
            <w:pPr>
              <w:pStyle w:val="TableText"/>
              <w:spacing w:before="0" w:after="0"/>
              <w:rPr>
                <w:del w:id="620" w:author="Author"/>
              </w:rPr>
            </w:pPr>
            <w:del w:id="62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824945" w14:textId="0C9D93D3" w:rsidR="00A17716" w:rsidRPr="00F458A0" w:rsidDel="00C5501A" w:rsidRDefault="00A17716" w:rsidP="00C5501A">
            <w:pPr>
              <w:pStyle w:val="TableText"/>
              <w:spacing w:before="0" w:after="0"/>
              <w:rPr>
                <w:del w:id="622" w:author="Author"/>
              </w:rPr>
            </w:pPr>
            <w:del w:id="623" w:author="Author">
              <w:r w:rsidRPr="00F458A0" w:rsidDel="00C5501A">
                <w:delText>R</w:delText>
              </w:r>
            </w:del>
          </w:p>
        </w:tc>
      </w:tr>
      <w:tr w:rsidR="00A17716" w:rsidRPr="00F458A0" w:rsidDel="00C5501A" w14:paraId="75605873" w14:textId="7A1D504A" w:rsidTr="00A17716">
        <w:trPr>
          <w:cantSplit/>
          <w:del w:id="6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6D161" w14:textId="76ED8BCC" w:rsidR="00A17716" w:rsidRPr="00F458A0" w:rsidDel="00C5501A" w:rsidRDefault="00A17716" w:rsidP="00C5501A">
            <w:pPr>
              <w:pStyle w:val="TableText"/>
              <w:spacing w:before="0" w:after="0"/>
              <w:rPr>
                <w:del w:id="625" w:author="Author"/>
              </w:rPr>
            </w:pPr>
            <w:del w:id="62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B3136" w14:textId="12190CF8" w:rsidR="00A17716" w:rsidRPr="00F458A0" w:rsidDel="00C5501A" w:rsidRDefault="00A17716" w:rsidP="00C5501A">
            <w:pPr>
              <w:pStyle w:val="TableText"/>
              <w:spacing w:before="0" w:after="0"/>
              <w:rPr>
                <w:del w:id="627" w:author="Author"/>
              </w:rPr>
            </w:pPr>
            <w:del w:id="628"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B9639" w14:textId="6613434F" w:rsidR="00A17716" w:rsidRPr="00F458A0" w:rsidDel="00C5501A" w:rsidRDefault="00A17716" w:rsidP="00C5501A">
            <w:pPr>
              <w:pStyle w:val="TableText"/>
              <w:spacing w:before="0" w:after="0"/>
              <w:rPr>
                <w:del w:id="62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C5A0" w14:textId="0C0A16E7" w:rsidR="00A17716" w:rsidRPr="00F458A0" w:rsidDel="00C5501A" w:rsidRDefault="00A17716" w:rsidP="00C5501A">
            <w:pPr>
              <w:pStyle w:val="TableText"/>
              <w:spacing w:before="0" w:after="0"/>
              <w:rPr>
                <w:del w:id="630" w:author="Author"/>
              </w:rPr>
            </w:pPr>
            <w:del w:id="631" w:author="Author">
              <w:r w:rsidRPr="00F458A0" w:rsidDel="00C5501A">
                <w:delText>R</w:delText>
              </w:r>
            </w:del>
          </w:p>
        </w:tc>
      </w:tr>
      <w:tr w:rsidR="00A17716" w:rsidRPr="00F458A0" w:rsidDel="00C5501A" w14:paraId="71377C7F" w14:textId="76E86991" w:rsidTr="00A17716">
        <w:trPr>
          <w:cantSplit/>
          <w:del w:id="6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2E1F01" w14:textId="3B1D6B03" w:rsidR="00A17716" w:rsidRPr="00F458A0" w:rsidDel="00C5501A" w:rsidRDefault="00A17716" w:rsidP="00C5501A">
            <w:pPr>
              <w:pStyle w:val="TableText"/>
              <w:spacing w:before="0" w:after="0"/>
              <w:rPr>
                <w:del w:id="633" w:author="Author"/>
              </w:rPr>
            </w:pPr>
            <w:del w:id="63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81A24" w14:textId="729F32BF" w:rsidR="00A17716" w:rsidRPr="00F458A0" w:rsidDel="00C5501A" w:rsidRDefault="00A17716" w:rsidP="00C5501A">
            <w:pPr>
              <w:pStyle w:val="TableText"/>
              <w:spacing w:before="0" w:after="0"/>
              <w:rPr>
                <w:del w:id="635" w:author="Author"/>
              </w:rPr>
            </w:pPr>
            <w:del w:id="636"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FBA70" w14:textId="606AAF5D" w:rsidR="00A17716" w:rsidRPr="00F458A0" w:rsidDel="00C5501A" w:rsidRDefault="00A17716" w:rsidP="00C5501A">
            <w:pPr>
              <w:pStyle w:val="TableText"/>
              <w:spacing w:before="0" w:after="0"/>
              <w:rPr>
                <w:del w:id="637" w:author="Author"/>
              </w:rPr>
            </w:pPr>
            <w:del w:id="63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0089F" w14:textId="77D664DD" w:rsidR="00A17716" w:rsidRPr="00F458A0" w:rsidDel="00C5501A" w:rsidRDefault="00A17716" w:rsidP="00C5501A">
            <w:pPr>
              <w:pStyle w:val="TableText"/>
              <w:spacing w:before="0" w:after="0"/>
              <w:rPr>
                <w:del w:id="639" w:author="Author"/>
              </w:rPr>
            </w:pPr>
            <w:del w:id="640" w:author="Author">
              <w:r w:rsidRPr="00F458A0" w:rsidDel="00C5501A">
                <w:delText>R</w:delText>
              </w:r>
            </w:del>
          </w:p>
        </w:tc>
      </w:tr>
      <w:tr w:rsidR="00A17716" w:rsidRPr="00F458A0" w:rsidDel="00C5501A" w14:paraId="7C1BB902" w14:textId="105AF524" w:rsidTr="00A17716">
        <w:trPr>
          <w:cantSplit/>
          <w:del w:id="6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011F0" w14:textId="4D26E679" w:rsidR="00A17716" w:rsidRPr="00F458A0" w:rsidDel="00C5501A" w:rsidRDefault="00A17716" w:rsidP="00C5501A">
            <w:pPr>
              <w:pStyle w:val="TableText"/>
              <w:spacing w:before="0" w:after="0"/>
              <w:rPr>
                <w:del w:id="642" w:author="Author"/>
              </w:rPr>
            </w:pPr>
            <w:del w:id="64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D237E" w14:textId="6864811A" w:rsidR="00A17716" w:rsidRPr="00F458A0" w:rsidDel="00C5501A" w:rsidRDefault="00A17716" w:rsidP="00C5501A">
            <w:pPr>
              <w:pStyle w:val="TableText"/>
              <w:spacing w:before="0" w:after="0"/>
              <w:rPr>
                <w:del w:id="644" w:author="Author"/>
              </w:rPr>
            </w:pPr>
            <w:del w:id="645"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763A1" w14:textId="72B9B7C8" w:rsidR="00A17716" w:rsidRPr="00F458A0" w:rsidDel="00C5501A" w:rsidRDefault="00A17716" w:rsidP="00C5501A">
            <w:pPr>
              <w:pStyle w:val="TableText"/>
              <w:spacing w:before="0" w:after="0"/>
              <w:rPr>
                <w:del w:id="646" w:author="Author"/>
              </w:rPr>
            </w:pPr>
            <w:del w:id="647"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5DC93" w14:textId="59CC5EBA" w:rsidR="00A17716" w:rsidRPr="00F458A0" w:rsidDel="00C5501A" w:rsidRDefault="00A17716" w:rsidP="00C5501A">
            <w:pPr>
              <w:pStyle w:val="TableText"/>
              <w:spacing w:before="0" w:after="0"/>
              <w:rPr>
                <w:del w:id="648" w:author="Author"/>
              </w:rPr>
            </w:pPr>
            <w:del w:id="649" w:author="Author">
              <w:r w:rsidRPr="00F458A0" w:rsidDel="00C5501A">
                <w:delText>R</w:delText>
              </w:r>
            </w:del>
          </w:p>
        </w:tc>
      </w:tr>
      <w:tr w:rsidR="00A17716" w:rsidRPr="00F458A0" w:rsidDel="00C5501A" w14:paraId="101BEEAB" w14:textId="43C96FE5" w:rsidTr="00A17716">
        <w:trPr>
          <w:cantSplit/>
          <w:del w:id="6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5781D" w14:textId="0C7B2B51" w:rsidR="00A17716" w:rsidRPr="00F458A0" w:rsidDel="00C5501A" w:rsidRDefault="00A17716" w:rsidP="00C5501A">
            <w:pPr>
              <w:pStyle w:val="TableText"/>
              <w:spacing w:before="0" w:after="0"/>
              <w:rPr>
                <w:del w:id="651" w:author="Author"/>
              </w:rPr>
            </w:pPr>
            <w:del w:id="65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DCA13" w14:textId="6C396F9B" w:rsidR="00A17716" w:rsidRPr="00F458A0" w:rsidDel="00C5501A" w:rsidRDefault="00A17716" w:rsidP="00C5501A">
            <w:pPr>
              <w:pStyle w:val="TableText"/>
              <w:spacing w:before="0" w:after="0"/>
              <w:rPr>
                <w:del w:id="653" w:author="Author"/>
              </w:rPr>
            </w:pPr>
            <w:del w:id="654"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AE1711" w14:textId="727B7B73" w:rsidR="00A17716" w:rsidRPr="00F458A0" w:rsidDel="00C5501A" w:rsidRDefault="00A17716" w:rsidP="00C5501A">
            <w:pPr>
              <w:pStyle w:val="TableText"/>
              <w:spacing w:before="0" w:after="0"/>
              <w:rPr>
                <w:del w:id="655" w:author="Author"/>
              </w:rPr>
            </w:pPr>
            <w:del w:id="65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7AAB0" w14:textId="063BEB95" w:rsidR="00A17716" w:rsidRPr="00F458A0" w:rsidDel="00C5501A" w:rsidRDefault="00A17716" w:rsidP="00C5501A">
            <w:pPr>
              <w:pStyle w:val="TableText"/>
              <w:spacing w:before="0" w:after="0"/>
              <w:rPr>
                <w:del w:id="657" w:author="Author"/>
              </w:rPr>
            </w:pPr>
            <w:del w:id="658" w:author="Author">
              <w:r w:rsidRPr="00F458A0" w:rsidDel="00C5501A">
                <w:delText>R</w:delText>
              </w:r>
            </w:del>
          </w:p>
        </w:tc>
      </w:tr>
      <w:tr w:rsidR="00A17716" w:rsidRPr="00F458A0" w:rsidDel="00C5501A" w14:paraId="7E87537A" w14:textId="300C2EFA" w:rsidTr="00A17716">
        <w:trPr>
          <w:cantSplit/>
          <w:del w:id="65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C999" w14:textId="21D689F2" w:rsidR="00A17716" w:rsidRPr="00F458A0" w:rsidDel="00C5501A" w:rsidRDefault="00A17716" w:rsidP="00C5501A">
            <w:pPr>
              <w:pStyle w:val="TableText"/>
              <w:spacing w:before="0" w:after="0"/>
              <w:rPr>
                <w:del w:id="660" w:author="Author"/>
              </w:rPr>
            </w:pPr>
            <w:del w:id="66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5C440" w14:textId="3E76D604" w:rsidR="00A17716" w:rsidRPr="00F458A0" w:rsidDel="00C5501A" w:rsidRDefault="00A17716" w:rsidP="00C5501A">
            <w:pPr>
              <w:pStyle w:val="TableText"/>
              <w:spacing w:before="0" w:after="0"/>
              <w:rPr>
                <w:del w:id="662" w:author="Author"/>
              </w:rPr>
            </w:pPr>
            <w:del w:id="663"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6CB01" w14:textId="6FFD2DC5" w:rsidR="00A17716" w:rsidRPr="00F458A0" w:rsidDel="00C5501A" w:rsidRDefault="00A17716" w:rsidP="00C5501A">
            <w:pPr>
              <w:pStyle w:val="TableText"/>
              <w:spacing w:before="0" w:after="0"/>
              <w:rPr>
                <w:del w:id="664" w:author="Author"/>
              </w:rPr>
            </w:pPr>
            <w:del w:id="66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E6B3AB" w14:textId="5ED1C1FF" w:rsidR="00A17716" w:rsidRPr="00F458A0" w:rsidDel="00C5501A" w:rsidRDefault="00A17716" w:rsidP="00C5501A">
            <w:pPr>
              <w:pStyle w:val="TableText"/>
              <w:spacing w:before="0" w:after="0"/>
              <w:rPr>
                <w:del w:id="666" w:author="Author"/>
              </w:rPr>
            </w:pPr>
            <w:del w:id="667" w:author="Author">
              <w:r w:rsidRPr="00F458A0" w:rsidDel="00C5501A">
                <w:delText>R</w:delText>
              </w:r>
            </w:del>
          </w:p>
        </w:tc>
      </w:tr>
      <w:tr w:rsidR="00A17716" w:rsidRPr="00F458A0" w:rsidDel="00C5501A" w14:paraId="798AACBD" w14:textId="54F0E114" w:rsidTr="00A17716">
        <w:trPr>
          <w:cantSplit/>
          <w:del w:id="6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A5D8B" w14:textId="5E72F067" w:rsidR="00A17716" w:rsidRPr="00F458A0" w:rsidDel="00C5501A" w:rsidRDefault="00A17716" w:rsidP="00C5501A">
            <w:pPr>
              <w:pStyle w:val="TableText"/>
              <w:spacing w:before="0" w:after="0"/>
              <w:rPr>
                <w:del w:id="669" w:author="Author"/>
              </w:rPr>
            </w:pPr>
            <w:del w:id="67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5877" w14:textId="7A7D9979" w:rsidR="00A17716" w:rsidRPr="00F458A0" w:rsidDel="00C5501A" w:rsidRDefault="00A17716" w:rsidP="00C5501A">
            <w:pPr>
              <w:pStyle w:val="TableText"/>
              <w:spacing w:before="0" w:after="0"/>
              <w:rPr>
                <w:del w:id="671" w:author="Author"/>
              </w:rPr>
            </w:pPr>
            <w:del w:id="672"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5A533" w14:textId="3F75B30A" w:rsidR="00A17716" w:rsidRPr="00F458A0" w:rsidDel="00C5501A" w:rsidRDefault="00A17716" w:rsidP="00C5501A">
            <w:pPr>
              <w:pStyle w:val="TableText"/>
              <w:spacing w:before="0" w:after="0"/>
              <w:rPr>
                <w:del w:id="67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F5271" w14:textId="216258AE" w:rsidR="00A17716" w:rsidRPr="00F458A0" w:rsidDel="00C5501A" w:rsidRDefault="00A17716" w:rsidP="00C5501A">
            <w:pPr>
              <w:pStyle w:val="TableText"/>
              <w:spacing w:before="0" w:after="0"/>
              <w:rPr>
                <w:del w:id="674" w:author="Author"/>
              </w:rPr>
            </w:pPr>
            <w:del w:id="675" w:author="Author">
              <w:r w:rsidRPr="00F458A0" w:rsidDel="00C5501A">
                <w:delText>R</w:delText>
              </w:r>
            </w:del>
          </w:p>
        </w:tc>
      </w:tr>
      <w:tr w:rsidR="00A17716" w:rsidRPr="00F458A0" w:rsidDel="00C5501A" w14:paraId="7699DD01" w14:textId="11E92E55" w:rsidTr="00A17716">
        <w:trPr>
          <w:cantSplit/>
          <w:del w:id="6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1B9E2" w14:textId="37F79C40" w:rsidR="00A17716" w:rsidRPr="00F458A0" w:rsidDel="00C5501A" w:rsidRDefault="00A17716" w:rsidP="00C5501A">
            <w:pPr>
              <w:pStyle w:val="TableText"/>
              <w:spacing w:before="0" w:after="0"/>
              <w:rPr>
                <w:del w:id="677" w:author="Author"/>
              </w:rPr>
            </w:pPr>
            <w:del w:id="67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4EA3E" w14:textId="68BE421B" w:rsidR="00A17716" w:rsidRPr="00F458A0" w:rsidDel="00C5501A" w:rsidRDefault="00A17716" w:rsidP="00C5501A">
            <w:pPr>
              <w:pStyle w:val="TableText"/>
              <w:spacing w:before="0" w:after="0"/>
              <w:rPr>
                <w:del w:id="679" w:author="Author"/>
              </w:rPr>
            </w:pPr>
            <w:del w:id="680"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B2FE1" w14:textId="65FAF2C1" w:rsidR="00A17716" w:rsidRPr="00F458A0" w:rsidDel="00C5501A" w:rsidRDefault="00A17716" w:rsidP="00C5501A">
            <w:pPr>
              <w:pStyle w:val="TableText"/>
              <w:spacing w:before="0" w:after="0"/>
              <w:rPr>
                <w:del w:id="68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89F09" w14:textId="673FB3FF" w:rsidR="00A17716" w:rsidRPr="00F458A0" w:rsidDel="00C5501A" w:rsidRDefault="00A17716" w:rsidP="00C5501A">
            <w:pPr>
              <w:pStyle w:val="TableText"/>
              <w:spacing w:before="0" w:after="0"/>
              <w:rPr>
                <w:del w:id="682" w:author="Author"/>
              </w:rPr>
            </w:pPr>
            <w:del w:id="683" w:author="Author">
              <w:r w:rsidRPr="00F458A0" w:rsidDel="00C5501A">
                <w:delText>R</w:delText>
              </w:r>
            </w:del>
          </w:p>
        </w:tc>
      </w:tr>
      <w:tr w:rsidR="00A17716" w:rsidRPr="00F458A0" w:rsidDel="00C5501A" w14:paraId="6329DF36" w14:textId="5025FF6A" w:rsidTr="00A17716">
        <w:trPr>
          <w:cantSplit/>
          <w:del w:id="6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06D2C" w14:textId="39A32D8C" w:rsidR="00A17716" w:rsidRPr="00F458A0" w:rsidDel="00C5501A" w:rsidRDefault="00A17716" w:rsidP="00C5501A">
            <w:pPr>
              <w:pStyle w:val="TableText"/>
              <w:spacing w:before="0" w:after="0"/>
              <w:rPr>
                <w:del w:id="685" w:author="Author"/>
              </w:rPr>
            </w:pPr>
            <w:del w:id="68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28E38F" w14:textId="44173651" w:rsidR="00A17716" w:rsidRPr="00F458A0" w:rsidDel="00C5501A" w:rsidRDefault="00A17716" w:rsidP="00C5501A">
            <w:pPr>
              <w:pStyle w:val="TableText"/>
              <w:spacing w:before="0" w:after="0"/>
              <w:rPr>
                <w:del w:id="687" w:author="Author"/>
              </w:rPr>
            </w:pPr>
            <w:del w:id="688"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ED617" w14:textId="498B8ED4" w:rsidR="00A17716" w:rsidRPr="00F458A0" w:rsidDel="00C5501A" w:rsidRDefault="00A17716" w:rsidP="00C5501A">
            <w:pPr>
              <w:pStyle w:val="TableText"/>
              <w:spacing w:before="0" w:after="0"/>
              <w:rPr>
                <w:del w:id="68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814FD" w14:textId="09F326D9" w:rsidR="00A17716" w:rsidRPr="00F458A0" w:rsidDel="00C5501A" w:rsidRDefault="00A17716" w:rsidP="00C5501A">
            <w:pPr>
              <w:pStyle w:val="TableText"/>
              <w:spacing w:before="0" w:after="0"/>
              <w:rPr>
                <w:del w:id="690" w:author="Author"/>
              </w:rPr>
            </w:pPr>
            <w:del w:id="691" w:author="Author">
              <w:r w:rsidRPr="00F458A0" w:rsidDel="00C5501A">
                <w:delText>R</w:delText>
              </w:r>
            </w:del>
          </w:p>
        </w:tc>
      </w:tr>
      <w:tr w:rsidR="00A17716" w:rsidRPr="00F458A0" w:rsidDel="00C5501A" w14:paraId="0D5ABD60" w14:textId="5123C4C0" w:rsidTr="00A17716">
        <w:trPr>
          <w:cantSplit/>
          <w:del w:id="6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650863" w14:textId="5CC46245" w:rsidR="00A17716" w:rsidRPr="00F458A0" w:rsidDel="00C5501A" w:rsidRDefault="00A17716" w:rsidP="00C5501A">
            <w:pPr>
              <w:pStyle w:val="TableText"/>
              <w:spacing w:before="0" w:after="0"/>
              <w:rPr>
                <w:del w:id="693" w:author="Author"/>
              </w:rPr>
            </w:pPr>
            <w:del w:id="69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F9BC7" w14:textId="74FAC5F5" w:rsidR="00A17716" w:rsidRPr="00F458A0" w:rsidDel="00C5501A" w:rsidRDefault="00A17716" w:rsidP="00C5501A">
            <w:pPr>
              <w:pStyle w:val="TableText"/>
              <w:spacing w:before="0" w:after="0"/>
              <w:rPr>
                <w:del w:id="695" w:author="Author"/>
              </w:rPr>
            </w:pPr>
            <w:del w:id="696"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7E4A8" w14:textId="5389407D" w:rsidR="00A17716" w:rsidRPr="00F458A0" w:rsidDel="00C5501A" w:rsidRDefault="00A17716" w:rsidP="00C5501A">
            <w:pPr>
              <w:pStyle w:val="TableText"/>
              <w:spacing w:before="0" w:after="0"/>
              <w:rPr>
                <w:del w:id="6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BBFD2" w14:textId="537BD83F" w:rsidR="00A17716" w:rsidRPr="00F458A0" w:rsidDel="00C5501A" w:rsidRDefault="00A17716" w:rsidP="00C5501A">
            <w:pPr>
              <w:pStyle w:val="TableText"/>
              <w:spacing w:before="0" w:after="0"/>
              <w:rPr>
                <w:del w:id="698" w:author="Author"/>
              </w:rPr>
            </w:pPr>
            <w:del w:id="699" w:author="Author">
              <w:r w:rsidRPr="00F458A0" w:rsidDel="00C5501A">
                <w:delText>R</w:delText>
              </w:r>
            </w:del>
          </w:p>
        </w:tc>
      </w:tr>
      <w:tr w:rsidR="00A17716" w:rsidRPr="00F458A0" w:rsidDel="00C5501A" w14:paraId="5F01EA06" w14:textId="75AFC19E" w:rsidTr="00A17716">
        <w:trPr>
          <w:cantSplit/>
          <w:del w:id="7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FB66F" w14:textId="643FC7C0" w:rsidR="00A17716" w:rsidRPr="00F458A0" w:rsidDel="00C5501A" w:rsidRDefault="00A17716" w:rsidP="00C5501A">
            <w:pPr>
              <w:pStyle w:val="TableText"/>
              <w:spacing w:before="0" w:after="0"/>
              <w:rPr>
                <w:del w:id="701" w:author="Author"/>
              </w:rPr>
            </w:pPr>
            <w:del w:id="70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6A0C1" w14:textId="7DDEEDF5" w:rsidR="00A17716" w:rsidRPr="00F458A0" w:rsidDel="00C5501A" w:rsidRDefault="00A17716" w:rsidP="00C5501A">
            <w:pPr>
              <w:pStyle w:val="TableText"/>
              <w:spacing w:before="0" w:after="0"/>
              <w:rPr>
                <w:del w:id="703" w:author="Author"/>
              </w:rPr>
            </w:pPr>
            <w:del w:id="704" w:author="Author">
              <w:r w:rsidRPr="00F458A0" w:rsidDel="00C5501A">
                <w:delText>Policy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203A0" w14:textId="6C5BCEB5" w:rsidR="00A17716" w:rsidRPr="00F458A0" w:rsidDel="00C5501A" w:rsidRDefault="00A17716" w:rsidP="00C5501A">
            <w:pPr>
              <w:pStyle w:val="TableText"/>
              <w:spacing w:before="0" w:after="0"/>
              <w:rPr>
                <w:del w:id="7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1E02D" w14:textId="1915D597" w:rsidR="00A17716" w:rsidRPr="00F458A0" w:rsidDel="00C5501A" w:rsidRDefault="00A17716" w:rsidP="00C5501A">
            <w:pPr>
              <w:pStyle w:val="TableText"/>
              <w:spacing w:before="0" w:after="0"/>
              <w:rPr>
                <w:del w:id="706" w:author="Author"/>
              </w:rPr>
            </w:pPr>
            <w:del w:id="707" w:author="Author">
              <w:r w:rsidRPr="00F458A0" w:rsidDel="00C5501A">
                <w:delText>R</w:delText>
              </w:r>
            </w:del>
          </w:p>
        </w:tc>
      </w:tr>
      <w:tr w:rsidR="00A17716" w:rsidRPr="00F458A0" w:rsidDel="00C5501A" w14:paraId="31929420" w14:textId="055927CD" w:rsidTr="00A17716">
        <w:trPr>
          <w:cantSplit/>
          <w:del w:id="7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BD38D" w14:textId="72A3BA57" w:rsidR="00A17716" w:rsidRPr="00F458A0" w:rsidDel="00C5501A" w:rsidRDefault="00A17716" w:rsidP="00C5501A">
            <w:pPr>
              <w:pStyle w:val="TableText"/>
              <w:spacing w:before="0" w:after="0"/>
              <w:rPr>
                <w:del w:id="709" w:author="Author"/>
              </w:rPr>
            </w:pPr>
            <w:del w:id="71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FAD3B" w14:textId="0E3083D6" w:rsidR="00A17716" w:rsidRPr="00F458A0" w:rsidDel="00C5501A" w:rsidRDefault="00A17716" w:rsidP="00C5501A">
            <w:pPr>
              <w:pStyle w:val="TableText"/>
              <w:spacing w:before="0" w:after="0"/>
              <w:rPr>
                <w:del w:id="711" w:author="Author"/>
              </w:rPr>
            </w:pPr>
            <w:del w:id="712" w:author="Author">
              <w:r w:rsidRPr="00F458A0" w:rsidDel="00C5501A">
                <w:delText>Discharge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55E38" w14:textId="763E4F54" w:rsidR="00A17716" w:rsidRPr="00F458A0" w:rsidDel="00C5501A" w:rsidRDefault="00A17716" w:rsidP="00C5501A">
            <w:pPr>
              <w:pStyle w:val="TableText"/>
              <w:spacing w:before="0" w:after="0"/>
              <w:rPr>
                <w:del w:id="71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0C3D25" w14:textId="4F763842" w:rsidR="00A17716" w:rsidRPr="00F458A0" w:rsidDel="00C5501A" w:rsidRDefault="00A17716" w:rsidP="00C5501A">
            <w:pPr>
              <w:pStyle w:val="TableText"/>
              <w:spacing w:before="0" w:after="0"/>
              <w:rPr>
                <w:del w:id="714" w:author="Author"/>
              </w:rPr>
            </w:pPr>
            <w:del w:id="715" w:author="Author">
              <w:r w:rsidRPr="00F458A0" w:rsidDel="00C5501A">
                <w:delText>R</w:delText>
              </w:r>
            </w:del>
          </w:p>
        </w:tc>
      </w:tr>
      <w:tr w:rsidR="00A17716" w:rsidRPr="00F458A0" w:rsidDel="00C5501A" w14:paraId="6E9EF070" w14:textId="01C75D0B" w:rsidTr="00A17716">
        <w:trPr>
          <w:cantSplit/>
          <w:del w:id="7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967BD" w14:textId="4858A58F" w:rsidR="00A17716" w:rsidRPr="00F458A0" w:rsidDel="00C5501A" w:rsidRDefault="00A17716" w:rsidP="00C5501A">
            <w:pPr>
              <w:pStyle w:val="TableText"/>
              <w:spacing w:before="0" w:after="0"/>
              <w:rPr>
                <w:del w:id="717" w:author="Author"/>
              </w:rPr>
            </w:pPr>
            <w:del w:id="71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DAEE1" w14:textId="0BD440BC" w:rsidR="00A17716" w:rsidRPr="00F458A0" w:rsidDel="00C5501A" w:rsidRDefault="00A17716" w:rsidP="00C5501A">
            <w:pPr>
              <w:pStyle w:val="TableText"/>
              <w:spacing w:before="0" w:after="0"/>
              <w:rPr>
                <w:del w:id="719" w:author="Author"/>
              </w:rPr>
            </w:pPr>
            <w:del w:id="720" w:author="Author">
              <w:r w:rsidRPr="00F458A0" w:rsidDel="00C5501A">
                <w:delText>Issue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AB2D2" w14:textId="68C42158" w:rsidR="00A17716" w:rsidRPr="00F458A0" w:rsidDel="00C5501A" w:rsidRDefault="00A17716" w:rsidP="00C5501A">
            <w:pPr>
              <w:pStyle w:val="TableText"/>
              <w:spacing w:before="0" w:after="0"/>
              <w:rPr>
                <w:del w:id="72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B0E43" w14:textId="47401DE3" w:rsidR="00A17716" w:rsidRPr="00F458A0" w:rsidDel="00C5501A" w:rsidRDefault="00A17716" w:rsidP="00C5501A">
            <w:pPr>
              <w:pStyle w:val="TableText"/>
              <w:spacing w:before="0" w:after="0"/>
              <w:rPr>
                <w:del w:id="722" w:author="Author"/>
              </w:rPr>
            </w:pPr>
            <w:del w:id="723" w:author="Author">
              <w:r w:rsidRPr="00F458A0" w:rsidDel="00C5501A">
                <w:delText>R</w:delText>
              </w:r>
            </w:del>
          </w:p>
        </w:tc>
      </w:tr>
      <w:tr w:rsidR="00A17716" w:rsidRPr="00F458A0" w:rsidDel="00C5501A" w14:paraId="7B995FC0" w14:textId="778F0E77" w:rsidTr="00A17716">
        <w:trPr>
          <w:cantSplit/>
          <w:del w:id="7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D932" w14:textId="58491EB9" w:rsidR="00A17716" w:rsidRPr="00F458A0" w:rsidDel="00C5501A" w:rsidRDefault="00A17716" w:rsidP="00C5501A">
            <w:pPr>
              <w:pStyle w:val="TableText"/>
              <w:spacing w:before="0" w:after="0"/>
              <w:rPr>
                <w:del w:id="725" w:author="Author"/>
              </w:rPr>
            </w:pPr>
            <w:del w:id="72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B2B35" w14:textId="082C941A" w:rsidR="00A17716" w:rsidRPr="00F458A0" w:rsidDel="00C5501A" w:rsidRDefault="00A17716" w:rsidP="00C5501A">
            <w:pPr>
              <w:pStyle w:val="TableText"/>
              <w:spacing w:before="0" w:after="0"/>
              <w:rPr>
                <w:del w:id="727" w:author="Author"/>
              </w:rPr>
            </w:pPr>
            <w:del w:id="728" w:author="Author">
              <w:r w:rsidRPr="00F458A0" w:rsidDel="00C5501A">
                <w:delText>COBRA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55423" w14:textId="313A5B59" w:rsidR="00A17716" w:rsidRPr="00F458A0" w:rsidDel="00C5501A" w:rsidRDefault="00A17716" w:rsidP="00C5501A">
            <w:pPr>
              <w:pStyle w:val="TableText"/>
              <w:spacing w:before="0" w:after="0"/>
              <w:rPr>
                <w:del w:id="72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9B249" w14:textId="26CF3E20" w:rsidR="00A17716" w:rsidRPr="00F458A0" w:rsidDel="00C5501A" w:rsidRDefault="00A17716" w:rsidP="00C5501A">
            <w:pPr>
              <w:pStyle w:val="TableText"/>
              <w:spacing w:before="0" w:after="0"/>
              <w:rPr>
                <w:del w:id="730" w:author="Author"/>
              </w:rPr>
            </w:pPr>
            <w:del w:id="731" w:author="Author">
              <w:r w:rsidRPr="00F458A0" w:rsidDel="00C5501A">
                <w:delText>R</w:delText>
              </w:r>
            </w:del>
          </w:p>
        </w:tc>
      </w:tr>
      <w:tr w:rsidR="00A17716" w:rsidRPr="00F458A0" w:rsidDel="00C5501A" w14:paraId="2BDAAF1C" w14:textId="036F8167" w:rsidTr="00A17716">
        <w:trPr>
          <w:cantSplit/>
          <w:del w:id="7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B42A9" w14:textId="462AD7F4" w:rsidR="00A17716" w:rsidRPr="00F458A0" w:rsidDel="00C5501A" w:rsidRDefault="00A17716" w:rsidP="00C5501A">
            <w:pPr>
              <w:pStyle w:val="TableText"/>
              <w:spacing w:before="0" w:after="0"/>
              <w:rPr>
                <w:del w:id="733" w:author="Author"/>
              </w:rPr>
            </w:pPr>
            <w:del w:id="73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391540" w14:textId="74AB74B1" w:rsidR="00A17716" w:rsidRPr="00F458A0" w:rsidDel="00C5501A" w:rsidRDefault="00A17716" w:rsidP="00C5501A">
            <w:pPr>
              <w:pStyle w:val="TableText"/>
              <w:spacing w:before="0" w:after="0"/>
              <w:rPr>
                <w:del w:id="735" w:author="Author"/>
              </w:rPr>
            </w:pPr>
            <w:del w:id="736" w:author="Author">
              <w:r w:rsidRPr="00F458A0" w:rsidDel="00C5501A">
                <w:delText>COBRA End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11982" w14:textId="70A8AE52" w:rsidR="00A17716" w:rsidRPr="00F458A0" w:rsidDel="00C5501A" w:rsidRDefault="00A17716" w:rsidP="00C5501A">
            <w:pPr>
              <w:pStyle w:val="TableText"/>
              <w:spacing w:before="0" w:after="0"/>
              <w:rPr>
                <w:del w:id="73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6139" w14:textId="12348218" w:rsidR="00A17716" w:rsidRPr="00F458A0" w:rsidDel="00C5501A" w:rsidRDefault="00A17716" w:rsidP="00C5501A">
            <w:pPr>
              <w:pStyle w:val="TableText"/>
              <w:spacing w:before="0" w:after="0"/>
              <w:rPr>
                <w:del w:id="738" w:author="Author"/>
              </w:rPr>
            </w:pPr>
            <w:del w:id="739" w:author="Author">
              <w:r w:rsidRPr="00F458A0" w:rsidDel="00C5501A">
                <w:delText>R</w:delText>
              </w:r>
            </w:del>
          </w:p>
        </w:tc>
      </w:tr>
      <w:tr w:rsidR="00A17716" w:rsidRPr="00F458A0" w:rsidDel="00C5501A" w14:paraId="6B687575" w14:textId="6989B93E" w:rsidTr="00A17716">
        <w:trPr>
          <w:cantSplit/>
          <w:del w:id="7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7C921F" w14:textId="662B5B21" w:rsidR="00A17716" w:rsidRPr="00F458A0" w:rsidDel="00C5501A" w:rsidRDefault="00A17716" w:rsidP="00C5501A">
            <w:pPr>
              <w:pStyle w:val="TableText"/>
              <w:spacing w:before="0" w:after="0"/>
              <w:rPr>
                <w:del w:id="741" w:author="Author"/>
              </w:rPr>
            </w:pPr>
            <w:del w:id="74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E01" w14:textId="2853DD9A" w:rsidR="00A17716" w:rsidRPr="00F458A0" w:rsidDel="00C5501A" w:rsidRDefault="00A17716" w:rsidP="00C5501A">
            <w:pPr>
              <w:pStyle w:val="TableText"/>
              <w:spacing w:before="0" w:after="0"/>
              <w:rPr>
                <w:del w:id="743" w:author="Author"/>
              </w:rPr>
            </w:pPr>
            <w:del w:id="744" w:author="Author">
              <w:r w:rsidRPr="00F458A0" w:rsidDel="00C5501A">
                <w:delText>Plan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07830" w14:textId="346923E7" w:rsidR="00A17716" w:rsidRPr="00F458A0" w:rsidDel="00C5501A" w:rsidRDefault="00A17716" w:rsidP="00C5501A">
            <w:pPr>
              <w:pStyle w:val="TableText"/>
              <w:spacing w:before="0" w:after="0"/>
              <w:rPr>
                <w:del w:id="745" w:author="Author"/>
              </w:rPr>
            </w:pPr>
            <w:del w:id="74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8B87" w14:textId="40932F48" w:rsidR="00A17716" w:rsidRPr="00F458A0" w:rsidDel="00C5501A" w:rsidRDefault="00A17716" w:rsidP="00C5501A">
            <w:pPr>
              <w:pStyle w:val="TableText"/>
              <w:spacing w:before="0" w:after="0"/>
              <w:rPr>
                <w:del w:id="747" w:author="Author"/>
              </w:rPr>
            </w:pPr>
            <w:del w:id="748" w:author="Author">
              <w:r w:rsidRPr="00F458A0" w:rsidDel="00C5501A">
                <w:delText>R</w:delText>
              </w:r>
            </w:del>
          </w:p>
        </w:tc>
      </w:tr>
      <w:tr w:rsidR="00A17716" w:rsidRPr="00F458A0" w:rsidDel="00C5501A" w14:paraId="2D34B938" w14:textId="508B7A45" w:rsidTr="00A17716">
        <w:trPr>
          <w:cantSplit/>
          <w:del w:id="7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F0B48" w14:textId="6394626D" w:rsidR="00A17716" w:rsidRPr="00F458A0" w:rsidDel="00C5501A" w:rsidRDefault="00A17716" w:rsidP="00C5501A">
            <w:pPr>
              <w:pStyle w:val="TableText"/>
              <w:spacing w:before="0" w:after="0"/>
              <w:rPr>
                <w:del w:id="750" w:author="Author"/>
              </w:rPr>
            </w:pPr>
            <w:del w:id="75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093B6" w14:textId="4E90E6CF" w:rsidR="00A17716" w:rsidRPr="00F458A0" w:rsidDel="00C5501A" w:rsidRDefault="00A17716" w:rsidP="00C5501A">
            <w:pPr>
              <w:pStyle w:val="TableText"/>
              <w:spacing w:before="0" w:after="0"/>
              <w:rPr>
                <w:del w:id="752" w:author="Author"/>
              </w:rPr>
            </w:pPr>
            <w:del w:id="753" w:author="Author">
              <w:r w:rsidRPr="00F458A0" w:rsidDel="00C5501A">
                <w:delText>Reject Reason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F7CB0" w14:textId="27F36CAA" w:rsidR="00A17716" w:rsidRPr="00F458A0" w:rsidDel="00C5501A" w:rsidRDefault="00A17716" w:rsidP="00C5501A">
            <w:pPr>
              <w:pStyle w:val="TableText"/>
              <w:spacing w:before="0" w:after="0"/>
              <w:rPr>
                <w:del w:id="75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F6864" w14:textId="409C8AF4" w:rsidR="00A17716" w:rsidRPr="00F458A0" w:rsidDel="00C5501A" w:rsidRDefault="00A17716" w:rsidP="00C5501A">
            <w:pPr>
              <w:pStyle w:val="TableText"/>
              <w:spacing w:before="0" w:after="0"/>
              <w:rPr>
                <w:del w:id="755" w:author="Author"/>
              </w:rPr>
            </w:pPr>
            <w:del w:id="756" w:author="Author">
              <w:r w:rsidRPr="00F458A0" w:rsidDel="00C5501A">
                <w:delText>R</w:delText>
              </w:r>
            </w:del>
          </w:p>
        </w:tc>
      </w:tr>
      <w:tr w:rsidR="00A17716" w:rsidRPr="00F458A0" w:rsidDel="00C5501A" w14:paraId="5FA85009" w14:textId="673FD49C" w:rsidTr="00A17716">
        <w:trPr>
          <w:cantSplit/>
          <w:del w:id="7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25A9B" w14:textId="11DE9BC9" w:rsidR="00A17716" w:rsidRPr="00F458A0" w:rsidDel="00C5501A" w:rsidRDefault="00A17716" w:rsidP="00C5501A">
            <w:pPr>
              <w:pStyle w:val="TableText"/>
              <w:spacing w:before="0" w:after="0"/>
              <w:rPr>
                <w:del w:id="758" w:author="Author"/>
              </w:rPr>
            </w:pPr>
            <w:del w:id="75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ACE2B" w14:textId="240B2505" w:rsidR="00A17716" w:rsidRPr="00F458A0" w:rsidDel="00C5501A" w:rsidRDefault="00A17716" w:rsidP="00C5501A">
            <w:pPr>
              <w:pStyle w:val="TableText"/>
              <w:spacing w:before="0" w:after="0"/>
              <w:rPr>
                <w:del w:id="760" w:author="Author"/>
              </w:rPr>
            </w:pPr>
            <w:del w:id="761" w:author="Author">
              <w:r w:rsidRPr="00F458A0" w:rsidDel="00C5501A">
                <w:delText>Reject Reason Text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D403A3" w14:textId="5A97F0BB" w:rsidR="00A17716" w:rsidRPr="00F458A0" w:rsidDel="00C5501A" w:rsidRDefault="00A17716" w:rsidP="00C5501A">
            <w:pPr>
              <w:pStyle w:val="TableText"/>
              <w:spacing w:before="0" w:after="0"/>
              <w:rPr>
                <w:del w:id="76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C7102" w14:textId="11FB0D74" w:rsidR="00A17716" w:rsidRPr="00F458A0" w:rsidDel="00C5501A" w:rsidRDefault="00A17716" w:rsidP="00C5501A">
            <w:pPr>
              <w:pStyle w:val="TableText"/>
              <w:spacing w:before="0" w:after="0"/>
              <w:rPr>
                <w:del w:id="763" w:author="Author"/>
              </w:rPr>
            </w:pPr>
            <w:del w:id="764" w:author="Author">
              <w:r w:rsidRPr="00F458A0" w:rsidDel="00C5501A">
                <w:delText>R</w:delText>
              </w:r>
            </w:del>
          </w:p>
        </w:tc>
      </w:tr>
      <w:tr w:rsidR="00A17716" w:rsidRPr="00F458A0" w:rsidDel="00C5501A" w14:paraId="4DEC560F" w14:textId="7C832DDD" w:rsidTr="00A17716">
        <w:trPr>
          <w:cantSplit/>
          <w:del w:id="7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6247" w14:textId="16CC4ABA" w:rsidR="00A17716" w:rsidRPr="00F458A0" w:rsidDel="00C5501A" w:rsidRDefault="00A17716" w:rsidP="00C5501A">
            <w:pPr>
              <w:pStyle w:val="TableText"/>
              <w:spacing w:before="0" w:after="0"/>
              <w:rPr>
                <w:del w:id="766" w:author="Author"/>
              </w:rPr>
            </w:pPr>
            <w:del w:id="76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E250C" w14:textId="365B842F" w:rsidR="00A17716" w:rsidRPr="00F458A0" w:rsidDel="00C5501A" w:rsidRDefault="00A17716" w:rsidP="00C5501A">
            <w:pPr>
              <w:pStyle w:val="TableText"/>
              <w:spacing w:before="0" w:after="0"/>
              <w:rPr>
                <w:del w:id="768" w:author="Author"/>
              </w:rPr>
            </w:pPr>
            <w:del w:id="769" w:author="Author">
              <w:r w:rsidRPr="00F458A0" w:rsidDel="00C5501A">
                <w:delText>Action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FFC60" w14:textId="6FEAC4E8" w:rsidR="00A17716" w:rsidRPr="00F458A0" w:rsidDel="00C5501A" w:rsidRDefault="00A17716" w:rsidP="00C5501A">
            <w:pPr>
              <w:pStyle w:val="TableText"/>
              <w:spacing w:before="0" w:after="0"/>
              <w:rPr>
                <w:del w:id="770" w:author="Author"/>
              </w:rPr>
            </w:pPr>
            <w:del w:id="771" w:author="Author">
              <w:r w:rsidRPr="00F458A0" w:rsidDel="00C5501A">
                <w:delText>MessageHeader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11BF80" w14:textId="1C90DD36" w:rsidR="00A17716" w:rsidRPr="00F458A0" w:rsidDel="00C5501A" w:rsidRDefault="00A17716" w:rsidP="00C5501A">
            <w:pPr>
              <w:pStyle w:val="TableText"/>
              <w:spacing w:before="0" w:after="0"/>
              <w:rPr>
                <w:del w:id="772" w:author="Author"/>
              </w:rPr>
            </w:pPr>
            <w:del w:id="773" w:author="Author">
              <w:r w:rsidRPr="00F458A0" w:rsidDel="00C5501A">
                <w:delText>R</w:delText>
              </w:r>
            </w:del>
          </w:p>
        </w:tc>
      </w:tr>
      <w:tr w:rsidR="00A17716" w:rsidRPr="00F458A0" w:rsidDel="00C5501A" w14:paraId="49058016" w14:textId="75C9CE72" w:rsidTr="00A17716">
        <w:trPr>
          <w:cantSplit/>
          <w:del w:id="7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E5F01" w14:textId="4F8381E7" w:rsidR="00A17716" w:rsidRPr="00F458A0" w:rsidDel="00C5501A" w:rsidRDefault="00A17716" w:rsidP="00C5501A">
            <w:pPr>
              <w:pStyle w:val="TableText"/>
              <w:spacing w:before="0" w:after="0"/>
              <w:rPr>
                <w:del w:id="775" w:author="Author"/>
              </w:rPr>
            </w:pPr>
            <w:del w:id="77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F963D" w14:textId="031B5642" w:rsidR="00A17716" w:rsidRPr="00F458A0" w:rsidDel="00C5501A" w:rsidRDefault="00A17716" w:rsidP="00C5501A">
            <w:pPr>
              <w:pStyle w:val="TableText"/>
              <w:spacing w:before="0" w:after="0"/>
              <w:rPr>
                <w:del w:id="777" w:author="Author"/>
              </w:rPr>
            </w:pPr>
            <w:del w:id="778" w:author="Author">
              <w:r w:rsidRPr="00F458A0" w:rsidDel="00C5501A">
                <w:delText>HIPAA Loop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352C9" w14:textId="4AC8E590" w:rsidR="00A17716" w:rsidRPr="00F458A0" w:rsidDel="00C5501A" w:rsidRDefault="00A17716" w:rsidP="00C5501A">
            <w:pPr>
              <w:pStyle w:val="TableText"/>
              <w:spacing w:before="0" w:after="0"/>
              <w:rPr>
                <w:del w:id="77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7BE4CE" w14:textId="181B9903" w:rsidR="00A17716" w:rsidRPr="00F458A0" w:rsidDel="00C5501A" w:rsidRDefault="00A17716" w:rsidP="00C5501A">
            <w:pPr>
              <w:pStyle w:val="TableText"/>
              <w:spacing w:before="0" w:after="0"/>
              <w:rPr>
                <w:del w:id="780" w:author="Author"/>
              </w:rPr>
            </w:pPr>
            <w:del w:id="781" w:author="Author">
              <w:r w:rsidRPr="00F458A0" w:rsidDel="00C5501A">
                <w:delText>R</w:delText>
              </w:r>
            </w:del>
          </w:p>
        </w:tc>
      </w:tr>
      <w:tr w:rsidR="00A17716" w:rsidRPr="00F458A0" w:rsidDel="00C5501A" w14:paraId="008EBEC7" w14:textId="27AD9313" w:rsidTr="00A17716">
        <w:trPr>
          <w:cantSplit/>
          <w:del w:id="78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FB03E" w14:textId="5A01DAC2" w:rsidR="00A17716" w:rsidRPr="00F458A0" w:rsidDel="00C5501A" w:rsidRDefault="00A17716" w:rsidP="00C5501A">
            <w:pPr>
              <w:pStyle w:val="TableText"/>
              <w:spacing w:before="0" w:after="0"/>
              <w:rPr>
                <w:del w:id="783" w:author="Author"/>
              </w:rPr>
            </w:pPr>
            <w:del w:id="78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93C13" w14:textId="14321B52" w:rsidR="00A17716" w:rsidRPr="00F458A0" w:rsidDel="00C5501A" w:rsidRDefault="00A17716" w:rsidP="00C5501A">
            <w:pPr>
              <w:pStyle w:val="TableText"/>
              <w:spacing w:before="0" w:after="0"/>
              <w:rPr>
                <w:del w:id="785" w:author="Author"/>
              </w:rPr>
            </w:pPr>
            <w:del w:id="786" w:author="Author">
              <w:r w:rsidRPr="00F458A0" w:rsidDel="00C5501A">
                <w:delText>HL7 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B280FC" w14:textId="614EE045" w:rsidR="00A17716" w:rsidRPr="00F458A0" w:rsidDel="00C5501A" w:rsidRDefault="00A17716" w:rsidP="00C5501A">
            <w:pPr>
              <w:pStyle w:val="TableText"/>
              <w:spacing w:before="0" w:after="0"/>
              <w:rPr>
                <w:del w:id="78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0B4CD1" w14:textId="29FE9BD9" w:rsidR="00A17716" w:rsidRPr="00F458A0" w:rsidDel="00C5501A" w:rsidRDefault="00A17716" w:rsidP="00C5501A">
            <w:pPr>
              <w:pStyle w:val="TableText"/>
              <w:spacing w:before="0" w:after="0"/>
              <w:rPr>
                <w:del w:id="788" w:author="Author"/>
              </w:rPr>
            </w:pPr>
            <w:del w:id="789" w:author="Author">
              <w:r w:rsidRPr="00F458A0" w:rsidDel="00C5501A">
                <w:delText>R</w:delText>
              </w:r>
            </w:del>
          </w:p>
        </w:tc>
      </w:tr>
      <w:tr w:rsidR="00A17716" w:rsidRPr="00F458A0" w:rsidDel="00C5501A" w14:paraId="1C2995BD" w14:textId="457A4736" w:rsidTr="00A17716">
        <w:trPr>
          <w:cantSplit/>
          <w:del w:id="79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98B64" w14:textId="3A190DBC" w:rsidR="00A17716" w:rsidRPr="00F458A0" w:rsidDel="00C5501A" w:rsidRDefault="00A17716" w:rsidP="00C5501A">
            <w:pPr>
              <w:pStyle w:val="TableText"/>
              <w:spacing w:before="0" w:after="0"/>
              <w:rPr>
                <w:del w:id="791" w:author="Author"/>
              </w:rPr>
            </w:pPr>
            <w:del w:id="79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576E2" w14:textId="6E30C7FA" w:rsidR="00A17716" w:rsidRPr="00F458A0" w:rsidDel="00C5501A" w:rsidRDefault="00A17716" w:rsidP="00C5501A">
            <w:pPr>
              <w:pStyle w:val="TableText"/>
              <w:spacing w:before="0" w:after="0"/>
              <w:rPr>
                <w:del w:id="793" w:author="Author"/>
              </w:rPr>
            </w:pPr>
            <w:del w:id="794" w:author="Author">
              <w:r w:rsidRPr="00F458A0" w:rsidDel="00C5501A">
                <w:delText>Error 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CEB5B6" w14:textId="6074A420" w:rsidR="00A17716" w:rsidRPr="00F458A0" w:rsidDel="00C5501A" w:rsidRDefault="00A17716" w:rsidP="00C5501A">
            <w:pPr>
              <w:pStyle w:val="TableText"/>
              <w:spacing w:before="0" w:after="0"/>
              <w:rPr>
                <w:del w:id="79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1DD964" w14:textId="75C94573" w:rsidR="00A17716" w:rsidRPr="00F458A0" w:rsidDel="00C5501A" w:rsidRDefault="00A17716" w:rsidP="00C5501A">
            <w:pPr>
              <w:pStyle w:val="TableText"/>
              <w:spacing w:before="0" w:after="0"/>
              <w:rPr>
                <w:del w:id="796" w:author="Author"/>
              </w:rPr>
            </w:pPr>
            <w:del w:id="797" w:author="Author">
              <w:r w:rsidRPr="00F458A0" w:rsidDel="00C5501A">
                <w:delText>R</w:delText>
              </w:r>
            </w:del>
          </w:p>
        </w:tc>
      </w:tr>
    </w:tbl>
    <w:p w14:paraId="59E69173" w14:textId="7F0AB4F6" w:rsidR="00A17716" w:rsidRPr="00F458A0" w:rsidDel="00C5501A" w:rsidRDefault="00A17716" w:rsidP="00C5501A">
      <w:pPr>
        <w:pStyle w:val="StepIntro"/>
        <w:spacing w:before="0"/>
        <w:rPr>
          <w:del w:id="798" w:author="Author"/>
        </w:rPr>
      </w:pPr>
      <w:del w:id="799" w:author="Author">
        <w:r w:rsidRPr="00F458A0" w:rsidDel="00C5501A">
          <w:delText>eIV Payer Report</w:delText>
        </w:r>
      </w:del>
    </w:p>
    <w:p w14:paraId="195387FE" w14:textId="6AEE1EF6" w:rsidR="00CB0719" w:rsidRPr="00CB0719" w:rsidDel="00C5501A" w:rsidRDefault="00A17716" w:rsidP="00C5501A">
      <w:pPr>
        <w:pStyle w:val="BodyText"/>
        <w:spacing w:before="0" w:after="0"/>
        <w:rPr>
          <w:del w:id="800" w:author="Author"/>
        </w:rPr>
      </w:pPr>
      <w:del w:id="801" w:author="Author">
        <w:r w:rsidRPr="00F458A0" w:rsidDel="00C5501A">
          <w:rPr>
            <w:color w:val="000000"/>
          </w:rPr>
          <w:delText>Th</w:delText>
        </w:r>
        <w:r w:rsidR="00756B15" w:rsidDel="00C5501A">
          <w:rPr>
            <w:color w:val="000000"/>
          </w:rPr>
          <w:delText>e</w:delText>
        </w:r>
        <w:r w:rsidRPr="00F458A0" w:rsidDel="00C5501A">
          <w:rPr>
            <w:color w:val="000000"/>
          </w:rPr>
          <w:delText xml:space="preserve"> report</w:delText>
        </w:r>
        <w:r w:rsidR="00756B15" w:rsidDel="00C5501A">
          <w:rPr>
            <w:color w:val="000000"/>
          </w:rPr>
          <w:delText xml:space="preserve"> that follows</w:delText>
        </w:r>
        <w:r w:rsidRPr="00F458A0" w:rsidDel="00C5501A">
          <w:rPr>
            <w:color w:val="000000"/>
          </w:rPr>
          <w:delText xml:space="preserve"> is used to monitor the communication between VistA and the payers, including the types of error and warning messages that are received by VistA from the different payers.</w:delText>
        </w:r>
      </w:del>
    </w:p>
    <w:p w14:paraId="6D10B8DE" w14:textId="6857D117" w:rsidR="00A17716" w:rsidRPr="00A236D6" w:rsidDel="00C5501A" w:rsidRDefault="00A17716" w:rsidP="00C5501A">
      <w:pPr>
        <w:pStyle w:val="Caption"/>
        <w:spacing w:before="0" w:after="0"/>
        <w:rPr>
          <w:del w:id="802" w:author="Author"/>
          <w:rFonts w:ascii="Arial" w:hAnsi="Arial" w:cs="Arial"/>
        </w:rPr>
      </w:pPr>
      <w:del w:id="803"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23</w:delText>
        </w:r>
        <w:r w:rsidRPr="00A236D6" w:rsidDel="00C5501A">
          <w:rPr>
            <w:rFonts w:ascii="Arial" w:hAnsi="Arial" w:cs="Arial"/>
            <w:noProof/>
          </w:rPr>
          <w:fldChar w:fldCharType="end"/>
        </w:r>
        <w:r w:rsidRPr="00A236D6" w:rsidDel="00C5501A">
          <w:rPr>
            <w:rFonts w:ascii="Arial" w:hAnsi="Arial" w:cs="Arial"/>
          </w:rPr>
          <w:delText>: Different Types of Payers in Vista</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90"/>
        <w:gridCol w:w="2032"/>
        <w:gridCol w:w="1757"/>
        <w:gridCol w:w="1350"/>
      </w:tblGrid>
      <w:tr w:rsidR="00A17716" w:rsidRPr="00F458A0" w:rsidDel="00C5501A" w14:paraId="2E2E77B5" w14:textId="3DFBE9DB" w:rsidTr="00A17716">
        <w:trPr>
          <w:cantSplit/>
          <w:tblHeader/>
          <w:del w:id="804"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590FFC8" w14:textId="0BFD5AF3" w:rsidR="00A17716" w:rsidRPr="00F458A0" w:rsidDel="00C5501A" w:rsidRDefault="00A17716" w:rsidP="00C5501A">
            <w:pPr>
              <w:pStyle w:val="TableHeading"/>
              <w:spacing w:before="0" w:after="0"/>
              <w:rPr>
                <w:del w:id="805" w:author="Author"/>
              </w:rPr>
            </w:pPr>
            <w:del w:id="806"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B15B20" w14:textId="1196CC9C" w:rsidR="00A17716" w:rsidRPr="00F458A0" w:rsidDel="00C5501A" w:rsidRDefault="00A17716" w:rsidP="00C5501A">
            <w:pPr>
              <w:pStyle w:val="TableHeading"/>
              <w:spacing w:before="0" w:after="0"/>
              <w:rPr>
                <w:del w:id="807" w:author="Author"/>
              </w:rPr>
            </w:pPr>
            <w:del w:id="808"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D018855" w14:textId="61343637" w:rsidR="00A17716" w:rsidRPr="00F458A0" w:rsidDel="00C5501A" w:rsidRDefault="00A17716" w:rsidP="00C5501A">
            <w:pPr>
              <w:pStyle w:val="TableHeading"/>
              <w:spacing w:before="0" w:after="0"/>
              <w:rPr>
                <w:del w:id="809" w:author="Author"/>
              </w:rPr>
            </w:pPr>
            <w:del w:id="810"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ED7F714" w14:textId="2B10C901" w:rsidR="00A17716" w:rsidRPr="00F458A0" w:rsidDel="00C5501A" w:rsidRDefault="00A17716" w:rsidP="00C5501A">
            <w:pPr>
              <w:pStyle w:val="TableHeading"/>
              <w:spacing w:before="0" w:after="0"/>
              <w:rPr>
                <w:del w:id="811" w:author="Author"/>
              </w:rPr>
            </w:pPr>
            <w:del w:id="812" w:author="Author">
              <w:r w:rsidRPr="00F458A0" w:rsidDel="00C5501A">
                <w:delText>Read/Write</w:delText>
              </w:r>
            </w:del>
          </w:p>
        </w:tc>
      </w:tr>
      <w:tr w:rsidR="00A17716" w:rsidRPr="00F458A0" w:rsidDel="00C5501A" w14:paraId="2933D876" w14:textId="57099171" w:rsidTr="00A17716">
        <w:trPr>
          <w:cantSplit/>
          <w:del w:id="8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3327F" w14:textId="04473CC5" w:rsidR="00A17716" w:rsidRPr="00F458A0" w:rsidDel="00C5501A" w:rsidRDefault="00A17716" w:rsidP="00C5501A">
            <w:pPr>
              <w:pStyle w:val="TableText"/>
              <w:spacing w:before="0" w:after="0"/>
              <w:rPr>
                <w:del w:id="814" w:author="Author"/>
              </w:rPr>
            </w:pPr>
            <w:del w:id="815"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0083" w14:textId="3BF30C9C" w:rsidR="00A17716" w:rsidRPr="00F458A0" w:rsidDel="00C5501A" w:rsidRDefault="00A17716" w:rsidP="00C5501A">
            <w:pPr>
              <w:pStyle w:val="TableText"/>
              <w:spacing w:before="0" w:after="0"/>
              <w:rPr>
                <w:del w:id="816" w:author="Author"/>
              </w:rPr>
            </w:pPr>
            <w:del w:id="817" w:author="Author">
              <w:r w:rsidRPr="00F458A0" w:rsidDel="00C5501A">
                <w:delText>Payer [Inactive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7B48" w14:textId="76379B9A" w:rsidR="00A17716" w:rsidRPr="00F458A0" w:rsidDel="00C5501A" w:rsidRDefault="00A17716" w:rsidP="00C5501A">
            <w:pPr>
              <w:pStyle w:val="TableText"/>
              <w:spacing w:before="0" w:after="0"/>
              <w:rPr>
                <w:del w:id="818" w:author="Author"/>
              </w:rPr>
            </w:pPr>
            <w:del w:id="81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3CE4" w14:textId="4E596878" w:rsidR="00A17716" w:rsidRPr="00F458A0" w:rsidDel="00C5501A" w:rsidRDefault="00A17716" w:rsidP="00C5501A">
            <w:pPr>
              <w:pStyle w:val="TableText"/>
              <w:spacing w:before="0" w:after="0"/>
              <w:rPr>
                <w:del w:id="820" w:author="Author"/>
              </w:rPr>
            </w:pPr>
            <w:del w:id="821" w:author="Author">
              <w:r w:rsidRPr="00F458A0" w:rsidDel="00C5501A">
                <w:delText>R</w:delText>
              </w:r>
            </w:del>
          </w:p>
        </w:tc>
      </w:tr>
      <w:tr w:rsidR="00A17716" w:rsidRPr="00F458A0" w:rsidDel="00C5501A" w14:paraId="3856E5A9" w14:textId="716867CF" w:rsidTr="00A17716">
        <w:trPr>
          <w:cantSplit/>
          <w:del w:id="8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F458" w14:textId="251D91B1" w:rsidR="00A17716" w:rsidRPr="00F458A0" w:rsidDel="00C5501A" w:rsidRDefault="00A17716" w:rsidP="00C5501A">
            <w:pPr>
              <w:pStyle w:val="TableText"/>
              <w:spacing w:before="0" w:after="0"/>
              <w:rPr>
                <w:del w:id="823" w:author="Author"/>
              </w:rPr>
            </w:pPr>
            <w:del w:id="824"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1A6C4" w14:textId="7A6AED84" w:rsidR="00A17716" w:rsidRPr="00F458A0" w:rsidDel="00C5501A" w:rsidRDefault="00A17716" w:rsidP="00C5501A">
            <w:pPr>
              <w:pStyle w:val="TableText"/>
              <w:spacing w:before="0" w:after="0"/>
              <w:rPr>
                <w:del w:id="825" w:author="Author"/>
              </w:rPr>
            </w:pPr>
            <w:del w:id="826" w:author="Author">
              <w:r w:rsidRPr="00F458A0" w:rsidDel="00C5501A">
                <w:delText>Created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277C06" w14:textId="7326E653" w:rsidR="00A17716" w:rsidRPr="00F458A0" w:rsidDel="00C5501A" w:rsidRDefault="00A17716" w:rsidP="00C5501A">
            <w:pPr>
              <w:pStyle w:val="TableText"/>
              <w:spacing w:before="0" w:after="0"/>
              <w:rPr>
                <w:del w:id="82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DF5AE" w14:textId="365EE448" w:rsidR="00A17716" w:rsidRPr="00F458A0" w:rsidDel="00C5501A" w:rsidRDefault="00A17716" w:rsidP="00C5501A">
            <w:pPr>
              <w:pStyle w:val="TableText"/>
              <w:spacing w:before="0" w:after="0"/>
              <w:rPr>
                <w:del w:id="828" w:author="Author"/>
              </w:rPr>
            </w:pPr>
            <w:del w:id="829" w:author="Author">
              <w:r w:rsidRPr="00F458A0" w:rsidDel="00C5501A">
                <w:delText>R</w:delText>
              </w:r>
            </w:del>
          </w:p>
        </w:tc>
      </w:tr>
      <w:tr w:rsidR="00A17716" w:rsidRPr="00F458A0" w:rsidDel="00C5501A" w14:paraId="38070769" w14:textId="51DA3C6F" w:rsidTr="00A17716">
        <w:trPr>
          <w:cantSplit/>
          <w:del w:id="8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548E0" w14:textId="4D635F3E" w:rsidR="00A17716" w:rsidRPr="00F458A0" w:rsidDel="00C5501A" w:rsidRDefault="00A17716" w:rsidP="00C5501A">
            <w:pPr>
              <w:pStyle w:val="TableText"/>
              <w:spacing w:before="0" w:after="0"/>
              <w:rPr>
                <w:del w:id="831" w:author="Author"/>
              </w:rPr>
            </w:pPr>
            <w:del w:id="832"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9BA53" w14:textId="7849AEDA" w:rsidR="00A17716" w:rsidRPr="00F458A0" w:rsidDel="00C5501A" w:rsidRDefault="00A17716" w:rsidP="00C5501A">
            <w:pPr>
              <w:pStyle w:val="TableText"/>
              <w:spacing w:before="0" w:after="0"/>
              <w:rPr>
                <w:del w:id="833" w:author="Author"/>
              </w:rPr>
            </w:pPr>
            <w:del w:id="834" w:author="Author">
              <w:r w:rsidRPr="00F458A0" w:rsidDel="00C5501A">
                <w:delText xml:space="preserve">Cancel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DF338" w14:textId="3DC5DF86" w:rsidR="00A17716" w:rsidRPr="00F458A0" w:rsidDel="00C5501A" w:rsidRDefault="00A17716" w:rsidP="00C5501A">
            <w:pPr>
              <w:pStyle w:val="TableText"/>
              <w:spacing w:before="0" w:after="0"/>
              <w:rPr>
                <w:del w:id="83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888DB" w14:textId="6B1CFB1B" w:rsidR="00A17716" w:rsidRPr="00F458A0" w:rsidDel="00C5501A" w:rsidRDefault="00A17716" w:rsidP="00C5501A">
            <w:pPr>
              <w:pStyle w:val="TableText"/>
              <w:spacing w:before="0" w:after="0"/>
              <w:rPr>
                <w:del w:id="836" w:author="Author"/>
              </w:rPr>
            </w:pPr>
            <w:del w:id="837" w:author="Author">
              <w:r w:rsidRPr="00F458A0" w:rsidDel="00C5501A">
                <w:delText>R</w:delText>
              </w:r>
            </w:del>
          </w:p>
        </w:tc>
      </w:tr>
      <w:tr w:rsidR="00A17716" w:rsidRPr="00F458A0" w:rsidDel="00C5501A" w14:paraId="454B3D8D" w14:textId="33A0509D" w:rsidTr="00A17716">
        <w:trPr>
          <w:cantSplit/>
          <w:del w:id="8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4166C" w14:textId="3C4D5174" w:rsidR="00A17716" w:rsidRPr="00F458A0" w:rsidDel="00C5501A" w:rsidRDefault="00A17716" w:rsidP="00C5501A">
            <w:pPr>
              <w:pStyle w:val="TableText"/>
              <w:spacing w:before="0" w:after="0"/>
              <w:rPr>
                <w:del w:id="839" w:author="Author"/>
              </w:rPr>
            </w:pPr>
            <w:del w:id="840"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CE775" w14:textId="7D3AB4E4" w:rsidR="00A17716" w:rsidRPr="00F458A0" w:rsidDel="00C5501A" w:rsidRDefault="00A17716" w:rsidP="00C5501A">
            <w:pPr>
              <w:pStyle w:val="TableText"/>
              <w:spacing w:before="0" w:after="0"/>
              <w:rPr>
                <w:del w:id="841" w:author="Author"/>
              </w:rPr>
            </w:pPr>
            <w:del w:id="842" w:author="Author">
              <w:r w:rsidRPr="00F458A0" w:rsidDel="00C5501A">
                <w:delText xml:space="preserve">Queued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D82C27" w14:textId="503A824B" w:rsidR="00A17716" w:rsidRPr="00F458A0" w:rsidDel="00C5501A" w:rsidRDefault="00A17716" w:rsidP="00C5501A">
            <w:pPr>
              <w:pStyle w:val="TableText"/>
              <w:spacing w:before="0" w:after="0"/>
              <w:rPr>
                <w:del w:id="84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229F6F" w14:textId="6FA54DA3" w:rsidR="00A17716" w:rsidRPr="00F458A0" w:rsidDel="00C5501A" w:rsidRDefault="00A17716" w:rsidP="00C5501A">
            <w:pPr>
              <w:pStyle w:val="TableText"/>
              <w:spacing w:before="0" w:after="0"/>
              <w:rPr>
                <w:del w:id="844" w:author="Author"/>
              </w:rPr>
            </w:pPr>
            <w:del w:id="845" w:author="Author">
              <w:r w:rsidRPr="00F458A0" w:rsidDel="00C5501A">
                <w:delText>R</w:delText>
              </w:r>
            </w:del>
          </w:p>
        </w:tc>
      </w:tr>
      <w:tr w:rsidR="00A17716" w:rsidRPr="00F458A0" w:rsidDel="00C5501A" w14:paraId="3556867A" w14:textId="08FAF5A4" w:rsidTr="00A17716">
        <w:trPr>
          <w:cantSplit/>
          <w:del w:id="8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532AC" w14:textId="28416E2E" w:rsidR="00A17716" w:rsidRPr="00F458A0" w:rsidDel="00C5501A" w:rsidRDefault="00A17716" w:rsidP="00C5501A">
            <w:pPr>
              <w:pStyle w:val="TableText"/>
              <w:spacing w:before="0" w:after="0"/>
              <w:rPr>
                <w:del w:id="847" w:author="Author"/>
              </w:rPr>
            </w:pPr>
            <w:del w:id="848"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5D243" w14:textId="56C4A8AF" w:rsidR="00A17716" w:rsidRPr="00F458A0" w:rsidDel="00C5501A" w:rsidRDefault="00A17716" w:rsidP="00C5501A">
            <w:pPr>
              <w:pStyle w:val="TableText"/>
              <w:spacing w:before="0" w:after="0"/>
              <w:rPr>
                <w:del w:id="849" w:author="Author"/>
              </w:rPr>
            </w:pPr>
            <w:del w:id="850" w:author="Author">
              <w:r w:rsidRPr="00F458A0" w:rsidDel="00C5501A">
                <w:delText>1st Att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05631" w14:textId="518828C0" w:rsidR="00A17716" w:rsidRPr="00F458A0" w:rsidDel="00C5501A" w:rsidRDefault="00A17716" w:rsidP="00C5501A">
            <w:pPr>
              <w:pStyle w:val="TableText"/>
              <w:spacing w:before="0" w:after="0"/>
              <w:rPr>
                <w:del w:id="85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76767" w14:textId="6F902C28" w:rsidR="00A17716" w:rsidRPr="00F458A0" w:rsidDel="00C5501A" w:rsidRDefault="00A17716" w:rsidP="00C5501A">
            <w:pPr>
              <w:pStyle w:val="TableText"/>
              <w:spacing w:before="0" w:after="0"/>
              <w:rPr>
                <w:del w:id="852" w:author="Author"/>
              </w:rPr>
            </w:pPr>
            <w:del w:id="853" w:author="Author">
              <w:r w:rsidRPr="00F458A0" w:rsidDel="00C5501A">
                <w:delText>R</w:delText>
              </w:r>
            </w:del>
          </w:p>
        </w:tc>
      </w:tr>
      <w:tr w:rsidR="00A17716" w:rsidRPr="00F458A0" w:rsidDel="00C5501A" w14:paraId="65CB9E45" w14:textId="711736C8" w:rsidTr="00A17716">
        <w:trPr>
          <w:cantSplit/>
          <w:del w:id="8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71C8AA" w14:textId="1EAE58D7" w:rsidR="00A17716" w:rsidRPr="00F458A0" w:rsidDel="00C5501A" w:rsidRDefault="00A17716" w:rsidP="00C5501A">
            <w:pPr>
              <w:pStyle w:val="TableText"/>
              <w:spacing w:before="0" w:after="0"/>
              <w:rPr>
                <w:del w:id="855" w:author="Author"/>
              </w:rPr>
            </w:pPr>
            <w:del w:id="856"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C1380" w14:textId="2192F5CA" w:rsidR="00A17716" w:rsidRPr="00F458A0" w:rsidDel="00C5501A" w:rsidRDefault="00A17716" w:rsidP="00C5501A">
            <w:pPr>
              <w:pStyle w:val="TableText"/>
              <w:spacing w:before="0" w:after="0"/>
              <w:rPr>
                <w:del w:id="857" w:author="Author"/>
              </w:rPr>
            </w:pPr>
            <w:del w:id="858" w:author="Author">
              <w:r w:rsidRPr="00F458A0" w:rsidDel="00C5501A">
                <w:delText xml:space="preserve">Retry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E4FF" w14:textId="1DEC1D61" w:rsidR="00A17716" w:rsidRPr="00F458A0" w:rsidDel="00C5501A" w:rsidRDefault="00A17716" w:rsidP="00C5501A">
            <w:pPr>
              <w:pStyle w:val="TableText"/>
              <w:spacing w:before="0" w:after="0"/>
              <w:rPr>
                <w:del w:id="85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020021" w14:textId="062FC14C" w:rsidR="00A17716" w:rsidRPr="00F458A0" w:rsidDel="00C5501A" w:rsidRDefault="00A17716" w:rsidP="00C5501A">
            <w:pPr>
              <w:pStyle w:val="TableText"/>
              <w:spacing w:before="0" w:after="0"/>
              <w:rPr>
                <w:del w:id="860" w:author="Author"/>
              </w:rPr>
            </w:pPr>
            <w:del w:id="861" w:author="Author">
              <w:r w:rsidRPr="00F458A0" w:rsidDel="00C5501A">
                <w:delText>R</w:delText>
              </w:r>
            </w:del>
          </w:p>
        </w:tc>
      </w:tr>
      <w:tr w:rsidR="00A17716" w:rsidRPr="00F458A0" w:rsidDel="00C5501A" w14:paraId="2FF07128" w14:textId="4C055E69" w:rsidTr="00A17716">
        <w:trPr>
          <w:cantSplit/>
          <w:del w:id="8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3A451" w14:textId="229D7D03" w:rsidR="00A17716" w:rsidRPr="00F458A0" w:rsidDel="00C5501A" w:rsidRDefault="00A17716" w:rsidP="00C5501A">
            <w:pPr>
              <w:pStyle w:val="TableText"/>
              <w:spacing w:before="0" w:after="0"/>
              <w:rPr>
                <w:del w:id="863" w:author="Author"/>
              </w:rPr>
            </w:pPr>
            <w:del w:id="864"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39CCF" w14:textId="0ED1945D" w:rsidR="00A17716" w:rsidRPr="00F458A0" w:rsidDel="00C5501A" w:rsidRDefault="00A17716" w:rsidP="00C5501A">
            <w:pPr>
              <w:pStyle w:val="TableText"/>
              <w:spacing w:before="0" w:after="0"/>
              <w:rPr>
                <w:del w:id="865" w:author="Author"/>
              </w:rPr>
            </w:pPr>
            <w:del w:id="866" w:author="Author">
              <w:r w:rsidRPr="00F458A0" w:rsidDel="00C5501A">
                <w:delText xml:space="preserve">Good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35B76" w14:textId="19357713" w:rsidR="00A17716" w:rsidRPr="00F458A0" w:rsidDel="00C5501A" w:rsidRDefault="00A17716" w:rsidP="00C5501A">
            <w:pPr>
              <w:pStyle w:val="TableText"/>
              <w:spacing w:before="0" w:after="0"/>
              <w:rPr>
                <w:del w:id="86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8826D" w14:textId="3325CBBA" w:rsidR="00A17716" w:rsidRPr="00F458A0" w:rsidDel="00C5501A" w:rsidRDefault="00A17716" w:rsidP="00C5501A">
            <w:pPr>
              <w:pStyle w:val="TableText"/>
              <w:spacing w:before="0" w:after="0"/>
              <w:rPr>
                <w:del w:id="868" w:author="Author"/>
              </w:rPr>
            </w:pPr>
            <w:del w:id="869" w:author="Author">
              <w:r w:rsidRPr="00F458A0" w:rsidDel="00C5501A">
                <w:delText>R</w:delText>
              </w:r>
            </w:del>
          </w:p>
        </w:tc>
      </w:tr>
      <w:tr w:rsidR="00A17716" w:rsidRPr="00F458A0" w:rsidDel="00C5501A" w14:paraId="07A0BD0F" w14:textId="209DB98D" w:rsidTr="00A17716">
        <w:trPr>
          <w:cantSplit/>
          <w:del w:id="87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1D20A" w14:textId="0503B2B2" w:rsidR="00A17716" w:rsidRPr="00F458A0" w:rsidDel="00C5501A" w:rsidRDefault="00A17716" w:rsidP="00C5501A">
            <w:pPr>
              <w:pStyle w:val="TableText"/>
              <w:spacing w:before="0" w:after="0"/>
              <w:rPr>
                <w:del w:id="871" w:author="Author"/>
              </w:rPr>
            </w:pPr>
            <w:del w:id="872"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3A08D" w14:textId="79EB1440" w:rsidR="00A17716" w:rsidRPr="00F458A0" w:rsidDel="00C5501A" w:rsidRDefault="00A17716" w:rsidP="00C5501A">
            <w:pPr>
              <w:pStyle w:val="TableText"/>
              <w:spacing w:before="0" w:after="0"/>
              <w:rPr>
                <w:del w:id="873" w:author="Author"/>
              </w:rPr>
            </w:pPr>
            <w:del w:id="874" w:author="Author">
              <w:r w:rsidRPr="00F458A0" w:rsidDel="00C5501A">
                <w:delText xml:space="preserve">Error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30FAD" w14:textId="4A74E74A" w:rsidR="00A17716" w:rsidRPr="00F458A0" w:rsidDel="00C5501A" w:rsidRDefault="00A17716" w:rsidP="00C5501A">
            <w:pPr>
              <w:pStyle w:val="TableText"/>
              <w:spacing w:before="0" w:after="0"/>
              <w:rPr>
                <w:del w:id="87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D1A25" w14:textId="01D9EE75" w:rsidR="00A17716" w:rsidRPr="00F458A0" w:rsidDel="00C5501A" w:rsidRDefault="00A17716" w:rsidP="00C5501A">
            <w:pPr>
              <w:pStyle w:val="TableText"/>
              <w:spacing w:before="0" w:after="0"/>
              <w:rPr>
                <w:del w:id="876" w:author="Author"/>
              </w:rPr>
            </w:pPr>
            <w:del w:id="877" w:author="Author">
              <w:r w:rsidRPr="00F458A0" w:rsidDel="00C5501A">
                <w:delText>R</w:delText>
              </w:r>
            </w:del>
          </w:p>
        </w:tc>
      </w:tr>
      <w:tr w:rsidR="00A17716" w:rsidRPr="00F458A0" w:rsidDel="00C5501A" w14:paraId="2A7CA97C" w14:textId="1684A241" w:rsidTr="00A17716">
        <w:trPr>
          <w:cantSplit/>
          <w:del w:id="87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1A418" w14:textId="5DE40ECB" w:rsidR="00A17716" w:rsidRPr="00F458A0" w:rsidDel="00C5501A" w:rsidRDefault="00A17716" w:rsidP="00C5501A">
            <w:pPr>
              <w:pStyle w:val="TableText"/>
              <w:spacing w:before="0" w:after="0"/>
              <w:rPr>
                <w:del w:id="879" w:author="Author"/>
              </w:rPr>
            </w:pPr>
            <w:del w:id="880"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80F6AC" w14:textId="111877E9" w:rsidR="00A17716" w:rsidRPr="00F458A0" w:rsidDel="00C5501A" w:rsidRDefault="00A17716" w:rsidP="00C5501A">
            <w:pPr>
              <w:pStyle w:val="TableText"/>
              <w:spacing w:before="0" w:after="0"/>
              <w:rPr>
                <w:del w:id="881" w:author="Author"/>
              </w:rPr>
            </w:pPr>
            <w:del w:id="882"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40909" w14:textId="72BCEA47" w:rsidR="00A17716" w:rsidRPr="00F458A0" w:rsidDel="00C5501A" w:rsidRDefault="00A17716" w:rsidP="00C5501A">
            <w:pPr>
              <w:pStyle w:val="TableText"/>
              <w:spacing w:before="0" w:after="0"/>
              <w:rPr>
                <w:del w:id="88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B9554" w14:textId="54748E51" w:rsidR="00A17716" w:rsidRPr="00F458A0" w:rsidDel="00C5501A" w:rsidRDefault="00A17716" w:rsidP="00C5501A">
            <w:pPr>
              <w:pStyle w:val="TableText"/>
              <w:spacing w:before="0" w:after="0"/>
              <w:rPr>
                <w:del w:id="884" w:author="Author"/>
              </w:rPr>
            </w:pPr>
            <w:del w:id="885" w:author="Author">
              <w:r w:rsidRPr="00F458A0" w:rsidDel="00C5501A">
                <w:delText>R</w:delText>
              </w:r>
            </w:del>
          </w:p>
        </w:tc>
      </w:tr>
      <w:tr w:rsidR="00A17716" w:rsidRPr="00F458A0" w:rsidDel="00C5501A" w14:paraId="24E78220" w14:textId="6CA0EA22" w:rsidTr="00A17716">
        <w:trPr>
          <w:cantSplit/>
          <w:del w:id="8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EB817" w14:textId="79514F82" w:rsidR="00A17716" w:rsidRPr="00F458A0" w:rsidDel="00C5501A" w:rsidRDefault="00A17716" w:rsidP="00C5501A">
            <w:pPr>
              <w:pStyle w:val="TableText"/>
              <w:spacing w:before="0" w:after="0"/>
              <w:rPr>
                <w:del w:id="887" w:author="Author"/>
              </w:rPr>
            </w:pPr>
            <w:del w:id="888"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90D1F" w14:textId="3F641B66" w:rsidR="00A17716" w:rsidRPr="00F458A0" w:rsidDel="00C5501A" w:rsidRDefault="00A17716" w:rsidP="00C5501A">
            <w:pPr>
              <w:pStyle w:val="TableText"/>
              <w:spacing w:before="0" w:after="0"/>
              <w:rPr>
                <w:del w:id="889" w:author="Author"/>
              </w:rPr>
            </w:pPr>
            <w:del w:id="890" w:author="Author">
              <w:r w:rsidRPr="00F458A0" w:rsidDel="00C5501A">
                <w:delText xml:space="preserve">Timeout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90BAB" w14:textId="7E7BE48E" w:rsidR="00A17716" w:rsidRPr="00F458A0" w:rsidDel="00C5501A" w:rsidRDefault="00A17716" w:rsidP="00C5501A">
            <w:pPr>
              <w:pStyle w:val="TableText"/>
              <w:spacing w:before="0" w:after="0"/>
              <w:rPr>
                <w:del w:id="89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B17BCF" w14:textId="71FC06E1" w:rsidR="00A17716" w:rsidRPr="00F458A0" w:rsidDel="00C5501A" w:rsidRDefault="00A17716" w:rsidP="00C5501A">
            <w:pPr>
              <w:pStyle w:val="TableText"/>
              <w:spacing w:before="0" w:after="0"/>
              <w:rPr>
                <w:del w:id="892" w:author="Author"/>
              </w:rPr>
            </w:pPr>
            <w:del w:id="893" w:author="Author">
              <w:r w:rsidRPr="00F458A0" w:rsidDel="00C5501A">
                <w:delText>R</w:delText>
              </w:r>
            </w:del>
          </w:p>
        </w:tc>
      </w:tr>
      <w:tr w:rsidR="00A17716" w:rsidRPr="00F458A0" w:rsidDel="00C5501A" w14:paraId="31551E16" w14:textId="608E0557" w:rsidTr="00A17716">
        <w:trPr>
          <w:cantSplit/>
          <w:del w:id="8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77DBDE" w14:textId="7443190D" w:rsidR="00A17716" w:rsidRPr="00F458A0" w:rsidDel="00C5501A" w:rsidRDefault="00A17716" w:rsidP="00C5501A">
            <w:pPr>
              <w:pStyle w:val="TableText"/>
              <w:spacing w:before="0" w:after="0"/>
              <w:rPr>
                <w:del w:id="895" w:author="Author"/>
              </w:rPr>
            </w:pPr>
            <w:del w:id="896"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AB01B" w14:textId="4D250DEB" w:rsidR="00A17716" w:rsidRPr="00F458A0" w:rsidDel="00C5501A" w:rsidRDefault="00A17716" w:rsidP="00C5501A">
            <w:pPr>
              <w:pStyle w:val="TableText"/>
              <w:spacing w:before="0" w:after="0"/>
              <w:rPr>
                <w:del w:id="897" w:author="Author"/>
              </w:rPr>
            </w:pPr>
            <w:del w:id="898" w:author="Author">
              <w:r w:rsidRPr="00F458A0" w:rsidDel="00C5501A">
                <w:delText>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3018E" w14:textId="2193D680" w:rsidR="00A17716" w:rsidRPr="00F458A0" w:rsidDel="00C5501A" w:rsidRDefault="00A17716" w:rsidP="00C5501A">
            <w:pPr>
              <w:pStyle w:val="TableText"/>
              <w:spacing w:before="0" w:after="0"/>
              <w:rPr>
                <w:del w:id="89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F8745" w14:textId="3F98B614" w:rsidR="00A17716" w:rsidRPr="00F458A0" w:rsidDel="00C5501A" w:rsidRDefault="00A17716" w:rsidP="00C5501A">
            <w:pPr>
              <w:pStyle w:val="TableText"/>
              <w:spacing w:before="0" w:after="0"/>
              <w:rPr>
                <w:del w:id="900" w:author="Author"/>
              </w:rPr>
            </w:pPr>
            <w:del w:id="901" w:author="Author">
              <w:r w:rsidRPr="00F458A0" w:rsidDel="00C5501A">
                <w:delText>R</w:delText>
              </w:r>
            </w:del>
          </w:p>
        </w:tc>
      </w:tr>
    </w:tbl>
    <w:p w14:paraId="5A0E6A26" w14:textId="3122174D" w:rsidR="00CB0719" w:rsidDel="00C5501A" w:rsidRDefault="00A17716" w:rsidP="00C5501A">
      <w:pPr>
        <w:pStyle w:val="TableHeading"/>
        <w:spacing w:before="0" w:after="0"/>
        <w:rPr>
          <w:del w:id="902" w:author="Author"/>
        </w:rPr>
      </w:pPr>
      <w:del w:id="903" w:author="Author">
        <w:r w:rsidRPr="00F458A0" w:rsidDel="00C5501A">
          <w:delText>Medicare Potential Insurance Worklist - Potential COB Worklist/Re</w:delText>
        </w:r>
      </w:del>
    </w:p>
    <w:p w14:paraId="21790038" w14:textId="55905514" w:rsidR="00CB0719" w:rsidRPr="00CB0719" w:rsidDel="00C5501A" w:rsidRDefault="00CB0719" w:rsidP="00C5501A">
      <w:pPr>
        <w:pStyle w:val="BodyText"/>
        <w:spacing w:before="0" w:after="0"/>
        <w:rPr>
          <w:del w:id="904" w:author="Author"/>
        </w:rPr>
      </w:pPr>
      <w:bookmarkStart w:id="905" w:name="_Toc522105350"/>
      <w:bookmarkStart w:id="906" w:name="_Hlk522106261"/>
      <w:del w:id="907" w:author="Author">
        <w:r w:rsidRPr="00CB0719" w:rsidDel="00C5501A">
          <w:delText xml:space="preserve">This report is used to create a list of those patients whom Medicare has identified in a 271 HL7 response message as having insurance subsequent to their Medicare (Table </w:delText>
        </w:r>
        <w:r w:rsidR="00D54707" w:rsidDel="00C5501A">
          <w:fldChar w:fldCharType="begin"/>
        </w:r>
        <w:r w:rsidR="00D54707" w:rsidDel="00C5501A">
          <w:delInstrText xml:space="preserve"> SEQ Table \* ARABIC </w:delInstrText>
        </w:r>
        <w:r w:rsidR="00D54707" w:rsidDel="00C5501A">
          <w:fldChar w:fldCharType="separate"/>
        </w:r>
        <w:r w:rsidRPr="00CB0719" w:rsidDel="00C5501A">
          <w:delText>24</w:delText>
        </w:r>
        <w:r w:rsidR="00D54707" w:rsidDel="00C5501A">
          <w:fldChar w:fldCharType="end"/>
        </w:r>
        <w:r w:rsidRPr="00CB0719" w:rsidDel="00C5501A">
          <w:delText>: Patients with Secondary Insurance to Medicare)</w:delText>
        </w:r>
        <w:bookmarkEnd w:id="905"/>
      </w:del>
    </w:p>
    <w:bookmarkEnd w:id="906"/>
    <w:p w14:paraId="0337F66F" w14:textId="3835CA3C" w:rsidR="00A17716" w:rsidRPr="00F458A0" w:rsidDel="00C5501A" w:rsidRDefault="00A17716" w:rsidP="00C5501A">
      <w:pPr>
        <w:pStyle w:val="TableHeading"/>
        <w:spacing w:before="0" w:after="0"/>
        <w:rPr>
          <w:del w:id="908" w:author="Author"/>
        </w:rPr>
      </w:pPr>
      <w:del w:id="909" w:author="Author">
        <w:r w:rsidRPr="00F458A0" w:rsidDel="00C5501A">
          <w:delText>port </w:delText>
        </w:r>
      </w:del>
    </w:p>
    <w:p w14:paraId="31F6C607" w14:textId="38ADB116" w:rsidR="00A17716" w:rsidRPr="00A236D6" w:rsidDel="00C5501A" w:rsidRDefault="00A17716" w:rsidP="00C5501A">
      <w:pPr>
        <w:pStyle w:val="Caption"/>
        <w:spacing w:before="0" w:after="0"/>
        <w:rPr>
          <w:del w:id="910" w:author="Author"/>
          <w:rFonts w:ascii="Arial" w:hAnsi="Arial" w:cs="Arial"/>
        </w:rPr>
      </w:pPr>
      <w:del w:id="911"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24</w:delText>
        </w:r>
        <w:r w:rsidRPr="00A236D6" w:rsidDel="00C5501A">
          <w:rPr>
            <w:rFonts w:ascii="Arial" w:hAnsi="Arial" w:cs="Arial"/>
            <w:noProof/>
          </w:rPr>
          <w:fldChar w:fldCharType="end"/>
        </w:r>
        <w:r w:rsidRPr="00A236D6" w:rsidDel="00C5501A">
          <w:rPr>
            <w:rFonts w:ascii="Arial" w:hAnsi="Arial" w:cs="Arial"/>
          </w:rPr>
          <w:delText>: Patients with Secondary Insurance to Medicare</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36"/>
        <w:gridCol w:w="3297"/>
        <w:gridCol w:w="1757"/>
        <w:gridCol w:w="1350"/>
      </w:tblGrid>
      <w:tr w:rsidR="00A17716" w:rsidRPr="00F458A0" w:rsidDel="00C5501A" w14:paraId="6B43FAD4" w14:textId="281E7504" w:rsidTr="00A17716">
        <w:trPr>
          <w:cantSplit/>
          <w:tblHeader/>
          <w:del w:id="91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317BB6E" w14:textId="7A6F7A3F" w:rsidR="00A17716" w:rsidRPr="00F458A0" w:rsidDel="00C5501A" w:rsidRDefault="00A17716" w:rsidP="00C5501A">
            <w:pPr>
              <w:pStyle w:val="TableHeading"/>
              <w:spacing w:before="0" w:after="0"/>
              <w:rPr>
                <w:del w:id="913" w:author="Author"/>
              </w:rPr>
            </w:pPr>
            <w:del w:id="914"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07E5057" w14:textId="21B1BA40" w:rsidR="00A17716" w:rsidRPr="00F458A0" w:rsidDel="00C5501A" w:rsidRDefault="00A17716" w:rsidP="00C5501A">
            <w:pPr>
              <w:pStyle w:val="TableHeading"/>
              <w:spacing w:before="0" w:after="0"/>
              <w:rPr>
                <w:del w:id="915" w:author="Author"/>
              </w:rPr>
            </w:pPr>
            <w:del w:id="91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DCEA3B" w14:textId="3A42EA5D" w:rsidR="00A17716" w:rsidRPr="00F458A0" w:rsidDel="00C5501A" w:rsidRDefault="00A17716" w:rsidP="00C5501A">
            <w:pPr>
              <w:pStyle w:val="TableHeading"/>
              <w:spacing w:before="0" w:after="0"/>
              <w:rPr>
                <w:del w:id="917" w:author="Author"/>
              </w:rPr>
            </w:pPr>
            <w:del w:id="91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E129DFE" w14:textId="3425C5B5" w:rsidR="00A17716" w:rsidRPr="00F458A0" w:rsidDel="00C5501A" w:rsidRDefault="00A17716" w:rsidP="00C5501A">
            <w:pPr>
              <w:pStyle w:val="TableHeading"/>
              <w:spacing w:before="0" w:after="0"/>
              <w:rPr>
                <w:del w:id="919" w:author="Author"/>
              </w:rPr>
            </w:pPr>
            <w:del w:id="920" w:author="Author">
              <w:r w:rsidRPr="00F458A0" w:rsidDel="00C5501A">
                <w:delText>Read/Write</w:delText>
              </w:r>
            </w:del>
          </w:p>
        </w:tc>
      </w:tr>
      <w:tr w:rsidR="00A17716" w:rsidRPr="00F458A0" w:rsidDel="00C5501A" w14:paraId="50F48E6B" w14:textId="47AE9EAB" w:rsidTr="00A17716">
        <w:trPr>
          <w:cantSplit/>
          <w:del w:id="9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FA83E3" w14:textId="337BE023" w:rsidR="00A17716" w:rsidRPr="00F458A0" w:rsidDel="00C5501A" w:rsidRDefault="00A17716" w:rsidP="00C5501A">
            <w:pPr>
              <w:pStyle w:val="TableText"/>
              <w:spacing w:before="0" w:after="0"/>
              <w:rPr>
                <w:del w:id="922" w:author="Author"/>
              </w:rPr>
            </w:pPr>
            <w:del w:id="923"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27276" w14:textId="325275B5" w:rsidR="00A17716" w:rsidRPr="00F458A0" w:rsidDel="00C5501A" w:rsidRDefault="00A17716" w:rsidP="00C5501A">
            <w:pPr>
              <w:pStyle w:val="TableText"/>
              <w:spacing w:before="0" w:after="0"/>
              <w:rPr>
                <w:del w:id="924" w:author="Author"/>
              </w:rPr>
            </w:pPr>
            <w:del w:id="925"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DC7ED" w14:textId="207A762D" w:rsidR="00A17716" w:rsidRPr="00F458A0" w:rsidDel="00C5501A" w:rsidRDefault="00A17716" w:rsidP="00C5501A">
            <w:pPr>
              <w:pStyle w:val="TableText"/>
              <w:spacing w:before="0" w:after="0"/>
              <w:rPr>
                <w:del w:id="926" w:author="Author"/>
              </w:rPr>
            </w:pPr>
            <w:del w:id="92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BB8545" w14:textId="15145286" w:rsidR="00A17716" w:rsidRPr="00F458A0" w:rsidDel="00C5501A" w:rsidRDefault="00A17716" w:rsidP="00C5501A">
            <w:pPr>
              <w:pStyle w:val="TableText"/>
              <w:spacing w:before="0" w:after="0"/>
              <w:rPr>
                <w:del w:id="928" w:author="Author"/>
              </w:rPr>
            </w:pPr>
            <w:del w:id="929" w:author="Author">
              <w:r w:rsidRPr="00F458A0" w:rsidDel="00C5501A">
                <w:delText>R</w:delText>
              </w:r>
            </w:del>
          </w:p>
        </w:tc>
      </w:tr>
      <w:tr w:rsidR="00A17716" w:rsidRPr="00F458A0" w:rsidDel="00C5501A" w14:paraId="4D843E29" w14:textId="2734496A" w:rsidTr="00A17716">
        <w:trPr>
          <w:cantSplit/>
          <w:del w:id="9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87D5B" w14:textId="1109E49C" w:rsidR="00A17716" w:rsidRPr="00F458A0" w:rsidDel="00C5501A" w:rsidRDefault="00A17716" w:rsidP="00C5501A">
            <w:pPr>
              <w:pStyle w:val="TableText"/>
              <w:spacing w:before="0" w:after="0"/>
              <w:rPr>
                <w:del w:id="931" w:author="Author"/>
              </w:rPr>
            </w:pPr>
            <w:del w:id="932"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DE7C5" w14:textId="4393EA05" w:rsidR="00A17716" w:rsidRPr="00F458A0" w:rsidDel="00C5501A" w:rsidRDefault="00A17716" w:rsidP="00C5501A">
            <w:pPr>
              <w:pStyle w:val="TableText"/>
              <w:spacing w:before="0" w:after="0"/>
              <w:rPr>
                <w:del w:id="933" w:author="Author"/>
              </w:rPr>
            </w:pPr>
            <w:del w:id="934"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156FF" w14:textId="1C85A83F" w:rsidR="00A17716" w:rsidRPr="00F458A0" w:rsidDel="00C5501A" w:rsidRDefault="00A17716" w:rsidP="00C5501A">
            <w:pPr>
              <w:pStyle w:val="TableText"/>
              <w:spacing w:before="0" w:after="0"/>
              <w:rPr>
                <w:del w:id="935" w:author="Author"/>
              </w:rPr>
            </w:pPr>
            <w:del w:id="93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33BA" w14:textId="4E9437FA" w:rsidR="00A17716" w:rsidRPr="00F458A0" w:rsidDel="00C5501A" w:rsidRDefault="00A17716" w:rsidP="00C5501A">
            <w:pPr>
              <w:pStyle w:val="TableText"/>
              <w:spacing w:before="0" w:after="0"/>
              <w:rPr>
                <w:del w:id="937" w:author="Author"/>
              </w:rPr>
            </w:pPr>
            <w:del w:id="938" w:author="Author">
              <w:r w:rsidRPr="00F458A0" w:rsidDel="00C5501A">
                <w:delText>R</w:delText>
              </w:r>
            </w:del>
          </w:p>
        </w:tc>
      </w:tr>
      <w:tr w:rsidR="00A17716" w:rsidRPr="00F458A0" w:rsidDel="00C5501A" w14:paraId="347ADB05" w14:textId="6A384544" w:rsidTr="00A17716">
        <w:trPr>
          <w:cantSplit/>
          <w:del w:id="9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191B2" w14:textId="1BF127F3" w:rsidR="00A17716" w:rsidRPr="00F458A0" w:rsidDel="00C5501A" w:rsidRDefault="00A17716" w:rsidP="00C5501A">
            <w:pPr>
              <w:pStyle w:val="TableText"/>
              <w:spacing w:before="0" w:after="0"/>
              <w:rPr>
                <w:del w:id="940" w:author="Author"/>
              </w:rPr>
            </w:pPr>
            <w:del w:id="941"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F3B99" w14:textId="0D9650D9" w:rsidR="00A17716" w:rsidRPr="00F458A0" w:rsidDel="00C5501A" w:rsidRDefault="00A17716" w:rsidP="00C5501A">
            <w:pPr>
              <w:pStyle w:val="TableText"/>
              <w:spacing w:before="0" w:after="0"/>
              <w:rPr>
                <w:del w:id="942" w:author="Author"/>
              </w:rPr>
            </w:pPr>
            <w:del w:id="943" w:author="Author">
              <w:r w:rsidRPr="00F458A0" w:rsidDel="00C5501A">
                <w:delText>Payer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E1F91" w14:textId="5AA857D1" w:rsidR="00A17716" w:rsidRPr="00F458A0" w:rsidDel="00C5501A" w:rsidRDefault="00A17716" w:rsidP="00C5501A">
            <w:pPr>
              <w:pStyle w:val="TableText"/>
              <w:spacing w:before="0" w:after="0"/>
              <w:rPr>
                <w:del w:id="94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DE659" w14:textId="073DD59B" w:rsidR="00A17716" w:rsidRPr="00F458A0" w:rsidDel="00C5501A" w:rsidRDefault="00A17716" w:rsidP="00C5501A">
            <w:pPr>
              <w:pStyle w:val="TableText"/>
              <w:spacing w:before="0" w:after="0"/>
              <w:rPr>
                <w:del w:id="945" w:author="Author"/>
              </w:rPr>
            </w:pPr>
            <w:del w:id="946" w:author="Author">
              <w:r w:rsidRPr="00F458A0" w:rsidDel="00C5501A">
                <w:delText>R</w:delText>
              </w:r>
            </w:del>
          </w:p>
        </w:tc>
      </w:tr>
      <w:tr w:rsidR="00A17716" w:rsidRPr="00F458A0" w:rsidDel="00C5501A" w14:paraId="6658F2B7" w14:textId="5677B642" w:rsidTr="00A17716">
        <w:trPr>
          <w:cantSplit/>
          <w:del w:id="9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11DDD" w14:textId="4E3D4593" w:rsidR="00A17716" w:rsidRPr="00F458A0" w:rsidDel="00C5501A" w:rsidRDefault="00A17716" w:rsidP="00C5501A">
            <w:pPr>
              <w:pStyle w:val="TableText"/>
              <w:spacing w:before="0" w:after="0"/>
              <w:rPr>
                <w:del w:id="948" w:author="Author"/>
              </w:rPr>
            </w:pPr>
            <w:del w:id="949"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39954" w14:textId="1FA303C7" w:rsidR="00A17716" w:rsidRPr="00F458A0" w:rsidDel="00C5501A" w:rsidRDefault="00A17716" w:rsidP="00C5501A">
            <w:pPr>
              <w:pStyle w:val="TableText"/>
              <w:spacing w:before="0" w:after="0"/>
              <w:rPr>
                <w:del w:id="950" w:author="Author"/>
              </w:rPr>
            </w:pPr>
            <w:del w:id="951" w:author="Author">
              <w:r w:rsidRPr="00F458A0" w:rsidDel="00C5501A">
                <w:delText>Name of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2DF087" w14:textId="4BD4A7EF" w:rsidR="00A17716" w:rsidRPr="00F458A0" w:rsidDel="00C5501A" w:rsidRDefault="00A17716" w:rsidP="00C5501A">
            <w:pPr>
              <w:pStyle w:val="TableText"/>
              <w:spacing w:before="0" w:after="0"/>
              <w:rPr>
                <w:del w:id="952" w:author="Author"/>
              </w:rPr>
            </w:pPr>
            <w:del w:id="95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7129AF" w14:textId="383B4FF8" w:rsidR="00A17716" w:rsidRPr="00F458A0" w:rsidDel="00C5501A" w:rsidRDefault="00A17716" w:rsidP="00C5501A">
            <w:pPr>
              <w:pStyle w:val="TableText"/>
              <w:spacing w:before="0" w:after="0"/>
              <w:rPr>
                <w:del w:id="954" w:author="Author"/>
              </w:rPr>
            </w:pPr>
            <w:del w:id="955" w:author="Author">
              <w:r w:rsidRPr="00F458A0" w:rsidDel="00C5501A">
                <w:delText>R</w:delText>
              </w:r>
            </w:del>
          </w:p>
        </w:tc>
      </w:tr>
      <w:tr w:rsidR="00A17716" w:rsidRPr="00F458A0" w:rsidDel="00C5501A" w14:paraId="261E5424" w14:textId="4E617A1C" w:rsidTr="00A17716">
        <w:trPr>
          <w:cantSplit/>
          <w:del w:id="9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45601" w14:textId="4997E1A9" w:rsidR="00A17716" w:rsidRPr="00F458A0" w:rsidDel="00C5501A" w:rsidRDefault="00A17716" w:rsidP="00C5501A">
            <w:pPr>
              <w:pStyle w:val="TableText"/>
              <w:spacing w:before="0" w:after="0"/>
              <w:rPr>
                <w:del w:id="957" w:author="Author"/>
              </w:rPr>
            </w:pPr>
            <w:del w:id="958"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46A6A" w14:textId="62B8E882" w:rsidR="00A17716" w:rsidRPr="00F458A0" w:rsidDel="00C5501A" w:rsidRDefault="00A17716" w:rsidP="00C5501A">
            <w:pPr>
              <w:pStyle w:val="TableText"/>
              <w:spacing w:before="0" w:after="0"/>
              <w:rPr>
                <w:del w:id="959" w:author="Author"/>
              </w:rPr>
            </w:pPr>
            <w:del w:id="960" w:author="Author">
              <w:r w:rsidRPr="00F458A0" w:rsidDel="00C5501A">
                <w:delText>Insurance Company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31657" w14:textId="6ABCB471" w:rsidR="00A17716" w:rsidRPr="00F458A0" w:rsidDel="00C5501A" w:rsidRDefault="00A17716" w:rsidP="00C5501A">
            <w:pPr>
              <w:pStyle w:val="TableText"/>
              <w:spacing w:before="0" w:after="0"/>
              <w:rPr>
                <w:del w:id="961" w:author="Author"/>
              </w:rPr>
            </w:pPr>
            <w:del w:id="96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CB311" w14:textId="64633E7F" w:rsidR="00A17716" w:rsidRPr="00F458A0" w:rsidDel="00C5501A" w:rsidRDefault="00A17716" w:rsidP="00C5501A">
            <w:pPr>
              <w:pStyle w:val="TableText"/>
              <w:spacing w:before="0" w:after="0"/>
              <w:rPr>
                <w:del w:id="963" w:author="Author"/>
              </w:rPr>
            </w:pPr>
            <w:del w:id="964" w:author="Author">
              <w:r w:rsidRPr="00F458A0" w:rsidDel="00C5501A">
                <w:delText>R</w:delText>
              </w:r>
            </w:del>
          </w:p>
        </w:tc>
      </w:tr>
      <w:tr w:rsidR="00A17716" w:rsidRPr="00F458A0" w:rsidDel="00C5501A" w14:paraId="25F576A9" w14:textId="0C81CE8E" w:rsidTr="00A17716">
        <w:trPr>
          <w:cantSplit/>
          <w:del w:id="9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EAF0F" w14:textId="0C965433" w:rsidR="00A17716" w:rsidRPr="00F458A0" w:rsidDel="00C5501A" w:rsidRDefault="00A17716" w:rsidP="00C5501A">
            <w:pPr>
              <w:pStyle w:val="TableText"/>
              <w:spacing w:before="0" w:after="0"/>
              <w:rPr>
                <w:del w:id="966" w:author="Author"/>
              </w:rPr>
            </w:pPr>
            <w:del w:id="967"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EC551" w14:textId="7E28DBB3" w:rsidR="00A17716" w:rsidRPr="00F458A0" w:rsidDel="00C5501A" w:rsidRDefault="00A17716" w:rsidP="00C5501A">
            <w:pPr>
              <w:pStyle w:val="TableText"/>
              <w:spacing w:before="0" w:after="0"/>
              <w:rPr>
                <w:del w:id="968" w:author="Author"/>
              </w:rPr>
            </w:pPr>
            <w:del w:id="969" w:author="Author">
              <w:r w:rsidRPr="00F458A0" w:rsidDel="00C5501A">
                <w:delText>Review Status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447970" w14:textId="0081648E" w:rsidR="00A17716" w:rsidRPr="00F458A0" w:rsidDel="00C5501A" w:rsidRDefault="00A17716" w:rsidP="00C5501A">
            <w:pPr>
              <w:pStyle w:val="TableText"/>
              <w:spacing w:before="0" w:after="0"/>
              <w:rPr>
                <w:del w:id="9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F37C53" w14:textId="7EFB5F3E" w:rsidR="00A17716" w:rsidRPr="00F458A0" w:rsidDel="00C5501A" w:rsidRDefault="00A17716" w:rsidP="00C5501A">
            <w:pPr>
              <w:pStyle w:val="TableText"/>
              <w:spacing w:before="0" w:after="0"/>
              <w:rPr>
                <w:del w:id="971" w:author="Author"/>
              </w:rPr>
            </w:pPr>
            <w:del w:id="972" w:author="Author">
              <w:r w:rsidRPr="00F458A0" w:rsidDel="00C5501A">
                <w:delText>R</w:delText>
              </w:r>
            </w:del>
          </w:p>
        </w:tc>
      </w:tr>
      <w:tr w:rsidR="00A17716" w:rsidRPr="00F458A0" w:rsidDel="00C5501A" w14:paraId="6B710C5C" w14:textId="534A611B" w:rsidTr="00A17716">
        <w:trPr>
          <w:cantSplit/>
          <w:del w:id="9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60A8F" w14:textId="6ADDD45B" w:rsidR="00A17716" w:rsidRPr="00F458A0" w:rsidDel="00C5501A" w:rsidRDefault="00A17716" w:rsidP="00C5501A">
            <w:pPr>
              <w:pStyle w:val="TableText"/>
              <w:spacing w:before="0" w:after="0"/>
              <w:rPr>
                <w:del w:id="974" w:author="Author"/>
              </w:rPr>
            </w:pPr>
            <w:del w:id="975"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FEFA2" w14:textId="5B289ECB" w:rsidR="00A17716" w:rsidRPr="00F458A0" w:rsidDel="00C5501A" w:rsidRDefault="00A17716" w:rsidP="00C5501A">
            <w:pPr>
              <w:pStyle w:val="TableText"/>
              <w:spacing w:before="0" w:after="0"/>
              <w:rPr>
                <w:del w:id="976" w:author="Author"/>
              </w:rPr>
            </w:pPr>
            <w:del w:id="977"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8F1F8" w14:textId="592A5993" w:rsidR="00A17716" w:rsidRPr="00F458A0" w:rsidDel="00C5501A" w:rsidRDefault="00A17716" w:rsidP="00C5501A">
            <w:pPr>
              <w:pStyle w:val="TableText"/>
              <w:spacing w:before="0" w:after="0"/>
              <w:rPr>
                <w:del w:id="978" w:author="Author"/>
              </w:rPr>
            </w:pPr>
            <w:del w:id="97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781F3" w14:textId="48BB44C7" w:rsidR="00A17716" w:rsidRPr="00F458A0" w:rsidDel="00C5501A" w:rsidRDefault="00A17716" w:rsidP="00C5501A">
            <w:pPr>
              <w:pStyle w:val="TableText"/>
              <w:spacing w:before="0" w:after="0"/>
              <w:rPr>
                <w:del w:id="980" w:author="Author"/>
              </w:rPr>
            </w:pPr>
            <w:del w:id="981" w:author="Author">
              <w:r w:rsidRPr="00F458A0" w:rsidDel="00C5501A">
                <w:delText>R</w:delText>
              </w:r>
            </w:del>
          </w:p>
        </w:tc>
      </w:tr>
      <w:tr w:rsidR="00A17716" w:rsidRPr="00F458A0" w:rsidDel="00C5501A" w14:paraId="24B9FACA" w14:textId="3E1D5244" w:rsidTr="00A17716">
        <w:trPr>
          <w:cantSplit/>
          <w:del w:id="98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41164" w14:textId="677C2857" w:rsidR="00A17716" w:rsidRPr="00F458A0" w:rsidDel="00C5501A" w:rsidRDefault="00A17716" w:rsidP="00C5501A">
            <w:pPr>
              <w:pStyle w:val="TableText"/>
              <w:spacing w:before="0" w:after="0"/>
              <w:rPr>
                <w:del w:id="983" w:author="Author"/>
              </w:rPr>
            </w:pPr>
            <w:del w:id="984"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C1FCB" w14:textId="21248226" w:rsidR="00A17716" w:rsidRPr="00F458A0" w:rsidDel="00C5501A" w:rsidRDefault="00A17716" w:rsidP="00C5501A">
            <w:pPr>
              <w:pStyle w:val="TableText"/>
              <w:spacing w:before="0" w:after="0"/>
              <w:rPr>
                <w:del w:id="985" w:author="Author"/>
              </w:rPr>
            </w:pPr>
            <w:del w:id="986" w:author="Author">
              <w:r w:rsidRPr="00F458A0" w:rsidDel="00C5501A">
                <w:delText>Insurance Company Phone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6C68F6" w14:textId="10A1BEE7" w:rsidR="00A17716" w:rsidRPr="00F458A0" w:rsidDel="00C5501A" w:rsidRDefault="00A17716" w:rsidP="00C5501A">
            <w:pPr>
              <w:pStyle w:val="TableText"/>
              <w:spacing w:before="0" w:after="0"/>
              <w:rPr>
                <w:del w:id="987" w:author="Author"/>
              </w:rPr>
            </w:pPr>
            <w:del w:id="98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3AABE" w14:textId="28256841" w:rsidR="00A17716" w:rsidRPr="00F458A0" w:rsidDel="00C5501A" w:rsidRDefault="00A17716" w:rsidP="00C5501A">
            <w:pPr>
              <w:pStyle w:val="TableText"/>
              <w:spacing w:before="0" w:after="0"/>
              <w:rPr>
                <w:del w:id="989" w:author="Author"/>
              </w:rPr>
            </w:pPr>
            <w:del w:id="990" w:author="Author">
              <w:r w:rsidRPr="00F458A0" w:rsidDel="00C5501A">
                <w:delText>R</w:delText>
              </w:r>
            </w:del>
          </w:p>
        </w:tc>
      </w:tr>
      <w:tr w:rsidR="00A17716" w:rsidRPr="00F458A0" w:rsidDel="00C5501A" w14:paraId="65269E29" w14:textId="7F3083DC" w:rsidTr="00A17716">
        <w:trPr>
          <w:cantSplit/>
          <w:del w:id="99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6E0F7" w14:textId="05E9CD94" w:rsidR="00A17716" w:rsidRPr="00F458A0" w:rsidDel="00C5501A" w:rsidRDefault="00A17716" w:rsidP="00C5501A">
            <w:pPr>
              <w:pStyle w:val="TableText"/>
              <w:spacing w:before="0" w:after="0"/>
              <w:rPr>
                <w:del w:id="992" w:author="Author"/>
              </w:rPr>
            </w:pPr>
            <w:del w:id="993"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12572" w14:textId="75805631" w:rsidR="00A17716" w:rsidRPr="00F458A0" w:rsidDel="00C5501A" w:rsidRDefault="00A17716" w:rsidP="00C5501A">
            <w:pPr>
              <w:pStyle w:val="TableText"/>
              <w:spacing w:before="0" w:after="0"/>
              <w:rPr>
                <w:del w:id="994" w:author="Author"/>
              </w:rPr>
            </w:pPr>
            <w:del w:id="995" w:author="Author">
              <w:r w:rsidRPr="00F458A0" w:rsidDel="00C5501A">
                <w:delText>Insurance Company Web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6455C" w14:textId="5777952E" w:rsidR="00A17716" w:rsidRPr="00F458A0" w:rsidDel="00C5501A" w:rsidRDefault="00A17716" w:rsidP="00C5501A">
            <w:pPr>
              <w:pStyle w:val="TableText"/>
              <w:spacing w:before="0" w:after="0"/>
              <w:rPr>
                <w:del w:id="996" w:author="Author"/>
              </w:rPr>
            </w:pPr>
            <w:del w:id="99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1F7DB7" w14:textId="21A2D776" w:rsidR="00A17716" w:rsidRPr="00F458A0" w:rsidDel="00C5501A" w:rsidRDefault="00A17716" w:rsidP="00C5501A">
            <w:pPr>
              <w:pStyle w:val="TableText"/>
              <w:spacing w:before="0" w:after="0"/>
              <w:rPr>
                <w:del w:id="998" w:author="Author"/>
              </w:rPr>
            </w:pPr>
            <w:del w:id="999" w:author="Author">
              <w:r w:rsidRPr="00F458A0" w:rsidDel="00C5501A">
                <w:delText>R</w:delText>
              </w:r>
            </w:del>
          </w:p>
        </w:tc>
      </w:tr>
    </w:tbl>
    <w:p w14:paraId="158CD183" w14:textId="3606EB88" w:rsidR="00A17716" w:rsidRPr="00F458A0" w:rsidDel="00C5501A" w:rsidRDefault="00A17716" w:rsidP="00C5501A">
      <w:pPr>
        <w:pStyle w:val="Caption"/>
        <w:spacing w:before="0" w:after="0"/>
        <w:rPr>
          <w:del w:id="1000" w:author="Author"/>
          <w:rFonts w:eastAsiaTheme="minorEastAsia"/>
        </w:rPr>
      </w:pPr>
      <w:del w:id="1001" w:author="Author">
        <w:r w:rsidRPr="00F458A0" w:rsidDel="00C5501A">
          <w:br/>
        </w:r>
      </w:del>
    </w:p>
    <w:p w14:paraId="564E430A" w14:textId="42868FD5" w:rsidR="00A17716" w:rsidRPr="00F458A0" w:rsidDel="00C5501A" w:rsidRDefault="00A17716" w:rsidP="00C5501A">
      <w:pPr>
        <w:pStyle w:val="StepIntro"/>
        <w:spacing w:before="0"/>
        <w:rPr>
          <w:del w:id="1002" w:author="Author"/>
        </w:rPr>
      </w:pPr>
      <w:del w:id="1003" w:author="Author">
        <w:r w:rsidRPr="00F458A0" w:rsidDel="00C5501A">
          <w:delText>eIV Statistical Report</w:delText>
        </w:r>
      </w:del>
    </w:p>
    <w:p w14:paraId="136EB62B" w14:textId="6452FC71" w:rsidR="00A17716" w:rsidRPr="00F458A0" w:rsidDel="00C5501A" w:rsidRDefault="00A17716" w:rsidP="00C5501A">
      <w:pPr>
        <w:pStyle w:val="NormalWeb"/>
        <w:spacing w:before="0" w:after="0"/>
        <w:rPr>
          <w:del w:id="1004" w:author="Author"/>
          <w:color w:val="000000"/>
        </w:rPr>
      </w:pPr>
      <w:del w:id="1005" w:author="Author">
        <w:r w:rsidRPr="00F458A0" w:rsidDel="00C5501A">
          <w:rPr>
            <w:color w:val="000000"/>
          </w:rPr>
          <w:delText>This report is used to monitor the eIV process including statistics (</w:delText>
        </w:r>
        <w:r w:rsidRPr="00F458A0" w:rsidDel="00C5501A">
          <w:rPr>
            <w:color w:val="000000"/>
          </w:rPr>
          <w:fldChar w:fldCharType="begin"/>
        </w:r>
        <w:r w:rsidRPr="00F458A0" w:rsidDel="00C5501A">
          <w:rPr>
            <w:color w:val="000000"/>
          </w:rPr>
          <w:delInstrText xml:space="preserve"> REF _Ref474455714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_Ref474455735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based on outgoing inquiries, incoming responses, pending responses and queued inquiries, etc.</w:delText>
        </w:r>
      </w:del>
    </w:p>
    <w:p w14:paraId="194F59CE" w14:textId="4FB49E5C" w:rsidR="00A17716" w:rsidRPr="00A236D6" w:rsidDel="00C5501A" w:rsidRDefault="00A17716" w:rsidP="00C5501A">
      <w:pPr>
        <w:pStyle w:val="Caption"/>
        <w:spacing w:before="0" w:after="0"/>
        <w:rPr>
          <w:del w:id="1006" w:author="Author"/>
          <w:rFonts w:ascii="Arial" w:eastAsiaTheme="minorEastAsia" w:hAnsi="Arial" w:cs="Arial"/>
        </w:rPr>
      </w:pPr>
      <w:del w:id="100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25</w:delText>
        </w:r>
        <w:r w:rsidRPr="00A236D6" w:rsidDel="00C5501A">
          <w:rPr>
            <w:rFonts w:ascii="Arial" w:hAnsi="Arial" w:cs="Arial"/>
            <w:noProof/>
          </w:rPr>
          <w:fldChar w:fldCharType="end"/>
        </w:r>
        <w:r w:rsidRPr="00A236D6" w:rsidDel="00C5501A">
          <w:rPr>
            <w:rFonts w:ascii="Arial" w:hAnsi="Arial" w:cs="Arial"/>
          </w:rPr>
          <w:delText>: Statistics based on inquiries and queried responses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58"/>
        <w:gridCol w:w="4323"/>
        <w:gridCol w:w="1713"/>
        <w:gridCol w:w="1350"/>
      </w:tblGrid>
      <w:tr w:rsidR="00A17716" w:rsidRPr="00F458A0" w:rsidDel="00C5501A" w14:paraId="260A9FCD" w14:textId="3E060851" w:rsidTr="00A17716">
        <w:trPr>
          <w:cantSplit/>
          <w:tblHeader/>
          <w:del w:id="100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434E092" w14:textId="5F2C09A2" w:rsidR="00A17716" w:rsidRPr="00F458A0" w:rsidDel="00C5501A" w:rsidRDefault="00A17716" w:rsidP="00C5501A">
            <w:pPr>
              <w:pStyle w:val="TableHeading"/>
              <w:spacing w:before="0" w:after="0"/>
              <w:rPr>
                <w:del w:id="1009" w:author="Author"/>
              </w:rPr>
            </w:pPr>
            <w:del w:id="1010"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B980560" w14:textId="377A805E" w:rsidR="00A17716" w:rsidRPr="00F458A0" w:rsidDel="00C5501A" w:rsidRDefault="00A17716" w:rsidP="00C5501A">
            <w:pPr>
              <w:pStyle w:val="TableHeading"/>
              <w:spacing w:before="0" w:after="0"/>
              <w:rPr>
                <w:del w:id="1011" w:author="Author"/>
              </w:rPr>
            </w:pPr>
            <w:del w:id="101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2130087" w14:textId="719B5AEE" w:rsidR="00A17716" w:rsidRPr="00F458A0" w:rsidDel="00C5501A" w:rsidRDefault="00A17716" w:rsidP="00C5501A">
            <w:pPr>
              <w:pStyle w:val="TableHeading"/>
              <w:spacing w:before="0" w:after="0"/>
              <w:rPr>
                <w:del w:id="1013" w:author="Author"/>
              </w:rPr>
            </w:pPr>
            <w:del w:id="101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E080DEA" w14:textId="6FFC52EC" w:rsidR="00A17716" w:rsidRPr="00F458A0" w:rsidDel="00C5501A" w:rsidRDefault="00A17716" w:rsidP="00C5501A">
            <w:pPr>
              <w:pStyle w:val="TableHeading"/>
              <w:spacing w:before="0" w:after="0"/>
              <w:rPr>
                <w:del w:id="1015" w:author="Author"/>
              </w:rPr>
            </w:pPr>
            <w:del w:id="1016" w:author="Author">
              <w:r w:rsidRPr="00F458A0" w:rsidDel="00C5501A">
                <w:delText>Read/Write</w:delText>
              </w:r>
            </w:del>
          </w:p>
        </w:tc>
      </w:tr>
      <w:tr w:rsidR="00A17716" w:rsidRPr="00F458A0" w:rsidDel="00C5501A" w14:paraId="182CB02B" w14:textId="1191BB0C" w:rsidTr="00A17716">
        <w:trPr>
          <w:cantSplit/>
          <w:del w:id="10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A1547E" w14:textId="0879EA83" w:rsidR="00A17716" w:rsidRPr="00F458A0" w:rsidDel="00C5501A" w:rsidRDefault="00A17716" w:rsidP="00C5501A">
            <w:pPr>
              <w:pStyle w:val="TableText"/>
              <w:spacing w:before="0" w:after="0"/>
              <w:rPr>
                <w:del w:id="1018" w:author="Author"/>
              </w:rPr>
            </w:pPr>
            <w:del w:id="101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331128" w14:textId="48266A52" w:rsidR="00A17716" w:rsidRPr="00F458A0" w:rsidDel="00C5501A" w:rsidRDefault="00A17716" w:rsidP="00C5501A">
            <w:pPr>
              <w:pStyle w:val="TableText"/>
              <w:spacing w:before="0" w:after="0"/>
              <w:rPr>
                <w:del w:id="1020" w:author="Author"/>
              </w:rPr>
            </w:pPr>
            <w:del w:id="1021" w:author="Author">
              <w:r w:rsidRPr="00F458A0" w:rsidDel="00C5501A">
                <w:delText>Inquiries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60BE3" w14:textId="04C9B79D" w:rsidR="00A17716" w:rsidRPr="00F458A0" w:rsidDel="00C5501A" w:rsidRDefault="00A17716" w:rsidP="00C5501A">
            <w:pPr>
              <w:pStyle w:val="TableText"/>
              <w:spacing w:before="0" w:after="0"/>
              <w:rPr>
                <w:del w:id="102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2FF65" w14:textId="4995C41F" w:rsidR="00A17716" w:rsidRPr="00F458A0" w:rsidDel="00C5501A" w:rsidRDefault="00A17716" w:rsidP="00C5501A">
            <w:pPr>
              <w:pStyle w:val="TableText"/>
              <w:spacing w:before="0" w:after="0"/>
              <w:rPr>
                <w:del w:id="1023" w:author="Author"/>
              </w:rPr>
            </w:pPr>
            <w:del w:id="1024" w:author="Author">
              <w:r w:rsidRPr="00F458A0" w:rsidDel="00C5501A">
                <w:delText>R</w:delText>
              </w:r>
            </w:del>
          </w:p>
        </w:tc>
      </w:tr>
      <w:tr w:rsidR="00A17716" w:rsidRPr="00F458A0" w:rsidDel="00C5501A" w14:paraId="42F18B24" w14:textId="70CF4FE5" w:rsidTr="00A17716">
        <w:trPr>
          <w:cantSplit/>
          <w:del w:id="10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F195F" w14:textId="1EC17069" w:rsidR="00A17716" w:rsidRPr="00F458A0" w:rsidDel="00C5501A" w:rsidRDefault="00A17716" w:rsidP="00C5501A">
            <w:pPr>
              <w:pStyle w:val="TableText"/>
              <w:spacing w:before="0" w:after="0"/>
              <w:rPr>
                <w:del w:id="1026" w:author="Author"/>
              </w:rPr>
            </w:pPr>
            <w:del w:id="102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D0A63" w14:textId="7E0236B2" w:rsidR="00A17716" w:rsidRPr="00F458A0" w:rsidDel="00C5501A" w:rsidRDefault="00A17716" w:rsidP="00C5501A">
            <w:pPr>
              <w:pStyle w:val="TableText"/>
              <w:spacing w:before="0" w:after="0"/>
              <w:rPr>
                <w:del w:id="1028" w:author="Author"/>
              </w:rPr>
            </w:pPr>
            <w:del w:id="1029" w:author="Author">
              <w:r w:rsidRPr="00F458A0" w:rsidDel="00C5501A">
                <w:delText>Insurance Buffer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42645" w14:textId="35F9409A" w:rsidR="00A17716" w:rsidRPr="00F458A0" w:rsidDel="00C5501A" w:rsidRDefault="00A17716" w:rsidP="00C5501A">
            <w:pPr>
              <w:pStyle w:val="TableText"/>
              <w:spacing w:before="0" w:after="0"/>
              <w:rPr>
                <w:del w:id="103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D08A6" w14:textId="36302A30" w:rsidR="00A17716" w:rsidRPr="00F458A0" w:rsidDel="00C5501A" w:rsidRDefault="00A17716" w:rsidP="00C5501A">
            <w:pPr>
              <w:pStyle w:val="TableText"/>
              <w:spacing w:before="0" w:after="0"/>
              <w:rPr>
                <w:del w:id="1031" w:author="Author"/>
              </w:rPr>
            </w:pPr>
            <w:del w:id="1032" w:author="Author">
              <w:r w:rsidRPr="00F458A0" w:rsidDel="00C5501A">
                <w:delText>R</w:delText>
              </w:r>
            </w:del>
          </w:p>
        </w:tc>
      </w:tr>
      <w:tr w:rsidR="00A17716" w:rsidRPr="00F458A0" w:rsidDel="00C5501A" w14:paraId="11A600FC" w14:textId="009019BE" w:rsidTr="00A17716">
        <w:trPr>
          <w:cantSplit/>
          <w:del w:id="10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73BED1" w14:textId="5C3909F0" w:rsidR="00A17716" w:rsidRPr="00F458A0" w:rsidDel="00C5501A" w:rsidRDefault="00A17716" w:rsidP="00C5501A">
            <w:pPr>
              <w:pStyle w:val="TableText"/>
              <w:spacing w:before="0" w:after="0"/>
              <w:rPr>
                <w:del w:id="1034" w:author="Author"/>
              </w:rPr>
            </w:pPr>
            <w:del w:id="1035"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6C307E" w14:textId="133F1EDF" w:rsidR="00A17716" w:rsidRPr="00F458A0" w:rsidDel="00C5501A" w:rsidRDefault="00A17716" w:rsidP="00C5501A">
            <w:pPr>
              <w:pStyle w:val="TableText"/>
              <w:spacing w:before="0" w:after="0"/>
              <w:rPr>
                <w:del w:id="1036" w:author="Author"/>
              </w:rPr>
            </w:pPr>
            <w:del w:id="1037" w:author="Author">
              <w:r w:rsidRPr="00F458A0" w:rsidDel="00C5501A">
                <w:delText xml:space="preserve">Appointment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D2013" w14:textId="77900CF4" w:rsidR="00A17716" w:rsidRPr="00F458A0" w:rsidDel="00C5501A" w:rsidRDefault="00A17716" w:rsidP="00C5501A">
            <w:pPr>
              <w:pStyle w:val="TableText"/>
              <w:spacing w:before="0" w:after="0"/>
              <w:rPr>
                <w:del w:id="103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4B9F" w14:textId="6C4DD277" w:rsidR="00A17716" w:rsidRPr="00F458A0" w:rsidDel="00C5501A" w:rsidRDefault="00A17716" w:rsidP="00C5501A">
            <w:pPr>
              <w:pStyle w:val="TableText"/>
              <w:spacing w:before="0" w:after="0"/>
              <w:rPr>
                <w:del w:id="1039" w:author="Author"/>
              </w:rPr>
            </w:pPr>
            <w:del w:id="1040" w:author="Author">
              <w:r w:rsidRPr="00F458A0" w:rsidDel="00C5501A">
                <w:delText>R</w:delText>
              </w:r>
            </w:del>
          </w:p>
        </w:tc>
      </w:tr>
      <w:tr w:rsidR="00A17716" w:rsidRPr="00F458A0" w:rsidDel="00C5501A" w14:paraId="650C2E20" w14:textId="149AA3E2" w:rsidTr="00A17716">
        <w:trPr>
          <w:cantSplit/>
          <w:del w:id="10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807E71" w14:textId="101E9E36" w:rsidR="00A17716" w:rsidRPr="00F458A0" w:rsidDel="00C5501A" w:rsidRDefault="00A17716" w:rsidP="00C5501A">
            <w:pPr>
              <w:pStyle w:val="TableText"/>
              <w:spacing w:before="0" w:after="0"/>
              <w:rPr>
                <w:del w:id="1042" w:author="Author"/>
              </w:rPr>
            </w:pPr>
            <w:del w:id="1043"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F860C" w14:textId="01A836C1" w:rsidR="00A17716" w:rsidRPr="00F458A0" w:rsidDel="00C5501A" w:rsidRDefault="00A17716" w:rsidP="00C5501A">
            <w:pPr>
              <w:pStyle w:val="TableText"/>
              <w:spacing w:before="0" w:after="0"/>
              <w:rPr>
                <w:del w:id="1044" w:author="Author"/>
              </w:rPr>
            </w:pPr>
            <w:del w:id="1045" w:author="Author">
              <w:r w:rsidRPr="00F458A0" w:rsidDel="00C5501A">
                <w:delText>Non-verified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61C4" w14:textId="2D493DA1" w:rsidR="00A17716" w:rsidRPr="00F458A0" w:rsidDel="00C5501A" w:rsidRDefault="00A17716" w:rsidP="00C5501A">
            <w:pPr>
              <w:pStyle w:val="TableText"/>
              <w:spacing w:before="0" w:after="0"/>
              <w:rPr>
                <w:del w:id="104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142CB" w14:textId="6DCE0B76" w:rsidR="00A17716" w:rsidRPr="00F458A0" w:rsidDel="00C5501A" w:rsidRDefault="00A17716" w:rsidP="00C5501A">
            <w:pPr>
              <w:pStyle w:val="TableText"/>
              <w:spacing w:before="0" w:after="0"/>
              <w:rPr>
                <w:del w:id="1047" w:author="Author"/>
              </w:rPr>
            </w:pPr>
            <w:del w:id="1048" w:author="Author">
              <w:r w:rsidRPr="00F458A0" w:rsidDel="00C5501A">
                <w:delText>R</w:delText>
              </w:r>
            </w:del>
          </w:p>
        </w:tc>
      </w:tr>
      <w:tr w:rsidR="00A17716" w:rsidRPr="00F458A0" w:rsidDel="00C5501A" w14:paraId="514615AC" w14:textId="7AED9FC2" w:rsidTr="00A17716">
        <w:trPr>
          <w:cantSplit/>
          <w:del w:id="10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26D4D" w14:textId="0B8DCBE1" w:rsidR="00A17716" w:rsidRPr="00F458A0" w:rsidDel="00C5501A" w:rsidRDefault="00A17716" w:rsidP="00C5501A">
            <w:pPr>
              <w:pStyle w:val="TableText"/>
              <w:spacing w:before="0" w:after="0"/>
              <w:rPr>
                <w:del w:id="1050" w:author="Author"/>
              </w:rPr>
            </w:pPr>
            <w:del w:id="105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D720" w14:textId="59D321BF" w:rsidR="00A17716" w:rsidRPr="00F458A0" w:rsidDel="00C5501A" w:rsidRDefault="00A17716" w:rsidP="00C5501A">
            <w:pPr>
              <w:pStyle w:val="TableText"/>
              <w:spacing w:before="0" w:after="0"/>
              <w:rPr>
                <w:del w:id="1052" w:author="Author"/>
              </w:rPr>
            </w:pPr>
            <w:del w:id="1053" w:author="Author">
              <w:r w:rsidRPr="00F458A0" w:rsidDel="00C5501A">
                <w:delText>Responses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4AA49" w14:textId="13C28045" w:rsidR="00A17716" w:rsidRPr="00F458A0" w:rsidDel="00C5501A" w:rsidRDefault="00A17716" w:rsidP="00C5501A">
            <w:pPr>
              <w:pStyle w:val="TableText"/>
              <w:spacing w:before="0" w:after="0"/>
              <w:rPr>
                <w:del w:id="105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58D2F" w14:textId="27BF8F6A" w:rsidR="00A17716" w:rsidRPr="00F458A0" w:rsidDel="00C5501A" w:rsidRDefault="00A17716" w:rsidP="00C5501A">
            <w:pPr>
              <w:pStyle w:val="TableText"/>
              <w:spacing w:before="0" w:after="0"/>
              <w:rPr>
                <w:del w:id="1055" w:author="Author"/>
              </w:rPr>
            </w:pPr>
            <w:del w:id="1056" w:author="Author">
              <w:r w:rsidRPr="00F458A0" w:rsidDel="00C5501A">
                <w:delText>R</w:delText>
              </w:r>
            </w:del>
          </w:p>
        </w:tc>
      </w:tr>
      <w:tr w:rsidR="00A17716" w:rsidRPr="00F458A0" w:rsidDel="00C5501A" w14:paraId="3C5E7EAC" w14:textId="5D26E66B" w:rsidTr="00A17716">
        <w:trPr>
          <w:cantSplit/>
          <w:del w:id="10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A39E9" w14:textId="4C18E5A5" w:rsidR="00A17716" w:rsidRPr="00F458A0" w:rsidDel="00C5501A" w:rsidRDefault="00A17716" w:rsidP="00C5501A">
            <w:pPr>
              <w:pStyle w:val="TableText"/>
              <w:spacing w:before="0" w:after="0"/>
              <w:rPr>
                <w:del w:id="1058" w:author="Author"/>
                <w:rFonts w:eastAsiaTheme="minorEastAsia"/>
              </w:rPr>
            </w:pPr>
            <w:del w:id="105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C4BA0" w14:textId="722EC5E7" w:rsidR="00A17716" w:rsidRPr="00F458A0" w:rsidDel="00C5501A" w:rsidRDefault="00A17716" w:rsidP="00C5501A">
            <w:pPr>
              <w:pStyle w:val="TableText"/>
              <w:spacing w:before="0" w:after="0"/>
              <w:rPr>
                <w:del w:id="1060" w:author="Author"/>
              </w:rPr>
            </w:pPr>
            <w:del w:id="1061" w:author="Author">
              <w:r w:rsidRPr="00F458A0" w:rsidDel="00C5501A">
                <w:delText>Responses 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2ADD" w14:textId="076B1C64" w:rsidR="00A17716" w:rsidRPr="00F458A0" w:rsidDel="00C5501A" w:rsidRDefault="00A17716" w:rsidP="00C5501A">
            <w:pPr>
              <w:pStyle w:val="TableText"/>
              <w:spacing w:before="0" w:after="0"/>
              <w:rPr>
                <w:del w:id="106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F564B" w14:textId="332CEA57" w:rsidR="00A17716" w:rsidRPr="00F458A0" w:rsidDel="00C5501A" w:rsidRDefault="00A17716" w:rsidP="00C5501A">
            <w:pPr>
              <w:pStyle w:val="TableText"/>
              <w:spacing w:before="0" w:after="0"/>
              <w:rPr>
                <w:del w:id="1063" w:author="Author"/>
              </w:rPr>
            </w:pPr>
            <w:del w:id="1064" w:author="Author">
              <w:r w:rsidRPr="00F458A0" w:rsidDel="00C5501A">
                <w:delText>R</w:delText>
              </w:r>
            </w:del>
          </w:p>
        </w:tc>
      </w:tr>
      <w:tr w:rsidR="00A17716" w:rsidRPr="00F458A0" w:rsidDel="00C5501A" w14:paraId="75159E2E" w14:textId="3D8B7D54" w:rsidTr="00A17716">
        <w:trPr>
          <w:cantSplit/>
          <w:del w:id="10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E570B" w14:textId="38627668" w:rsidR="00A17716" w:rsidRPr="00F458A0" w:rsidDel="00C5501A" w:rsidRDefault="00A17716" w:rsidP="00C5501A">
            <w:pPr>
              <w:pStyle w:val="TableText"/>
              <w:spacing w:before="0" w:after="0"/>
              <w:rPr>
                <w:del w:id="1066" w:author="Author"/>
              </w:rPr>
            </w:pPr>
            <w:del w:id="106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CDEA35" w14:textId="34653DF6" w:rsidR="00A17716" w:rsidRPr="00F458A0" w:rsidDel="00C5501A" w:rsidRDefault="00A17716" w:rsidP="00C5501A">
            <w:pPr>
              <w:pStyle w:val="TableText"/>
              <w:spacing w:before="0" w:after="0"/>
              <w:rPr>
                <w:del w:id="1068" w:author="Author"/>
              </w:rPr>
            </w:pPr>
            <w:del w:id="1069" w:author="Author">
              <w:r w:rsidRPr="00F458A0" w:rsidDel="00C5501A">
                <w:delText>Queued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EC958" w14:textId="2B06D977" w:rsidR="00A17716" w:rsidRPr="00F458A0" w:rsidDel="00C5501A" w:rsidRDefault="00A17716" w:rsidP="00C5501A">
            <w:pPr>
              <w:pStyle w:val="TableText"/>
              <w:spacing w:before="0" w:after="0"/>
              <w:rPr>
                <w:del w:id="10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9F29DC" w14:textId="40D16E91" w:rsidR="00A17716" w:rsidRPr="00F458A0" w:rsidDel="00C5501A" w:rsidRDefault="00A17716" w:rsidP="00C5501A">
            <w:pPr>
              <w:pStyle w:val="TableText"/>
              <w:spacing w:before="0" w:after="0"/>
              <w:rPr>
                <w:del w:id="1071" w:author="Author"/>
              </w:rPr>
            </w:pPr>
            <w:del w:id="1072" w:author="Author">
              <w:r w:rsidRPr="00F458A0" w:rsidDel="00C5501A">
                <w:delText>R</w:delText>
              </w:r>
            </w:del>
          </w:p>
        </w:tc>
      </w:tr>
      <w:tr w:rsidR="00A17716" w:rsidRPr="00F458A0" w:rsidDel="00C5501A" w14:paraId="2919E172" w14:textId="34AE21AD" w:rsidTr="00A17716">
        <w:trPr>
          <w:cantSplit/>
          <w:del w:id="10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52EE" w14:textId="2B53D263" w:rsidR="00A17716" w:rsidRPr="00F458A0" w:rsidDel="00C5501A" w:rsidRDefault="00A17716" w:rsidP="00C5501A">
            <w:pPr>
              <w:pStyle w:val="TableText"/>
              <w:spacing w:before="0" w:after="0"/>
              <w:rPr>
                <w:del w:id="1074" w:author="Author"/>
              </w:rPr>
            </w:pPr>
            <w:del w:id="1075"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46262" w14:textId="49BAF5C2" w:rsidR="00A17716" w:rsidRPr="00F458A0" w:rsidDel="00C5501A" w:rsidRDefault="00A17716" w:rsidP="00C5501A">
            <w:pPr>
              <w:pStyle w:val="TableText"/>
              <w:spacing w:before="0" w:after="0"/>
              <w:rPr>
                <w:del w:id="1076" w:author="Author"/>
              </w:rPr>
            </w:pPr>
            <w:del w:id="1077" w:author="Author">
              <w:r w:rsidRPr="00F458A0" w:rsidDel="00C5501A">
                <w:delText>Deferred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F0EFD" w14:textId="2472EC7E" w:rsidR="00A17716" w:rsidRPr="00F458A0" w:rsidDel="00C5501A" w:rsidRDefault="00A17716" w:rsidP="00C5501A">
            <w:pPr>
              <w:pStyle w:val="TableText"/>
              <w:spacing w:before="0" w:after="0"/>
              <w:rPr>
                <w:del w:id="10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EBB07" w14:textId="67E76F85" w:rsidR="00A17716" w:rsidRPr="00F458A0" w:rsidDel="00C5501A" w:rsidRDefault="00A17716" w:rsidP="00C5501A">
            <w:pPr>
              <w:pStyle w:val="TableText"/>
              <w:spacing w:before="0" w:after="0"/>
              <w:rPr>
                <w:del w:id="1079" w:author="Author"/>
              </w:rPr>
            </w:pPr>
            <w:del w:id="1080" w:author="Author">
              <w:r w:rsidRPr="00F458A0" w:rsidDel="00C5501A">
                <w:delText>R</w:delText>
              </w:r>
            </w:del>
          </w:p>
        </w:tc>
      </w:tr>
      <w:tr w:rsidR="00A17716" w:rsidRPr="00F458A0" w:rsidDel="00C5501A" w14:paraId="55E68CAB" w14:textId="16B97C98" w:rsidTr="00A17716">
        <w:trPr>
          <w:cantSplit/>
          <w:del w:id="10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EAAD73" w14:textId="174EB3F4" w:rsidR="00A17716" w:rsidRPr="00F458A0" w:rsidDel="00C5501A" w:rsidRDefault="00A17716" w:rsidP="00C5501A">
            <w:pPr>
              <w:pStyle w:val="TableText"/>
              <w:spacing w:before="0" w:after="0"/>
              <w:rPr>
                <w:del w:id="1082" w:author="Author"/>
              </w:rPr>
            </w:pPr>
            <w:del w:id="1083"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D0938" w14:textId="43B24506" w:rsidR="00A17716" w:rsidRPr="00F458A0" w:rsidDel="00C5501A" w:rsidRDefault="00A17716" w:rsidP="00C5501A">
            <w:pPr>
              <w:pStyle w:val="TableText"/>
              <w:spacing w:before="0" w:after="0"/>
              <w:rPr>
                <w:del w:id="1084" w:author="Author"/>
              </w:rPr>
            </w:pPr>
            <w:del w:id="1085" w:author="Author">
              <w:r w:rsidRPr="00F458A0" w:rsidDel="00C5501A">
                <w:delText>Insurance Companies w/o National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276728" w14:textId="290EC375" w:rsidR="00A17716" w:rsidRPr="00F458A0" w:rsidDel="00C5501A" w:rsidRDefault="00A17716" w:rsidP="00C5501A">
            <w:pPr>
              <w:pStyle w:val="TableText"/>
              <w:spacing w:before="0" w:after="0"/>
              <w:rPr>
                <w:del w:id="108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D641D" w14:textId="366D35E6" w:rsidR="00A17716" w:rsidRPr="00F458A0" w:rsidDel="00C5501A" w:rsidRDefault="00A17716" w:rsidP="00C5501A">
            <w:pPr>
              <w:pStyle w:val="TableText"/>
              <w:spacing w:before="0" w:after="0"/>
              <w:rPr>
                <w:del w:id="1087" w:author="Author"/>
              </w:rPr>
            </w:pPr>
            <w:del w:id="1088" w:author="Author">
              <w:r w:rsidRPr="00F458A0" w:rsidDel="00C5501A">
                <w:delText>R</w:delText>
              </w:r>
            </w:del>
          </w:p>
        </w:tc>
      </w:tr>
      <w:tr w:rsidR="00A17716" w:rsidRPr="00F458A0" w:rsidDel="00C5501A" w14:paraId="2542D019" w14:textId="08129ABD" w:rsidTr="00A17716">
        <w:trPr>
          <w:cantSplit/>
          <w:del w:id="10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F57B0" w14:textId="64ED83FF" w:rsidR="00A17716" w:rsidRPr="00F458A0" w:rsidDel="00C5501A" w:rsidRDefault="00A17716" w:rsidP="00C5501A">
            <w:pPr>
              <w:pStyle w:val="TableText"/>
              <w:spacing w:before="0" w:after="0"/>
              <w:rPr>
                <w:del w:id="1090" w:author="Author"/>
              </w:rPr>
            </w:pPr>
            <w:del w:id="109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C3AD10" w14:textId="06EDB0FF" w:rsidR="00A17716" w:rsidRPr="00F458A0" w:rsidDel="00C5501A" w:rsidRDefault="00A17716" w:rsidP="00C5501A">
            <w:pPr>
              <w:pStyle w:val="TableText"/>
              <w:spacing w:before="0" w:after="0"/>
              <w:rPr>
                <w:del w:id="1092" w:author="Author"/>
              </w:rPr>
            </w:pPr>
            <w:del w:id="1093" w:author="Author">
              <w:r w:rsidRPr="00F458A0" w:rsidDel="00C5501A">
                <w:delText>eIV Payers Disabled Locally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32C81" w14:textId="67ABD491" w:rsidR="00A17716" w:rsidRPr="00F458A0" w:rsidDel="00C5501A" w:rsidRDefault="00A17716" w:rsidP="00C5501A">
            <w:pPr>
              <w:pStyle w:val="TableText"/>
              <w:spacing w:before="0" w:after="0"/>
              <w:rPr>
                <w:del w:id="109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F4E12" w14:textId="4606A5C7" w:rsidR="00A17716" w:rsidRPr="00F458A0" w:rsidDel="00C5501A" w:rsidRDefault="00A17716" w:rsidP="00C5501A">
            <w:pPr>
              <w:pStyle w:val="TableText"/>
              <w:spacing w:before="0" w:after="0"/>
              <w:rPr>
                <w:del w:id="1095" w:author="Author"/>
              </w:rPr>
            </w:pPr>
            <w:del w:id="1096" w:author="Author">
              <w:r w:rsidRPr="00F458A0" w:rsidDel="00C5501A">
                <w:delText>R</w:delText>
              </w:r>
            </w:del>
          </w:p>
        </w:tc>
      </w:tr>
      <w:tr w:rsidR="00A17716" w:rsidRPr="00F458A0" w:rsidDel="00C5501A" w14:paraId="77FCFFA1" w14:textId="64500879" w:rsidTr="00A17716">
        <w:trPr>
          <w:cantSplit/>
          <w:del w:id="109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361478" w14:textId="4CC6F729" w:rsidR="00A17716" w:rsidRPr="00F458A0" w:rsidDel="00C5501A" w:rsidRDefault="00A17716" w:rsidP="00C5501A">
            <w:pPr>
              <w:pStyle w:val="TableText"/>
              <w:spacing w:before="0" w:after="0"/>
              <w:rPr>
                <w:del w:id="1098" w:author="Author"/>
              </w:rPr>
            </w:pPr>
            <w:del w:id="109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BFAB7" w14:textId="0804CA12" w:rsidR="00A17716" w:rsidRPr="00F458A0" w:rsidDel="00C5501A" w:rsidRDefault="00A17716" w:rsidP="00C5501A">
            <w:pPr>
              <w:pStyle w:val="TableText"/>
              <w:spacing w:before="0" w:after="0"/>
              <w:rPr>
                <w:del w:id="1100" w:author="Author"/>
              </w:rPr>
            </w:pPr>
            <w:del w:id="1101" w:author="Author">
              <w:r w:rsidRPr="00F458A0" w:rsidDel="00C5501A">
                <w:delText>Insurance Buffer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DFE05" w14:textId="3AC8D6C7" w:rsidR="00A17716" w:rsidRPr="00F458A0" w:rsidDel="00C5501A" w:rsidRDefault="00A17716" w:rsidP="00C5501A">
            <w:pPr>
              <w:pStyle w:val="TableText"/>
              <w:spacing w:before="0" w:after="0"/>
              <w:rPr>
                <w:del w:id="110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56E0DB" w14:textId="45E459A6" w:rsidR="00A17716" w:rsidRPr="00F458A0" w:rsidDel="00C5501A" w:rsidRDefault="00A17716" w:rsidP="00C5501A">
            <w:pPr>
              <w:pStyle w:val="TableText"/>
              <w:spacing w:before="0" w:after="0"/>
              <w:rPr>
                <w:del w:id="1103" w:author="Author"/>
              </w:rPr>
            </w:pPr>
            <w:del w:id="1104" w:author="Author">
              <w:r w:rsidRPr="00F458A0" w:rsidDel="00C5501A">
                <w:delText>R</w:delText>
              </w:r>
            </w:del>
          </w:p>
        </w:tc>
      </w:tr>
      <w:tr w:rsidR="00A17716" w:rsidRPr="00F458A0" w:rsidDel="00C5501A" w14:paraId="08E7B254" w14:textId="0B31E397" w:rsidTr="00A17716">
        <w:trPr>
          <w:cantSplit/>
          <w:del w:id="11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7CE08" w14:textId="6D61FB9F" w:rsidR="00A17716" w:rsidRPr="00F458A0" w:rsidDel="00C5501A" w:rsidRDefault="00A17716" w:rsidP="00C5501A">
            <w:pPr>
              <w:pStyle w:val="TableText"/>
              <w:spacing w:before="0" w:after="0"/>
              <w:rPr>
                <w:del w:id="1106" w:author="Author"/>
              </w:rPr>
            </w:pPr>
            <w:del w:id="110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7DD34" w14:textId="62FEF1A7" w:rsidR="00A17716" w:rsidRPr="00F458A0" w:rsidDel="00C5501A" w:rsidRDefault="00A17716" w:rsidP="00C5501A">
            <w:pPr>
              <w:pStyle w:val="TableText"/>
              <w:spacing w:before="0" w:after="0"/>
              <w:rPr>
                <w:del w:id="1108" w:author="Author"/>
              </w:rPr>
            </w:pPr>
            <w:del w:id="1109" w:author="Author">
              <w:r w:rsidRPr="00F458A0" w:rsidDel="00C5501A">
                <w:delText>User Action Required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DD4A2" w14:textId="69898D46" w:rsidR="00A17716" w:rsidRPr="00F458A0" w:rsidDel="00C5501A" w:rsidRDefault="00A17716" w:rsidP="00C5501A">
            <w:pPr>
              <w:pStyle w:val="TableText"/>
              <w:spacing w:before="0" w:after="0"/>
              <w:rPr>
                <w:del w:id="111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E2FBED" w14:textId="5CFDAF10" w:rsidR="00A17716" w:rsidRPr="00F458A0" w:rsidDel="00C5501A" w:rsidRDefault="00A17716" w:rsidP="00C5501A">
            <w:pPr>
              <w:pStyle w:val="TableText"/>
              <w:spacing w:before="0" w:after="0"/>
              <w:rPr>
                <w:del w:id="1111" w:author="Author"/>
              </w:rPr>
            </w:pPr>
            <w:del w:id="1112" w:author="Author">
              <w:r w:rsidRPr="00F458A0" w:rsidDel="00C5501A">
                <w:delText>R</w:delText>
              </w:r>
            </w:del>
          </w:p>
        </w:tc>
      </w:tr>
      <w:tr w:rsidR="00A17716" w:rsidRPr="00F458A0" w:rsidDel="00C5501A" w14:paraId="0EEFC83F" w14:textId="4FF7AE77" w:rsidTr="00A17716">
        <w:trPr>
          <w:cantSplit/>
          <w:del w:id="11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1047A" w14:textId="13F4C51D" w:rsidR="00A17716" w:rsidRPr="00F458A0" w:rsidDel="00C5501A" w:rsidRDefault="00A17716" w:rsidP="00C5501A">
            <w:pPr>
              <w:pStyle w:val="TableText"/>
              <w:spacing w:before="0" w:after="0"/>
              <w:rPr>
                <w:del w:id="1114" w:author="Author"/>
              </w:rPr>
            </w:pPr>
            <w:del w:id="1115"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058C7F" w14:textId="303AB849" w:rsidR="00A17716" w:rsidRPr="00F458A0" w:rsidDel="00C5501A" w:rsidRDefault="00A17716" w:rsidP="00C5501A">
            <w:pPr>
              <w:pStyle w:val="TableText"/>
              <w:spacing w:before="0" w:after="0"/>
              <w:rPr>
                <w:del w:id="1116" w:author="Author"/>
              </w:rPr>
            </w:pPr>
            <w:del w:id="1117" w:author="Author">
              <w:r w:rsidRPr="00F458A0" w:rsidDel="00C5501A">
                <w:delText># of * entries (User Verified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EBA540" w14:textId="57BC9EB0" w:rsidR="00A17716" w:rsidRPr="00F458A0" w:rsidDel="00C5501A" w:rsidRDefault="00A17716" w:rsidP="00C5501A">
            <w:pPr>
              <w:pStyle w:val="TableText"/>
              <w:spacing w:before="0" w:after="0"/>
              <w:rPr>
                <w:del w:id="111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F5C2C" w14:textId="7A209B6D" w:rsidR="00A17716" w:rsidRPr="00F458A0" w:rsidDel="00C5501A" w:rsidRDefault="00A17716" w:rsidP="00C5501A">
            <w:pPr>
              <w:pStyle w:val="TableText"/>
              <w:spacing w:before="0" w:after="0"/>
              <w:rPr>
                <w:del w:id="1119" w:author="Author"/>
              </w:rPr>
            </w:pPr>
            <w:del w:id="1120" w:author="Author">
              <w:r w:rsidRPr="00F458A0" w:rsidDel="00C5501A">
                <w:delText>R</w:delText>
              </w:r>
            </w:del>
          </w:p>
        </w:tc>
      </w:tr>
      <w:tr w:rsidR="00A17716" w:rsidRPr="00F458A0" w:rsidDel="00C5501A" w14:paraId="3DB2004A" w14:textId="2B137D73" w:rsidTr="00A17716">
        <w:trPr>
          <w:cantSplit/>
          <w:del w:id="11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1DE93" w14:textId="6BECED76" w:rsidR="00A17716" w:rsidRPr="00F458A0" w:rsidDel="00C5501A" w:rsidRDefault="00A17716" w:rsidP="00C5501A">
            <w:pPr>
              <w:pStyle w:val="TableText"/>
              <w:spacing w:before="0" w:after="0"/>
              <w:rPr>
                <w:del w:id="1122" w:author="Author"/>
              </w:rPr>
            </w:pPr>
            <w:del w:id="1123"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45E08" w14:textId="7B5EA6B9" w:rsidR="00A17716" w:rsidRPr="00F458A0" w:rsidDel="00C5501A" w:rsidRDefault="00A17716" w:rsidP="00C5501A">
            <w:pPr>
              <w:pStyle w:val="TableText"/>
              <w:spacing w:before="0" w:after="0"/>
              <w:rPr>
                <w:del w:id="1124" w:author="Author"/>
              </w:rPr>
            </w:pPr>
            <w:del w:id="1125" w:author="Author">
              <w:r w:rsidRPr="00F458A0" w:rsidDel="00C5501A">
                <w:delText># of + entries (Payer indicated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382E54" w14:textId="792F05E8" w:rsidR="00A17716" w:rsidRPr="00F458A0" w:rsidDel="00C5501A" w:rsidRDefault="00A17716" w:rsidP="00C5501A">
            <w:pPr>
              <w:pStyle w:val="TableText"/>
              <w:spacing w:before="0" w:after="0"/>
              <w:rPr>
                <w:del w:id="112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602B0" w14:textId="1C029B7B" w:rsidR="00A17716" w:rsidRPr="00F458A0" w:rsidDel="00C5501A" w:rsidRDefault="00A17716" w:rsidP="00C5501A">
            <w:pPr>
              <w:pStyle w:val="TableText"/>
              <w:spacing w:before="0" w:after="0"/>
              <w:rPr>
                <w:del w:id="1127" w:author="Author"/>
              </w:rPr>
            </w:pPr>
            <w:del w:id="1128" w:author="Author">
              <w:r w:rsidRPr="00F458A0" w:rsidDel="00C5501A">
                <w:delText>R</w:delText>
              </w:r>
            </w:del>
          </w:p>
        </w:tc>
      </w:tr>
      <w:tr w:rsidR="00A17716" w:rsidRPr="00F458A0" w:rsidDel="00C5501A" w14:paraId="1D186DC3" w14:textId="39D6B09E" w:rsidTr="00A17716">
        <w:trPr>
          <w:cantSplit/>
          <w:del w:id="11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1F55D" w14:textId="25C06E5C" w:rsidR="00A17716" w:rsidRPr="00F458A0" w:rsidDel="00C5501A" w:rsidRDefault="00A17716" w:rsidP="00C5501A">
            <w:pPr>
              <w:pStyle w:val="TableText"/>
              <w:spacing w:before="0" w:after="0"/>
              <w:rPr>
                <w:del w:id="1130" w:author="Author"/>
              </w:rPr>
            </w:pPr>
            <w:del w:id="113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EF2DC" w14:textId="62568122" w:rsidR="00A17716" w:rsidRPr="00F458A0" w:rsidDel="00C5501A" w:rsidRDefault="00A17716" w:rsidP="00C5501A">
            <w:pPr>
              <w:pStyle w:val="TableText"/>
              <w:spacing w:before="0" w:after="0"/>
              <w:rPr>
                <w:del w:id="1132" w:author="Author"/>
              </w:rPr>
            </w:pPr>
            <w:del w:id="1133" w:author="Author">
              <w:r w:rsidRPr="00F458A0" w:rsidDel="00C5501A">
                <w:delText># of $ entries (Escalated,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7C858" w14:textId="2BA4DAA8" w:rsidR="00A17716" w:rsidRPr="00F458A0" w:rsidDel="00C5501A" w:rsidRDefault="00A17716" w:rsidP="00C5501A">
            <w:pPr>
              <w:pStyle w:val="TableText"/>
              <w:spacing w:before="0" w:after="0"/>
              <w:rPr>
                <w:del w:id="113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DE3C8" w14:textId="6E6528AF" w:rsidR="00A17716" w:rsidRPr="00F458A0" w:rsidDel="00C5501A" w:rsidRDefault="00A17716" w:rsidP="00C5501A">
            <w:pPr>
              <w:pStyle w:val="TableText"/>
              <w:spacing w:before="0" w:after="0"/>
              <w:rPr>
                <w:del w:id="1135" w:author="Author"/>
              </w:rPr>
            </w:pPr>
            <w:del w:id="1136" w:author="Author">
              <w:r w:rsidRPr="00F458A0" w:rsidDel="00C5501A">
                <w:delText>R</w:delText>
              </w:r>
            </w:del>
          </w:p>
        </w:tc>
      </w:tr>
      <w:tr w:rsidR="00A17716" w:rsidRPr="00F458A0" w:rsidDel="00C5501A" w14:paraId="3E1A99AA" w14:textId="0212272F" w:rsidTr="00A17716">
        <w:trPr>
          <w:cantSplit/>
          <w:del w:id="11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7A04A" w14:textId="7C427EBA" w:rsidR="00A17716" w:rsidRPr="00F458A0" w:rsidDel="00C5501A" w:rsidRDefault="00A17716" w:rsidP="00C5501A">
            <w:pPr>
              <w:pStyle w:val="TableText"/>
              <w:spacing w:before="0" w:after="0"/>
              <w:rPr>
                <w:del w:id="1138" w:author="Author"/>
              </w:rPr>
            </w:pPr>
            <w:del w:id="113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D178A" w14:textId="1E04A3E7" w:rsidR="00A17716" w:rsidRPr="00F458A0" w:rsidDel="00C5501A" w:rsidRDefault="00A17716" w:rsidP="00C5501A">
            <w:pPr>
              <w:pStyle w:val="TableText"/>
              <w:spacing w:before="0" w:after="0"/>
              <w:rPr>
                <w:del w:id="1140" w:author="Author"/>
              </w:rPr>
            </w:pPr>
            <w:del w:id="1141" w:author="Author">
              <w:r w:rsidRPr="00F458A0" w:rsidDel="00C5501A">
                <w:delText># of - entries (Payer indicated Inactive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CEF1D" w14:textId="331091FC" w:rsidR="00A17716" w:rsidRPr="00F458A0" w:rsidDel="00C5501A" w:rsidRDefault="00A17716" w:rsidP="00C5501A">
            <w:pPr>
              <w:pStyle w:val="TableText"/>
              <w:spacing w:before="0" w:after="0"/>
              <w:rPr>
                <w:del w:id="114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DE72F" w14:textId="1DBD4BD0" w:rsidR="00A17716" w:rsidRPr="00F458A0" w:rsidDel="00C5501A" w:rsidRDefault="00A17716" w:rsidP="00C5501A">
            <w:pPr>
              <w:pStyle w:val="TableText"/>
              <w:spacing w:before="0" w:after="0"/>
              <w:rPr>
                <w:del w:id="1143" w:author="Author"/>
              </w:rPr>
            </w:pPr>
            <w:del w:id="1144" w:author="Author">
              <w:r w:rsidRPr="00F458A0" w:rsidDel="00C5501A">
                <w:delText>R</w:delText>
              </w:r>
            </w:del>
          </w:p>
        </w:tc>
      </w:tr>
      <w:tr w:rsidR="00A17716" w:rsidRPr="00F458A0" w:rsidDel="00C5501A" w14:paraId="06B51061" w14:textId="35E04235" w:rsidTr="00A17716">
        <w:trPr>
          <w:cantSplit/>
          <w:del w:id="11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5F350" w14:textId="0D75E788" w:rsidR="00A17716" w:rsidRPr="00F458A0" w:rsidDel="00C5501A" w:rsidRDefault="00A17716" w:rsidP="00C5501A">
            <w:pPr>
              <w:pStyle w:val="TableText"/>
              <w:spacing w:before="0" w:after="0"/>
              <w:rPr>
                <w:del w:id="1146" w:author="Author"/>
              </w:rPr>
            </w:pPr>
            <w:del w:id="114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414C3" w14:textId="549BF189" w:rsidR="00A17716" w:rsidRPr="00F458A0" w:rsidDel="00C5501A" w:rsidRDefault="00A17716" w:rsidP="00C5501A">
            <w:pPr>
              <w:pStyle w:val="TableText"/>
              <w:spacing w:before="0" w:after="0"/>
              <w:rPr>
                <w:del w:id="1148" w:author="Author"/>
              </w:rPr>
            </w:pPr>
            <w:del w:id="1149" w:author="Author">
              <w:r w:rsidRPr="00F458A0" w:rsidDel="00C5501A">
                <w:delText># of # entries (Policy status undetermined)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2D485F" w14:textId="7D8DF63F" w:rsidR="00A17716" w:rsidRPr="00F458A0" w:rsidDel="00C5501A" w:rsidRDefault="00A17716" w:rsidP="00C5501A">
            <w:pPr>
              <w:pStyle w:val="TableText"/>
              <w:spacing w:before="0" w:after="0"/>
              <w:rPr>
                <w:del w:id="115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E1B96" w14:textId="4A2CDB27" w:rsidR="00A17716" w:rsidRPr="00F458A0" w:rsidDel="00C5501A" w:rsidRDefault="00A17716" w:rsidP="00C5501A">
            <w:pPr>
              <w:pStyle w:val="TableText"/>
              <w:spacing w:before="0" w:after="0"/>
              <w:rPr>
                <w:del w:id="1151" w:author="Author"/>
              </w:rPr>
            </w:pPr>
            <w:del w:id="1152" w:author="Author">
              <w:r w:rsidRPr="00F458A0" w:rsidDel="00C5501A">
                <w:delText>R</w:delText>
              </w:r>
            </w:del>
          </w:p>
        </w:tc>
      </w:tr>
      <w:tr w:rsidR="00A17716" w:rsidRPr="00F458A0" w:rsidDel="00C5501A" w14:paraId="091D18B8" w14:textId="13BC3441" w:rsidTr="00A17716">
        <w:trPr>
          <w:cantSplit/>
          <w:del w:id="11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211BB" w14:textId="7758B953" w:rsidR="00A17716" w:rsidRPr="00F458A0" w:rsidDel="00C5501A" w:rsidRDefault="00A17716" w:rsidP="00C5501A">
            <w:pPr>
              <w:pStyle w:val="TableText"/>
              <w:spacing w:before="0" w:after="0"/>
              <w:rPr>
                <w:del w:id="1154" w:author="Author"/>
              </w:rPr>
            </w:pPr>
            <w:del w:id="1155"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AF317C" w14:textId="21CAAFB2" w:rsidR="00A17716" w:rsidRPr="00F458A0" w:rsidDel="00C5501A" w:rsidRDefault="00A17716" w:rsidP="00C5501A">
            <w:pPr>
              <w:pStyle w:val="TableText"/>
              <w:spacing w:before="0" w:after="0"/>
              <w:rPr>
                <w:del w:id="1156" w:author="Author"/>
              </w:rPr>
            </w:pPr>
            <w:del w:id="1157" w:author="Author">
              <w:r w:rsidRPr="00F458A0" w:rsidDel="00C5501A">
                <w:delText># of ! entries (eIV needs user assistance for entry)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A5A4F" w14:textId="77C313F5" w:rsidR="00A17716" w:rsidRPr="00F458A0" w:rsidDel="00C5501A" w:rsidRDefault="00A17716" w:rsidP="00C5501A">
            <w:pPr>
              <w:pStyle w:val="TableText"/>
              <w:spacing w:before="0" w:after="0"/>
              <w:rPr>
                <w:del w:id="115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750A1" w14:textId="11E1851C" w:rsidR="00A17716" w:rsidRPr="00F458A0" w:rsidDel="00C5501A" w:rsidRDefault="00A17716" w:rsidP="00C5501A">
            <w:pPr>
              <w:pStyle w:val="TableText"/>
              <w:spacing w:before="0" w:after="0"/>
              <w:rPr>
                <w:del w:id="1159" w:author="Author"/>
              </w:rPr>
            </w:pPr>
            <w:del w:id="1160" w:author="Author">
              <w:r w:rsidRPr="00F458A0" w:rsidDel="00C5501A">
                <w:delText>R</w:delText>
              </w:r>
            </w:del>
          </w:p>
        </w:tc>
      </w:tr>
      <w:tr w:rsidR="00A17716" w:rsidRPr="00F458A0" w:rsidDel="00C5501A" w14:paraId="4D421A0C" w14:textId="18C817AE" w:rsidTr="00A17716">
        <w:trPr>
          <w:cantSplit/>
          <w:del w:id="11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9F16F" w14:textId="362D541E" w:rsidR="00A17716" w:rsidRPr="00F458A0" w:rsidDel="00C5501A" w:rsidRDefault="00A17716" w:rsidP="00C5501A">
            <w:pPr>
              <w:pStyle w:val="TableText"/>
              <w:spacing w:before="0" w:after="0"/>
              <w:rPr>
                <w:del w:id="1162" w:author="Author"/>
              </w:rPr>
            </w:pPr>
            <w:del w:id="1163"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FF7B4" w14:textId="0400C6B6" w:rsidR="00A17716" w:rsidRPr="00F458A0" w:rsidDel="00C5501A" w:rsidRDefault="00A17716" w:rsidP="00C5501A">
            <w:pPr>
              <w:pStyle w:val="TableText"/>
              <w:spacing w:before="0" w:after="0"/>
              <w:rPr>
                <w:del w:id="1164" w:author="Author"/>
              </w:rPr>
            </w:pPr>
            <w:del w:id="1165" w:author="Author">
              <w:r w:rsidRPr="00F458A0" w:rsidDel="00C5501A">
                <w:delText>Entries Awaiting Processing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EA011" w14:textId="2CD3F65B" w:rsidR="00A17716" w:rsidRPr="00F458A0" w:rsidDel="00C5501A" w:rsidRDefault="00A17716" w:rsidP="00C5501A">
            <w:pPr>
              <w:pStyle w:val="TableText"/>
              <w:spacing w:before="0" w:after="0"/>
              <w:rPr>
                <w:del w:id="11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F6067" w14:textId="5A9ECA69" w:rsidR="00A17716" w:rsidRPr="00F458A0" w:rsidDel="00C5501A" w:rsidRDefault="00A17716" w:rsidP="00C5501A">
            <w:pPr>
              <w:pStyle w:val="TableText"/>
              <w:spacing w:before="0" w:after="0"/>
              <w:rPr>
                <w:del w:id="1167" w:author="Author"/>
              </w:rPr>
            </w:pPr>
            <w:del w:id="1168" w:author="Author">
              <w:r w:rsidRPr="00F458A0" w:rsidDel="00C5501A">
                <w:delText>R</w:delText>
              </w:r>
            </w:del>
          </w:p>
        </w:tc>
      </w:tr>
      <w:tr w:rsidR="00A17716" w:rsidRPr="00F458A0" w:rsidDel="00C5501A" w14:paraId="3A3D44C0" w14:textId="52DA26BA" w:rsidTr="00A17716">
        <w:trPr>
          <w:cantSplit/>
          <w:del w:id="11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EE14E6" w14:textId="4F413983" w:rsidR="00A17716" w:rsidRPr="00F458A0" w:rsidDel="00C5501A" w:rsidRDefault="00A17716" w:rsidP="00C5501A">
            <w:pPr>
              <w:pStyle w:val="TableText"/>
              <w:spacing w:before="0" w:after="0"/>
              <w:rPr>
                <w:del w:id="1170" w:author="Author"/>
              </w:rPr>
            </w:pPr>
            <w:del w:id="117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B3E3" w14:textId="1448457D" w:rsidR="00A17716" w:rsidRPr="00F458A0" w:rsidDel="00C5501A" w:rsidRDefault="00A17716" w:rsidP="00C5501A">
            <w:pPr>
              <w:pStyle w:val="TableText"/>
              <w:spacing w:before="0" w:after="0"/>
              <w:rPr>
                <w:del w:id="1172" w:author="Author"/>
              </w:rPr>
            </w:pPr>
            <w:del w:id="1173" w:author="Author">
              <w:r w:rsidRPr="00F458A0" w:rsidDel="00C5501A">
                <w:delText># of ? entries (IIV is waiting for a response)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600E2" w14:textId="339E794B" w:rsidR="00A17716" w:rsidRPr="00F458A0" w:rsidDel="00C5501A" w:rsidRDefault="00A17716" w:rsidP="00C5501A">
            <w:pPr>
              <w:pStyle w:val="TableText"/>
              <w:spacing w:before="0" w:after="0"/>
              <w:rPr>
                <w:del w:id="11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837F" w14:textId="61A00484" w:rsidR="00A17716" w:rsidRPr="00F458A0" w:rsidDel="00C5501A" w:rsidRDefault="00A17716" w:rsidP="00C5501A">
            <w:pPr>
              <w:pStyle w:val="TableText"/>
              <w:spacing w:before="0" w:after="0"/>
              <w:rPr>
                <w:del w:id="1175" w:author="Author"/>
              </w:rPr>
            </w:pPr>
            <w:del w:id="1176" w:author="Author">
              <w:r w:rsidRPr="00F458A0" w:rsidDel="00C5501A">
                <w:delText>R</w:delText>
              </w:r>
            </w:del>
          </w:p>
        </w:tc>
      </w:tr>
      <w:tr w:rsidR="00A17716" w:rsidRPr="00F458A0" w:rsidDel="00C5501A" w14:paraId="029C62D1" w14:textId="10298FC3" w:rsidTr="00A17716">
        <w:trPr>
          <w:cantSplit/>
          <w:del w:id="11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35AA2" w14:textId="78C5038C" w:rsidR="00A17716" w:rsidRPr="00F458A0" w:rsidDel="00C5501A" w:rsidRDefault="00A17716" w:rsidP="00C5501A">
            <w:pPr>
              <w:pStyle w:val="TableText"/>
              <w:spacing w:before="0" w:after="0"/>
              <w:rPr>
                <w:del w:id="1178" w:author="Author"/>
              </w:rPr>
            </w:pPr>
            <w:del w:id="117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8CD5F" w14:textId="39260E64" w:rsidR="00A17716" w:rsidRPr="00F458A0" w:rsidDel="00C5501A" w:rsidRDefault="00A17716" w:rsidP="00C5501A">
            <w:pPr>
              <w:pStyle w:val="TableText"/>
              <w:spacing w:before="0" w:after="0"/>
              <w:rPr>
                <w:del w:id="1180" w:author="Author"/>
              </w:rPr>
            </w:pPr>
            <w:del w:id="1181" w:author="Author">
              <w:r w:rsidRPr="00F458A0" w:rsidDel="00C5501A">
                <w:delText># of blank entries (yet to be processed or accepted)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2B8B27" w14:textId="0402E7FA" w:rsidR="00A17716" w:rsidRPr="00F458A0" w:rsidDel="00C5501A" w:rsidRDefault="00A17716" w:rsidP="00C5501A">
            <w:pPr>
              <w:pStyle w:val="TableText"/>
              <w:spacing w:before="0" w:after="0"/>
              <w:rPr>
                <w:del w:id="11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6489B" w14:textId="7E8A0688" w:rsidR="00A17716" w:rsidRPr="00F458A0" w:rsidDel="00C5501A" w:rsidRDefault="00A17716" w:rsidP="00C5501A">
            <w:pPr>
              <w:pStyle w:val="TableText"/>
              <w:spacing w:before="0" w:after="0"/>
              <w:rPr>
                <w:del w:id="1183" w:author="Author"/>
              </w:rPr>
            </w:pPr>
            <w:del w:id="1184" w:author="Author">
              <w:r w:rsidRPr="00F458A0" w:rsidDel="00C5501A">
                <w:delText>R</w:delText>
              </w:r>
            </w:del>
          </w:p>
        </w:tc>
      </w:tr>
      <w:tr w:rsidR="00A17716" w:rsidRPr="00F458A0" w:rsidDel="00C5501A" w14:paraId="388F647E" w14:textId="28C1D59C" w:rsidTr="00A17716">
        <w:trPr>
          <w:cantSplit/>
          <w:del w:id="11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8CBF" w14:textId="257CE529" w:rsidR="00A17716" w:rsidRPr="00F458A0" w:rsidDel="00C5501A" w:rsidRDefault="00A17716" w:rsidP="00C5501A">
            <w:pPr>
              <w:pStyle w:val="TableText"/>
              <w:spacing w:before="0" w:after="0"/>
              <w:rPr>
                <w:del w:id="1186" w:author="Author"/>
              </w:rPr>
            </w:pPr>
            <w:del w:id="118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F444C" w14:textId="43702E03" w:rsidR="00A17716" w:rsidRPr="00F458A0" w:rsidDel="00C5501A" w:rsidRDefault="00A17716" w:rsidP="00C5501A">
            <w:pPr>
              <w:pStyle w:val="TableText"/>
              <w:spacing w:before="0" w:after="0"/>
              <w:rPr>
                <w:del w:id="1188" w:author="Author"/>
              </w:rPr>
            </w:pPr>
            <w:del w:id="1189" w:author="Author">
              <w:r w:rsidRPr="00F458A0" w:rsidDel="00C5501A">
                <w:delText>New eIV Payers received during report date range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5BD7F8" w14:textId="41A1F3F2" w:rsidR="00A17716" w:rsidRPr="00F458A0" w:rsidDel="00C5501A" w:rsidRDefault="00A17716" w:rsidP="00C5501A">
            <w:pPr>
              <w:pStyle w:val="TableText"/>
              <w:spacing w:before="0" w:after="0"/>
              <w:rPr>
                <w:del w:id="11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9466C" w14:textId="7D184FFF" w:rsidR="00A17716" w:rsidRPr="00F458A0" w:rsidDel="00C5501A" w:rsidRDefault="00A17716" w:rsidP="00C5501A">
            <w:pPr>
              <w:pStyle w:val="TableText"/>
              <w:spacing w:before="0" w:after="0"/>
              <w:rPr>
                <w:del w:id="1191" w:author="Author"/>
              </w:rPr>
            </w:pPr>
            <w:del w:id="1192" w:author="Author">
              <w:r w:rsidRPr="00F458A0" w:rsidDel="00C5501A">
                <w:delText>R</w:delText>
              </w:r>
            </w:del>
          </w:p>
        </w:tc>
      </w:tr>
      <w:tr w:rsidR="00A17716" w:rsidRPr="00F458A0" w:rsidDel="00C5501A" w14:paraId="22BEBEB1" w14:textId="32839BAE" w:rsidTr="00A17716">
        <w:trPr>
          <w:cantSplit/>
          <w:del w:id="11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F05A5" w14:textId="2F2C91C6" w:rsidR="00A17716" w:rsidRPr="00F458A0" w:rsidDel="00C5501A" w:rsidRDefault="00A17716" w:rsidP="00C5501A">
            <w:pPr>
              <w:pStyle w:val="TableText"/>
              <w:spacing w:before="0" w:after="0"/>
              <w:rPr>
                <w:del w:id="1194" w:author="Author"/>
              </w:rPr>
            </w:pPr>
            <w:del w:id="1195"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87CE9" w14:textId="5BE11313" w:rsidR="00A17716" w:rsidRPr="00F458A0" w:rsidDel="00C5501A" w:rsidRDefault="00A17716" w:rsidP="00C5501A">
            <w:pPr>
              <w:pStyle w:val="TableText"/>
              <w:spacing w:before="0" w:after="0"/>
              <w:rPr>
                <w:del w:id="1196" w:author="Author"/>
              </w:rPr>
            </w:pPr>
            <w:del w:id="1197"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BCB4C2" w14:textId="64A597F1" w:rsidR="00A17716" w:rsidRPr="00F458A0" w:rsidDel="00C5501A" w:rsidRDefault="00A17716" w:rsidP="00C5501A">
            <w:pPr>
              <w:pStyle w:val="TableText"/>
              <w:spacing w:before="0" w:after="0"/>
              <w:rPr>
                <w:del w:id="1198" w:author="Author"/>
              </w:rPr>
            </w:pPr>
            <w:del w:id="119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F6692" w14:textId="3FC2E2CD" w:rsidR="00A17716" w:rsidRPr="00F458A0" w:rsidDel="00C5501A" w:rsidRDefault="00A17716" w:rsidP="00C5501A">
            <w:pPr>
              <w:pStyle w:val="TableText"/>
              <w:spacing w:before="0" w:after="0"/>
              <w:rPr>
                <w:del w:id="1200" w:author="Author"/>
              </w:rPr>
            </w:pPr>
            <w:del w:id="1201" w:author="Author">
              <w:r w:rsidRPr="00F458A0" w:rsidDel="00C5501A">
                <w:delText>R</w:delText>
              </w:r>
            </w:del>
          </w:p>
        </w:tc>
      </w:tr>
      <w:tr w:rsidR="00A17716" w:rsidRPr="00F458A0" w:rsidDel="00C5501A" w14:paraId="571B9E1A" w14:textId="67C59FBA" w:rsidTr="00A17716">
        <w:trPr>
          <w:cantSplit/>
          <w:del w:id="12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64301" w14:textId="7DF82771" w:rsidR="00A17716" w:rsidRPr="00F458A0" w:rsidDel="00C5501A" w:rsidRDefault="00A17716" w:rsidP="00C5501A">
            <w:pPr>
              <w:pStyle w:val="TableText"/>
              <w:spacing w:before="0" w:after="0"/>
              <w:rPr>
                <w:del w:id="1203" w:author="Author"/>
              </w:rPr>
            </w:pPr>
            <w:del w:id="120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652168" w14:textId="340E13F6" w:rsidR="00A17716" w:rsidRPr="00F458A0" w:rsidDel="00C5501A" w:rsidRDefault="00A17716" w:rsidP="00C5501A">
            <w:pPr>
              <w:pStyle w:val="TableText"/>
              <w:spacing w:before="0" w:after="0"/>
              <w:rPr>
                <w:del w:id="1205" w:author="Author"/>
              </w:rPr>
            </w:pPr>
            <w:del w:id="1206" w:author="Author">
              <w:r w:rsidRPr="00F458A0" w:rsidDel="00C5501A">
                <w:delText>Message Dt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F546A" w14:textId="1B208C3A" w:rsidR="00A17716" w:rsidRPr="00F458A0" w:rsidDel="00C5501A" w:rsidRDefault="00A17716" w:rsidP="00C5501A">
            <w:pPr>
              <w:pStyle w:val="TableText"/>
              <w:spacing w:before="0" w:after="0"/>
              <w:rPr>
                <w:del w:id="120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166B34" w14:textId="4AB047F7" w:rsidR="00A17716" w:rsidRPr="00F458A0" w:rsidDel="00C5501A" w:rsidRDefault="00A17716" w:rsidP="00C5501A">
            <w:pPr>
              <w:pStyle w:val="TableText"/>
              <w:spacing w:before="0" w:after="0"/>
              <w:rPr>
                <w:del w:id="1208" w:author="Author"/>
              </w:rPr>
            </w:pPr>
            <w:del w:id="1209" w:author="Author">
              <w:r w:rsidRPr="00F458A0" w:rsidDel="00C5501A">
                <w:delText>R</w:delText>
              </w:r>
            </w:del>
          </w:p>
        </w:tc>
      </w:tr>
      <w:tr w:rsidR="00A17716" w:rsidRPr="00F458A0" w:rsidDel="00C5501A" w14:paraId="47483C31" w14:textId="17608C48" w:rsidTr="00A17716">
        <w:trPr>
          <w:cantSplit/>
          <w:del w:id="121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4115" w14:textId="238D89F9" w:rsidR="00A17716" w:rsidRPr="00F458A0" w:rsidDel="00C5501A" w:rsidRDefault="00A17716" w:rsidP="00C5501A">
            <w:pPr>
              <w:pStyle w:val="TableText"/>
              <w:spacing w:before="0" w:after="0"/>
              <w:rPr>
                <w:del w:id="1211" w:author="Author"/>
              </w:rPr>
            </w:pPr>
            <w:del w:id="121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6A337" w14:textId="0BE49E87" w:rsidR="00A17716" w:rsidRPr="00F458A0" w:rsidDel="00C5501A" w:rsidRDefault="00A17716" w:rsidP="00C5501A">
            <w:pPr>
              <w:pStyle w:val="TableText"/>
              <w:spacing w:before="0" w:after="0"/>
              <w:rPr>
                <w:del w:id="1213" w:author="Author"/>
              </w:rPr>
            </w:pPr>
            <w:del w:id="1214" w:author="Author">
              <w:r w:rsidRPr="00F458A0" w:rsidDel="00C5501A">
                <w:delText>Set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02DA0" w14:textId="5CA2665A" w:rsidR="00A17716" w:rsidRPr="00F458A0" w:rsidDel="00C5501A" w:rsidRDefault="00A17716" w:rsidP="00C5501A">
            <w:pPr>
              <w:pStyle w:val="TableText"/>
              <w:spacing w:before="0" w:after="0"/>
              <w:rPr>
                <w:del w:id="121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D33941" w14:textId="5D3D6535" w:rsidR="00A17716" w:rsidRPr="00F458A0" w:rsidDel="00C5501A" w:rsidRDefault="00A17716" w:rsidP="00C5501A">
            <w:pPr>
              <w:pStyle w:val="TableText"/>
              <w:spacing w:before="0" w:after="0"/>
              <w:rPr>
                <w:del w:id="1216" w:author="Author"/>
              </w:rPr>
            </w:pPr>
            <w:del w:id="1217" w:author="Author">
              <w:r w:rsidRPr="00F458A0" w:rsidDel="00C5501A">
                <w:delText>R</w:delText>
              </w:r>
            </w:del>
          </w:p>
        </w:tc>
      </w:tr>
    </w:tbl>
    <w:p w14:paraId="5E3D5DDD" w14:textId="6DF25A74" w:rsidR="00A17716" w:rsidRPr="00F458A0" w:rsidDel="00C5501A" w:rsidRDefault="00A17716" w:rsidP="00C5501A">
      <w:pPr>
        <w:pStyle w:val="StepIntro"/>
        <w:spacing w:before="0"/>
        <w:rPr>
          <w:del w:id="1218" w:author="Author"/>
        </w:rPr>
      </w:pPr>
      <w:del w:id="1219" w:author="Author">
        <w:r w:rsidRPr="00F458A0" w:rsidDel="00C5501A">
          <w:delText>eIV Payer Link Report</w:delText>
        </w:r>
      </w:del>
    </w:p>
    <w:p w14:paraId="7346D654" w14:textId="51D17881" w:rsidR="00A17716" w:rsidRPr="00F458A0" w:rsidDel="00C5501A" w:rsidRDefault="00A17716" w:rsidP="00C5501A">
      <w:pPr>
        <w:pStyle w:val="NormalWeb"/>
        <w:spacing w:before="0" w:after="0"/>
        <w:rPr>
          <w:del w:id="1220" w:author="Author"/>
          <w:rFonts w:eastAsiaTheme="minorEastAsia"/>
        </w:rPr>
      </w:pPr>
      <w:del w:id="1221" w:author="Author">
        <w:r w:rsidRPr="00F458A0" w:rsidDel="00C5501A">
          <w:delText>This report provides information based on the relationship that the users set up in VistA between the insurance companies and the payers. This report can assist with finding insurance companies that are linked to the wrong payer (</w:delText>
        </w:r>
        <w:r w:rsidRPr="00F458A0" w:rsidDel="00C5501A">
          <w:fldChar w:fldCharType="begin"/>
        </w:r>
        <w:r w:rsidRPr="00F458A0" w:rsidDel="00C5501A">
          <w:delInstrText xml:space="preserve"> REF _Ref474455999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Also, the report can assist with identifying unlinked insurance companies or payers (</w:delText>
        </w:r>
        <w:r w:rsidRPr="00F458A0" w:rsidDel="00C5501A">
          <w:fldChar w:fldCharType="begin"/>
        </w:r>
        <w:r w:rsidRPr="00F458A0" w:rsidDel="00C5501A">
          <w:delInstrText xml:space="preserve"> REF _Ref474456037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Additionally, this report will indicate the payer locally active status.</w:delText>
        </w:r>
      </w:del>
    </w:p>
    <w:p w14:paraId="7F994CB2" w14:textId="73762A41" w:rsidR="00A17716" w:rsidRPr="00A236D6" w:rsidDel="00C5501A" w:rsidRDefault="00A17716" w:rsidP="00C5501A">
      <w:pPr>
        <w:pStyle w:val="Caption"/>
        <w:spacing w:before="0" w:after="0"/>
        <w:rPr>
          <w:del w:id="1222" w:author="Author"/>
          <w:rFonts w:ascii="Arial" w:hAnsi="Arial" w:cs="Arial"/>
        </w:rPr>
      </w:pPr>
      <w:del w:id="1223"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26</w:delText>
        </w:r>
        <w:r w:rsidRPr="00A236D6" w:rsidDel="00C5501A">
          <w:rPr>
            <w:rFonts w:ascii="Arial" w:hAnsi="Arial" w:cs="Arial"/>
            <w:noProof/>
          </w:rPr>
          <w:fldChar w:fldCharType="end"/>
        </w:r>
        <w:r w:rsidRPr="00A236D6" w:rsidDel="00C5501A">
          <w:rPr>
            <w:rFonts w:ascii="Arial" w:hAnsi="Arial" w:cs="Arial"/>
          </w:rPr>
          <w:delText>: Locate Incorrect Payer Linked to Wrong Insurer</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11"/>
        <w:gridCol w:w="4143"/>
        <w:gridCol w:w="1740"/>
        <w:gridCol w:w="1350"/>
      </w:tblGrid>
      <w:tr w:rsidR="00A17716" w:rsidRPr="00F458A0" w:rsidDel="00C5501A" w14:paraId="262A9C4E" w14:textId="479B0D69" w:rsidTr="00A17716">
        <w:trPr>
          <w:cantSplit/>
          <w:tblHeader/>
          <w:del w:id="1224"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20565B" w14:textId="173FFE2C" w:rsidR="00A17716" w:rsidRPr="00F458A0" w:rsidDel="00C5501A" w:rsidRDefault="00A17716" w:rsidP="00C5501A">
            <w:pPr>
              <w:pStyle w:val="TableHeading"/>
              <w:spacing w:before="0" w:after="0"/>
              <w:rPr>
                <w:del w:id="1225" w:author="Author"/>
              </w:rPr>
            </w:pPr>
            <w:del w:id="1226"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9DA71D" w14:textId="0D068985" w:rsidR="00A17716" w:rsidRPr="00F458A0" w:rsidDel="00C5501A" w:rsidRDefault="00A17716" w:rsidP="00C5501A">
            <w:pPr>
              <w:pStyle w:val="TableHeading"/>
              <w:spacing w:before="0" w:after="0"/>
              <w:rPr>
                <w:del w:id="1227" w:author="Author"/>
              </w:rPr>
            </w:pPr>
            <w:del w:id="1228"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120FD5F" w14:textId="4ED67B3F" w:rsidR="00A17716" w:rsidRPr="00F458A0" w:rsidDel="00C5501A" w:rsidRDefault="00A17716" w:rsidP="00C5501A">
            <w:pPr>
              <w:pStyle w:val="TableHeading"/>
              <w:spacing w:before="0" w:after="0"/>
              <w:rPr>
                <w:del w:id="1229" w:author="Author"/>
              </w:rPr>
            </w:pPr>
            <w:del w:id="1230"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9A4E679" w14:textId="1543081D" w:rsidR="00A17716" w:rsidRPr="00F458A0" w:rsidDel="00C5501A" w:rsidRDefault="00A17716" w:rsidP="00C5501A">
            <w:pPr>
              <w:pStyle w:val="TableHeading"/>
              <w:spacing w:before="0" w:after="0"/>
              <w:rPr>
                <w:del w:id="1231" w:author="Author"/>
              </w:rPr>
            </w:pPr>
            <w:del w:id="1232" w:author="Author">
              <w:r w:rsidRPr="00F458A0" w:rsidDel="00C5501A">
                <w:delText>Read/Write</w:delText>
              </w:r>
            </w:del>
          </w:p>
        </w:tc>
      </w:tr>
      <w:tr w:rsidR="00A17716" w:rsidRPr="00F458A0" w:rsidDel="00C5501A" w14:paraId="3F41E4C1" w14:textId="6F76A936" w:rsidTr="00A17716">
        <w:trPr>
          <w:cantSplit/>
          <w:del w:id="12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BB28D6" w14:textId="225E5CEC" w:rsidR="00A17716" w:rsidRPr="00F458A0" w:rsidDel="00C5501A" w:rsidRDefault="00A17716" w:rsidP="00C5501A">
            <w:pPr>
              <w:pStyle w:val="TableText"/>
              <w:spacing w:before="0" w:after="0"/>
              <w:rPr>
                <w:del w:id="1234" w:author="Author"/>
              </w:rPr>
            </w:pPr>
            <w:del w:id="1235"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A850A" w14:textId="191F932B" w:rsidR="00A17716" w:rsidRPr="00F458A0" w:rsidDel="00C5501A" w:rsidRDefault="00A17716" w:rsidP="00C5501A">
            <w:pPr>
              <w:pStyle w:val="TableText"/>
              <w:spacing w:before="0" w:after="0"/>
              <w:rPr>
                <w:del w:id="1236" w:author="Author"/>
              </w:rPr>
            </w:pPr>
            <w:del w:id="1237"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6EAEAC" w14:textId="6B5D8C65" w:rsidR="00A17716" w:rsidRPr="00F458A0" w:rsidDel="00C5501A" w:rsidRDefault="00A17716" w:rsidP="00C5501A">
            <w:pPr>
              <w:pStyle w:val="TableText"/>
              <w:spacing w:before="0" w:after="0"/>
              <w:rPr>
                <w:del w:id="1238" w:author="Author"/>
              </w:rPr>
            </w:pPr>
            <w:del w:id="123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FAE64" w14:textId="7EDFEC3C" w:rsidR="00A17716" w:rsidRPr="00F458A0" w:rsidDel="00C5501A" w:rsidRDefault="00A17716" w:rsidP="00C5501A">
            <w:pPr>
              <w:pStyle w:val="TableText"/>
              <w:spacing w:before="0" w:after="0"/>
              <w:rPr>
                <w:del w:id="1240" w:author="Author"/>
              </w:rPr>
            </w:pPr>
            <w:del w:id="1241" w:author="Author">
              <w:r w:rsidRPr="00F458A0" w:rsidDel="00C5501A">
                <w:delText>R</w:delText>
              </w:r>
            </w:del>
          </w:p>
        </w:tc>
      </w:tr>
      <w:tr w:rsidR="00A17716" w:rsidRPr="00F458A0" w:rsidDel="00C5501A" w14:paraId="5C8D5419" w14:textId="446A29EC" w:rsidTr="00A17716">
        <w:trPr>
          <w:cantSplit/>
          <w:del w:id="12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1A351" w14:textId="49C4CF50" w:rsidR="00A17716" w:rsidRPr="00F458A0" w:rsidDel="00C5501A" w:rsidRDefault="00A17716" w:rsidP="00C5501A">
            <w:pPr>
              <w:pStyle w:val="TableText"/>
              <w:spacing w:before="0" w:after="0"/>
              <w:rPr>
                <w:del w:id="1243" w:author="Author"/>
              </w:rPr>
            </w:pPr>
            <w:del w:id="1244"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34726" w14:textId="1E51F9F2" w:rsidR="00A17716" w:rsidRPr="00F458A0" w:rsidDel="00C5501A" w:rsidRDefault="00A17716" w:rsidP="00C5501A">
            <w:pPr>
              <w:pStyle w:val="TableText"/>
              <w:spacing w:before="0" w:after="0"/>
              <w:rPr>
                <w:del w:id="1245" w:author="Author"/>
              </w:rPr>
            </w:pPr>
            <w:del w:id="1246" w:author="Author">
              <w:r w:rsidRPr="00F458A0" w:rsidDel="00C5501A">
                <w:delText>National Payer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D45C8" w14:textId="49EE7023" w:rsidR="00A17716" w:rsidRPr="00F458A0" w:rsidDel="00C5501A" w:rsidRDefault="00A17716" w:rsidP="00C5501A">
            <w:pPr>
              <w:pStyle w:val="TableText"/>
              <w:spacing w:before="0" w:after="0"/>
              <w:rPr>
                <w:del w:id="1247" w:author="Author"/>
              </w:rPr>
            </w:pPr>
            <w:del w:id="124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B06B6" w14:textId="5B50C388" w:rsidR="00A17716" w:rsidRPr="00F458A0" w:rsidDel="00C5501A" w:rsidRDefault="00A17716" w:rsidP="00C5501A">
            <w:pPr>
              <w:pStyle w:val="TableText"/>
              <w:spacing w:before="0" w:after="0"/>
              <w:rPr>
                <w:del w:id="1249" w:author="Author"/>
              </w:rPr>
            </w:pPr>
            <w:del w:id="1250" w:author="Author">
              <w:r w:rsidRPr="00F458A0" w:rsidDel="00C5501A">
                <w:delText>R</w:delText>
              </w:r>
            </w:del>
          </w:p>
        </w:tc>
      </w:tr>
      <w:tr w:rsidR="00A17716" w:rsidRPr="00F458A0" w:rsidDel="00C5501A" w14:paraId="33B47B26" w14:textId="5D01B3C3" w:rsidTr="00A17716">
        <w:trPr>
          <w:cantSplit/>
          <w:del w:id="125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03712" w14:textId="37D723B1" w:rsidR="00A17716" w:rsidRPr="00F458A0" w:rsidDel="00C5501A" w:rsidRDefault="00A17716" w:rsidP="00C5501A">
            <w:pPr>
              <w:pStyle w:val="TableText"/>
              <w:spacing w:before="0" w:after="0"/>
              <w:rPr>
                <w:del w:id="1252" w:author="Author"/>
              </w:rPr>
            </w:pPr>
            <w:del w:id="1253"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D8E46" w14:textId="538118CA" w:rsidR="00A17716" w:rsidRPr="00F458A0" w:rsidDel="00C5501A" w:rsidRDefault="00A17716" w:rsidP="00C5501A">
            <w:pPr>
              <w:pStyle w:val="TableText"/>
              <w:spacing w:before="0" w:after="0"/>
              <w:rPr>
                <w:del w:id="1254" w:author="Author"/>
              </w:rPr>
            </w:pPr>
            <w:del w:id="1255" w:author="Author">
              <w:r w:rsidRPr="00F458A0" w:rsidDel="00C5501A">
                <w:delText># Linked Ins.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7DA03" w14:textId="1AA0CEE8" w:rsidR="00A17716" w:rsidRPr="00F458A0" w:rsidDel="00C5501A" w:rsidRDefault="00A17716" w:rsidP="00C5501A">
            <w:pPr>
              <w:pStyle w:val="TableText"/>
              <w:spacing w:before="0" w:after="0"/>
              <w:rPr>
                <w:del w:id="125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82F9" w14:textId="262E65BC" w:rsidR="00A17716" w:rsidRPr="00F458A0" w:rsidDel="00C5501A" w:rsidRDefault="00A17716" w:rsidP="00C5501A">
            <w:pPr>
              <w:pStyle w:val="TableText"/>
              <w:spacing w:before="0" w:after="0"/>
              <w:rPr>
                <w:del w:id="1257" w:author="Author"/>
              </w:rPr>
            </w:pPr>
            <w:del w:id="1258" w:author="Author">
              <w:r w:rsidRPr="00F458A0" w:rsidDel="00C5501A">
                <w:delText>R</w:delText>
              </w:r>
            </w:del>
          </w:p>
        </w:tc>
      </w:tr>
      <w:tr w:rsidR="00A17716" w:rsidRPr="00F458A0" w:rsidDel="00C5501A" w14:paraId="6E8255D3" w14:textId="5D4071C4" w:rsidTr="00A17716">
        <w:trPr>
          <w:cantSplit/>
          <w:del w:id="125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E541D7" w14:textId="255A3135" w:rsidR="00A17716" w:rsidRPr="00F458A0" w:rsidDel="00C5501A" w:rsidRDefault="00A17716" w:rsidP="00C5501A">
            <w:pPr>
              <w:pStyle w:val="TableText"/>
              <w:spacing w:before="0" w:after="0"/>
              <w:rPr>
                <w:del w:id="1260" w:author="Author"/>
              </w:rPr>
            </w:pPr>
            <w:del w:id="1261"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B9133" w14:textId="101E9147" w:rsidR="00A17716" w:rsidRPr="00F458A0" w:rsidDel="00C5501A" w:rsidRDefault="00A17716" w:rsidP="00C5501A">
            <w:pPr>
              <w:pStyle w:val="TableText"/>
              <w:spacing w:before="0" w:after="0"/>
              <w:rPr>
                <w:del w:id="1262" w:author="Author"/>
              </w:rPr>
            </w:pPr>
            <w:del w:id="1263" w:author="Author">
              <w:r w:rsidRPr="00F458A0" w:rsidDel="00C5501A">
                <w:delText>Nationally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E1EED" w14:textId="7FB80E28" w:rsidR="00A17716" w:rsidRPr="00F458A0" w:rsidDel="00C5501A" w:rsidRDefault="00A17716" w:rsidP="00C5501A">
            <w:pPr>
              <w:pStyle w:val="TableText"/>
              <w:spacing w:before="0" w:after="0"/>
              <w:rPr>
                <w:del w:id="126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55C4A" w14:textId="53040BAB" w:rsidR="00A17716" w:rsidRPr="00F458A0" w:rsidDel="00C5501A" w:rsidRDefault="00A17716" w:rsidP="00C5501A">
            <w:pPr>
              <w:pStyle w:val="TableText"/>
              <w:spacing w:before="0" w:after="0"/>
              <w:rPr>
                <w:del w:id="1265" w:author="Author"/>
              </w:rPr>
            </w:pPr>
            <w:del w:id="1266" w:author="Author">
              <w:r w:rsidRPr="00F458A0" w:rsidDel="00C5501A">
                <w:delText>R</w:delText>
              </w:r>
            </w:del>
          </w:p>
        </w:tc>
      </w:tr>
      <w:tr w:rsidR="00A17716" w:rsidRPr="00F458A0" w:rsidDel="00C5501A" w14:paraId="68BA544A" w14:textId="11BB81BB" w:rsidTr="00A17716">
        <w:trPr>
          <w:cantSplit/>
          <w:del w:id="12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382C8" w14:textId="0C595375" w:rsidR="00A17716" w:rsidRPr="00F458A0" w:rsidDel="00C5501A" w:rsidRDefault="00A17716" w:rsidP="00C5501A">
            <w:pPr>
              <w:pStyle w:val="TableText"/>
              <w:spacing w:before="0" w:after="0"/>
              <w:rPr>
                <w:del w:id="1268" w:author="Author"/>
              </w:rPr>
            </w:pPr>
            <w:del w:id="1269"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5CE157" w14:textId="59E36E84" w:rsidR="00A17716" w:rsidRPr="00F458A0" w:rsidDel="00C5501A" w:rsidRDefault="00A17716" w:rsidP="00C5501A">
            <w:pPr>
              <w:pStyle w:val="TableText"/>
              <w:spacing w:before="0" w:after="0"/>
              <w:rPr>
                <w:del w:id="1270" w:author="Author"/>
              </w:rPr>
            </w:pPr>
            <w:del w:id="1271" w:author="Author">
              <w:r w:rsidRPr="00F458A0" w:rsidDel="00C5501A">
                <w:delText>Locally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D804D" w14:textId="0513B4F1" w:rsidR="00A17716" w:rsidRPr="00F458A0" w:rsidDel="00C5501A" w:rsidRDefault="00A17716" w:rsidP="00C5501A">
            <w:pPr>
              <w:pStyle w:val="TableText"/>
              <w:spacing w:before="0" w:after="0"/>
              <w:rPr>
                <w:del w:id="127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FDE92" w14:textId="6011461C" w:rsidR="00A17716" w:rsidRPr="00F458A0" w:rsidDel="00C5501A" w:rsidRDefault="00A17716" w:rsidP="00C5501A">
            <w:pPr>
              <w:pStyle w:val="TableText"/>
              <w:spacing w:before="0" w:after="0"/>
              <w:rPr>
                <w:del w:id="1273" w:author="Author"/>
              </w:rPr>
            </w:pPr>
            <w:del w:id="1274" w:author="Author">
              <w:r w:rsidRPr="00F458A0" w:rsidDel="00C5501A">
                <w:delText>R</w:delText>
              </w:r>
            </w:del>
          </w:p>
        </w:tc>
      </w:tr>
      <w:tr w:rsidR="00A17716" w:rsidRPr="00F458A0" w:rsidDel="00C5501A" w14:paraId="27DEF906" w14:textId="47B50925" w:rsidTr="00A17716">
        <w:trPr>
          <w:cantSplit/>
          <w:del w:id="12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07F23" w14:textId="616CA970" w:rsidR="00A17716" w:rsidRPr="00F458A0" w:rsidDel="00C5501A" w:rsidRDefault="00A17716" w:rsidP="00C5501A">
            <w:pPr>
              <w:pStyle w:val="TableText"/>
              <w:spacing w:before="0" w:after="0"/>
              <w:rPr>
                <w:del w:id="1276" w:author="Author"/>
              </w:rPr>
            </w:pPr>
            <w:del w:id="1277"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3CE6" w14:textId="20AD2AF8" w:rsidR="00A17716" w:rsidRPr="00F458A0" w:rsidDel="00C5501A" w:rsidRDefault="00A17716" w:rsidP="00C5501A">
            <w:pPr>
              <w:pStyle w:val="TableText"/>
              <w:spacing w:before="0" w:after="0"/>
              <w:rPr>
                <w:del w:id="1278" w:author="Author"/>
              </w:rPr>
            </w:pPr>
            <w:del w:id="1279" w:author="Author">
              <w:r w:rsidRPr="00F458A0" w:rsidDel="00C5501A">
                <w:delText>FSC trusted?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F45EE" w14:textId="2E563A8C" w:rsidR="00A17716" w:rsidRPr="00F458A0" w:rsidDel="00C5501A" w:rsidRDefault="00A17716" w:rsidP="00C5501A">
            <w:pPr>
              <w:pStyle w:val="TableText"/>
              <w:spacing w:before="0" w:after="0"/>
              <w:rPr>
                <w:del w:id="128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A9765" w14:textId="3D10C727" w:rsidR="00A17716" w:rsidRPr="00F458A0" w:rsidDel="00C5501A" w:rsidRDefault="00A17716" w:rsidP="00C5501A">
            <w:pPr>
              <w:pStyle w:val="TableText"/>
              <w:spacing w:before="0" w:after="0"/>
              <w:rPr>
                <w:del w:id="1281" w:author="Author"/>
              </w:rPr>
            </w:pPr>
            <w:del w:id="1282" w:author="Author">
              <w:r w:rsidRPr="00F458A0" w:rsidDel="00C5501A">
                <w:delText>R</w:delText>
              </w:r>
            </w:del>
          </w:p>
        </w:tc>
      </w:tr>
      <w:tr w:rsidR="00A17716" w:rsidRPr="00F458A0" w:rsidDel="00C5501A" w14:paraId="5DF0313D" w14:textId="73C9FEB2" w:rsidTr="00A17716">
        <w:trPr>
          <w:cantSplit/>
          <w:del w:id="12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445" w14:textId="072CB274" w:rsidR="00A17716" w:rsidRPr="00F458A0" w:rsidDel="00C5501A" w:rsidRDefault="00A17716" w:rsidP="00C5501A">
            <w:pPr>
              <w:pStyle w:val="TableText"/>
              <w:spacing w:before="0" w:after="0"/>
              <w:rPr>
                <w:del w:id="1284" w:author="Author"/>
              </w:rPr>
            </w:pPr>
            <w:del w:id="1285"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613C8" w14:textId="58C6AFBB" w:rsidR="00A17716" w:rsidRPr="00F458A0" w:rsidDel="00C5501A" w:rsidRDefault="00A17716" w:rsidP="00C5501A">
            <w:pPr>
              <w:pStyle w:val="TableText"/>
              <w:spacing w:before="0" w:after="0"/>
              <w:rPr>
                <w:del w:id="1286" w:author="Author"/>
              </w:rPr>
            </w:pPr>
            <w:del w:id="1287" w:author="Author">
              <w:r w:rsidRPr="00F458A0" w:rsidDel="00C5501A">
                <w:delText>Prof.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BBE4" w14:textId="59507D7C" w:rsidR="00A17716" w:rsidRPr="00F458A0" w:rsidDel="00C5501A" w:rsidRDefault="00A17716" w:rsidP="00C5501A">
            <w:pPr>
              <w:pStyle w:val="TableText"/>
              <w:spacing w:before="0" w:after="0"/>
              <w:rPr>
                <w:del w:id="1288" w:author="Author"/>
              </w:rPr>
            </w:pPr>
            <w:del w:id="128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20AAB" w14:textId="7FEAF51B" w:rsidR="00A17716" w:rsidRPr="00F458A0" w:rsidDel="00C5501A" w:rsidRDefault="00A17716" w:rsidP="00C5501A">
            <w:pPr>
              <w:pStyle w:val="TableText"/>
              <w:spacing w:before="0" w:after="0"/>
              <w:rPr>
                <w:del w:id="1290" w:author="Author"/>
              </w:rPr>
            </w:pPr>
            <w:del w:id="1291" w:author="Author">
              <w:r w:rsidRPr="00F458A0" w:rsidDel="00C5501A">
                <w:delText>R</w:delText>
              </w:r>
            </w:del>
          </w:p>
        </w:tc>
      </w:tr>
      <w:tr w:rsidR="00A17716" w:rsidRPr="00F458A0" w:rsidDel="00C5501A" w14:paraId="71D4B940" w14:textId="0B0299DC" w:rsidTr="00A17716">
        <w:trPr>
          <w:cantSplit/>
          <w:del w:id="12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DD94F" w14:textId="273CF677" w:rsidR="00A17716" w:rsidRPr="00F458A0" w:rsidDel="00C5501A" w:rsidRDefault="00A17716" w:rsidP="00C5501A">
            <w:pPr>
              <w:pStyle w:val="TableText"/>
              <w:spacing w:before="0" w:after="0"/>
              <w:rPr>
                <w:del w:id="1293" w:author="Author"/>
              </w:rPr>
            </w:pPr>
            <w:del w:id="1294"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697F8" w14:textId="68C7FA2F" w:rsidR="00A17716" w:rsidRPr="00F458A0" w:rsidDel="00C5501A" w:rsidRDefault="00A17716" w:rsidP="00C5501A">
            <w:pPr>
              <w:pStyle w:val="TableText"/>
              <w:spacing w:before="0" w:after="0"/>
              <w:rPr>
                <w:del w:id="1295" w:author="Author"/>
              </w:rPr>
            </w:pPr>
            <w:del w:id="1296" w:author="Author">
              <w:r w:rsidRPr="00F458A0" w:rsidDel="00C5501A">
                <w:delText>Inst.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0F0FD" w14:textId="5AD5DDCD" w:rsidR="00A17716" w:rsidRPr="00F458A0" w:rsidDel="00C5501A" w:rsidRDefault="00A17716" w:rsidP="00C5501A">
            <w:pPr>
              <w:pStyle w:val="TableText"/>
              <w:spacing w:before="0" w:after="0"/>
              <w:rPr>
                <w:del w:id="1297" w:author="Author"/>
              </w:rPr>
            </w:pPr>
            <w:del w:id="129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A0954" w14:textId="59AADD8F" w:rsidR="00A17716" w:rsidRPr="00F458A0" w:rsidDel="00C5501A" w:rsidRDefault="00A17716" w:rsidP="00C5501A">
            <w:pPr>
              <w:pStyle w:val="TableText"/>
              <w:spacing w:before="0" w:after="0"/>
              <w:rPr>
                <w:del w:id="1299" w:author="Author"/>
              </w:rPr>
            </w:pPr>
            <w:del w:id="1300" w:author="Author">
              <w:r w:rsidRPr="00F458A0" w:rsidDel="00C5501A">
                <w:delText>R</w:delText>
              </w:r>
            </w:del>
          </w:p>
        </w:tc>
      </w:tr>
      <w:tr w:rsidR="00A17716" w:rsidRPr="00F458A0" w:rsidDel="00C5501A" w14:paraId="0EAEE5CB" w14:textId="3941AB6B" w:rsidTr="00A17716">
        <w:trPr>
          <w:cantSplit/>
          <w:del w:id="13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3AF02" w14:textId="7DD53767" w:rsidR="00A17716" w:rsidRPr="00F458A0" w:rsidDel="00C5501A" w:rsidRDefault="00A17716" w:rsidP="00C5501A">
            <w:pPr>
              <w:pStyle w:val="TableText"/>
              <w:spacing w:before="0" w:after="0"/>
              <w:rPr>
                <w:del w:id="1302" w:author="Author"/>
              </w:rPr>
            </w:pPr>
            <w:del w:id="1303"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DA2CA" w14:textId="77BB6A3E" w:rsidR="00A17716" w:rsidRPr="00F458A0" w:rsidDel="00C5501A" w:rsidRDefault="00A17716" w:rsidP="00C5501A">
            <w:pPr>
              <w:pStyle w:val="TableText"/>
              <w:spacing w:before="0" w:after="0"/>
              <w:rPr>
                <w:del w:id="1304" w:author="Author"/>
              </w:rPr>
            </w:pPr>
            <w:del w:id="1305" w:author="Author">
              <w:r w:rsidRPr="00F458A0" w:rsidDel="00C5501A">
                <w:delText>HPID/OEID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AE8AA" w14:textId="6BE7C83A" w:rsidR="00A17716" w:rsidRPr="00F458A0" w:rsidDel="00C5501A" w:rsidRDefault="00A17716" w:rsidP="00C5501A">
            <w:pPr>
              <w:pStyle w:val="TableText"/>
              <w:spacing w:before="0" w:after="0"/>
              <w:rPr>
                <w:del w:id="130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8DF6" w14:textId="35F95514" w:rsidR="00A17716" w:rsidRPr="00F458A0" w:rsidDel="00C5501A" w:rsidRDefault="00A17716" w:rsidP="00C5501A">
            <w:pPr>
              <w:pStyle w:val="TableText"/>
              <w:spacing w:before="0" w:after="0"/>
              <w:rPr>
                <w:del w:id="1307" w:author="Author"/>
              </w:rPr>
            </w:pPr>
            <w:del w:id="1308" w:author="Author">
              <w:r w:rsidRPr="00F458A0" w:rsidDel="00C5501A">
                <w:delText>R</w:delText>
              </w:r>
            </w:del>
          </w:p>
        </w:tc>
      </w:tr>
      <w:tr w:rsidR="00A17716" w:rsidRPr="00F458A0" w:rsidDel="00C5501A" w14:paraId="5736EE13" w14:textId="0EEFDA6B" w:rsidTr="00A17716">
        <w:trPr>
          <w:cantSplit/>
          <w:del w:id="13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264E6" w14:textId="275A08D5" w:rsidR="00A17716" w:rsidRPr="00F458A0" w:rsidDel="00C5501A" w:rsidRDefault="00A17716" w:rsidP="00C5501A">
            <w:pPr>
              <w:pStyle w:val="TableText"/>
              <w:spacing w:before="0" w:after="0"/>
              <w:rPr>
                <w:del w:id="1310" w:author="Author"/>
              </w:rPr>
            </w:pPr>
            <w:del w:id="1311"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5C8AF" w14:textId="44118881" w:rsidR="00A17716" w:rsidRPr="00F458A0" w:rsidDel="00C5501A" w:rsidRDefault="00A17716" w:rsidP="00C5501A">
            <w:pPr>
              <w:pStyle w:val="TableText"/>
              <w:spacing w:before="0" w:after="0"/>
              <w:rPr>
                <w:del w:id="1312" w:author="Author"/>
              </w:rPr>
            </w:pPr>
            <w:del w:id="1313" w:author="Author">
              <w:r w:rsidRPr="00F458A0" w:rsidDel="00C5501A">
                <w:delText>Linked Insurance Companies: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80C873" w14:textId="6FAE8E62" w:rsidR="00A17716" w:rsidRPr="00F458A0" w:rsidDel="00C5501A" w:rsidRDefault="00A17716" w:rsidP="00C5501A">
            <w:pPr>
              <w:pStyle w:val="TableText"/>
              <w:spacing w:before="0" w:after="0"/>
              <w:rPr>
                <w:del w:id="1314" w:author="Author"/>
              </w:rPr>
            </w:pPr>
            <w:del w:id="131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96CCAC" w14:textId="1699376C" w:rsidR="00A17716" w:rsidRPr="00F458A0" w:rsidDel="00C5501A" w:rsidRDefault="00A17716" w:rsidP="00C5501A">
            <w:pPr>
              <w:pStyle w:val="TableText"/>
              <w:spacing w:before="0" w:after="0"/>
              <w:rPr>
                <w:del w:id="1316" w:author="Author"/>
              </w:rPr>
            </w:pPr>
            <w:del w:id="1317" w:author="Author">
              <w:r w:rsidRPr="00F458A0" w:rsidDel="00C5501A">
                <w:delText>R</w:delText>
              </w:r>
            </w:del>
          </w:p>
        </w:tc>
      </w:tr>
      <w:tr w:rsidR="00A17716" w:rsidRPr="00F458A0" w:rsidDel="00C5501A" w14:paraId="0D2A76E0" w14:textId="4E5E5E9D" w:rsidTr="00A17716">
        <w:trPr>
          <w:cantSplit/>
          <w:del w:id="13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583806" w14:textId="229AE67B" w:rsidR="00A17716" w:rsidRPr="00F458A0" w:rsidDel="00C5501A" w:rsidRDefault="00A17716" w:rsidP="00C5501A">
            <w:pPr>
              <w:pStyle w:val="TableText"/>
              <w:spacing w:before="0" w:after="0"/>
              <w:rPr>
                <w:del w:id="1319" w:author="Author"/>
              </w:rPr>
            </w:pPr>
            <w:del w:id="1320"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A3850" w14:textId="2B88CB96" w:rsidR="00A17716" w:rsidRPr="00F458A0" w:rsidDel="00C5501A" w:rsidRDefault="00A17716" w:rsidP="00C5501A">
            <w:pPr>
              <w:pStyle w:val="TableText"/>
              <w:spacing w:before="0" w:after="0"/>
              <w:rPr>
                <w:del w:id="1321" w:author="Author"/>
              </w:rPr>
            </w:pPr>
            <w:del w:id="1322" w:author="Author">
              <w:r w:rsidRPr="00F458A0" w:rsidDel="00C5501A">
                <w:delText>Linked Insurance Companies: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F31E6" w14:textId="39F6F73C" w:rsidR="00A17716" w:rsidRPr="00F458A0" w:rsidDel="00C5501A" w:rsidRDefault="00A17716" w:rsidP="00C5501A">
            <w:pPr>
              <w:pStyle w:val="TableText"/>
              <w:spacing w:before="0" w:after="0"/>
              <w:rPr>
                <w:del w:id="1323" w:author="Author"/>
              </w:rPr>
            </w:pPr>
            <w:del w:id="132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A206C" w14:textId="5277860C" w:rsidR="00A17716" w:rsidRPr="00F458A0" w:rsidDel="00C5501A" w:rsidRDefault="00A17716" w:rsidP="00C5501A">
            <w:pPr>
              <w:pStyle w:val="TableText"/>
              <w:spacing w:before="0" w:after="0"/>
              <w:rPr>
                <w:del w:id="1325" w:author="Author"/>
              </w:rPr>
            </w:pPr>
            <w:del w:id="1326" w:author="Author">
              <w:r w:rsidRPr="00F458A0" w:rsidDel="00C5501A">
                <w:delText>R</w:delText>
              </w:r>
            </w:del>
          </w:p>
        </w:tc>
      </w:tr>
      <w:tr w:rsidR="00A17716" w:rsidRPr="00F458A0" w:rsidDel="00C5501A" w14:paraId="244B5448" w14:textId="2E3606B2" w:rsidTr="00A17716">
        <w:trPr>
          <w:cantSplit/>
          <w:del w:id="13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F2639" w14:textId="1560883A" w:rsidR="00A17716" w:rsidRPr="00F458A0" w:rsidDel="00C5501A" w:rsidRDefault="00A17716" w:rsidP="00C5501A">
            <w:pPr>
              <w:pStyle w:val="TableText"/>
              <w:spacing w:before="0" w:after="0"/>
              <w:rPr>
                <w:del w:id="1328" w:author="Author"/>
              </w:rPr>
            </w:pPr>
            <w:del w:id="1329"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A310D" w14:textId="244544C8" w:rsidR="00A17716" w:rsidRPr="00F458A0" w:rsidDel="00C5501A" w:rsidRDefault="00A17716" w:rsidP="00C5501A">
            <w:pPr>
              <w:pStyle w:val="TableText"/>
              <w:spacing w:before="0" w:after="0"/>
              <w:rPr>
                <w:del w:id="1330" w:author="Author"/>
              </w:rPr>
            </w:pPr>
            <w:del w:id="1331" w:author="Author">
              <w:r w:rsidRPr="00F458A0" w:rsidDel="00C5501A">
                <w:delText>Linked Insurance Companies: Phone Numbers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8791F" w14:textId="106C81A1" w:rsidR="00A17716" w:rsidRPr="00F458A0" w:rsidDel="00C5501A" w:rsidRDefault="00A17716" w:rsidP="00C5501A">
            <w:pPr>
              <w:pStyle w:val="TableText"/>
              <w:spacing w:before="0" w:after="0"/>
              <w:rPr>
                <w:del w:id="1332" w:author="Author"/>
              </w:rPr>
            </w:pPr>
            <w:del w:id="133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B52FC" w14:textId="2DB5B037" w:rsidR="00A17716" w:rsidRPr="00F458A0" w:rsidDel="00C5501A" w:rsidRDefault="00A17716" w:rsidP="00C5501A">
            <w:pPr>
              <w:pStyle w:val="TableText"/>
              <w:spacing w:before="0" w:after="0"/>
              <w:rPr>
                <w:del w:id="1334" w:author="Author"/>
              </w:rPr>
            </w:pPr>
            <w:del w:id="1335" w:author="Author">
              <w:r w:rsidRPr="00F458A0" w:rsidDel="00C5501A">
                <w:delText>R</w:delText>
              </w:r>
            </w:del>
          </w:p>
        </w:tc>
      </w:tr>
    </w:tbl>
    <w:p w14:paraId="0600B4FB" w14:textId="69ABB6E6" w:rsidR="00A17716" w:rsidRPr="00F458A0" w:rsidDel="00C5501A" w:rsidRDefault="00A17716" w:rsidP="00C5501A">
      <w:pPr>
        <w:pStyle w:val="StepIntro"/>
        <w:spacing w:before="0"/>
        <w:rPr>
          <w:del w:id="1336" w:author="Author"/>
        </w:rPr>
      </w:pPr>
      <w:del w:id="1337" w:author="Author">
        <w:r w:rsidRPr="00F458A0" w:rsidDel="00C5501A">
          <w:delText>eIV Ambiguous Policy Report</w:delText>
        </w:r>
      </w:del>
    </w:p>
    <w:p w14:paraId="642BC42B" w14:textId="2E5719D2" w:rsidR="00A17716" w:rsidRPr="00F458A0" w:rsidDel="00C5501A" w:rsidRDefault="00A17716" w:rsidP="00C5501A">
      <w:pPr>
        <w:pStyle w:val="NormalWeb"/>
        <w:spacing w:before="0" w:after="0"/>
        <w:rPr>
          <w:del w:id="1338" w:author="Author"/>
          <w:rFonts w:eastAsiaTheme="minorEastAsia"/>
        </w:rPr>
      </w:pPr>
      <w:del w:id="1339" w:author="Author">
        <w:r w:rsidRPr="00F458A0" w:rsidDel="00C5501A">
          <w:delText>This report allows users to view ambiguous payer 270 Health Care Eligibility Benefits Responses (</w:delText>
        </w:r>
        <w:r w:rsidRPr="00F458A0" w:rsidDel="00C5501A">
          <w:fldChar w:fldCharType="begin"/>
        </w:r>
        <w:r w:rsidRPr="00F458A0" w:rsidDel="00C5501A">
          <w:delInstrText xml:space="preserve"> REF _Ref474456137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Ambiguous payer responses (</w:delText>
        </w:r>
        <w:r w:rsidRPr="00F458A0" w:rsidDel="00C5501A">
          <w:fldChar w:fldCharType="begin"/>
        </w:r>
        <w:r w:rsidRPr="00F458A0" w:rsidDel="00C5501A">
          <w:delInstrText xml:space="preserve"> REF _Ref474456238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are those responses that do not have enough information for eIV to safely determine if the policy is active or not active.</w:delText>
        </w:r>
      </w:del>
    </w:p>
    <w:p w14:paraId="7E118E4B" w14:textId="223B0117" w:rsidR="00A17716" w:rsidRPr="00A236D6" w:rsidDel="00C5501A" w:rsidRDefault="00A17716" w:rsidP="00C5501A">
      <w:pPr>
        <w:pStyle w:val="Caption"/>
        <w:spacing w:before="0" w:after="0"/>
        <w:rPr>
          <w:del w:id="1340" w:author="Author"/>
          <w:rFonts w:ascii="Arial" w:hAnsi="Arial" w:cs="Arial"/>
        </w:rPr>
      </w:pPr>
      <w:del w:id="1341"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27</w:delText>
        </w:r>
        <w:r w:rsidRPr="00A236D6" w:rsidDel="00C5501A">
          <w:rPr>
            <w:rFonts w:ascii="Arial" w:hAnsi="Arial" w:cs="Arial"/>
            <w:noProof/>
          </w:rPr>
          <w:fldChar w:fldCharType="end"/>
        </w:r>
        <w:r w:rsidRPr="00A236D6" w:rsidDel="00C5501A">
          <w:rPr>
            <w:rFonts w:ascii="Arial" w:hAnsi="Arial" w:cs="Arial"/>
          </w:rPr>
          <w:delText>: Ambiguous Payer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2"/>
        <w:gridCol w:w="3456"/>
        <w:gridCol w:w="1746"/>
        <w:gridCol w:w="1350"/>
      </w:tblGrid>
      <w:tr w:rsidR="00A17716" w:rsidRPr="00F458A0" w:rsidDel="00C5501A" w14:paraId="07EAB4E5" w14:textId="29F0C6DC" w:rsidTr="00A17716">
        <w:trPr>
          <w:cantSplit/>
          <w:tblHeader/>
          <w:del w:id="134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28CC9F0" w14:textId="4CA59EB4" w:rsidR="00A17716" w:rsidRPr="00F458A0" w:rsidDel="00C5501A" w:rsidRDefault="00A17716" w:rsidP="00C5501A">
            <w:pPr>
              <w:pStyle w:val="TableHeading"/>
              <w:spacing w:before="0" w:after="0"/>
              <w:rPr>
                <w:del w:id="1343" w:author="Author"/>
              </w:rPr>
            </w:pPr>
            <w:del w:id="1344"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A4DF" w14:textId="08C646F2" w:rsidR="00A17716" w:rsidRPr="00F458A0" w:rsidDel="00C5501A" w:rsidRDefault="00A17716" w:rsidP="00C5501A">
            <w:pPr>
              <w:pStyle w:val="TableHeading"/>
              <w:spacing w:before="0" w:after="0"/>
              <w:rPr>
                <w:del w:id="1345" w:author="Author"/>
              </w:rPr>
            </w:pPr>
            <w:del w:id="134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B60F10F" w14:textId="399C6671" w:rsidR="00A17716" w:rsidRPr="00F458A0" w:rsidDel="00C5501A" w:rsidRDefault="00A17716" w:rsidP="00C5501A">
            <w:pPr>
              <w:pStyle w:val="TableHeading"/>
              <w:spacing w:before="0" w:after="0"/>
              <w:rPr>
                <w:del w:id="1347" w:author="Author"/>
              </w:rPr>
            </w:pPr>
            <w:del w:id="134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10C822C" w14:textId="4012BD31" w:rsidR="00A17716" w:rsidRPr="00F458A0" w:rsidDel="00C5501A" w:rsidRDefault="00A17716" w:rsidP="00C5501A">
            <w:pPr>
              <w:pStyle w:val="TableHeading"/>
              <w:spacing w:before="0" w:after="0"/>
              <w:rPr>
                <w:del w:id="1349" w:author="Author"/>
              </w:rPr>
            </w:pPr>
            <w:del w:id="1350" w:author="Author">
              <w:r w:rsidRPr="00F458A0" w:rsidDel="00C5501A">
                <w:delText>Read/Write</w:delText>
              </w:r>
            </w:del>
          </w:p>
        </w:tc>
      </w:tr>
      <w:tr w:rsidR="00A17716" w:rsidRPr="00F458A0" w:rsidDel="00C5501A" w14:paraId="1C8B9B07" w14:textId="27E9CF89" w:rsidTr="00A17716">
        <w:trPr>
          <w:cantSplit/>
          <w:del w:id="135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2A5FAD" w14:textId="1509B965" w:rsidR="00A17716" w:rsidRPr="00F458A0" w:rsidDel="00C5501A" w:rsidRDefault="00A17716" w:rsidP="00C5501A">
            <w:pPr>
              <w:pStyle w:val="TableText"/>
              <w:spacing w:before="0" w:after="0"/>
              <w:rPr>
                <w:del w:id="1352" w:author="Author"/>
              </w:rPr>
            </w:pPr>
            <w:del w:id="135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54950" w14:textId="311A1881" w:rsidR="00A17716" w:rsidRPr="00F458A0" w:rsidDel="00C5501A" w:rsidRDefault="00A17716" w:rsidP="00C5501A">
            <w:pPr>
              <w:pStyle w:val="TableText"/>
              <w:spacing w:before="0" w:after="0"/>
              <w:rPr>
                <w:del w:id="1354" w:author="Author"/>
              </w:rPr>
            </w:pPr>
            <w:del w:id="1355"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A5741" w14:textId="512AEB46" w:rsidR="00A17716" w:rsidRPr="00F458A0" w:rsidDel="00C5501A" w:rsidRDefault="00A17716" w:rsidP="00C5501A">
            <w:pPr>
              <w:pStyle w:val="TableText"/>
              <w:spacing w:before="0" w:after="0"/>
              <w:rPr>
                <w:del w:id="135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2469B" w14:textId="7690B12C" w:rsidR="00A17716" w:rsidRPr="00F458A0" w:rsidDel="00C5501A" w:rsidRDefault="00A17716" w:rsidP="00C5501A">
            <w:pPr>
              <w:pStyle w:val="TableText"/>
              <w:spacing w:before="0" w:after="0"/>
              <w:rPr>
                <w:del w:id="1357" w:author="Author"/>
              </w:rPr>
            </w:pPr>
            <w:del w:id="1358" w:author="Author">
              <w:r w:rsidRPr="00F458A0" w:rsidDel="00C5501A">
                <w:delText>R</w:delText>
              </w:r>
            </w:del>
          </w:p>
        </w:tc>
      </w:tr>
      <w:tr w:rsidR="00A17716" w:rsidRPr="00F458A0" w:rsidDel="00C5501A" w14:paraId="3E8A1F20" w14:textId="5DA48938" w:rsidTr="00A17716">
        <w:trPr>
          <w:cantSplit/>
          <w:del w:id="135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7128B" w14:textId="4FCB79A2" w:rsidR="00A17716" w:rsidRPr="00F458A0" w:rsidDel="00C5501A" w:rsidRDefault="00A17716" w:rsidP="00C5501A">
            <w:pPr>
              <w:pStyle w:val="TableText"/>
              <w:spacing w:before="0" w:after="0"/>
              <w:rPr>
                <w:del w:id="1360" w:author="Author"/>
              </w:rPr>
            </w:pPr>
            <w:del w:id="136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F1E6A" w14:textId="4C0624E7" w:rsidR="00A17716" w:rsidRPr="00F458A0" w:rsidDel="00C5501A" w:rsidRDefault="00A17716" w:rsidP="00C5501A">
            <w:pPr>
              <w:pStyle w:val="TableText"/>
              <w:spacing w:before="0" w:after="0"/>
              <w:rPr>
                <w:del w:id="1362" w:author="Author"/>
              </w:rPr>
            </w:pPr>
            <w:del w:id="1363"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E79A9" w14:textId="22C27EB9" w:rsidR="00A17716" w:rsidRPr="00F458A0" w:rsidDel="00C5501A" w:rsidRDefault="00A17716" w:rsidP="00C5501A">
            <w:pPr>
              <w:pStyle w:val="TableText"/>
              <w:spacing w:before="0" w:after="0"/>
              <w:rPr>
                <w:del w:id="136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EE283B" w14:textId="1A8439A7" w:rsidR="00A17716" w:rsidRPr="00F458A0" w:rsidDel="00C5501A" w:rsidRDefault="00A17716" w:rsidP="00C5501A">
            <w:pPr>
              <w:pStyle w:val="TableText"/>
              <w:spacing w:before="0" w:after="0"/>
              <w:rPr>
                <w:del w:id="1365" w:author="Author"/>
              </w:rPr>
            </w:pPr>
            <w:del w:id="1366" w:author="Author">
              <w:r w:rsidRPr="00F458A0" w:rsidDel="00C5501A">
                <w:delText>R</w:delText>
              </w:r>
            </w:del>
          </w:p>
        </w:tc>
      </w:tr>
      <w:tr w:rsidR="00A17716" w:rsidRPr="00F458A0" w:rsidDel="00C5501A" w14:paraId="458D2C76" w14:textId="2B5EF9C7" w:rsidTr="00A17716">
        <w:trPr>
          <w:cantSplit/>
          <w:del w:id="13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D8D13C" w14:textId="0C31031D" w:rsidR="00A17716" w:rsidRPr="00F458A0" w:rsidDel="00C5501A" w:rsidRDefault="00A17716" w:rsidP="00C5501A">
            <w:pPr>
              <w:pStyle w:val="TableText"/>
              <w:spacing w:before="0" w:after="0"/>
              <w:rPr>
                <w:del w:id="1368" w:author="Author"/>
              </w:rPr>
            </w:pPr>
            <w:del w:id="136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DFD6FE" w14:textId="4F5113E0" w:rsidR="00A17716" w:rsidRPr="00F458A0" w:rsidDel="00C5501A" w:rsidRDefault="00A17716" w:rsidP="00C5501A">
            <w:pPr>
              <w:pStyle w:val="TableText"/>
              <w:spacing w:before="0" w:after="0"/>
              <w:rPr>
                <w:del w:id="1370" w:author="Author"/>
              </w:rPr>
            </w:pPr>
            <w:del w:id="1371"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7B335" w14:textId="747455E2" w:rsidR="00A17716" w:rsidRPr="00F458A0" w:rsidDel="00C5501A" w:rsidRDefault="00A17716" w:rsidP="00C5501A">
            <w:pPr>
              <w:pStyle w:val="TableText"/>
              <w:spacing w:before="0" w:after="0"/>
              <w:rPr>
                <w:del w:id="1372" w:author="Author"/>
              </w:rPr>
            </w:pPr>
            <w:del w:id="137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B29F12" w14:textId="2E0FB351" w:rsidR="00A17716" w:rsidRPr="00F458A0" w:rsidDel="00C5501A" w:rsidRDefault="00A17716" w:rsidP="00C5501A">
            <w:pPr>
              <w:pStyle w:val="TableText"/>
              <w:spacing w:before="0" w:after="0"/>
              <w:rPr>
                <w:del w:id="1374" w:author="Author"/>
              </w:rPr>
            </w:pPr>
            <w:del w:id="1375" w:author="Author">
              <w:r w:rsidRPr="00F458A0" w:rsidDel="00C5501A">
                <w:delText>R</w:delText>
              </w:r>
            </w:del>
          </w:p>
        </w:tc>
      </w:tr>
      <w:tr w:rsidR="00A17716" w:rsidRPr="00F458A0" w:rsidDel="00C5501A" w14:paraId="5241E367" w14:textId="4C06AAF2" w:rsidTr="00A17716">
        <w:trPr>
          <w:cantSplit/>
          <w:del w:id="13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F8A2D" w14:textId="75A1087A" w:rsidR="00A17716" w:rsidRPr="00F458A0" w:rsidDel="00C5501A" w:rsidRDefault="00A17716" w:rsidP="00C5501A">
            <w:pPr>
              <w:pStyle w:val="TableText"/>
              <w:spacing w:before="0" w:after="0"/>
              <w:rPr>
                <w:del w:id="1377" w:author="Author"/>
              </w:rPr>
            </w:pPr>
            <w:del w:id="137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4BBFD" w14:textId="3DCF3192" w:rsidR="00A17716" w:rsidRPr="00F458A0" w:rsidDel="00C5501A" w:rsidRDefault="00A17716" w:rsidP="00C5501A">
            <w:pPr>
              <w:pStyle w:val="TableText"/>
              <w:spacing w:before="0" w:after="0"/>
              <w:rPr>
                <w:del w:id="1379" w:author="Author"/>
              </w:rPr>
            </w:pPr>
            <w:del w:id="138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FC9202" w14:textId="50AD949D" w:rsidR="00A17716" w:rsidRPr="00F458A0" w:rsidDel="00C5501A" w:rsidRDefault="00A17716" w:rsidP="00C5501A">
            <w:pPr>
              <w:pStyle w:val="TableText"/>
              <w:spacing w:before="0" w:after="0"/>
              <w:rPr>
                <w:del w:id="138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A19EF" w14:textId="2E2B3E6D" w:rsidR="00A17716" w:rsidRPr="00F458A0" w:rsidDel="00C5501A" w:rsidRDefault="00A17716" w:rsidP="00C5501A">
            <w:pPr>
              <w:pStyle w:val="TableText"/>
              <w:spacing w:before="0" w:after="0"/>
              <w:rPr>
                <w:del w:id="1382" w:author="Author"/>
              </w:rPr>
            </w:pPr>
            <w:del w:id="1383" w:author="Author">
              <w:r w:rsidRPr="00F458A0" w:rsidDel="00C5501A">
                <w:delText>R</w:delText>
              </w:r>
            </w:del>
          </w:p>
        </w:tc>
      </w:tr>
      <w:tr w:rsidR="00A17716" w:rsidRPr="00F458A0" w:rsidDel="00C5501A" w14:paraId="2311E7C3" w14:textId="3FBCAA8F" w:rsidTr="00A17716">
        <w:trPr>
          <w:cantSplit/>
          <w:del w:id="13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DD0BE" w14:textId="3B1AC91E" w:rsidR="00A17716" w:rsidRPr="00F458A0" w:rsidDel="00C5501A" w:rsidRDefault="00A17716" w:rsidP="00C5501A">
            <w:pPr>
              <w:pStyle w:val="TableText"/>
              <w:spacing w:before="0" w:after="0"/>
              <w:rPr>
                <w:del w:id="1385" w:author="Author"/>
              </w:rPr>
            </w:pPr>
            <w:del w:id="138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DD932" w14:textId="0DA26A67" w:rsidR="00A17716" w:rsidRPr="00F458A0" w:rsidDel="00C5501A" w:rsidRDefault="00A17716" w:rsidP="00C5501A">
            <w:pPr>
              <w:pStyle w:val="TableText"/>
              <w:spacing w:before="0" w:after="0"/>
              <w:rPr>
                <w:del w:id="1387" w:author="Author"/>
              </w:rPr>
            </w:pPr>
            <w:del w:id="1388"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23AA3" w14:textId="2AD8B77A" w:rsidR="00A17716" w:rsidRPr="00F458A0" w:rsidDel="00C5501A" w:rsidRDefault="00A17716" w:rsidP="00C5501A">
            <w:pPr>
              <w:pStyle w:val="TableText"/>
              <w:spacing w:before="0" w:after="0"/>
              <w:rPr>
                <w:del w:id="138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10797F" w14:textId="570396CA" w:rsidR="00A17716" w:rsidRPr="00F458A0" w:rsidDel="00C5501A" w:rsidRDefault="00A17716" w:rsidP="00C5501A">
            <w:pPr>
              <w:pStyle w:val="TableText"/>
              <w:spacing w:before="0" w:after="0"/>
              <w:rPr>
                <w:del w:id="1390" w:author="Author"/>
              </w:rPr>
            </w:pPr>
            <w:del w:id="1391" w:author="Author">
              <w:r w:rsidRPr="00F458A0" w:rsidDel="00C5501A">
                <w:delText>R</w:delText>
              </w:r>
            </w:del>
          </w:p>
        </w:tc>
      </w:tr>
      <w:tr w:rsidR="00A17716" w:rsidRPr="00F458A0" w:rsidDel="00C5501A" w14:paraId="61DDE9B4" w14:textId="0F47E433" w:rsidTr="00A17716">
        <w:trPr>
          <w:cantSplit/>
          <w:del w:id="13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F4E987" w14:textId="43E80E5C" w:rsidR="00A17716" w:rsidRPr="00F458A0" w:rsidDel="00C5501A" w:rsidRDefault="00A17716" w:rsidP="00C5501A">
            <w:pPr>
              <w:pStyle w:val="TableText"/>
              <w:spacing w:before="0" w:after="0"/>
              <w:rPr>
                <w:del w:id="1393" w:author="Author"/>
              </w:rPr>
            </w:pPr>
            <w:del w:id="139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F90AC" w14:textId="387BB42B" w:rsidR="00A17716" w:rsidRPr="00F458A0" w:rsidDel="00C5501A" w:rsidRDefault="00A17716" w:rsidP="00C5501A">
            <w:pPr>
              <w:pStyle w:val="TableText"/>
              <w:spacing w:before="0" w:after="0"/>
              <w:rPr>
                <w:del w:id="1395" w:author="Author"/>
              </w:rPr>
            </w:pPr>
            <w:del w:id="1396"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4DEBE7" w14:textId="7CBB99CD" w:rsidR="00A17716" w:rsidRPr="00F458A0" w:rsidDel="00C5501A" w:rsidRDefault="00A17716" w:rsidP="00C5501A">
            <w:pPr>
              <w:pStyle w:val="TableText"/>
              <w:spacing w:before="0" w:after="0"/>
              <w:rPr>
                <w:del w:id="13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5FE4EC" w14:textId="440858EA" w:rsidR="00A17716" w:rsidRPr="00F458A0" w:rsidDel="00C5501A" w:rsidRDefault="00A17716" w:rsidP="00C5501A">
            <w:pPr>
              <w:pStyle w:val="TableText"/>
              <w:spacing w:before="0" w:after="0"/>
              <w:rPr>
                <w:del w:id="1398" w:author="Author"/>
              </w:rPr>
            </w:pPr>
            <w:del w:id="1399" w:author="Author">
              <w:r w:rsidRPr="00F458A0" w:rsidDel="00C5501A">
                <w:delText>R</w:delText>
              </w:r>
            </w:del>
          </w:p>
        </w:tc>
      </w:tr>
      <w:tr w:rsidR="00A17716" w:rsidRPr="00F458A0" w:rsidDel="00C5501A" w14:paraId="64C87E62" w14:textId="2D2F0837" w:rsidTr="00A17716">
        <w:trPr>
          <w:cantSplit/>
          <w:del w:id="14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B9288" w14:textId="540A2E2D" w:rsidR="00A17716" w:rsidRPr="00F458A0" w:rsidDel="00C5501A" w:rsidRDefault="00A17716" w:rsidP="00C5501A">
            <w:pPr>
              <w:pStyle w:val="TableText"/>
              <w:spacing w:before="0" w:after="0"/>
              <w:rPr>
                <w:del w:id="1401" w:author="Author"/>
              </w:rPr>
            </w:pPr>
            <w:del w:id="140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33B6" w14:textId="259A5049" w:rsidR="00A17716" w:rsidRPr="00F458A0" w:rsidDel="00C5501A" w:rsidRDefault="00A17716" w:rsidP="00C5501A">
            <w:pPr>
              <w:pStyle w:val="TableText"/>
              <w:spacing w:before="0" w:after="0"/>
              <w:rPr>
                <w:del w:id="1403" w:author="Author"/>
              </w:rPr>
            </w:pPr>
            <w:del w:id="1404"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F9B1D2" w14:textId="2C06D57D" w:rsidR="00A17716" w:rsidRPr="00F458A0" w:rsidDel="00C5501A" w:rsidRDefault="00A17716" w:rsidP="00C5501A">
            <w:pPr>
              <w:pStyle w:val="TableText"/>
              <w:spacing w:before="0" w:after="0"/>
              <w:rPr>
                <w:del w:id="14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7A3ED" w14:textId="1D38F581" w:rsidR="00A17716" w:rsidRPr="00F458A0" w:rsidDel="00C5501A" w:rsidRDefault="00A17716" w:rsidP="00C5501A">
            <w:pPr>
              <w:pStyle w:val="TableText"/>
              <w:spacing w:before="0" w:after="0"/>
              <w:rPr>
                <w:del w:id="1406" w:author="Author"/>
              </w:rPr>
            </w:pPr>
            <w:del w:id="1407" w:author="Author">
              <w:r w:rsidRPr="00F458A0" w:rsidDel="00C5501A">
                <w:delText>R</w:delText>
              </w:r>
            </w:del>
          </w:p>
        </w:tc>
      </w:tr>
      <w:tr w:rsidR="00A17716" w:rsidRPr="00F458A0" w:rsidDel="00C5501A" w14:paraId="03516C5C" w14:textId="710F7A1E" w:rsidTr="00A17716">
        <w:trPr>
          <w:cantSplit/>
          <w:del w:id="14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553C8" w14:textId="005B0239" w:rsidR="00A17716" w:rsidRPr="00F458A0" w:rsidDel="00C5501A" w:rsidRDefault="00A17716" w:rsidP="00C5501A">
            <w:pPr>
              <w:pStyle w:val="TableText"/>
              <w:spacing w:before="0" w:after="0"/>
              <w:rPr>
                <w:del w:id="1409" w:author="Author"/>
              </w:rPr>
            </w:pPr>
            <w:del w:id="141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C2C39" w14:textId="3E70E8D3" w:rsidR="00A17716" w:rsidRPr="00F458A0" w:rsidDel="00C5501A" w:rsidRDefault="00A17716" w:rsidP="00C5501A">
            <w:pPr>
              <w:pStyle w:val="TableText"/>
              <w:spacing w:before="0" w:after="0"/>
              <w:rPr>
                <w:del w:id="1411" w:author="Author"/>
              </w:rPr>
            </w:pPr>
            <w:del w:id="1412"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95742" w14:textId="0CA0AF43" w:rsidR="00A17716" w:rsidRPr="00F458A0" w:rsidDel="00C5501A" w:rsidRDefault="00A17716" w:rsidP="00C5501A">
            <w:pPr>
              <w:pStyle w:val="TableText"/>
              <w:spacing w:before="0" w:after="0"/>
              <w:rPr>
                <w:del w:id="1413" w:author="Author"/>
              </w:rPr>
            </w:pPr>
            <w:del w:id="141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E53C91" w14:textId="0B705F94" w:rsidR="00A17716" w:rsidRPr="00F458A0" w:rsidDel="00C5501A" w:rsidRDefault="00A17716" w:rsidP="00C5501A">
            <w:pPr>
              <w:pStyle w:val="TableText"/>
              <w:spacing w:before="0" w:after="0"/>
              <w:rPr>
                <w:del w:id="1415" w:author="Author"/>
              </w:rPr>
            </w:pPr>
            <w:del w:id="1416" w:author="Author">
              <w:r w:rsidRPr="00F458A0" w:rsidDel="00C5501A">
                <w:delText>R</w:delText>
              </w:r>
            </w:del>
          </w:p>
        </w:tc>
      </w:tr>
      <w:tr w:rsidR="00A17716" w:rsidRPr="00F458A0" w:rsidDel="00C5501A" w14:paraId="3DD986DC" w14:textId="28355E59" w:rsidTr="00A17716">
        <w:trPr>
          <w:cantSplit/>
          <w:del w:id="14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B6A531" w14:textId="79CCCA6E" w:rsidR="00A17716" w:rsidRPr="00F458A0" w:rsidDel="00C5501A" w:rsidRDefault="00A17716" w:rsidP="00C5501A">
            <w:pPr>
              <w:pStyle w:val="TableText"/>
              <w:spacing w:before="0" w:after="0"/>
              <w:rPr>
                <w:del w:id="1418" w:author="Author"/>
              </w:rPr>
            </w:pPr>
            <w:del w:id="141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C233E" w14:textId="407ECFC7" w:rsidR="00A17716" w:rsidRPr="00F458A0" w:rsidDel="00C5501A" w:rsidRDefault="00A17716" w:rsidP="00C5501A">
            <w:pPr>
              <w:pStyle w:val="TableText"/>
              <w:spacing w:before="0" w:after="0"/>
              <w:rPr>
                <w:del w:id="1420" w:author="Author"/>
              </w:rPr>
            </w:pPr>
            <w:del w:id="142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0D538" w14:textId="01FF72B8" w:rsidR="00A17716" w:rsidRPr="00F458A0" w:rsidDel="00C5501A" w:rsidRDefault="00A17716" w:rsidP="00C5501A">
            <w:pPr>
              <w:pStyle w:val="TableText"/>
              <w:spacing w:before="0" w:after="0"/>
              <w:rPr>
                <w:del w:id="1422" w:author="Author"/>
              </w:rPr>
            </w:pPr>
            <w:del w:id="142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09B0F" w14:textId="3FE0A561" w:rsidR="00A17716" w:rsidRPr="00F458A0" w:rsidDel="00C5501A" w:rsidRDefault="00A17716" w:rsidP="00C5501A">
            <w:pPr>
              <w:pStyle w:val="TableText"/>
              <w:spacing w:before="0" w:after="0"/>
              <w:rPr>
                <w:del w:id="1424" w:author="Author"/>
              </w:rPr>
            </w:pPr>
            <w:del w:id="1425" w:author="Author">
              <w:r w:rsidRPr="00F458A0" w:rsidDel="00C5501A">
                <w:delText>R</w:delText>
              </w:r>
            </w:del>
          </w:p>
        </w:tc>
      </w:tr>
      <w:tr w:rsidR="00A17716" w:rsidRPr="00F458A0" w:rsidDel="00C5501A" w14:paraId="577E7B57" w14:textId="2BAD8FFC" w:rsidTr="00A17716">
        <w:trPr>
          <w:cantSplit/>
          <w:del w:id="14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77BCA" w14:textId="22713A3A" w:rsidR="00A17716" w:rsidRPr="00F458A0" w:rsidDel="00C5501A" w:rsidRDefault="00A17716" w:rsidP="00C5501A">
            <w:pPr>
              <w:pStyle w:val="TableText"/>
              <w:spacing w:before="0" w:after="0"/>
              <w:rPr>
                <w:del w:id="1427" w:author="Author"/>
              </w:rPr>
            </w:pPr>
            <w:del w:id="142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D45D" w14:textId="6CD377E4" w:rsidR="00A17716" w:rsidRPr="00F458A0" w:rsidDel="00C5501A" w:rsidRDefault="00A17716" w:rsidP="00C5501A">
            <w:pPr>
              <w:pStyle w:val="TableText"/>
              <w:spacing w:before="0" w:after="0"/>
              <w:rPr>
                <w:del w:id="1429" w:author="Author"/>
              </w:rPr>
            </w:pPr>
            <w:del w:id="1430"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3E7C7" w14:textId="07AB6835" w:rsidR="00A17716" w:rsidRPr="00F458A0" w:rsidDel="00C5501A" w:rsidRDefault="00A17716" w:rsidP="00C5501A">
            <w:pPr>
              <w:pStyle w:val="TableText"/>
              <w:spacing w:before="0" w:after="0"/>
              <w:rPr>
                <w:del w:id="1431" w:author="Author"/>
              </w:rPr>
            </w:pPr>
            <w:del w:id="143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F77A9" w14:textId="55C96ED4" w:rsidR="00A17716" w:rsidRPr="00F458A0" w:rsidDel="00C5501A" w:rsidRDefault="00A17716" w:rsidP="00C5501A">
            <w:pPr>
              <w:pStyle w:val="TableText"/>
              <w:spacing w:before="0" w:after="0"/>
              <w:rPr>
                <w:del w:id="1433" w:author="Author"/>
              </w:rPr>
            </w:pPr>
            <w:del w:id="1434" w:author="Author">
              <w:r w:rsidRPr="00F458A0" w:rsidDel="00C5501A">
                <w:delText>R</w:delText>
              </w:r>
            </w:del>
          </w:p>
        </w:tc>
      </w:tr>
      <w:tr w:rsidR="00A17716" w:rsidRPr="00F458A0" w:rsidDel="00C5501A" w14:paraId="649329B1" w14:textId="2C429AFC" w:rsidTr="00A17716">
        <w:trPr>
          <w:cantSplit/>
          <w:del w:id="14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E967E" w14:textId="3C798FA3" w:rsidR="00A17716" w:rsidRPr="00F458A0" w:rsidDel="00C5501A" w:rsidRDefault="00A17716" w:rsidP="00C5501A">
            <w:pPr>
              <w:pStyle w:val="TableText"/>
              <w:spacing w:before="0" w:after="0"/>
              <w:rPr>
                <w:del w:id="1436" w:author="Author"/>
              </w:rPr>
            </w:pPr>
            <w:del w:id="143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F02A1B" w14:textId="1E8838EF" w:rsidR="00A17716" w:rsidRPr="00F458A0" w:rsidDel="00C5501A" w:rsidRDefault="00A17716" w:rsidP="00C5501A">
            <w:pPr>
              <w:pStyle w:val="TableText"/>
              <w:spacing w:before="0" w:after="0"/>
              <w:rPr>
                <w:del w:id="1438" w:author="Author"/>
              </w:rPr>
            </w:pPr>
            <w:del w:id="1439"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C087A" w14:textId="6AFCDEB2" w:rsidR="00A17716" w:rsidRPr="00F458A0" w:rsidDel="00C5501A" w:rsidRDefault="00A17716" w:rsidP="00C5501A">
            <w:pPr>
              <w:pStyle w:val="TableText"/>
              <w:spacing w:before="0" w:after="0"/>
              <w:rPr>
                <w:del w:id="1440" w:author="Author"/>
              </w:rPr>
            </w:pPr>
            <w:del w:id="144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E12C7" w14:textId="01F84383" w:rsidR="00A17716" w:rsidRPr="00F458A0" w:rsidDel="00C5501A" w:rsidRDefault="00A17716" w:rsidP="00C5501A">
            <w:pPr>
              <w:pStyle w:val="TableText"/>
              <w:spacing w:before="0" w:after="0"/>
              <w:rPr>
                <w:del w:id="1442" w:author="Author"/>
              </w:rPr>
            </w:pPr>
            <w:del w:id="1443" w:author="Author">
              <w:r w:rsidRPr="00F458A0" w:rsidDel="00C5501A">
                <w:delText>R</w:delText>
              </w:r>
            </w:del>
          </w:p>
        </w:tc>
      </w:tr>
      <w:tr w:rsidR="00A17716" w:rsidRPr="00F458A0" w:rsidDel="00C5501A" w14:paraId="7E7911E6" w14:textId="6F6588B6" w:rsidTr="00A17716">
        <w:trPr>
          <w:cantSplit/>
          <w:del w:id="14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35D7D" w14:textId="4E2EFB27" w:rsidR="00A17716" w:rsidRPr="00F458A0" w:rsidDel="00C5501A" w:rsidRDefault="00A17716" w:rsidP="00C5501A">
            <w:pPr>
              <w:pStyle w:val="TableText"/>
              <w:spacing w:before="0" w:after="0"/>
              <w:rPr>
                <w:del w:id="1445" w:author="Author"/>
                <w:rFonts w:eastAsiaTheme="minorEastAsia"/>
              </w:rPr>
            </w:pPr>
            <w:del w:id="144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67DB9" w14:textId="7B65E9FF" w:rsidR="00A17716" w:rsidRPr="00F458A0" w:rsidDel="00C5501A" w:rsidRDefault="00A17716" w:rsidP="00C5501A">
            <w:pPr>
              <w:pStyle w:val="TableText"/>
              <w:spacing w:before="0" w:after="0"/>
              <w:rPr>
                <w:del w:id="1447" w:author="Author"/>
              </w:rPr>
            </w:pPr>
            <w:del w:id="1448"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1D8AE" w14:textId="0FCECBE2" w:rsidR="00A17716" w:rsidRPr="00F458A0" w:rsidDel="00C5501A" w:rsidRDefault="00A17716" w:rsidP="00C5501A">
            <w:pPr>
              <w:pStyle w:val="TableText"/>
              <w:spacing w:before="0" w:after="0"/>
              <w:rPr>
                <w:del w:id="1449" w:author="Author"/>
              </w:rPr>
            </w:pPr>
            <w:del w:id="145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26713" w14:textId="0B70547A" w:rsidR="00A17716" w:rsidRPr="00F458A0" w:rsidDel="00C5501A" w:rsidRDefault="00A17716" w:rsidP="00C5501A">
            <w:pPr>
              <w:pStyle w:val="TableText"/>
              <w:spacing w:before="0" w:after="0"/>
              <w:rPr>
                <w:del w:id="1451" w:author="Author"/>
              </w:rPr>
            </w:pPr>
            <w:del w:id="1452" w:author="Author">
              <w:r w:rsidRPr="00F458A0" w:rsidDel="00C5501A">
                <w:delText>R</w:delText>
              </w:r>
            </w:del>
          </w:p>
        </w:tc>
      </w:tr>
      <w:tr w:rsidR="00A17716" w:rsidRPr="00F458A0" w:rsidDel="00C5501A" w14:paraId="2B5ABAB0" w14:textId="5BAA7EEF" w:rsidTr="00A17716">
        <w:trPr>
          <w:cantSplit/>
          <w:del w:id="14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0A822" w14:textId="253A9765" w:rsidR="00A17716" w:rsidRPr="00F458A0" w:rsidDel="00C5501A" w:rsidRDefault="00A17716" w:rsidP="00C5501A">
            <w:pPr>
              <w:pStyle w:val="TableText"/>
              <w:spacing w:before="0" w:after="0"/>
              <w:rPr>
                <w:del w:id="1454" w:author="Author"/>
              </w:rPr>
            </w:pPr>
            <w:del w:id="145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ED254" w14:textId="53CEB91C" w:rsidR="00A17716" w:rsidRPr="00F458A0" w:rsidDel="00C5501A" w:rsidRDefault="00A17716" w:rsidP="00C5501A">
            <w:pPr>
              <w:pStyle w:val="TableText"/>
              <w:spacing w:before="0" w:after="0"/>
              <w:rPr>
                <w:del w:id="1456" w:author="Author"/>
              </w:rPr>
            </w:pPr>
            <w:del w:id="1457"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7C046" w14:textId="3CA04296" w:rsidR="00A17716" w:rsidRPr="00F458A0" w:rsidDel="00C5501A" w:rsidRDefault="00A17716" w:rsidP="00C5501A">
            <w:pPr>
              <w:pStyle w:val="TableText"/>
              <w:spacing w:before="0" w:after="0"/>
              <w:rPr>
                <w:del w:id="1458" w:author="Author"/>
              </w:rPr>
            </w:pPr>
            <w:del w:id="145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A81C83" w14:textId="6B273F0B" w:rsidR="00A17716" w:rsidRPr="00F458A0" w:rsidDel="00C5501A" w:rsidRDefault="00A17716" w:rsidP="00C5501A">
            <w:pPr>
              <w:pStyle w:val="TableText"/>
              <w:spacing w:before="0" w:after="0"/>
              <w:rPr>
                <w:del w:id="1460" w:author="Author"/>
              </w:rPr>
            </w:pPr>
            <w:del w:id="1461" w:author="Author">
              <w:r w:rsidRPr="00F458A0" w:rsidDel="00C5501A">
                <w:delText>R</w:delText>
              </w:r>
            </w:del>
          </w:p>
        </w:tc>
      </w:tr>
      <w:tr w:rsidR="00A17716" w:rsidRPr="00F458A0" w:rsidDel="00C5501A" w14:paraId="7CAAE8CB" w14:textId="79304DC6" w:rsidTr="00A17716">
        <w:trPr>
          <w:cantSplit/>
          <w:del w:id="14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B8B765" w14:textId="36D46D11" w:rsidR="00A17716" w:rsidRPr="00F458A0" w:rsidDel="00C5501A" w:rsidRDefault="00A17716" w:rsidP="00C5501A">
            <w:pPr>
              <w:pStyle w:val="TableText"/>
              <w:spacing w:before="0" w:after="0"/>
              <w:rPr>
                <w:del w:id="1463" w:author="Author"/>
              </w:rPr>
            </w:pPr>
            <w:del w:id="146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608625" w14:textId="0E6901A4" w:rsidR="00A17716" w:rsidRPr="00F458A0" w:rsidDel="00C5501A" w:rsidRDefault="00A17716" w:rsidP="00C5501A">
            <w:pPr>
              <w:pStyle w:val="TableText"/>
              <w:spacing w:before="0" w:after="0"/>
              <w:rPr>
                <w:del w:id="1465" w:author="Author"/>
              </w:rPr>
            </w:pPr>
            <w:del w:id="1466"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6F4DB" w14:textId="6D70A999" w:rsidR="00A17716" w:rsidRPr="00F458A0" w:rsidDel="00C5501A" w:rsidRDefault="00A17716" w:rsidP="00C5501A">
            <w:pPr>
              <w:pStyle w:val="TableText"/>
              <w:spacing w:before="0" w:after="0"/>
              <w:rPr>
                <w:del w:id="1467" w:author="Author"/>
              </w:rPr>
            </w:pPr>
            <w:del w:id="146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C7756" w14:textId="16273531" w:rsidR="00A17716" w:rsidRPr="00F458A0" w:rsidDel="00C5501A" w:rsidRDefault="00A17716" w:rsidP="00C5501A">
            <w:pPr>
              <w:pStyle w:val="TableText"/>
              <w:spacing w:before="0" w:after="0"/>
              <w:rPr>
                <w:del w:id="1469" w:author="Author"/>
              </w:rPr>
            </w:pPr>
            <w:del w:id="1470" w:author="Author">
              <w:r w:rsidRPr="00F458A0" w:rsidDel="00C5501A">
                <w:delText>R</w:delText>
              </w:r>
            </w:del>
          </w:p>
        </w:tc>
      </w:tr>
      <w:tr w:rsidR="00A17716" w:rsidRPr="00F458A0" w:rsidDel="00C5501A" w14:paraId="1E345BF1" w14:textId="1F47DD02" w:rsidTr="00A17716">
        <w:trPr>
          <w:cantSplit/>
          <w:del w:id="14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1A9AF" w14:textId="0E8A2196" w:rsidR="00A17716" w:rsidRPr="00F458A0" w:rsidDel="00C5501A" w:rsidRDefault="00A17716" w:rsidP="00C5501A">
            <w:pPr>
              <w:pStyle w:val="TableText"/>
              <w:spacing w:before="0" w:after="0"/>
              <w:rPr>
                <w:del w:id="1472" w:author="Author"/>
              </w:rPr>
            </w:pPr>
            <w:del w:id="147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774D2" w14:textId="643734C8" w:rsidR="00A17716" w:rsidRPr="00F458A0" w:rsidDel="00C5501A" w:rsidRDefault="00A17716" w:rsidP="00C5501A">
            <w:pPr>
              <w:pStyle w:val="TableText"/>
              <w:spacing w:before="0" w:after="0"/>
              <w:rPr>
                <w:del w:id="1474" w:author="Author"/>
              </w:rPr>
            </w:pPr>
            <w:del w:id="1475"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D95264" w14:textId="34F0CCD3" w:rsidR="00A17716" w:rsidRPr="00F458A0" w:rsidDel="00C5501A" w:rsidRDefault="00A17716" w:rsidP="00C5501A">
            <w:pPr>
              <w:pStyle w:val="TableText"/>
              <w:spacing w:before="0" w:after="0"/>
              <w:rPr>
                <w:del w:id="1476" w:author="Author"/>
              </w:rPr>
            </w:pPr>
            <w:del w:id="147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3A7F59" w14:textId="14EE9146" w:rsidR="00A17716" w:rsidRPr="00F458A0" w:rsidDel="00C5501A" w:rsidRDefault="00A17716" w:rsidP="00C5501A">
            <w:pPr>
              <w:pStyle w:val="TableText"/>
              <w:spacing w:before="0" w:after="0"/>
              <w:rPr>
                <w:del w:id="1478" w:author="Author"/>
              </w:rPr>
            </w:pPr>
            <w:del w:id="1479" w:author="Author">
              <w:r w:rsidRPr="00F458A0" w:rsidDel="00C5501A">
                <w:delText>R</w:delText>
              </w:r>
            </w:del>
          </w:p>
        </w:tc>
      </w:tr>
      <w:tr w:rsidR="00A17716" w:rsidRPr="00F458A0" w:rsidDel="00C5501A" w14:paraId="0B88B8BE" w14:textId="70BFA1E8" w:rsidTr="00A17716">
        <w:trPr>
          <w:cantSplit/>
          <w:del w:id="14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7E186" w14:textId="22F66082" w:rsidR="00A17716" w:rsidRPr="00F458A0" w:rsidDel="00C5501A" w:rsidRDefault="00A17716" w:rsidP="00C5501A">
            <w:pPr>
              <w:pStyle w:val="TableText"/>
              <w:spacing w:before="0" w:after="0"/>
              <w:rPr>
                <w:del w:id="1481" w:author="Author"/>
              </w:rPr>
            </w:pPr>
            <w:del w:id="148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3BBA0" w14:textId="60E11957" w:rsidR="00A17716" w:rsidRPr="00F458A0" w:rsidDel="00C5501A" w:rsidRDefault="00A17716" w:rsidP="00C5501A">
            <w:pPr>
              <w:pStyle w:val="TableText"/>
              <w:spacing w:before="0" w:after="0"/>
              <w:rPr>
                <w:del w:id="1483" w:author="Author"/>
              </w:rPr>
            </w:pPr>
            <w:del w:id="1484"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51E32E" w14:textId="36960EB3" w:rsidR="00A17716" w:rsidRPr="00F458A0" w:rsidDel="00C5501A" w:rsidRDefault="00A17716" w:rsidP="00C5501A">
            <w:pPr>
              <w:pStyle w:val="TableText"/>
              <w:spacing w:before="0" w:after="0"/>
              <w:rPr>
                <w:del w:id="1485" w:author="Author"/>
              </w:rPr>
            </w:pPr>
            <w:del w:id="148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557DD" w14:textId="35BEB8AD" w:rsidR="00A17716" w:rsidRPr="00F458A0" w:rsidDel="00C5501A" w:rsidRDefault="00A17716" w:rsidP="00C5501A">
            <w:pPr>
              <w:pStyle w:val="TableText"/>
              <w:spacing w:before="0" w:after="0"/>
              <w:rPr>
                <w:del w:id="1487" w:author="Author"/>
              </w:rPr>
            </w:pPr>
            <w:del w:id="1488" w:author="Author">
              <w:r w:rsidRPr="00F458A0" w:rsidDel="00C5501A">
                <w:delText>R</w:delText>
              </w:r>
            </w:del>
          </w:p>
        </w:tc>
      </w:tr>
      <w:tr w:rsidR="00A17716" w:rsidRPr="00F458A0" w:rsidDel="00C5501A" w14:paraId="75BFB42E" w14:textId="32D7236C" w:rsidTr="00A17716">
        <w:trPr>
          <w:cantSplit/>
          <w:del w:id="14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40374" w14:textId="02B3320D" w:rsidR="00A17716" w:rsidRPr="00F458A0" w:rsidDel="00C5501A" w:rsidRDefault="00A17716" w:rsidP="00C5501A">
            <w:pPr>
              <w:pStyle w:val="TableText"/>
              <w:spacing w:before="0" w:after="0"/>
              <w:rPr>
                <w:del w:id="1490" w:author="Author"/>
              </w:rPr>
            </w:pPr>
            <w:del w:id="149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535FB" w14:textId="2F93DE70" w:rsidR="00A17716" w:rsidRPr="00F458A0" w:rsidDel="00C5501A" w:rsidRDefault="00A17716" w:rsidP="00C5501A">
            <w:pPr>
              <w:pStyle w:val="TableText"/>
              <w:spacing w:before="0" w:after="0"/>
              <w:rPr>
                <w:del w:id="1492" w:author="Author"/>
              </w:rPr>
            </w:pPr>
            <w:del w:id="1493"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4CAE7" w14:textId="56C92DA1" w:rsidR="00A17716" w:rsidRPr="00F458A0" w:rsidDel="00C5501A" w:rsidRDefault="00A17716" w:rsidP="00C5501A">
            <w:pPr>
              <w:pStyle w:val="TableText"/>
              <w:spacing w:before="0" w:after="0"/>
              <w:rPr>
                <w:del w:id="1494" w:author="Author"/>
              </w:rPr>
            </w:pPr>
            <w:del w:id="149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8EF42" w14:textId="7EE85A24" w:rsidR="00A17716" w:rsidRPr="00F458A0" w:rsidDel="00C5501A" w:rsidRDefault="00A17716" w:rsidP="00C5501A">
            <w:pPr>
              <w:pStyle w:val="TableText"/>
              <w:spacing w:before="0" w:after="0"/>
              <w:rPr>
                <w:del w:id="1496" w:author="Author"/>
              </w:rPr>
            </w:pPr>
            <w:del w:id="1497" w:author="Author">
              <w:r w:rsidRPr="00F458A0" w:rsidDel="00C5501A">
                <w:delText>R</w:delText>
              </w:r>
            </w:del>
          </w:p>
        </w:tc>
      </w:tr>
      <w:tr w:rsidR="00A17716" w:rsidRPr="00F458A0" w:rsidDel="00C5501A" w14:paraId="139505FC" w14:textId="594F093E" w:rsidTr="00A17716">
        <w:trPr>
          <w:cantSplit/>
          <w:del w:id="14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036A1" w14:textId="0276A1F5" w:rsidR="00A17716" w:rsidRPr="00F458A0" w:rsidDel="00C5501A" w:rsidRDefault="00A17716" w:rsidP="00C5501A">
            <w:pPr>
              <w:pStyle w:val="TableText"/>
              <w:spacing w:before="0" w:after="0"/>
              <w:rPr>
                <w:del w:id="1499" w:author="Author"/>
              </w:rPr>
            </w:pPr>
            <w:del w:id="150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CAA50" w14:textId="1C2FDE91" w:rsidR="00A17716" w:rsidRPr="00F458A0" w:rsidDel="00C5501A" w:rsidRDefault="00A17716" w:rsidP="00C5501A">
            <w:pPr>
              <w:pStyle w:val="TableText"/>
              <w:spacing w:before="0" w:after="0"/>
              <w:rPr>
                <w:del w:id="1501" w:author="Author"/>
              </w:rPr>
            </w:pPr>
            <w:del w:id="1502"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4E8125" w14:textId="737A1ABF" w:rsidR="00A17716" w:rsidRPr="00F458A0" w:rsidDel="00C5501A" w:rsidRDefault="00A17716" w:rsidP="00C5501A">
            <w:pPr>
              <w:pStyle w:val="TableText"/>
              <w:spacing w:before="0" w:after="0"/>
              <w:rPr>
                <w:del w:id="1503" w:author="Author"/>
              </w:rPr>
            </w:pPr>
            <w:del w:id="150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D7097" w14:textId="2E60F977" w:rsidR="00A17716" w:rsidRPr="00F458A0" w:rsidDel="00C5501A" w:rsidRDefault="00A17716" w:rsidP="00C5501A">
            <w:pPr>
              <w:pStyle w:val="TableText"/>
              <w:spacing w:before="0" w:after="0"/>
              <w:rPr>
                <w:del w:id="1505" w:author="Author"/>
              </w:rPr>
            </w:pPr>
            <w:del w:id="1506" w:author="Author">
              <w:r w:rsidRPr="00F458A0" w:rsidDel="00C5501A">
                <w:delText>R</w:delText>
              </w:r>
            </w:del>
          </w:p>
        </w:tc>
      </w:tr>
      <w:tr w:rsidR="00A17716" w:rsidRPr="00F458A0" w:rsidDel="00C5501A" w14:paraId="2D0F23B7" w14:textId="015DC0E9" w:rsidTr="00A17716">
        <w:trPr>
          <w:cantSplit/>
          <w:del w:id="15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3FB4" w14:textId="48228682" w:rsidR="00A17716" w:rsidRPr="00F458A0" w:rsidDel="00C5501A" w:rsidRDefault="00A17716" w:rsidP="00C5501A">
            <w:pPr>
              <w:pStyle w:val="TableText"/>
              <w:spacing w:before="0" w:after="0"/>
              <w:rPr>
                <w:del w:id="1508" w:author="Author"/>
              </w:rPr>
            </w:pPr>
            <w:del w:id="150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7FCE36" w14:textId="6F8F1426" w:rsidR="00A17716" w:rsidRPr="00F458A0" w:rsidDel="00C5501A" w:rsidRDefault="00A17716" w:rsidP="00C5501A">
            <w:pPr>
              <w:pStyle w:val="TableText"/>
              <w:spacing w:before="0" w:after="0"/>
              <w:rPr>
                <w:del w:id="1510" w:author="Author"/>
              </w:rPr>
            </w:pPr>
            <w:del w:id="1511"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69DB8" w14:textId="5F04D75C" w:rsidR="00A17716" w:rsidRPr="00F458A0" w:rsidDel="00C5501A" w:rsidRDefault="00A17716" w:rsidP="00C5501A">
            <w:pPr>
              <w:pStyle w:val="TableText"/>
              <w:spacing w:before="0" w:after="0"/>
              <w:rPr>
                <w:del w:id="1512" w:author="Author"/>
              </w:rPr>
            </w:pPr>
            <w:del w:id="151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D8D36" w14:textId="57C6D171" w:rsidR="00A17716" w:rsidRPr="00F458A0" w:rsidDel="00C5501A" w:rsidRDefault="00A17716" w:rsidP="00C5501A">
            <w:pPr>
              <w:pStyle w:val="TableText"/>
              <w:spacing w:before="0" w:after="0"/>
              <w:rPr>
                <w:del w:id="1514" w:author="Author"/>
              </w:rPr>
            </w:pPr>
            <w:del w:id="1515" w:author="Author">
              <w:r w:rsidRPr="00F458A0" w:rsidDel="00C5501A">
                <w:delText>R</w:delText>
              </w:r>
            </w:del>
          </w:p>
        </w:tc>
      </w:tr>
      <w:tr w:rsidR="00A17716" w:rsidRPr="00F458A0" w:rsidDel="00C5501A" w14:paraId="5426A9BE" w14:textId="27131AF8" w:rsidTr="00A17716">
        <w:trPr>
          <w:cantSplit/>
          <w:del w:id="15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9E7D1" w14:textId="133C7ED2" w:rsidR="00A17716" w:rsidRPr="00F458A0" w:rsidDel="00C5501A" w:rsidRDefault="00A17716" w:rsidP="00C5501A">
            <w:pPr>
              <w:pStyle w:val="TableText"/>
              <w:spacing w:before="0" w:after="0"/>
              <w:rPr>
                <w:del w:id="1517" w:author="Author"/>
              </w:rPr>
            </w:pPr>
            <w:del w:id="151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0994" w14:textId="12DA025C" w:rsidR="00A17716" w:rsidRPr="00F458A0" w:rsidDel="00C5501A" w:rsidRDefault="00A17716" w:rsidP="00C5501A">
            <w:pPr>
              <w:pStyle w:val="TableText"/>
              <w:spacing w:before="0" w:after="0"/>
              <w:rPr>
                <w:del w:id="1519" w:author="Author"/>
              </w:rPr>
            </w:pPr>
            <w:del w:id="1520"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F45A2" w14:textId="5099433E" w:rsidR="00A17716" w:rsidRPr="00F458A0" w:rsidDel="00C5501A" w:rsidRDefault="00A17716" w:rsidP="00C5501A">
            <w:pPr>
              <w:pStyle w:val="TableText"/>
              <w:spacing w:before="0" w:after="0"/>
              <w:rPr>
                <w:del w:id="1521" w:author="Author"/>
              </w:rPr>
            </w:pPr>
            <w:del w:id="152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F5402" w14:textId="22B579EC" w:rsidR="00A17716" w:rsidRPr="00F458A0" w:rsidDel="00C5501A" w:rsidRDefault="00A17716" w:rsidP="00C5501A">
            <w:pPr>
              <w:pStyle w:val="TableText"/>
              <w:spacing w:before="0" w:after="0"/>
              <w:rPr>
                <w:del w:id="1523" w:author="Author"/>
              </w:rPr>
            </w:pPr>
            <w:del w:id="1524" w:author="Author">
              <w:r w:rsidRPr="00F458A0" w:rsidDel="00C5501A">
                <w:delText>R</w:delText>
              </w:r>
            </w:del>
          </w:p>
        </w:tc>
      </w:tr>
      <w:tr w:rsidR="00A17716" w:rsidRPr="00F458A0" w:rsidDel="00C5501A" w14:paraId="4D937946" w14:textId="47E2C215" w:rsidTr="00A17716">
        <w:trPr>
          <w:cantSplit/>
          <w:del w:id="15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AAFC5" w14:textId="22FE5378" w:rsidR="00A17716" w:rsidRPr="00F458A0" w:rsidDel="00C5501A" w:rsidRDefault="00A17716" w:rsidP="00C5501A">
            <w:pPr>
              <w:pStyle w:val="TableText"/>
              <w:spacing w:before="0" w:after="0"/>
              <w:rPr>
                <w:del w:id="1526" w:author="Author"/>
              </w:rPr>
            </w:pPr>
            <w:del w:id="152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5F8EC" w14:textId="11D4DEFD" w:rsidR="00A17716" w:rsidRPr="00F458A0" w:rsidDel="00C5501A" w:rsidRDefault="00A17716" w:rsidP="00C5501A">
            <w:pPr>
              <w:pStyle w:val="TableText"/>
              <w:spacing w:before="0" w:after="0"/>
              <w:rPr>
                <w:del w:id="1528" w:author="Author"/>
              </w:rPr>
            </w:pPr>
            <w:del w:id="1529"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6B6633" w14:textId="2E7B52D3" w:rsidR="00A17716" w:rsidRPr="00F458A0" w:rsidDel="00C5501A" w:rsidRDefault="00A17716" w:rsidP="00C5501A">
            <w:pPr>
              <w:pStyle w:val="TableText"/>
              <w:spacing w:before="0" w:after="0"/>
              <w:rPr>
                <w:del w:id="1530" w:author="Author"/>
              </w:rPr>
            </w:pPr>
            <w:del w:id="153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3CA504" w14:textId="4C2523FF" w:rsidR="00A17716" w:rsidRPr="00F458A0" w:rsidDel="00C5501A" w:rsidRDefault="00A17716" w:rsidP="00C5501A">
            <w:pPr>
              <w:pStyle w:val="TableText"/>
              <w:spacing w:before="0" w:after="0"/>
              <w:rPr>
                <w:del w:id="1532" w:author="Author"/>
              </w:rPr>
            </w:pPr>
            <w:del w:id="1533" w:author="Author">
              <w:r w:rsidRPr="00F458A0" w:rsidDel="00C5501A">
                <w:delText>R</w:delText>
              </w:r>
            </w:del>
          </w:p>
        </w:tc>
      </w:tr>
      <w:tr w:rsidR="00A17716" w:rsidRPr="00F458A0" w:rsidDel="00C5501A" w14:paraId="524A103E" w14:textId="26F567B0" w:rsidTr="00A17716">
        <w:trPr>
          <w:cantSplit/>
          <w:del w:id="15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03EB5" w14:textId="613C6E4D" w:rsidR="00A17716" w:rsidRPr="00F458A0" w:rsidDel="00C5501A" w:rsidRDefault="00A17716" w:rsidP="00C5501A">
            <w:pPr>
              <w:pStyle w:val="TableText"/>
              <w:spacing w:before="0" w:after="0"/>
              <w:rPr>
                <w:del w:id="1535" w:author="Author"/>
              </w:rPr>
            </w:pPr>
            <w:del w:id="153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27C25" w14:textId="66607588" w:rsidR="00A17716" w:rsidRPr="00F458A0" w:rsidDel="00C5501A" w:rsidRDefault="00A17716" w:rsidP="00C5501A">
            <w:pPr>
              <w:pStyle w:val="TableText"/>
              <w:spacing w:before="0" w:after="0"/>
              <w:rPr>
                <w:del w:id="1537" w:author="Author"/>
              </w:rPr>
            </w:pPr>
            <w:del w:id="1538"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181D7" w14:textId="1D89E263" w:rsidR="00A17716" w:rsidRPr="00F458A0" w:rsidDel="00C5501A" w:rsidRDefault="00A17716" w:rsidP="00C5501A">
            <w:pPr>
              <w:pStyle w:val="TableText"/>
              <w:spacing w:before="0" w:after="0"/>
              <w:rPr>
                <w:del w:id="1539" w:author="Author"/>
              </w:rPr>
            </w:pPr>
            <w:del w:id="154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CEEC3F" w14:textId="4DBEACBB" w:rsidR="00A17716" w:rsidRPr="00F458A0" w:rsidDel="00C5501A" w:rsidRDefault="00A17716" w:rsidP="00C5501A">
            <w:pPr>
              <w:pStyle w:val="TableText"/>
              <w:spacing w:before="0" w:after="0"/>
              <w:rPr>
                <w:del w:id="1541" w:author="Author"/>
              </w:rPr>
            </w:pPr>
            <w:del w:id="1542" w:author="Author">
              <w:r w:rsidRPr="00F458A0" w:rsidDel="00C5501A">
                <w:delText>R</w:delText>
              </w:r>
            </w:del>
          </w:p>
        </w:tc>
      </w:tr>
      <w:tr w:rsidR="00A17716" w:rsidRPr="00F458A0" w:rsidDel="00C5501A" w14:paraId="1FFED831" w14:textId="3BFEE16F" w:rsidTr="00A17716">
        <w:trPr>
          <w:cantSplit/>
          <w:del w:id="15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DEED0" w14:textId="2F97980A" w:rsidR="00A17716" w:rsidRPr="00F458A0" w:rsidDel="00C5501A" w:rsidRDefault="00A17716" w:rsidP="00C5501A">
            <w:pPr>
              <w:pStyle w:val="TableText"/>
              <w:spacing w:before="0" w:after="0"/>
              <w:rPr>
                <w:del w:id="1544" w:author="Author"/>
              </w:rPr>
            </w:pPr>
            <w:del w:id="154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FAF06" w14:textId="65B08DF3" w:rsidR="00A17716" w:rsidRPr="00F458A0" w:rsidDel="00C5501A" w:rsidRDefault="00A17716" w:rsidP="00C5501A">
            <w:pPr>
              <w:pStyle w:val="TableText"/>
              <w:spacing w:before="0" w:after="0"/>
              <w:rPr>
                <w:del w:id="1546" w:author="Author"/>
              </w:rPr>
            </w:pPr>
            <w:del w:id="1547"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0A76FC" w14:textId="414286B5" w:rsidR="00A17716" w:rsidRPr="00F458A0" w:rsidDel="00C5501A" w:rsidRDefault="00A17716" w:rsidP="00C5501A">
            <w:pPr>
              <w:pStyle w:val="TableText"/>
              <w:spacing w:before="0" w:after="0"/>
              <w:rPr>
                <w:del w:id="1548" w:author="Author"/>
              </w:rPr>
            </w:pPr>
            <w:del w:id="154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37A7E" w14:textId="3036A905" w:rsidR="00A17716" w:rsidRPr="00F458A0" w:rsidDel="00C5501A" w:rsidRDefault="00A17716" w:rsidP="00C5501A">
            <w:pPr>
              <w:pStyle w:val="TableText"/>
              <w:spacing w:before="0" w:after="0"/>
              <w:rPr>
                <w:del w:id="1550" w:author="Author"/>
              </w:rPr>
            </w:pPr>
            <w:del w:id="1551" w:author="Author">
              <w:r w:rsidRPr="00F458A0" w:rsidDel="00C5501A">
                <w:delText>R</w:delText>
              </w:r>
            </w:del>
          </w:p>
        </w:tc>
      </w:tr>
      <w:tr w:rsidR="00A17716" w:rsidRPr="00F458A0" w:rsidDel="00C5501A" w14:paraId="4360830F" w14:textId="1DDCE8D8" w:rsidTr="00A17716">
        <w:trPr>
          <w:cantSplit/>
          <w:del w:id="15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88DEB" w14:textId="3C1B3724" w:rsidR="00A17716" w:rsidRPr="00F458A0" w:rsidDel="00C5501A" w:rsidRDefault="00A17716" w:rsidP="00C5501A">
            <w:pPr>
              <w:pStyle w:val="TableText"/>
              <w:spacing w:before="0" w:after="0"/>
              <w:rPr>
                <w:del w:id="1553" w:author="Author"/>
              </w:rPr>
            </w:pPr>
            <w:del w:id="155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93A19" w14:textId="7B1F356B" w:rsidR="00A17716" w:rsidRPr="00F458A0" w:rsidDel="00C5501A" w:rsidRDefault="00A17716" w:rsidP="00C5501A">
            <w:pPr>
              <w:pStyle w:val="TableText"/>
              <w:spacing w:before="0" w:after="0"/>
              <w:rPr>
                <w:del w:id="1555" w:author="Author"/>
              </w:rPr>
            </w:pPr>
            <w:del w:id="1556"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6C719" w14:textId="775145CD" w:rsidR="00A17716" w:rsidRPr="00F458A0" w:rsidDel="00C5501A" w:rsidRDefault="00A17716" w:rsidP="00C5501A">
            <w:pPr>
              <w:pStyle w:val="TableText"/>
              <w:spacing w:before="0" w:after="0"/>
              <w:rPr>
                <w:del w:id="1557" w:author="Author"/>
              </w:rPr>
            </w:pPr>
            <w:del w:id="155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30C0C8" w14:textId="03EFB41A" w:rsidR="00A17716" w:rsidRPr="00F458A0" w:rsidDel="00C5501A" w:rsidRDefault="00A17716" w:rsidP="00C5501A">
            <w:pPr>
              <w:pStyle w:val="TableText"/>
              <w:spacing w:before="0" w:after="0"/>
              <w:rPr>
                <w:del w:id="1559" w:author="Author"/>
              </w:rPr>
            </w:pPr>
            <w:del w:id="1560" w:author="Author">
              <w:r w:rsidRPr="00F458A0" w:rsidDel="00C5501A">
                <w:delText>R</w:delText>
              </w:r>
            </w:del>
          </w:p>
        </w:tc>
      </w:tr>
      <w:tr w:rsidR="00A17716" w:rsidRPr="00F458A0" w:rsidDel="00C5501A" w14:paraId="386101DA" w14:textId="40CA51E6" w:rsidTr="00A17716">
        <w:trPr>
          <w:cantSplit/>
          <w:del w:id="15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90BE73" w14:textId="4D6E8379" w:rsidR="00A17716" w:rsidRPr="00F458A0" w:rsidDel="00C5501A" w:rsidRDefault="00A17716" w:rsidP="00C5501A">
            <w:pPr>
              <w:pStyle w:val="TableText"/>
              <w:spacing w:before="0" w:after="0"/>
              <w:rPr>
                <w:del w:id="1562" w:author="Author"/>
              </w:rPr>
            </w:pPr>
            <w:del w:id="156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7201D" w14:textId="23B695DF" w:rsidR="00A17716" w:rsidRPr="00F458A0" w:rsidDel="00C5501A" w:rsidRDefault="00A17716" w:rsidP="00C5501A">
            <w:pPr>
              <w:pStyle w:val="TableText"/>
              <w:spacing w:before="0" w:after="0"/>
              <w:rPr>
                <w:del w:id="1564" w:author="Author"/>
              </w:rPr>
            </w:pPr>
            <w:del w:id="1565"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7C650" w14:textId="2EA0487B" w:rsidR="00A17716" w:rsidRPr="00F458A0" w:rsidDel="00C5501A" w:rsidRDefault="00A17716" w:rsidP="00C5501A">
            <w:pPr>
              <w:pStyle w:val="TableText"/>
              <w:spacing w:before="0" w:after="0"/>
              <w:rPr>
                <w:del w:id="1566" w:author="Author"/>
              </w:rPr>
            </w:pPr>
            <w:del w:id="1567"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FB35F" w14:textId="56096090" w:rsidR="00A17716" w:rsidRPr="00F458A0" w:rsidDel="00C5501A" w:rsidRDefault="00A17716" w:rsidP="00C5501A">
            <w:pPr>
              <w:pStyle w:val="TableText"/>
              <w:spacing w:before="0" w:after="0"/>
              <w:rPr>
                <w:del w:id="1568" w:author="Author"/>
              </w:rPr>
            </w:pPr>
            <w:del w:id="1569" w:author="Author">
              <w:r w:rsidRPr="00F458A0" w:rsidDel="00C5501A">
                <w:delText>R</w:delText>
              </w:r>
            </w:del>
          </w:p>
        </w:tc>
      </w:tr>
      <w:tr w:rsidR="00A17716" w:rsidRPr="00F458A0" w:rsidDel="00C5501A" w14:paraId="3FF12298" w14:textId="1386046F" w:rsidTr="00A17716">
        <w:trPr>
          <w:cantSplit/>
          <w:del w:id="157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90E6D4" w14:textId="2CB4B960" w:rsidR="00A17716" w:rsidRPr="00F458A0" w:rsidDel="00C5501A" w:rsidRDefault="00A17716" w:rsidP="00C5501A">
            <w:pPr>
              <w:pStyle w:val="TableText"/>
              <w:spacing w:before="0" w:after="0"/>
              <w:rPr>
                <w:del w:id="1571" w:author="Author"/>
              </w:rPr>
            </w:pPr>
            <w:del w:id="157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43CAA" w14:textId="2C386308" w:rsidR="00A17716" w:rsidRPr="00F458A0" w:rsidDel="00C5501A" w:rsidRDefault="00A17716" w:rsidP="00C5501A">
            <w:pPr>
              <w:pStyle w:val="TableText"/>
              <w:spacing w:before="0" w:after="0"/>
              <w:rPr>
                <w:del w:id="1573" w:author="Author"/>
              </w:rPr>
            </w:pPr>
            <w:del w:id="1574"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82417" w14:textId="0A3BE481" w:rsidR="00A17716" w:rsidRPr="00F458A0" w:rsidDel="00C5501A" w:rsidRDefault="00A17716" w:rsidP="00C5501A">
            <w:pPr>
              <w:pStyle w:val="TableText"/>
              <w:spacing w:before="0" w:after="0"/>
              <w:rPr>
                <w:del w:id="1575" w:author="Author"/>
              </w:rPr>
            </w:pPr>
            <w:del w:id="157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7A80" w14:textId="36B9DDFD" w:rsidR="00A17716" w:rsidRPr="00F458A0" w:rsidDel="00C5501A" w:rsidRDefault="00A17716" w:rsidP="00C5501A">
            <w:pPr>
              <w:pStyle w:val="TableText"/>
              <w:spacing w:before="0" w:after="0"/>
              <w:rPr>
                <w:del w:id="1577" w:author="Author"/>
              </w:rPr>
            </w:pPr>
            <w:del w:id="1578" w:author="Author">
              <w:r w:rsidRPr="00F458A0" w:rsidDel="00C5501A">
                <w:delText>R</w:delText>
              </w:r>
            </w:del>
          </w:p>
        </w:tc>
      </w:tr>
      <w:tr w:rsidR="00A17716" w:rsidRPr="00F458A0" w:rsidDel="00C5501A" w14:paraId="57983767" w14:textId="67FBC023" w:rsidTr="00A17716">
        <w:trPr>
          <w:cantSplit/>
          <w:del w:id="15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C8ED80" w14:textId="1764E1C8" w:rsidR="00A17716" w:rsidRPr="00F458A0" w:rsidDel="00C5501A" w:rsidRDefault="00A17716" w:rsidP="00C5501A">
            <w:pPr>
              <w:pStyle w:val="TableText"/>
              <w:spacing w:before="0" w:after="0"/>
              <w:rPr>
                <w:del w:id="1580" w:author="Author"/>
              </w:rPr>
            </w:pPr>
            <w:del w:id="158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4C0E88" w14:textId="143665C3" w:rsidR="00A17716" w:rsidRPr="00F458A0" w:rsidDel="00C5501A" w:rsidRDefault="00A17716" w:rsidP="00C5501A">
            <w:pPr>
              <w:pStyle w:val="TableText"/>
              <w:spacing w:before="0" w:after="0"/>
              <w:rPr>
                <w:del w:id="1582" w:author="Author"/>
              </w:rPr>
            </w:pPr>
            <w:del w:id="1583"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658BE" w14:textId="05EAB4D9" w:rsidR="00A17716" w:rsidRPr="00F458A0" w:rsidDel="00C5501A" w:rsidRDefault="00A17716" w:rsidP="00C5501A">
            <w:pPr>
              <w:pStyle w:val="TableText"/>
              <w:spacing w:before="0" w:after="0"/>
              <w:rPr>
                <w:del w:id="1584" w:author="Author"/>
              </w:rPr>
            </w:pPr>
            <w:del w:id="158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722A1" w14:textId="1828957E" w:rsidR="00A17716" w:rsidRPr="00F458A0" w:rsidDel="00C5501A" w:rsidRDefault="00A17716" w:rsidP="00C5501A">
            <w:pPr>
              <w:pStyle w:val="TableText"/>
              <w:spacing w:before="0" w:after="0"/>
              <w:rPr>
                <w:del w:id="1586" w:author="Author"/>
              </w:rPr>
            </w:pPr>
            <w:del w:id="1587" w:author="Author">
              <w:r w:rsidRPr="00F458A0" w:rsidDel="00C5501A">
                <w:delText>R</w:delText>
              </w:r>
            </w:del>
          </w:p>
        </w:tc>
      </w:tr>
      <w:tr w:rsidR="00A17716" w:rsidRPr="00F458A0" w:rsidDel="00C5501A" w14:paraId="4E36D4E2" w14:textId="6F752DFA" w:rsidTr="00A17716">
        <w:trPr>
          <w:cantSplit/>
          <w:del w:id="15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25E1C" w14:textId="4006F5DA" w:rsidR="00A17716" w:rsidRPr="00F458A0" w:rsidDel="00C5501A" w:rsidRDefault="00A17716" w:rsidP="00C5501A">
            <w:pPr>
              <w:pStyle w:val="TableText"/>
              <w:spacing w:before="0" w:after="0"/>
              <w:rPr>
                <w:del w:id="1589" w:author="Author"/>
              </w:rPr>
            </w:pPr>
            <w:del w:id="159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11D08" w14:textId="66127EB0" w:rsidR="00A17716" w:rsidRPr="00F458A0" w:rsidDel="00C5501A" w:rsidRDefault="00A17716" w:rsidP="00C5501A">
            <w:pPr>
              <w:pStyle w:val="TableText"/>
              <w:spacing w:before="0" w:after="0"/>
              <w:rPr>
                <w:del w:id="1591" w:author="Author"/>
              </w:rPr>
            </w:pPr>
            <w:del w:id="1592"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3392FA" w14:textId="6E93259D" w:rsidR="00A17716" w:rsidRPr="00F458A0" w:rsidDel="00C5501A" w:rsidRDefault="00A17716" w:rsidP="00C5501A">
            <w:pPr>
              <w:pStyle w:val="TableText"/>
              <w:spacing w:before="0" w:after="0"/>
              <w:rPr>
                <w:del w:id="15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A36D9" w14:textId="1E16E5A8" w:rsidR="00A17716" w:rsidRPr="00F458A0" w:rsidDel="00C5501A" w:rsidRDefault="00A17716" w:rsidP="00C5501A">
            <w:pPr>
              <w:pStyle w:val="TableText"/>
              <w:spacing w:before="0" w:after="0"/>
              <w:rPr>
                <w:del w:id="1594" w:author="Author"/>
              </w:rPr>
            </w:pPr>
            <w:del w:id="1595" w:author="Author">
              <w:r w:rsidRPr="00F458A0" w:rsidDel="00C5501A">
                <w:delText>R</w:delText>
              </w:r>
            </w:del>
          </w:p>
        </w:tc>
      </w:tr>
      <w:tr w:rsidR="00A17716" w:rsidRPr="00F458A0" w:rsidDel="00C5501A" w14:paraId="64A048CA" w14:textId="20609794" w:rsidTr="00A17716">
        <w:trPr>
          <w:cantSplit/>
          <w:del w:id="15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1C8D4" w14:textId="7D71C8C0" w:rsidR="00A17716" w:rsidRPr="00F458A0" w:rsidDel="00C5501A" w:rsidRDefault="00A17716" w:rsidP="00C5501A">
            <w:pPr>
              <w:pStyle w:val="TableText"/>
              <w:spacing w:before="0" w:after="0"/>
              <w:rPr>
                <w:del w:id="1597" w:author="Author"/>
              </w:rPr>
            </w:pPr>
            <w:del w:id="159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247FA" w14:textId="6496F001" w:rsidR="00A17716" w:rsidRPr="00F458A0" w:rsidDel="00C5501A" w:rsidRDefault="00A17716" w:rsidP="00C5501A">
            <w:pPr>
              <w:pStyle w:val="TableText"/>
              <w:spacing w:before="0" w:after="0"/>
              <w:rPr>
                <w:del w:id="1599" w:author="Author"/>
                <w:rFonts w:eastAsiaTheme="minorEastAsia"/>
              </w:rPr>
            </w:pPr>
            <w:del w:id="1600"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02F4A" w14:textId="0D824BB4" w:rsidR="00A17716" w:rsidRPr="00F458A0" w:rsidDel="00C5501A" w:rsidRDefault="00A17716" w:rsidP="00C5501A">
            <w:pPr>
              <w:pStyle w:val="TableText"/>
              <w:spacing w:before="0" w:after="0"/>
              <w:rPr>
                <w:del w:id="160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31242" w14:textId="5A9EFD19" w:rsidR="00A17716" w:rsidRPr="00F458A0" w:rsidDel="00C5501A" w:rsidRDefault="00A17716" w:rsidP="00C5501A">
            <w:pPr>
              <w:pStyle w:val="TableText"/>
              <w:spacing w:before="0" w:after="0"/>
              <w:rPr>
                <w:del w:id="1602" w:author="Author"/>
              </w:rPr>
            </w:pPr>
            <w:del w:id="1603" w:author="Author">
              <w:r w:rsidRPr="00F458A0" w:rsidDel="00C5501A">
                <w:delText>R</w:delText>
              </w:r>
            </w:del>
          </w:p>
        </w:tc>
      </w:tr>
      <w:tr w:rsidR="00A17716" w:rsidRPr="00F458A0" w:rsidDel="00C5501A" w14:paraId="254B06EE" w14:textId="40D864EE" w:rsidTr="00A17716">
        <w:trPr>
          <w:cantSplit/>
          <w:del w:id="16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54CEA" w14:textId="0A175593" w:rsidR="00A17716" w:rsidRPr="00F458A0" w:rsidDel="00C5501A" w:rsidRDefault="00A17716" w:rsidP="00C5501A">
            <w:pPr>
              <w:pStyle w:val="TableText"/>
              <w:spacing w:before="0" w:after="0"/>
              <w:rPr>
                <w:del w:id="1605" w:author="Author"/>
              </w:rPr>
            </w:pPr>
            <w:del w:id="160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49D8C" w14:textId="3C3AAFCF" w:rsidR="00A17716" w:rsidRPr="00F458A0" w:rsidDel="00C5501A" w:rsidRDefault="00A17716" w:rsidP="00C5501A">
            <w:pPr>
              <w:pStyle w:val="TableText"/>
              <w:spacing w:before="0" w:after="0"/>
              <w:rPr>
                <w:del w:id="1607" w:author="Author"/>
              </w:rPr>
            </w:pPr>
            <w:del w:id="1608"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8CFD78" w14:textId="32777603" w:rsidR="00A17716" w:rsidRPr="00F458A0" w:rsidDel="00C5501A" w:rsidRDefault="00A17716" w:rsidP="00C5501A">
            <w:pPr>
              <w:pStyle w:val="TableText"/>
              <w:spacing w:before="0" w:after="0"/>
              <w:rPr>
                <w:del w:id="160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E4B6F1" w14:textId="2BF71474" w:rsidR="00A17716" w:rsidRPr="00F458A0" w:rsidDel="00C5501A" w:rsidRDefault="00A17716" w:rsidP="00C5501A">
            <w:pPr>
              <w:pStyle w:val="TableText"/>
              <w:spacing w:before="0" w:after="0"/>
              <w:rPr>
                <w:del w:id="1610" w:author="Author"/>
              </w:rPr>
            </w:pPr>
            <w:del w:id="1611" w:author="Author">
              <w:r w:rsidRPr="00F458A0" w:rsidDel="00C5501A">
                <w:delText>R</w:delText>
              </w:r>
            </w:del>
          </w:p>
        </w:tc>
      </w:tr>
    </w:tbl>
    <w:p w14:paraId="0E3E4F6C" w14:textId="48A4E08B" w:rsidR="00A17716" w:rsidRPr="00F458A0" w:rsidDel="00C5501A" w:rsidRDefault="00A17716" w:rsidP="00C5501A">
      <w:pPr>
        <w:pStyle w:val="StepIntro"/>
        <w:spacing w:before="0"/>
        <w:rPr>
          <w:del w:id="1612" w:author="Author"/>
        </w:rPr>
      </w:pPr>
      <w:del w:id="1613" w:author="Author">
        <w:r w:rsidRPr="00F458A0" w:rsidDel="00C5501A">
          <w:delText>eIV Inactive Policy Report</w:delText>
        </w:r>
      </w:del>
    </w:p>
    <w:p w14:paraId="0779A320" w14:textId="2E188C44" w:rsidR="00A17716" w:rsidRPr="00F458A0" w:rsidDel="00C5501A" w:rsidRDefault="00A17716" w:rsidP="00C5501A">
      <w:pPr>
        <w:pStyle w:val="NormalWeb"/>
        <w:spacing w:before="0" w:after="0"/>
        <w:rPr>
          <w:del w:id="1614" w:author="Author"/>
          <w:rFonts w:eastAsiaTheme="minorEastAsia"/>
        </w:rPr>
      </w:pPr>
      <w:del w:id="1615" w:author="Author">
        <w:r w:rsidRPr="00F458A0" w:rsidDel="00C5501A">
          <w:delText>This report (</w:delText>
        </w:r>
        <w:r w:rsidRPr="00F458A0" w:rsidDel="00C5501A">
          <w:fldChar w:fldCharType="begin"/>
        </w:r>
        <w:r w:rsidRPr="00F458A0" w:rsidDel="00C5501A">
          <w:delInstrText xml:space="preserve"> REF _Ref474456335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displays any inactive insurance policies that the eIV software identified while making 270 Health Care Eligibility Benefits Inquiries (</w:delText>
        </w:r>
        <w:r w:rsidRPr="00F458A0" w:rsidDel="00C5501A">
          <w:fldChar w:fldCharType="begin"/>
        </w:r>
        <w:r w:rsidRPr="00F458A0" w:rsidDel="00C5501A">
          <w:delInstrText xml:space="preserve"> REF _Ref474456367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6073C1A3" w14:textId="6CC4E465" w:rsidR="00A17716" w:rsidRPr="00A236D6" w:rsidDel="00C5501A" w:rsidRDefault="00A17716" w:rsidP="00C5501A">
      <w:pPr>
        <w:pStyle w:val="Caption"/>
        <w:spacing w:before="0" w:after="0"/>
        <w:rPr>
          <w:del w:id="1616" w:author="Author"/>
          <w:rFonts w:ascii="Arial" w:hAnsi="Arial" w:cs="Arial"/>
        </w:rPr>
      </w:pPr>
      <w:del w:id="161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28</w:delText>
        </w:r>
        <w:r w:rsidRPr="00A236D6" w:rsidDel="00C5501A">
          <w:rPr>
            <w:rFonts w:ascii="Arial" w:hAnsi="Arial" w:cs="Arial"/>
            <w:noProof/>
          </w:rPr>
          <w:fldChar w:fldCharType="end"/>
        </w:r>
        <w:r w:rsidRPr="00A236D6" w:rsidDel="00C5501A">
          <w:rPr>
            <w:rFonts w:ascii="Arial" w:hAnsi="Arial" w:cs="Arial"/>
          </w:rPr>
          <w:delText>: Inactive Insurance Policy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45"/>
        <w:gridCol w:w="3939"/>
        <w:gridCol w:w="1710"/>
        <w:gridCol w:w="1350"/>
      </w:tblGrid>
      <w:tr w:rsidR="00A17716" w:rsidRPr="00F458A0" w:rsidDel="00C5501A" w14:paraId="0F66E2AC" w14:textId="522C921B" w:rsidTr="00A17716">
        <w:trPr>
          <w:cantSplit/>
          <w:tblHeader/>
          <w:del w:id="161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3D88133" w14:textId="587AF76B" w:rsidR="00A17716" w:rsidRPr="00F458A0" w:rsidDel="00C5501A" w:rsidRDefault="00A17716" w:rsidP="00C5501A">
            <w:pPr>
              <w:pStyle w:val="TableHeading"/>
              <w:spacing w:before="0" w:after="0"/>
              <w:rPr>
                <w:del w:id="1619" w:author="Author"/>
              </w:rPr>
            </w:pPr>
            <w:del w:id="1620"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E16C73" w14:textId="0072A01D" w:rsidR="00A17716" w:rsidRPr="00F458A0" w:rsidDel="00C5501A" w:rsidRDefault="00A17716" w:rsidP="00C5501A">
            <w:pPr>
              <w:pStyle w:val="TableHeading"/>
              <w:spacing w:before="0" w:after="0"/>
              <w:rPr>
                <w:del w:id="1621" w:author="Author"/>
              </w:rPr>
            </w:pPr>
            <w:del w:id="162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A0A5955" w14:textId="48751CA7" w:rsidR="00A17716" w:rsidRPr="00F458A0" w:rsidDel="00C5501A" w:rsidRDefault="00A17716" w:rsidP="00C5501A">
            <w:pPr>
              <w:pStyle w:val="TableHeading"/>
              <w:spacing w:before="0" w:after="0"/>
              <w:rPr>
                <w:del w:id="1623" w:author="Author"/>
              </w:rPr>
            </w:pPr>
            <w:del w:id="162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A11FEC0" w14:textId="4FD8FB46" w:rsidR="00A17716" w:rsidRPr="00F458A0" w:rsidDel="00C5501A" w:rsidRDefault="00A17716" w:rsidP="00C5501A">
            <w:pPr>
              <w:pStyle w:val="TableHeading"/>
              <w:spacing w:before="0" w:after="0"/>
              <w:rPr>
                <w:del w:id="1625" w:author="Author"/>
              </w:rPr>
            </w:pPr>
            <w:del w:id="1626" w:author="Author">
              <w:r w:rsidRPr="00F458A0" w:rsidDel="00C5501A">
                <w:delText>Read/Write</w:delText>
              </w:r>
            </w:del>
          </w:p>
        </w:tc>
      </w:tr>
      <w:tr w:rsidR="00A17716" w:rsidRPr="00F458A0" w:rsidDel="00C5501A" w14:paraId="68D4083A" w14:textId="583335EA" w:rsidTr="00A17716">
        <w:trPr>
          <w:cantSplit/>
          <w:del w:id="16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28891" w14:textId="4FDB44C6" w:rsidR="00A17716" w:rsidRPr="00F458A0" w:rsidDel="00C5501A" w:rsidRDefault="00A17716" w:rsidP="00C5501A">
            <w:pPr>
              <w:pStyle w:val="TableText"/>
              <w:spacing w:before="0" w:after="0"/>
              <w:rPr>
                <w:del w:id="1628" w:author="Author"/>
                <w:rFonts w:eastAsiaTheme="minorEastAsia"/>
              </w:rPr>
            </w:pPr>
            <w:del w:id="162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E29B2" w14:textId="1B189C55" w:rsidR="00A17716" w:rsidRPr="00F458A0" w:rsidDel="00C5501A" w:rsidRDefault="00A17716" w:rsidP="00C5501A">
            <w:pPr>
              <w:pStyle w:val="TableText"/>
              <w:spacing w:before="0" w:after="0"/>
              <w:rPr>
                <w:del w:id="1630" w:author="Author"/>
              </w:rPr>
            </w:pPr>
            <w:del w:id="1631"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277CA" w14:textId="1A323A1B" w:rsidR="00A17716" w:rsidRPr="00F458A0" w:rsidDel="00C5501A" w:rsidRDefault="00A17716" w:rsidP="00C5501A">
            <w:pPr>
              <w:pStyle w:val="TableText"/>
              <w:spacing w:before="0" w:after="0"/>
              <w:rPr>
                <w:del w:id="163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A7053" w14:textId="13EBCD64" w:rsidR="00A17716" w:rsidRPr="00F458A0" w:rsidDel="00C5501A" w:rsidRDefault="00A17716" w:rsidP="00C5501A">
            <w:pPr>
              <w:pStyle w:val="TableText"/>
              <w:spacing w:before="0" w:after="0"/>
              <w:rPr>
                <w:del w:id="1633" w:author="Author"/>
              </w:rPr>
            </w:pPr>
            <w:del w:id="1634" w:author="Author">
              <w:r w:rsidRPr="00F458A0" w:rsidDel="00C5501A">
                <w:delText>R</w:delText>
              </w:r>
            </w:del>
          </w:p>
        </w:tc>
      </w:tr>
      <w:tr w:rsidR="00A17716" w:rsidRPr="00F458A0" w:rsidDel="00C5501A" w14:paraId="39C0551E" w14:textId="1E9BC058" w:rsidTr="00A17716">
        <w:trPr>
          <w:cantSplit/>
          <w:del w:id="16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C7E60" w14:textId="3FA841E0" w:rsidR="00A17716" w:rsidRPr="00F458A0" w:rsidDel="00C5501A" w:rsidRDefault="00A17716" w:rsidP="00C5501A">
            <w:pPr>
              <w:pStyle w:val="TableText"/>
              <w:spacing w:before="0" w:after="0"/>
              <w:rPr>
                <w:del w:id="1636" w:author="Author"/>
              </w:rPr>
            </w:pPr>
            <w:del w:id="163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8F287" w14:textId="34F40F7C" w:rsidR="00A17716" w:rsidRPr="00F458A0" w:rsidDel="00C5501A" w:rsidRDefault="00A17716" w:rsidP="00C5501A">
            <w:pPr>
              <w:pStyle w:val="TableText"/>
              <w:spacing w:before="0" w:after="0"/>
              <w:rPr>
                <w:del w:id="1638" w:author="Author"/>
              </w:rPr>
            </w:pPr>
            <w:del w:id="1639"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9D1416" w14:textId="1202CB1C" w:rsidR="00A17716" w:rsidRPr="00F458A0" w:rsidDel="00C5501A" w:rsidRDefault="00A17716" w:rsidP="00C5501A">
            <w:pPr>
              <w:pStyle w:val="TableText"/>
              <w:spacing w:before="0" w:after="0"/>
              <w:rPr>
                <w:del w:id="164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87152" w14:textId="1036BA74" w:rsidR="00A17716" w:rsidRPr="00F458A0" w:rsidDel="00C5501A" w:rsidRDefault="00A17716" w:rsidP="00C5501A">
            <w:pPr>
              <w:pStyle w:val="TableText"/>
              <w:spacing w:before="0" w:after="0"/>
              <w:rPr>
                <w:del w:id="1641" w:author="Author"/>
              </w:rPr>
            </w:pPr>
            <w:del w:id="1642" w:author="Author">
              <w:r w:rsidRPr="00F458A0" w:rsidDel="00C5501A">
                <w:delText>R</w:delText>
              </w:r>
            </w:del>
          </w:p>
        </w:tc>
      </w:tr>
      <w:tr w:rsidR="00A17716" w:rsidRPr="00F458A0" w:rsidDel="00C5501A" w14:paraId="2E382C3B" w14:textId="61C46967" w:rsidTr="00A17716">
        <w:trPr>
          <w:cantSplit/>
          <w:del w:id="16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8E4355" w14:textId="582EBF64" w:rsidR="00A17716" w:rsidRPr="00F458A0" w:rsidDel="00C5501A" w:rsidRDefault="00A17716" w:rsidP="00C5501A">
            <w:pPr>
              <w:pStyle w:val="TableText"/>
              <w:spacing w:before="0" w:after="0"/>
              <w:rPr>
                <w:del w:id="1644" w:author="Author"/>
              </w:rPr>
            </w:pPr>
            <w:del w:id="164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9C8C7" w14:textId="14714DDA" w:rsidR="00A17716" w:rsidRPr="00F458A0" w:rsidDel="00C5501A" w:rsidRDefault="00A17716" w:rsidP="00C5501A">
            <w:pPr>
              <w:pStyle w:val="TableText"/>
              <w:spacing w:before="0" w:after="0"/>
              <w:rPr>
                <w:del w:id="1646" w:author="Author"/>
              </w:rPr>
            </w:pPr>
            <w:del w:id="1647"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85D46" w14:textId="59C45499" w:rsidR="00A17716" w:rsidRPr="00F458A0" w:rsidDel="00C5501A" w:rsidRDefault="00A17716" w:rsidP="00C5501A">
            <w:pPr>
              <w:pStyle w:val="TableText"/>
              <w:spacing w:before="0" w:after="0"/>
              <w:rPr>
                <w:del w:id="1648" w:author="Author"/>
              </w:rPr>
            </w:pPr>
            <w:del w:id="164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F1E3F" w14:textId="5BEE5875" w:rsidR="00A17716" w:rsidRPr="00F458A0" w:rsidDel="00C5501A" w:rsidRDefault="00A17716" w:rsidP="00C5501A">
            <w:pPr>
              <w:pStyle w:val="TableText"/>
              <w:spacing w:before="0" w:after="0"/>
              <w:rPr>
                <w:del w:id="1650" w:author="Author"/>
              </w:rPr>
            </w:pPr>
            <w:del w:id="1651" w:author="Author">
              <w:r w:rsidRPr="00F458A0" w:rsidDel="00C5501A">
                <w:delText>R</w:delText>
              </w:r>
            </w:del>
          </w:p>
        </w:tc>
      </w:tr>
      <w:tr w:rsidR="00A17716" w:rsidRPr="00F458A0" w:rsidDel="00C5501A" w14:paraId="4B9DFAD0" w14:textId="2A96C0AB" w:rsidTr="00A17716">
        <w:trPr>
          <w:cantSplit/>
          <w:del w:id="16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5A901" w14:textId="470C79A5" w:rsidR="00A17716" w:rsidRPr="00F458A0" w:rsidDel="00C5501A" w:rsidRDefault="00A17716" w:rsidP="00C5501A">
            <w:pPr>
              <w:pStyle w:val="TableText"/>
              <w:spacing w:before="0" w:after="0"/>
              <w:rPr>
                <w:del w:id="1653" w:author="Author"/>
              </w:rPr>
            </w:pPr>
            <w:del w:id="165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14F79" w14:textId="44A397FE" w:rsidR="00A17716" w:rsidRPr="00F458A0" w:rsidDel="00C5501A" w:rsidRDefault="00A17716" w:rsidP="00C5501A">
            <w:pPr>
              <w:pStyle w:val="TableText"/>
              <w:spacing w:before="0" w:after="0"/>
              <w:rPr>
                <w:del w:id="1655" w:author="Author"/>
              </w:rPr>
            </w:pPr>
            <w:del w:id="165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2B311" w14:textId="530AB813" w:rsidR="00A17716" w:rsidRPr="00F458A0" w:rsidDel="00C5501A" w:rsidRDefault="00A17716" w:rsidP="00C5501A">
            <w:pPr>
              <w:pStyle w:val="TableText"/>
              <w:spacing w:before="0" w:after="0"/>
              <w:rPr>
                <w:del w:id="1657" w:author="Author"/>
              </w:rPr>
            </w:pPr>
            <w:del w:id="165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C7269" w14:textId="5D4491B5" w:rsidR="00A17716" w:rsidRPr="00F458A0" w:rsidDel="00C5501A" w:rsidRDefault="00A17716" w:rsidP="00C5501A">
            <w:pPr>
              <w:pStyle w:val="TableText"/>
              <w:spacing w:before="0" w:after="0"/>
              <w:rPr>
                <w:del w:id="1659" w:author="Author"/>
              </w:rPr>
            </w:pPr>
            <w:del w:id="1660" w:author="Author">
              <w:r w:rsidRPr="00F458A0" w:rsidDel="00C5501A">
                <w:delText>R</w:delText>
              </w:r>
            </w:del>
          </w:p>
        </w:tc>
      </w:tr>
      <w:tr w:rsidR="00A17716" w:rsidRPr="00F458A0" w:rsidDel="00C5501A" w14:paraId="5C56F8C1" w14:textId="19C52D0F" w:rsidTr="00A17716">
        <w:trPr>
          <w:cantSplit/>
          <w:del w:id="16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ABE125" w14:textId="746A39E2" w:rsidR="00A17716" w:rsidRPr="00F458A0" w:rsidDel="00C5501A" w:rsidRDefault="00A17716" w:rsidP="00C5501A">
            <w:pPr>
              <w:pStyle w:val="TableText"/>
              <w:spacing w:before="0" w:after="0"/>
              <w:rPr>
                <w:del w:id="1662" w:author="Author"/>
              </w:rPr>
            </w:pPr>
            <w:del w:id="166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E90B48" w14:textId="2A3B842C" w:rsidR="00A17716" w:rsidRPr="00F458A0" w:rsidDel="00C5501A" w:rsidRDefault="00A17716" w:rsidP="00C5501A">
            <w:pPr>
              <w:pStyle w:val="TableText"/>
              <w:spacing w:before="0" w:after="0"/>
              <w:rPr>
                <w:del w:id="1664" w:author="Author"/>
              </w:rPr>
            </w:pPr>
            <w:del w:id="1665"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27D88" w14:textId="484A4335" w:rsidR="00A17716" w:rsidRPr="00F458A0" w:rsidDel="00C5501A" w:rsidRDefault="00A17716" w:rsidP="00C5501A">
            <w:pPr>
              <w:pStyle w:val="TableText"/>
              <w:spacing w:before="0" w:after="0"/>
              <w:rPr>
                <w:del w:id="16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6A2F9" w14:textId="64011D12" w:rsidR="00A17716" w:rsidRPr="00F458A0" w:rsidDel="00C5501A" w:rsidRDefault="00A17716" w:rsidP="00C5501A">
            <w:pPr>
              <w:pStyle w:val="TableText"/>
              <w:spacing w:before="0" w:after="0"/>
              <w:rPr>
                <w:del w:id="1667" w:author="Author"/>
              </w:rPr>
            </w:pPr>
            <w:del w:id="1668" w:author="Author">
              <w:r w:rsidRPr="00F458A0" w:rsidDel="00C5501A">
                <w:delText>R</w:delText>
              </w:r>
            </w:del>
          </w:p>
        </w:tc>
      </w:tr>
      <w:tr w:rsidR="00A17716" w:rsidRPr="00F458A0" w:rsidDel="00C5501A" w14:paraId="6B3C3F83" w14:textId="26731F87" w:rsidTr="00A17716">
        <w:trPr>
          <w:cantSplit/>
          <w:del w:id="16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1FD33" w14:textId="3C5E530B" w:rsidR="00A17716" w:rsidRPr="00F458A0" w:rsidDel="00C5501A" w:rsidRDefault="00A17716" w:rsidP="00C5501A">
            <w:pPr>
              <w:pStyle w:val="TableText"/>
              <w:spacing w:before="0" w:after="0"/>
              <w:rPr>
                <w:del w:id="1670" w:author="Author"/>
              </w:rPr>
            </w:pPr>
            <w:del w:id="167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B5562" w14:textId="0CE06E93" w:rsidR="00A17716" w:rsidRPr="00F458A0" w:rsidDel="00C5501A" w:rsidRDefault="00A17716" w:rsidP="00C5501A">
            <w:pPr>
              <w:pStyle w:val="TableText"/>
              <w:spacing w:before="0" w:after="0"/>
              <w:rPr>
                <w:del w:id="1672" w:author="Author"/>
              </w:rPr>
            </w:pPr>
            <w:del w:id="1673" w:author="Author">
              <w:r w:rsidRPr="00F458A0" w:rsidDel="00C5501A">
                <w:delText>Earliest Policy Expiration Date to Select From</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771DC" w14:textId="18FEA27F" w:rsidR="00A17716" w:rsidRPr="00F458A0" w:rsidDel="00C5501A" w:rsidRDefault="00A17716" w:rsidP="00C5501A">
            <w:pPr>
              <w:pStyle w:val="TableText"/>
              <w:spacing w:before="0" w:after="0"/>
              <w:rPr>
                <w:del w:id="16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7D611" w14:textId="7BAC923D" w:rsidR="00A17716" w:rsidRPr="00F458A0" w:rsidDel="00C5501A" w:rsidRDefault="00A17716" w:rsidP="00C5501A">
            <w:pPr>
              <w:pStyle w:val="TableText"/>
              <w:spacing w:before="0" w:after="0"/>
              <w:rPr>
                <w:del w:id="1675" w:author="Author"/>
              </w:rPr>
            </w:pPr>
            <w:del w:id="1676" w:author="Author">
              <w:r w:rsidRPr="00F458A0" w:rsidDel="00C5501A">
                <w:delText>R</w:delText>
              </w:r>
            </w:del>
          </w:p>
        </w:tc>
      </w:tr>
      <w:tr w:rsidR="00A17716" w:rsidRPr="00F458A0" w:rsidDel="00C5501A" w14:paraId="1CD523A9" w14:textId="33C944FF" w:rsidTr="00A17716">
        <w:trPr>
          <w:cantSplit/>
          <w:del w:id="16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D6FAB" w14:textId="298D5124" w:rsidR="00A17716" w:rsidRPr="00F458A0" w:rsidDel="00C5501A" w:rsidRDefault="00A17716" w:rsidP="00C5501A">
            <w:pPr>
              <w:pStyle w:val="TableText"/>
              <w:spacing w:before="0" w:after="0"/>
              <w:rPr>
                <w:del w:id="1678" w:author="Author"/>
              </w:rPr>
            </w:pPr>
            <w:del w:id="167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9195F6" w14:textId="2D6E966A" w:rsidR="00A17716" w:rsidRPr="00F458A0" w:rsidDel="00C5501A" w:rsidRDefault="00A17716" w:rsidP="00C5501A">
            <w:pPr>
              <w:pStyle w:val="TableText"/>
              <w:spacing w:before="0" w:after="0"/>
              <w:rPr>
                <w:del w:id="1680" w:author="Author"/>
              </w:rPr>
            </w:pPr>
            <w:del w:id="1681"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32E9F8" w14:textId="068D2D2A" w:rsidR="00A17716" w:rsidRPr="00F458A0" w:rsidDel="00C5501A" w:rsidRDefault="00A17716" w:rsidP="00C5501A">
            <w:pPr>
              <w:pStyle w:val="TableText"/>
              <w:spacing w:before="0" w:after="0"/>
              <w:rPr>
                <w:del w:id="16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687D1" w14:textId="710A50C3" w:rsidR="00A17716" w:rsidRPr="00F458A0" w:rsidDel="00C5501A" w:rsidRDefault="00A17716" w:rsidP="00C5501A">
            <w:pPr>
              <w:pStyle w:val="TableText"/>
              <w:spacing w:before="0" w:after="0"/>
              <w:rPr>
                <w:del w:id="1683" w:author="Author"/>
              </w:rPr>
            </w:pPr>
            <w:del w:id="1684" w:author="Author">
              <w:r w:rsidRPr="00F458A0" w:rsidDel="00C5501A">
                <w:delText>R</w:delText>
              </w:r>
            </w:del>
          </w:p>
        </w:tc>
      </w:tr>
      <w:tr w:rsidR="00A17716" w:rsidRPr="00F458A0" w:rsidDel="00C5501A" w14:paraId="0252F352" w14:textId="51E1629C" w:rsidTr="00A17716">
        <w:trPr>
          <w:cantSplit/>
          <w:del w:id="16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5CFDB" w14:textId="4B68C3BA" w:rsidR="00A17716" w:rsidRPr="00F458A0" w:rsidDel="00C5501A" w:rsidRDefault="00A17716" w:rsidP="00C5501A">
            <w:pPr>
              <w:pStyle w:val="TableText"/>
              <w:spacing w:before="0" w:after="0"/>
              <w:rPr>
                <w:del w:id="1686" w:author="Author"/>
              </w:rPr>
            </w:pPr>
            <w:del w:id="168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C3C6A5" w14:textId="0D298F4A" w:rsidR="00A17716" w:rsidRPr="00F458A0" w:rsidDel="00C5501A" w:rsidRDefault="00A17716" w:rsidP="00C5501A">
            <w:pPr>
              <w:pStyle w:val="TableText"/>
              <w:spacing w:before="0" w:after="0"/>
              <w:rPr>
                <w:del w:id="1688" w:author="Author"/>
              </w:rPr>
            </w:pPr>
            <w:del w:id="1689"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889BA" w14:textId="0E6ABFC2" w:rsidR="00A17716" w:rsidRPr="00F458A0" w:rsidDel="00C5501A" w:rsidRDefault="00A17716" w:rsidP="00C5501A">
            <w:pPr>
              <w:pStyle w:val="TableText"/>
              <w:spacing w:before="0" w:after="0"/>
              <w:rPr>
                <w:del w:id="16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8599E" w14:textId="304B3FF5" w:rsidR="00A17716" w:rsidRPr="00F458A0" w:rsidDel="00C5501A" w:rsidRDefault="00A17716" w:rsidP="00C5501A">
            <w:pPr>
              <w:pStyle w:val="TableText"/>
              <w:spacing w:before="0" w:after="0"/>
              <w:rPr>
                <w:del w:id="1691" w:author="Author"/>
              </w:rPr>
            </w:pPr>
            <w:del w:id="1692" w:author="Author">
              <w:r w:rsidRPr="00F458A0" w:rsidDel="00C5501A">
                <w:delText>R</w:delText>
              </w:r>
            </w:del>
          </w:p>
        </w:tc>
      </w:tr>
      <w:tr w:rsidR="00A17716" w:rsidRPr="00F458A0" w:rsidDel="00C5501A" w14:paraId="6C5EF876" w14:textId="4516B77E" w:rsidTr="00A17716">
        <w:trPr>
          <w:cantSplit/>
          <w:del w:id="16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D3A13" w14:textId="4E90D4E3" w:rsidR="00A17716" w:rsidRPr="00F458A0" w:rsidDel="00C5501A" w:rsidRDefault="00A17716" w:rsidP="00C5501A">
            <w:pPr>
              <w:pStyle w:val="TableText"/>
              <w:spacing w:before="0" w:after="0"/>
              <w:rPr>
                <w:del w:id="1694" w:author="Author"/>
              </w:rPr>
            </w:pPr>
            <w:del w:id="169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9C7F8" w14:textId="2543D69E" w:rsidR="00A17716" w:rsidRPr="00F458A0" w:rsidDel="00C5501A" w:rsidRDefault="00A17716" w:rsidP="00C5501A">
            <w:pPr>
              <w:pStyle w:val="TableText"/>
              <w:spacing w:before="0" w:after="0"/>
              <w:rPr>
                <w:del w:id="1696" w:author="Author"/>
              </w:rPr>
            </w:pPr>
            <w:del w:id="1697"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93023" w14:textId="368D302F" w:rsidR="00A17716" w:rsidRPr="00F458A0" w:rsidDel="00C5501A" w:rsidRDefault="00A17716" w:rsidP="00C5501A">
            <w:pPr>
              <w:pStyle w:val="TableText"/>
              <w:spacing w:before="0" w:after="0"/>
              <w:rPr>
                <w:del w:id="1698" w:author="Author"/>
              </w:rPr>
            </w:pPr>
            <w:del w:id="169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88DA6" w14:textId="617E4B2C" w:rsidR="00A17716" w:rsidRPr="00F458A0" w:rsidDel="00C5501A" w:rsidRDefault="00A17716" w:rsidP="00C5501A">
            <w:pPr>
              <w:pStyle w:val="TableText"/>
              <w:spacing w:before="0" w:after="0"/>
              <w:rPr>
                <w:del w:id="1700" w:author="Author"/>
              </w:rPr>
            </w:pPr>
            <w:del w:id="1701" w:author="Author">
              <w:r w:rsidRPr="00F458A0" w:rsidDel="00C5501A">
                <w:delText>R</w:delText>
              </w:r>
            </w:del>
          </w:p>
        </w:tc>
      </w:tr>
      <w:tr w:rsidR="00A17716" w:rsidRPr="00F458A0" w:rsidDel="00C5501A" w14:paraId="2BA118D2" w14:textId="6B2FDF04" w:rsidTr="00A17716">
        <w:trPr>
          <w:cantSplit/>
          <w:del w:id="17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EBAEF" w14:textId="138A34D1" w:rsidR="00A17716" w:rsidRPr="00F458A0" w:rsidDel="00C5501A" w:rsidRDefault="00A17716" w:rsidP="00C5501A">
            <w:pPr>
              <w:pStyle w:val="TableText"/>
              <w:spacing w:before="0" w:after="0"/>
              <w:rPr>
                <w:del w:id="1703" w:author="Author"/>
              </w:rPr>
            </w:pPr>
            <w:del w:id="170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06243D" w14:textId="3818F9D0" w:rsidR="00A17716" w:rsidRPr="00F458A0" w:rsidDel="00C5501A" w:rsidRDefault="00A17716" w:rsidP="00C5501A">
            <w:pPr>
              <w:pStyle w:val="TableText"/>
              <w:spacing w:before="0" w:after="0"/>
              <w:rPr>
                <w:del w:id="1705" w:author="Author"/>
              </w:rPr>
            </w:pPr>
            <w:del w:id="170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90197" w14:textId="313469C5" w:rsidR="00A17716" w:rsidRPr="00F458A0" w:rsidDel="00C5501A" w:rsidRDefault="00A17716" w:rsidP="00C5501A">
            <w:pPr>
              <w:pStyle w:val="TableText"/>
              <w:spacing w:before="0" w:after="0"/>
              <w:rPr>
                <w:del w:id="1707" w:author="Author"/>
              </w:rPr>
            </w:pPr>
            <w:del w:id="170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ED800" w14:textId="42CA6FCD" w:rsidR="00A17716" w:rsidRPr="00F458A0" w:rsidDel="00C5501A" w:rsidRDefault="00A17716" w:rsidP="00C5501A">
            <w:pPr>
              <w:pStyle w:val="TableText"/>
              <w:spacing w:before="0" w:after="0"/>
              <w:rPr>
                <w:del w:id="1709" w:author="Author"/>
              </w:rPr>
            </w:pPr>
            <w:del w:id="1710" w:author="Author">
              <w:r w:rsidRPr="00F458A0" w:rsidDel="00C5501A">
                <w:delText>R</w:delText>
              </w:r>
            </w:del>
          </w:p>
        </w:tc>
      </w:tr>
      <w:tr w:rsidR="00A17716" w:rsidRPr="00F458A0" w:rsidDel="00C5501A" w14:paraId="2D77E792" w14:textId="1AD40ED3" w:rsidTr="00A17716">
        <w:trPr>
          <w:cantSplit/>
          <w:del w:id="17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F932" w14:textId="5250EA05" w:rsidR="00A17716" w:rsidRPr="00F458A0" w:rsidDel="00C5501A" w:rsidRDefault="00A17716" w:rsidP="00C5501A">
            <w:pPr>
              <w:pStyle w:val="TableText"/>
              <w:spacing w:before="0" w:after="0"/>
              <w:rPr>
                <w:del w:id="1712" w:author="Author"/>
              </w:rPr>
            </w:pPr>
            <w:del w:id="171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1D9E5" w14:textId="052EA4E0" w:rsidR="00A17716" w:rsidRPr="00F458A0" w:rsidDel="00C5501A" w:rsidRDefault="00A17716" w:rsidP="00C5501A">
            <w:pPr>
              <w:pStyle w:val="TableText"/>
              <w:spacing w:before="0" w:after="0"/>
              <w:rPr>
                <w:del w:id="1714" w:author="Author"/>
              </w:rPr>
            </w:pPr>
            <w:del w:id="1715" w:author="Author">
              <w:r w:rsidRPr="00F458A0" w:rsidDel="00C5501A">
                <w:delText>Patient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0DACA" w14:textId="6977DDCB" w:rsidR="00A17716" w:rsidRPr="00F458A0" w:rsidDel="00C5501A" w:rsidRDefault="00A17716" w:rsidP="00C5501A">
            <w:pPr>
              <w:pStyle w:val="TableText"/>
              <w:spacing w:before="0" w:after="0"/>
              <w:rPr>
                <w:del w:id="1716" w:author="Author"/>
              </w:rPr>
            </w:pPr>
            <w:del w:id="171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664D9" w14:textId="3684AC55" w:rsidR="00A17716" w:rsidRPr="00F458A0" w:rsidDel="00C5501A" w:rsidRDefault="00A17716" w:rsidP="00C5501A">
            <w:pPr>
              <w:pStyle w:val="TableText"/>
              <w:spacing w:before="0" w:after="0"/>
              <w:rPr>
                <w:del w:id="1718" w:author="Author"/>
              </w:rPr>
            </w:pPr>
            <w:del w:id="1719" w:author="Author">
              <w:r w:rsidRPr="00F458A0" w:rsidDel="00C5501A">
                <w:delText>R</w:delText>
              </w:r>
            </w:del>
          </w:p>
        </w:tc>
      </w:tr>
      <w:tr w:rsidR="00A17716" w:rsidRPr="00F458A0" w:rsidDel="00C5501A" w14:paraId="29F0098F" w14:textId="73223420" w:rsidTr="00A17716">
        <w:trPr>
          <w:cantSplit/>
          <w:del w:id="17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FBA6ED" w14:textId="21239508" w:rsidR="00A17716" w:rsidRPr="00F458A0" w:rsidDel="00C5501A" w:rsidRDefault="00A17716" w:rsidP="00C5501A">
            <w:pPr>
              <w:pStyle w:val="TableText"/>
              <w:spacing w:before="0" w:after="0"/>
              <w:rPr>
                <w:del w:id="1721" w:author="Author"/>
                <w:rFonts w:eastAsiaTheme="minorEastAsia"/>
              </w:rPr>
            </w:pPr>
            <w:del w:id="172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FB89A" w14:textId="6D190EA6" w:rsidR="00A17716" w:rsidRPr="00F458A0" w:rsidDel="00C5501A" w:rsidRDefault="00A17716" w:rsidP="00C5501A">
            <w:pPr>
              <w:pStyle w:val="TableText"/>
              <w:spacing w:before="0" w:after="0"/>
              <w:rPr>
                <w:del w:id="1723" w:author="Author"/>
              </w:rPr>
            </w:pPr>
            <w:del w:id="1724" w:author="Author">
              <w:r w:rsidRPr="00F458A0" w:rsidDel="00C5501A">
                <w:delText>Patient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9B202" w14:textId="7553DFBA" w:rsidR="00A17716" w:rsidRPr="00F458A0" w:rsidDel="00C5501A" w:rsidRDefault="00A17716" w:rsidP="00C5501A">
            <w:pPr>
              <w:pStyle w:val="TableText"/>
              <w:spacing w:before="0" w:after="0"/>
              <w:rPr>
                <w:del w:id="1725" w:author="Author"/>
              </w:rPr>
            </w:pPr>
            <w:del w:id="172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EA3D4" w14:textId="2DBAD24A" w:rsidR="00A17716" w:rsidRPr="00F458A0" w:rsidDel="00C5501A" w:rsidRDefault="00A17716" w:rsidP="00C5501A">
            <w:pPr>
              <w:pStyle w:val="TableText"/>
              <w:spacing w:before="0" w:after="0"/>
              <w:rPr>
                <w:del w:id="1727" w:author="Author"/>
              </w:rPr>
            </w:pPr>
            <w:del w:id="1728" w:author="Author">
              <w:r w:rsidRPr="00F458A0" w:rsidDel="00C5501A">
                <w:delText>R</w:delText>
              </w:r>
            </w:del>
          </w:p>
        </w:tc>
      </w:tr>
      <w:tr w:rsidR="00A17716" w:rsidRPr="00F458A0" w:rsidDel="00C5501A" w14:paraId="718CF190" w14:textId="20CDEB33" w:rsidTr="00A17716">
        <w:trPr>
          <w:cantSplit/>
          <w:del w:id="17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B6B11" w14:textId="0236A843" w:rsidR="00A17716" w:rsidRPr="00F458A0" w:rsidDel="00C5501A" w:rsidRDefault="00A17716" w:rsidP="00C5501A">
            <w:pPr>
              <w:pStyle w:val="TableText"/>
              <w:spacing w:before="0" w:after="0"/>
              <w:rPr>
                <w:del w:id="1730" w:author="Author"/>
              </w:rPr>
            </w:pPr>
            <w:del w:id="173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6D40" w14:textId="05E1D6E7" w:rsidR="00A17716" w:rsidRPr="00F458A0" w:rsidDel="00C5501A" w:rsidRDefault="00A17716" w:rsidP="00C5501A">
            <w:pPr>
              <w:pStyle w:val="TableText"/>
              <w:spacing w:before="0" w:after="0"/>
              <w:rPr>
                <w:del w:id="1732" w:author="Author"/>
              </w:rPr>
            </w:pPr>
            <w:del w:id="1733"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716AD" w14:textId="43FE171D" w:rsidR="00A17716" w:rsidRPr="00F458A0" w:rsidDel="00C5501A" w:rsidRDefault="00A17716" w:rsidP="00C5501A">
            <w:pPr>
              <w:pStyle w:val="TableText"/>
              <w:spacing w:before="0" w:after="0"/>
              <w:rPr>
                <w:del w:id="1734" w:author="Author"/>
              </w:rPr>
            </w:pPr>
            <w:del w:id="173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DD04C" w14:textId="05C9910A" w:rsidR="00A17716" w:rsidRPr="00F458A0" w:rsidDel="00C5501A" w:rsidRDefault="00A17716" w:rsidP="00C5501A">
            <w:pPr>
              <w:pStyle w:val="TableText"/>
              <w:spacing w:before="0" w:after="0"/>
              <w:rPr>
                <w:del w:id="1736" w:author="Author"/>
              </w:rPr>
            </w:pPr>
            <w:del w:id="1737" w:author="Author">
              <w:r w:rsidRPr="00F458A0" w:rsidDel="00C5501A">
                <w:delText>R</w:delText>
              </w:r>
            </w:del>
          </w:p>
        </w:tc>
      </w:tr>
      <w:tr w:rsidR="00A17716" w:rsidRPr="00F458A0" w:rsidDel="00C5501A" w14:paraId="1537BD06" w14:textId="36AFAD15" w:rsidTr="00A17716">
        <w:trPr>
          <w:cantSplit/>
          <w:del w:id="17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C0830" w14:textId="16C4D0B5" w:rsidR="00A17716" w:rsidRPr="00F458A0" w:rsidDel="00C5501A" w:rsidRDefault="00A17716" w:rsidP="00C5501A">
            <w:pPr>
              <w:pStyle w:val="TableText"/>
              <w:spacing w:before="0" w:after="0"/>
              <w:rPr>
                <w:del w:id="1739" w:author="Author"/>
              </w:rPr>
            </w:pPr>
            <w:del w:id="174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3026A" w14:textId="178766AE" w:rsidR="00A17716" w:rsidRPr="00F458A0" w:rsidDel="00C5501A" w:rsidRDefault="00A17716" w:rsidP="00C5501A">
            <w:pPr>
              <w:pStyle w:val="TableText"/>
              <w:spacing w:before="0" w:after="0"/>
              <w:rPr>
                <w:del w:id="1741" w:author="Author"/>
              </w:rPr>
            </w:pPr>
            <w:del w:id="1742"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06257" w14:textId="407ADA28" w:rsidR="00A17716" w:rsidRPr="00F458A0" w:rsidDel="00C5501A" w:rsidRDefault="00A17716" w:rsidP="00C5501A">
            <w:pPr>
              <w:pStyle w:val="TableText"/>
              <w:spacing w:before="0" w:after="0"/>
              <w:rPr>
                <w:del w:id="1743" w:author="Author"/>
              </w:rPr>
            </w:pPr>
            <w:del w:id="174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98889" w14:textId="44100C2B" w:rsidR="00A17716" w:rsidRPr="00F458A0" w:rsidDel="00C5501A" w:rsidRDefault="00A17716" w:rsidP="00C5501A">
            <w:pPr>
              <w:pStyle w:val="TableText"/>
              <w:spacing w:before="0" w:after="0"/>
              <w:rPr>
                <w:del w:id="1745" w:author="Author"/>
              </w:rPr>
            </w:pPr>
            <w:del w:id="1746" w:author="Author">
              <w:r w:rsidRPr="00F458A0" w:rsidDel="00C5501A">
                <w:delText>R</w:delText>
              </w:r>
            </w:del>
          </w:p>
        </w:tc>
      </w:tr>
      <w:tr w:rsidR="00A17716" w:rsidRPr="00F458A0" w:rsidDel="00C5501A" w14:paraId="1AFC4226" w14:textId="7B1E563B" w:rsidTr="00A17716">
        <w:trPr>
          <w:cantSplit/>
          <w:del w:id="17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B4D13" w14:textId="0C8FC1D8" w:rsidR="00A17716" w:rsidRPr="00F458A0" w:rsidDel="00C5501A" w:rsidRDefault="00A17716" w:rsidP="00C5501A">
            <w:pPr>
              <w:pStyle w:val="TableText"/>
              <w:spacing w:before="0" w:after="0"/>
              <w:rPr>
                <w:del w:id="1748" w:author="Author"/>
              </w:rPr>
            </w:pPr>
            <w:del w:id="174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886BA" w14:textId="020C2C53" w:rsidR="00A17716" w:rsidRPr="00F458A0" w:rsidDel="00C5501A" w:rsidRDefault="00A17716" w:rsidP="00C5501A">
            <w:pPr>
              <w:pStyle w:val="TableText"/>
              <w:spacing w:before="0" w:after="0"/>
              <w:rPr>
                <w:del w:id="1750" w:author="Author"/>
              </w:rPr>
            </w:pPr>
            <w:del w:id="1751"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456996" w14:textId="280D301D" w:rsidR="00A17716" w:rsidRPr="00F458A0" w:rsidDel="00C5501A" w:rsidRDefault="00A17716" w:rsidP="00C5501A">
            <w:pPr>
              <w:pStyle w:val="TableText"/>
              <w:spacing w:before="0" w:after="0"/>
              <w:rPr>
                <w:del w:id="1752" w:author="Author"/>
              </w:rPr>
            </w:pPr>
            <w:del w:id="175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05511" w14:textId="1CFB98B7" w:rsidR="00A17716" w:rsidRPr="00F458A0" w:rsidDel="00C5501A" w:rsidRDefault="00A17716" w:rsidP="00C5501A">
            <w:pPr>
              <w:pStyle w:val="TableText"/>
              <w:spacing w:before="0" w:after="0"/>
              <w:rPr>
                <w:del w:id="1754" w:author="Author"/>
              </w:rPr>
            </w:pPr>
            <w:del w:id="1755" w:author="Author">
              <w:r w:rsidRPr="00F458A0" w:rsidDel="00C5501A">
                <w:delText>R</w:delText>
              </w:r>
            </w:del>
          </w:p>
        </w:tc>
      </w:tr>
      <w:tr w:rsidR="00A17716" w:rsidRPr="00F458A0" w:rsidDel="00C5501A" w14:paraId="03D1A6CB" w14:textId="3F4D42FD" w:rsidTr="00A17716">
        <w:trPr>
          <w:cantSplit/>
          <w:del w:id="17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25E88" w14:textId="680EF9D3" w:rsidR="00A17716" w:rsidRPr="00F458A0" w:rsidDel="00C5501A" w:rsidRDefault="00A17716" w:rsidP="00C5501A">
            <w:pPr>
              <w:pStyle w:val="TableText"/>
              <w:spacing w:before="0" w:after="0"/>
              <w:rPr>
                <w:del w:id="1757" w:author="Author"/>
              </w:rPr>
            </w:pPr>
            <w:del w:id="175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1601F" w14:textId="21930698" w:rsidR="00A17716" w:rsidRPr="00F458A0" w:rsidDel="00C5501A" w:rsidRDefault="00A17716" w:rsidP="00C5501A">
            <w:pPr>
              <w:pStyle w:val="TableText"/>
              <w:spacing w:before="0" w:after="0"/>
              <w:rPr>
                <w:del w:id="1759" w:author="Author"/>
              </w:rPr>
            </w:pPr>
            <w:del w:id="1760"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81617F" w14:textId="2070C120" w:rsidR="00A17716" w:rsidRPr="00F458A0" w:rsidDel="00C5501A" w:rsidRDefault="00A17716" w:rsidP="00C5501A">
            <w:pPr>
              <w:pStyle w:val="TableText"/>
              <w:spacing w:before="0" w:after="0"/>
              <w:rPr>
                <w:del w:id="1761" w:author="Author"/>
              </w:rPr>
            </w:pPr>
            <w:del w:id="176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635FB" w14:textId="20AD9C2E" w:rsidR="00A17716" w:rsidRPr="00F458A0" w:rsidDel="00C5501A" w:rsidRDefault="00A17716" w:rsidP="00C5501A">
            <w:pPr>
              <w:pStyle w:val="TableText"/>
              <w:spacing w:before="0" w:after="0"/>
              <w:rPr>
                <w:del w:id="1763" w:author="Author"/>
              </w:rPr>
            </w:pPr>
            <w:del w:id="1764" w:author="Author">
              <w:r w:rsidRPr="00F458A0" w:rsidDel="00C5501A">
                <w:delText>R</w:delText>
              </w:r>
            </w:del>
          </w:p>
        </w:tc>
      </w:tr>
      <w:tr w:rsidR="00A17716" w:rsidRPr="00F458A0" w:rsidDel="00C5501A" w14:paraId="77DBA98A" w14:textId="38333553" w:rsidTr="00A17716">
        <w:trPr>
          <w:cantSplit/>
          <w:del w:id="17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F86D99" w14:textId="120FB92F" w:rsidR="00A17716" w:rsidRPr="00F458A0" w:rsidDel="00C5501A" w:rsidRDefault="00A17716" w:rsidP="00C5501A">
            <w:pPr>
              <w:pStyle w:val="TableText"/>
              <w:spacing w:before="0" w:after="0"/>
              <w:rPr>
                <w:del w:id="1766" w:author="Author"/>
              </w:rPr>
            </w:pPr>
            <w:del w:id="176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154BD" w14:textId="003FE851" w:rsidR="00A17716" w:rsidRPr="00F458A0" w:rsidDel="00C5501A" w:rsidRDefault="00A17716" w:rsidP="00C5501A">
            <w:pPr>
              <w:pStyle w:val="TableText"/>
              <w:spacing w:before="0" w:after="0"/>
              <w:rPr>
                <w:del w:id="1768" w:author="Author"/>
              </w:rPr>
            </w:pPr>
            <w:del w:id="1769"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C7515" w14:textId="2EC00D4B" w:rsidR="00A17716" w:rsidRPr="00F458A0" w:rsidDel="00C5501A" w:rsidRDefault="00A17716" w:rsidP="00C5501A">
            <w:pPr>
              <w:pStyle w:val="TableText"/>
              <w:spacing w:before="0" w:after="0"/>
              <w:rPr>
                <w:del w:id="1770" w:author="Author"/>
              </w:rPr>
            </w:pPr>
            <w:del w:id="177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476BB" w14:textId="18CAD3FC" w:rsidR="00A17716" w:rsidRPr="00F458A0" w:rsidDel="00C5501A" w:rsidRDefault="00A17716" w:rsidP="00C5501A">
            <w:pPr>
              <w:pStyle w:val="TableText"/>
              <w:spacing w:before="0" w:after="0"/>
              <w:rPr>
                <w:del w:id="1772" w:author="Author"/>
              </w:rPr>
            </w:pPr>
            <w:del w:id="1773" w:author="Author">
              <w:r w:rsidRPr="00F458A0" w:rsidDel="00C5501A">
                <w:delText>R</w:delText>
              </w:r>
            </w:del>
          </w:p>
        </w:tc>
      </w:tr>
      <w:tr w:rsidR="00A17716" w:rsidRPr="00F458A0" w:rsidDel="00C5501A" w14:paraId="19E17C93" w14:textId="510A7076" w:rsidTr="00A17716">
        <w:trPr>
          <w:cantSplit/>
          <w:del w:id="17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40985" w14:textId="1F9195A2" w:rsidR="00A17716" w:rsidRPr="00F458A0" w:rsidDel="00C5501A" w:rsidRDefault="00A17716" w:rsidP="00C5501A">
            <w:pPr>
              <w:pStyle w:val="TableText"/>
              <w:spacing w:before="0" w:after="0"/>
              <w:rPr>
                <w:del w:id="1775" w:author="Author"/>
              </w:rPr>
            </w:pPr>
            <w:del w:id="177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E0CDB" w14:textId="2F263195" w:rsidR="00A17716" w:rsidRPr="00F458A0" w:rsidDel="00C5501A" w:rsidRDefault="00A17716" w:rsidP="00C5501A">
            <w:pPr>
              <w:pStyle w:val="TableText"/>
              <w:spacing w:before="0" w:after="0"/>
              <w:rPr>
                <w:del w:id="1777" w:author="Author"/>
              </w:rPr>
            </w:pPr>
            <w:del w:id="1778"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009B9" w14:textId="6748F0C7" w:rsidR="00A17716" w:rsidRPr="00F458A0" w:rsidDel="00C5501A" w:rsidRDefault="00A17716" w:rsidP="00C5501A">
            <w:pPr>
              <w:pStyle w:val="TableText"/>
              <w:spacing w:before="0" w:after="0"/>
              <w:rPr>
                <w:del w:id="1779" w:author="Author"/>
              </w:rPr>
            </w:pPr>
            <w:del w:id="178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1C1B8" w14:textId="7449DF5A" w:rsidR="00A17716" w:rsidRPr="00F458A0" w:rsidDel="00C5501A" w:rsidRDefault="00A17716" w:rsidP="00C5501A">
            <w:pPr>
              <w:pStyle w:val="TableText"/>
              <w:spacing w:before="0" w:after="0"/>
              <w:rPr>
                <w:del w:id="1781" w:author="Author"/>
              </w:rPr>
            </w:pPr>
            <w:del w:id="1782" w:author="Author">
              <w:r w:rsidRPr="00F458A0" w:rsidDel="00C5501A">
                <w:delText>R</w:delText>
              </w:r>
            </w:del>
          </w:p>
        </w:tc>
      </w:tr>
      <w:tr w:rsidR="00A17716" w:rsidRPr="00F458A0" w:rsidDel="00C5501A" w14:paraId="56DEE71D" w14:textId="32AC4594" w:rsidTr="00A17716">
        <w:trPr>
          <w:cantSplit/>
          <w:del w:id="17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4C6E0" w14:textId="188946F2" w:rsidR="00A17716" w:rsidRPr="00F458A0" w:rsidDel="00C5501A" w:rsidRDefault="00A17716" w:rsidP="00C5501A">
            <w:pPr>
              <w:pStyle w:val="TableText"/>
              <w:spacing w:before="0" w:after="0"/>
              <w:rPr>
                <w:del w:id="1784" w:author="Author"/>
              </w:rPr>
            </w:pPr>
            <w:del w:id="178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FE7768" w14:textId="657370DA" w:rsidR="00A17716" w:rsidRPr="00F458A0" w:rsidDel="00C5501A" w:rsidRDefault="00A17716" w:rsidP="00C5501A">
            <w:pPr>
              <w:pStyle w:val="TableText"/>
              <w:spacing w:before="0" w:after="0"/>
              <w:rPr>
                <w:del w:id="1786" w:author="Author"/>
              </w:rPr>
            </w:pPr>
            <w:del w:id="1787"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37D0AE" w14:textId="18BD4B37" w:rsidR="00A17716" w:rsidRPr="00F458A0" w:rsidDel="00C5501A" w:rsidRDefault="00A17716" w:rsidP="00C5501A">
            <w:pPr>
              <w:pStyle w:val="TableText"/>
              <w:spacing w:before="0" w:after="0"/>
              <w:rPr>
                <w:del w:id="1788" w:author="Author"/>
              </w:rPr>
            </w:pPr>
            <w:del w:id="178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DA5CF" w14:textId="30FB45AA" w:rsidR="00A17716" w:rsidRPr="00F458A0" w:rsidDel="00C5501A" w:rsidRDefault="00A17716" w:rsidP="00C5501A">
            <w:pPr>
              <w:pStyle w:val="TableText"/>
              <w:spacing w:before="0" w:after="0"/>
              <w:rPr>
                <w:del w:id="1790" w:author="Author"/>
              </w:rPr>
            </w:pPr>
            <w:del w:id="1791" w:author="Author">
              <w:r w:rsidRPr="00F458A0" w:rsidDel="00C5501A">
                <w:delText>R</w:delText>
              </w:r>
            </w:del>
          </w:p>
        </w:tc>
      </w:tr>
      <w:tr w:rsidR="00A17716" w:rsidRPr="00F458A0" w:rsidDel="00C5501A" w14:paraId="7CDF3CD0" w14:textId="04733F63" w:rsidTr="00A17716">
        <w:trPr>
          <w:cantSplit/>
          <w:del w:id="17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55398C" w14:textId="15F608CC" w:rsidR="00A17716" w:rsidRPr="00F458A0" w:rsidDel="00C5501A" w:rsidRDefault="00A17716" w:rsidP="00C5501A">
            <w:pPr>
              <w:pStyle w:val="TableText"/>
              <w:spacing w:before="0" w:after="0"/>
              <w:rPr>
                <w:del w:id="1793" w:author="Author"/>
              </w:rPr>
            </w:pPr>
            <w:del w:id="179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D8CEC" w14:textId="1ABC3F45" w:rsidR="00A17716" w:rsidRPr="00F458A0" w:rsidDel="00C5501A" w:rsidRDefault="00A17716" w:rsidP="00C5501A">
            <w:pPr>
              <w:pStyle w:val="TableText"/>
              <w:spacing w:before="0" w:after="0"/>
              <w:rPr>
                <w:del w:id="1795" w:author="Author"/>
              </w:rPr>
            </w:pPr>
            <w:del w:id="1796"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40423" w14:textId="42D406A5" w:rsidR="00A17716" w:rsidRPr="00F458A0" w:rsidDel="00C5501A" w:rsidRDefault="00A17716" w:rsidP="00C5501A">
            <w:pPr>
              <w:pStyle w:val="TableText"/>
              <w:spacing w:before="0" w:after="0"/>
              <w:rPr>
                <w:del w:id="17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FF9AB8" w14:textId="5B0FB3D8" w:rsidR="00A17716" w:rsidRPr="00F458A0" w:rsidDel="00C5501A" w:rsidRDefault="00A17716" w:rsidP="00C5501A">
            <w:pPr>
              <w:pStyle w:val="TableText"/>
              <w:spacing w:before="0" w:after="0"/>
              <w:rPr>
                <w:del w:id="1798" w:author="Author"/>
              </w:rPr>
            </w:pPr>
            <w:del w:id="1799" w:author="Author">
              <w:r w:rsidRPr="00F458A0" w:rsidDel="00C5501A">
                <w:delText>R</w:delText>
              </w:r>
            </w:del>
          </w:p>
        </w:tc>
      </w:tr>
      <w:tr w:rsidR="00A17716" w:rsidRPr="00F458A0" w:rsidDel="00C5501A" w14:paraId="7DAB9FB5" w14:textId="11A4271E" w:rsidTr="00A17716">
        <w:trPr>
          <w:cantSplit/>
          <w:del w:id="18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2CEBB4" w14:textId="54536B3E" w:rsidR="00A17716" w:rsidRPr="00F458A0" w:rsidDel="00C5501A" w:rsidRDefault="00A17716" w:rsidP="00C5501A">
            <w:pPr>
              <w:pStyle w:val="TableText"/>
              <w:spacing w:before="0" w:after="0"/>
              <w:rPr>
                <w:del w:id="1801" w:author="Author"/>
              </w:rPr>
            </w:pPr>
            <w:del w:id="180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5B20D9" w14:textId="5B4C8058" w:rsidR="00A17716" w:rsidRPr="00F458A0" w:rsidDel="00C5501A" w:rsidRDefault="00A17716" w:rsidP="00C5501A">
            <w:pPr>
              <w:pStyle w:val="TableText"/>
              <w:spacing w:before="0" w:after="0"/>
              <w:rPr>
                <w:del w:id="1803" w:author="Author"/>
              </w:rPr>
            </w:pPr>
            <w:del w:id="1804"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7F11C" w14:textId="20E49E91" w:rsidR="00A17716" w:rsidRPr="00F458A0" w:rsidDel="00C5501A" w:rsidRDefault="00A17716" w:rsidP="00C5501A">
            <w:pPr>
              <w:pStyle w:val="TableText"/>
              <w:spacing w:before="0" w:after="0"/>
              <w:rPr>
                <w:del w:id="1805" w:author="Author"/>
              </w:rPr>
            </w:pPr>
            <w:del w:id="180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99591" w14:textId="7DA3D80B" w:rsidR="00A17716" w:rsidRPr="00F458A0" w:rsidDel="00C5501A" w:rsidRDefault="00A17716" w:rsidP="00C5501A">
            <w:pPr>
              <w:pStyle w:val="TableText"/>
              <w:spacing w:before="0" w:after="0"/>
              <w:rPr>
                <w:del w:id="1807" w:author="Author"/>
              </w:rPr>
            </w:pPr>
            <w:del w:id="1808" w:author="Author">
              <w:r w:rsidRPr="00F458A0" w:rsidDel="00C5501A">
                <w:delText>R</w:delText>
              </w:r>
            </w:del>
          </w:p>
        </w:tc>
      </w:tr>
      <w:tr w:rsidR="00A17716" w:rsidRPr="00F458A0" w:rsidDel="00C5501A" w14:paraId="696BF273" w14:textId="66EE26D2" w:rsidTr="00A17716">
        <w:trPr>
          <w:cantSplit/>
          <w:del w:id="18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AE042" w14:textId="617D6CF5" w:rsidR="00A17716" w:rsidRPr="00F458A0" w:rsidDel="00C5501A" w:rsidRDefault="00A17716" w:rsidP="00C5501A">
            <w:pPr>
              <w:pStyle w:val="TableText"/>
              <w:spacing w:before="0" w:after="0"/>
              <w:rPr>
                <w:del w:id="1810" w:author="Author"/>
              </w:rPr>
            </w:pPr>
            <w:del w:id="181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A2767" w14:textId="23C9E2A6" w:rsidR="00A17716" w:rsidRPr="00F458A0" w:rsidDel="00C5501A" w:rsidRDefault="00A17716" w:rsidP="00C5501A">
            <w:pPr>
              <w:pStyle w:val="TableText"/>
              <w:spacing w:before="0" w:after="0"/>
              <w:rPr>
                <w:del w:id="1812" w:author="Author"/>
              </w:rPr>
            </w:pPr>
            <w:del w:id="1813"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669C0A" w14:textId="1308C683" w:rsidR="00A17716" w:rsidRPr="00F458A0" w:rsidDel="00C5501A" w:rsidRDefault="00A17716" w:rsidP="00C5501A">
            <w:pPr>
              <w:pStyle w:val="TableText"/>
              <w:spacing w:before="0" w:after="0"/>
              <w:rPr>
                <w:del w:id="1814" w:author="Author"/>
              </w:rPr>
            </w:pPr>
            <w:del w:id="181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D3521" w14:textId="52B438A6" w:rsidR="00A17716" w:rsidRPr="00F458A0" w:rsidDel="00C5501A" w:rsidRDefault="00A17716" w:rsidP="00C5501A">
            <w:pPr>
              <w:pStyle w:val="TableText"/>
              <w:spacing w:before="0" w:after="0"/>
              <w:rPr>
                <w:del w:id="1816" w:author="Author"/>
              </w:rPr>
            </w:pPr>
            <w:del w:id="1817" w:author="Author">
              <w:r w:rsidRPr="00F458A0" w:rsidDel="00C5501A">
                <w:delText>R</w:delText>
              </w:r>
            </w:del>
          </w:p>
        </w:tc>
      </w:tr>
      <w:tr w:rsidR="00A17716" w:rsidRPr="00F458A0" w:rsidDel="00C5501A" w14:paraId="3D94CFF7" w14:textId="457C0F70" w:rsidTr="00A17716">
        <w:trPr>
          <w:cantSplit/>
          <w:del w:id="18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12035" w14:textId="5954436B" w:rsidR="00A17716" w:rsidRPr="00F458A0" w:rsidDel="00C5501A" w:rsidRDefault="00A17716" w:rsidP="00C5501A">
            <w:pPr>
              <w:pStyle w:val="TableText"/>
              <w:spacing w:before="0" w:after="0"/>
              <w:rPr>
                <w:del w:id="1819" w:author="Author"/>
              </w:rPr>
            </w:pPr>
            <w:del w:id="182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7D89CF" w14:textId="10AB46C0" w:rsidR="00A17716" w:rsidRPr="00F458A0" w:rsidDel="00C5501A" w:rsidRDefault="00A17716" w:rsidP="00C5501A">
            <w:pPr>
              <w:pStyle w:val="TableText"/>
              <w:spacing w:before="0" w:after="0"/>
              <w:rPr>
                <w:del w:id="1821" w:author="Author"/>
              </w:rPr>
            </w:pPr>
            <w:del w:id="1822"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CD471" w14:textId="15C5F64A" w:rsidR="00A17716" w:rsidRPr="00F458A0" w:rsidDel="00C5501A" w:rsidRDefault="00A17716" w:rsidP="00C5501A">
            <w:pPr>
              <w:pStyle w:val="TableText"/>
              <w:spacing w:before="0" w:after="0"/>
              <w:rPr>
                <w:del w:id="182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ED1D5" w14:textId="668633BF" w:rsidR="00A17716" w:rsidRPr="00F458A0" w:rsidDel="00C5501A" w:rsidRDefault="00A17716" w:rsidP="00C5501A">
            <w:pPr>
              <w:pStyle w:val="TableText"/>
              <w:spacing w:before="0" w:after="0"/>
              <w:rPr>
                <w:del w:id="1824" w:author="Author"/>
              </w:rPr>
            </w:pPr>
            <w:del w:id="1825" w:author="Author">
              <w:r w:rsidRPr="00F458A0" w:rsidDel="00C5501A">
                <w:delText>R</w:delText>
              </w:r>
            </w:del>
          </w:p>
        </w:tc>
      </w:tr>
      <w:tr w:rsidR="00A17716" w:rsidRPr="00F458A0" w:rsidDel="00C5501A" w14:paraId="338BD4B5" w14:textId="0BD5D0B6" w:rsidTr="00A17716">
        <w:trPr>
          <w:cantSplit/>
          <w:del w:id="18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B0CAD" w14:textId="4369087D" w:rsidR="00A17716" w:rsidRPr="00F458A0" w:rsidDel="00C5501A" w:rsidRDefault="00A17716" w:rsidP="00C5501A">
            <w:pPr>
              <w:pStyle w:val="TableText"/>
              <w:spacing w:before="0" w:after="0"/>
              <w:rPr>
                <w:del w:id="1827" w:author="Author"/>
              </w:rPr>
            </w:pPr>
            <w:del w:id="182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20971" w14:textId="2F778438" w:rsidR="00A17716" w:rsidRPr="00F458A0" w:rsidDel="00C5501A" w:rsidRDefault="00A17716" w:rsidP="00C5501A">
            <w:pPr>
              <w:pStyle w:val="TableText"/>
              <w:spacing w:before="0" w:after="0"/>
              <w:rPr>
                <w:del w:id="1829" w:author="Author"/>
              </w:rPr>
            </w:pPr>
            <w:del w:id="1830"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D0D731" w14:textId="171825E6" w:rsidR="00A17716" w:rsidRPr="00F458A0" w:rsidDel="00C5501A" w:rsidRDefault="00A17716" w:rsidP="00C5501A">
            <w:pPr>
              <w:pStyle w:val="TableText"/>
              <w:spacing w:before="0" w:after="0"/>
              <w:rPr>
                <w:del w:id="1831" w:author="Author"/>
              </w:rPr>
            </w:pPr>
            <w:del w:id="183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DC53E9" w14:textId="14729BF5" w:rsidR="00A17716" w:rsidRPr="00F458A0" w:rsidDel="00C5501A" w:rsidRDefault="00A17716" w:rsidP="00C5501A">
            <w:pPr>
              <w:pStyle w:val="TableText"/>
              <w:spacing w:before="0" w:after="0"/>
              <w:rPr>
                <w:del w:id="1833" w:author="Author"/>
              </w:rPr>
            </w:pPr>
            <w:del w:id="1834" w:author="Author">
              <w:r w:rsidRPr="00F458A0" w:rsidDel="00C5501A">
                <w:delText>R</w:delText>
              </w:r>
            </w:del>
          </w:p>
        </w:tc>
      </w:tr>
      <w:tr w:rsidR="00A17716" w:rsidRPr="00F458A0" w:rsidDel="00C5501A" w14:paraId="67AC933E" w14:textId="3EDE04DF" w:rsidTr="00A17716">
        <w:trPr>
          <w:cantSplit/>
          <w:del w:id="18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6BED09" w14:textId="24B48D44" w:rsidR="00A17716" w:rsidRPr="00F458A0" w:rsidDel="00C5501A" w:rsidRDefault="00A17716" w:rsidP="00C5501A">
            <w:pPr>
              <w:pStyle w:val="TableText"/>
              <w:spacing w:before="0" w:after="0"/>
              <w:rPr>
                <w:del w:id="1836" w:author="Author"/>
              </w:rPr>
            </w:pPr>
            <w:del w:id="183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13E79" w14:textId="3D9C378E" w:rsidR="00A17716" w:rsidRPr="00F458A0" w:rsidDel="00C5501A" w:rsidRDefault="00A17716" w:rsidP="00C5501A">
            <w:pPr>
              <w:pStyle w:val="TableText"/>
              <w:spacing w:before="0" w:after="0"/>
              <w:rPr>
                <w:del w:id="1838" w:author="Author"/>
              </w:rPr>
            </w:pPr>
            <w:del w:id="1839"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67762" w14:textId="2D0C11DD" w:rsidR="00A17716" w:rsidRPr="00F458A0" w:rsidDel="00C5501A" w:rsidRDefault="00A17716" w:rsidP="00C5501A">
            <w:pPr>
              <w:pStyle w:val="TableText"/>
              <w:spacing w:before="0" w:after="0"/>
              <w:rPr>
                <w:del w:id="184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EB2C1" w14:textId="43160581" w:rsidR="00A17716" w:rsidRPr="00F458A0" w:rsidDel="00C5501A" w:rsidRDefault="00A17716" w:rsidP="00C5501A">
            <w:pPr>
              <w:pStyle w:val="TableText"/>
              <w:spacing w:before="0" w:after="0"/>
              <w:rPr>
                <w:del w:id="1841" w:author="Author"/>
              </w:rPr>
            </w:pPr>
            <w:del w:id="1842" w:author="Author">
              <w:r w:rsidRPr="00F458A0" w:rsidDel="00C5501A">
                <w:delText>R</w:delText>
              </w:r>
            </w:del>
          </w:p>
        </w:tc>
      </w:tr>
      <w:tr w:rsidR="00A17716" w:rsidRPr="00F458A0" w:rsidDel="00C5501A" w14:paraId="47759191" w14:textId="245F0B7C" w:rsidTr="00A17716">
        <w:trPr>
          <w:cantSplit/>
          <w:del w:id="18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9988C" w14:textId="666DC523" w:rsidR="00A17716" w:rsidRPr="00F458A0" w:rsidDel="00C5501A" w:rsidRDefault="00A17716" w:rsidP="00C5501A">
            <w:pPr>
              <w:pStyle w:val="TableText"/>
              <w:spacing w:before="0" w:after="0"/>
              <w:rPr>
                <w:del w:id="1844" w:author="Author"/>
              </w:rPr>
            </w:pPr>
            <w:del w:id="184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7E29B2" w14:textId="1C30BFA9" w:rsidR="00A17716" w:rsidRPr="00F458A0" w:rsidDel="00C5501A" w:rsidRDefault="00A17716" w:rsidP="00C5501A">
            <w:pPr>
              <w:pStyle w:val="TableText"/>
              <w:spacing w:before="0" w:after="0"/>
              <w:rPr>
                <w:del w:id="1846" w:author="Author"/>
              </w:rPr>
            </w:pPr>
            <w:del w:id="1847"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26EA7" w14:textId="3F4D891D" w:rsidR="00A17716" w:rsidRPr="00F458A0" w:rsidDel="00C5501A" w:rsidRDefault="00A17716" w:rsidP="00C5501A">
            <w:pPr>
              <w:pStyle w:val="TableText"/>
              <w:spacing w:before="0" w:after="0"/>
              <w:rPr>
                <w:del w:id="1848" w:author="Author"/>
              </w:rPr>
            </w:pPr>
            <w:del w:id="184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BC01B" w14:textId="1C91E731" w:rsidR="00A17716" w:rsidRPr="00F458A0" w:rsidDel="00C5501A" w:rsidRDefault="00A17716" w:rsidP="00C5501A">
            <w:pPr>
              <w:pStyle w:val="TableText"/>
              <w:spacing w:before="0" w:after="0"/>
              <w:rPr>
                <w:del w:id="1850" w:author="Author"/>
              </w:rPr>
            </w:pPr>
            <w:del w:id="1851" w:author="Author">
              <w:r w:rsidRPr="00F458A0" w:rsidDel="00C5501A">
                <w:delText>R</w:delText>
              </w:r>
            </w:del>
          </w:p>
        </w:tc>
      </w:tr>
      <w:tr w:rsidR="00A17716" w:rsidRPr="00F458A0" w:rsidDel="00C5501A" w14:paraId="5CB22CC2" w14:textId="3A700F42" w:rsidTr="00A17716">
        <w:trPr>
          <w:cantSplit/>
          <w:del w:id="18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45A4" w14:textId="6D484EDD" w:rsidR="00A17716" w:rsidRPr="00F458A0" w:rsidDel="00C5501A" w:rsidRDefault="00A17716" w:rsidP="00C5501A">
            <w:pPr>
              <w:pStyle w:val="TableText"/>
              <w:spacing w:before="0" w:after="0"/>
              <w:rPr>
                <w:del w:id="1853" w:author="Author"/>
              </w:rPr>
            </w:pPr>
            <w:del w:id="185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24F83" w14:textId="0A0664AE" w:rsidR="00A17716" w:rsidRPr="00F458A0" w:rsidDel="00C5501A" w:rsidRDefault="00A17716" w:rsidP="00C5501A">
            <w:pPr>
              <w:pStyle w:val="TableText"/>
              <w:spacing w:before="0" w:after="0"/>
              <w:rPr>
                <w:del w:id="1855" w:author="Author"/>
              </w:rPr>
            </w:pPr>
            <w:del w:id="1856"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D13181" w14:textId="32512C5F" w:rsidR="00A17716" w:rsidRPr="00F458A0" w:rsidDel="00C5501A" w:rsidRDefault="00A17716" w:rsidP="00C5501A">
            <w:pPr>
              <w:pStyle w:val="TableText"/>
              <w:spacing w:before="0" w:after="0"/>
              <w:rPr>
                <w:del w:id="1857" w:author="Author"/>
              </w:rPr>
            </w:pPr>
            <w:del w:id="185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4DE54" w14:textId="6F200516" w:rsidR="00A17716" w:rsidRPr="00F458A0" w:rsidDel="00C5501A" w:rsidRDefault="00A17716" w:rsidP="00C5501A">
            <w:pPr>
              <w:pStyle w:val="TableText"/>
              <w:spacing w:before="0" w:after="0"/>
              <w:rPr>
                <w:del w:id="1859" w:author="Author"/>
              </w:rPr>
            </w:pPr>
            <w:del w:id="1860" w:author="Author">
              <w:r w:rsidRPr="00F458A0" w:rsidDel="00C5501A">
                <w:delText>R</w:delText>
              </w:r>
            </w:del>
          </w:p>
        </w:tc>
      </w:tr>
      <w:tr w:rsidR="00A17716" w:rsidRPr="00F458A0" w:rsidDel="00C5501A" w14:paraId="4FB12F1A" w14:textId="42E7EF11" w:rsidTr="00A17716">
        <w:trPr>
          <w:cantSplit/>
          <w:del w:id="18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BF79A" w14:textId="780630F6" w:rsidR="00A17716" w:rsidRPr="00F458A0" w:rsidDel="00C5501A" w:rsidRDefault="00A17716" w:rsidP="00C5501A">
            <w:pPr>
              <w:pStyle w:val="TableText"/>
              <w:spacing w:before="0" w:after="0"/>
              <w:rPr>
                <w:del w:id="1862" w:author="Author"/>
              </w:rPr>
            </w:pPr>
            <w:del w:id="186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6A2B7" w14:textId="20915357" w:rsidR="00A17716" w:rsidRPr="00F458A0" w:rsidDel="00C5501A" w:rsidRDefault="00A17716" w:rsidP="00C5501A">
            <w:pPr>
              <w:pStyle w:val="TableText"/>
              <w:spacing w:before="0" w:after="0"/>
              <w:rPr>
                <w:del w:id="1864" w:author="Author"/>
              </w:rPr>
            </w:pPr>
            <w:del w:id="1865"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D232B" w14:textId="023701C2" w:rsidR="00A17716" w:rsidRPr="00F458A0" w:rsidDel="00C5501A" w:rsidRDefault="00A17716" w:rsidP="00C5501A">
            <w:pPr>
              <w:pStyle w:val="TableText"/>
              <w:spacing w:before="0" w:after="0"/>
              <w:rPr>
                <w:del w:id="18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AF68C" w14:textId="134B1817" w:rsidR="00A17716" w:rsidRPr="00F458A0" w:rsidDel="00C5501A" w:rsidRDefault="00A17716" w:rsidP="00C5501A">
            <w:pPr>
              <w:pStyle w:val="TableText"/>
              <w:spacing w:before="0" w:after="0"/>
              <w:rPr>
                <w:del w:id="1867" w:author="Author"/>
              </w:rPr>
            </w:pPr>
            <w:del w:id="1868" w:author="Author">
              <w:r w:rsidRPr="00F458A0" w:rsidDel="00C5501A">
                <w:delText>R</w:delText>
              </w:r>
            </w:del>
          </w:p>
        </w:tc>
      </w:tr>
      <w:tr w:rsidR="00A17716" w:rsidRPr="00F458A0" w:rsidDel="00C5501A" w14:paraId="1B20CD37" w14:textId="6F7521F5" w:rsidTr="00A17716">
        <w:trPr>
          <w:cantSplit/>
          <w:del w:id="18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8D4E8" w14:textId="56CB3F4F" w:rsidR="00A17716" w:rsidRPr="00F458A0" w:rsidDel="00C5501A" w:rsidRDefault="00A17716" w:rsidP="00C5501A">
            <w:pPr>
              <w:pStyle w:val="TableText"/>
              <w:spacing w:before="0" w:after="0"/>
              <w:rPr>
                <w:del w:id="1870" w:author="Author"/>
              </w:rPr>
            </w:pPr>
            <w:del w:id="187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CA7AA" w14:textId="4E489543" w:rsidR="00A17716" w:rsidRPr="00F458A0" w:rsidDel="00C5501A" w:rsidRDefault="00A17716" w:rsidP="00C5501A">
            <w:pPr>
              <w:pStyle w:val="TableText"/>
              <w:spacing w:before="0" w:after="0"/>
              <w:rPr>
                <w:del w:id="1872" w:author="Author"/>
              </w:rPr>
            </w:pPr>
            <w:del w:id="1873"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9075D" w14:textId="519303D4" w:rsidR="00A17716" w:rsidRPr="00F458A0" w:rsidDel="00C5501A" w:rsidRDefault="00A17716" w:rsidP="00C5501A">
            <w:pPr>
              <w:pStyle w:val="TableText"/>
              <w:spacing w:before="0" w:after="0"/>
              <w:rPr>
                <w:del w:id="18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1C5620" w14:textId="1006C9B7" w:rsidR="00A17716" w:rsidRPr="00F458A0" w:rsidDel="00C5501A" w:rsidRDefault="00A17716" w:rsidP="00C5501A">
            <w:pPr>
              <w:pStyle w:val="TableText"/>
              <w:spacing w:before="0" w:after="0"/>
              <w:rPr>
                <w:del w:id="1875" w:author="Author"/>
              </w:rPr>
            </w:pPr>
            <w:del w:id="1876" w:author="Author">
              <w:r w:rsidRPr="00F458A0" w:rsidDel="00C5501A">
                <w:delText>R</w:delText>
              </w:r>
            </w:del>
          </w:p>
        </w:tc>
      </w:tr>
      <w:tr w:rsidR="00A17716" w:rsidRPr="00F458A0" w:rsidDel="00C5501A" w14:paraId="75184EF5" w14:textId="0C608DCF" w:rsidTr="00A17716">
        <w:trPr>
          <w:cantSplit/>
          <w:del w:id="18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D6450" w14:textId="7BA4A1D8" w:rsidR="00A17716" w:rsidRPr="00F458A0" w:rsidDel="00C5501A" w:rsidRDefault="00A17716" w:rsidP="00C5501A">
            <w:pPr>
              <w:pStyle w:val="TableText"/>
              <w:spacing w:before="0" w:after="0"/>
              <w:rPr>
                <w:del w:id="1878" w:author="Author"/>
              </w:rPr>
            </w:pPr>
            <w:del w:id="187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E26C9" w14:textId="75E1E6C2" w:rsidR="00A17716" w:rsidRPr="00F458A0" w:rsidDel="00C5501A" w:rsidRDefault="00A17716" w:rsidP="00C5501A">
            <w:pPr>
              <w:pStyle w:val="TableText"/>
              <w:spacing w:before="0" w:after="0"/>
              <w:rPr>
                <w:del w:id="1880" w:author="Author"/>
              </w:rPr>
            </w:pPr>
            <w:del w:id="1881"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1298B4" w14:textId="765E9417" w:rsidR="00A17716" w:rsidRPr="00F458A0" w:rsidDel="00C5501A" w:rsidRDefault="00A17716" w:rsidP="00C5501A">
            <w:pPr>
              <w:pStyle w:val="TableText"/>
              <w:spacing w:before="0" w:after="0"/>
              <w:rPr>
                <w:del w:id="18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0743" w14:textId="25641AB0" w:rsidR="00A17716" w:rsidRPr="00F458A0" w:rsidDel="00C5501A" w:rsidRDefault="00A17716" w:rsidP="00C5501A">
            <w:pPr>
              <w:pStyle w:val="TableText"/>
              <w:spacing w:before="0" w:after="0"/>
              <w:rPr>
                <w:del w:id="1883" w:author="Author"/>
              </w:rPr>
            </w:pPr>
            <w:del w:id="1884" w:author="Author">
              <w:r w:rsidRPr="00F458A0" w:rsidDel="00C5501A">
                <w:delText>R</w:delText>
              </w:r>
            </w:del>
          </w:p>
        </w:tc>
      </w:tr>
      <w:tr w:rsidR="00A17716" w:rsidRPr="00F458A0" w:rsidDel="00C5501A" w14:paraId="5A2608A3" w14:textId="72189119" w:rsidTr="00A17716">
        <w:trPr>
          <w:cantSplit/>
          <w:del w:id="18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9A00FE" w14:textId="6F2CF6B1" w:rsidR="00A17716" w:rsidRPr="00F458A0" w:rsidDel="00C5501A" w:rsidRDefault="00A17716" w:rsidP="00C5501A">
            <w:pPr>
              <w:pStyle w:val="TableText"/>
              <w:spacing w:before="0" w:after="0"/>
              <w:rPr>
                <w:del w:id="1886" w:author="Author"/>
              </w:rPr>
            </w:pPr>
            <w:del w:id="188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24F101" w14:textId="5C0BBD74" w:rsidR="00A17716" w:rsidRPr="00F458A0" w:rsidDel="00C5501A" w:rsidRDefault="00A17716" w:rsidP="00C5501A">
            <w:pPr>
              <w:pStyle w:val="TableText"/>
              <w:spacing w:before="0" w:after="0"/>
              <w:rPr>
                <w:del w:id="1888" w:author="Author"/>
                <w:rFonts w:eastAsiaTheme="minorEastAsia"/>
              </w:rPr>
            </w:pPr>
            <w:del w:id="1889"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3EA04E" w14:textId="496FF96F" w:rsidR="00A17716" w:rsidRPr="00F458A0" w:rsidDel="00C5501A" w:rsidRDefault="00A17716" w:rsidP="00C5501A">
            <w:pPr>
              <w:pStyle w:val="TableText"/>
              <w:spacing w:before="0" w:after="0"/>
              <w:rPr>
                <w:del w:id="18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8D4BC" w14:textId="67C0FF8C" w:rsidR="00A17716" w:rsidRPr="00F458A0" w:rsidDel="00C5501A" w:rsidRDefault="00A17716" w:rsidP="00C5501A">
            <w:pPr>
              <w:pStyle w:val="TableText"/>
              <w:spacing w:before="0" w:after="0"/>
              <w:rPr>
                <w:del w:id="1891" w:author="Author"/>
              </w:rPr>
            </w:pPr>
            <w:del w:id="1892" w:author="Author">
              <w:r w:rsidRPr="00F458A0" w:rsidDel="00C5501A">
                <w:delText>R</w:delText>
              </w:r>
            </w:del>
          </w:p>
        </w:tc>
      </w:tr>
    </w:tbl>
    <w:p w14:paraId="0DB9823C" w14:textId="338353DC" w:rsidR="00A17716" w:rsidRPr="00F458A0" w:rsidDel="00C5501A" w:rsidRDefault="00A17716" w:rsidP="00C5501A">
      <w:pPr>
        <w:pStyle w:val="StepIntro"/>
        <w:spacing w:before="0"/>
        <w:rPr>
          <w:del w:id="1893" w:author="Author"/>
        </w:rPr>
      </w:pPr>
      <w:del w:id="1894" w:author="Author">
        <w:r w:rsidRPr="00F458A0" w:rsidDel="00C5501A">
          <w:delText>INSURANCE REPORTS</w:delText>
        </w:r>
      </w:del>
    </w:p>
    <w:p w14:paraId="20C5E548" w14:textId="18C57EB5" w:rsidR="00A17716" w:rsidRPr="00F458A0" w:rsidDel="00C5501A" w:rsidRDefault="00A17716" w:rsidP="00C5501A">
      <w:pPr>
        <w:pStyle w:val="StepIntro"/>
        <w:spacing w:before="0"/>
        <w:rPr>
          <w:del w:id="1895" w:author="Author"/>
        </w:rPr>
      </w:pPr>
      <w:del w:id="1896" w:author="Author">
        <w:r w:rsidRPr="00F458A0" w:rsidDel="00C5501A">
          <w:delText>List Group Plans without Annual Benefits Report</w:delText>
        </w:r>
      </w:del>
    </w:p>
    <w:p w14:paraId="62F9B872" w14:textId="1EC1251E" w:rsidR="00A17716" w:rsidRPr="00F458A0" w:rsidDel="00C5501A" w:rsidRDefault="00A17716" w:rsidP="00C5501A">
      <w:pPr>
        <w:pStyle w:val="NormalWeb"/>
        <w:spacing w:before="0" w:after="0"/>
        <w:rPr>
          <w:del w:id="1897" w:author="Author"/>
          <w:rFonts w:eastAsiaTheme="minorEastAsia"/>
        </w:rPr>
      </w:pPr>
      <w:del w:id="1898" w:author="Author">
        <w:r w:rsidRPr="00F458A0" w:rsidDel="00C5501A">
          <w:delText>This report (</w:delText>
        </w:r>
        <w:r w:rsidRPr="00F458A0" w:rsidDel="00C5501A">
          <w:fldChar w:fldCharType="begin"/>
        </w:r>
        <w:r w:rsidRPr="00F458A0" w:rsidDel="00C5501A">
          <w:delInstrText xml:space="preserve"> REF _Ref474456704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xml:space="preserve"> and </w:delText>
        </w:r>
        <w:r w:rsidRPr="00F458A0" w:rsidDel="00C5501A">
          <w:fldChar w:fldCharType="begin"/>
        </w:r>
        <w:r w:rsidRPr="00F458A0" w:rsidDel="00C5501A">
          <w:delInstrText xml:space="preserve"> REF _Ref474456733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will generate a list of group insurance plans by company without annual benefits for the year requested. The definition of "without" is: either missing year and/or a year (date) is entered but no values within the Annual Benefits have been completed.</w:delText>
        </w:r>
      </w:del>
    </w:p>
    <w:p w14:paraId="2125DD95" w14:textId="22E80184" w:rsidR="00A17716" w:rsidRPr="00A236D6" w:rsidDel="00C5501A" w:rsidRDefault="00A17716" w:rsidP="00C5501A">
      <w:pPr>
        <w:pStyle w:val="Caption"/>
        <w:spacing w:before="0" w:after="0"/>
        <w:rPr>
          <w:del w:id="1899" w:author="Author"/>
          <w:rFonts w:ascii="Arial" w:hAnsi="Arial" w:cs="Arial"/>
        </w:rPr>
      </w:pPr>
      <w:del w:id="1900"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29</w:delText>
        </w:r>
        <w:r w:rsidRPr="00A236D6" w:rsidDel="00C5501A">
          <w:rPr>
            <w:rFonts w:ascii="Arial" w:hAnsi="Arial" w:cs="Arial"/>
            <w:noProof/>
          </w:rPr>
          <w:fldChar w:fldCharType="end"/>
        </w:r>
        <w:r w:rsidRPr="00A236D6" w:rsidDel="00C5501A">
          <w:rPr>
            <w:rFonts w:ascii="Arial" w:hAnsi="Arial" w:cs="Arial"/>
          </w:rPr>
          <w:delText>: List of Group Insurance Plans without Annual Benefits by Year, as Requested</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15"/>
        <w:gridCol w:w="3158"/>
        <w:gridCol w:w="1621"/>
        <w:gridCol w:w="1350"/>
      </w:tblGrid>
      <w:tr w:rsidR="00A17716" w:rsidRPr="00F458A0" w:rsidDel="00C5501A" w14:paraId="01E10A4E" w14:textId="424E8D05" w:rsidTr="00A17716">
        <w:trPr>
          <w:cantSplit/>
          <w:tblHeader/>
          <w:del w:id="1901"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B273BF" w14:textId="398EF2BB" w:rsidR="00A17716" w:rsidRPr="00F458A0" w:rsidDel="00C5501A" w:rsidRDefault="00A17716" w:rsidP="00C5501A">
            <w:pPr>
              <w:pStyle w:val="TableHeading"/>
              <w:spacing w:before="0" w:after="0"/>
              <w:rPr>
                <w:del w:id="1902" w:author="Author"/>
              </w:rPr>
            </w:pPr>
            <w:del w:id="1903"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D0F3F54" w14:textId="3C02B83D" w:rsidR="00A17716" w:rsidRPr="00F458A0" w:rsidDel="00C5501A" w:rsidRDefault="00A17716" w:rsidP="00C5501A">
            <w:pPr>
              <w:pStyle w:val="TableHeading"/>
              <w:spacing w:before="0" w:after="0"/>
              <w:rPr>
                <w:del w:id="1904" w:author="Author"/>
              </w:rPr>
            </w:pPr>
            <w:del w:id="1905"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CFD444C" w14:textId="4F62E0DD" w:rsidR="00A17716" w:rsidRPr="00F458A0" w:rsidDel="00C5501A" w:rsidRDefault="00A17716" w:rsidP="00C5501A">
            <w:pPr>
              <w:pStyle w:val="TableHeading"/>
              <w:spacing w:before="0" w:after="0"/>
              <w:rPr>
                <w:del w:id="1906" w:author="Author"/>
              </w:rPr>
            </w:pPr>
            <w:del w:id="1907"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31D5BA" w14:textId="1F595CEC" w:rsidR="00A17716" w:rsidRPr="00F458A0" w:rsidDel="00C5501A" w:rsidRDefault="00A17716" w:rsidP="00C5501A">
            <w:pPr>
              <w:pStyle w:val="TableHeading"/>
              <w:spacing w:before="0" w:after="0"/>
              <w:rPr>
                <w:del w:id="1908" w:author="Author"/>
              </w:rPr>
            </w:pPr>
            <w:del w:id="1909" w:author="Author">
              <w:r w:rsidRPr="00F458A0" w:rsidDel="00C5501A">
                <w:delText>Read/Write</w:delText>
              </w:r>
            </w:del>
          </w:p>
        </w:tc>
      </w:tr>
      <w:tr w:rsidR="00A17716" w:rsidRPr="00F458A0" w:rsidDel="00C5501A" w14:paraId="77134FC2" w14:textId="60F6AD41" w:rsidTr="00A17716">
        <w:trPr>
          <w:cantSplit/>
          <w:del w:id="191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4FB9F" w14:textId="5A84D700" w:rsidR="00A17716" w:rsidRPr="00F458A0" w:rsidDel="00C5501A" w:rsidRDefault="00A17716" w:rsidP="00C5501A">
            <w:pPr>
              <w:pStyle w:val="TableText"/>
              <w:spacing w:before="0" w:after="0"/>
              <w:rPr>
                <w:del w:id="1911" w:author="Author"/>
              </w:rPr>
            </w:pPr>
            <w:del w:id="191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DFD4" w14:textId="35390134" w:rsidR="00A17716" w:rsidRPr="00F458A0" w:rsidDel="00C5501A" w:rsidRDefault="00A17716" w:rsidP="00C5501A">
            <w:pPr>
              <w:pStyle w:val="TableText"/>
              <w:spacing w:before="0" w:after="0"/>
              <w:rPr>
                <w:del w:id="1913" w:author="Author"/>
              </w:rPr>
            </w:pPr>
            <w:del w:id="1914" w:author="Author">
              <w:r w:rsidRPr="00F458A0" w:rsidDel="00C5501A">
                <w:delText>Select the Annual Benefit Year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A88310" w14:textId="66EFF870" w:rsidR="00A17716" w:rsidRPr="00F458A0" w:rsidDel="00C5501A" w:rsidRDefault="00A17716" w:rsidP="00C5501A">
            <w:pPr>
              <w:pStyle w:val="TableText"/>
              <w:spacing w:before="0" w:after="0"/>
              <w:rPr>
                <w:del w:id="191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8B563" w14:textId="1F1AC4A5" w:rsidR="00A17716" w:rsidRPr="00F458A0" w:rsidDel="00C5501A" w:rsidRDefault="00A17716" w:rsidP="00C5501A">
            <w:pPr>
              <w:pStyle w:val="TableText"/>
              <w:spacing w:before="0" w:after="0"/>
              <w:rPr>
                <w:del w:id="1916" w:author="Author"/>
              </w:rPr>
            </w:pPr>
            <w:del w:id="1917" w:author="Author">
              <w:r w:rsidRPr="00F458A0" w:rsidDel="00C5501A">
                <w:delText>R</w:delText>
              </w:r>
            </w:del>
          </w:p>
        </w:tc>
      </w:tr>
      <w:tr w:rsidR="00A17716" w:rsidRPr="00F458A0" w:rsidDel="00C5501A" w14:paraId="2659BA2E" w14:textId="3F57AE2C" w:rsidTr="00A17716">
        <w:trPr>
          <w:cantSplit/>
          <w:del w:id="19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E7B98B" w14:textId="7261831B" w:rsidR="00A17716" w:rsidRPr="00F458A0" w:rsidDel="00C5501A" w:rsidRDefault="00A17716" w:rsidP="00C5501A">
            <w:pPr>
              <w:pStyle w:val="TableText"/>
              <w:spacing w:before="0" w:after="0"/>
              <w:rPr>
                <w:del w:id="1919" w:author="Author"/>
              </w:rPr>
            </w:pPr>
            <w:del w:id="192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5CAE8" w14:textId="21EFA39D" w:rsidR="00A17716" w:rsidRPr="00F458A0" w:rsidDel="00C5501A" w:rsidRDefault="00A17716" w:rsidP="00C5501A">
            <w:pPr>
              <w:pStyle w:val="TableText"/>
              <w:spacing w:before="0" w:after="0"/>
              <w:rPr>
                <w:del w:id="1921" w:author="Author"/>
              </w:rPr>
            </w:pPr>
            <w:del w:id="1922"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61613" w14:textId="01647ACE" w:rsidR="00A17716" w:rsidRPr="00F458A0" w:rsidDel="00C5501A" w:rsidRDefault="00A17716" w:rsidP="00C5501A">
            <w:pPr>
              <w:pStyle w:val="TableText"/>
              <w:spacing w:before="0" w:after="0"/>
              <w:rPr>
                <w:del w:id="1923" w:author="Author"/>
              </w:rPr>
            </w:pPr>
            <w:del w:id="192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89B10A" w14:textId="06C7F03B" w:rsidR="00A17716" w:rsidRPr="00F458A0" w:rsidDel="00C5501A" w:rsidRDefault="00A17716" w:rsidP="00C5501A">
            <w:pPr>
              <w:pStyle w:val="TableText"/>
              <w:spacing w:before="0" w:after="0"/>
              <w:rPr>
                <w:del w:id="1925" w:author="Author"/>
              </w:rPr>
            </w:pPr>
            <w:del w:id="1926" w:author="Author">
              <w:r w:rsidRPr="00F458A0" w:rsidDel="00C5501A">
                <w:delText>R</w:delText>
              </w:r>
            </w:del>
          </w:p>
        </w:tc>
      </w:tr>
      <w:tr w:rsidR="00A17716" w:rsidRPr="00F458A0" w:rsidDel="00C5501A" w14:paraId="022D3A08" w14:textId="4617A7A8" w:rsidTr="00A17716">
        <w:trPr>
          <w:cantSplit/>
          <w:del w:id="19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83FC4" w14:textId="21C1AFCE" w:rsidR="00A17716" w:rsidRPr="00F458A0" w:rsidDel="00C5501A" w:rsidRDefault="00A17716" w:rsidP="00C5501A">
            <w:pPr>
              <w:pStyle w:val="TableText"/>
              <w:spacing w:before="0" w:after="0"/>
              <w:rPr>
                <w:del w:id="1928" w:author="Author"/>
              </w:rPr>
            </w:pPr>
            <w:del w:id="192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31FDC" w14:textId="1E823D84" w:rsidR="00A17716" w:rsidRPr="00F458A0" w:rsidDel="00C5501A" w:rsidRDefault="00A17716" w:rsidP="00C5501A">
            <w:pPr>
              <w:pStyle w:val="TableText"/>
              <w:spacing w:before="0" w:after="0"/>
              <w:rPr>
                <w:del w:id="1930" w:author="Author"/>
              </w:rPr>
            </w:pPr>
            <w:del w:id="1931"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AA3D13" w14:textId="057EB5F7" w:rsidR="00A17716" w:rsidRPr="00F458A0" w:rsidDel="00C5501A" w:rsidRDefault="00A17716" w:rsidP="00C5501A">
            <w:pPr>
              <w:pStyle w:val="TableText"/>
              <w:spacing w:before="0" w:after="0"/>
              <w:rPr>
                <w:del w:id="1932" w:author="Author"/>
              </w:rPr>
            </w:pPr>
            <w:del w:id="193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5C903" w14:textId="6917835E" w:rsidR="00A17716" w:rsidRPr="00F458A0" w:rsidDel="00C5501A" w:rsidRDefault="00A17716" w:rsidP="00C5501A">
            <w:pPr>
              <w:pStyle w:val="TableText"/>
              <w:spacing w:before="0" w:after="0"/>
              <w:rPr>
                <w:del w:id="1934" w:author="Author"/>
              </w:rPr>
            </w:pPr>
            <w:del w:id="1935" w:author="Author">
              <w:r w:rsidRPr="00F458A0" w:rsidDel="00C5501A">
                <w:delText>R</w:delText>
              </w:r>
            </w:del>
          </w:p>
        </w:tc>
      </w:tr>
      <w:tr w:rsidR="00A17716" w:rsidRPr="00F458A0" w:rsidDel="00C5501A" w14:paraId="4E43339E" w14:textId="5365AC6F" w:rsidTr="00A17716">
        <w:trPr>
          <w:cantSplit/>
          <w:del w:id="19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17F264" w14:textId="1487B133" w:rsidR="00A17716" w:rsidRPr="00F458A0" w:rsidDel="00C5501A" w:rsidRDefault="00A17716" w:rsidP="00C5501A">
            <w:pPr>
              <w:pStyle w:val="TableText"/>
              <w:spacing w:before="0" w:after="0"/>
              <w:rPr>
                <w:del w:id="1937" w:author="Author"/>
              </w:rPr>
            </w:pPr>
            <w:del w:id="193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AA39F" w14:textId="34A5AAD9" w:rsidR="00A17716" w:rsidRPr="00F458A0" w:rsidDel="00C5501A" w:rsidRDefault="00A17716" w:rsidP="00C5501A">
            <w:pPr>
              <w:pStyle w:val="TableText"/>
              <w:spacing w:before="0" w:after="0"/>
              <w:rPr>
                <w:del w:id="1939" w:author="Author"/>
              </w:rPr>
            </w:pPr>
            <w:del w:id="1940" w:author="Author">
              <w:r w:rsidRPr="00F458A0" w:rsidDel="00C5501A">
                <w:delText>All Active Plans for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EB91" w14:textId="52981EF2" w:rsidR="00A17716" w:rsidRPr="00F458A0" w:rsidDel="00C5501A" w:rsidRDefault="00A17716" w:rsidP="00C5501A">
            <w:pPr>
              <w:pStyle w:val="TableText"/>
              <w:spacing w:before="0" w:after="0"/>
              <w:rPr>
                <w:del w:id="1941" w:author="Author"/>
              </w:rPr>
            </w:pPr>
            <w:del w:id="194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0D96" w14:textId="30E81B22" w:rsidR="00A17716" w:rsidRPr="00F458A0" w:rsidDel="00C5501A" w:rsidRDefault="00A17716" w:rsidP="00C5501A">
            <w:pPr>
              <w:pStyle w:val="TableText"/>
              <w:spacing w:before="0" w:after="0"/>
              <w:rPr>
                <w:del w:id="1943" w:author="Author"/>
              </w:rPr>
            </w:pPr>
            <w:del w:id="1944" w:author="Author">
              <w:r w:rsidRPr="00F458A0" w:rsidDel="00C5501A">
                <w:delText>R</w:delText>
              </w:r>
            </w:del>
          </w:p>
        </w:tc>
      </w:tr>
      <w:tr w:rsidR="00A17716" w:rsidRPr="00F458A0" w:rsidDel="00C5501A" w14:paraId="3B91902E" w14:textId="3617666F" w:rsidTr="00A17716">
        <w:trPr>
          <w:cantSplit/>
          <w:del w:id="19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202578" w14:textId="7E950A4B" w:rsidR="00A17716" w:rsidRPr="00F458A0" w:rsidDel="00C5501A" w:rsidRDefault="00A17716" w:rsidP="00C5501A">
            <w:pPr>
              <w:pStyle w:val="TableText"/>
              <w:spacing w:before="0" w:after="0"/>
              <w:rPr>
                <w:del w:id="1946" w:author="Author"/>
              </w:rPr>
            </w:pPr>
            <w:del w:id="194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4A23BF" w14:textId="36B8D5A2" w:rsidR="00A17716" w:rsidRPr="00F458A0" w:rsidDel="00C5501A" w:rsidRDefault="00A17716" w:rsidP="00C5501A">
            <w:pPr>
              <w:pStyle w:val="TableText"/>
              <w:spacing w:before="0" w:after="0"/>
              <w:rPr>
                <w:del w:id="1948" w:author="Author"/>
              </w:rPr>
            </w:pPr>
            <w:del w:id="1949"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9FDE0" w14:textId="6BE88163" w:rsidR="00A17716" w:rsidRPr="00F458A0" w:rsidDel="00C5501A" w:rsidRDefault="00A17716" w:rsidP="00C5501A">
            <w:pPr>
              <w:pStyle w:val="TableText"/>
              <w:spacing w:before="0" w:after="0"/>
              <w:rPr>
                <w:del w:id="195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D60A7" w14:textId="51B8B57D" w:rsidR="00A17716" w:rsidRPr="00F458A0" w:rsidDel="00C5501A" w:rsidRDefault="00A17716" w:rsidP="00C5501A">
            <w:pPr>
              <w:pStyle w:val="TableText"/>
              <w:spacing w:before="0" w:after="0"/>
              <w:rPr>
                <w:del w:id="1951" w:author="Author"/>
              </w:rPr>
            </w:pPr>
            <w:del w:id="1952" w:author="Author">
              <w:r w:rsidRPr="00F458A0" w:rsidDel="00C5501A">
                <w:delText>R</w:delText>
              </w:r>
            </w:del>
          </w:p>
        </w:tc>
      </w:tr>
      <w:tr w:rsidR="00A17716" w:rsidRPr="00F458A0" w:rsidDel="00C5501A" w14:paraId="7D6012B3" w14:textId="12F375BB" w:rsidTr="00A17716">
        <w:trPr>
          <w:cantSplit/>
          <w:del w:id="19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550050" w14:textId="2DFDDD82" w:rsidR="00A17716" w:rsidRPr="00F458A0" w:rsidDel="00C5501A" w:rsidRDefault="00A17716" w:rsidP="00C5501A">
            <w:pPr>
              <w:pStyle w:val="TableText"/>
              <w:spacing w:before="0" w:after="0"/>
              <w:rPr>
                <w:del w:id="1954" w:author="Author"/>
              </w:rPr>
            </w:pPr>
            <w:del w:id="195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9E178" w14:textId="7F2796A5" w:rsidR="00A17716" w:rsidRPr="00F458A0" w:rsidDel="00C5501A" w:rsidRDefault="00A17716" w:rsidP="00C5501A">
            <w:pPr>
              <w:pStyle w:val="TableText"/>
              <w:spacing w:before="0" w:after="0"/>
              <w:rPr>
                <w:del w:id="1956" w:author="Author"/>
              </w:rPr>
            </w:pPr>
            <w:del w:id="1957"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B7B5B" w14:textId="2CCB30A7" w:rsidR="00A17716" w:rsidRPr="00F458A0" w:rsidDel="00C5501A" w:rsidRDefault="00A17716" w:rsidP="00C5501A">
            <w:pPr>
              <w:pStyle w:val="TableText"/>
              <w:spacing w:before="0" w:after="0"/>
              <w:rPr>
                <w:del w:id="195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825D4" w14:textId="0A164220" w:rsidR="00A17716" w:rsidRPr="00F458A0" w:rsidDel="00C5501A" w:rsidRDefault="00A17716" w:rsidP="00C5501A">
            <w:pPr>
              <w:pStyle w:val="TableText"/>
              <w:spacing w:before="0" w:after="0"/>
              <w:rPr>
                <w:del w:id="1959" w:author="Author"/>
              </w:rPr>
            </w:pPr>
            <w:del w:id="1960" w:author="Author">
              <w:r w:rsidRPr="00F458A0" w:rsidDel="00C5501A">
                <w:delText>R</w:delText>
              </w:r>
            </w:del>
          </w:p>
        </w:tc>
      </w:tr>
      <w:tr w:rsidR="00A17716" w:rsidRPr="00F458A0" w:rsidDel="00C5501A" w14:paraId="1BF76533" w14:textId="65674727" w:rsidTr="00A17716">
        <w:trPr>
          <w:cantSplit/>
          <w:del w:id="19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A5150" w14:textId="20F851F0" w:rsidR="00A17716" w:rsidRPr="00F458A0" w:rsidDel="00C5501A" w:rsidRDefault="00A17716" w:rsidP="00C5501A">
            <w:pPr>
              <w:pStyle w:val="TableText"/>
              <w:spacing w:before="0" w:after="0"/>
              <w:rPr>
                <w:del w:id="1962" w:author="Author"/>
              </w:rPr>
            </w:pPr>
            <w:del w:id="196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E66AB" w14:textId="716C3735" w:rsidR="00A17716" w:rsidRPr="00F458A0" w:rsidDel="00C5501A" w:rsidRDefault="00A17716" w:rsidP="00C5501A">
            <w:pPr>
              <w:pStyle w:val="TableText"/>
              <w:spacing w:before="0" w:after="0"/>
              <w:rPr>
                <w:del w:id="1964" w:author="Author"/>
              </w:rPr>
            </w:pPr>
            <w:del w:id="1965"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458A96" w14:textId="5F8ECFFB" w:rsidR="00A17716" w:rsidRPr="00F458A0" w:rsidDel="00C5501A" w:rsidRDefault="00A17716" w:rsidP="00C5501A">
            <w:pPr>
              <w:pStyle w:val="TableText"/>
              <w:spacing w:before="0" w:after="0"/>
              <w:rPr>
                <w:del w:id="19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25584" w14:textId="04CDC766" w:rsidR="00A17716" w:rsidRPr="00F458A0" w:rsidDel="00C5501A" w:rsidRDefault="00A17716" w:rsidP="00C5501A">
            <w:pPr>
              <w:pStyle w:val="TableText"/>
              <w:spacing w:before="0" w:after="0"/>
              <w:rPr>
                <w:del w:id="1967" w:author="Author"/>
              </w:rPr>
            </w:pPr>
            <w:del w:id="1968" w:author="Author">
              <w:r w:rsidRPr="00F458A0" w:rsidDel="00C5501A">
                <w:delText>R</w:delText>
              </w:r>
            </w:del>
          </w:p>
        </w:tc>
      </w:tr>
      <w:tr w:rsidR="00A17716" w:rsidRPr="00F458A0" w:rsidDel="00C5501A" w14:paraId="1D4D96A0" w14:textId="52F1BF61" w:rsidTr="00A17716">
        <w:trPr>
          <w:cantSplit/>
          <w:del w:id="19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20A80" w14:textId="46219EBA" w:rsidR="00A17716" w:rsidRPr="00F458A0" w:rsidDel="00C5501A" w:rsidRDefault="00A17716" w:rsidP="00C5501A">
            <w:pPr>
              <w:pStyle w:val="TableText"/>
              <w:spacing w:before="0" w:after="0"/>
              <w:rPr>
                <w:del w:id="1970" w:author="Author"/>
              </w:rPr>
            </w:pPr>
            <w:del w:id="1971"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9BA72" w14:textId="12D30D34" w:rsidR="00A17716" w:rsidRPr="00F458A0" w:rsidDel="00C5501A" w:rsidRDefault="00A17716" w:rsidP="00C5501A">
            <w:pPr>
              <w:pStyle w:val="TableText"/>
              <w:spacing w:before="0" w:after="0"/>
              <w:rPr>
                <w:del w:id="1972" w:author="Author"/>
              </w:rPr>
            </w:pPr>
            <w:del w:id="1973" w:author="Author">
              <w:r w:rsidRPr="00F458A0" w:rsidDel="00C5501A">
                <w:delText>UR?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C2A19E" w14:textId="45AE503E" w:rsidR="00A17716" w:rsidRPr="00F458A0" w:rsidDel="00C5501A" w:rsidRDefault="00A17716" w:rsidP="00C5501A">
            <w:pPr>
              <w:pStyle w:val="TableText"/>
              <w:spacing w:before="0" w:after="0"/>
              <w:rPr>
                <w:del w:id="19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F347E" w14:textId="4B4937E2" w:rsidR="00A17716" w:rsidRPr="00F458A0" w:rsidDel="00C5501A" w:rsidRDefault="00A17716" w:rsidP="00C5501A">
            <w:pPr>
              <w:pStyle w:val="TableText"/>
              <w:spacing w:before="0" w:after="0"/>
              <w:rPr>
                <w:del w:id="1975" w:author="Author"/>
              </w:rPr>
            </w:pPr>
            <w:del w:id="1976" w:author="Author">
              <w:r w:rsidRPr="00F458A0" w:rsidDel="00C5501A">
                <w:delText>R</w:delText>
              </w:r>
            </w:del>
          </w:p>
        </w:tc>
      </w:tr>
      <w:tr w:rsidR="00A17716" w:rsidRPr="00F458A0" w:rsidDel="00C5501A" w14:paraId="6936A8A7" w14:textId="69A4FC96" w:rsidTr="00A17716">
        <w:trPr>
          <w:cantSplit/>
          <w:del w:id="19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82B3A" w14:textId="1F47C3C2" w:rsidR="00A17716" w:rsidRPr="00F458A0" w:rsidDel="00C5501A" w:rsidRDefault="00A17716" w:rsidP="00C5501A">
            <w:pPr>
              <w:pStyle w:val="TableText"/>
              <w:spacing w:before="0" w:after="0"/>
              <w:rPr>
                <w:del w:id="1978" w:author="Author"/>
              </w:rPr>
            </w:pPr>
            <w:del w:id="197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BF2544" w14:textId="1F2DA2F3" w:rsidR="00A17716" w:rsidRPr="00F458A0" w:rsidDel="00C5501A" w:rsidRDefault="00A17716" w:rsidP="00C5501A">
            <w:pPr>
              <w:pStyle w:val="TableText"/>
              <w:spacing w:before="0" w:after="0"/>
              <w:rPr>
                <w:del w:id="1980" w:author="Author"/>
              </w:rPr>
            </w:pPr>
            <w:del w:id="1981" w:author="Author">
              <w:r w:rsidRPr="00F458A0" w:rsidDel="00C5501A">
                <w:delText>Pre-Ct?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56955" w14:textId="34D103F8" w:rsidR="00A17716" w:rsidRPr="00F458A0" w:rsidDel="00C5501A" w:rsidRDefault="00A17716" w:rsidP="00C5501A">
            <w:pPr>
              <w:pStyle w:val="TableText"/>
              <w:spacing w:before="0" w:after="0"/>
              <w:rPr>
                <w:del w:id="19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6D499" w14:textId="519203B4" w:rsidR="00A17716" w:rsidRPr="00F458A0" w:rsidDel="00C5501A" w:rsidRDefault="00A17716" w:rsidP="00C5501A">
            <w:pPr>
              <w:pStyle w:val="TableText"/>
              <w:spacing w:before="0" w:after="0"/>
              <w:rPr>
                <w:del w:id="1983" w:author="Author"/>
              </w:rPr>
            </w:pPr>
            <w:del w:id="1984" w:author="Author">
              <w:r w:rsidRPr="00F458A0" w:rsidDel="00C5501A">
                <w:delText>R</w:delText>
              </w:r>
            </w:del>
          </w:p>
        </w:tc>
      </w:tr>
      <w:tr w:rsidR="00A17716" w:rsidRPr="00F458A0" w:rsidDel="00C5501A" w14:paraId="66CEBD4A" w14:textId="6F9FC84B" w:rsidTr="00A17716">
        <w:trPr>
          <w:cantSplit/>
          <w:del w:id="19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FBE9" w14:textId="7BA65B68" w:rsidR="00A17716" w:rsidRPr="00F458A0" w:rsidDel="00C5501A" w:rsidRDefault="00A17716" w:rsidP="00C5501A">
            <w:pPr>
              <w:pStyle w:val="TableText"/>
              <w:spacing w:before="0" w:after="0"/>
              <w:rPr>
                <w:del w:id="1986" w:author="Author"/>
              </w:rPr>
            </w:pPr>
            <w:del w:id="198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FD1367" w14:textId="380DA895" w:rsidR="00A17716" w:rsidRPr="00F458A0" w:rsidDel="00C5501A" w:rsidRDefault="00A17716" w:rsidP="00C5501A">
            <w:pPr>
              <w:pStyle w:val="TableText"/>
              <w:spacing w:before="0" w:after="0"/>
              <w:rPr>
                <w:del w:id="1988" w:author="Author"/>
              </w:rPr>
            </w:pPr>
            <w:del w:id="1989" w:author="Author">
              <w:r w:rsidRPr="00F458A0" w:rsidDel="00C5501A">
                <w:delText>Pre-ExC?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E36B3" w14:textId="7F092315" w:rsidR="00A17716" w:rsidRPr="00F458A0" w:rsidDel="00C5501A" w:rsidRDefault="00A17716" w:rsidP="00C5501A">
            <w:pPr>
              <w:pStyle w:val="TableText"/>
              <w:spacing w:before="0" w:after="0"/>
              <w:rPr>
                <w:del w:id="19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55A87" w14:textId="1C93DD5C" w:rsidR="00A17716" w:rsidRPr="00F458A0" w:rsidDel="00C5501A" w:rsidRDefault="00A17716" w:rsidP="00C5501A">
            <w:pPr>
              <w:pStyle w:val="TableText"/>
              <w:spacing w:before="0" w:after="0"/>
              <w:rPr>
                <w:del w:id="1991" w:author="Author"/>
              </w:rPr>
            </w:pPr>
            <w:del w:id="1992" w:author="Author">
              <w:r w:rsidRPr="00F458A0" w:rsidDel="00C5501A">
                <w:delText>R</w:delText>
              </w:r>
            </w:del>
          </w:p>
        </w:tc>
      </w:tr>
      <w:tr w:rsidR="00A17716" w:rsidRPr="00F458A0" w:rsidDel="00C5501A" w14:paraId="41529835" w14:textId="0550105A" w:rsidTr="00A17716">
        <w:trPr>
          <w:cantSplit/>
          <w:del w:id="19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0AE54" w14:textId="5FD3D616" w:rsidR="00A17716" w:rsidRPr="00F458A0" w:rsidDel="00C5501A" w:rsidRDefault="00A17716" w:rsidP="00C5501A">
            <w:pPr>
              <w:pStyle w:val="TableText"/>
              <w:spacing w:before="0" w:after="0"/>
              <w:rPr>
                <w:del w:id="1994" w:author="Author"/>
              </w:rPr>
            </w:pPr>
            <w:del w:id="199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C9C50" w14:textId="5CC8F91C" w:rsidR="00A17716" w:rsidRPr="00F458A0" w:rsidDel="00C5501A" w:rsidRDefault="00A17716" w:rsidP="00C5501A">
            <w:pPr>
              <w:pStyle w:val="TableText"/>
              <w:spacing w:before="0" w:after="0"/>
              <w:rPr>
                <w:del w:id="1996" w:author="Author"/>
              </w:rPr>
            </w:pPr>
            <w:del w:id="1997" w:author="Author">
              <w:r w:rsidRPr="00F458A0" w:rsidDel="00C5501A">
                <w:delText>Ben As?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B5940F" w14:textId="25098F53" w:rsidR="00A17716" w:rsidRPr="00F458A0" w:rsidDel="00C5501A" w:rsidRDefault="00A17716" w:rsidP="00C5501A">
            <w:pPr>
              <w:pStyle w:val="TableText"/>
              <w:spacing w:before="0" w:after="0"/>
              <w:rPr>
                <w:del w:id="199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DEBF9" w14:textId="7ACC290F" w:rsidR="00A17716" w:rsidRPr="00F458A0" w:rsidDel="00C5501A" w:rsidRDefault="00A17716" w:rsidP="00C5501A">
            <w:pPr>
              <w:pStyle w:val="TableText"/>
              <w:spacing w:before="0" w:after="0"/>
              <w:rPr>
                <w:del w:id="1999" w:author="Author"/>
              </w:rPr>
            </w:pPr>
            <w:del w:id="2000" w:author="Author">
              <w:r w:rsidRPr="00F458A0" w:rsidDel="00C5501A">
                <w:delText>R</w:delText>
              </w:r>
            </w:del>
          </w:p>
        </w:tc>
      </w:tr>
      <w:tr w:rsidR="00A17716" w:rsidRPr="00F458A0" w:rsidDel="00C5501A" w14:paraId="6600917B" w14:textId="2C4687BF" w:rsidTr="00A17716">
        <w:trPr>
          <w:cantSplit/>
          <w:del w:id="20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600B3" w14:textId="6B8FEF63" w:rsidR="00A17716" w:rsidRPr="00F458A0" w:rsidDel="00C5501A" w:rsidRDefault="00A17716" w:rsidP="00C5501A">
            <w:pPr>
              <w:pStyle w:val="TableText"/>
              <w:spacing w:before="0" w:after="0"/>
              <w:rPr>
                <w:del w:id="2002" w:author="Author"/>
              </w:rPr>
            </w:pPr>
            <w:del w:id="200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58588" w14:textId="0BDF86A1" w:rsidR="00A17716" w:rsidRPr="00F458A0" w:rsidDel="00C5501A" w:rsidRDefault="00A17716" w:rsidP="00C5501A">
            <w:pPr>
              <w:pStyle w:val="TableText"/>
              <w:spacing w:before="0" w:after="0"/>
              <w:rPr>
                <w:del w:id="2004" w:author="Author"/>
              </w:rPr>
            </w:pPr>
            <w:del w:id="2005"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07637" w14:textId="193C8411" w:rsidR="00A17716" w:rsidRPr="00F458A0" w:rsidDel="00C5501A" w:rsidRDefault="00A17716" w:rsidP="00C5501A">
            <w:pPr>
              <w:pStyle w:val="TableText"/>
              <w:spacing w:before="0" w:after="0"/>
              <w:rPr>
                <w:del w:id="200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40495" w14:textId="41A32EC8" w:rsidR="00A17716" w:rsidRPr="00F458A0" w:rsidDel="00C5501A" w:rsidRDefault="00A17716" w:rsidP="00C5501A">
            <w:pPr>
              <w:pStyle w:val="TableText"/>
              <w:spacing w:before="0" w:after="0"/>
              <w:rPr>
                <w:del w:id="2007" w:author="Author"/>
              </w:rPr>
            </w:pPr>
            <w:del w:id="2008" w:author="Author">
              <w:r w:rsidRPr="00F458A0" w:rsidDel="00C5501A">
                <w:delText>R</w:delText>
              </w:r>
            </w:del>
          </w:p>
        </w:tc>
      </w:tr>
      <w:tr w:rsidR="00A17716" w:rsidRPr="00F458A0" w:rsidDel="00C5501A" w14:paraId="1992882F" w14:textId="5838F983" w:rsidTr="00A17716">
        <w:trPr>
          <w:cantSplit/>
          <w:del w:id="20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A1538" w14:textId="28D2831B" w:rsidR="00A17716" w:rsidRPr="00F458A0" w:rsidDel="00C5501A" w:rsidRDefault="00A17716" w:rsidP="00C5501A">
            <w:pPr>
              <w:pStyle w:val="TableText"/>
              <w:spacing w:before="0" w:after="0"/>
              <w:rPr>
                <w:del w:id="2010" w:author="Author"/>
              </w:rPr>
            </w:pPr>
            <w:del w:id="2011"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CD0A5" w14:textId="2EFC58AF" w:rsidR="00A17716" w:rsidRPr="00F458A0" w:rsidDel="00C5501A" w:rsidRDefault="00A17716" w:rsidP="00C5501A">
            <w:pPr>
              <w:pStyle w:val="TableText"/>
              <w:spacing w:before="0" w:after="0"/>
              <w:rPr>
                <w:del w:id="2012" w:author="Author"/>
              </w:rPr>
            </w:pPr>
            <w:del w:id="2013" w:author="Author">
              <w:r w:rsidRPr="00F458A0" w:rsidDel="00C5501A">
                <w:delText>INSURANCE COMPANY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D38D6" w14:textId="21E2FC0E" w:rsidR="00A17716" w:rsidRPr="00F458A0" w:rsidDel="00C5501A" w:rsidRDefault="00A17716" w:rsidP="00C5501A">
            <w:pPr>
              <w:pStyle w:val="TableText"/>
              <w:spacing w:before="0" w:after="0"/>
              <w:rPr>
                <w:del w:id="2014" w:author="Author"/>
              </w:rPr>
            </w:pPr>
            <w:del w:id="201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3CFC" w14:textId="1BEC6DB2" w:rsidR="00A17716" w:rsidRPr="00F458A0" w:rsidDel="00C5501A" w:rsidRDefault="00A17716" w:rsidP="00C5501A">
            <w:pPr>
              <w:pStyle w:val="TableText"/>
              <w:spacing w:before="0" w:after="0"/>
              <w:rPr>
                <w:del w:id="2016" w:author="Author"/>
              </w:rPr>
            </w:pPr>
            <w:del w:id="2017" w:author="Author">
              <w:r w:rsidRPr="00F458A0" w:rsidDel="00C5501A">
                <w:delText>R</w:delText>
              </w:r>
            </w:del>
          </w:p>
        </w:tc>
      </w:tr>
      <w:tr w:rsidR="00A17716" w:rsidRPr="00F458A0" w:rsidDel="00C5501A" w14:paraId="1D0552F2" w14:textId="1AEC5D89" w:rsidTr="00A17716">
        <w:trPr>
          <w:cantSplit/>
          <w:del w:id="20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F37A3" w14:textId="67BBCF97" w:rsidR="00A17716" w:rsidRPr="00F458A0" w:rsidDel="00C5501A" w:rsidRDefault="00A17716" w:rsidP="00C5501A">
            <w:pPr>
              <w:pStyle w:val="TableText"/>
              <w:spacing w:before="0" w:after="0"/>
              <w:rPr>
                <w:del w:id="2019" w:author="Author"/>
              </w:rPr>
            </w:pPr>
            <w:del w:id="202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62369" w14:textId="2B17CA52" w:rsidR="00A17716" w:rsidRPr="00F458A0" w:rsidDel="00C5501A" w:rsidRDefault="00A17716" w:rsidP="00C5501A">
            <w:pPr>
              <w:pStyle w:val="TableText"/>
              <w:spacing w:before="0" w:after="0"/>
              <w:rPr>
                <w:del w:id="2021" w:author="Author"/>
              </w:rPr>
            </w:pPr>
            <w:del w:id="2022"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939A6" w14:textId="4AB965EF" w:rsidR="00A17716" w:rsidRPr="00F458A0" w:rsidDel="00C5501A" w:rsidRDefault="00A17716" w:rsidP="00C5501A">
            <w:pPr>
              <w:pStyle w:val="TableText"/>
              <w:spacing w:before="0" w:after="0"/>
              <w:rPr>
                <w:del w:id="2023" w:author="Author"/>
              </w:rPr>
            </w:pPr>
            <w:del w:id="202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F59296" w14:textId="458859DD" w:rsidR="00A17716" w:rsidRPr="00F458A0" w:rsidDel="00C5501A" w:rsidRDefault="00A17716" w:rsidP="00C5501A">
            <w:pPr>
              <w:pStyle w:val="TableText"/>
              <w:spacing w:before="0" w:after="0"/>
              <w:rPr>
                <w:del w:id="2025" w:author="Author"/>
              </w:rPr>
            </w:pPr>
            <w:del w:id="2026" w:author="Author">
              <w:r w:rsidRPr="00F458A0" w:rsidDel="00C5501A">
                <w:delText>R</w:delText>
              </w:r>
            </w:del>
          </w:p>
        </w:tc>
      </w:tr>
      <w:tr w:rsidR="00A17716" w:rsidRPr="00F458A0" w:rsidDel="00C5501A" w14:paraId="50EF65CF" w14:textId="4E00F803" w:rsidTr="00A17716">
        <w:trPr>
          <w:cantSplit/>
          <w:del w:id="20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BC835" w14:textId="78CD19F9" w:rsidR="00A17716" w:rsidRPr="00F458A0" w:rsidDel="00C5501A" w:rsidRDefault="00A17716" w:rsidP="00C5501A">
            <w:pPr>
              <w:pStyle w:val="TableText"/>
              <w:spacing w:before="0" w:after="0"/>
              <w:rPr>
                <w:del w:id="2028" w:author="Author"/>
              </w:rPr>
            </w:pPr>
            <w:del w:id="202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4C7F3C" w14:textId="6F6A510D" w:rsidR="00A17716" w:rsidRPr="00F458A0" w:rsidDel="00C5501A" w:rsidRDefault="00A17716" w:rsidP="00C5501A">
            <w:pPr>
              <w:pStyle w:val="TableText"/>
              <w:spacing w:before="0" w:after="0"/>
              <w:rPr>
                <w:del w:id="2030" w:author="Author"/>
              </w:rPr>
            </w:pPr>
            <w:del w:id="2031" w:author="Author">
              <w:r w:rsidRPr="00F458A0" w:rsidDel="00C5501A">
                <w:delText>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9DC83" w14:textId="5CB459A1" w:rsidR="00A17716" w:rsidRPr="00F458A0" w:rsidDel="00C5501A" w:rsidRDefault="00A17716" w:rsidP="00C5501A">
            <w:pPr>
              <w:pStyle w:val="TableText"/>
              <w:spacing w:before="0" w:after="0"/>
              <w:rPr>
                <w:del w:id="2032" w:author="Author"/>
              </w:rPr>
            </w:pPr>
            <w:del w:id="203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D84DF" w14:textId="0DDF63B6" w:rsidR="00A17716" w:rsidRPr="00F458A0" w:rsidDel="00C5501A" w:rsidRDefault="00A17716" w:rsidP="00C5501A">
            <w:pPr>
              <w:pStyle w:val="TableText"/>
              <w:spacing w:before="0" w:after="0"/>
              <w:rPr>
                <w:del w:id="2034" w:author="Author"/>
              </w:rPr>
            </w:pPr>
            <w:del w:id="2035" w:author="Author">
              <w:r w:rsidRPr="00F458A0" w:rsidDel="00C5501A">
                <w:delText>R</w:delText>
              </w:r>
            </w:del>
          </w:p>
        </w:tc>
      </w:tr>
      <w:tr w:rsidR="00A17716" w:rsidRPr="00F458A0" w:rsidDel="00C5501A" w14:paraId="2D0D560F" w14:textId="63C63176" w:rsidTr="00A17716">
        <w:trPr>
          <w:cantSplit/>
          <w:del w:id="20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1875A" w14:textId="16375C17" w:rsidR="00A17716" w:rsidRPr="00F458A0" w:rsidDel="00C5501A" w:rsidRDefault="00A17716" w:rsidP="00C5501A">
            <w:pPr>
              <w:pStyle w:val="TableText"/>
              <w:spacing w:before="0" w:after="0"/>
              <w:rPr>
                <w:del w:id="2037" w:author="Author"/>
              </w:rPr>
            </w:pPr>
            <w:del w:id="203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2304F" w14:textId="64D49F64" w:rsidR="00A17716" w:rsidRPr="00F458A0" w:rsidDel="00C5501A" w:rsidRDefault="00A17716" w:rsidP="00C5501A">
            <w:pPr>
              <w:pStyle w:val="TableText"/>
              <w:spacing w:before="0" w:after="0"/>
              <w:rPr>
                <w:del w:id="2039" w:author="Author"/>
              </w:rPr>
            </w:pPr>
            <w:del w:id="2040" w:author="Author">
              <w:r w:rsidRPr="00F458A0" w:rsidDel="00C5501A">
                <w:delText>PRECERT 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40B69" w14:textId="4BF3B2A4" w:rsidR="00A17716" w:rsidRPr="00F458A0" w:rsidDel="00C5501A" w:rsidRDefault="00A17716" w:rsidP="00C5501A">
            <w:pPr>
              <w:pStyle w:val="TableText"/>
              <w:spacing w:before="0" w:after="0"/>
              <w:rPr>
                <w:del w:id="2041" w:author="Author"/>
              </w:rPr>
            </w:pPr>
            <w:del w:id="204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068445" w14:textId="5F192C52" w:rsidR="00A17716" w:rsidRPr="00F458A0" w:rsidDel="00C5501A" w:rsidRDefault="00A17716" w:rsidP="00C5501A">
            <w:pPr>
              <w:pStyle w:val="TableText"/>
              <w:spacing w:before="0" w:after="0"/>
              <w:rPr>
                <w:del w:id="2043" w:author="Author"/>
              </w:rPr>
            </w:pPr>
            <w:del w:id="2044" w:author="Author">
              <w:r w:rsidRPr="00F458A0" w:rsidDel="00C5501A">
                <w:delText>R</w:delText>
              </w:r>
            </w:del>
          </w:p>
        </w:tc>
      </w:tr>
      <w:tr w:rsidR="00A17716" w:rsidRPr="00F458A0" w:rsidDel="00C5501A" w14:paraId="208A9D90" w14:textId="6A81ACC9" w:rsidTr="00A17716">
        <w:trPr>
          <w:cantSplit/>
          <w:del w:id="20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AB5530" w14:textId="45645661" w:rsidR="00A17716" w:rsidRPr="00F458A0" w:rsidDel="00C5501A" w:rsidRDefault="00A17716" w:rsidP="00C5501A">
            <w:pPr>
              <w:pStyle w:val="TableText"/>
              <w:spacing w:before="0" w:after="0"/>
              <w:rPr>
                <w:del w:id="2046" w:author="Author"/>
              </w:rPr>
            </w:pPr>
            <w:del w:id="204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0072E" w14:textId="3552B143" w:rsidR="00A17716" w:rsidRPr="00F458A0" w:rsidDel="00C5501A" w:rsidRDefault="00A17716" w:rsidP="00C5501A">
            <w:pPr>
              <w:pStyle w:val="TableText"/>
              <w:spacing w:before="0" w:after="0"/>
              <w:rPr>
                <w:del w:id="2048" w:author="Author"/>
              </w:rPr>
            </w:pPr>
            <w:del w:id="2049" w:author="Author">
              <w:r w:rsidRPr="00F458A0" w:rsidDel="00C5501A">
                <w:delText>REIMBURSE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02330" w14:textId="40673201" w:rsidR="00A17716" w:rsidRPr="00F458A0" w:rsidDel="00C5501A" w:rsidRDefault="00A17716" w:rsidP="00C5501A">
            <w:pPr>
              <w:pStyle w:val="TableText"/>
              <w:spacing w:before="0" w:after="0"/>
              <w:rPr>
                <w:del w:id="205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2BA1D" w14:textId="51F621F6" w:rsidR="00A17716" w:rsidRPr="00F458A0" w:rsidDel="00C5501A" w:rsidRDefault="00A17716" w:rsidP="00C5501A">
            <w:pPr>
              <w:pStyle w:val="TableText"/>
              <w:spacing w:before="0" w:after="0"/>
              <w:rPr>
                <w:del w:id="2051" w:author="Author"/>
              </w:rPr>
            </w:pPr>
            <w:del w:id="2052" w:author="Author">
              <w:r w:rsidRPr="00F458A0" w:rsidDel="00C5501A">
                <w:delText>R</w:delText>
              </w:r>
            </w:del>
          </w:p>
        </w:tc>
      </w:tr>
      <w:tr w:rsidR="00A17716" w:rsidRPr="00F458A0" w:rsidDel="00C5501A" w14:paraId="369C4ABE" w14:textId="376B6222" w:rsidTr="00A17716">
        <w:trPr>
          <w:cantSplit/>
          <w:del w:id="20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B6B8B" w14:textId="0F063851" w:rsidR="00A17716" w:rsidRPr="00F458A0" w:rsidDel="00C5501A" w:rsidRDefault="00A17716" w:rsidP="00C5501A">
            <w:pPr>
              <w:pStyle w:val="TableText"/>
              <w:spacing w:before="0" w:after="0"/>
              <w:rPr>
                <w:del w:id="2054" w:author="Author"/>
              </w:rPr>
            </w:pPr>
            <w:del w:id="205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96FE4" w14:textId="7CAB248F" w:rsidR="00A17716" w:rsidRPr="00F458A0" w:rsidDel="00C5501A" w:rsidRDefault="00A17716" w:rsidP="00C5501A">
            <w:pPr>
              <w:pStyle w:val="TableText"/>
              <w:spacing w:before="0" w:after="0"/>
              <w:rPr>
                <w:del w:id="2056" w:author="Author"/>
              </w:rPr>
            </w:pPr>
            <w:del w:id="2057" w:author="Author">
              <w:r w:rsidRPr="00F458A0" w:rsidDel="00C5501A">
                <w:delText>TYPE OF 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640BE" w14:textId="4CA67770" w:rsidR="00A17716" w:rsidRPr="00F458A0" w:rsidDel="00C5501A" w:rsidRDefault="00A17716" w:rsidP="00C5501A">
            <w:pPr>
              <w:pStyle w:val="TableText"/>
              <w:spacing w:before="0" w:after="0"/>
              <w:rPr>
                <w:del w:id="2058" w:author="Author"/>
              </w:rPr>
            </w:pPr>
            <w:del w:id="205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E7FDF" w14:textId="2940D656" w:rsidR="00A17716" w:rsidRPr="00F458A0" w:rsidDel="00C5501A" w:rsidRDefault="00A17716" w:rsidP="00C5501A">
            <w:pPr>
              <w:pStyle w:val="TableText"/>
              <w:spacing w:before="0" w:after="0"/>
              <w:rPr>
                <w:del w:id="2060" w:author="Author"/>
              </w:rPr>
            </w:pPr>
            <w:del w:id="2061" w:author="Author">
              <w:r w:rsidRPr="00F458A0" w:rsidDel="00C5501A">
                <w:delText>R</w:delText>
              </w:r>
            </w:del>
          </w:p>
        </w:tc>
      </w:tr>
      <w:tr w:rsidR="00A17716" w:rsidRPr="00F458A0" w:rsidDel="00C5501A" w14:paraId="17C18093" w14:textId="6A842B78" w:rsidTr="00A17716">
        <w:trPr>
          <w:cantSplit/>
          <w:del w:id="20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C2A1D" w14:textId="2DA0715E" w:rsidR="00A17716" w:rsidRPr="00F458A0" w:rsidDel="00C5501A" w:rsidRDefault="00A17716" w:rsidP="00C5501A">
            <w:pPr>
              <w:pStyle w:val="TableText"/>
              <w:spacing w:before="0" w:after="0"/>
              <w:rPr>
                <w:del w:id="2063" w:author="Author"/>
              </w:rPr>
            </w:pPr>
            <w:del w:id="206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18567B" w14:textId="7F29F3C5" w:rsidR="00A17716" w:rsidRPr="00F458A0" w:rsidDel="00C5501A" w:rsidRDefault="00A17716" w:rsidP="00C5501A">
            <w:pPr>
              <w:pStyle w:val="TableText"/>
              <w:spacing w:before="0" w:after="0"/>
              <w:rPr>
                <w:del w:id="2065" w:author="Author"/>
              </w:rPr>
            </w:pPr>
            <w:del w:id="2066"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A6C26" w14:textId="0779B77E" w:rsidR="00A17716" w:rsidRPr="00F458A0" w:rsidDel="00C5501A" w:rsidRDefault="00A17716" w:rsidP="00C5501A">
            <w:pPr>
              <w:pStyle w:val="TableText"/>
              <w:spacing w:before="0" w:after="0"/>
              <w:rPr>
                <w:del w:id="2067" w:author="Author"/>
              </w:rPr>
            </w:pPr>
            <w:del w:id="206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3C1E0" w14:textId="6381180A" w:rsidR="00A17716" w:rsidRPr="00F458A0" w:rsidDel="00C5501A" w:rsidRDefault="00A17716" w:rsidP="00C5501A">
            <w:pPr>
              <w:pStyle w:val="TableText"/>
              <w:spacing w:before="0" w:after="0"/>
              <w:rPr>
                <w:del w:id="2069" w:author="Author"/>
              </w:rPr>
            </w:pPr>
            <w:del w:id="2070" w:author="Author">
              <w:r w:rsidRPr="00F458A0" w:rsidDel="00C5501A">
                <w:delText>R</w:delText>
              </w:r>
            </w:del>
          </w:p>
        </w:tc>
      </w:tr>
      <w:tr w:rsidR="00A17716" w:rsidRPr="00F458A0" w:rsidDel="00C5501A" w14:paraId="1D79355C" w14:textId="324FAE8F" w:rsidTr="00A17716">
        <w:trPr>
          <w:cantSplit/>
          <w:del w:id="20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6E44D7" w14:textId="6B8493C0" w:rsidR="00A17716" w:rsidRPr="00F458A0" w:rsidDel="00C5501A" w:rsidRDefault="00A17716" w:rsidP="00C5501A">
            <w:pPr>
              <w:pStyle w:val="TableText"/>
              <w:spacing w:before="0" w:after="0"/>
              <w:rPr>
                <w:del w:id="2072" w:author="Author"/>
              </w:rPr>
            </w:pPr>
            <w:del w:id="207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53EA36" w14:textId="582521F0" w:rsidR="00A17716" w:rsidRPr="00F458A0" w:rsidDel="00C5501A" w:rsidRDefault="00A17716" w:rsidP="00C5501A">
            <w:pPr>
              <w:pStyle w:val="TableText"/>
              <w:spacing w:before="0" w:after="0"/>
              <w:rPr>
                <w:del w:id="2074" w:author="Author"/>
              </w:rPr>
            </w:pPr>
            <w:del w:id="2075"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CE812" w14:textId="2393D153" w:rsidR="00A17716" w:rsidRPr="00F458A0" w:rsidDel="00C5501A" w:rsidRDefault="00A17716" w:rsidP="00C5501A">
            <w:pPr>
              <w:pStyle w:val="TableText"/>
              <w:spacing w:before="0" w:after="0"/>
              <w:rPr>
                <w:del w:id="2076" w:author="Author"/>
              </w:rPr>
            </w:pPr>
            <w:del w:id="2077"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FB4D6" w14:textId="78D22E85" w:rsidR="00A17716" w:rsidRPr="00F458A0" w:rsidDel="00C5501A" w:rsidRDefault="00A17716" w:rsidP="00C5501A">
            <w:pPr>
              <w:pStyle w:val="TableText"/>
              <w:spacing w:before="0" w:after="0"/>
              <w:rPr>
                <w:del w:id="2078" w:author="Author"/>
              </w:rPr>
            </w:pPr>
            <w:del w:id="2079" w:author="Author">
              <w:r w:rsidRPr="00F458A0" w:rsidDel="00C5501A">
                <w:delText>R</w:delText>
              </w:r>
            </w:del>
          </w:p>
        </w:tc>
      </w:tr>
      <w:tr w:rsidR="00A17716" w:rsidRPr="00F458A0" w:rsidDel="00C5501A" w14:paraId="2D9294B1" w14:textId="75A200D6" w:rsidTr="00A17716">
        <w:trPr>
          <w:cantSplit/>
          <w:del w:id="20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0C610" w14:textId="35E882BC" w:rsidR="00A17716" w:rsidRPr="00F458A0" w:rsidDel="00C5501A" w:rsidRDefault="00A17716" w:rsidP="00C5501A">
            <w:pPr>
              <w:pStyle w:val="TableText"/>
              <w:spacing w:before="0" w:after="0"/>
              <w:rPr>
                <w:del w:id="2081" w:author="Author"/>
              </w:rPr>
            </w:pPr>
            <w:del w:id="208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B4422" w14:textId="081ABF43" w:rsidR="00A17716" w:rsidRPr="00F458A0" w:rsidDel="00C5501A" w:rsidRDefault="00A17716" w:rsidP="00C5501A">
            <w:pPr>
              <w:pStyle w:val="TableText"/>
              <w:spacing w:before="0" w:after="0"/>
              <w:rPr>
                <w:del w:id="2083" w:author="Author"/>
              </w:rPr>
            </w:pPr>
            <w:del w:id="2084" w:author="Author">
              <w:r w:rsidRPr="00F458A0" w:rsidDel="00C5501A">
                <w:delText>ACTIVE/INACTIVE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18A8B" w14:textId="05282DEF" w:rsidR="00A17716" w:rsidRPr="00F458A0" w:rsidDel="00C5501A" w:rsidRDefault="00A17716" w:rsidP="00C5501A">
            <w:pPr>
              <w:pStyle w:val="TableText"/>
              <w:spacing w:before="0" w:after="0"/>
              <w:rPr>
                <w:del w:id="208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9CC732" w14:textId="7176CCF7" w:rsidR="00A17716" w:rsidRPr="00F458A0" w:rsidDel="00C5501A" w:rsidRDefault="00A17716" w:rsidP="00C5501A">
            <w:pPr>
              <w:pStyle w:val="TableText"/>
              <w:spacing w:before="0" w:after="0"/>
              <w:rPr>
                <w:del w:id="2086" w:author="Author"/>
              </w:rPr>
            </w:pPr>
            <w:del w:id="2087" w:author="Author">
              <w:r w:rsidRPr="00F458A0" w:rsidDel="00C5501A">
                <w:delText>R</w:delText>
              </w:r>
            </w:del>
          </w:p>
        </w:tc>
      </w:tr>
      <w:tr w:rsidR="00A17716" w:rsidRPr="00F458A0" w:rsidDel="00C5501A" w14:paraId="21C08195" w14:textId="5CDEE35F" w:rsidTr="00A17716">
        <w:trPr>
          <w:cantSplit/>
          <w:del w:id="20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5F27BC" w14:textId="6306FB2A" w:rsidR="00A17716" w:rsidRPr="00F458A0" w:rsidDel="00C5501A" w:rsidRDefault="00A17716" w:rsidP="00C5501A">
            <w:pPr>
              <w:pStyle w:val="TableText"/>
              <w:spacing w:before="0" w:after="0"/>
              <w:rPr>
                <w:del w:id="2089" w:author="Author"/>
              </w:rPr>
            </w:pPr>
            <w:del w:id="209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4448B" w14:textId="1DDE69FA" w:rsidR="00A17716" w:rsidRPr="00F458A0" w:rsidDel="00C5501A" w:rsidRDefault="00A17716" w:rsidP="00C5501A">
            <w:pPr>
              <w:pStyle w:val="TableText"/>
              <w:spacing w:before="0" w:after="0"/>
              <w:rPr>
                <w:del w:id="2091" w:author="Author"/>
              </w:rPr>
            </w:pPr>
            <w:del w:id="2092" w:author="Author">
              <w:r w:rsidRPr="00F458A0" w:rsidDel="00C5501A">
                <w:delText>LAST PERSON TO EDIT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65C0B" w14:textId="78946EFD" w:rsidR="00A17716" w:rsidRPr="00F458A0" w:rsidDel="00C5501A" w:rsidRDefault="00A17716" w:rsidP="00C5501A">
            <w:pPr>
              <w:pStyle w:val="TableText"/>
              <w:spacing w:before="0" w:after="0"/>
              <w:rPr>
                <w:del w:id="20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5D9C7" w14:textId="7172D193" w:rsidR="00A17716" w:rsidRPr="00F458A0" w:rsidDel="00C5501A" w:rsidRDefault="00A17716" w:rsidP="00C5501A">
            <w:pPr>
              <w:pStyle w:val="TableText"/>
              <w:spacing w:before="0" w:after="0"/>
              <w:rPr>
                <w:del w:id="2094" w:author="Author"/>
              </w:rPr>
            </w:pPr>
            <w:del w:id="2095" w:author="Author">
              <w:r w:rsidRPr="00F458A0" w:rsidDel="00C5501A">
                <w:delText>R</w:delText>
              </w:r>
            </w:del>
          </w:p>
        </w:tc>
      </w:tr>
      <w:tr w:rsidR="00A17716" w:rsidRPr="00F458A0" w:rsidDel="00C5501A" w14:paraId="033074F7" w14:textId="2A80F764" w:rsidTr="00A17716">
        <w:trPr>
          <w:cantSplit/>
          <w:del w:id="20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8063F" w14:textId="6DC58DCC" w:rsidR="00A17716" w:rsidRPr="00F458A0" w:rsidDel="00C5501A" w:rsidRDefault="00A17716" w:rsidP="00C5501A">
            <w:pPr>
              <w:pStyle w:val="TableText"/>
              <w:spacing w:before="0" w:after="0"/>
              <w:rPr>
                <w:del w:id="2097" w:author="Author"/>
              </w:rPr>
            </w:pPr>
            <w:del w:id="209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5485EB" w14:textId="4EDDC697" w:rsidR="00A17716" w:rsidRPr="00F458A0" w:rsidDel="00C5501A" w:rsidRDefault="00A17716" w:rsidP="00C5501A">
            <w:pPr>
              <w:pStyle w:val="TableText"/>
              <w:spacing w:before="0" w:after="0"/>
              <w:rPr>
                <w:del w:id="2099" w:author="Author"/>
              </w:rPr>
            </w:pPr>
            <w:del w:id="2100"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2328D" w14:textId="2D1875E2" w:rsidR="00A17716" w:rsidRPr="00F458A0" w:rsidDel="00C5501A" w:rsidRDefault="00A17716" w:rsidP="00C5501A">
            <w:pPr>
              <w:pStyle w:val="TableText"/>
              <w:spacing w:before="0" w:after="0"/>
              <w:rPr>
                <w:del w:id="210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A558B" w14:textId="1E6F2F94" w:rsidR="00A17716" w:rsidRPr="00F458A0" w:rsidDel="00C5501A" w:rsidRDefault="00A17716" w:rsidP="00C5501A">
            <w:pPr>
              <w:pStyle w:val="TableText"/>
              <w:spacing w:before="0" w:after="0"/>
              <w:rPr>
                <w:del w:id="2102" w:author="Author"/>
              </w:rPr>
            </w:pPr>
            <w:del w:id="2103" w:author="Author">
              <w:r w:rsidRPr="00F458A0" w:rsidDel="00C5501A">
                <w:delText>R</w:delText>
              </w:r>
            </w:del>
          </w:p>
        </w:tc>
      </w:tr>
    </w:tbl>
    <w:p w14:paraId="790F07E8" w14:textId="309F7AC4" w:rsidR="00A17716" w:rsidRPr="00F458A0" w:rsidDel="00C5501A" w:rsidRDefault="00A17716" w:rsidP="00C5501A">
      <w:pPr>
        <w:pStyle w:val="StepIntro"/>
        <w:spacing w:before="0"/>
        <w:rPr>
          <w:del w:id="2104" w:author="Author"/>
        </w:rPr>
      </w:pPr>
      <w:del w:id="2105" w:author="Author">
        <w:r w:rsidRPr="00F458A0" w:rsidDel="00C5501A">
          <w:delText>User Edit Report</w:delText>
        </w:r>
      </w:del>
    </w:p>
    <w:p w14:paraId="50AF4452" w14:textId="11246F09" w:rsidR="00A17716" w:rsidRPr="00A236D6" w:rsidDel="00C5501A" w:rsidRDefault="00A17716" w:rsidP="00C5501A">
      <w:pPr>
        <w:pStyle w:val="Caption"/>
        <w:spacing w:before="0" w:after="0"/>
        <w:rPr>
          <w:del w:id="2106" w:author="Author"/>
          <w:rFonts w:ascii="Arial" w:hAnsi="Arial" w:cs="Arial"/>
        </w:rPr>
      </w:pPr>
      <w:del w:id="210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30</w:delText>
        </w:r>
        <w:r w:rsidRPr="00A236D6" w:rsidDel="00C5501A">
          <w:rPr>
            <w:rFonts w:ascii="Arial" w:hAnsi="Arial" w:cs="Arial"/>
            <w:noProof/>
          </w:rPr>
          <w:fldChar w:fldCharType="end"/>
        </w:r>
        <w:r w:rsidRPr="00A236D6" w:rsidDel="00C5501A">
          <w:rPr>
            <w:rFonts w:ascii="Arial" w:hAnsi="Arial" w:cs="Arial"/>
          </w:rPr>
          <w:delText>: Valid Insurance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41"/>
        <w:gridCol w:w="3223"/>
        <w:gridCol w:w="1757"/>
        <w:gridCol w:w="1350"/>
      </w:tblGrid>
      <w:tr w:rsidR="00A17716" w:rsidRPr="00F458A0" w:rsidDel="00C5501A" w14:paraId="16992C44" w14:textId="4EB04055" w:rsidTr="00AA321B">
        <w:trPr>
          <w:cantSplit/>
          <w:tblHeader/>
          <w:del w:id="210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DCCD23" w14:textId="3DC461CE" w:rsidR="00A17716" w:rsidRPr="00F458A0" w:rsidDel="00C5501A" w:rsidRDefault="00A17716" w:rsidP="00C5501A">
            <w:pPr>
              <w:pStyle w:val="TableHeading"/>
              <w:spacing w:before="0" w:after="0"/>
              <w:rPr>
                <w:del w:id="2109" w:author="Author"/>
              </w:rPr>
            </w:pPr>
            <w:del w:id="2110"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7B69F44" w14:textId="31E90081" w:rsidR="00A17716" w:rsidRPr="00F458A0" w:rsidDel="00C5501A" w:rsidRDefault="00A17716" w:rsidP="00C5501A">
            <w:pPr>
              <w:pStyle w:val="TableHeading"/>
              <w:spacing w:before="0" w:after="0"/>
              <w:rPr>
                <w:del w:id="2111" w:author="Author"/>
              </w:rPr>
            </w:pPr>
            <w:del w:id="211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08CEBE" w14:textId="52C51CCB" w:rsidR="00A17716" w:rsidRPr="00F458A0" w:rsidDel="00C5501A" w:rsidRDefault="00A17716" w:rsidP="00C5501A">
            <w:pPr>
              <w:pStyle w:val="TableHeading"/>
              <w:spacing w:before="0" w:after="0"/>
              <w:rPr>
                <w:del w:id="2113" w:author="Author"/>
              </w:rPr>
            </w:pPr>
            <w:del w:id="211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F01D1A" w14:textId="6EEE7FF8" w:rsidR="00A17716" w:rsidRPr="00F458A0" w:rsidDel="00C5501A" w:rsidRDefault="00A17716" w:rsidP="00C5501A">
            <w:pPr>
              <w:pStyle w:val="TableHeading"/>
              <w:spacing w:before="0" w:after="0"/>
              <w:rPr>
                <w:del w:id="2115" w:author="Author"/>
              </w:rPr>
            </w:pPr>
            <w:del w:id="2116" w:author="Author">
              <w:r w:rsidRPr="00F458A0" w:rsidDel="00C5501A">
                <w:delText>Read/Write</w:delText>
              </w:r>
            </w:del>
          </w:p>
        </w:tc>
      </w:tr>
      <w:tr w:rsidR="00A17716" w:rsidRPr="00F458A0" w:rsidDel="00C5501A" w14:paraId="79D544A2" w14:textId="361AFFC3" w:rsidTr="00A17716">
        <w:trPr>
          <w:cantSplit/>
          <w:del w:id="21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3DA90" w14:textId="69768A33" w:rsidR="00A17716" w:rsidRPr="00F458A0" w:rsidDel="00C5501A" w:rsidRDefault="00A17716" w:rsidP="00C5501A">
            <w:pPr>
              <w:pStyle w:val="TableText"/>
              <w:spacing w:before="0" w:after="0"/>
              <w:rPr>
                <w:del w:id="2118" w:author="Author"/>
              </w:rPr>
            </w:pPr>
            <w:del w:id="2119"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48B95" w14:textId="03A0BECB" w:rsidR="00A17716" w:rsidRPr="00F458A0" w:rsidDel="00C5501A" w:rsidRDefault="00A17716" w:rsidP="00C5501A">
            <w:pPr>
              <w:pStyle w:val="TableText"/>
              <w:spacing w:before="0" w:after="0"/>
              <w:rPr>
                <w:del w:id="2120" w:author="Author"/>
              </w:rPr>
            </w:pPr>
            <w:del w:id="2121"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BBD57" w14:textId="48C41350" w:rsidR="00A17716" w:rsidRPr="00F458A0" w:rsidDel="00C5501A" w:rsidRDefault="00A17716" w:rsidP="00C5501A">
            <w:pPr>
              <w:pStyle w:val="TableText"/>
              <w:spacing w:before="0" w:after="0"/>
              <w:rPr>
                <w:del w:id="212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B8B8C" w14:textId="2525CC4A" w:rsidR="00A17716" w:rsidRPr="00F458A0" w:rsidDel="00C5501A" w:rsidRDefault="00A17716" w:rsidP="00C5501A">
            <w:pPr>
              <w:pStyle w:val="TableText"/>
              <w:spacing w:before="0" w:after="0"/>
              <w:rPr>
                <w:del w:id="2123" w:author="Author"/>
              </w:rPr>
            </w:pPr>
            <w:del w:id="2124" w:author="Author">
              <w:r w:rsidRPr="00F458A0" w:rsidDel="00C5501A">
                <w:delText>R</w:delText>
              </w:r>
            </w:del>
          </w:p>
        </w:tc>
      </w:tr>
      <w:tr w:rsidR="00A17716" w:rsidRPr="00F458A0" w:rsidDel="00C5501A" w14:paraId="52FDADBA" w14:textId="0361619D" w:rsidTr="00A17716">
        <w:trPr>
          <w:cantSplit/>
          <w:del w:id="21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705B3" w14:textId="44D29D41" w:rsidR="00A17716" w:rsidRPr="00F458A0" w:rsidDel="00C5501A" w:rsidRDefault="00A17716" w:rsidP="00C5501A">
            <w:pPr>
              <w:pStyle w:val="TableText"/>
              <w:spacing w:before="0" w:after="0"/>
              <w:rPr>
                <w:del w:id="2126" w:author="Author"/>
              </w:rPr>
            </w:pPr>
            <w:del w:id="2127"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4778" w14:textId="5EE7900B" w:rsidR="00A17716" w:rsidRPr="00F458A0" w:rsidDel="00C5501A" w:rsidRDefault="00A17716" w:rsidP="00C5501A">
            <w:pPr>
              <w:pStyle w:val="TableText"/>
              <w:spacing w:before="0" w:after="0"/>
              <w:rPr>
                <w:del w:id="2128" w:author="Author"/>
              </w:rPr>
            </w:pPr>
            <w:del w:id="2129"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C9D36" w14:textId="748DD022" w:rsidR="00A17716" w:rsidRPr="00F458A0" w:rsidDel="00C5501A" w:rsidRDefault="00A17716" w:rsidP="00C5501A">
            <w:pPr>
              <w:pStyle w:val="TableText"/>
              <w:spacing w:before="0" w:after="0"/>
              <w:rPr>
                <w:del w:id="213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7F98F" w14:textId="7F7695E5" w:rsidR="00A17716" w:rsidRPr="00F458A0" w:rsidDel="00C5501A" w:rsidRDefault="00A17716" w:rsidP="00C5501A">
            <w:pPr>
              <w:pStyle w:val="TableText"/>
              <w:spacing w:before="0" w:after="0"/>
              <w:rPr>
                <w:del w:id="2131" w:author="Author"/>
              </w:rPr>
            </w:pPr>
            <w:del w:id="2132" w:author="Author">
              <w:r w:rsidRPr="00F458A0" w:rsidDel="00C5501A">
                <w:delText>R</w:delText>
              </w:r>
            </w:del>
          </w:p>
        </w:tc>
      </w:tr>
      <w:tr w:rsidR="00A17716" w:rsidRPr="00F458A0" w:rsidDel="00C5501A" w14:paraId="4BE98BD1" w14:textId="216154D6" w:rsidTr="00A17716">
        <w:trPr>
          <w:cantSplit/>
          <w:del w:id="21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D0C" w14:textId="49EA7B68" w:rsidR="00A17716" w:rsidRPr="00F458A0" w:rsidDel="00C5501A" w:rsidRDefault="00A17716" w:rsidP="00C5501A">
            <w:pPr>
              <w:pStyle w:val="TableText"/>
              <w:spacing w:before="0" w:after="0"/>
              <w:rPr>
                <w:del w:id="2134" w:author="Author"/>
              </w:rPr>
            </w:pPr>
            <w:del w:id="2135"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BC575" w14:textId="438D2789" w:rsidR="00A17716" w:rsidRPr="00F458A0" w:rsidDel="00C5501A" w:rsidRDefault="00A17716" w:rsidP="00C5501A">
            <w:pPr>
              <w:pStyle w:val="TableText"/>
              <w:spacing w:before="0" w:after="0"/>
              <w:rPr>
                <w:del w:id="2136" w:author="Author"/>
              </w:rPr>
            </w:pPr>
            <w:del w:id="2137" w:author="Author">
              <w:r w:rsidRPr="00F458A0" w:rsidDel="00C5501A">
                <w:delText>Select NEW PERSON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2C2CA" w14:textId="19329C0C" w:rsidR="00A17716" w:rsidRPr="00F458A0" w:rsidDel="00C5501A" w:rsidRDefault="00A17716" w:rsidP="00C5501A">
            <w:pPr>
              <w:pStyle w:val="TableText"/>
              <w:spacing w:before="0" w:after="0"/>
              <w:rPr>
                <w:del w:id="2138" w:author="Author"/>
              </w:rPr>
            </w:pPr>
            <w:del w:id="213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679C72" w14:textId="459933B4" w:rsidR="00A17716" w:rsidRPr="00F458A0" w:rsidDel="00C5501A" w:rsidRDefault="00A17716" w:rsidP="00C5501A">
            <w:pPr>
              <w:pStyle w:val="TableText"/>
              <w:spacing w:before="0" w:after="0"/>
              <w:rPr>
                <w:del w:id="2140" w:author="Author"/>
              </w:rPr>
            </w:pPr>
            <w:del w:id="2141" w:author="Author">
              <w:r w:rsidRPr="00F458A0" w:rsidDel="00C5501A">
                <w:delText>W</w:delText>
              </w:r>
            </w:del>
          </w:p>
        </w:tc>
      </w:tr>
      <w:tr w:rsidR="00A17716" w:rsidRPr="00F458A0" w:rsidDel="00C5501A" w14:paraId="77889573" w14:textId="3517005D" w:rsidTr="00A17716">
        <w:trPr>
          <w:cantSplit/>
          <w:del w:id="21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5B8ED" w14:textId="2E00646B" w:rsidR="00A17716" w:rsidRPr="00F458A0" w:rsidDel="00C5501A" w:rsidRDefault="00A17716" w:rsidP="00C5501A">
            <w:pPr>
              <w:pStyle w:val="TableText"/>
              <w:spacing w:before="0" w:after="0"/>
              <w:rPr>
                <w:del w:id="2143" w:author="Author"/>
              </w:rPr>
            </w:pPr>
            <w:del w:id="2144"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43A6F" w14:textId="60192C12" w:rsidR="00A17716" w:rsidRPr="00F458A0" w:rsidDel="00C5501A" w:rsidRDefault="00A17716" w:rsidP="00C5501A">
            <w:pPr>
              <w:pStyle w:val="TableText"/>
              <w:spacing w:before="0" w:after="0"/>
              <w:rPr>
                <w:del w:id="2145" w:author="Author"/>
              </w:rPr>
            </w:pPr>
            <w:del w:id="2146"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2821A" w14:textId="40BC8827" w:rsidR="00A17716" w:rsidRPr="00F458A0" w:rsidDel="00C5501A" w:rsidRDefault="00A17716" w:rsidP="00C5501A">
            <w:pPr>
              <w:pStyle w:val="TableText"/>
              <w:spacing w:before="0" w:after="0"/>
              <w:rPr>
                <w:del w:id="214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5E7C0" w14:textId="1BC0234D" w:rsidR="00A17716" w:rsidRPr="00F458A0" w:rsidDel="00C5501A" w:rsidRDefault="00A17716" w:rsidP="00C5501A">
            <w:pPr>
              <w:pStyle w:val="TableText"/>
              <w:spacing w:before="0" w:after="0"/>
              <w:rPr>
                <w:del w:id="2148" w:author="Author"/>
              </w:rPr>
            </w:pPr>
            <w:del w:id="2149" w:author="Author">
              <w:r w:rsidRPr="00F458A0" w:rsidDel="00C5501A">
                <w:delText>R</w:delText>
              </w:r>
            </w:del>
          </w:p>
        </w:tc>
      </w:tr>
      <w:tr w:rsidR="00A17716" w:rsidRPr="00F458A0" w:rsidDel="00C5501A" w14:paraId="5B655C6F" w14:textId="2FCE4598" w:rsidTr="00A17716">
        <w:trPr>
          <w:cantSplit/>
          <w:del w:id="21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DA61C6" w14:textId="4E75BCE3" w:rsidR="00A17716" w:rsidRPr="00F458A0" w:rsidDel="00C5501A" w:rsidRDefault="00A17716" w:rsidP="00C5501A">
            <w:pPr>
              <w:pStyle w:val="TableText"/>
              <w:spacing w:before="0" w:after="0"/>
              <w:rPr>
                <w:del w:id="2151" w:author="Author"/>
              </w:rPr>
            </w:pPr>
            <w:del w:id="2152"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E5D2A7" w14:textId="15DC26C9" w:rsidR="00A17716" w:rsidRPr="00F458A0" w:rsidDel="00C5501A" w:rsidRDefault="00A17716" w:rsidP="00C5501A">
            <w:pPr>
              <w:pStyle w:val="TableText"/>
              <w:spacing w:before="0" w:after="0"/>
              <w:rPr>
                <w:del w:id="2153" w:author="Author"/>
              </w:rPr>
            </w:pPr>
            <w:del w:id="2154"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F35D3" w14:textId="39C8AA16" w:rsidR="00A17716" w:rsidRPr="00F458A0" w:rsidDel="00C5501A" w:rsidRDefault="00A17716" w:rsidP="00C5501A">
            <w:pPr>
              <w:pStyle w:val="TableText"/>
              <w:spacing w:before="0" w:after="0"/>
              <w:rPr>
                <w:del w:id="215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09B5F" w14:textId="6231E941" w:rsidR="00A17716" w:rsidRPr="00F458A0" w:rsidDel="00C5501A" w:rsidRDefault="00A17716" w:rsidP="00C5501A">
            <w:pPr>
              <w:pStyle w:val="TableText"/>
              <w:spacing w:before="0" w:after="0"/>
              <w:rPr>
                <w:del w:id="2156" w:author="Author"/>
              </w:rPr>
            </w:pPr>
            <w:del w:id="2157" w:author="Author">
              <w:r w:rsidRPr="00F458A0" w:rsidDel="00C5501A">
                <w:delText>R</w:delText>
              </w:r>
            </w:del>
          </w:p>
        </w:tc>
      </w:tr>
      <w:tr w:rsidR="00A17716" w:rsidRPr="00F458A0" w:rsidDel="00C5501A" w14:paraId="064BC776" w14:textId="683CC26A" w:rsidTr="00A17716">
        <w:trPr>
          <w:cantSplit/>
          <w:del w:id="21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7EEC1" w14:textId="1750B00A" w:rsidR="00A17716" w:rsidRPr="00F458A0" w:rsidDel="00C5501A" w:rsidRDefault="00A17716" w:rsidP="00C5501A">
            <w:pPr>
              <w:pStyle w:val="TableText"/>
              <w:spacing w:before="0" w:after="0"/>
              <w:rPr>
                <w:del w:id="2159" w:author="Author"/>
              </w:rPr>
            </w:pPr>
            <w:del w:id="2160"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F598D" w14:textId="0D7E1E9E" w:rsidR="00A17716" w:rsidRPr="00F458A0" w:rsidDel="00C5501A" w:rsidRDefault="00A17716" w:rsidP="00C5501A">
            <w:pPr>
              <w:pStyle w:val="TableText"/>
              <w:spacing w:before="0" w:after="0"/>
              <w:rPr>
                <w:del w:id="2161" w:author="Author"/>
              </w:rPr>
            </w:pPr>
            <w:del w:id="2162"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B3E3B" w14:textId="732CF86A" w:rsidR="00A17716" w:rsidRPr="00F458A0" w:rsidDel="00C5501A" w:rsidRDefault="00A17716" w:rsidP="00C5501A">
            <w:pPr>
              <w:pStyle w:val="TableText"/>
              <w:spacing w:before="0" w:after="0"/>
              <w:rPr>
                <w:del w:id="2163" w:author="Author"/>
              </w:rPr>
            </w:pPr>
            <w:del w:id="216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5F2644" w14:textId="1F42FEFC" w:rsidR="00A17716" w:rsidRPr="00F458A0" w:rsidDel="00C5501A" w:rsidRDefault="00A17716" w:rsidP="00C5501A">
            <w:pPr>
              <w:pStyle w:val="TableText"/>
              <w:spacing w:before="0" w:after="0"/>
              <w:rPr>
                <w:del w:id="2165" w:author="Author"/>
              </w:rPr>
            </w:pPr>
            <w:del w:id="2166" w:author="Author">
              <w:r w:rsidRPr="00F458A0" w:rsidDel="00C5501A">
                <w:delText>R</w:delText>
              </w:r>
            </w:del>
          </w:p>
        </w:tc>
      </w:tr>
      <w:tr w:rsidR="00A17716" w:rsidRPr="00F458A0" w:rsidDel="00C5501A" w14:paraId="62FFEB05" w14:textId="438496B7" w:rsidTr="00A17716">
        <w:trPr>
          <w:cantSplit/>
          <w:del w:id="21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2FBBA8" w14:textId="7DFB5789" w:rsidR="00A17716" w:rsidRPr="00F458A0" w:rsidDel="00C5501A" w:rsidRDefault="00A17716" w:rsidP="00C5501A">
            <w:pPr>
              <w:pStyle w:val="TableText"/>
              <w:spacing w:before="0" w:after="0"/>
              <w:rPr>
                <w:del w:id="2168" w:author="Author"/>
              </w:rPr>
            </w:pPr>
            <w:del w:id="2169"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EE1F0" w14:textId="2E5A2CB7" w:rsidR="00A17716" w:rsidRPr="00F458A0" w:rsidDel="00C5501A" w:rsidRDefault="00A17716" w:rsidP="00C5501A">
            <w:pPr>
              <w:pStyle w:val="TableText"/>
              <w:spacing w:before="0" w:after="0"/>
              <w:rPr>
                <w:del w:id="2170" w:author="Author"/>
              </w:rPr>
            </w:pPr>
            <w:del w:id="2171"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A016" w14:textId="54722B64" w:rsidR="00A17716" w:rsidRPr="00F458A0" w:rsidDel="00C5501A" w:rsidRDefault="00A17716" w:rsidP="00C5501A">
            <w:pPr>
              <w:pStyle w:val="TableText"/>
              <w:spacing w:before="0" w:after="0"/>
              <w:rPr>
                <w:del w:id="2172" w:author="Author"/>
              </w:rPr>
            </w:pPr>
            <w:del w:id="217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00350C" w14:textId="3AF77D09" w:rsidR="00A17716" w:rsidRPr="00F458A0" w:rsidDel="00C5501A" w:rsidRDefault="00A17716" w:rsidP="00C5501A">
            <w:pPr>
              <w:pStyle w:val="TableText"/>
              <w:spacing w:before="0" w:after="0"/>
              <w:rPr>
                <w:del w:id="2174" w:author="Author"/>
              </w:rPr>
            </w:pPr>
            <w:del w:id="2175" w:author="Author">
              <w:r w:rsidRPr="00F458A0" w:rsidDel="00C5501A">
                <w:delText>R</w:delText>
              </w:r>
            </w:del>
          </w:p>
        </w:tc>
      </w:tr>
      <w:tr w:rsidR="00A17716" w:rsidRPr="00F458A0" w:rsidDel="00C5501A" w14:paraId="761AA751" w14:textId="1C0A39AA" w:rsidTr="00A17716">
        <w:trPr>
          <w:cantSplit/>
          <w:del w:id="21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7FA9B" w14:textId="5096B928" w:rsidR="00A17716" w:rsidRPr="00F458A0" w:rsidDel="00C5501A" w:rsidRDefault="00A17716" w:rsidP="00C5501A">
            <w:pPr>
              <w:pStyle w:val="TableText"/>
              <w:spacing w:before="0" w:after="0"/>
              <w:rPr>
                <w:del w:id="2177" w:author="Author"/>
              </w:rPr>
            </w:pPr>
            <w:del w:id="2178"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5D356" w14:textId="414A02BB" w:rsidR="00A17716" w:rsidRPr="00F458A0" w:rsidDel="00C5501A" w:rsidRDefault="00A17716" w:rsidP="00C5501A">
            <w:pPr>
              <w:pStyle w:val="TableText"/>
              <w:spacing w:before="0" w:after="0"/>
              <w:rPr>
                <w:del w:id="2179" w:author="Author"/>
              </w:rPr>
            </w:pPr>
            <w:del w:id="2180"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991F0" w14:textId="4F57998C" w:rsidR="00A17716" w:rsidRPr="00F458A0" w:rsidDel="00C5501A" w:rsidRDefault="00A17716" w:rsidP="00C5501A">
            <w:pPr>
              <w:pStyle w:val="TableText"/>
              <w:spacing w:before="0" w:after="0"/>
              <w:rPr>
                <w:del w:id="218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307C3B" w14:textId="6EAA72FD" w:rsidR="00A17716" w:rsidRPr="00F458A0" w:rsidDel="00C5501A" w:rsidRDefault="00A17716" w:rsidP="00C5501A">
            <w:pPr>
              <w:pStyle w:val="TableText"/>
              <w:spacing w:before="0" w:after="0"/>
              <w:rPr>
                <w:del w:id="2182" w:author="Author"/>
              </w:rPr>
            </w:pPr>
            <w:del w:id="2183" w:author="Author">
              <w:r w:rsidRPr="00F458A0" w:rsidDel="00C5501A">
                <w:delText>R</w:delText>
              </w:r>
            </w:del>
          </w:p>
        </w:tc>
      </w:tr>
      <w:tr w:rsidR="00A17716" w:rsidRPr="00F458A0" w:rsidDel="00C5501A" w14:paraId="48709B5D" w14:textId="29A68C9E" w:rsidTr="00A17716">
        <w:trPr>
          <w:cantSplit/>
          <w:del w:id="21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1BDFE" w14:textId="4F52FC02" w:rsidR="00A17716" w:rsidRPr="00F458A0" w:rsidDel="00C5501A" w:rsidRDefault="00A17716" w:rsidP="00C5501A">
            <w:pPr>
              <w:pStyle w:val="TableText"/>
              <w:spacing w:before="0" w:after="0"/>
              <w:rPr>
                <w:del w:id="2185" w:author="Author"/>
              </w:rPr>
            </w:pPr>
            <w:del w:id="2186"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BBE0" w14:textId="3D9ABCFB" w:rsidR="00A17716" w:rsidRPr="00F458A0" w:rsidDel="00C5501A" w:rsidRDefault="00A17716" w:rsidP="00C5501A">
            <w:pPr>
              <w:pStyle w:val="TableText"/>
              <w:spacing w:before="0" w:after="0"/>
              <w:rPr>
                <w:del w:id="2187" w:author="Author"/>
              </w:rPr>
            </w:pPr>
            <w:del w:id="2188" w:author="Author">
              <w:r w:rsidRPr="00F458A0" w:rsidDel="00C5501A">
                <w:delText>Date/Time of Change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E4AEF" w14:textId="7450C45E" w:rsidR="00A17716" w:rsidRPr="00F458A0" w:rsidDel="00C5501A" w:rsidRDefault="00A17716" w:rsidP="00C5501A">
            <w:pPr>
              <w:pStyle w:val="TableText"/>
              <w:spacing w:before="0" w:after="0"/>
              <w:rPr>
                <w:del w:id="218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D5C09" w14:textId="598A4C86" w:rsidR="00A17716" w:rsidRPr="00F458A0" w:rsidDel="00C5501A" w:rsidRDefault="00A17716" w:rsidP="00C5501A">
            <w:pPr>
              <w:pStyle w:val="TableText"/>
              <w:spacing w:before="0" w:after="0"/>
              <w:rPr>
                <w:del w:id="2190" w:author="Author"/>
              </w:rPr>
            </w:pPr>
            <w:del w:id="2191" w:author="Author">
              <w:r w:rsidRPr="00F458A0" w:rsidDel="00C5501A">
                <w:delText>R</w:delText>
              </w:r>
            </w:del>
          </w:p>
        </w:tc>
      </w:tr>
      <w:tr w:rsidR="00A17716" w:rsidRPr="00F458A0" w:rsidDel="00C5501A" w14:paraId="3F86C09B" w14:textId="7F227946" w:rsidTr="00A17716">
        <w:trPr>
          <w:cantSplit/>
          <w:del w:id="21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50D50" w14:textId="756D5E5D" w:rsidR="00A17716" w:rsidRPr="00F458A0" w:rsidDel="00C5501A" w:rsidRDefault="00A17716" w:rsidP="00C5501A">
            <w:pPr>
              <w:pStyle w:val="TableText"/>
              <w:spacing w:before="0" w:after="0"/>
              <w:rPr>
                <w:del w:id="2193" w:author="Author"/>
              </w:rPr>
            </w:pPr>
            <w:del w:id="2194"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C7754" w14:textId="7FCA153C" w:rsidR="00A17716" w:rsidRPr="00F458A0" w:rsidDel="00C5501A" w:rsidRDefault="00A17716" w:rsidP="00C5501A">
            <w:pPr>
              <w:pStyle w:val="TableText"/>
              <w:spacing w:before="0" w:after="0"/>
              <w:rPr>
                <w:del w:id="2195" w:author="Author"/>
              </w:rPr>
            </w:pPr>
            <w:del w:id="2196" w:author="Author">
              <w:r w:rsidRPr="00F458A0" w:rsidDel="00C5501A">
                <w:delText>Modified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A8D03" w14:textId="069D9DF4" w:rsidR="00A17716" w:rsidRPr="00F458A0" w:rsidDel="00C5501A" w:rsidRDefault="00A17716" w:rsidP="00C5501A">
            <w:pPr>
              <w:pStyle w:val="TableText"/>
              <w:spacing w:before="0" w:after="0"/>
              <w:rPr>
                <w:del w:id="21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60681B" w14:textId="67C1568E" w:rsidR="00A17716" w:rsidRPr="00F458A0" w:rsidDel="00C5501A" w:rsidRDefault="00A17716" w:rsidP="00C5501A">
            <w:pPr>
              <w:pStyle w:val="TableText"/>
              <w:spacing w:before="0" w:after="0"/>
              <w:rPr>
                <w:del w:id="2198" w:author="Author"/>
              </w:rPr>
            </w:pPr>
            <w:del w:id="2199" w:author="Author">
              <w:r w:rsidRPr="00F458A0" w:rsidDel="00C5501A">
                <w:delText>R</w:delText>
              </w:r>
            </w:del>
          </w:p>
        </w:tc>
      </w:tr>
      <w:tr w:rsidR="00A17716" w:rsidRPr="00F458A0" w:rsidDel="00C5501A" w14:paraId="4E779EF5" w14:textId="6C7A9394" w:rsidTr="00A17716">
        <w:trPr>
          <w:cantSplit/>
          <w:del w:id="22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97CA42" w14:textId="68935DA6" w:rsidR="00A17716" w:rsidRPr="00F458A0" w:rsidDel="00C5501A" w:rsidRDefault="00A17716" w:rsidP="00C5501A">
            <w:pPr>
              <w:pStyle w:val="TableText"/>
              <w:spacing w:before="0" w:after="0"/>
              <w:rPr>
                <w:del w:id="2201" w:author="Author"/>
              </w:rPr>
            </w:pPr>
            <w:del w:id="2202"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37188C" w14:textId="787CA6CE" w:rsidR="00A17716" w:rsidRPr="00F458A0" w:rsidDel="00C5501A" w:rsidRDefault="00A17716" w:rsidP="00C5501A">
            <w:pPr>
              <w:pStyle w:val="TableText"/>
              <w:spacing w:before="0" w:after="0"/>
              <w:rPr>
                <w:del w:id="2203" w:author="Author"/>
              </w:rPr>
            </w:pPr>
            <w:del w:id="2204" w:author="Author">
              <w:r w:rsidRPr="00F458A0" w:rsidDel="00C5501A">
                <w:delText>Modified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9324" w14:textId="6118368D" w:rsidR="00A17716" w:rsidRPr="00F458A0" w:rsidDel="00C5501A" w:rsidRDefault="00A17716" w:rsidP="00C5501A">
            <w:pPr>
              <w:pStyle w:val="TableText"/>
              <w:spacing w:before="0" w:after="0"/>
              <w:rPr>
                <w:del w:id="22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AB5A7" w14:textId="78F1BA07" w:rsidR="00A17716" w:rsidRPr="00F458A0" w:rsidDel="00C5501A" w:rsidRDefault="00A17716" w:rsidP="00C5501A">
            <w:pPr>
              <w:pStyle w:val="TableText"/>
              <w:spacing w:before="0" w:after="0"/>
              <w:rPr>
                <w:del w:id="2206" w:author="Author"/>
              </w:rPr>
            </w:pPr>
            <w:del w:id="2207" w:author="Author">
              <w:r w:rsidRPr="00F458A0" w:rsidDel="00C5501A">
                <w:delText>R</w:delText>
              </w:r>
            </w:del>
          </w:p>
        </w:tc>
      </w:tr>
      <w:tr w:rsidR="00A17716" w:rsidRPr="00F458A0" w:rsidDel="00C5501A" w14:paraId="077F0F8A" w14:textId="29503DC9" w:rsidTr="00A17716">
        <w:trPr>
          <w:cantSplit/>
          <w:del w:id="22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A0E4B" w14:textId="357C8A7B" w:rsidR="00A17716" w:rsidRPr="00F458A0" w:rsidDel="00C5501A" w:rsidRDefault="00A17716" w:rsidP="00C5501A">
            <w:pPr>
              <w:pStyle w:val="TableText"/>
              <w:spacing w:before="0" w:after="0"/>
              <w:rPr>
                <w:del w:id="2209" w:author="Author"/>
              </w:rPr>
            </w:pPr>
            <w:del w:id="2210"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345AA" w14:textId="05D951F3" w:rsidR="00A17716" w:rsidRPr="00F458A0" w:rsidDel="00C5501A" w:rsidRDefault="00A17716" w:rsidP="00C5501A">
            <w:pPr>
              <w:pStyle w:val="TableText"/>
              <w:spacing w:before="0" w:after="0"/>
              <w:rPr>
                <w:del w:id="2211" w:author="Author"/>
              </w:rPr>
            </w:pPr>
            <w:del w:id="2212" w:author="Author">
              <w:r w:rsidRPr="00F458A0" w:rsidDel="00C5501A">
                <w:delText>Previous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44C3F" w14:textId="7D2992C4" w:rsidR="00A17716" w:rsidRPr="00F458A0" w:rsidDel="00C5501A" w:rsidRDefault="00A17716" w:rsidP="00C5501A">
            <w:pPr>
              <w:pStyle w:val="TableText"/>
              <w:spacing w:before="0" w:after="0"/>
              <w:rPr>
                <w:del w:id="221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DDD4A" w14:textId="3EF071F3" w:rsidR="00A17716" w:rsidRPr="00F458A0" w:rsidDel="00C5501A" w:rsidRDefault="00A17716" w:rsidP="00C5501A">
            <w:pPr>
              <w:pStyle w:val="TableText"/>
              <w:spacing w:before="0" w:after="0"/>
              <w:rPr>
                <w:del w:id="2214" w:author="Author"/>
              </w:rPr>
            </w:pPr>
            <w:del w:id="2215" w:author="Author">
              <w:r w:rsidRPr="00F458A0" w:rsidDel="00C5501A">
                <w:delText>R</w:delText>
              </w:r>
            </w:del>
          </w:p>
        </w:tc>
      </w:tr>
    </w:tbl>
    <w:p w14:paraId="5F68820E" w14:textId="613F17C0" w:rsidR="00A17716" w:rsidRPr="00A236D6" w:rsidDel="00C5501A" w:rsidRDefault="00A17716" w:rsidP="00C5501A">
      <w:pPr>
        <w:pStyle w:val="Caption"/>
        <w:spacing w:before="0" w:after="0"/>
        <w:rPr>
          <w:del w:id="2216" w:author="Author"/>
          <w:rFonts w:ascii="Arial" w:hAnsi="Arial" w:cs="Arial"/>
        </w:rPr>
      </w:pPr>
      <w:del w:id="221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31</w:delText>
        </w:r>
        <w:r w:rsidRPr="00A236D6" w:rsidDel="00C5501A">
          <w:rPr>
            <w:rFonts w:ascii="Arial" w:hAnsi="Arial" w:cs="Arial"/>
            <w:noProof/>
          </w:rPr>
          <w:fldChar w:fldCharType="end"/>
        </w:r>
        <w:r w:rsidRPr="00A236D6" w:rsidDel="00C5501A">
          <w:rPr>
            <w:rFonts w:ascii="Arial" w:hAnsi="Arial" w:cs="Arial"/>
          </w:rPr>
          <w:delText>: INTERFACILITY INSURANCE UPDATE ACTIVITY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719"/>
        <w:gridCol w:w="1660"/>
        <w:gridCol w:w="1615"/>
        <w:gridCol w:w="1350"/>
      </w:tblGrid>
      <w:tr w:rsidR="00A17716" w:rsidRPr="00F458A0" w:rsidDel="00C5501A" w14:paraId="61C5C998" w14:textId="0ECA9244" w:rsidTr="00A17716">
        <w:trPr>
          <w:cantSplit/>
          <w:tblHeader/>
          <w:del w:id="221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75238FD" w14:textId="4C7F194F" w:rsidR="00A17716" w:rsidRPr="00F458A0" w:rsidDel="00C5501A" w:rsidRDefault="00A17716" w:rsidP="00C5501A">
            <w:pPr>
              <w:pStyle w:val="TableHeading"/>
              <w:spacing w:before="0" w:after="0"/>
              <w:rPr>
                <w:del w:id="2219" w:author="Author"/>
              </w:rPr>
            </w:pPr>
            <w:del w:id="2220"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8611CF3" w14:textId="42FACF81" w:rsidR="00A17716" w:rsidRPr="00F458A0" w:rsidDel="00C5501A" w:rsidRDefault="00A17716" w:rsidP="00C5501A">
            <w:pPr>
              <w:pStyle w:val="TableHeading"/>
              <w:spacing w:before="0" w:after="0"/>
              <w:rPr>
                <w:del w:id="2221" w:author="Author"/>
              </w:rPr>
            </w:pPr>
            <w:del w:id="222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A0645B" w14:textId="2AF75F9B" w:rsidR="00A17716" w:rsidRPr="00F458A0" w:rsidDel="00C5501A" w:rsidRDefault="00A17716" w:rsidP="00C5501A">
            <w:pPr>
              <w:pStyle w:val="TableHeading"/>
              <w:spacing w:before="0" w:after="0"/>
              <w:rPr>
                <w:del w:id="2223" w:author="Author"/>
              </w:rPr>
            </w:pPr>
            <w:del w:id="222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36B4E0" w14:textId="6F1B8BAE" w:rsidR="00A17716" w:rsidRPr="00F458A0" w:rsidDel="00C5501A" w:rsidRDefault="00A17716" w:rsidP="00C5501A">
            <w:pPr>
              <w:pStyle w:val="TableHeading"/>
              <w:spacing w:before="0" w:after="0"/>
              <w:rPr>
                <w:del w:id="2225" w:author="Author"/>
              </w:rPr>
            </w:pPr>
            <w:del w:id="2226" w:author="Author">
              <w:r w:rsidRPr="00F458A0" w:rsidDel="00C5501A">
                <w:delText>Read/Write</w:delText>
              </w:r>
            </w:del>
          </w:p>
        </w:tc>
      </w:tr>
      <w:tr w:rsidR="00A17716" w:rsidRPr="00F458A0" w:rsidDel="00C5501A" w14:paraId="55B9B3F6" w14:textId="364E8AA4" w:rsidTr="00A17716">
        <w:trPr>
          <w:cantSplit/>
          <w:del w:id="22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3B7DA" w14:textId="0C59FE84" w:rsidR="00A17716" w:rsidRPr="00F458A0" w:rsidDel="00C5501A" w:rsidRDefault="00A17716" w:rsidP="00C5501A">
            <w:pPr>
              <w:pStyle w:val="TableText"/>
              <w:spacing w:before="0" w:after="0"/>
              <w:rPr>
                <w:del w:id="2228" w:author="Author"/>
              </w:rPr>
            </w:pPr>
            <w:del w:id="2229"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11073" w14:textId="7385D030" w:rsidR="00A17716" w:rsidRPr="00F458A0" w:rsidDel="00C5501A" w:rsidRDefault="00A17716" w:rsidP="00C5501A">
            <w:pPr>
              <w:pStyle w:val="TableText"/>
              <w:spacing w:before="0" w:after="0"/>
              <w:rPr>
                <w:del w:id="2230" w:author="Author"/>
              </w:rPr>
            </w:pPr>
            <w:del w:id="223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0AEC5" w14:textId="6F90B127" w:rsidR="00A17716" w:rsidRPr="00F458A0" w:rsidDel="00C5501A" w:rsidRDefault="00A17716" w:rsidP="00C5501A">
            <w:pPr>
              <w:pStyle w:val="TableText"/>
              <w:spacing w:before="0" w:after="0"/>
              <w:rPr>
                <w:del w:id="2232" w:author="Author"/>
              </w:rPr>
            </w:pPr>
            <w:del w:id="223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DD8EBD" w14:textId="1CE91EC7" w:rsidR="00A17716" w:rsidRPr="00F458A0" w:rsidDel="00C5501A" w:rsidRDefault="00A17716" w:rsidP="00C5501A">
            <w:pPr>
              <w:pStyle w:val="TableText"/>
              <w:spacing w:before="0" w:after="0"/>
              <w:rPr>
                <w:del w:id="2234" w:author="Author"/>
              </w:rPr>
            </w:pPr>
            <w:del w:id="2235" w:author="Author">
              <w:r w:rsidRPr="00F458A0" w:rsidDel="00C5501A">
                <w:delText>R</w:delText>
              </w:r>
            </w:del>
          </w:p>
        </w:tc>
      </w:tr>
      <w:tr w:rsidR="00A17716" w:rsidRPr="00F458A0" w:rsidDel="00C5501A" w14:paraId="7AAC51BA" w14:textId="72DA7DBA" w:rsidTr="00A17716">
        <w:trPr>
          <w:cantSplit/>
          <w:del w:id="22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9D343" w14:textId="7E2980F4" w:rsidR="00A17716" w:rsidRPr="00F458A0" w:rsidDel="00C5501A" w:rsidRDefault="00A17716" w:rsidP="00C5501A">
            <w:pPr>
              <w:pStyle w:val="TableText"/>
              <w:spacing w:before="0" w:after="0"/>
              <w:rPr>
                <w:del w:id="2237" w:author="Author"/>
              </w:rPr>
            </w:pPr>
            <w:del w:id="2238"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A8496" w14:textId="19450681" w:rsidR="00A17716" w:rsidRPr="00F458A0" w:rsidDel="00C5501A" w:rsidRDefault="00A17716" w:rsidP="00C5501A">
            <w:pPr>
              <w:pStyle w:val="TableText"/>
              <w:spacing w:before="0" w:after="0"/>
              <w:rPr>
                <w:del w:id="2239" w:author="Author"/>
              </w:rPr>
            </w:pPr>
            <w:del w:id="2240" w:author="Author">
              <w:r w:rsidRPr="00F458A0" w:rsidDel="00C5501A">
                <w:delText>PAT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D40C3" w14:textId="08175211" w:rsidR="00A17716" w:rsidRPr="00F458A0" w:rsidDel="00C5501A" w:rsidRDefault="00A17716" w:rsidP="00C5501A">
            <w:pPr>
              <w:pStyle w:val="TableText"/>
              <w:spacing w:before="0" w:after="0"/>
              <w:rPr>
                <w:del w:id="2241" w:author="Author"/>
              </w:rPr>
            </w:pPr>
            <w:del w:id="224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A639C" w14:textId="01B4096E" w:rsidR="00A17716" w:rsidRPr="00F458A0" w:rsidDel="00C5501A" w:rsidRDefault="00A17716" w:rsidP="00C5501A">
            <w:pPr>
              <w:pStyle w:val="TableText"/>
              <w:spacing w:before="0" w:after="0"/>
              <w:rPr>
                <w:del w:id="2243" w:author="Author"/>
              </w:rPr>
            </w:pPr>
            <w:del w:id="2244" w:author="Author">
              <w:r w:rsidRPr="00F458A0" w:rsidDel="00C5501A">
                <w:delText>R</w:delText>
              </w:r>
            </w:del>
          </w:p>
        </w:tc>
      </w:tr>
      <w:tr w:rsidR="00A17716" w:rsidRPr="00F458A0" w:rsidDel="00C5501A" w14:paraId="68F06C83" w14:textId="37839823" w:rsidTr="00A17716">
        <w:trPr>
          <w:cantSplit/>
          <w:del w:id="22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C848A7" w14:textId="44FC0A55" w:rsidR="00A17716" w:rsidRPr="00F458A0" w:rsidDel="00C5501A" w:rsidRDefault="00A17716" w:rsidP="00C5501A">
            <w:pPr>
              <w:pStyle w:val="TableText"/>
              <w:spacing w:before="0" w:after="0"/>
              <w:rPr>
                <w:del w:id="2246" w:author="Author"/>
              </w:rPr>
            </w:pPr>
            <w:del w:id="2247"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800B8" w14:textId="1425331A" w:rsidR="00A17716" w:rsidRPr="00F458A0" w:rsidDel="00C5501A" w:rsidRDefault="00A17716" w:rsidP="00C5501A">
            <w:pPr>
              <w:pStyle w:val="TableText"/>
              <w:spacing w:before="0" w:after="0"/>
              <w:rPr>
                <w:del w:id="2248" w:author="Author"/>
              </w:rPr>
            </w:pPr>
            <w:del w:id="2249"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04259" w14:textId="72262636" w:rsidR="00A17716" w:rsidRPr="00F458A0" w:rsidDel="00C5501A" w:rsidRDefault="00A17716" w:rsidP="00C5501A">
            <w:pPr>
              <w:pStyle w:val="TableText"/>
              <w:spacing w:before="0" w:after="0"/>
              <w:rPr>
                <w:del w:id="2250" w:author="Author"/>
              </w:rPr>
            </w:pPr>
            <w:del w:id="2251"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E3050" w14:textId="3C94E78B" w:rsidR="00A17716" w:rsidRPr="00F458A0" w:rsidDel="00C5501A" w:rsidRDefault="00A17716" w:rsidP="00C5501A">
            <w:pPr>
              <w:pStyle w:val="TableText"/>
              <w:spacing w:before="0" w:after="0"/>
              <w:rPr>
                <w:del w:id="2252" w:author="Author"/>
              </w:rPr>
            </w:pPr>
            <w:del w:id="2253" w:author="Author">
              <w:r w:rsidRPr="00F458A0" w:rsidDel="00C5501A">
                <w:delText>R</w:delText>
              </w:r>
            </w:del>
          </w:p>
        </w:tc>
      </w:tr>
      <w:tr w:rsidR="00A17716" w:rsidRPr="00F458A0" w:rsidDel="00C5501A" w14:paraId="4F094743" w14:textId="6EDBE331" w:rsidTr="00A17716">
        <w:trPr>
          <w:cantSplit/>
          <w:del w:id="22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FDCBE" w14:textId="4E704BFC" w:rsidR="00A17716" w:rsidRPr="00F458A0" w:rsidDel="00C5501A" w:rsidRDefault="00A17716" w:rsidP="00C5501A">
            <w:pPr>
              <w:pStyle w:val="TableText"/>
              <w:spacing w:before="0" w:after="0"/>
              <w:rPr>
                <w:del w:id="2255" w:author="Author"/>
              </w:rPr>
            </w:pPr>
            <w:del w:id="2256"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44483A" w14:textId="451FD126" w:rsidR="00A17716" w:rsidRPr="00F458A0" w:rsidDel="00C5501A" w:rsidRDefault="00A17716" w:rsidP="00C5501A">
            <w:pPr>
              <w:pStyle w:val="TableText"/>
              <w:spacing w:before="0" w:after="0"/>
              <w:rPr>
                <w:del w:id="2257" w:author="Author"/>
              </w:rPr>
            </w:pPr>
            <w:del w:id="2258" w:author="Author">
              <w:r w:rsidRPr="00F458A0" w:rsidDel="00C5501A">
                <w:delText>Subscriber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3C5CB" w14:textId="70A76708" w:rsidR="00A17716" w:rsidRPr="00F458A0" w:rsidDel="00C5501A" w:rsidRDefault="00A17716" w:rsidP="00C5501A">
            <w:pPr>
              <w:pStyle w:val="TableText"/>
              <w:spacing w:before="0" w:after="0"/>
              <w:rPr>
                <w:del w:id="2259" w:author="Author"/>
              </w:rPr>
            </w:pPr>
            <w:del w:id="226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7C5B9" w14:textId="6128A201" w:rsidR="00A17716" w:rsidRPr="00F458A0" w:rsidDel="00C5501A" w:rsidRDefault="00A17716" w:rsidP="00C5501A">
            <w:pPr>
              <w:pStyle w:val="TableText"/>
              <w:spacing w:before="0" w:after="0"/>
              <w:rPr>
                <w:del w:id="2261" w:author="Author"/>
              </w:rPr>
            </w:pPr>
            <w:del w:id="2262" w:author="Author">
              <w:r w:rsidRPr="00F458A0" w:rsidDel="00C5501A">
                <w:delText>R</w:delText>
              </w:r>
            </w:del>
          </w:p>
        </w:tc>
      </w:tr>
      <w:tr w:rsidR="00A17716" w:rsidRPr="00F458A0" w:rsidDel="00C5501A" w14:paraId="3DD2D183" w14:textId="6D032452" w:rsidTr="00A17716">
        <w:trPr>
          <w:cantSplit/>
          <w:del w:id="226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FFB553" w14:textId="04A7BF0C" w:rsidR="00A17716" w:rsidRPr="00F458A0" w:rsidDel="00C5501A" w:rsidRDefault="00A17716" w:rsidP="00C5501A">
            <w:pPr>
              <w:pStyle w:val="TableText"/>
              <w:spacing w:before="0" w:after="0"/>
              <w:rPr>
                <w:del w:id="2264" w:author="Author"/>
              </w:rPr>
            </w:pPr>
            <w:del w:id="2265"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BFEC7" w14:textId="3258E6BC" w:rsidR="00A17716" w:rsidRPr="00F458A0" w:rsidDel="00C5501A" w:rsidRDefault="00A17716" w:rsidP="00C5501A">
            <w:pPr>
              <w:pStyle w:val="TableText"/>
              <w:spacing w:before="0" w:after="0"/>
              <w:rPr>
                <w:del w:id="2266" w:author="Author"/>
              </w:rPr>
            </w:pPr>
            <w:del w:id="2267"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9F906" w14:textId="179876B1" w:rsidR="00A17716" w:rsidRPr="00F458A0" w:rsidDel="00C5501A" w:rsidRDefault="00A17716" w:rsidP="00C5501A">
            <w:pPr>
              <w:pStyle w:val="TableText"/>
              <w:spacing w:before="0" w:after="0"/>
              <w:rPr>
                <w:del w:id="226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4821" w14:textId="4F0E2736" w:rsidR="00A17716" w:rsidRPr="00F458A0" w:rsidDel="00C5501A" w:rsidRDefault="00A17716" w:rsidP="00C5501A">
            <w:pPr>
              <w:pStyle w:val="TableText"/>
              <w:spacing w:before="0" w:after="0"/>
              <w:rPr>
                <w:del w:id="2269" w:author="Author"/>
              </w:rPr>
            </w:pPr>
            <w:del w:id="2270" w:author="Author">
              <w:r w:rsidRPr="00F458A0" w:rsidDel="00C5501A">
                <w:delText>R</w:delText>
              </w:r>
            </w:del>
          </w:p>
        </w:tc>
      </w:tr>
      <w:tr w:rsidR="00A17716" w:rsidRPr="00F458A0" w:rsidDel="00C5501A" w14:paraId="0BDBAD20" w14:textId="3BB95B0A" w:rsidTr="00A17716">
        <w:trPr>
          <w:cantSplit/>
          <w:del w:id="22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BC58EB" w14:textId="2C955899" w:rsidR="00A17716" w:rsidRPr="00F458A0" w:rsidDel="00C5501A" w:rsidRDefault="00A17716" w:rsidP="00C5501A">
            <w:pPr>
              <w:pStyle w:val="TableText"/>
              <w:spacing w:before="0" w:after="0"/>
              <w:rPr>
                <w:del w:id="2272" w:author="Author"/>
              </w:rPr>
            </w:pPr>
            <w:del w:id="2273"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AC1067" w14:textId="3036F70C" w:rsidR="00A17716" w:rsidRPr="00F458A0" w:rsidDel="00C5501A" w:rsidRDefault="00A17716" w:rsidP="00C5501A">
            <w:pPr>
              <w:pStyle w:val="TableText"/>
              <w:spacing w:before="0" w:after="0"/>
              <w:rPr>
                <w:del w:id="2274" w:author="Author"/>
              </w:rPr>
            </w:pPr>
            <w:del w:id="2275" w:author="Author">
              <w:r w:rsidRPr="00F458A0" w:rsidDel="00C5501A">
                <w:delText>Sending Facility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E21DF" w14:textId="47B05D01" w:rsidR="00A17716" w:rsidRPr="00F458A0" w:rsidDel="00C5501A" w:rsidRDefault="00A17716" w:rsidP="00C5501A">
            <w:pPr>
              <w:pStyle w:val="TableText"/>
              <w:spacing w:before="0" w:after="0"/>
              <w:rPr>
                <w:del w:id="227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65BC6" w14:textId="53ECBA71" w:rsidR="00A17716" w:rsidRPr="00F458A0" w:rsidDel="00C5501A" w:rsidRDefault="00A17716" w:rsidP="00C5501A">
            <w:pPr>
              <w:pStyle w:val="TableText"/>
              <w:spacing w:before="0" w:after="0"/>
              <w:rPr>
                <w:del w:id="2277" w:author="Author"/>
              </w:rPr>
            </w:pPr>
            <w:del w:id="2278" w:author="Author">
              <w:r w:rsidRPr="00F458A0" w:rsidDel="00C5501A">
                <w:delText>R</w:delText>
              </w:r>
            </w:del>
          </w:p>
        </w:tc>
      </w:tr>
      <w:tr w:rsidR="00A17716" w:rsidRPr="00F458A0" w:rsidDel="00C5501A" w14:paraId="259E4BFB" w14:textId="02790FFA" w:rsidTr="00A17716">
        <w:trPr>
          <w:cantSplit/>
          <w:del w:id="22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D5136" w14:textId="50E66E3E" w:rsidR="00A17716" w:rsidRPr="00F458A0" w:rsidDel="00C5501A" w:rsidRDefault="00A17716" w:rsidP="00C5501A">
            <w:pPr>
              <w:pStyle w:val="TableText"/>
              <w:spacing w:before="0" w:after="0"/>
              <w:rPr>
                <w:del w:id="2280" w:author="Author"/>
              </w:rPr>
            </w:pPr>
            <w:del w:id="2281"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13B05" w14:textId="332011AC" w:rsidR="00A17716" w:rsidRPr="00F458A0" w:rsidDel="00C5501A" w:rsidRDefault="00A17716" w:rsidP="00C5501A">
            <w:pPr>
              <w:pStyle w:val="TableText"/>
              <w:spacing w:before="0" w:after="0"/>
              <w:rPr>
                <w:del w:id="2282" w:author="Author"/>
              </w:rPr>
            </w:pPr>
            <w:del w:id="2283" w:author="Author">
              <w:r w:rsidRPr="00F458A0" w:rsidDel="00C5501A">
                <w:delText>Date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1DD59" w14:textId="7052C275" w:rsidR="00A17716" w:rsidRPr="00F458A0" w:rsidDel="00C5501A" w:rsidRDefault="00A17716" w:rsidP="00C5501A">
            <w:pPr>
              <w:pStyle w:val="TableText"/>
              <w:spacing w:before="0" w:after="0"/>
              <w:rPr>
                <w:del w:id="228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57175" w14:textId="31FAED94" w:rsidR="00A17716" w:rsidRPr="00F458A0" w:rsidDel="00C5501A" w:rsidRDefault="00A17716" w:rsidP="00C5501A">
            <w:pPr>
              <w:pStyle w:val="TableText"/>
              <w:spacing w:before="0" w:after="0"/>
              <w:rPr>
                <w:del w:id="2285" w:author="Author"/>
              </w:rPr>
            </w:pPr>
            <w:del w:id="2286" w:author="Author">
              <w:r w:rsidRPr="00F458A0" w:rsidDel="00C5501A">
                <w:delText>R</w:delText>
              </w:r>
            </w:del>
          </w:p>
        </w:tc>
      </w:tr>
    </w:tbl>
    <w:p w14:paraId="2A16489D" w14:textId="6D96C1D9" w:rsidR="00A17716" w:rsidRPr="00F458A0" w:rsidDel="00C5501A" w:rsidRDefault="00A17716" w:rsidP="00C5501A">
      <w:pPr>
        <w:pStyle w:val="Caption"/>
        <w:spacing w:before="0" w:after="0"/>
        <w:rPr>
          <w:del w:id="2287" w:author="Author"/>
          <w:noProof/>
        </w:rPr>
      </w:pPr>
      <w:del w:id="2288" w:author="Author">
        <w:r w:rsidRPr="00F458A0" w:rsidDel="00C5501A">
          <w:br/>
        </w:r>
      </w:del>
    </w:p>
    <w:p w14:paraId="33EC8760" w14:textId="4B97809E" w:rsidR="00A17716" w:rsidRPr="00F458A0" w:rsidDel="00C5501A" w:rsidRDefault="00A17716" w:rsidP="00C5501A">
      <w:pPr>
        <w:pStyle w:val="StepIntro"/>
        <w:spacing w:before="0"/>
        <w:rPr>
          <w:del w:id="2289" w:author="Author"/>
        </w:rPr>
      </w:pPr>
      <w:del w:id="2290" w:author="Author">
        <w:r w:rsidRPr="00F458A0" w:rsidDel="00C5501A">
          <w:delText>DSS ICB Reports</w:delText>
        </w:r>
      </w:del>
    </w:p>
    <w:p w14:paraId="14124DA3" w14:textId="0E2DFEB3" w:rsidR="00A17716" w:rsidRPr="00F458A0" w:rsidDel="00C5501A" w:rsidRDefault="00A17716" w:rsidP="00C5501A">
      <w:pPr>
        <w:pStyle w:val="StepIntro"/>
        <w:spacing w:before="0"/>
        <w:rPr>
          <w:del w:id="2291" w:author="Author"/>
        </w:rPr>
      </w:pPr>
      <w:del w:id="2292" w:author="Author">
        <w:r w:rsidRPr="00F458A0" w:rsidDel="00C5501A">
          <w:delText>Exceptions List Report</w:delText>
        </w:r>
      </w:del>
    </w:p>
    <w:p w14:paraId="1D391EF0" w14:textId="5DCE22B4" w:rsidR="00A17716" w:rsidRPr="00A236D6" w:rsidDel="00C5501A" w:rsidRDefault="00A17716" w:rsidP="00C5501A">
      <w:pPr>
        <w:pStyle w:val="Caption"/>
        <w:spacing w:before="0" w:after="0"/>
        <w:rPr>
          <w:del w:id="2293" w:author="Author"/>
          <w:rFonts w:ascii="Arial" w:hAnsi="Arial" w:cs="Arial"/>
        </w:rPr>
      </w:pPr>
      <w:del w:id="2294"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32</w:delText>
        </w:r>
        <w:r w:rsidRPr="00A236D6" w:rsidDel="00C5501A">
          <w:rPr>
            <w:rFonts w:ascii="Arial" w:hAnsi="Arial" w:cs="Arial"/>
            <w:noProof/>
          </w:rPr>
          <w:fldChar w:fldCharType="end"/>
        </w:r>
        <w:r w:rsidRPr="00A236D6" w:rsidDel="00C5501A">
          <w:rPr>
            <w:rFonts w:ascii="Arial" w:hAnsi="Arial" w:cs="Arial"/>
          </w:rPr>
          <w:delText>: Exceptions List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79"/>
        <w:gridCol w:w="2307"/>
        <w:gridCol w:w="1757"/>
        <w:gridCol w:w="1350"/>
      </w:tblGrid>
      <w:tr w:rsidR="00A17716" w:rsidRPr="00F458A0" w:rsidDel="00C5501A" w14:paraId="0D5B0552" w14:textId="01200254" w:rsidTr="00A17716">
        <w:trPr>
          <w:cantSplit/>
          <w:tblHeader/>
          <w:del w:id="2295"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64A3EC" w14:textId="481646B5" w:rsidR="00A17716" w:rsidRPr="00F458A0" w:rsidDel="00C5501A" w:rsidRDefault="00A17716" w:rsidP="00C5501A">
            <w:pPr>
              <w:pStyle w:val="TableHeading"/>
              <w:spacing w:before="0" w:after="0"/>
              <w:rPr>
                <w:del w:id="2296" w:author="Author"/>
              </w:rPr>
            </w:pPr>
            <w:del w:id="2297"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F15A32" w14:textId="19A35623" w:rsidR="00A17716" w:rsidRPr="00F458A0" w:rsidDel="00C5501A" w:rsidRDefault="00A17716" w:rsidP="00C5501A">
            <w:pPr>
              <w:pStyle w:val="TableHeading"/>
              <w:spacing w:before="0" w:after="0"/>
              <w:rPr>
                <w:del w:id="2298" w:author="Author"/>
              </w:rPr>
            </w:pPr>
            <w:del w:id="2299"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41DF240" w14:textId="2A2C4206" w:rsidR="00A17716" w:rsidRPr="00F458A0" w:rsidDel="00C5501A" w:rsidRDefault="00A17716" w:rsidP="00C5501A">
            <w:pPr>
              <w:pStyle w:val="TableHeading"/>
              <w:spacing w:before="0" w:after="0"/>
              <w:rPr>
                <w:del w:id="2300" w:author="Author"/>
              </w:rPr>
            </w:pPr>
            <w:del w:id="2301"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E36307" w14:textId="7EEDBAB1" w:rsidR="00A17716" w:rsidRPr="00F458A0" w:rsidDel="00C5501A" w:rsidRDefault="00A17716" w:rsidP="00C5501A">
            <w:pPr>
              <w:pStyle w:val="TableHeading"/>
              <w:spacing w:before="0" w:after="0"/>
              <w:rPr>
                <w:del w:id="2302" w:author="Author"/>
              </w:rPr>
            </w:pPr>
            <w:del w:id="2303" w:author="Author">
              <w:r w:rsidRPr="00F458A0" w:rsidDel="00C5501A">
                <w:delText>Read/Write</w:delText>
              </w:r>
            </w:del>
          </w:p>
        </w:tc>
      </w:tr>
      <w:tr w:rsidR="00A17716" w:rsidRPr="00F458A0" w:rsidDel="00C5501A" w14:paraId="692101A5" w14:textId="1B3824C4" w:rsidTr="00A17716">
        <w:trPr>
          <w:cantSplit/>
          <w:del w:id="23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7E557" w14:textId="440604E4" w:rsidR="00A17716" w:rsidRPr="00F458A0" w:rsidDel="00C5501A" w:rsidRDefault="00A17716" w:rsidP="00C5501A">
            <w:pPr>
              <w:pStyle w:val="TableText"/>
              <w:spacing w:before="0" w:after="0"/>
              <w:rPr>
                <w:del w:id="2305" w:author="Author"/>
              </w:rPr>
            </w:pPr>
            <w:del w:id="2306"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6308C" w14:textId="35F67765" w:rsidR="00A17716" w:rsidRPr="00F458A0" w:rsidDel="00C5501A" w:rsidRDefault="00A17716" w:rsidP="00C5501A">
            <w:pPr>
              <w:pStyle w:val="TableText"/>
              <w:spacing w:before="0" w:after="0"/>
              <w:rPr>
                <w:del w:id="2307" w:author="Author"/>
              </w:rPr>
            </w:pPr>
            <w:del w:id="2308"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11ABE" w14:textId="4B4F3775" w:rsidR="00A17716" w:rsidRPr="00F458A0" w:rsidDel="00C5501A" w:rsidRDefault="00A17716" w:rsidP="00C5501A">
            <w:pPr>
              <w:pStyle w:val="TableText"/>
              <w:spacing w:before="0" w:after="0"/>
              <w:rPr>
                <w:del w:id="2309" w:author="Author"/>
              </w:rPr>
            </w:pPr>
            <w:del w:id="2310"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BBA11E" w14:textId="390F4E35" w:rsidR="00A17716" w:rsidRPr="00F458A0" w:rsidDel="00C5501A" w:rsidRDefault="00A17716" w:rsidP="00C5501A">
            <w:pPr>
              <w:pStyle w:val="TableText"/>
              <w:spacing w:before="0" w:after="0"/>
              <w:rPr>
                <w:del w:id="2311" w:author="Author"/>
              </w:rPr>
            </w:pPr>
            <w:del w:id="2312" w:author="Author">
              <w:r w:rsidRPr="00F458A0" w:rsidDel="00C5501A">
                <w:delText>R</w:delText>
              </w:r>
            </w:del>
          </w:p>
        </w:tc>
      </w:tr>
      <w:tr w:rsidR="00A17716" w:rsidRPr="00F458A0" w:rsidDel="00C5501A" w14:paraId="51E49F85" w14:textId="4FA28B28" w:rsidTr="00A17716">
        <w:trPr>
          <w:cantSplit/>
          <w:del w:id="23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48F9A0" w14:textId="69B7855C" w:rsidR="00A17716" w:rsidRPr="00F458A0" w:rsidDel="00C5501A" w:rsidRDefault="00A17716" w:rsidP="00C5501A">
            <w:pPr>
              <w:pStyle w:val="TableText"/>
              <w:spacing w:before="0" w:after="0"/>
              <w:rPr>
                <w:del w:id="2314" w:author="Author"/>
              </w:rPr>
            </w:pPr>
            <w:del w:id="2315"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D2B12" w14:textId="4083FB01" w:rsidR="00A17716" w:rsidRPr="00F458A0" w:rsidDel="00C5501A" w:rsidRDefault="00A17716" w:rsidP="00C5501A">
            <w:pPr>
              <w:pStyle w:val="TableText"/>
              <w:spacing w:before="0" w:after="0"/>
              <w:rPr>
                <w:del w:id="2316" w:author="Author"/>
              </w:rPr>
            </w:pPr>
            <w:del w:id="2317" w:author="Author">
              <w:r w:rsidRPr="00F458A0" w:rsidDel="00C5501A">
                <w:delText>Appointment Date/Time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A1102" w14:textId="22413460" w:rsidR="00A17716" w:rsidRPr="00F458A0" w:rsidDel="00C5501A" w:rsidRDefault="00A17716" w:rsidP="00C5501A">
            <w:pPr>
              <w:pStyle w:val="TableText"/>
              <w:spacing w:before="0" w:after="0"/>
              <w:rPr>
                <w:del w:id="2318" w:author="Author"/>
              </w:rPr>
            </w:pPr>
            <w:del w:id="2319"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B276F" w14:textId="3A8306A4" w:rsidR="00A17716" w:rsidRPr="00F458A0" w:rsidDel="00C5501A" w:rsidRDefault="00A17716" w:rsidP="00C5501A">
            <w:pPr>
              <w:pStyle w:val="TableText"/>
              <w:spacing w:before="0" w:after="0"/>
              <w:rPr>
                <w:del w:id="2320" w:author="Author"/>
              </w:rPr>
            </w:pPr>
            <w:del w:id="2321" w:author="Author">
              <w:r w:rsidRPr="00F458A0" w:rsidDel="00C5501A">
                <w:delText>R</w:delText>
              </w:r>
            </w:del>
          </w:p>
        </w:tc>
      </w:tr>
      <w:tr w:rsidR="00A17716" w:rsidRPr="00F458A0" w:rsidDel="00C5501A" w14:paraId="089AE66F" w14:textId="7016943C" w:rsidTr="00A17716">
        <w:trPr>
          <w:cantSplit/>
          <w:del w:id="23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C8951F" w14:textId="29C1659C" w:rsidR="00A17716" w:rsidRPr="00F458A0" w:rsidDel="00C5501A" w:rsidRDefault="00A17716" w:rsidP="00C5501A">
            <w:pPr>
              <w:pStyle w:val="TableText"/>
              <w:spacing w:before="0" w:after="0"/>
              <w:rPr>
                <w:del w:id="2323" w:author="Author"/>
              </w:rPr>
            </w:pPr>
            <w:del w:id="2324"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D9E02" w14:textId="7B63D09C" w:rsidR="00A17716" w:rsidRPr="00F458A0" w:rsidDel="00C5501A" w:rsidRDefault="00A17716" w:rsidP="00C5501A">
            <w:pPr>
              <w:pStyle w:val="TableText"/>
              <w:spacing w:before="0" w:after="0"/>
              <w:rPr>
                <w:del w:id="2325" w:author="Author"/>
              </w:rPr>
            </w:pPr>
            <w:del w:id="232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35ABE" w14:textId="3F46E0B1" w:rsidR="00A17716" w:rsidRPr="00F458A0" w:rsidDel="00C5501A" w:rsidRDefault="00A17716" w:rsidP="00C5501A">
            <w:pPr>
              <w:pStyle w:val="TableText"/>
              <w:spacing w:before="0" w:after="0"/>
              <w:rPr>
                <w:del w:id="2327" w:author="Author"/>
              </w:rPr>
            </w:pPr>
            <w:del w:id="232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CDE59" w14:textId="1D26AF0F" w:rsidR="00A17716" w:rsidRPr="00F458A0" w:rsidDel="00C5501A" w:rsidRDefault="00A17716" w:rsidP="00C5501A">
            <w:pPr>
              <w:pStyle w:val="TableText"/>
              <w:spacing w:before="0" w:after="0"/>
              <w:rPr>
                <w:del w:id="2329" w:author="Author"/>
              </w:rPr>
            </w:pPr>
            <w:del w:id="2330" w:author="Author">
              <w:r w:rsidRPr="00F458A0" w:rsidDel="00C5501A">
                <w:delText>R</w:delText>
              </w:r>
            </w:del>
          </w:p>
        </w:tc>
      </w:tr>
      <w:tr w:rsidR="00A17716" w:rsidRPr="00F458A0" w:rsidDel="00C5501A" w14:paraId="1CB3F9E5" w14:textId="683E38BF" w:rsidTr="00A17716">
        <w:trPr>
          <w:cantSplit/>
          <w:del w:id="23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6F70F" w14:textId="2D41AE12" w:rsidR="00A17716" w:rsidRPr="00F458A0" w:rsidDel="00C5501A" w:rsidRDefault="00A17716" w:rsidP="00C5501A">
            <w:pPr>
              <w:pStyle w:val="TableText"/>
              <w:spacing w:before="0" w:after="0"/>
              <w:rPr>
                <w:del w:id="2332" w:author="Author"/>
              </w:rPr>
            </w:pPr>
            <w:del w:id="2333"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C0BFE9" w14:textId="4BBFAE26" w:rsidR="00A17716" w:rsidRPr="00F458A0" w:rsidDel="00C5501A" w:rsidRDefault="00A17716" w:rsidP="00C5501A">
            <w:pPr>
              <w:pStyle w:val="TableText"/>
              <w:spacing w:before="0" w:after="0"/>
              <w:rPr>
                <w:del w:id="2334" w:author="Author"/>
              </w:rPr>
            </w:pPr>
            <w:del w:id="2335" w:author="Author">
              <w:r w:rsidRPr="00F458A0" w:rsidDel="00C5501A">
                <w:delText>Check_In_User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8F0FBB" w14:textId="1388B7D5" w:rsidR="00A17716" w:rsidRPr="00F458A0" w:rsidDel="00C5501A" w:rsidRDefault="00A17716" w:rsidP="00C5501A">
            <w:pPr>
              <w:pStyle w:val="TableText"/>
              <w:spacing w:before="0" w:after="0"/>
              <w:rPr>
                <w:del w:id="2336" w:author="Author"/>
              </w:rPr>
            </w:pPr>
            <w:del w:id="2337"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5B5AB8" w14:textId="7F01198D" w:rsidR="00A17716" w:rsidRPr="00F458A0" w:rsidDel="00C5501A" w:rsidRDefault="00A17716" w:rsidP="00C5501A">
            <w:pPr>
              <w:pStyle w:val="TableText"/>
              <w:spacing w:before="0" w:after="0"/>
              <w:rPr>
                <w:del w:id="2338" w:author="Author"/>
              </w:rPr>
            </w:pPr>
            <w:del w:id="2339" w:author="Author">
              <w:r w:rsidRPr="00F458A0" w:rsidDel="00C5501A">
                <w:delText>R</w:delText>
              </w:r>
            </w:del>
          </w:p>
        </w:tc>
      </w:tr>
      <w:tr w:rsidR="00A17716" w:rsidRPr="00F458A0" w:rsidDel="00C5501A" w14:paraId="24748DF5" w14:textId="0BA62CC2" w:rsidTr="00A17716">
        <w:trPr>
          <w:cantSplit/>
          <w:del w:id="23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8690BF" w14:textId="3613E169" w:rsidR="00A17716" w:rsidRPr="00F458A0" w:rsidDel="00C5501A" w:rsidRDefault="00A17716" w:rsidP="00C5501A">
            <w:pPr>
              <w:pStyle w:val="TableText"/>
              <w:spacing w:before="0" w:after="0"/>
              <w:rPr>
                <w:del w:id="2341" w:author="Author"/>
              </w:rPr>
            </w:pPr>
            <w:del w:id="2342"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BBEF6" w14:textId="33BB53CF" w:rsidR="00A17716" w:rsidRPr="00F458A0" w:rsidDel="00C5501A" w:rsidRDefault="00A17716" w:rsidP="00C5501A">
            <w:pPr>
              <w:pStyle w:val="TableText"/>
              <w:spacing w:before="0" w:after="0"/>
              <w:rPr>
                <w:del w:id="2343" w:author="Author"/>
              </w:rPr>
            </w:pPr>
            <w:del w:id="2344" w:author="Author">
              <w:r w:rsidRPr="00F458A0" w:rsidDel="00C5501A">
                <w:delText>Check_Out_User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89B976" w14:textId="348AFDCC" w:rsidR="00A17716" w:rsidRPr="00F458A0" w:rsidDel="00C5501A" w:rsidRDefault="00A17716" w:rsidP="00C5501A">
            <w:pPr>
              <w:pStyle w:val="TableText"/>
              <w:spacing w:before="0" w:after="0"/>
              <w:rPr>
                <w:del w:id="2345" w:author="Author"/>
              </w:rPr>
            </w:pPr>
            <w:del w:id="2346"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CB264" w14:textId="53374D88" w:rsidR="00A17716" w:rsidRPr="00F458A0" w:rsidDel="00C5501A" w:rsidRDefault="00A17716" w:rsidP="00C5501A">
            <w:pPr>
              <w:pStyle w:val="TableText"/>
              <w:spacing w:before="0" w:after="0"/>
              <w:rPr>
                <w:del w:id="2347" w:author="Author"/>
              </w:rPr>
            </w:pPr>
            <w:del w:id="2348" w:author="Author">
              <w:r w:rsidRPr="00F458A0" w:rsidDel="00C5501A">
                <w:delText>R</w:delText>
              </w:r>
            </w:del>
          </w:p>
        </w:tc>
      </w:tr>
    </w:tbl>
    <w:p w14:paraId="16DFF9C0" w14:textId="010FB37F" w:rsidR="00A17716" w:rsidRPr="00F458A0" w:rsidDel="00C5501A" w:rsidRDefault="00A17716" w:rsidP="00C5501A">
      <w:pPr>
        <w:pStyle w:val="StepIntro"/>
        <w:spacing w:before="0"/>
        <w:rPr>
          <w:del w:id="2349" w:author="Author"/>
        </w:rPr>
      </w:pPr>
      <w:del w:id="2350" w:author="Author">
        <w:r w:rsidRPr="00F458A0" w:rsidDel="00C5501A">
          <w:br/>
          <w:delText>Entries Entered By Report</w:delText>
        </w:r>
      </w:del>
    </w:p>
    <w:p w14:paraId="297D0AB3" w14:textId="0B55956E" w:rsidR="00A17716" w:rsidRPr="00A236D6" w:rsidDel="00C5501A" w:rsidRDefault="00A17716" w:rsidP="00C5501A">
      <w:pPr>
        <w:pStyle w:val="Caption"/>
        <w:spacing w:before="0" w:after="0"/>
        <w:rPr>
          <w:del w:id="2351" w:author="Author"/>
          <w:rFonts w:ascii="Arial" w:hAnsi="Arial" w:cs="Arial"/>
        </w:rPr>
      </w:pPr>
      <w:del w:id="235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33</w:delText>
        </w:r>
        <w:r w:rsidRPr="00A236D6" w:rsidDel="00C5501A">
          <w:rPr>
            <w:rFonts w:ascii="Arial" w:hAnsi="Arial" w:cs="Arial"/>
            <w:noProof/>
          </w:rPr>
          <w:fldChar w:fldCharType="end"/>
        </w:r>
        <w:r w:rsidRPr="00A236D6" w:rsidDel="00C5501A">
          <w:rPr>
            <w:rFonts w:ascii="Arial" w:hAnsi="Arial" w:cs="Arial"/>
          </w:rPr>
          <w:delText>: Entries Entered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222E6926" w14:textId="69DC7093" w:rsidTr="00A17716">
        <w:trPr>
          <w:cantSplit/>
          <w:tblHeader/>
          <w:del w:id="235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D104799" w14:textId="6D5260C5" w:rsidR="00A17716" w:rsidRPr="00F458A0" w:rsidDel="00C5501A" w:rsidRDefault="00A17716" w:rsidP="00C5501A">
            <w:pPr>
              <w:pStyle w:val="TableHeading"/>
              <w:spacing w:before="0" w:after="0"/>
              <w:rPr>
                <w:del w:id="2354" w:author="Author"/>
              </w:rPr>
            </w:pPr>
            <w:del w:id="2355"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49798DE" w14:textId="0C574E2B" w:rsidR="00A17716" w:rsidRPr="00F458A0" w:rsidDel="00C5501A" w:rsidRDefault="00A17716" w:rsidP="00C5501A">
            <w:pPr>
              <w:pStyle w:val="TableHeading"/>
              <w:spacing w:before="0" w:after="0"/>
              <w:rPr>
                <w:del w:id="2356" w:author="Author"/>
              </w:rPr>
            </w:pPr>
            <w:del w:id="235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D03FC9" w14:textId="0C5E90FB" w:rsidR="00A17716" w:rsidRPr="00F458A0" w:rsidDel="00C5501A" w:rsidRDefault="00A17716" w:rsidP="00C5501A">
            <w:pPr>
              <w:pStyle w:val="TableHeading"/>
              <w:spacing w:before="0" w:after="0"/>
              <w:rPr>
                <w:del w:id="2358" w:author="Author"/>
              </w:rPr>
            </w:pPr>
            <w:del w:id="235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D244" w14:textId="22EC99FE" w:rsidR="00A17716" w:rsidRPr="00F458A0" w:rsidDel="00C5501A" w:rsidRDefault="00A17716" w:rsidP="00C5501A">
            <w:pPr>
              <w:pStyle w:val="TableHeading"/>
              <w:spacing w:before="0" w:after="0"/>
              <w:rPr>
                <w:del w:id="2360" w:author="Author"/>
              </w:rPr>
            </w:pPr>
            <w:del w:id="2361" w:author="Author">
              <w:r w:rsidRPr="00F458A0" w:rsidDel="00C5501A">
                <w:delText>Read/Write</w:delText>
              </w:r>
            </w:del>
          </w:p>
        </w:tc>
      </w:tr>
      <w:tr w:rsidR="00A17716" w:rsidRPr="00F458A0" w:rsidDel="00C5501A" w14:paraId="1CEBDBB3" w14:textId="310E3B01" w:rsidTr="00A17716">
        <w:trPr>
          <w:cantSplit/>
          <w:del w:id="23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84A6C0" w14:textId="48D7A64C" w:rsidR="00A17716" w:rsidRPr="00F458A0" w:rsidDel="00C5501A" w:rsidRDefault="00A17716" w:rsidP="00C5501A">
            <w:pPr>
              <w:pStyle w:val="TableText"/>
              <w:spacing w:before="0" w:after="0"/>
              <w:rPr>
                <w:del w:id="2363" w:author="Author"/>
              </w:rPr>
            </w:pPr>
            <w:del w:id="236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FE0CB0" w14:textId="141384DC" w:rsidR="00A17716" w:rsidRPr="00F458A0" w:rsidDel="00C5501A" w:rsidRDefault="00A17716" w:rsidP="00C5501A">
            <w:pPr>
              <w:pStyle w:val="TableText"/>
              <w:spacing w:before="0" w:after="0"/>
              <w:rPr>
                <w:del w:id="2365" w:author="Author"/>
              </w:rPr>
            </w:pPr>
            <w:del w:id="236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975DB" w14:textId="4BDC97D4" w:rsidR="00A17716" w:rsidRPr="00F458A0" w:rsidDel="00C5501A" w:rsidRDefault="00A17716" w:rsidP="00C5501A">
            <w:pPr>
              <w:pStyle w:val="TableText"/>
              <w:spacing w:before="0" w:after="0"/>
              <w:rPr>
                <w:del w:id="2367" w:author="Author"/>
              </w:rPr>
            </w:pPr>
            <w:del w:id="236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B3C0F" w14:textId="68B98AC9" w:rsidR="00A17716" w:rsidRPr="00F458A0" w:rsidDel="00C5501A" w:rsidRDefault="00A17716" w:rsidP="00C5501A">
            <w:pPr>
              <w:pStyle w:val="TableText"/>
              <w:spacing w:before="0" w:after="0"/>
              <w:rPr>
                <w:del w:id="2369" w:author="Author"/>
              </w:rPr>
            </w:pPr>
            <w:del w:id="2370" w:author="Author">
              <w:r w:rsidRPr="00F458A0" w:rsidDel="00C5501A">
                <w:delText>R</w:delText>
              </w:r>
            </w:del>
          </w:p>
        </w:tc>
      </w:tr>
      <w:tr w:rsidR="00A17716" w:rsidRPr="00F458A0" w:rsidDel="00C5501A" w14:paraId="4F4C1E90" w14:textId="140A818B" w:rsidTr="00A17716">
        <w:trPr>
          <w:cantSplit/>
          <w:del w:id="23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82A1C" w14:textId="09FA641E" w:rsidR="00A17716" w:rsidRPr="00F458A0" w:rsidDel="00C5501A" w:rsidRDefault="00A17716" w:rsidP="00C5501A">
            <w:pPr>
              <w:pStyle w:val="TableText"/>
              <w:spacing w:before="0" w:after="0"/>
              <w:rPr>
                <w:del w:id="2372" w:author="Author"/>
              </w:rPr>
            </w:pPr>
            <w:del w:id="237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443F9" w14:textId="65DF82B3" w:rsidR="00A17716" w:rsidRPr="00F458A0" w:rsidDel="00C5501A" w:rsidRDefault="00A17716" w:rsidP="00C5501A">
            <w:pPr>
              <w:pStyle w:val="TableText"/>
              <w:spacing w:before="0" w:after="0"/>
              <w:rPr>
                <w:del w:id="2374" w:author="Author"/>
              </w:rPr>
            </w:pPr>
            <w:del w:id="2375"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06C16" w14:textId="4AA608E2" w:rsidR="00A17716" w:rsidRPr="00F458A0" w:rsidDel="00C5501A" w:rsidRDefault="00A17716" w:rsidP="00C5501A">
            <w:pPr>
              <w:pStyle w:val="TableText"/>
              <w:spacing w:before="0" w:after="0"/>
              <w:rPr>
                <w:del w:id="2376" w:author="Author"/>
              </w:rPr>
            </w:pPr>
            <w:del w:id="237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F96E2" w14:textId="5EAFA99B" w:rsidR="00A17716" w:rsidRPr="00F458A0" w:rsidDel="00C5501A" w:rsidRDefault="00A17716" w:rsidP="00C5501A">
            <w:pPr>
              <w:pStyle w:val="TableText"/>
              <w:spacing w:before="0" w:after="0"/>
              <w:rPr>
                <w:del w:id="2378" w:author="Author"/>
              </w:rPr>
            </w:pPr>
            <w:del w:id="2379" w:author="Author">
              <w:r w:rsidRPr="00F458A0" w:rsidDel="00C5501A">
                <w:delText>R</w:delText>
              </w:r>
            </w:del>
          </w:p>
        </w:tc>
      </w:tr>
      <w:tr w:rsidR="00A17716" w:rsidRPr="00F458A0" w:rsidDel="00C5501A" w14:paraId="5CB3564F" w14:textId="34DDB499" w:rsidTr="00A17716">
        <w:trPr>
          <w:cantSplit/>
          <w:del w:id="23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D5893" w14:textId="721869FD" w:rsidR="00A17716" w:rsidRPr="00F458A0" w:rsidDel="00C5501A" w:rsidRDefault="00A17716" w:rsidP="00C5501A">
            <w:pPr>
              <w:pStyle w:val="TableText"/>
              <w:spacing w:before="0" w:after="0"/>
              <w:rPr>
                <w:del w:id="2381" w:author="Author"/>
              </w:rPr>
            </w:pPr>
            <w:del w:id="2382"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BC635" w14:textId="2DA70D77" w:rsidR="00A17716" w:rsidRPr="00F458A0" w:rsidDel="00C5501A" w:rsidRDefault="00A17716" w:rsidP="00C5501A">
            <w:pPr>
              <w:pStyle w:val="TableText"/>
              <w:spacing w:before="0" w:after="0"/>
              <w:rPr>
                <w:del w:id="2383" w:author="Author"/>
              </w:rPr>
            </w:pPr>
            <w:del w:id="2384"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FD20C" w14:textId="7CBC6020" w:rsidR="00A17716" w:rsidRPr="00F458A0" w:rsidDel="00C5501A" w:rsidRDefault="00A17716" w:rsidP="00C5501A">
            <w:pPr>
              <w:pStyle w:val="TableText"/>
              <w:spacing w:before="0" w:after="0"/>
              <w:rPr>
                <w:del w:id="2385" w:author="Author"/>
              </w:rPr>
            </w:pPr>
            <w:del w:id="2386"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D9D453" w14:textId="61C099EB" w:rsidR="00A17716" w:rsidRPr="00F458A0" w:rsidDel="00C5501A" w:rsidRDefault="00A17716" w:rsidP="00C5501A">
            <w:pPr>
              <w:pStyle w:val="TableText"/>
              <w:spacing w:before="0" w:after="0"/>
              <w:rPr>
                <w:del w:id="2387" w:author="Author"/>
              </w:rPr>
            </w:pPr>
            <w:del w:id="2388" w:author="Author">
              <w:r w:rsidRPr="00F458A0" w:rsidDel="00C5501A">
                <w:delText>R</w:delText>
              </w:r>
            </w:del>
          </w:p>
        </w:tc>
      </w:tr>
      <w:tr w:rsidR="00A17716" w:rsidRPr="00F458A0" w:rsidDel="00C5501A" w14:paraId="419F93A4" w14:textId="1E22412D" w:rsidTr="00A17716">
        <w:trPr>
          <w:cantSplit/>
          <w:del w:id="23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02EC97" w14:textId="38661E76" w:rsidR="00A17716" w:rsidRPr="00F458A0" w:rsidDel="00C5501A" w:rsidRDefault="00A17716" w:rsidP="00C5501A">
            <w:pPr>
              <w:pStyle w:val="TableText"/>
              <w:spacing w:before="0" w:after="0"/>
              <w:rPr>
                <w:del w:id="2390" w:author="Author"/>
              </w:rPr>
            </w:pPr>
            <w:del w:id="239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3B392A" w14:textId="40AB5648" w:rsidR="00A17716" w:rsidRPr="00F458A0" w:rsidDel="00C5501A" w:rsidRDefault="00A17716" w:rsidP="00C5501A">
            <w:pPr>
              <w:pStyle w:val="TableText"/>
              <w:spacing w:before="0" w:after="0"/>
              <w:rPr>
                <w:del w:id="2392" w:author="Author"/>
              </w:rPr>
            </w:pPr>
            <w:del w:id="2393"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CF811" w14:textId="618A41A1" w:rsidR="00A17716" w:rsidRPr="00F458A0" w:rsidDel="00C5501A" w:rsidRDefault="00A17716" w:rsidP="00C5501A">
            <w:pPr>
              <w:pStyle w:val="TableText"/>
              <w:spacing w:before="0" w:after="0"/>
              <w:rPr>
                <w:del w:id="2394" w:author="Author"/>
              </w:rPr>
            </w:pPr>
            <w:del w:id="239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58F19" w14:textId="1004AB09" w:rsidR="00A17716" w:rsidRPr="00F458A0" w:rsidDel="00C5501A" w:rsidRDefault="00A17716" w:rsidP="00C5501A">
            <w:pPr>
              <w:pStyle w:val="TableText"/>
              <w:spacing w:before="0" w:after="0"/>
              <w:rPr>
                <w:del w:id="2396" w:author="Author"/>
              </w:rPr>
            </w:pPr>
            <w:del w:id="2397" w:author="Author">
              <w:r w:rsidRPr="00F458A0" w:rsidDel="00C5501A">
                <w:delText>R</w:delText>
              </w:r>
            </w:del>
          </w:p>
        </w:tc>
      </w:tr>
      <w:tr w:rsidR="00A17716" w:rsidRPr="00F458A0" w:rsidDel="00C5501A" w14:paraId="705EBA00" w14:textId="782F7811" w:rsidTr="00A17716">
        <w:trPr>
          <w:cantSplit/>
          <w:del w:id="23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FC116" w14:textId="232B2B13" w:rsidR="00A17716" w:rsidRPr="00F458A0" w:rsidDel="00C5501A" w:rsidRDefault="00A17716" w:rsidP="00C5501A">
            <w:pPr>
              <w:pStyle w:val="TableText"/>
              <w:spacing w:before="0" w:after="0"/>
              <w:rPr>
                <w:del w:id="2399" w:author="Author"/>
              </w:rPr>
            </w:pPr>
            <w:del w:id="240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F3FEA" w14:textId="4A203591" w:rsidR="00A17716" w:rsidRPr="00F458A0" w:rsidDel="00C5501A" w:rsidRDefault="00A17716" w:rsidP="00C5501A">
            <w:pPr>
              <w:pStyle w:val="TableText"/>
              <w:spacing w:before="0" w:after="0"/>
              <w:rPr>
                <w:del w:id="2401" w:author="Author"/>
              </w:rPr>
            </w:pPr>
            <w:del w:id="2402"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D39C17" w14:textId="50B3E852" w:rsidR="00A17716" w:rsidRPr="00F458A0" w:rsidDel="00C5501A" w:rsidRDefault="00A17716" w:rsidP="00C5501A">
            <w:pPr>
              <w:pStyle w:val="TableText"/>
              <w:spacing w:before="0" w:after="0"/>
              <w:rPr>
                <w:del w:id="2403" w:author="Author"/>
              </w:rPr>
            </w:pPr>
            <w:del w:id="240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82561" w14:textId="20E47A2B" w:rsidR="00A17716" w:rsidRPr="00F458A0" w:rsidDel="00C5501A" w:rsidRDefault="00A17716" w:rsidP="00C5501A">
            <w:pPr>
              <w:pStyle w:val="TableText"/>
              <w:spacing w:before="0" w:after="0"/>
              <w:rPr>
                <w:del w:id="2405" w:author="Author"/>
              </w:rPr>
            </w:pPr>
            <w:del w:id="2406" w:author="Author">
              <w:r w:rsidRPr="00F458A0" w:rsidDel="00C5501A">
                <w:delText>R</w:delText>
              </w:r>
            </w:del>
          </w:p>
        </w:tc>
      </w:tr>
      <w:tr w:rsidR="00A17716" w:rsidRPr="00F458A0" w:rsidDel="00C5501A" w14:paraId="4C591260" w14:textId="793F4922" w:rsidTr="00A17716">
        <w:trPr>
          <w:cantSplit/>
          <w:del w:id="24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281F1" w14:textId="501E2A12" w:rsidR="00A17716" w:rsidRPr="00F458A0" w:rsidDel="00C5501A" w:rsidRDefault="00A17716" w:rsidP="00C5501A">
            <w:pPr>
              <w:pStyle w:val="TableText"/>
              <w:spacing w:before="0" w:after="0"/>
              <w:rPr>
                <w:del w:id="2408" w:author="Author"/>
              </w:rPr>
            </w:pPr>
            <w:del w:id="240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FE2C7" w14:textId="3040E528" w:rsidR="00A17716" w:rsidRPr="00F458A0" w:rsidDel="00C5501A" w:rsidRDefault="00A17716" w:rsidP="00C5501A">
            <w:pPr>
              <w:pStyle w:val="TableText"/>
              <w:spacing w:before="0" w:after="0"/>
              <w:rPr>
                <w:del w:id="2410" w:author="Author"/>
              </w:rPr>
            </w:pPr>
            <w:del w:id="2411"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7BB93E" w14:textId="44A40998" w:rsidR="00A17716" w:rsidRPr="00F458A0" w:rsidDel="00C5501A" w:rsidRDefault="00A17716" w:rsidP="00C5501A">
            <w:pPr>
              <w:pStyle w:val="TableText"/>
              <w:spacing w:before="0" w:after="0"/>
              <w:rPr>
                <w:del w:id="2412" w:author="Author"/>
              </w:rPr>
            </w:pPr>
            <w:del w:id="241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7E6E44" w14:textId="6410F2CB" w:rsidR="00A17716" w:rsidRPr="00F458A0" w:rsidDel="00C5501A" w:rsidRDefault="00A17716" w:rsidP="00C5501A">
            <w:pPr>
              <w:pStyle w:val="TableText"/>
              <w:spacing w:before="0" w:after="0"/>
              <w:rPr>
                <w:del w:id="2414" w:author="Author"/>
              </w:rPr>
            </w:pPr>
            <w:del w:id="2415" w:author="Author">
              <w:r w:rsidRPr="00F458A0" w:rsidDel="00C5501A">
                <w:delText>R</w:delText>
              </w:r>
            </w:del>
          </w:p>
        </w:tc>
      </w:tr>
      <w:tr w:rsidR="00A17716" w:rsidRPr="00F458A0" w:rsidDel="00C5501A" w14:paraId="60B3BD6B" w14:textId="6544A5A2" w:rsidTr="00A17716">
        <w:trPr>
          <w:cantSplit/>
          <w:del w:id="24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2C764" w14:textId="0BE59311" w:rsidR="00A17716" w:rsidRPr="00F458A0" w:rsidDel="00C5501A" w:rsidRDefault="00A17716" w:rsidP="00C5501A">
            <w:pPr>
              <w:pStyle w:val="TableText"/>
              <w:spacing w:before="0" w:after="0"/>
              <w:rPr>
                <w:del w:id="2417" w:author="Author"/>
              </w:rPr>
            </w:pPr>
            <w:del w:id="241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80AFE" w14:textId="0147B471" w:rsidR="00A17716" w:rsidRPr="00F458A0" w:rsidDel="00C5501A" w:rsidRDefault="00A17716" w:rsidP="00C5501A">
            <w:pPr>
              <w:pStyle w:val="TableText"/>
              <w:spacing w:before="0" w:after="0"/>
              <w:rPr>
                <w:del w:id="2419" w:author="Author"/>
              </w:rPr>
            </w:pPr>
            <w:del w:id="2420"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DA6692" w14:textId="36E20E8B" w:rsidR="00A17716" w:rsidRPr="00F458A0" w:rsidDel="00C5501A" w:rsidRDefault="00A17716" w:rsidP="00C5501A">
            <w:pPr>
              <w:pStyle w:val="TableText"/>
              <w:spacing w:before="0" w:after="0"/>
              <w:rPr>
                <w:del w:id="242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9DE700" w14:textId="1954CCE1" w:rsidR="00A17716" w:rsidRPr="00F458A0" w:rsidDel="00C5501A" w:rsidRDefault="00A17716" w:rsidP="00C5501A">
            <w:pPr>
              <w:pStyle w:val="TableText"/>
              <w:spacing w:before="0" w:after="0"/>
              <w:rPr>
                <w:del w:id="2422" w:author="Author"/>
              </w:rPr>
            </w:pPr>
            <w:del w:id="2423" w:author="Author">
              <w:r w:rsidRPr="00F458A0" w:rsidDel="00C5501A">
                <w:delText>R</w:delText>
              </w:r>
            </w:del>
          </w:p>
        </w:tc>
      </w:tr>
      <w:tr w:rsidR="00A17716" w:rsidRPr="00F458A0" w:rsidDel="00C5501A" w14:paraId="49ED344F" w14:textId="21A9A2F1" w:rsidTr="00A17716">
        <w:trPr>
          <w:cantSplit/>
          <w:del w:id="24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6AA94" w14:textId="15932626" w:rsidR="00A17716" w:rsidRPr="00F458A0" w:rsidDel="00C5501A" w:rsidRDefault="00A17716" w:rsidP="00C5501A">
            <w:pPr>
              <w:pStyle w:val="TableText"/>
              <w:spacing w:before="0" w:after="0"/>
              <w:rPr>
                <w:del w:id="2425" w:author="Author"/>
              </w:rPr>
            </w:pPr>
            <w:del w:id="242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7AE181" w14:textId="492B41AB" w:rsidR="00A17716" w:rsidRPr="00F458A0" w:rsidDel="00C5501A" w:rsidRDefault="00A17716" w:rsidP="00C5501A">
            <w:pPr>
              <w:pStyle w:val="TableText"/>
              <w:spacing w:before="0" w:after="0"/>
              <w:rPr>
                <w:del w:id="2427" w:author="Author"/>
              </w:rPr>
            </w:pPr>
            <w:del w:id="2428"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A07BA" w14:textId="1B830A00" w:rsidR="00A17716" w:rsidRPr="00F458A0" w:rsidDel="00C5501A" w:rsidRDefault="00A17716" w:rsidP="00C5501A">
            <w:pPr>
              <w:pStyle w:val="TableText"/>
              <w:spacing w:before="0" w:after="0"/>
              <w:rPr>
                <w:del w:id="242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739B3" w14:textId="0D23636A" w:rsidR="00A17716" w:rsidRPr="00F458A0" w:rsidDel="00C5501A" w:rsidRDefault="00A17716" w:rsidP="00C5501A">
            <w:pPr>
              <w:pStyle w:val="TableText"/>
              <w:spacing w:before="0" w:after="0"/>
              <w:rPr>
                <w:del w:id="2430" w:author="Author"/>
              </w:rPr>
            </w:pPr>
            <w:del w:id="2431" w:author="Author">
              <w:r w:rsidRPr="00F458A0" w:rsidDel="00C5501A">
                <w:delText>R</w:delText>
              </w:r>
            </w:del>
          </w:p>
        </w:tc>
      </w:tr>
      <w:tr w:rsidR="00A17716" w:rsidRPr="00F458A0" w:rsidDel="00C5501A" w14:paraId="1203B07D" w14:textId="372F1DE4" w:rsidTr="00A17716">
        <w:trPr>
          <w:cantSplit/>
          <w:del w:id="24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FCA1F4" w14:textId="03DCAB55" w:rsidR="00A17716" w:rsidRPr="00F458A0" w:rsidDel="00C5501A" w:rsidRDefault="00A17716" w:rsidP="00C5501A">
            <w:pPr>
              <w:pStyle w:val="TableText"/>
              <w:spacing w:before="0" w:after="0"/>
              <w:rPr>
                <w:del w:id="2433" w:author="Author"/>
              </w:rPr>
            </w:pPr>
            <w:del w:id="243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DCCA9" w14:textId="43A57CB3" w:rsidR="00A17716" w:rsidRPr="00F458A0" w:rsidDel="00C5501A" w:rsidRDefault="00A17716" w:rsidP="00C5501A">
            <w:pPr>
              <w:pStyle w:val="TableText"/>
              <w:spacing w:before="0" w:after="0"/>
              <w:rPr>
                <w:del w:id="2435" w:author="Author"/>
              </w:rPr>
            </w:pPr>
            <w:del w:id="2436"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119A7" w14:textId="3EADA7EF" w:rsidR="00A17716" w:rsidRPr="00F458A0" w:rsidDel="00C5501A" w:rsidRDefault="00A17716" w:rsidP="00C5501A">
            <w:pPr>
              <w:pStyle w:val="TableText"/>
              <w:spacing w:before="0" w:after="0"/>
              <w:rPr>
                <w:del w:id="2437" w:author="Author"/>
              </w:rPr>
            </w:pPr>
            <w:del w:id="2438"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20697" w14:textId="27104B8D" w:rsidR="00A17716" w:rsidRPr="00F458A0" w:rsidDel="00C5501A" w:rsidRDefault="00A17716" w:rsidP="00C5501A">
            <w:pPr>
              <w:pStyle w:val="TableText"/>
              <w:spacing w:before="0" w:after="0"/>
              <w:rPr>
                <w:del w:id="2439" w:author="Author"/>
              </w:rPr>
            </w:pPr>
            <w:del w:id="2440" w:author="Author">
              <w:r w:rsidRPr="00F458A0" w:rsidDel="00C5501A">
                <w:delText>R</w:delText>
              </w:r>
            </w:del>
          </w:p>
        </w:tc>
      </w:tr>
      <w:tr w:rsidR="00A17716" w:rsidRPr="00F458A0" w:rsidDel="00C5501A" w14:paraId="7F29080F" w14:textId="536630FF" w:rsidTr="00A17716">
        <w:trPr>
          <w:cantSplit/>
          <w:del w:id="24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678E3" w14:textId="259A7A1D" w:rsidR="00A17716" w:rsidRPr="00F458A0" w:rsidDel="00C5501A" w:rsidRDefault="00A17716" w:rsidP="00C5501A">
            <w:pPr>
              <w:pStyle w:val="TableText"/>
              <w:spacing w:before="0" w:after="0"/>
              <w:rPr>
                <w:del w:id="2442" w:author="Author"/>
              </w:rPr>
            </w:pPr>
            <w:del w:id="244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A86F43" w14:textId="324B6C8C" w:rsidR="00A17716" w:rsidRPr="00F458A0" w:rsidDel="00C5501A" w:rsidRDefault="00A17716" w:rsidP="00C5501A">
            <w:pPr>
              <w:pStyle w:val="TableText"/>
              <w:spacing w:before="0" w:after="0"/>
              <w:rPr>
                <w:del w:id="2444" w:author="Author"/>
              </w:rPr>
            </w:pPr>
            <w:del w:id="2445"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12C2A" w14:textId="129011AD" w:rsidR="00A17716" w:rsidRPr="00F458A0" w:rsidDel="00C5501A" w:rsidRDefault="00A17716" w:rsidP="00C5501A">
            <w:pPr>
              <w:pStyle w:val="TableText"/>
              <w:spacing w:before="0" w:after="0"/>
              <w:rPr>
                <w:del w:id="244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82465" w14:textId="3C02D305" w:rsidR="00A17716" w:rsidRPr="00F458A0" w:rsidDel="00C5501A" w:rsidRDefault="00A17716" w:rsidP="00C5501A">
            <w:pPr>
              <w:pStyle w:val="TableText"/>
              <w:spacing w:before="0" w:after="0"/>
              <w:rPr>
                <w:del w:id="2447" w:author="Author"/>
              </w:rPr>
            </w:pPr>
            <w:del w:id="2448" w:author="Author">
              <w:r w:rsidRPr="00F458A0" w:rsidDel="00C5501A">
                <w:delText>R</w:delText>
              </w:r>
            </w:del>
          </w:p>
        </w:tc>
      </w:tr>
      <w:tr w:rsidR="00A17716" w:rsidRPr="00F458A0" w:rsidDel="00C5501A" w14:paraId="111CEAC4" w14:textId="29349117" w:rsidTr="00A17716">
        <w:trPr>
          <w:cantSplit/>
          <w:del w:id="24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731B1" w14:textId="127279BC" w:rsidR="00A17716" w:rsidRPr="00F458A0" w:rsidDel="00C5501A" w:rsidRDefault="00A17716" w:rsidP="00C5501A">
            <w:pPr>
              <w:pStyle w:val="TableText"/>
              <w:spacing w:before="0" w:after="0"/>
              <w:rPr>
                <w:del w:id="2450" w:author="Author"/>
              </w:rPr>
            </w:pPr>
            <w:del w:id="245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A3216" w14:textId="4CB4E5A2" w:rsidR="00A17716" w:rsidRPr="00F458A0" w:rsidDel="00C5501A" w:rsidRDefault="00A17716" w:rsidP="00C5501A">
            <w:pPr>
              <w:pStyle w:val="TableText"/>
              <w:spacing w:before="0" w:after="0"/>
              <w:rPr>
                <w:del w:id="2452" w:author="Author"/>
              </w:rPr>
            </w:pPr>
            <w:del w:id="2453"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04736" w14:textId="52DA4481" w:rsidR="00A17716" w:rsidRPr="00F458A0" w:rsidDel="00C5501A" w:rsidRDefault="00A17716" w:rsidP="00C5501A">
            <w:pPr>
              <w:pStyle w:val="TableText"/>
              <w:spacing w:before="0" w:after="0"/>
              <w:rPr>
                <w:del w:id="2454" w:author="Author"/>
              </w:rPr>
            </w:pPr>
            <w:del w:id="2455"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8DEED" w14:textId="1A82DBBD" w:rsidR="00A17716" w:rsidRPr="00F458A0" w:rsidDel="00C5501A" w:rsidRDefault="00A17716" w:rsidP="00C5501A">
            <w:pPr>
              <w:pStyle w:val="TableText"/>
              <w:spacing w:before="0" w:after="0"/>
              <w:rPr>
                <w:del w:id="2456" w:author="Author"/>
              </w:rPr>
            </w:pPr>
            <w:del w:id="2457" w:author="Author">
              <w:r w:rsidRPr="00F458A0" w:rsidDel="00C5501A">
                <w:delText>R</w:delText>
              </w:r>
            </w:del>
          </w:p>
        </w:tc>
      </w:tr>
      <w:tr w:rsidR="00A17716" w:rsidRPr="00F458A0" w:rsidDel="00C5501A" w14:paraId="1B0509A2" w14:textId="4C77BC6E" w:rsidTr="00A17716">
        <w:trPr>
          <w:cantSplit/>
          <w:del w:id="24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70B51" w14:textId="16779256" w:rsidR="00A17716" w:rsidRPr="00F458A0" w:rsidDel="00C5501A" w:rsidRDefault="00A17716" w:rsidP="00C5501A">
            <w:pPr>
              <w:spacing w:before="0" w:after="0"/>
              <w:rPr>
                <w:del w:id="2459" w:author="Author"/>
                <w:sz w:val="22"/>
                <w:szCs w:val="22"/>
              </w:rPr>
            </w:pPr>
            <w:del w:id="2460" w:author="Author">
              <w:r w:rsidRPr="00F458A0" w:rsidDel="00C5501A">
                <w:rPr>
                  <w:sz w:val="22"/>
                  <w:szCs w:val="22"/>
                </w:rPr>
                <w:delText>Entries Enter</w:delText>
              </w:r>
              <w:r w:rsidRPr="00F458A0" w:rsidDel="00C5501A">
                <w:rPr>
                  <w:rStyle w:val="TableTextChar"/>
                </w:rPr>
                <w:delText>e</w:delText>
              </w:r>
              <w:r w:rsidRPr="00F458A0" w:rsidDel="00C5501A">
                <w:rPr>
                  <w:sz w:val="22"/>
                  <w:szCs w:val="22"/>
                </w:rPr>
                <w:delText>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9D90D" w14:textId="0435B75A" w:rsidR="00A17716" w:rsidRPr="00F458A0" w:rsidDel="00C5501A" w:rsidRDefault="00A17716" w:rsidP="00C5501A">
            <w:pPr>
              <w:spacing w:before="0" w:after="0"/>
              <w:rPr>
                <w:del w:id="2461" w:author="Author"/>
                <w:sz w:val="22"/>
                <w:szCs w:val="22"/>
              </w:rPr>
            </w:pPr>
            <w:del w:id="2462" w:author="Author">
              <w:r w:rsidRPr="00F458A0" w:rsidDel="00C5501A">
                <w:rPr>
                  <w:sz w:val="22"/>
                  <w:szCs w:val="22"/>
                </w:rPr>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88B2A" w14:textId="1BC79D76" w:rsidR="00A17716" w:rsidRPr="00F458A0" w:rsidDel="00C5501A" w:rsidRDefault="00A17716" w:rsidP="00C5501A">
            <w:pPr>
              <w:pStyle w:val="TableText"/>
              <w:spacing w:before="0" w:after="0"/>
              <w:rPr>
                <w:del w:id="246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7F69A8" w14:textId="53F08052" w:rsidR="00A17716" w:rsidRPr="00F458A0" w:rsidDel="00C5501A" w:rsidRDefault="00A17716" w:rsidP="00C5501A">
            <w:pPr>
              <w:spacing w:before="0" w:after="0"/>
              <w:rPr>
                <w:del w:id="2464" w:author="Author"/>
                <w:sz w:val="22"/>
                <w:szCs w:val="22"/>
              </w:rPr>
            </w:pPr>
            <w:del w:id="2465" w:author="Author">
              <w:r w:rsidRPr="00F458A0" w:rsidDel="00C5501A">
                <w:rPr>
                  <w:sz w:val="22"/>
                  <w:szCs w:val="22"/>
                </w:rPr>
                <w:delText>R</w:delText>
              </w:r>
            </w:del>
          </w:p>
        </w:tc>
      </w:tr>
    </w:tbl>
    <w:p w14:paraId="4057A082" w14:textId="36218CB4" w:rsidR="00A17716" w:rsidRPr="00A236D6" w:rsidDel="00C5501A" w:rsidRDefault="00A17716" w:rsidP="00C5501A">
      <w:pPr>
        <w:pStyle w:val="Caption"/>
        <w:spacing w:before="0" w:after="0"/>
        <w:rPr>
          <w:del w:id="2466" w:author="Author"/>
          <w:rFonts w:ascii="Arial" w:hAnsi="Arial" w:cs="Arial"/>
        </w:rPr>
      </w:pPr>
      <w:del w:id="246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34</w:delText>
        </w:r>
        <w:r w:rsidRPr="00A236D6" w:rsidDel="00C5501A">
          <w:rPr>
            <w:rFonts w:ascii="Arial" w:hAnsi="Arial" w:cs="Arial"/>
            <w:noProof/>
          </w:rPr>
          <w:fldChar w:fldCharType="end"/>
        </w:r>
        <w:r w:rsidRPr="00A236D6" w:rsidDel="00C5501A">
          <w:rPr>
            <w:rFonts w:ascii="Arial" w:hAnsi="Arial" w:cs="Arial"/>
          </w:rPr>
          <w:delText>: Entries Accepted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69CD2570" w14:textId="48EFF53D" w:rsidTr="00A17716">
        <w:trPr>
          <w:cantSplit/>
          <w:tblHeader/>
          <w:del w:id="246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CB5783F" w14:textId="401F9B00" w:rsidR="00A17716" w:rsidRPr="00F458A0" w:rsidDel="00C5501A" w:rsidRDefault="00A17716" w:rsidP="00C5501A">
            <w:pPr>
              <w:pStyle w:val="TableHeading"/>
              <w:spacing w:before="0" w:after="0"/>
              <w:rPr>
                <w:del w:id="2469" w:author="Author"/>
              </w:rPr>
            </w:pPr>
            <w:del w:id="2470"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8D30950" w14:textId="178A1F07" w:rsidR="00A17716" w:rsidRPr="00F458A0" w:rsidDel="00C5501A" w:rsidRDefault="00A17716" w:rsidP="00C5501A">
            <w:pPr>
              <w:pStyle w:val="TableHeading"/>
              <w:spacing w:before="0" w:after="0"/>
              <w:rPr>
                <w:del w:id="2471" w:author="Author"/>
              </w:rPr>
            </w:pPr>
            <w:del w:id="247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1928CA" w14:textId="28D502B9" w:rsidR="00A17716" w:rsidRPr="00F458A0" w:rsidDel="00C5501A" w:rsidRDefault="00A17716" w:rsidP="00C5501A">
            <w:pPr>
              <w:pStyle w:val="TableHeading"/>
              <w:spacing w:before="0" w:after="0"/>
              <w:rPr>
                <w:del w:id="2473" w:author="Author"/>
              </w:rPr>
            </w:pPr>
            <w:del w:id="247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73EA858" w14:textId="0ED62902" w:rsidR="00A17716" w:rsidRPr="00F458A0" w:rsidDel="00C5501A" w:rsidRDefault="00A17716" w:rsidP="00C5501A">
            <w:pPr>
              <w:pStyle w:val="TableHeading"/>
              <w:spacing w:before="0" w:after="0"/>
              <w:rPr>
                <w:del w:id="2475" w:author="Author"/>
              </w:rPr>
            </w:pPr>
            <w:del w:id="2476" w:author="Author">
              <w:r w:rsidRPr="00F458A0" w:rsidDel="00C5501A">
                <w:delText>Read/Write</w:delText>
              </w:r>
            </w:del>
          </w:p>
        </w:tc>
      </w:tr>
      <w:tr w:rsidR="00A17716" w:rsidRPr="00F458A0" w:rsidDel="00C5501A" w14:paraId="19ED38E5" w14:textId="129F03DE" w:rsidTr="00A17716">
        <w:trPr>
          <w:cantSplit/>
          <w:del w:id="24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221FC" w14:textId="389FF1E3" w:rsidR="00A17716" w:rsidRPr="00F458A0" w:rsidDel="00C5501A" w:rsidRDefault="00A17716" w:rsidP="00C5501A">
            <w:pPr>
              <w:pStyle w:val="TableText"/>
              <w:spacing w:before="0" w:after="0"/>
              <w:rPr>
                <w:del w:id="2478" w:author="Author"/>
              </w:rPr>
            </w:pPr>
            <w:del w:id="247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7EBAC0" w14:textId="6B0F6B4D" w:rsidR="00A17716" w:rsidRPr="00F458A0" w:rsidDel="00C5501A" w:rsidRDefault="00A17716" w:rsidP="00C5501A">
            <w:pPr>
              <w:pStyle w:val="TableText"/>
              <w:spacing w:before="0" w:after="0"/>
              <w:rPr>
                <w:del w:id="2480" w:author="Author"/>
              </w:rPr>
            </w:pPr>
            <w:del w:id="248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CF61D7" w14:textId="49946102" w:rsidR="00A17716" w:rsidRPr="00F458A0" w:rsidDel="00C5501A" w:rsidRDefault="00A17716" w:rsidP="00C5501A">
            <w:pPr>
              <w:pStyle w:val="TableText"/>
              <w:spacing w:before="0" w:after="0"/>
              <w:rPr>
                <w:del w:id="2482" w:author="Author"/>
              </w:rPr>
            </w:pPr>
            <w:del w:id="248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96C51" w14:textId="5C5A6344" w:rsidR="00A17716" w:rsidRPr="00F458A0" w:rsidDel="00C5501A" w:rsidRDefault="00A17716" w:rsidP="00C5501A">
            <w:pPr>
              <w:pStyle w:val="TableText"/>
              <w:spacing w:before="0" w:after="0"/>
              <w:rPr>
                <w:del w:id="2484" w:author="Author"/>
              </w:rPr>
            </w:pPr>
            <w:del w:id="2485" w:author="Author">
              <w:r w:rsidRPr="00F458A0" w:rsidDel="00C5501A">
                <w:delText>R</w:delText>
              </w:r>
            </w:del>
          </w:p>
        </w:tc>
      </w:tr>
      <w:tr w:rsidR="00A17716" w:rsidRPr="00F458A0" w:rsidDel="00C5501A" w14:paraId="5A409A93" w14:textId="2755639C" w:rsidTr="00A17716">
        <w:trPr>
          <w:cantSplit/>
          <w:del w:id="24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AC5806" w14:textId="110C34A0" w:rsidR="00A17716" w:rsidRPr="00F458A0" w:rsidDel="00C5501A" w:rsidRDefault="00A17716" w:rsidP="00C5501A">
            <w:pPr>
              <w:pStyle w:val="TableText"/>
              <w:spacing w:before="0" w:after="0"/>
              <w:rPr>
                <w:del w:id="2487" w:author="Author"/>
              </w:rPr>
            </w:pPr>
            <w:del w:id="248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9A5D0" w14:textId="1C4B919A" w:rsidR="00A17716" w:rsidRPr="00F458A0" w:rsidDel="00C5501A" w:rsidRDefault="00A17716" w:rsidP="00C5501A">
            <w:pPr>
              <w:pStyle w:val="TableText"/>
              <w:spacing w:before="0" w:after="0"/>
              <w:rPr>
                <w:del w:id="2489" w:author="Author"/>
              </w:rPr>
            </w:pPr>
            <w:del w:id="2490"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AE8E9" w14:textId="1A1D929F" w:rsidR="00A17716" w:rsidRPr="00F458A0" w:rsidDel="00C5501A" w:rsidRDefault="00A17716" w:rsidP="00C5501A">
            <w:pPr>
              <w:pStyle w:val="TableText"/>
              <w:spacing w:before="0" w:after="0"/>
              <w:rPr>
                <w:del w:id="2491" w:author="Author"/>
              </w:rPr>
            </w:pPr>
            <w:del w:id="249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6365E" w14:textId="7B8E90C9" w:rsidR="00A17716" w:rsidRPr="00F458A0" w:rsidDel="00C5501A" w:rsidRDefault="00A17716" w:rsidP="00C5501A">
            <w:pPr>
              <w:pStyle w:val="TableText"/>
              <w:spacing w:before="0" w:after="0"/>
              <w:rPr>
                <w:del w:id="2493" w:author="Author"/>
              </w:rPr>
            </w:pPr>
            <w:del w:id="2494" w:author="Author">
              <w:r w:rsidRPr="00F458A0" w:rsidDel="00C5501A">
                <w:delText>R</w:delText>
              </w:r>
            </w:del>
          </w:p>
        </w:tc>
      </w:tr>
      <w:tr w:rsidR="00A17716" w:rsidRPr="00F458A0" w:rsidDel="00C5501A" w14:paraId="03BD8667" w14:textId="40F54647" w:rsidTr="00A17716">
        <w:trPr>
          <w:cantSplit/>
          <w:del w:id="24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6DEDA" w14:textId="11DB236D" w:rsidR="00A17716" w:rsidRPr="00F458A0" w:rsidDel="00C5501A" w:rsidRDefault="00A17716" w:rsidP="00C5501A">
            <w:pPr>
              <w:pStyle w:val="TableText"/>
              <w:spacing w:before="0" w:after="0"/>
              <w:rPr>
                <w:del w:id="2496" w:author="Author"/>
              </w:rPr>
            </w:pPr>
            <w:del w:id="2497"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04F27" w14:textId="1EEAD894" w:rsidR="00A17716" w:rsidRPr="00F458A0" w:rsidDel="00C5501A" w:rsidRDefault="00A17716" w:rsidP="00C5501A">
            <w:pPr>
              <w:pStyle w:val="TableText"/>
              <w:spacing w:before="0" w:after="0"/>
              <w:rPr>
                <w:del w:id="2498" w:author="Author"/>
              </w:rPr>
            </w:pPr>
            <w:del w:id="2499"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F94BAF" w14:textId="32836049" w:rsidR="00A17716" w:rsidRPr="00F458A0" w:rsidDel="00C5501A" w:rsidRDefault="00A17716" w:rsidP="00C5501A">
            <w:pPr>
              <w:pStyle w:val="TableText"/>
              <w:spacing w:before="0" w:after="0"/>
              <w:rPr>
                <w:del w:id="2500" w:author="Author"/>
              </w:rPr>
            </w:pPr>
            <w:del w:id="2501"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93B1D" w14:textId="7511A509" w:rsidR="00A17716" w:rsidRPr="00F458A0" w:rsidDel="00C5501A" w:rsidRDefault="00A17716" w:rsidP="00C5501A">
            <w:pPr>
              <w:pStyle w:val="TableText"/>
              <w:spacing w:before="0" w:after="0"/>
              <w:rPr>
                <w:del w:id="2502" w:author="Author"/>
              </w:rPr>
            </w:pPr>
            <w:del w:id="2503" w:author="Author">
              <w:r w:rsidRPr="00F458A0" w:rsidDel="00C5501A">
                <w:delText>R</w:delText>
              </w:r>
            </w:del>
          </w:p>
        </w:tc>
      </w:tr>
      <w:tr w:rsidR="00A17716" w:rsidRPr="00F458A0" w:rsidDel="00C5501A" w14:paraId="55DEC4A3" w14:textId="2AA2F7A3" w:rsidTr="00A17716">
        <w:trPr>
          <w:cantSplit/>
          <w:del w:id="25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9E01B" w14:textId="1C95DCF3" w:rsidR="00A17716" w:rsidRPr="00F458A0" w:rsidDel="00C5501A" w:rsidRDefault="00A17716" w:rsidP="00C5501A">
            <w:pPr>
              <w:pStyle w:val="TableText"/>
              <w:spacing w:before="0" w:after="0"/>
              <w:rPr>
                <w:del w:id="2505" w:author="Author"/>
              </w:rPr>
            </w:pPr>
            <w:del w:id="250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77389B" w14:textId="3C4A10DF" w:rsidR="00A17716" w:rsidRPr="00F458A0" w:rsidDel="00C5501A" w:rsidRDefault="00A17716" w:rsidP="00C5501A">
            <w:pPr>
              <w:pStyle w:val="TableText"/>
              <w:spacing w:before="0" w:after="0"/>
              <w:rPr>
                <w:del w:id="2507" w:author="Author"/>
              </w:rPr>
            </w:pPr>
            <w:del w:id="2508"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C3997A" w14:textId="00761681" w:rsidR="00A17716" w:rsidRPr="00F458A0" w:rsidDel="00C5501A" w:rsidRDefault="00A17716" w:rsidP="00C5501A">
            <w:pPr>
              <w:pStyle w:val="TableText"/>
              <w:spacing w:before="0" w:after="0"/>
              <w:rPr>
                <w:del w:id="2509" w:author="Author"/>
              </w:rPr>
            </w:pPr>
            <w:del w:id="251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E3D13D" w14:textId="4D49FE06" w:rsidR="00A17716" w:rsidRPr="00F458A0" w:rsidDel="00C5501A" w:rsidRDefault="00A17716" w:rsidP="00C5501A">
            <w:pPr>
              <w:pStyle w:val="TableText"/>
              <w:spacing w:before="0" w:after="0"/>
              <w:rPr>
                <w:del w:id="2511" w:author="Author"/>
              </w:rPr>
            </w:pPr>
            <w:del w:id="2512" w:author="Author">
              <w:r w:rsidRPr="00F458A0" w:rsidDel="00C5501A">
                <w:delText>R</w:delText>
              </w:r>
            </w:del>
          </w:p>
        </w:tc>
      </w:tr>
      <w:tr w:rsidR="00A17716" w:rsidRPr="00F458A0" w:rsidDel="00C5501A" w14:paraId="7EC9B3E7" w14:textId="1488BD0E" w:rsidTr="00A17716">
        <w:trPr>
          <w:cantSplit/>
          <w:del w:id="25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2A72E3" w14:textId="4902E3C8" w:rsidR="00A17716" w:rsidRPr="00F458A0" w:rsidDel="00C5501A" w:rsidRDefault="00A17716" w:rsidP="00C5501A">
            <w:pPr>
              <w:pStyle w:val="TableText"/>
              <w:spacing w:before="0" w:after="0"/>
              <w:rPr>
                <w:del w:id="2514" w:author="Author"/>
              </w:rPr>
            </w:pPr>
            <w:del w:id="251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647DB" w14:textId="0EE95902" w:rsidR="00A17716" w:rsidRPr="00F458A0" w:rsidDel="00C5501A" w:rsidRDefault="00A17716" w:rsidP="00C5501A">
            <w:pPr>
              <w:pStyle w:val="TableText"/>
              <w:spacing w:before="0" w:after="0"/>
              <w:rPr>
                <w:del w:id="2516" w:author="Author"/>
              </w:rPr>
            </w:pPr>
            <w:del w:id="2517"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F6AC9" w14:textId="2908640A" w:rsidR="00A17716" w:rsidRPr="00F458A0" w:rsidDel="00C5501A" w:rsidRDefault="00A17716" w:rsidP="00C5501A">
            <w:pPr>
              <w:pStyle w:val="TableText"/>
              <w:spacing w:before="0" w:after="0"/>
              <w:rPr>
                <w:del w:id="2518" w:author="Author"/>
              </w:rPr>
            </w:pPr>
            <w:del w:id="251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06CC7" w14:textId="41F2A3F5" w:rsidR="00A17716" w:rsidRPr="00F458A0" w:rsidDel="00C5501A" w:rsidRDefault="00A17716" w:rsidP="00C5501A">
            <w:pPr>
              <w:pStyle w:val="TableText"/>
              <w:spacing w:before="0" w:after="0"/>
              <w:rPr>
                <w:del w:id="2520" w:author="Author"/>
              </w:rPr>
            </w:pPr>
            <w:del w:id="2521" w:author="Author">
              <w:r w:rsidRPr="00F458A0" w:rsidDel="00C5501A">
                <w:delText>R</w:delText>
              </w:r>
            </w:del>
          </w:p>
        </w:tc>
      </w:tr>
      <w:tr w:rsidR="00A17716" w:rsidRPr="00F458A0" w:rsidDel="00C5501A" w14:paraId="52BCFAF8" w14:textId="4609F572" w:rsidTr="00A17716">
        <w:trPr>
          <w:cantSplit/>
          <w:del w:id="25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7AC2B" w14:textId="5CC98DC3" w:rsidR="00A17716" w:rsidRPr="00F458A0" w:rsidDel="00C5501A" w:rsidRDefault="00A17716" w:rsidP="00C5501A">
            <w:pPr>
              <w:pStyle w:val="TableText"/>
              <w:spacing w:before="0" w:after="0"/>
              <w:rPr>
                <w:del w:id="2523" w:author="Author"/>
              </w:rPr>
            </w:pPr>
            <w:del w:id="252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49BDB" w14:textId="3B505D36" w:rsidR="00A17716" w:rsidRPr="00F458A0" w:rsidDel="00C5501A" w:rsidRDefault="00A17716" w:rsidP="00C5501A">
            <w:pPr>
              <w:pStyle w:val="TableText"/>
              <w:spacing w:before="0" w:after="0"/>
              <w:rPr>
                <w:del w:id="2525" w:author="Author"/>
              </w:rPr>
            </w:pPr>
            <w:del w:id="2526"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BD6CE" w14:textId="1514C5A0" w:rsidR="00A17716" w:rsidRPr="00F458A0" w:rsidDel="00C5501A" w:rsidRDefault="00A17716" w:rsidP="00C5501A">
            <w:pPr>
              <w:pStyle w:val="TableText"/>
              <w:spacing w:before="0" w:after="0"/>
              <w:rPr>
                <w:del w:id="2527" w:author="Author"/>
              </w:rPr>
            </w:pPr>
            <w:del w:id="252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C8A29" w14:textId="58EE38E8" w:rsidR="00A17716" w:rsidRPr="00F458A0" w:rsidDel="00C5501A" w:rsidRDefault="00A17716" w:rsidP="00C5501A">
            <w:pPr>
              <w:pStyle w:val="TableText"/>
              <w:spacing w:before="0" w:after="0"/>
              <w:rPr>
                <w:del w:id="2529" w:author="Author"/>
              </w:rPr>
            </w:pPr>
            <w:del w:id="2530" w:author="Author">
              <w:r w:rsidRPr="00F458A0" w:rsidDel="00C5501A">
                <w:delText>R</w:delText>
              </w:r>
            </w:del>
          </w:p>
        </w:tc>
      </w:tr>
      <w:tr w:rsidR="00A17716" w:rsidRPr="00F458A0" w:rsidDel="00C5501A" w14:paraId="4CF19A35" w14:textId="21CD398C" w:rsidTr="00A17716">
        <w:trPr>
          <w:cantSplit/>
          <w:del w:id="25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4DF26" w14:textId="0719F61A" w:rsidR="00A17716" w:rsidRPr="00F458A0" w:rsidDel="00C5501A" w:rsidRDefault="00A17716" w:rsidP="00C5501A">
            <w:pPr>
              <w:pStyle w:val="TableText"/>
              <w:spacing w:before="0" w:after="0"/>
              <w:rPr>
                <w:del w:id="2532" w:author="Author"/>
              </w:rPr>
            </w:pPr>
            <w:del w:id="253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19396" w14:textId="0A02F534" w:rsidR="00A17716" w:rsidRPr="00F458A0" w:rsidDel="00C5501A" w:rsidRDefault="00A17716" w:rsidP="00C5501A">
            <w:pPr>
              <w:pStyle w:val="TableText"/>
              <w:spacing w:before="0" w:after="0"/>
              <w:rPr>
                <w:del w:id="2534" w:author="Author"/>
              </w:rPr>
            </w:pPr>
            <w:del w:id="2535"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7D915" w14:textId="2E857062" w:rsidR="00A17716" w:rsidRPr="00F458A0" w:rsidDel="00C5501A" w:rsidRDefault="00A17716" w:rsidP="00C5501A">
            <w:pPr>
              <w:pStyle w:val="TableText"/>
              <w:spacing w:before="0" w:after="0"/>
              <w:rPr>
                <w:del w:id="253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FAA35" w14:textId="503524AF" w:rsidR="00A17716" w:rsidRPr="00F458A0" w:rsidDel="00C5501A" w:rsidRDefault="00A17716" w:rsidP="00C5501A">
            <w:pPr>
              <w:pStyle w:val="TableText"/>
              <w:spacing w:before="0" w:after="0"/>
              <w:rPr>
                <w:del w:id="2537" w:author="Author"/>
              </w:rPr>
            </w:pPr>
            <w:del w:id="2538" w:author="Author">
              <w:r w:rsidRPr="00F458A0" w:rsidDel="00C5501A">
                <w:delText>R</w:delText>
              </w:r>
            </w:del>
          </w:p>
        </w:tc>
      </w:tr>
      <w:tr w:rsidR="00A17716" w:rsidRPr="00F458A0" w:rsidDel="00C5501A" w14:paraId="59F9A12C" w14:textId="7491A6F9" w:rsidTr="00A17716">
        <w:trPr>
          <w:cantSplit/>
          <w:del w:id="25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5C3C2" w14:textId="0EA7DAA5" w:rsidR="00A17716" w:rsidRPr="00F458A0" w:rsidDel="00C5501A" w:rsidRDefault="00A17716" w:rsidP="00C5501A">
            <w:pPr>
              <w:pStyle w:val="TableText"/>
              <w:spacing w:before="0" w:after="0"/>
              <w:rPr>
                <w:del w:id="2540" w:author="Author"/>
              </w:rPr>
            </w:pPr>
            <w:del w:id="254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E7E2" w14:textId="587BA1BD" w:rsidR="00A17716" w:rsidRPr="00F458A0" w:rsidDel="00C5501A" w:rsidRDefault="00A17716" w:rsidP="00C5501A">
            <w:pPr>
              <w:pStyle w:val="TableText"/>
              <w:spacing w:before="0" w:after="0"/>
              <w:rPr>
                <w:del w:id="2542" w:author="Author"/>
              </w:rPr>
            </w:pPr>
            <w:del w:id="2543"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38D0F" w14:textId="19F8B989" w:rsidR="00A17716" w:rsidRPr="00F458A0" w:rsidDel="00C5501A" w:rsidRDefault="00A17716" w:rsidP="00C5501A">
            <w:pPr>
              <w:pStyle w:val="TableText"/>
              <w:spacing w:before="0" w:after="0"/>
              <w:rPr>
                <w:del w:id="254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76EFD" w14:textId="75F2897E" w:rsidR="00A17716" w:rsidRPr="00F458A0" w:rsidDel="00C5501A" w:rsidRDefault="00A17716" w:rsidP="00C5501A">
            <w:pPr>
              <w:pStyle w:val="TableText"/>
              <w:spacing w:before="0" w:after="0"/>
              <w:rPr>
                <w:del w:id="2545" w:author="Author"/>
              </w:rPr>
            </w:pPr>
            <w:del w:id="2546" w:author="Author">
              <w:r w:rsidRPr="00F458A0" w:rsidDel="00C5501A">
                <w:delText>R</w:delText>
              </w:r>
            </w:del>
          </w:p>
        </w:tc>
      </w:tr>
      <w:tr w:rsidR="00A17716" w:rsidRPr="00F458A0" w:rsidDel="00C5501A" w14:paraId="4B703271" w14:textId="40AC4A06" w:rsidTr="00A17716">
        <w:trPr>
          <w:cantSplit/>
          <w:del w:id="25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8F6D7" w14:textId="12BF9692" w:rsidR="00A17716" w:rsidRPr="00F458A0" w:rsidDel="00C5501A" w:rsidRDefault="00A17716" w:rsidP="00C5501A">
            <w:pPr>
              <w:pStyle w:val="TableText"/>
              <w:spacing w:before="0" w:after="0"/>
              <w:rPr>
                <w:del w:id="2548" w:author="Author"/>
              </w:rPr>
            </w:pPr>
            <w:del w:id="254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2787C" w14:textId="5B00191B" w:rsidR="00A17716" w:rsidRPr="00F458A0" w:rsidDel="00C5501A" w:rsidRDefault="00A17716" w:rsidP="00C5501A">
            <w:pPr>
              <w:pStyle w:val="TableText"/>
              <w:spacing w:before="0" w:after="0"/>
              <w:rPr>
                <w:del w:id="2550" w:author="Author"/>
              </w:rPr>
            </w:pPr>
            <w:del w:id="2551"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519D9" w14:textId="2DD0183F" w:rsidR="00A17716" w:rsidRPr="00F458A0" w:rsidDel="00C5501A" w:rsidRDefault="00A17716" w:rsidP="00C5501A">
            <w:pPr>
              <w:pStyle w:val="TableText"/>
              <w:spacing w:before="0" w:after="0"/>
              <w:rPr>
                <w:del w:id="2552" w:author="Author"/>
              </w:rPr>
            </w:pPr>
            <w:del w:id="2553"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D436B" w14:textId="233EF0E5" w:rsidR="00A17716" w:rsidRPr="00F458A0" w:rsidDel="00C5501A" w:rsidRDefault="00A17716" w:rsidP="00C5501A">
            <w:pPr>
              <w:pStyle w:val="TableText"/>
              <w:spacing w:before="0" w:after="0"/>
              <w:rPr>
                <w:del w:id="2554" w:author="Author"/>
              </w:rPr>
            </w:pPr>
            <w:del w:id="2555" w:author="Author">
              <w:r w:rsidRPr="00F458A0" w:rsidDel="00C5501A">
                <w:delText>R</w:delText>
              </w:r>
            </w:del>
          </w:p>
        </w:tc>
      </w:tr>
      <w:tr w:rsidR="00A17716" w:rsidRPr="00F458A0" w:rsidDel="00C5501A" w14:paraId="1F97B093" w14:textId="0488C7A7" w:rsidTr="00A17716">
        <w:trPr>
          <w:cantSplit/>
          <w:del w:id="25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BF956" w14:textId="2CA090F0" w:rsidR="00A17716" w:rsidRPr="00F458A0" w:rsidDel="00C5501A" w:rsidRDefault="00A17716" w:rsidP="00C5501A">
            <w:pPr>
              <w:pStyle w:val="TableText"/>
              <w:spacing w:before="0" w:after="0"/>
              <w:rPr>
                <w:del w:id="2557" w:author="Author"/>
              </w:rPr>
            </w:pPr>
            <w:del w:id="255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A91B61" w14:textId="26E508FA" w:rsidR="00A17716" w:rsidRPr="00F458A0" w:rsidDel="00C5501A" w:rsidRDefault="00A17716" w:rsidP="00C5501A">
            <w:pPr>
              <w:pStyle w:val="TableText"/>
              <w:spacing w:before="0" w:after="0"/>
              <w:rPr>
                <w:del w:id="2559" w:author="Author"/>
              </w:rPr>
            </w:pPr>
            <w:del w:id="2560"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C287C" w14:textId="3B9624BB" w:rsidR="00A17716" w:rsidRPr="00F458A0" w:rsidDel="00C5501A" w:rsidRDefault="00A17716" w:rsidP="00C5501A">
            <w:pPr>
              <w:pStyle w:val="TableText"/>
              <w:spacing w:before="0" w:after="0"/>
              <w:rPr>
                <w:del w:id="25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A0B7D" w14:textId="0A0BDF78" w:rsidR="00A17716" w:rsidRPr="00F458A0" w:rsidDel="00C5501A" w:rsidRDefault="00A17716" w:rsidP="00C5501A">
            <w:pPr>
              <w:pStyle w:val="TableText"/>
              <w:spacing w:before="0" w:after="0"/>
              <w:rPr>
                <w:del w:id="2562" w:author="Author"/>
              </w:rPr>
            </w:pPr>
            <w:del w:id="2563" w:author="Author">
              <w:r w:rsidRPr="00F458A0" w:rsidDel="00C5501A">
                <w:delText>R</w:delText>
              </w:r>
            </w:del>
          </w:p>
        </w:tc>
      </w:tr>
      <w:tr w:rsidR="00A17716" w:rsidRPr="00F458A0" w:rsidDel="00C5501A" w14:paraId="5EAED642" w14:textId="7FF54CB8" w:rsidTr="00A17716">
        <w:trPr>
          <w:cantSplit/>
          <w:del w:id="25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DBC1D" w14:textId="0E6008F8" w:rsidR="00A17716" w:rsidRPr="00F458A0" w:rsidDel="00C5501A" w:rsidRDefault="00A17716" w:rsidP="00C5501A">
            <w:pPr>
              <w:pStyle w:val="TableText"/>
              <w:spacing w:before="0" w:after="0"/>
              <w:rPr>
                <w:del w:id="2565" w:author="Author"/>
              </w:rPr>
            </w:pPr>
            <w:del w:id="256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66DAA" w14:textId="1544C785" w:rsidR="00A17716" w:rsidRPr="00F458A0" w:rsidDel="00C5501A" w:rsidRDefault="00A17716" w:rsidP="00C5501A">
            <w:pPr>
              <w:pStyle w:val="TableText"/>
              <w:spacing w:before="0" w:after="0"/>
              <w:rPr>
                <w:del w:id="2567" w:author="Author"/>
              </w:rPr>
            </w:pPr>
            <w:del w:id="2568"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9F763" w14:textId="0AA7005A" w:rsidR="00A17716" w:rsidRPr="00F458A0" w:rsidDel="00C5501A" w:rsidRDefault="00A17716" w:rsidP="00C5501A">
            <w:pPr>
              <w:pStyle w:val="TableText"/>
              <w:spacing w:before="0" w:after="0"/>
              <w:rPr>
                <w:del w:id="2569" w:author="Author"/>
              </w:rPr>
            </w:pPr>
            <w:del w:id="2570"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468A1" w14:textId="43C537AA" w:rsidR="00A17716" w:rsidRPr="00F458A0" w:rsidDel="00C5501A" w:rsidRDefault="00A17716" w:rsidP="00C5501A">
            <w:pPr>
              <w:pStyle w:val="TableText"/>
              <w:spacing w:before="0" w:after="0"/>
              <w:rPr>
                <w:del w:id="2571" w:author="Author"/>
              </w:rPr>
            </w:pPr>
            <w:del w:id="2572" w:author="Author">
              <w:r w:rsidRPr="00F458A0" w:rsidDel="00C5501A">
                <w:delText>R</w:delText>
              </w:r>
            </w:del>
          </w:p>
        </w:tc>
      </w:tr>
      <w:tr w:rsidR="00A17716" w:rsidRPr="00F458A0" w:rsidDel="00C5501A" w14:paraId="6D7B7BC6" w14:textId="3133A868" w:rsidTr="00A17716">
        <w:trPr>
          <w:cantSplit/>
          <w:del w:id="25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E7FC9" w14:textId="008D387E" w:rsidR="00A17716" w:rsidRPr="00F458A0" w:rsidDel="00C5501A" w:rsidRDefault="00A17716" w:rsidP="00C5501A">
            <w:pPr>
              <w:pStyle w:val="TableText"/>
              <w:spacing w:before="0" w:after="0"/>
              <w:rPr>
                <w:del w:id="2574" w:author="Author"/>
              </w:rPr>
            </w:pPr>
            <w:del w:id="257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92BBE" w14:textId="44BCE0D0" w:rsidR="00A17716" w:rsidRPr="00F458A0" w:rsidDel="00C5501A" w:rsidRDefault="00A17716" w:rsidP="00C5501A">
            <w:pPr>
              <w:pStyle w:val="TableText"/>
              <w:spacing w:before="0" w:after="0"/>
              <w:rPr>
                <w:del w:id="2576" w:author="Author"/>
              </w:rPr>
            </w:pPr>
            <w:del w:id="2577" w:author="Author">
              <w:r w:rsidRPr="00F458A0" w:rsidDel="00C5501A">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FFD40" w14:textId="1D095765" w:rsidR="00A17716" w:rsidRPr="00F458A0" w:rsidDel="00C5501A" w:rsidRDefault="00A17716" w:rsidP="00C5501A">
            <w:pPr>
              <w:pStyle w:val="TableText"/>
              <w:spacing w:before="0" w:after="0"/>
              <w:rPr>
                <w:del w:id="25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3694C" w14:textId="0A6A75BE" w:rsidR="00A17716" w:rsidRPr="00F458A0" w:rsidDel="00C5501A" w:rsidRDefault="00A17716" w:rsidP="00C5501A">
            <w:pPr>
              <w:pStyle w:val="TableText"/>
              <w:spacing w:before="0" w:after="0"/>
              <w:rPr>
                <w:del w:id="2579" w:author="Author"/>
              </w:rPr>
            </w:pPr>
            <w:del w:id="2580" w:author="Author">
              <w:r w:rsidRPr="00F458A0" w:rsidDel="00C5501A">
                <w:delText>R</w:delText>
              </w:r>
            </w:del>
          </w:p>
        </w:tc>
      </w:tr>
    </w:tbl>
    <w:p w14:paraId="30542E25" w14:textId="0742EFF0" w:rsidR="00A17716" w:rsidRPr="00A236D6" w:rsidDel="00C5501A" w:rsidRDefault="00A17716" w:rsidP="00C5501A">
      <w:pPr>
        <w:pStyle w:val="Caption"/>
        <w:spacing w:before="0" w:after="0"/>
        <w:rPr>
          <w:del w:id="2581" w:author="Author"/>
          <w:rFonts w:ascii="Arial" w:hAnsi="Arial" w:cs="Arial"/>
        </w:rPr>
      </w:pPr>
      <w:del w:id="258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35</w:delText>
        </w:r>
        <w:r w:rsidRPr="00A236D6" w:rsidDel="00C5501A">
          <w:rPr>
            <w:rFonts w:ascii="Arial" w:hAnsi="Arial" w:cs="Arial"/>
            <w:noProof/>
          </w:rPr>
          <w:fldChar w:fldCharType="end"/>
        </w:r>
        <w:r w:rsidRPr="00A236D6" w:rsidDel="00C5501A">
          <w:rPr>
            <w:rFonts w:ascii="Arial" w:hAnsi="Arial" w:cs="Arial"/>
          </w:rPr>
          <w:delText>: Combined Productivity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25"/>
        <w:gridCol w:w="1880"/>
        <w:gridCol w:w="1757"/>
        <w:gridCol w:w="1350"/>
      </w:tblGrid>
      <w:tr w:rsidR="00A17716" w:rsidRPr="00F458A0" w:rsidDel="00C5501A" w14:paraId="7B7B8B7D" w14:textId="5AA55874" w:rsidTr="00A17716">
        <w:trPr>
          <w:cantSplit/>
          <w:tblHeader/>
          <w:del w:id="258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7B0866" w14:textId="2DFB7965" w:rsidR="00A17716" w:rsidRPr="00F458A0" w:rsidDel="00C5501A" w:rsidRDefault="00A17716" w:rsidP="00C5501A">
            <w:pPr>
              <w:pStyle w:val="TableHeading"/>
              <w:spacing w:before="0" w:after="0"/>
              <w:rPr>
                <w:del w:id="2584" w:author="Author"/>
              </w:rPr>
            </w:pPr>
            <w:del w:id="2585"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FE0B6C" w14:textId="236CDBCE" w:rsidR="00A17716" w:rsidRPr="00F458A0" w:rsidDel="00C5501A" w:rsidRDefault="00A17716" w:rsidP="00C5501A">
            <w:pPr>
              <w:pStyle w:val="TableHeading"/>
              <w:spacing w:before="0" w:after="0"/>
              <w:rPr>
                <w:del w:id="2586" w:author="Author"/>
              </w:rPr>
            </w:pPr>
            <w:del w:id="258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08E3F5" w14:textId="22392596" w:rsidR="00A17716" w:rsidRPr="00F458A0" w:rsidDel="00C5501A" w:rsidRDefault="00A17716" w:rsidP="00C5501A">
            <w:pPr>
              <w:pStyle w:val="TableHeading"/>
              <w:spacing w:before="0" w:after="0"/>
              <w:rPr>
                <w:del w:id="2588" w:author="Author"/>
              </w:rPr>
            </w:pPr>
            <w:del w:id="258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1E10E8" w14:textId="0563A45E" w:rsidR="00A17716" w:rsidRPr="00F458A0" w:rsidDel="00C5501A" w:rsidRDefault="00A17716" w:rsidP="00C5501A">
            <w:pPr>
              <w:pStyle w:val="TableHeading"/>
              <w:spacing w:before="0" w:after="0"/>
              <w:rPr>
                <w:del w:id="2590" w:author="Author"/>
              </w:rPr>
            </w:pPr>
            <w:del w:id="2591" w:author="Author">
              <w:r w:rsidRPr="00F458A0" w:rsidDel="00C5501A">
                <w:delText>Read/Write</w:delText>
              </w:r>
            </w:del>
          </w:p>
        </w:tc>
      </w:tr>
      <w:tr w:rsidR="00A17716" w:rsidRPr="00F458A0" w:rsidDel="00C5501A" w14:paraId="72154699" w14:textId="5415EEFF" w:rsidTr="00A17716">
        <w:trPr>
          <w:del w:id="25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33A50" w14:textId="78651995" w:rsidR="00A17716" w:rsidRPr="00F458A0" w:rsidDel="00C5501A" w:rsidRDefault="00A17716" w:rsidP="00C5501A">
            <w:pPr>
              <w:pStyle w:val="TableText"/>
              <w:spacing w:before="0" w:after="0"/>
              <w:rPr>
                <w:del w:id="2593" w:author="Author"/>
              </w:rPr>
            </w:pPr>
            <w:del w:id="2594" w:author="Author">
              <w:r w:rsidRPr="00F458A0" w:rsidDel="00C5501A">
                <w:delText xml:space="preserve">Combined </w:delText>
              </w:r>
              <w:r w:rsidR="0092642A" w:rsidRPr="00F458A0" w:rsidDel="00C5501A">
                <w:delText>Produc</w:delText>
              </w:r>
              <w:r w:rsidR="0092642A" w:rsidDel="00C5501A">
                <w:delText>tivity</w:delText>
              </w:r>
              <w:r w:rsidR="0092642A" w:rsidRPr="00F458A0" w:rsidDel="00C5501A">
                <w:delText xml:space="preserve"> </w:delText>
              </w:r>
              <w:r w:rsidRPr="00F458A0" w:rsidDel="00C5501A">
                <w:delText>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0EB4E" w14:textId="59936236" w:rsidR="00A17716" w:rsidRPr="00F458A0" w:rsidDel="00C5501A" w:rsidRDefault="00A17716" w:rsidP="00C5501A">
            <w:pPr>
              <w:pStyle w:val="TableText"/>
              <w:spacing w:before="0" w:after="0"/>
              <w:rPr>
                <w:del w:id="2595" w:author="Author"/>
              </w:rPr>
            </w:pPr>
            <w:del w:id="2596" w:author="Author">
              <w:r w:rsidRPr="00F458A0" w:rsidDel="00C5501A">
                <w:delText>Clinic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4FB373" w14:textId="062B9FD7" w:rsidR="00A17716" w:rsidRPr="00F458A0" w:rsidDel="00C5501A" w:rsidRDefault="00A17716" w:rsidP="00C5501A">
            <w:pPr>
              <w:pStyle w:val="TableText"/>
              <w:spacing w:before="0" w:after="0"/>
              <w:rPr>
                <w:del w:id="2597" w:author="Author"/>
              </w:rPr>
            </w:pPr>
            <w:del w:id="2598"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431BE" w14:textId="529FB600" w:rsidR="00A17716" w:rsidRPr="00F458A0" w:rsidDel="00C5501A" w:rsidRDefault="00A17716" w:rsidP="00C5501A">
            <w:pPr>
              <w:pStyle w:val="TableText"/>
              <w:spacing w:before="0" w:after="0"/>
              <w:rPr>
                <w:del w:id="2599" w:author="Author"/>
              </w:rPr>
            </w:pPr>
            <w:del w:id="2600" w:author="Author">
              <w:r w:rsidRPr="00F458A0" w:rsidDel="00C5501A">
                <w:delText>R</w:delText>
              </w:r>
            </w:del>
          </w:p>
        </w:tc>
      </w:tr>
      <w:tr w:rsidR="00A17716" w:rsidRPr="00F458A0" w:rsidDel="00C5501A" w14:paraId="7D582F6E" w14:textId="03B3742B" w:rsidTr="00A17716">
        <w:trPr>
          <w:del w:id="26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25019" w14:textId="687E9409" w:rsidR="00A17716" w:rsidRPr="00F458A0" w:rsidDel="00C5501A" w:rsidRDefault="00A17716" w:rsidP="00C5501A">
            <w:pPr>
              <w:pStyle w:val="TableText"/>
              <w:spacing w:before="0" w:after="0"/>
              <w:rPr>
                <w:del w:id="2602" w:author="Author"/>
              </w:rPr>
            </w:pPr>
            <w:del w:id="2603" w:author="Author">
              <w:r w:rsidRPr="00F458A0" w:rsidDel="00C5501A">
                <w:delText>Combined Producitivity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0793F1" w14:textId="5B021095" w:rsidR="00A17716" w:rsidRPr="00F458A0" w:rsidDel="00C5501A" w:rsidRDefault="00A17716" w:rsidP="00C5501A">
            <w:pPr>
              <w:pStyle w:val="TableText"/>
              <w:spacing w:before="0" w:after="0"/>
              <w:rPr>
                <w:del w:id="2604" w:author="Author"/>
              </w:rPr>
            </w:pPr>
            <w:del w:id="2605"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35B9E" w14:textId="794312DF" w:rsidR="00A17716" w:rsidRPr="00F458A0" w:rsidDel="00C5501A" w:rsidRDefault="00A17716" w:rsidP="00C5501A">
            <w:pPr>
              <w:pStyle w:val="TableText"/>
              <w:spacing w:before="0" w:after="0"/>
              <w:rPr>
                <w:del w:id="2606" w:author="Author"/>
              </w:rPr>
            </w:pPr>
            <w:del w:id="2607"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E98C9" w14:textId="1D37E0B0" w:rsidR="00A17716" w:rsidRPr="00F458A0" w:rsidDel="00C5501A" w:rsidRDefault="00A17716" w:rsidP="00C5501A">
            <w:pPr>
              <w:pStyle w:val="TableText"/>
              <w:spacing w:before="0" w:after="0"/>
              <w:rPr>
                <w:del w:id="2608" w:author="Author"/>
              </w:rPr>
            </w:pPr>
          </w:p>
        </w:tc>
      </w:tr>
      <w:tr w:rsidR="00A17716" w:rsidRPr="00F458A0" w:rsidDel="00C5501A" w14:paraId="6125D966" w14:textId="14C2C412" w:rsidTr="00A17716">
        <w:trPr>
          <w:del w:id="26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09C0D" w14:textId="2DCD97EE" w:rsidR="00A17716" w:rsidRPr="00F458A0" w:rsidDel="00C5501A" w:rsidRDefault="0092642A" w:rsidP="00C5501A">
            <w:pPr>
              <w:pStyle w:val="TableText"/>
              <w:spacing w:before="0" w:after="0"/>
              <w:rPr>
                <w:del w:id="2610" w:author="Author"/>
              </w:rPr>
            </w:pPr>
            <w:del w:id="2611" w:author="Author">
              <w:r w:rsidRPr="00F458A0" w:rsidDel="00C5501A">
                <w:delText xml:space="preserve"> Combined Produc</w:delText>
              </w:r>
              <w:r w:rsidDel="00C5501A">
                <w:delText>tivity</w:delText>
              </w:r>
              <w:r w:rsidRPr="00F458A0" w:rsidDel="00C5501A">
                <w:delText xml:space="preserv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0F79C2" w14:textId="434A4334" w:rsidR="00A17716" w:rsidRPr="00F458A0" w:rsidDel="00C5501A" w:rsidRDefault="00A17716" w:rsidP="00C5501A">
            <w:pPr>
              <w:pStyle w:val="TableText"/>
              <w:spacing w:before="0" w:after="0"/>
              <w:rPr>
                <w:del w:id="2612" w:author="Author"/>
              </w:rPr>
            </w:pPr>
            <w:del w:id="2613" w:author="Author">
              <w:r w:rsidRPr="00F458A0" w:rsidDel="00C5501A">
                <w:delText>Total Opportunities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EFBEB" w14:textId="1300EF25" w:rsidR="00A17716" w:rsidRPr="00F458A0" w:rsidDel="00C5501A" w:rsidRDefault="00A17716" w:rsidP="00C5501A">
            <w:pPr>
              <w:pStyle w:val="TableText"/>
              <w:spacing w:before="0" w:after="0"/>
              <w:rPr>
                <w:del w:id="261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32457" w14:textId="25E31C56" w:rsidR="00A17716" w:rsidRPr="00F458A0" w:rsidDel="00C5501A" w:rsidRDefault="00A17716" w:rsidP="00C5501A">
            <w:pPr>
              <w:pStyle w:val="TableText"/>
              <w:spacing w:before="0" w:after="0"/>
              <w:rPr>
                <w:del w:id="2615" w:author="Author"/>
              </w:rPr>
            </w:pPr>
            <w:del w:id="2616" w:author="Author">
              <w:r w:rsidRPr="00F458A0" w:rsidDel="00C5501A">
                <w:delText>R</w:delText>
              </w:r>
            </w:del>
          </w:p>
        </w:tc>
      </w:tr>
      <w:tr w:rsidR="0092642A" w:rsidRPr="00F458A0" w:rsidDel="00C5501A" w14:paraId="6886F40F" w14:textId="621B0EFE" w:rsidTr="00CD33C9">
        <w:trPr>
          <w:del w:id="26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0411F5F3" w14:textId="0CBCB961" w:rsidR="0092642A" w:rsidRPr="00F458A0" w:rsidDel="00C5501A" w:rsidRDefault="0092642A" w:rsidP="00C5501A">
            <w:pPr>
              <w:pStyle w:val="TableText"/>
              <w:spacing w:before="0" w:after="0"/>
              <w:rPr>
                <w:del w:id="2618" w:author="Author"/>
              </w:rPr>
            </w:pPr>
            <w:del w:id="2619"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5213A" w14:textId="3F206CD8" w:rsidR="0092642A" w:rsidRPr="00F458A0" w:rsidDel="00C5501A" w:rsidRDefault="0092642A" w:rsidP="00C5501A">
            <w:pPr>
              <w:pStyle w:val="TableText"/>
              <w:spacing w:before="0" w:after="0"/>
              <w:rPr>
                <w:del w:id="2620" w:author="Author"/>
              </w:rPr>
            </w:pPr>
            <w:del w:id="2621" w:author="Author">
              <w:r w:rsidRPr="00F458A0" w:rsidDel="00C5501A">
                <w:delText>Total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A87F85" w14:textId="59FC738F" w:rsidR="0092642A" w:rsidRPr="00F458A0" w:rsidDel="00C5501A" w:rsidRDefault="0092642A" w:rsidP="00C5501A">
            <w:pPr>
              <w:pStyle w:val="TableText"/>
              <w:spacing w:before="0" w:after="0"/>
              <w:rPr>
                <w:del w:id="262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D5CD" w14:textId="44EA0DAA" w:rsidR="0092642A" w:rsidRPr="00F458A0" w:rsidDel="00C5501A" w:rsidRDefault="0092642A" w:rsidP="00C5501A">
            <w:pPr>
              <w:pStyle w:val="TableText"/>
              <w:spacing w:before="0" w:after="0"/>
              <w:rPr>
                <w:del w:id="2623" w:author="Author"/>
              </w:rPr>
            </w:pPr>
            <w:del w:id="2624" w:author="Author">
              <w:r w:rsidRPr="00F458A0" w:rsidDel="00C5501A">
                <w:delText>R</w:delText>
              </w:r>
            </w:del>
          </w:p>
        </w:tc>
      </w:tr>
      <w:tr w:rsidR="0092642A" w:rsidRPr="00F458A0" w:rsidDel="00C5501A" w14:paraId="415E52E0" w14:textId="16806458" w:rsidTr="00CD33C9">
        <w:trPr>
          <w:del w:id="26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1C4DD472" w14:textId="0152A282" w:rsidR="0092642A" w:rsidRPr="00F458A0" w:rsidDel="00C5501A" w:rsidRDefault="0092642A" w:rsidP="00C5501A">
            <w:pPr>
              <w:pStyle w:val="TableText"/>
              <w:spacing w:before="0" w:after="0"/>
              <w:rPr>
                <w:del w:id="2626" w:author="Author"/>
              </w:rPr>
            </w:pPr>
            <w:del w:id="2627"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BC997" w14:textId="5A310913" w:rsidR="0092642A" w:rsidRPr="00F458A0" w:rsidDel="00C5501A" w:rsidRDefault="0092642A" w:rsidP="00C5501A">
            <w:pPr>
              <w:pStyle w:val="TableText"/>
              <w:spacing w:before="0" w:after="0"/>
              <w:rPr>
                <w:del w:id="2628" w:author="Author"/>
              </w:rPr>
            </w:pPr>
            <w:del w:id="2629" w:author="Author">
              <w:r w:rsidRPr="00F458A0" w:rsidDel="00C5501A">
                <w:delText>% Captured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19E31" w14:textId="2636126B" w:rsidR="0092642A" w:rsidRPr="00F458A0" w:rsidDel="00C5501A" w:rsidRDefault="0092642A" w:rsidP="00C5501A">
            <w:pPr>
              <w:pStyle w:val="TableText"/>
              <w:spacing w:before="0" w:after="0"/>
              <w:rPr>
                <w:del w:id="263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E8CDA" w14:textId="036D6320" w:rsidR="0092642A" w:rsidRPr="00F458A0" w:rsidDel="00C5501A" w:rsidRDefault="0092642A" w:rsidP="00C5501A">
            <w:pPr>
              <w:pStyle w:val="TableText"/>
              <w:spacing w:before="0" w:after="0"/>
              <w:rPr>
                <w:del w:id="2631" w:author="Author"/>
              </w:rPr>
            </w:pPr>
            <w:del w:id="2632" w:author="Author">
              <w:r w:rsidRPr="00F458A0" w:rsidDel="00C5501A">
                <w:delText>R</w:delText>
              </w:r>
            </w:del>
          </w:p>
        </w:tc>
      </w:tr>
      <w:tr w:rsidR="0092642A" w:rsidRPr="00F458A0" w:rsidDel="00C5501A" w14:paraId="7A9FE0E3" w14:textId="5F9FCC2D" w:rsidTr="00CD33C9">
        <w:trPr>
          <w:del w:id="26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A9E2062" w14:textId="60187133" w:rsidR="0092642A" w:rsidRPr="00F458A0" w:rsidDel="00C5501A" w:rsidRDefault="0092642A" w:rsidP="00C5501A">
            <w:pPr>
              <w:pStyle w:val="TableText"/>
              <w:spacing w:before="0" w:after="0"/>
              <w:rPr>
                <w:del w:id="2634" w:author="Author"/>
              </w:rPr>
            </w:pPr>
            <w:del w:id="2635"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D349A" w14:textId="24BB9A0E" w:rsidR="0092642A" w:rsidRPr="00F458A0" w:rsidDel="00C5501A" w:rsidRDefault="0092642A" w:rsidP="00C5501A">
            <w:pPr>
              <w:pStyle w:val="TableText"/>
              <w:spacing w:before="0" w:after="0"/>
              <w:rPr>
                <w:del w:id="2636" w:author="Author"/>
              </w:rPr>
            </w:pPr>
            <w:del w:id="2637" w:author="Author">
              <w:r w:rsidRPr="00F458A0" w:rsidDel="00C5501A">
                <w:delText>Total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F274" w14:textId="4C11CD79" w:rsidR="0092642A" w:rsidRPr="00F458A0" w:rsidDel="00C5501A" w:rsidRDefault="0092642A" w:rsidP="00C5501A">
            <w:pPr>
              <w:pStyle w:val="TableText"/>
              <w:spacing w:before="0" w:after="0"/>
              <w:rPr>
                <w:del w:id="263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D2562" w14:textId="6204723F" w:rsidR="0092642A" w:rsidRPr="00F458A0" w:rsidDel="00C5501A" w:rsidRDefault="0092642A" w:rsidP="00C5501A">
            <w:pPr>
              <w:pStyle w:val="TableText"/>
              <w:spacing w:before="0" w:after="0"/>
              <w:rPr>
                <w:del w:id="2639" w:author="Author"/>
              </w:rPr>
            </w:pPr>
            <w:del w:id="2640" w:author="Author">
              <w:r w:rsidRPr="00F458A0" w:rsidDel="00C5501A">
                <w:delText>R</w:delText>
              </w:r>
            </w:del>
          </w:p>
        </w:tc>
      </w:tr>
      <w:tr w:rsidR="0092642A" w:rsidRPr="00F458A0" w:rsidDel="00C5501A" w14:paraId="5C44FCB9" w14:textId="5E43BED4" w:rsidTr="00CD33C9">
        <w:trPr>
          <w:del w:id="26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62835ED2" w14:textId="1F843CB1" w:rsidR="0092642A" w:rsidRPr="00F458A0" w:rsidDel="00C5501A" w:rsidRDefault="0092642A" w:rsidP="00C5501A">
            <w:pPr>
              <w:pStyle w:val="TableText"/>
              <w:spacing w:before="0" w:after="0"/>
              <w:rPr>
                <w:del w:id="2642" w:author="Author"/>
              </w:rPr>
            </w:pPr>
            <w:del w:id="2643"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FF4" w14:textId="2F1922B3" w:rsidR="0092642A" w:rsidRPr="00F458A0" w:rsidDel="00C5501A" w:rsidRDefault="0092642A" w:rsidP="00C5501A">
            <w:pPr>
              <w:pStyle w:val="TableText"/>
              <w:spacing w:before="0" w:after="0"/>
              <w:rPr>
                <w:del w:id="2644" w:author="Author"/>
              </w:rPr>
            </w:pPr>
            <w:del w:id="2645" w:author="Author">
              <w:r w:rsidRPr="00F458A0" w:rsidDel="00C5501A">
                <w:delText>%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4728A" w14:textId="7255030B" w:rsidR="0092642A" w:rsidRPr="00F458A0" w:rsidDel="00C5501A" w:rsidRDefault="0092642A" w:rsidP="00C5501A">
            <w:pPr>
              <w:pStyle w:val="TableText"/>
              <w:spacing w:before="0" w:after="0"/>
              <w:rPr>
                <w:del w:id="264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5AC504" w14:textId="4262AAEB" w:rsidR="0092642A" w:rsidRPr="00F458A0" w:rsidDel="00C5501A" w:rsidRDefault="0092642A" w:rsidP="00C5501A">
            <w:pPr>
              <w:pStyle w:val="TableText"/>
              <w:spacing w:before="0" w:after="0"/>
              <w:rPr>
                <w:del w:id="2647" w:author="Author"/>
              </w:rPr>
            </w:pPr>
            <w:del w:id="2648" w:author="Author">
              <w:r w:rsidRPr="00F458A0" w:rsidDel="00C5501A">
                <w:delText>R</w:delText>
              </w:r>
            </w:del>
          </w:p>
        </w:tc>
      </w:tr>
      <w:tr w:rsidR="0092642A" w:rsidRPr="00F458A0" w:rsidDel="00C5501A" w14:paraId="5E099CE3" w14:textId="79105E81" w:rsidTr="00CD33C9">
        <w:trPr>
          <w:del w:id="26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DA02FFA" w14:textId="647DBE03" w:rsidR="0092642A" w:rsidRPr="00F458A0" w:rsidDel="00C5501A" w:rsidRDefault="0092642A" w:rsidP="00C5501A">
            <w:pPr>
              <w:pStyle w:val="TableText"/>
              <w:spacing w:before="0" w:after="0"/>
              <w:rPr>
                <w:del w:id="2650" w:author="Author"/>
              </w:rPr>
            </w:pPr>
            <w:del w:id="2651"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D83CD" w14:textId="46EF5481" w:rsidR="0092642A" w:rsidRPr="00F458A0" w:rsidDel="00C5501A" w:rsidRDefault="0092642A" w:rsidP="00C5501A">
            <w:pPr>
              <w:pStyle w:val="TableText"/>
              <w:spacing w:before="0" w:after="0"/>
              <w:rPr>
                <w:del w:id="2652" w:author="Author"/>
              </w:rPr>
            </w:pPr>
            <w:del w:id="2653" w:author="Author">
              <w:r w:rsidRPr="00F458A0" w:rsidDel="00C5501A">
                <w:delText>Total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64496" w14:textId="6689A36A" w:rsidR="0092642A" w:rsidRPr="00F458A0" w:rsidDel="00C5501A" w:rsidRDefault="0092642A" w:rsidP="00C5501A">
            <w:pPr>
              <w:pStyle w:val="TableText"/>
              <w:spacing w:before="0" w:after="0"/>
              <w:rPr>
                <w:del w:id="265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204A9" w14:textId="494F0F72" w:rsidR="0092642A" w:rsidRPr="00F458A0" w:rsidDel="00C5501A" w:rsidRDefault="0092642A" w:rsidP="00C5501A">
            <w:pPr>
              <w:pStyle w:val="TableText"/>
              <w:spacing w:before="0" w:after="0"/>
              <w:rPr>
                <w:del w:id="2655" w:author="Author"/>
              </w:rPr>
            </w:pPr>
            <w:del w:id="2656" w:author="Author">
              <w:r w:rsidRPr="00F458A0" w:rsidDel="00C5501A">
                <w:delText>R</w:delText>
              </w:r>
            </w:del>
          </w:p>
        </w:tc>
      </w:tr>
      <w:tr w:rsidR="0092642A" w:rsidRPr="00F458A0" w:rsidDel="00C5501A" w14:paraId="6A4B20FA" w14:textId="1BF8E8DF" w:rsidTr="00CD33C9">
        <w:trPr>
          <w:del w:id="26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31D493F9" w14:textId="05FA0061" w:rsidR="0092642A" w:rsidRPr="00F458A0" w:rsidDel="00C5501A" w:rsidRDefault="0092642A" w:rsidP="00C5501A">
            <w:pPr>
              <w:pStyle w:val="TableText"/>
              <w:spacing w:before="0" w:after="0"/>
              <w:rPr>
                <w:del w:id="2658" w:author="Author"/>
              </w:rPr>
            </w:pPr>
            <w:del w:id="2659"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D7353" w14:textId="62ED44BB" w:rsidR="0092642A" w:rsidRPr="00F458A0" w:rsidDel="00C5501A" w:rsidRDefault="0092642A" w:rsidP="00C5501A">
            <w:pPr>
              <w:pStyle w:val="TableText"/>
              <w:spacing w:before="0" w:after="0"/>
              <w:rPr>
                <w:del w:id="2660" w:author="Author"/>
              </w:rPr>
            </w:pPr>
            <w:del w:id="2661" w:author="Author">
              <w:r w:rsidRPr="00F458A0" w:rsidDel="00C5501A">
                <w:delText>%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603" w14:textId="43729C51" w:rsidR="0092642A" w:rsidRPr="00F458A0" w:rsidDel="00C5501A" w:rsidRDefault="0092642A" w:rsidP="00C5501A">
            <w:pPr>
              <w:pStyle w:val="TableText"/>
              <w:spacing w:before="0" w:after="0"/>
              <w:rPr>
                <w:del w:id="266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1F4948" w14:textId="1EE395DC" w:rsidR="0092642A" w:rsidRPr="00F458A0" w:rsidDel="00C5501A" w:rsidRDefault="0092642A" w:rsidP="00C5501A">
            <w:pPr>
              <w:pStyle w:val="TableText"/>
              <w:spacing w:before="0" w:after="0"/>
              <w:rPr>
                <w:del w:id="2663" w:author="Author"/>
              </w:rPr>
            </w:pPr>
            <w:del w:id="2664" w:author="Author">
              <w:r w:rsidRPr="00F458A0" w:rsidDel="00C5501A">
                <w:delText>R</w:delText>
              </w:r>
            </w:del>
          </w:p>
        </w:tc>
      </w:tr>
    </w:tbl>
    <w:p w14:paraId="41EEBDCA" w14:textId="370A8595" w:rsidR="00A17716" w:rsidRPr="00F458A0" w:rsidDel="00C5501A" w:rsidRDefault="00A17716" w:rsidP="00C5501A">
      <w:pPr>
        <w:pStyle w:val="Caption"/>
        <w:spacing w:before="0" w:after="0"/>
        <w:rPr>
          <w:del w:id="2665" w:author="Author"/>
        </w:rPr>
      </w:pPr>
      <w:del w:id="2666" w:author="Author">
        <w:r w:rsidRPr="00F458A0" w:rsidDel="00C5501A">
          <w:br/>
        </w:r>
      </w:del>
    </w:p>
    <w:p w14:paraId="7EF3BAE2" w14:textId="77777777" w:rsidR="00A17716" w:rsidRPr="00F458A0" w:rsidRDefault="00A17716" w:rsidP="00C5501A">
      <w:pPr>
        <w:pStyle w:val="Caption"/>
        <w:spacing w:before="0" w:after="0"/>
      </w:pPr>
    </w:p>
    <w:p w14:paraId="67555B66" w14:textId="77777777" w:rsidR="00A17716" w:rsidRPr="00F458A0" w:rsidRDefault="00A17716" w:rsidP="00C5501A">
      <w:pPr>
        <w:pStyle w:val="Heading2"/>
        <w:spacing w:before="0" w:after="0"/>
      </w:pPr>
      <w:bookmarkStart w:id="2667" w:name="_Toc530308192"/>
      <w:r w:rsidRPr="00F458A0">
        <w:t>Navigation Hierarchy</w:t>
      </w:r>
      <w:bookmarkEnd w:id="2667"/>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2668" w:name="_Toc530308193"/>
      <w:r w:rsidRPr="00F458A0">
        <w:t>Screens</w:t>
      </w:r>
      <w:bookmarkEnd w:id="2668"/>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lastRenderedPageBreak/>
        <w:t xml:space="preserve"> </w:t>
      </w:r>
      <w:bookmarkStart w:id="2669" w:name="_Toc530308194"/>
      <w:r>
        <w:t>Appendix A</w:t>
      </w:r>
      <w:r w:rsidR="0081483C">
        <w:t>: STAT Team Diagrams</w:t>
      </w:r>
      <w:bookmarkEnd w:id="2669"/>
    </w:p>
    <w:p w14:paraId="4053C109" w14:textId="714CAC0C" w:rsidR="0081483C" w:rsidRPr="0081483C" w:rsidRDefault="0081483C" w:rsidP="0081483C">
      <w:pPr>
        <w:pStyle w:val="Heading2"/>
      </w:pPr>
      <w:bookmarkStart w:id="2670" w:name="_Toc530308195"/>
      <w:r>
        <w:t>STAT Team Diagram Reference to Equivalent SDD Detailed Diagram</w:t>
      </w:r>
      <w:bookmarkEnd w:id="2670"/>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lastRenderedPageBreak/>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t>CONTEXT_MCCFEDITAS_04182018</w:t>
            </w:r>
          </w:p>
        </w:tc>
        <w:tc>
          <w:tcPr>
            <w:tcW w:w="2181" w:type="pct"/>
            <w:gridSpan w:val="2"/>
          </w:tcPr>
          <w:p w14:paraId="4931F2B1" w14:textId="77777777" w:rsidR="00E57A70" w:rsidRDefault="00E57A70" w:rsidP="0081483C">
            <w:r w:rsidRPr="00AF0A9C">
              <w:t>MCCF EDI TAS Conceptual Architecture</w:t>
            </w:r>
          </w:p>
          <w:p w14:paraId="1C383E27" w14:textId="77777777" w:rsidR="00E57A70" w:rsidRDefault="00E57A70" w:rsidP="0081483C">
            <w:r>
              <w:rPr>
                <w:noProof/>
              </w:rPr>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lastRenderedPageBreak/>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lastRenderedPageBreak/>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lastRenderedPageBreak/>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31">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2671" w:name="_Toc530308196"/>
      <w:r w:rsidRPr="00F458A0">
        <w:t>Attachment A – Approval Signatures</w:t>
      </w:r>
      <w:bookmarkEnd w:id="2671"/>
    </w:p>
    <w:p w14:paraId="2F5D0C90" w14:textId="5C5154D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r w:rsidR="00CA6ACA" w:rsidRPr="00F458A0">
        <w:t>meeting,</w:t>
      </w:r>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lastRenderedPageBreak/>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2672" w:name="_Toc530308197"/>
      <w:r w:rsidRPr="00F458A0">
        <w:t>Identification of Technology and Standards</w:t>
      </w:r>
      <w:bookmarkEnd w:id="2672"/>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2673" w:name="_Toc530308198"/>
      <w:r w:rsidRPr="00F458A0">
        <w:t>Constraining Policies, Directives and Procedures</w:t>
      </w:r>
      <w:bookmarkEnd w:id="2673"/>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2674" w:name="_Toc530308199"/>
      <w:r w:rsidRPr="00F458A0">
        <w:t>Requirements Traceability Matrix</w:t>
      </w:r>
      <w:bookmarkEnd w:id="2674"/>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2675" w:name="_Toc530308200"/>
      <w:r w:rsidRPr="00F458A0">
        <w:t>Packaging and Installation</w:t>
      </w:r>
      <w:bookmarkEnd w:id="2675"/>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2676" w:name="_Toc530308201"/>
      <w:r w:rsidRPr="00F458A0">
        <w:t>Design Metrics</w:t>
      </w:r>
      <w:bookmarkEnd w:id="2676"/>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77777777" w:rsidR="00A17716" w:rsidRPr="00F458A0" w:rsidRDefault="00A17716" w:rsidP="00A17716">
            <w:pPr>
              <w:pStyle w:val="TableText"/>
            </w:pPr>
            <w:r w:rsidRPr="00F458A0">
              <w:t xml:space="preserve">Andrew </w:t>
            </w:r>
            <w:r w:rsidRPr="00F458A0">
              <w:rPr>
                <w:rStyle w:val="TableTextChar"/>
              </w:rPr>
              <w:t>Slawter,</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32"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2677" w:name="_Toc501026843"/>
      <w:bookmarkStart w:id="2678" w:name="_Toc501026844"/>
      <w:bookmarkStart w:id="2679" w:name="_Toc501026845"/>
      <w:bookmarkStart w:id="2680" w:name="_Toc501026846"/>
      <w:bookmarkStart w:id="2681" w:name="_Toc501026847"/>
      <w:bookmarkStart w:id="2682" w:name="_Toc501026848"/>
      <w:bookmarkStart w:id="2683" w:name="_Toc501026849"/>
      <w:bookmarkStart w:id="2684" w:name="_Toc501026850"/>
      <w:bookmarkStart w:id="2685" w:name="_Toc501026851"/>
      <w:bookmarkStart w:id="2686" w:name="ColumnTitle_01"/>
      <w:bookmarkStart w:id="2687" w:name="ColumnTitle_02"/>
      <w:bookmarkStart w:id="2688" w:name="_Toc474485330"/>
      <w:bookmarkStart w:id="2689" w:name="_Toc474487195"/>
      <w:bookmarkStart w:id="2690" w:name="_Toc475524335"/>
      <w:bookmarkStart w:id="2691" w:name="_Toc475524801"/>
      <w:bookmarkStart w:id="2692" w:name="_Toc475525265"/>
      <w:bookmarkStart w:id="2693" w:name="_Toc475525729"/>
      <w:bookmarkStart w:id="2694" w:name="_Toc475526193"/>
      <w:bookmarkStart w:id="2695" w:name="_Toc475526657"/>
      <w:bookmarkStart w:id="2696" w:name="_Toc475527121"/>
      <w:bookmarkStart w:id="2697" w:name="_Toc474485340"/>
      <w:bookmarkStart w:id="2698" w:name="_Toc474487205"/>
      <w:bookmarkStart w:id="2699" w:name="_Toc475524345"/>
      <w:bookmarkStart w:id="2700" w:name="_Toc475524811"/>
      <w:bookmarkStart w:id="2701" w:name="_Toc475525275"/>
      <w:bookmarkStart w:id="2702" w:name="_Toc475525739"/>
      <w:bookmarkStart w:id="2703" w:name="_Toc475526203"/>
      <w:bookmarkStart w:id="2704" w:name="_Toc475526667"/>
      <w:bookmarkStart w:id="2705" w:name="_Toc475527131"/>
      <w:bookmarkStart w:id="2706" w:name="_Toc474485345"/>
      <w:bookmarkStart w:id="2707" w:name="_Toc474487210"/>
      <w:bookmarkStart w:id="2708" w:name="_Toc475524350"/>
      <w:bookmarkStart w:id="2709" w:name="_Toc475524816"/>
      <w:bookmarkStart w:id="2710" w:name="_Toc475525280"/>
      <w:bookmarkStart w:id="2711" w:name="_Toc475525744"/>
      <w:bookmarkStart w:id="2712" w:name="_Toc475526208"/>
      <w:bookmarkStart w:id="2713" w:name="_Toc475526672"/>
      <w:bookmarkStart w:id="2714" w:name="_Toc475527136"/>
      <w:bookmarkStart w:id="2715" w:name="_Toc474485350"/>
      <w:bookmarkStart w:id="2716" w:name="_Toc474487215"/>
      <w:bookmarkStart w:id="2717" w:name="_Toc475524355"/>
      <w:bookmarkStart w:id="2718" w:name="_Toc475524821"/>
      <w:bookmarkStart w:id="2719" w:name="_Toc475525285"/>
      <w:bookmarkStart w:id="2720" w:name="_Toc475525749"/>
      <w:bookmarkStart w:id="2721" w:name="_Toc475526213"/>
      <w:bookmarkStart w:id="2722" w:name="_Toc475526677"/>
      <w:bookmarkStart w:id="2723" w:name="_Toc475527141"/>
      <w:bookmarkStart w:id="2724" w:name="_Toc474485355"/>
      <w:bookmarkStart w:id="2725" w:name="_Toc474487220"/>
      <w:bookmarkStart w:id="2726" w:name="_Toc475524360"/>
      <w:bookmarkStart w:id="2727" w:name="_Toc475524826"/>
      <w:bookmarkStart w:id="2728" w:name="_Toc475525290"/>
      <w:bookmarkStart w:id="2729" w:name="_Toc475525754"/>
      <w:bookmarkStart w:id="2730" w:name="_Toc475526218"/>
      <w:bookmarkStart w:id="2731" w:name="_Toc475526682"/>
      <w:bookmarkStart w:id="2732" w:name="_Toc475527146"/>
      <w:bookmarkStart w:id="2733" w:name="_Toc474485360"/>
      <w:bookmarkStart w:id="2734" w:name="_Toc474487225"/>
      <w:bookmarkStart w:id="2735" w:name="_Toc475524365"/>
      <w:bookmarkStart w:id="2736" w:name="_Toc475524831"/>
      <w:bookmarkStart w:id="2737" w:name="_Toc475525295"/>
      <w:bookmarkStart w:id="2738" w:name="_Toc475525759"/>
      <w:bookmarkStart w:id="2739" w:name="_Toc475526223"/>
      <w:bookmarkStart w:id="2740" w:name="_Toc475526687"/>
      <w:bookmarkStart w:id="2741" w:name="_Toc475527151"/>
      <w:bookmarkStart w:id="2742" w:name="_Toc474485365"/>
      <w:bookmarkStart w:id="2743" w:name="_Toc474487230"/>
      <w:bookmarkStart w:id="2744" w:name="_Toc475524370"/>
      <w:bookmarkStart w:id="2745" w:name="_Toc475524836"/>
      <w:bookmarkStart w:id="2746" w:name="_Toc475525300"/>
      <w:bookmarkStart w:id="2747" w:name="_Toc475525764"/>
      <w:bookmarkStart w:id="2748" w:name="_Toc475526228"/>
      <w:bookmarkStart w:id="2749" w:name="_Toc475526692"/>
      <w:bookmarkStart w:id="2750" w:name="_Toc475527156"/>
      <w:bookmarkStart w:id="2751" w:name="_Toc474485370"/>
      <w:bookmarkStart w:id="2752" w:name="_Toc474487235"/>
      <w:bookmarkStart w:id="2753" w:name="_Toc475524375"/>
      <w:bookmarkStart w:id="2754" w:name="_Toc475524841"/>
      <w:bookmarkStart w:id="2755" w:name="_Toc475525305"/>
      <w:bookmarkStart w:id="2756" w:name="_Toc475525769"/>
      <w:bookmarkStart w:id="2757" w:name="_Toc475526233"/>
      <w:bookmarkStart w:id="2758" w:name="_Toc475526697"/>
      <w:bookmarkStart w:id="2759" w:name="_Toc475527161"/>
      <w:bookmarkStart w:id="2760" w:name="_Toc474485375"/>
      <w:bookmarkStart w:id="2761" w:name="_Toc474487240"/>
      <w:bookmarkStart w:id="2762" w:name="_Toc475524380"/>
      <w:bookmarkStart w:id="2763" w:name="_Toc475524846"/>
      <w:bookmarkStart w:id="2764" w:name="_Toc475525310"/>
      <w:bookmarkStart w:id="2765" w:name="_Toc475525774"/>
      <w:bookmarkStart w:id="2766" w:name="_Toc475526238"/>
      <w:bookmarkStart w:id="2767" w:name="_Toc475526702"/>
      <w:bookmarkStart w:id="2768" w:name="_Toc475527166"/>
      <w:bookmarkStart w:id="2769" w:name="_Toc474485385"/>
      <w:bookmarkStart w:id="2770" w:name="_Toc474487250"/>
      <w:bookmarkStart w:id="2771" w:name="_Toc475524390"/>
      <w:bookmarkStart w:id="2772" w:name="_Toc475524856"/>
      <w:bookmarkStart w:id="2773" w:name="_Toc475525320"/>
      <w:bookmarkStart w:id="2774" w:name="_Toc475525784"/>
      <w:bookmarkStart w:id="2775" w:name="_Toc475526248"/>
      <w:bookmarkStart w:id="2776" w:name="_Toc475526712"/>
      <w:bookmarkStart w:id="2777" w:name="_Toc475527176"/>
      <w:bookmarkStart w:id="2778" w:name="_Toc474485390"/>
      <w:bookmarkStart w:id="2779" w:name="_Toc474487255"/>
      <w:bookmarkStart w:id="2780" w:name="_Toc475524395"/>
      <w:bookmarkStart w:id="2781" w:name="_Toc475524861"/>
      <w:bookmarkStart w:id="2782" w:name="_Toc475525325"/>
      <w:bookmarkStart w:id="2783" w:name="_Toc475525789"/>
      <w:bookmarkStart w:id="2784" w:name="_Toc475526253"/>
      <w:bookmarkStart w:id="2785" w:name="_Toc475526717"/>
      <w:bookmarkStart w:id="2786" w:name="_Toc475527181"/>
      <w:bookmarkStart w:id="2787" w:name="_Toc474485395"/>
      <w:bookmarkStart w:id="2788" w:name="_Toc474487260"/>
      <w:bookmarkStart w:id="2789" w:name="_Toc475524400"/>
      <w:bookmarkStart w:id="2790" w:name="_Toc475524866"/>
      <w:bookmarkStart w:id="2791" w:name="_Toc475525330"/>
      <w:bookmarkStart w:id="2792" w:name="_Toc475525794"/>
      <w:bookmarkStart w:id="2793" w:name="_Toc475526258"/>
      <w:bookmarkStart w:id="2794" w:name="_Toc475526722"/>
      <w:bookmarkStart w:id="2795" w:name="_Toc475527186"/>
      <w:bookmarkStart w:id="2796" w:name="_Toc474485400"/>
      <w:bookmarkStart w:id="2797" w:name="_Toc474487265"/>
      <w:bookmarkStart w:id="2798" w:name="_Toc475524405"/>
      <w:bookmarkStart w:id="2799" w:name="_Toc475524871"/>
      <w:bookmarkStart w:id="2800" w:name="_Toc475525335"/>
      <w:bookmarkStart w:id="2801" w:name="_Toc475525799"/>
      <w:bookmarkStart w:id="2802" w:name="_Toc475526263"/>
      <w:bookmarkStart w:id="2803" w:name="_Toc475526727"/>
      <w:bookmarkStart w:id="2804" w:name="_Toc475527191"/>
      <w:bookmarkStart w:id="2805" w:name="_Toc474485405"/>
      <w:bookmarkStart w:id="2806" w:name="_Toc474487270"/>
      <w:bookmarkStart w:id="2807" w:name="_Toc475524410"/>
      <w:bookmarkStart w:id="2808" w:name="_Toc475524876"/>
      <w:bookmarkStart w:id="2809" w:name="_Toc475525340"/>
      <w:bookmarkStart w:id="2810" w:name="_Toc475525804"/>
      <w:bookmarkStart w:id="2811" w:name="_Toc475526268"/>
      <w:bookmarkStart w:id="2812" w:name="_Toc475526732"/>
      <w:bookmarkStart w:id="2813" w:name="_Toc475527196"/>
      <w:bookmarkStart w:id="2814" w:name="_Toc474485410"/>
      <w:bookmarkStart w:id="2815" w:name="_Toc474487275"/>
      <w:bookmarkStart w:id="2816" w:name="_Toc475524415"/>
      <w:bookmarkStart w:id="2817" w:name="_Toc475524881"/>
      <w:bookmarkStart w:id="2818" w:name="_Toc475525345"/>
      <w:bookmarkStart w:id="2819" w:name="_Toc475525809"/>
      <w:bookmarkStart w:id="2820" w:name="_Toc475526273"/>
      <w:bookmarkStart w:id="2821" w:name="_Toc475526737"/>
      <w:bookmarkStart w:id="2822" w:name="_Toc475527201"/>
      <w:bookmarkStart w:id="2823" w:name="_Toc474485415"/>
      <w:bookmarkStart w:id="2824" w:name="_Toc474487280"/>
      <w:bookmarkStart w:id="2825" w:name="_Toc475524420"/>
      <w:bookmarkStart w:id="2826" w:name="_Toc475524886"/>
      <w:bookmarkStart w:id="2827" w:name="_Toc475525350"/>
      <w:bookmarkStart w:id="2828" w:name="_Toc475525814"/>
      <w:bookmarkStart w:id="2829" w:name="_Toc475526278"/>
      <w:bookmarkStart w:id="2830" w:name="_Toc475526742"/>
      <w:bookmarkStart w:id="2831" w:name="_Toc475527206"/>
      <w:bookmarkStart w:id="2832" w:name="_Toc474485420"/>
      <w:bookmarkStart w:id="2833" w:name="_Toc474487285"/>
      <w:bookmarkStart w:id="2834" w:name="_Toc475524425"/>
      <w:bookmarkStart w:id="2835" w:name="_Toc475524891"/>
      <w:bookmarkStart w:id="2836" w:name="_Toc475525355"/>
      <w:bookmarkStart w:id="2837" w:name="_Toc475525819"/>
      <w:bookmarkStart w:id="2838" w:name="_Toc475526283"/>
      <w:bookmarkStart w:id="2839" w:name="_Toc475526747"/>
      <w:bookmarkStart w:id="2840" w:name="_Toc475527211"/>
      <w:bookmarkStart w:id="2841" w:name="_Toc474485425"/>
      <w:bookmarkStart w:id="2842" w:name="_Toc474487290"/>
      <w:bookmarkStart w:id="2843" w:name="_Toc475524430"/>
      <w:bookmarkStart w:id="2844" w:name="_Toc475524896"/>
      <w:bookmarkStart w:id="2845" w:name="_Toc475525360"/>
      <w:bookmarkStart w:id="2846" w:name="_Toc475525824"/>
      <w:bookmarkStart w:id="2847" w:name="_Toc475526288"/>
      <w:bookmarkStart w:id="2848" w:name="_Toc475526752"/>
      <w:bookmarkStart w:id="2849" w:name="_Toc475527216"/>
      <w:bookmarkStart w:id="2850" w:name="_Toc474485430"/>
      <w:bookmarkStart w:id="2851" w:name="_Toc474487295"/>
      <w:bookmarkStart w:id="2852" w:name="_Toc475524435"/>
      <w:bookmarkStart w:id="2853" w:name="_Toc475524901"/>
      <w:bookmarkStart w:id="2854" w:name="_Toc475525365"/>
      <w:bookmarkStart w:id="2855" w:name="_Toc475525829"/>
      <w:bookmarkStart w:id="2856" w:name="_Toc475526293"/>
      <w:bookmarkStart w:id="2857" w:name="_Toc475526757"/>
      <w:bookmarkStart w:id="2858" w:name="_Toc475527221"/>
      <w:bookmarkStart w:id="2859" w:name="_Toc474485435"/>
      <w:bookmarkStart w:id="2860" w:name="_Toc474487300"/>
      <w:bookmarkStart w:id="2861" w:name="_Toc474500474"/>
      <w:bookmarkStart w:id="2862" w:name="_Toc475524440"/>
      <w:bookmarkStart w:id="2863" w:name="_Toc475524906"/>
      <w:bookmarkStart w:id="2864" w:name="_Toc475525370"/>
      <w:bookmarkStart w:id="2865" w:name="_Toc475525834"/>
      <w:bookmarkStart w:id="2866" w:name="_Toc475526298"/>
      <w:bookmarkStart w:id="2867" w:name="_Toc475526762"/>
      <w:bookmarkStart w:id="2868" w:name="_Toc475527226"/>
      <w:bookmarkStart w:id="2869" w:name="_Toc474485439"/>
      <w:bookmarkStart w:id="2870" w:name="_Toc474487304"/>
      <w:bookmarkStart w:id="2871" w:name="_Toc474500478"/>
      <w:bookmarkStart w:id="2872" w:name="_Toc475524444"/>
      <w:bookmarkStart w:id="2873" w:name="_Toc475524910"/>
      <w:bookmarkStart w:id="2874" w:name="_Toc475525374"/>
      <w:bookmarkStart w:id="2875" w:name="_Toc475525838"/>
      <w:bookmarkStart w:id="2876" w:name="_Toc475526302"/>
      <w:bookmarkStart w:id="2877" w:name="_Toc475526766"/>
      <w:bookmarkStart w:id="2878" w:name="_Toc475527230"/>
      <w:bookmarkStart w:id="2879" w:name="_Toc474485444"/>
      <w:bookmarkStart w:id="2880" w:name="_Toc474487309"/>
      <w:bookmarkStart w:id="2881" w:name="_Toc474500483"/>
      <w:bookmarkStart w:id="2882" w:name="_Toc475524449"/>
      <w:bookmarkStart w:id="2883" w:name="_Toc475524915"/>
      <w:bookmarkStart w:id="2884" w:name="_Toc475525379"/>
      <w:bookmarkStart w:id="2885" w:name="_Toc475525843"/>
      <w:bookmarkStart w:id="2886" w:name="_Toc475526307"/>
      <w:bookmarkStart w:id="2887" w:name="_Toc475526771"/>
      <w:bookmarkStart w:id="2888" w:name="_Toc475527235"/>
      <w:bookmarkStart w:id="2889" w:name="_Toc474485540"/>
      <w:bookmarkStart w:id="2890" w:name="_Toc474487313"/>
      <w:bookmarkStart w:id="2891" w:name="h.25b2l0r" w:colFirst="0" w:colLast="0"/>
      <w:bookmarkStart w:id="2892" w:name="h.kgcv8k" w:colFirst="0" w:colLast="0"/>
      <w:bookmarkStart w:id="2893" w:name="h.34g0dwd" w:colFirst="0" w:colLast="0"/>
      <w:bookmarkStart w:id="2894" w:name="_Toc474485555"/>
      <w:bookmarkStart w:id="2895" w:name="_Toc475524551"/>
      <w:bookmarkStart w:id="2896" w:name="_Toc475525017"/>
      <w:bookmarkStart w:id="2897" w:name="_Toc475525481"/>
      <w:bookmarkStart w:id="2898" w:name="_Toc475525945"/>
      <w:bookmarkStart w:id="2899" w:name="_Toc475526409"/>
      <w:bookmarkStart w:id="2900" w:name="_Toc475526873"/>
      <w:bookmarkStart w:id="2901" w:name="_Toc475527337"/>
      <w:bookmarkStart w:id="2902" w:name="_Toc475625121"/>
      <w:bookmarkStart w:id="2903" w:name="h.1jlao46" w:colFirst="0" w:colLast="0"/>
      <w:bookmarkStart w:id="2904" w:name="COL001_TBL010"/>
      <w:bookmarkStart w:id="2905" w:name="h.43ky6rz" w:colFirst="0" w:colLast="0"/>
      <w:bookmarkStart w:id="2906" w:name="_Architecture_Timeline"/>
      <w:bookmarkStart w:id="2907" w:name="_Toc474485581"/>
      <w:bookmarkStart w:id="2908" w:name="_Toc474487328"/>
      <w:bookmarkStart w:id="2909" w:name="_Toc475524585"/>
      <w:bookmarkStart w:id="2910" w:name="_Toc475525051"/>
      <w:bookmarkStart w:id="2911" w:name="_Toc475525515"/>
      <w:bookmarkStart w:id="2912" w:name="_Toc475525979"/>
      <w:bookmarkStart w:id="2913" w:name="_Toc475526443"/>
      <w:bookmarkStart w:id="2914" w:name="_Toc475526907"/>
      <w:bookmarkStart w:id="2915" w:name="_Toc475527371"/>
      <w:bookmarkStart w:id="2916" w:name="_Toc475625155"/>
      <w:bookmarkStart w:id="2917" w:name="_Toc474485643"/>
      <w:bookmarkStart w:id="2918" w:name="_Toc474487390"/>
      <w:bookmarkStart w:id="2919" w:name="_Toc475524647"/>
      <w:bookmarkStart w:id="2920" w:name="_Toc475525113"/>
      <w:bookmarkStart w:id="2921" w:name="_Toc475525577"/>
      <w:bookmarkStart w:id="2922" w:name="_Toc475526041"/>
      <w:bookmarkStart w:id="2923" w:name="_Toc475526505"/>
      <w:bookmarkStart w:id="2924" w:name="_Toc475526969"/>
      <w:bookmarkStart w:id="2925" w:name="_Toc475527433"/>
      <w:bookmarkStart w:id="2926" w:name="_Toc475625217"/>
      <w:bookmarkStart w:id="2927" w:name="_Toc474485648"/>
      <w:bookmarkStart w:id="2928" w:name="_Toc474487394"/>
      <w:bookmarkStart w:id="2929" w:name="_Toc475524652"/>
      <w:bookmarkStart w:id="2930" w:name="_Toc475525118"/>
      <w:bookmarkStart w:id="2931" w:name="_Toc475525582"/>
      <w:bookmarkStart w:id="2932" w:name="_Toc475526046"/>
      <w:bookmarkStart w:id="2933" w:name="_Toc475526510"/>
      <w:bookmarkStart w:id="2934" w:name="_Toc475526974"/>
      <w:bookmarkStart w:id="2935" w:name="_Toc475527438"/>
      <w:bookmarkStart w:id="2936" w:name="_Toc475625222"/>
      <w:bookmarkStart w:id="2937" w:name="_Toc474485658"/>
      <w:bookmarkStart w:id="2938" w:name="_Toc474487397"/>
      <w:bookmarkStart w:id="2939" w:name="_Toc475524662"/>
      <w:bookmarkStart w:id="2940" w:name="_Toc475525128"/>
      <w:bookmarkStart w:id="2941" w:name="_Toc475525592"/>
      <w:bookmarkStart w:id="2942" w:name="_Toc475526056"/>
      <w:bookmarkStart w:id="2943" w:name="_Toc475526520"/>
      <w:bookmarkStart w:id="2944" w:name="_Toc475526984"/>
      <w:bookmarkStart w:id="2945" w:name="_Toc475527448"/>
      <w:bookmarkStart w:id="2946" w:name="_Toc475625232"/>
      <w:bookmarkStart w:id="2947" w:name="_Toc474485660"/>
      <w:bookmarkStart w:id="2948" w:name="_Toc475524664"/>
      <w:bookmarkStart w:id="2949" w:name="_Toc475525130"/>
      <w:bookmarkStart w:id="2950" w:name="_Toc475525594"/>
      <w:bookmarkStart w:id="2951" w:name="_Toc475526058"/>
      <w:bookmarkStart w:id="2952" w:name="_Toc475526522"/>
      <w:bookmarkStart w:id="2953" w:name="_Toc475526986"/>
      <w:bookmarkStart w:id="2954" w:name="_Toc475527450"/>
      <w:bookmarkStart w:id="2955" w:name="_Toc475625234"/>
      <w:bookmarkStart w:id="2956" w:name="_Toc474485663"/>
      <w:bookmarkStart w:id="2957" w:name="_Toc474487399"/>
      <w:bookmarkStart w:id="2958" w:name="_Conceptual_Infrastructure_Design"/>
      <w:bookmarkStart w:id="2959" w:name="_Conceptual_Infrastructure_Diagram"/>
      <w:bookmarkStart w:id="2960" w:name="_Toc474485670"/>
      <w:bookmarkStart w:id="2961" w:name="_Toc474487405"/>
      <w:bookmarkStart w:id="2962" w:name="_Software_Architecture"/>
      <w:bookmarkStart w:id="2963" w:name="_Toc474485674"/>
      <w:bookmarkStart w:id="2964" w:name="_Toc474487409"/>
      <w:bookmarkStart w:id="2965" w:name="_Toc474485678"/>
      <w:bookmarkStart w:id="2966" w:name="_Toc474487413"/>
      <w:bookmarkStart w:id="2967" w:name="_Toc474485684"/>
      <w:bookmarkStart w:id="2968" w:name="_Toc474487419"/>
      <w:bookmarkStart w:id="2969" w:name="_Toc475524693"/>
      <w:bookmarkStart w:id="2970" w:name="_Toc475525159"/>
      <w:bookmarkStart w:id="2971" w:name="_Toc475525623"/>
      <w:bookmarkStart w:id="2972" w:name="_Toc475526087"/>
      <w:bookmarkStart w:id="2973" w:name="_Toc475526551"/>
      <w:bookmarkStart w:id="2974" w:name="_Toc475527015"/>
      <w:bookmarkStart w:id="2975" w:name="_Toc475527479"/>
      <w:bookmarkStart w:id="2976" w:name="_Toc475625263"/>
      <w:bookmarkStart w:id="2977" w:name="_Toc475524696"/>
      <w:bookmarkStart w:id="2978" w:name="_Toc475525162"/>
      <w:bookmarkStart w:id="2979" w:name="_Toc475525626"/>
      <w:bookmarkStart w:id="2980" w:name="_Toc475526090"/>
      <w:bookmarkStart w:id="2981" w:name="_Toc475526554"/>
      <w:bookmarkStart w:id="2982" w:name="_Toc475527018"/>
      <w:bookmarkStart w:id="2983" w:name="_Toc475527482"/>
      <w:bookmarkStart w:id="2984" w:name="_Toc475625266"/>
      <w:bookmarkStart w:id="2985" w:name="_Toc475524699"/>
      <w:bookmarkStart w:id="2986" w:name="_Toc475525165"/>
      <w:bookmarkStart w:id="2987" w:name="_Toc475525629"/>
      <w:bookmarkStart w:id="2988" w:name="_Toc475526093"/>
      <w:bookmarkStart w:id="2989" w:name="_Toc475526557"/>
      <w:bookmarkStart w:id="2990" w:name="_Toc475527021"/>
      <w:bookmarkStart w:id="2991" w:name="_Toc475527485"/>
      <w:bookmarkStart w:id="2992" w:name="_Toc475625269"/>
      <w:bookmarkStart w:id="2993" w:name="_Toc475524709"/>
      <w:bookmarkStart w:id="2994" w:name="_Toc475525175"/>
      <w:bookmarkStart w:id="2995" w:name="_Toc475525639"/>
      <w:bookmarkStart w:id="2996" w:name="_Toc475526103"/>
      <w:bookmarkStart w:id="2997" w:name="_Toc475526567"/>
      <w:bookmarkStart w:id="2998" w:name="_Toc475527031"/>
      <w:bookmarkStart w:id="2999" w:name="_Toc475527495"/>
      <w:bookmarkStart w:id="3000" w:name="_Toc475625279"/>
      <w:bookmarkStart w:id="3001" w:name="_Toc474500513"/>
      <w:bookmarkStart w:id="3002" w:name="_Toc475524712"/>
      <w:bookmarkStart w:id="3003" w:name="_Toc475525178"/>
      <w:bookmarkStart w:id="3004" w:name="_Toc475525642"/>
      <w:bookmarkStart w:id="3005" w:name="_Toc475526106"/>
      <w:bookmarkStart w:id="3006" w:name="_Toc475526570"/>
      <w:bookmarkStart w:id="3007" w:name="_Toc475527034"/>
      <w:bookmarkStart w:id="3008" w:name="_Toc475527498"/>
      <w:bookmarkStart w:id="3009" w:name="_Toc475625282"/>
      <w:bookmarkStart w:id="3010" w:name="_Toc475524713"/>
      <w:bookmarkStart w:id="3011" w:name="_Toc475525179"/>
      <w:bookmarkStart w:id="3012" w:name="_Toc475525643"/>
      <w:bookmarkStart w:id="3013" w:name="_Toc475526107"/>
      <w:bookmarkStart w:id="3014" w:name="_Toc475526571"/>
      <w:bookmarkStart w:id="3015" w:name="_Toc475527035"/>
      <w:bookmarkStart w:id="3016" w:name="_Toc475527499"/>
      <w:bookmarkStart w:id="3017" w:name="_Toc475625283"/>
      <w:bookmarkStart w:id="3018" w:name="2"/>
      <w:bookmarkStart w:id="3019" w:name="3"/>
      <w:bookmarkStart w:id="3020" w:name="_Toc475524722"/>
      <w:bookmarkStart w:id="3021" w:name="_Toc475525188"/>
      <w:bookmarkStart w:id="3022" w:name="_Toc475525652"/>
      <w:bookmarkStart w:id="3023" w:name="_Toc475526116"/>
      <w:bookmarkStart w:id="3024" w:name="_Toc475526580"/>
      <w:bookmarkStart w:id="3025" w:name="_Toc475527044"/>
      <w:bookmarkStart w:id="3026" w:name="_Toc475527508"/>
      <w:bookmarkStart w:id="3027" w:name="_Toc475625292"/>
      <w:bookmarkStart w:id="3028" w:name="_Toc475524731"/>
      <w:bookmarkStart w:id="3029" w:name="_Toc475525197"/>
      <w:bookmarkStart w:id="3030" w:name="_Toc475525661"/>
      <w:bookmarkStart w:id="3031" w:name="_Toc475526125"/>
      <w:bookmarkStart w:id="3032" w:name="_Toc475526589"/>
      <w:bookmarkStart w:id="3033" w:name="_Toc475527053"/>
      <w:bookmarkStart w:id="3034" w:name="_Toc475527517"/>
      <w:bookmarkStart w:id="3035" w:name="_Toc475625301"/>
      <w:bookmarkStart w:id="3036" w:name="_Toc476044913"/>
      <w:bookmarkStart w:id="3037" w:name="ColumnTitle_30"/>
      <w:bookmarkStart w:id="3038" w:name="ColumnTitle_31"/>
      <w:bookmarkStart w:id="3039" w:name="ColumnTitle_32"/>
      <w:bookmarkStart w:id="3040" w:name="ColumnTitle_33"/>
      <w:bookmarkStart w:id="3041" w:name="ColumnTitle_34"/>
      <w:bookmarkStart w:id="3042" w:name="ColumnTitle_35"/>
      <w:bookmarkStart w:id="3043" w:name="ColumnTitle_36"/>
      <w:bookmarkStart w:id="3044" w:name="ColumnTitle_37"/>
      <w:bookmarkStart w:id="3045" w:name="ColumnTitle_38"/>
      <w:bookmarkStart w:id="3046" w:name="ColumnTitle_39"/>
      <w:bookmarkStart w:id="3047" w:name="ColumnTitle_40"/>
      <w:bookmarkStart w:id="3048" w:name="ColumnTitle_41"/>
      <w:bookmarkStart w:id="3049" w:name="ColumnTitle_42"/>
      <w:bookmarkStart w:id="3050" w:name="ColumnTitle_43"/>
      <w:bookmarkStart w:id="3051" w:name="ColumnTitle_44"/>
      <w:bookmarkStart w:id="3052" w:name="ColumnTitle_45"/>
      <w:bookmarkStart w:id="3053" w:name="ColumnTitle_46"/>
      <w:bookmarkStart w:id="3054" w:name="ColumnTitle_47"/>
      <w:bookmarkStart w:id="3055" w:name="ColumnTitle_48"/>
      <w:bookmarkStart w:id="3056" w:name="ColumnTitle_49"/>
      <w:bookmarkStart w:id="3057" w:name="ColumnTitle_50"/>
      <w:bookmarkStart w:id="3058" w:name="ColumnTitle_51"/>
      <w:bookmarkStart w:id="3059" w:name="ColumnTitle_52"/>
      <w:bookmarkStart w:id="3060" w:name="ColumnTitle_53"/>
      <w:bookmarkStart w:id="3061" w:name="ColumnTitle_54"/>
      <w:bookmarkStart w:id="3062" w:name="ColumnTitle_55"/>
      <w:bookmarkStart w:id="3063" w:name="ColumnTitle_56"/>
      <w:bookmarkStart w:id="3064" w:name="ColumnTitle_57"/>
      <w:bookmarkStart w:id="3065" w:name="ColumnTitle_58"/>
      <w:bookmarkStart w:id="3066" w:name="Check62"/>
      <w:bookmarkStart w:id="3067" w:name="ColumnTitle_59"/>
      <w:bookmarkStart w:id="3068" w:name="Check63"/>
      <w:bookmarkStart w:id="3069" w:name="ColumnTitle_60"/>
      <w:bookmarkStart w:id="3070" w:name="Check64"/>
      <w:bookmarkStart w:id="3071" w:name="Check67"/>
      <w:bookmarkStart w:id="3072" w:name="ColumnTitle_61"/>
      <w:bookmarkStart w:id="3073" w:name="Check65"/>
      <w:bookmarkStart w:id="3074" w:name="ColumnTitle_62"/>
      <w:bookmarkStart w:id="3075" w:name="Check66"/>
      <w:bookmarkStart w:id="3076" w:name="ColumnTitle_63"/>
      <w:bookmarkStart w:id="3077" w:name="ColumnTitle_64"/>
      <w:bookmarkStart w:id="3078" w:name="ColumnTitle_65"/>
      <w:bookmarkStart w:id="3079" w:name="ColumnTitle_66"/>
      <w:bookmarkStart w:id="3080" w:name="ColumnTitle_67"/>
      <w:bookmarkStart w:id="3081" w:name="ColumnTitle_68"/>
      <w:bookmarkStart w:id="3082" w:name="ColumnTitle_69"/>
      <w:bookmarkStart w:id="3083" w:name="ColumnTitle_70"/>
      <w:bookmarkStart w:id="3084" w:name="ColumnTitle_71"/>
      <w:bookmarkStart w:id="3085" w:name="ColumnTitle_72"/>
      <w:bookmarkStart w:id="3086" w:name="ColumnTitle_73"/>
      <w:bookmarkStart w:id="3087" w:name="ColumnTitle_74"/>
      <w:bookmarkStart w:id="3088" w:name="ColumnTitle_75"/>
      <w:bookmarkStart w:id="3089" w:name="ColumnTitle_76"/>
      <w:bookmarkStart w:id="3090" w:name="ColumnTitle_77"/>
      <w:bookmarkStart w:id="3091" w:name="ColumnTitle_78"/>
      <w:bookmarkStart w:id="3092" w:name="ColumnTitle_79"/>
      <w:bookmarkStart w:id="3093" w:name="ColumnTitle_80"/>
      <w:bookmarkStart w:id="3094" w:name="ColumnTitle_81"/>
      <w:bookmarkStart w:id="3095" w:name="ColumnTitle_82"/>
      <w:bookmarkStart w:id="3096" w:name="ColumnTitle_83"/>
      <w:bookmarkStart w:id="3097" w:name="ColumnTitle_84"/>
      <w:bookmarkStart w:id="3098" w:name="ColumnTitle_85"/>
      <w:bookmarkStart w:id="3099" w:name="ColumnTitle_86"/>
      <w:bookmarkStart w:id="3100" w:name="ColumnTitle_87"/>
      <w:bookmarkStart w:id="3101" w:name="ColumnTitle_88"/>
      <w:bookmarkStart w:id="3102" w:name="ColumnTitle_89"/>
      <w:bookmarkStart w:id="3103" w:name="ColumnTitle_90"/>
      <w:bookmarkStart w:id="3104" w:name="ColumnTitle_91"/>
      <w:bookmarkStart w:id="3105" w:name="ColumnTitle_92"/>
      <w:bookmarkStart w:id="3106" w:name="ColumnTitle_93"/>
      <w:bookmarkStart w:id="3107" w:name="ColumnTitle_94"/>
      <w:bookmarkStart w:id="3108" w:name="ColumnTitle_95"/>
      <w:bookmarkStart w:id="3109" w:name="ColumnTitle_96"/>
      <w:bookmarkStart w:id="3110" w:name="ColumnTitle_97"/>
      <w:bookmarkStart w:id="3111" w:name="ColumnTitle_98"/>
      <w:bookmarkStart w:id="3112" w:name="ColumnTitle_99"/>
      <w:bookmarkStart w:id="3113" w:name="ColumnTitle_100"/>
      <w:bookmarkStart w:id="3114" w:name="ColumnTitle_101"/>
      <w:bookmarkStart w:id="3115" w:name="ColumnTitle_102"/>
      <w:bookmarkStart w:id="3116" w:name="ColumnTitle_103"/>
      <w:bookmarkStart w:id="3117" w:name="ColumnTitle_104"/>
      <w:bookmarkStart w:id="3118" w:name="ColumnTitle_105"/>
      <w:bookmarkStart w:id="3119" w:name="ColumnTitle_106"/>
      <w:bookmarkStart w:id="3120" w:name="ColumnTitle_107"/>
      <w:bookmarkStart w:id="3121" w:name="ColumnTitle_108"/>
      <w:bookmarkStart w:id="3122" w:name="ColumnTitle_109"/>
      <w:bookmarkStart w:id="3123" w:name="ColumnTitle_110"/>
      <w:bookmarkStart w:id="3124" w:name="ColumnTitle_111"/>
      <w:bookmarkStart w:id="3125" w:name="_Network_Detailed_Design"/>
      <w:bookmarkStart w:id="3126" w:name="ColumnTitle_117"/>
      <w:bookmarkEnd w:id="0"/>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p>
    <w:sectPr w:rsidR="00532E1F" w:rsidRPr="00FA1BF4" w:rsidSect="00922D53">
      <w:footerReference w:type="default" r:id="rId133"/>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Author" w:initials="A">
    <w:p w14:paraId="00E7D64C" w14:textId="079CB9AA" w:rsidR="00554E7E" w:rsidRDefault="00554E7E">
      <w:pPr>
        <w:pStyle w:val="CommentText"/>
      </w:pPr>
      <w:r>
        <w:rPr>
          <w:rStyle w:val="CommentReference"/>
        </w:rPr>
        <w:annotationRef/>
      </w:r>
      <w:r>
        <w:t>Can we add a sub-section that outlines the release scope? That way we will know what we will be testing for this release.</w:t>
      </w:r>
    </w:p>
  </w:comment>
  <w:comment w:id="4" w:author="Author" w:initials="A">
    <w:p w14:paraId="62C850FF" w14:textId="1020D239" w:rsidR="00554E7E" w:rsidRDefault="00554E7E">
      <w:pPr>
        <w:pStyle w:val="CommentText"/>
      </w:pPr>
      <w:r>
        <w:rPr>
          <w:rStyle w:val="CommentReference"/>
        </w:rPr>
        <w:annotationRef/>
      </w:r>
      <w:r>
        <w:t>Noted in matrix</w:t>
      </w:r>
    </w:p>
  </w:comment>
  <w:comment w:id="5" w:author="Author" w:initials="A">
    <w:p w14:paraId="27D9B6B0" w14:textId="66423E26" w:rsidR="00554E7E" w:rsidRDefault="00554E7E">
      <w:pPr>
        <w:pStyle w:val="CommentText"/>
      </w:pPr>
      <w:r>
        <w:rPr>
          <w:rStyle w:val="CommentReference"/>
        </w:rPr>
        <w:annotationRef/>
      </w:r>
    </w:p>
  </w:comment>
  <w:comment w:id="9" w:author="Author" w:initials="A">
    <w:p w14:paraId="484E0196" w14:textId="2A556E93" w:rsidR="00554E7E" w:rsidRDefault="00554E7E">
      <w:pPr>
        <w:pStyle w:val="CommentText"/>
      </w:pPr>
      <w:r>
        <w:rPr>
          <w:rStyle w:val="CommentReference"/>
        </w:rPr>
        <w:annotationRef/>
      </w:r>
      <w:r>
        <w:t>Suggest noting steps that are part of the release</w:t>
      </w:r>
    </w:p>
  </w:comment>
  <w:comment w:id="10" w:author="Author" w:initials="A">
    <w:p w14:paraId="0053A7DF" w14:textId="7BD67345" w:rsidR="00554E7E" w:rsidRDefault="00554E7E">
      <w:pPr>
        <w:pStyle w:val="CommentText"/>
      </w:pPr>
      <w:r>
        <w:rPr>
          <w:rStyle w:val="CommentReference"/>
        </w:rPr>
        <w:annotationRef/>
      </w:r>
      <w:r>
        <w:t>Noted</w:t>
      </w:r>
    </w:p>
  </w:comment>
  <w:comment w:id="13" w:author="Author" w:initials="A">
    <w:p w14:paraId="7DC76F0C" w14:textId="4538566C" w:rsidR="00554E7E" w:rsidRDefault="00554E7E">
      <w:pPr>
        <w:pStyle w:val="CommentText"/>
      </w:pPr>
      <w:r>
        <w:rPr>
          <w:rStyle w:val="CommentReference"/>
        </w:rPr>
        <w:annotationRef/>
      </w:r>
      <w:r>
        <w:t>Suggest noting steps that are part of the release</w:t>
      </w:r>
    </w:p>
  </w:comment>
  <w:comment w:id="14" w:author="Author" w:initials="A">
    <w:p w14:paraId="6D111D84" w14:textId="7127A5B6" w:rsidR="00554E7E" w:rsidRDefault="00554E7E">
      <w:pPr>
        <w:pStyle w:val="CommentText"/>
      </w:pPr>
      <w:r>
        <w:rPr>
          <w:rStyle w:val="CommentReference"/>
        </w:rPr>
        <w:annotationRef/>
      </w:r>
      <w:r>
        <w:t>Noted</w:t>
      </w:r>
    </w:p>
  </w:comment>
  <w:comment w:id="16" w:author="Author" w:initials="A">
    <w:p w14:paraId="6DDA378F" w14:textId="4EDDC759" w:rsidR="00554E7E" w:rsidRDefault="00554E7E">
      <w:pPr>
        <w:pStyle w:val="CommentText"/>
      </w:pPr>
      <w:r>
        <w:rPr>
          <w:rStyle w:val="CommentReference"/>
        </w:rPr>
        <w:annotationRef/>
      </w:r>
      <w:r>
        <w:t>Suggest noting steps that are part of the release</w:t>
      </w:r>
    </w:p>
  </w:comment>
  <w:comment w:id="17" w:author="Author" w:initials="A">
    <w:p w14:paraId="190D35E6" w14:textId="3C663636" w:rsidR="00554E7E" w:rsidRDefault="00554E7E">
      <w:pPr>
        <w:pStyle w:val="CommentText"/>
      </w:pPr>
      <w:r>
        <w:rPr>
          <w:rStyle w:val="CommentReference"/>
        </w:rPr>
        <w:annotationRef/>
      </w:r>
      <w:r>
        <w:t>Noted</w:t>
      </w:r>
    </w:p>
  </w:comment>
  <w:comment w:id="19" w:author="Author" w:initials="A">
    <w:p w14:paraId="1250D7D9" w14:textId="3E231CFD" w:rsidR="00554E7E" w:rsidRDefault="00554E7E">
      <w:pPr>
        <w:pStyle w:val="CommentText"/>
      </w:pPr>
      <w:r>
        <w:rPr>
          <w:rStyle w:val="CommentReference"/>
        </w:rPr>
        <w:annotationRef/>
      </w:r>
      <w:r>
        <w:t>Suggest noting steps that are part of the release</w:t>
      </w:r>
    </w:p>
  </w:comment>
  <w:comment w:id="20" w:author="Author" w:initials="A">
    <w:p w14:paraId="37458835" w14:textId="20CC2959" w:rsidR="00554E7E" w:rsidRDefault="00554E7E">
      <w:pPr>
        <w:pStyle w:val="CommentText"/>
      </w:pPr>
      <w:r>
        <w:rPr>
          <w:rStyle w:val="CommentReference"/>
        </w:rPr>
        <w:annotationRef/>
      </w:r>
      <w:r>
        <w:t>Noted</w:t>
      </w:r>
    </w:p>
  </w:comment>
  <w:comment w:id="23" w:author="Author" w:initials="A">
    <w:p w14:paraId="07F49925" w14:textId="699D151C" w:rsidR="00554E7E" w:rsidRDefault="00554E7E">
      <w:pPr>
        <w:pStyle w:val="CommentText"/>
      </w:pPr>
      <w:r>
        <w:rPr>
          <w:rStyle w:val="CommentReference"/>
        </w:rPr>
        <w:annotationRef/>
      </w:r>
      <w:r>
        <w:t>Suggest highlighling initiatives/capabilities/features that are part of the release</w:t>
      </w:r>
    </w:p>
  </w:comment>
  <w:comment w:id="24" w:author="Author" w:initials="A">
    <w:p w14:paraId="6659A0E6" w14:textId="6DAFB921" w:rsidR="00554E7E" w:rsidRDefault="00554E7E">
      <w:pPr>
        <w:pStyle w:val="CommentText"/>
      </w:pPr>
      <w:r>
        <w:rPr>
          <w:rStyle w:val="CommentReference"/>
        </w:rPr>
        <w:annotationRef/>
      </w:r>
      <w:r>
        <w:t>Noted</w:t>
      </w:r>
    </w:p>
  </w:comment>
  <w:comment w:id="38" w:author="Author" w:initials="A">
    <w:p w14:paraId="1D146D9A" w14:textId="264AACBD" w:rsidR="00554E7E" w:rsidRDefault="00554E7E">
      <w:pPr>
        <w:pStyle w:val="CommentText"/>
      </w:pPr>
      <w:r>
        <w:rPr>
          <w:rStyle w:val="CommentReference"/>
        </w:rPr>
        <w:annotationRef/>
      </w:r>
      <w:r>
        <w:t>I see CDW listed here. In the current design, we don’t plan to use CDW for reporting – please document current design (if you want, in addition to thi final concept).</w:t>
      </w:r>
    </w:p>
  </w:comment>
  <w:comment w:id="39" w:author="Author" w:initials="A">
    <w:p w14:paraId="413918FC" w14:textId="3B435BF7" w:rsidR="00554E7E" w:rsidRDefault="00554E7E">
      <w:pPr>
        <w:pStyle w:val="CommentText"/>
      </w:pPr>
      <w:r>
        <w:rPr>
          <w:rStyle w:val="CommentReference"/>
        </w:rPr>
        <w:annotationRef/>
      </w:r>
      <w:r>
        <w:t>Noted</w:t>
      </w:r>
    </w:p>
  </w:comment>
  <w:comment w:id="41" w:author="Author" w:initials="A">
    <w:p w14:paraId="4AE4C78D" w14:textId="64C01F65" w:rsidR="00554E7E" w:rsidRDefault="00554E7E">
      <w:pPr>
        <w:pStyle w:val="CommentText"/>
      </w:pPr>
      <w:r>
        <w:rPr>
          <w:rStyle w:val="CommentReference"/>
        </w:rPr>
        <w:annotationRef/>
      </w:r>
      <w:r>
        <w:t>Really difficult to read this – increasing the size just blurs it.</w:t>
      </w:r>
    </w:p>
  </w:comment>
  <w:comment w:id="40" w:author="Author" w:initials="A">
    <w:p w14:paraId="66705598" w14:textId="4AF4C148" w:rsidR="00554E7E" w:rsidRDefault="00554E7E">
      <w:pPr>
        <w:pStyle w:val="CommentText"/>
      </w:pPr>
      <w:r>
        <w:rPr>
          <w:rStyle w:val="CommentReference"/>
        </w:rPr>
        <w:annotationRef/>
      </w:r>
      <w:r>
        <w:t>Replaced diagram.</w:t>
      </w:r>
    </w:p>
  </w:comment>
  <w:comment w:id="43" w:author="Author" w:initials="A">
    <w:p w14:paraId="0C6F8293" w14:textId="43C7D369" w:rsidR="00554E7E" w:rsidRDefault="00554E7E">
      <w:pPr>
        <w:pStyle w:val="CommentText"/>
      </w:pPr>
      <w:r>
        <w:rPr>
          <w:rStyle w:val="CommentReference"/>
        </w:rPr>
        <w:annotationRef/>
      </w:r>
      <w:r>
        <w:t>Should this be in Section 6?</w:t>
      </w:r>
    </w:p>
  </w:comment>
  <w:comment w:id="42" w:author="Author" w:initials="A">
    <w:p w14:paraId="311D0C95" w14:textId="176A7B0E" w:rsidR="00554E7E" w:rsidRDefault="00554E7E">
      <w:pPr>
        <w:pStyle w:val="CommentText"/>
      </w:pPr>
      <w:r>
        <w:rPr>
          <w:rStyle w:val="CommentReference"/>
        </w:rPr>
        <w:annotationRef/>
      </w:r>
      <w:r>
        <w:t>Moved cohtent to Section 6.2.1.5.1</w:t>
      </w:r>
    </w:p>
  </w:comment>
  <w:comment w:id="44" w:author="Author" w:initials="A">
    <w:p w14:paraId="443F1C87" w14:textId="77777777" w:rsidR="00554E7E" w:rsidRDefault="00554E7E">
      <w:pPr>
        <w:pStyle w:val="CommentText"/>
      </w:pPr>
      <w:r>
        <w:rPr>
          <w:rStyle w:val="CommentReference"/>
        </w:rPr>
        <w:annotationRef/>
      </w:r>
      <w:r>
        <w:t>On C – should we delete the statement about NO SQL db now that we are introducing CosmosDB</w:t>
      </w:r>
    </w:p>
    <w:p w14:paraId="0D6C2021" w14:textId="77777777" w:rsidR="00554E7E" w:rsidRDefault="00554E7E">
      <w:pPr>
        <w:pStyle w:val="CommentText"/>
      </w:pPr>
    </w:p>
    <w:p w14:paraId="32538438" w14:textId="77777777" w:rsidR="00554E7E" w:rsidRDefault="00554E7E">
      <w:pPr>
        <w:pStyle w:val="CommentText"/>
      </w:pPr>
      <w:r>
        <w:t>On D: we have now developed our own VistA Access mechanism – so why keep this?</w:t>
      </w:r>
    </w:p>
    <w:p w14:paraId="3E60D783" w14:textId="77777777" w:rsidR="00554E7E" w:rsidRDefault="00554E7E">
      <w:pPr>
        <w:pStyle w:val="CommentText"/>
      </w:pPr>
    </w:p>
    <w:p w14:paraId="7FF9364E" w14:textId="1DF0DE8B" w:rsidR="00554E7E" w:rsidRDefault="00554E7E">
      <w:pPr>
        <w:pStyle w:val="CommentText"/>
      </w:pPr>
      <w:r>
        <w:t>On R: Again, we have a design for reporting that was approved. So why is this still a risk?</w:t>
      </w:r>
    </w:p>
  </w:comment>
  <w:comment w:id="45" w:author="Author" w:initials="A">
    <w:p w14:paraId="30CD6280" w14:textId="680D84A1" w:rsidR="00554E7E" w:rsidRDefault="00554E7E">
      <w:pPr>
        <w:pStyle w:val="CommentText"/>
      </w:pPr>
      <w:r>
        <w:rPr>
          <w:rStyle w:val="CommentReference"/>
        </w:rPr>
        <w:annotationRef/>
      </w:r>
      <w:r>
        <w:t>How is the fact that we have an EPIC a business process description? Is this meant to define the reporting business processes?</w:t>
      </w:r>
    </w:p>
  </w:comment>
  <w:comment w:id="46" w:author="Author" w:initials="A">
    <w:p w14:paraId="01925406" w14:textId="6CE3DC46" w:rsidR="00554E7E" w:rsidRDefault="00554E7E">
      <w:pPr>
        <w:pStyle w:val="CommentText"/>
      </w:pPr>
      <w:r>
        <w:rPr>
          <w:rStyle w:val="CommentReference"/>
        </w:rPr>
        <w:annotationRef/>
      </w:r>
      <w:r>
        <w:t>Diagram is difficult to read</w:t>
      </w:r>
    </w:p>
  </w:comment>
  <w:comment w:id="47" w:author="Author" w:initials="A">
    <w:p w14:paraId="4C8F5636" w14:textId="1DB6E011" w:rsidR="00554E7E" w:rsidRDefault="00554E7E">
      <w:pPr>
        <w:pStyle w:val="CommentText"/>
      </w:pPr>
      <w:r>
        <w:rPr>
          <w:rStyle w:val="CommentReference"/>
        </w:rPr>
        <w:annotationRef/>
      </w:r>
      <w:r>
        <w:t>Are we describing prototype architecture or production architecture? Prefer to see production architecture hgere. Suggest moving any prototype related architectures and designs including results from the prototype to an appendix.</w:t>
      </w:r>
    </w:p>
  </w:comment>
  <w:comment w:id="48" w:author="Author" w:initials="A">
    <w:p w14:paraId="705B7658" w14:textId="2B479610" w:rsidR="00554E7E" w:rsidRDefault="00554E7E">
      <w:pPr>
        <w:pStyle w:val="CommentText"/>
      </w:pPr>
      <w:r>
        <w:rPr>
          <w:rStyle w:val="CommentReference"/>
        </w:rPr>
        <w:annotationRef/>
      </w:r>
      <w:r>
        <w:t>Confusing to try and match the description and dagram. If Tableau is being diacussed, should we not see it on the diagram as well.</w:t>
      </w:r>
    </w:p>
  </w:comment>
  <w:comment w:id="49" w:author="Author" w:initials="A">
    <w:p w14:paraId="13BE31C3" w14:textId="6250B760" w:rsidR="00554E7E" w:rsidRDefault="00554E7E">
      <w:pPr>
        <w:pStyle w:val="CommentText"/>
      </w:pPr>
      <w:r>
        <w:rPr>
          <w:rStyle w:val="CommentReference"/>
        </w:rPr>
        <w:annotationRef/>
      </w:r>
      <w:r>
        <w:t>Diagram looks to only be showing the fact that the configuration is retrieved for editing. Is it stored back in the database once the editing is completed? – the description seems to suggest that.</w:t>
      </w:r>
    </w:p>
  </w:comment>
  <w:comment w:id="50" w:author="Author" w:initials="A">
    <w:p w14:paraId="255ACF4C" w14:textId="1005722E" w:rsidR="00554E7E" w:rsidRDefault="00554E7E">
      <w:pPr>
        <w:pStyle w:val="CommentText"/>
      </w:pPr>
      <w:r>
        <w:rPr>
          <w:rStyle w:val="CommentReference"/>
        </w:rPr>
        <w:annotationRef/>
      </w:r>
      <w:r>
        <w:t>Not sure as to what is being stated here? Are these integration test designs? If so, should they not be in the business lines?</w:t>
      </w:r>
    </w:p>
  </w:comment>
  <w:comment w:id="51" w:author="Author" w:initials="A">
    <w:p w14:paraId="6C56A50C" w14:textId="2719247C" w:rsidR="00554E7E" w:rsidRDefault="00554E7E">
      <w:pPr>
        <w:pStyle w:val="CommentText"/>
      </w:pPr>
      <w:r>
        <w:t>Are we still using HTTPListener? Should this not be replaced with VistA link.</w:t>
      </w:r>
    </w:p>
    <w:p w14:paraId="0A995F86" w14:textId="77777777" w:rsidR="00554E7E" w:rsidRDefault="00554E7E">
      <w:pPr>
        <w:pStyle w:val="CommentText"/>
      </w:pPr>
    </w:p>
    <w:p w14:paraId="1C949E4F" w14:textId="0CF69FA1" w:rsidR="00554E7E" w:rsidRDefault="00554E7E">
      <w:pPr>
        <w:pStyle w:val="CommentText"/>
      </w:pPr>
      <w:r>
        <w:rPr>
          <w:rStyle w:val="CommentReference"/>
        </w:rPr>
        <w:annotationRef/>
      </w:r>
      <w:r>
        <w:t>Connectivity and VistA testing is part of TAS Core and should not be left to each individual biz line. Biz will only try to see if their reports are working with expected data. Regression tests should ensure that the tas core is functioning as expected from a connectivity and access perspective</w:t>
      </w:r>
    </w:p>
  </w:comment>
  <w:comment w:id="52" w:author="Author" w:initials="A">
    <w:p w14:paraId="454B45F1" w14:textId="7A5BE4C6" w:rsidR="00554E7E" w:rsidRDefault="00554E7E">
      <w:pPr>
        <w:pStyle w:val="CommentText"/>
      </w:pPr>
      <w:r>
        <w:rPr>
          <w:rStyle w:val="CommentReference"/>
        </w:rPr>
        <w:annotationRef/>
      </w:r>
      <w:r>
        <w:t>Is this part of the Custom Components?</w:t>
      </w:r>
    </w:p>
    <w:p w14:paraId="32646CBA" w14:textId="77777777" w:rsidR="00554E7E" w:rsidRDefault="00554E7E">
      <w:pPr>
        <w:pStyle w:val="CommentText"/>
      </w:pPr>
    </w:p>
    <w:p w14:paraId="2DC14B5A" w14:textId="11BFB29D" w:rsidR="00554E7E" w:rsidRDefault="00554E7E">
      <w:pPr>
        <w:pStyle w:val="CommentText"/>
      </w:pPr>
      <w:r>
        <w:t>HTTP queries to VistA? What do you mean by that?</w:t>
      </w:r>
    </w:p>
    <w:p w14:paraId="63E9F888" w14:textId="4C713313" w:rsidR="00554E7E" w:rsidRDefault="00554E7E">
      <w:pPr>
        <w:pStyle w:val="CommentText"/>
      </w:pPr>
      <w:r>
        <w:t>What message structure is being defined here?</w:t>
      </w:r>
    </w:p>
  </w:comment>
  <w:comment w:id="53" w:author="Author" w:initials="A">
    <w:p w14:paraId="43217010" w14:textId="77777777" w:rsidR="00554E7E" w:rsidRDefault="00554E7E">
      <w:pPr>
        <w:pStyle w:val="CommentText"/>
      </w:pPr>
      <w:r>
        <w:rPr>
          <w:rStyle w:val="CommentReference"/>
        </w:rPr>
        <w:annotationRef/>
      </w:r>
      <w:r>
        <w:t>Is this for testing? Why speciy in SDD and not in Master Test plan?</w:t>
      </w:r>
    </w:p>
    <w:p w14:paraId="22A07718" w14:textId="37066AF8" w:rsidR="00554E7E" w:rsidRDefault="00554E7E">
      <w:pPr>
        <w:pStyle w:val="CommentText"/>
      </w:pPr>
      <w:r>
        <w:t>Are you suggesting they create mock services for integration testing? Will TAS Core services not be abviale in the integration test env?</w:t>
      </w:r>
    </w:p>
  </w:comment>
  <w:comment w:id="54" w:author="Author" w:initials="A">
    <w:p w14:paraId="1AC6A5FF" w14:textId="4852A367" w:rsidR="00554E7E" w:rsidRDefault="00554E7E">
      <w:pPr>
        <w:pStyle w:val="CommentText"/>
      </w:pPr>
      <w:r>
        <w:rPr>
          <w:rStyle w:val="CommentReference"/>
        </w:rPr>
        <w:annotationRef/>
      </w:r>
      <w:r>
        <w:t>Again – for esting? Why place this into SDD if this is for testing? Do we not have a master test plan document?</w:t>
      </w:r>
    </w:p>
  </w:comment>
  <w:comment w:id="55" w:author="Author" w:initials="A">
    <w:p w14:paraId="1BE6A03A" w14:textId="2D706B2E" w:rsidR="00554E7E" w:rsidRDefault="00554E7E">
      <w:pPr>
        <w:pStyle w:val="CommentText"/>
      </w:pPr>
      <w:r>
        <w:rPr>
          <w:rStyle w:val="CommentReference"/>
        </w:rPr>
        <w:annotationRef/>
      </w:r>
      <w:r>
        <w:t>Any details about the policies? What is the reader supposed to glean from this?</w:t>
      </w:r>
    </w:p>
  </w:comment>
  <w:comment w:id="56" w:author="Author" w:initials="A">
    <w:p w14:paraId="61E7122A" w14:textId="77777777" w:rsidR="00554E7E" w:rsidRDefault="00554E7E">
      <w:pPr>
        <w:pStyle w:val="CommentText"/>
      </w:pPr>
      <w:r>
        <w:rPr>
          <w:rStyle w:val="CommentReference"/>
        </w:rPr>
        <w:annotationRef/>
      </w:r>
      <w:r>
        <w:t>Should this now be CosmosDB?</w:t>
      </w:r>
    </w:p>
    <w:p w14:paraId="7CD086A0" w14:textId="77777777" w:rsidR="00554E7E" w:rsidRDefault="00554E7E">
      <w:pPr>
        <w:pStyle w:val="CommentText"/>
      </w:pPr>
      <w:r>
        <w:t>Again unsure as to the purpose of this here</w:t>
      </w:r>
    </w:p>
    <w:p w14:paraId="1A47DBD3" w14:textId="77777777" w:rsidR="00554E7E" w:rsidRDefault="00554E7E">
      <w:pPr>
        <w:pStyle w:val="CommentText"/>
      </w:pPr>
    </w:p>
    <w:p w14:paraId="4E49566F" w14:textId="28F78D5E" w:rsidR="00554E7E" w:rsidRDefault="00554E7E">
      <w:pPr>
        <w:pStyle w:val="CommentText"/>
      </w:pPr>
      <w:r>
        <w:t>May be better to create a UML diagram with all the componets, interfaces and interactions so we get a clear understanding? Or specify the purpose of what is being done above these sets of components se we get an idea of what we are reading.</w:t>
      </w:r>
    </w:p>
  </w:comment>
  <w:comment w:id="63" w:author="Author" w:initials="A">
    <w:p w14:paraId="36A6D838" w14:textId="7528655A" w:rsidR="00554E7E" w:rsidRDefault="00554E7E">
      <w:pPr>
        <w:pStyle w:val="CommentText"/>
      </w:pPr>
      <w:r>
        <w:rPr>
          <w:rStyle w:val="CommentReference"/>
        </w:rPr>
        <w:annotationRef/>
      </w:r>
      <w:r>
        <w:t>What about tableau, drools and all the other components listed in the sequesnce diagrams above? Should we include those int this as well?</w:t>
      </w:r>
    </w:p>
  </w:comment>
  <w:comment w:id="68" w:author="Author" w:initials="A">
    <w:p w14:paraId="012AC6F2" w14:textId="77777777" w:rsidR="00554E7E" w:rsidRDefault="00554E7E">
      <w:pPr>
        <w:pStyle w:val="CommentText"/>
      </w:pPr>
      <w:r>
        <w:rPr>
          <w:rStyle w:val="CommentReference"/>
        </w:rPr>
        <w:annotationRef/>
      </w:r>
      <w:r>
        <w:t>If you look into the doc, there doesnot seem to be a HAPI FHIR server in production?</w:t>
      </w:r>
    </w:p>
    <w:p w14:paraId="2658ED21" w14:textId="77777777" w:rsidR="00554E7E" w:rsidRDefault="00554E7E">
      <w:pPr>
        <w:pStyle w:val="CommentText"/>
      </w:pPr>
    </w:p>
    <w:p w14:paraId="3DD9C877" w14:textId="6DF41A3A" w:rsidR="00554E7E" w:rsidRDefault="00554E7E">
      <w:pPr>
        <w:pStyle w:val="CommentText"/>
      </w:pPr>
      <w:r>
        <w:t>Also – list does not look to be current – needs to be revisited and fixed</w:t>
      </w:r>
    </w:p>
  </w:comment>
  <w:comment w:id="65" w:author="Author" w:initials="A">
    <w:p w14:paraId="49014AE1" w14:textId="2CD2C460" w:rsidR="00554E7E" w:rsidRDefault="00554E7E">
      <w:pPr>
        <w:pStyle w:val="CommentText"/>
      </w:pPr>
      <w:r>
        <w:rPr>
          <w:rStyle w:val="CommentReference"/>
        </w:rPr>
        <w:annotationRef/>
      </w:r>
      <w:r>
        <w:t>Agree with Narasa on the attachment. Also, what about pre-production?</w:t>
      </w:r>
    </w:p>
  </w:comment>
  <w:comment w:id="66" w:author="Author" w:initials="A">
    <w:p w14:paraId="03AD016E" w14:textId="2920CD9F" w:rsidR="00554E7E" w:rsidRDefault="00554E7E">
      <w:pPr>
        <w:pStyle w:val="CommentText"/>
      </w:pPr>
      <w:r>
        <w:rPr>
          <w:rStyle w:val="CommentReference"/>
        </w:rPr>
        <w:annotationRef/>
      </w:r>
      <w:r>
        <w:t>Embedded document is a duplication of the table. Removed document and updated the table to reflect software for TASCore Build 5, including HAPI FHIR in Prod. Table addresses Pre-Prod and Prod.</w:t>
      </w:r>
    </w:p>
  </w:comment>
  <w:comment w:id="67" w:author="Author" w:initials="A">
    <w:p w14:paraId="63205748" w14:textId="59DD92EC" w:rsidR="00554E7E" w:rsidRDefault="00554E7E">
      <w:pPr>
        <w:pStyle w:val="CommentText"/>
      </w:pPr>
      <w:r>
        <w:rPr>
          <w:rStyle w:val="CommentReference"/>
        </w:rPr>
        <w:annotationRef/>
      </w:r>
      <w:r>
        <w:t>Noted</w:t>
      </w:r>
    </w:p>
  </w:comment>
  <w:comment w:id="69" w:author="Author" w:initials="A">
    <w:p w14:paraId="538FC6AA" w14:textId="7962281E" w:rsidR="00554E7E" w:rsidRDefault="00554E7E">
      <w:pPr>
        <w:pStyle w:val="CommentText"/>
      </w:pPr>
      <w:r>
        <w:rPr>
          <w:rStyle w:val="CommentReference"/>
        </w:rPr>
        <w:annotationRef/>
      </w:r>
      <w:r>
        <w:t>5.8 is on TRM</w:t>
      </w:r>
    </w:p>
  </w:comment>
  <w:comment w:id="70" w:author="Author" w:initials="A">
    <w:p w14:paraId="1D1C241F" w14:textId="50F8226D" w:rsidR="00554E7E" w:rsidRDefault="00554E7E">
      <w:pPr>
        <w:pStyle w:val="CommentText"/>
      </w:pPr>
      <w:r>
        <w:rPr>
          <w:rStyle w:val="CommentReference"/>
        </w:rPr>
        <w:annotationRef/>
      </w:r>
      <w:r>
        <w:t>Noted</w:t>
      </w:r>
    </w:p>
  </w:comment>
  <w:comment w:id="74" w:author="Author" w:initials="A">
    <w:p w14:paraId="3C43966B" w14:textId="66F4C257" w:rsidR="00554E7E" w:rsidRDefault="00554E7E">
      <w:pPr>
        <w:pStyle w:val="CommentText"/>
      </w:pPr>
      <w:r>
        <w:rPr>
          <w:rStyle w:val="CommentReference"/>
        </w:rPr>
        <w:annotationRef/>
      </w:r>
      <w:r>
        <w:t>Please fill – 5.5 and 6.1 vesrions are on TRM</w:t>
      </w:r>
    </w:p>
  </w:comment>
  <w:comment w:id="73" w:author="Author" w:initials="A">
    <w:p w14:paraId="5A92BA61" w14:textId="2BCC01E9" w:rsidR="00554E7E" w:rsidRDefault="00554E7E">
      <w:pPr>
        <w:pStyle w:val="CommentText"/>
      </w:pPr>
      <w:r>
        <w:rPr>
          <w:rStyle w:val="CommentReference"/>
        </w:rPr>
        <w:annotationRef/>
      </w:r>
      <w:r>
        <w:t>Noted</w:t>
      </w:r>
    </w:p>
  </w:comment>
  <w:comment w:id="77" w:author="Author" w:initials="A">
    <w:p w14:paraId="4341179F" w14:textId="11AA47E0" w:rsidR="00554E7E" w:rsidRDefault="00554E7E">
      <w:pPr>
        <w:pStyle w:val="CommentText"/>
      </w:pPr>
      <w:r>
        <w:rPr>
          <w:rStyle w:val="CommentReference"/>
        </w:rPr>
        <w:annotationRef/>
      </w:r>
      <w:r>
        <w:t>Which framework? Do you mean is Angular2?</w:t>
      </w:r>
    </w:p>
  </w:comment>
  <w:comment w:id="78" w:author="Author" w:initials="A">
    <w:p w14:paraId="339BECA1" w14:textId="6D5FC4C0" w:rsidR="00554E7E" w:rsidRDefault="00554E7E">
      <w:pPr>
        <w:pStyle w:val="CommentText"/>
      </w:pPr>
      <w:r>
        <w:rPr>
          <w:rStyle w:val="CommentReference"/>
        </w:rPr>
        <w:annotationRef/>
      </w:r>
      <w:r>
        <w:t>Noted</w:t>
      </w:r>
    </w:p>
  </w:comment>
  <w:comment w:id="79" w:author="Author" w:initials="A">
    <w:p w14:paraId="74DC0390" w14:textId="1ABB7638" w:rsidR="00554E7E" w:rsidRDefault="00554E7E">
      <w:pPr>
        <w:pStyle w:val="CommentText"/>
      </w:pPr>
      <w:r>
        <w:rPr>
          <w:rStyle w:val="CommentReference"/>
        </w:rPr>
        <w:annotationRef/>
      </w:r>
      <w:r>
        <w:t>Still in use?</w:t>
      </w:r>
    </w:p>
  </w:comment>
  <w:comment w:id="80" w:author="Author" w:initials="A">
    <w:p w14:paraId="6244A258" w14:textId="19BB26E9" w:rsidR="00554E7E" w:rsidRDefault="00554E7E">
      <w:pPr>
        <w:pStyle w:val="CommentText"/>
      </w:pPr>
      <w:r>
        <w:rPr>
          <w:rStyle w:val="CommentReference"/>
        </w:rPr>
        <w:annotationRef/>
      </w:r>
      <w:r>
        <w:t>Noted</w:t>
      </w:r>
    </w:p>
  </w:comment>
  <w:comment w:id="81" w:author="Author" w:initials="A">
    <w:p w14:paraId="274DA738" w14:textId="3CD1EDF7" w:rsidR="00554E7E" w:rsidRDefault="00554E7E">
      <w:pPr>
        <w:pStyle w:val="CommentText"/>
      </w:pPr>
      <w:r>
        <w:rPr>
          <w:rStyle w:val="CommentReference"/>
        </w:rPr>
        <w:annotationRef/>
      </w:r>
      <w:r>
        <w:t>Approved with Constraints?</w:t>
      </w:r>
    </w:p>
  </w:comment>
  <w:comment w:id="82" w:author="Author" w:initials="A">
    <w:p w14:paraId="3BD07F4D" w14:textId="4FE1EEF7" w:rsidR="00554E7E" w:rsidRDefault="00554E7E">
      <w:pPr>
        <w:pStyle w:val="CommentText"/>
      </w:pPr>
      <w:r>
        <w:rPr>
          <w:rStyle w:val="CommentReference"/>
        </w:rPr>
        <w:annotationRef/>
      </w:r>
      <w:r>
        <w:t>Noted</w:t>
      </w:r>
    </w:p>
  </w:comment>
  <w:comment w:id="85" w:author="Author" w:initials="A">
    <w:p w14:paraId="41EFE10F" w14:textId="4F40C7B3" w:rsidR="00554E7E" w:rsidRDefault="00554E7E">
      <w:pPr>
        <w:pStyle w:val="CommentText"/>
      </w:pPr>
      <w:r>
        <w:rPr>
          <w:rStyle w:val="CommentReference"/>
        </w:rPr>
        <w:annotationRef/>
      </w:r>
      <w:r>
        <w:t>Under evaluation?</w:t>
      </w:r>
    </w:p>
  </w:comment>
  <w:comment w:id="86" w:author="Author" w:initials="A">
    <w:p w14:paraId="78928BF1" w14:textId="67ABD839" w:rsidR="00554E7E" w:rsidRDefault="00554E7E">
      <w:pPr>
        <w:pStyle w:val="CommentText"/>
      </w:pPr>
      <w:r>
        <w:rPr>
          <w:rStyle w:val="CommentReference"/>
        </w:rPr>
        <w:annotationRef/>
      </w:r>
      <w:r>
        <w:t>Noted</w:t>
      </w:r>
    </w:p>
  </w:comment>
  <w:comment w:id="88" w:author="Author" w:initials="A">
    <w:p w14:paraId="79B3E50E" w14:textId="4730F5B9" w:rsidR="00554E7E" w:rsidRDefault="00554E7E">
      <w:pPr>
        <w:pStyle w:val="CommentText"/>
      </w:pPr>
      <w:r>
        <w:rPr>
          <w:rStyle w:val="CommentReference"/>
        </w:rPr>
        <w:annotationRef/>
      </w:r>
      <w:r>
        <w:t>Any issues with using approved versions?</w:t>
      </w:r>
    </w:p>
  </w:comment>
  <w:comment w:id="89" w:author="Author" w:initials="A">
    <w:p w14:paraId="0E5133EF" w14:textId="7EEC75E8" w:rsidR="00554E7E" w:rsidRDefault="00554E7E">
      <w:pPr>
        <w:pStyle w:val="CommentText"/>
      </w:pPr>
      <w:r>
        <w:rPr>
          <w:rStyle w:val="CommentReference"/>
        </w:rPr>
        <w:annotationRef/>
      </w:r>
      <w:r>
        <w:t>Noted</w:t>
      </w:r>
    </w:p>
  </w:comment>
  <w:comment w:id="90" w:author="Author" w:initials="A">
    <w:p w14:paraId="26A778D1" w14:textId="4773D0AD" w:rsidR="00554E7E" w:rsidRDefault="00554E7E">
      <w:pPr>
        <w:pStyle w:val="CommentText"/>
      </w:pPr>
      <w:r>
        <w:rPr>
          <w:rStyle w:val="CommentReference"/>
        </w:rPr>
        <w:annotationRef/>
      </w:r>
      <w:r>
        <w:t>Any issues with using the approved version?</w:t>
      </w:r>
    </w:p>
  </w:comment>
  <w:comment w:id="91" w:author="Author" w:initials="A">
    <w:p w14:paraId="35303EF7" w14:textId="095EE5B9" w:rsidR="00554E7E" w:rsidRDefault="00554E7E">
      <w:pPr>
        <w:pStyle w:val="CommentText"/>
      </w:pPr>
      <w:r>
        <w:rPr>
          <w:rStyle w:val="CommentReference"/>
        </w:rPr>
        <w:annotationRef/>
      </w:r>
      <w:r>
        <w:t>Noted</w:t>
      </w:r>
    </w:p>
  </w:comment>
  <w:comment w:id="92" w:author="Author" w:initials="A">
    <w:p w14:paraId="122D91C3" w14:textId="6E002D72" w:rsidR="00554E7E" w:rsidRDefault="00554E7E">
      <w:pPr>
        <w:pStyle w:val="CommentText"/>
      </w:pPr>
      <w:r>
        <w:rPr>
          <w:rStyle w:val="CommentReference"/>
        </w:rPr>
        <w:annotationRef/>
      </w:r>
      <w:r>
        <w:t>Approved w/ constraints?</w:t>
      </w:r>
    </w:p>
    <w:p w14:paraId="17DC5931" w14:textId="5BC35A09" w:rsidR="00554E7E" w:rsidRDefault="00554E7E">
      <w:pPr>
        <w:pStyle w:val="CommentText"/>
      </w:pPr>
      <w:r>
        <w:t>Also – there is a more recent version available – any issues with usingthe latest?</w:t>
      </w:r>
    </w:p>
  </w:comment>
  <w:comment w:id="93" w:author="Author" w:initials="A">
    <w:p w14:paraId="52AB051D" w14:textId="50ADC375" w:rsidR="00554E7E" w:rsidRDefault="00554E7E">
      <w:pPr>
        <w:pStyle w:val="CommentText"/>
      </w:pPr>
      <w:r>
        <w:rPr>
          <w:rStyle w:val="CommentReference"/>
        </w:rPr>
        <w:annotationRef/>
      </w:r>
      <w:r>
        <w:t>Noted</w:t>
      </w:r>
    </w:p>
  </w:comment>
  <w:comment w:id="96" w:author="Author" w:initials="A">
    <w:p w14:paraId="088710C8" w14:textId="1C08A8FD" w:rsidR="00554E7E" w:rsidRDefault="00554E7E">
      <w:pPr>
        <w:pStyle w:val="CommentText"/>
      </w:pPr>
      <w:r>
        <w:rPr>
          <w:rStyle w:val="CommentReference"/>
        </w:rPr>
        <w:annotationRef/>
      </w:r>
      <w:r>
        <w:t>??</w:t>
      </w:r>
    </w:p>
  </w:comment>
  <w:comment w:id="97" w:author="Author" w:initials="A">
    <w:p w14:paraId="4DC5C295" w14:textId="65DFD3BB" w:rsidR="00554E7E" w:rsidRDefault="00554E7E">
      <w:pPr>
        <w:pStyle w:val="CommentText"/>
      </w:pPr>
      <w:r>
        <w:rPr>
          <w:rStyle w:val="CommentReference"/>
        </w:rPr>
        <w:annotationRef/>
      </w:r>
      <w:r>
        <w:t>Noted</w:t>
      </w:r>
    </w:p>
  </w:comment>
  <w:comment w:id="98" w:author="Author" w:initials="A">
    <w:p w14:paraId="601EA5E7" w14:textId="1F5E190B" w:rsidR="00554E7E" w:rsidRDefault="00554E7E">
      <w:pPr>
        <w:pStyle w:val="CommentText"/>
      </w:pPr>
      <w:r>
        <w:rPr>
          <w:rStyle w:val="CommentReference"/>
        </w:rPr>
        <w:annotationRef/>
      </w:r>
      <w:r>
        <w:t>??</w:t>
      </w:r>
    </w:p>
  </w:comment>
  <w:comment w:id="99" w:author="Author" w:initials="A">
    <w:p w14:paraId="56CAA8F0" w14:textId="3CF237E3" w:rsidR="00554E7E" w:rsidRDefault="00554E7E">
      <w:pPr>
        <w:pStyle w:val="CommentText"/>
      </w:pPr>
      <w:r>
        <w:rPr>
          <w:rStyle w:val="CommentReference"/>
        </w:rPr>
        <w:annotationRef/>
      </w:r>
      <w:r>
        <w:t>Noted</w:t>
      </w:r>
    </w:p>
  </w:comment>
  <w:comment w:id="100" w:author="Author" w:initials="A">
    <w:p w14:paraId="080B2D5B" w14:textId="50044D67" w:rsidR="00554E7E" w:rsidRDefault="00554E7E">
      <w:pPr>
        <w:pStyle w:val="CommentText"/>
      </w:pPr>
      <w:r>
        <w:rPr>
          <w:rStyle w:val="CommentReference"/>
        </w:rPr>
        <w:annotationRef/>
      </w:r>
      <w:r>
        <w:t>??</w:t>
      </w:r>
    </w:p>
  </w:comment>
  <w:comment w:id="101" w:author="Author" w:initials="A">
    <w:p w14:paraId="3356C47A" w14:textId="24DAF5ED" w:rsidR="00554E7E" w:rsidRDefault="00554E7E">
      <w:pPr>
        <w:pStyle w:val="CommentText"/>
      </w:pPr>
      <w:r>
        <w:rPr>
          <w:rStyle w:val="CommentReference"/>
        </w:rPr>
        <w:annotationRef/>
      </w:r>
      <w:r>
        <w:t>Noted</w:t>
      </w:r>
    </w:p>
  </w:comment>
  <w:comment w:id="141" w:author="Author" w:initials="A">
    <w:p w14:paraId="287E0273" w14:textId="6CCF6031" w:rsidR="00554E7E" w:rsidRDefault="00554E7E">
      <w:pPr>
        <w:pStyle w:val="CommentText"/>
      </w:pPr>
      <w:r>
        <w:rPr>
          <w:rStyle w:val="CommentReference"/>
        </w:rPr>
        <w:annotationRef/>
      </w:r>
      <w:r>
        <w:t>Will this be sufficient to meet the performance requirements outlined aboive?</w:t>
      </w:r>
    </w:p>
  </w:comment>
  <w:comment w:id="142" w:author="Author" w:initials="A">
    <w:p w14:paraId="586CF5C6" w14:textId="14D9CD39" w:rsidR="00554E7E" w:rsidRDefault="00554E7E">
      <w:pPr>
        <w:pStyle w:val="CommentText"/>
      </w:pPr>
      <w:r>
        <w:rPr>
          <w:rStyle w:val="CommentReference"/>
        </w:rPr>
        <w:annotationRef/>
      </w:r>
      <w:r>
        <w:t>Noted</w:t>
      </w:r>
    </w:p>
  </w:comment>
  <w:comment w:id="182" w:author="Author" w:initials="A">
    <w:p w14:paraId="21CC5688" w14:textId="52252FE3" w:rsidR="00554E7E" w:rsidRDefault="00554E7E">
      <w:pPr>
        <w:pStyle w:val="CommentText"/>
      </w:pPr>
      <w:r>
        <w:rPr>
          <w:rStyle w:val="CommentReference"/>
        </w:rPr>
        <w:annotationRef/>
      </w:r>
      <w:r>
        <w:t>This seems to suggest all VistA data – may want to constrain to TAS required data</w:t>
      </w:r>
    </w:p>
    <w:p w14:paraId="474939CE" w14:textId="4B49E538" w:rsidR="00554E7E" w:rsidRDefault="00554E7E">
      <w:pPr>
        <w:pStyle w:val="CommentText"/>
      </w:pPr>
    </w:p>
  </w:comment>
  <w:comment w:id="183" w:author="Author" w:initials="A">
    <w:p w14:paraId="0857B460" w14:textId="14AB29C1" w:rsidR="00554E7E" w:rsidRDefault="00554E7E">
      <w:pPr>
        <w:pStyle w:val="CommentText"/>
      </w:pPr>
      <w:r>
        <w:rPr>
          <w:rStyle w:val="CommentReference"/>
        </w:rPr>
        <w:annotationRef/>
      </w:r>
      <w:r>
        <w:t>Noted</w:t>
      </w:r>
    </w:p>
  </w:comment>
  <w:comment w:id="186" w:author="Author" w:initials="A">
    <w:p w14:paraId="505FC3AD" w14:textId="5318A219" w:rsidR="00554E7E" w:rsidRDefault="00554E7E">
      <w:pPr>
        <w:pStyle w:val="CommentText"/>
      </w:pPr>
      <w:r>
        <w:rPr>
          <w:rStyle w:val="CommentReference"/>
        </w:rPr>
        <w:annotationRef/>
      </w:r>
      <w:r>
        <w:t>HTTP Listener is no longer in play I think – should this be fixed?</w:t>
      </w:r>
    </w:p>
  </w:comment>
  <w:comment w:id="185" w:author="Author" w:initials="A">
    <w:p w14:paraId="2E0D320F" w14:textId="2B6AC9C4" w:rsidR="00554E7E" w:rsidRDefault="00554E7E">
      <w:pPr>
        <w:pStyle w:val="CommentText"/>
      </w:pPr>
      <w:r>
        <w:rPr>
          <w:rStyle w:val="CommentReference"/>
        </w:rPr>
        <w:annotationRef/>
      </w:r>
      <w:r>
        <w:t>Replaced with updated diagram. The ESB is no longer part of the design.</w:t>
      </w:r>
    </w:p>
  </w:comment>
  <w:comment w:id="204" w:author="Author" w:initials="A">
    <w:p w14:paraId="7F962D3D" w14:textId="37DDFD3C" w:rsidR="00554E7E" w:rsidRDefault="00554E7E">
      <w:pPr>
        <w:pStyle w:val="CommentText"/>
      </w:pPr>
      <w:r>
        <w:rPr>
          <w:rStyle w:val="CommentReference"/>
        </w:rPr>
        <w:annotationRef/>
      </w:r>
      <w:r>
        <w:t>Replace?</w:t>
      </w:r>
    </w:p>
  </w:comment>
  <w:comment w:id="205" w:author="Author" w:initials="A">
    <w:p w14:paraId="4787C8D5" w14:textId="1EFFFD2F" w:rsidR="00554E7E" w:rsidRDefault="00554E7E">
      <w:pPr>
        <w:pStyle w:val="CommentText"/>
      </w:pPr>
      <w:r>
        <w:rPr>
          <w:rStyle w:val="CommentReference"/>
        </w:rPr>
        <w:annotationRef/>
      </w:r>
      <w:r>
        <w:t>Noted</w:t>
      </w:r>
    </w:p>
  </w:comment>
  <w:comment w:id="217" w:author="Author" w:initials="A">
    <w:p w14:paraId="46AEB153" w14:textId="24F8A691" w:rsidR="00554E7E" w:rsidRDefault="00554E7E">
      <w:pPr>
        <w:pStyle w:val="CommentText"/>
      </w:pPr>
      <w:r>
        <w:rPr>
          <w:rStyle w:val="CommentReference"/>
        </w:rPr>
        <w:annotationRef/>
      </w:r>
      <w:r>
        <w:t>Replace?</w:t>
      </w:r>
    </w:p>
  </w:comment>
  <w:comment w:id="222" w:author="Author" w:initials="A">
    <w:p w14:paraId="3B3DC9F7" w14:textId="4EF81752" w:rsidR="00554E7E" w:rsidRDefault="00554E7E">
      <w:pPr>
        <w:pStyle w:val="CommentText"/>
      </w:pPr>
      <w:r>
        <w:rPr>
          <w:rStyle w:val="CommentReference"/>
        </w:rPr>
        <w:annotationRef/>
      </w:r>
      <w:r>
        <w:t xml:space="preserve">Access ti VistA no longer uses HTTPS/REST </w:t>
      </w:r>
    </w:p>
  </w:comment>
  <w:comment w:id="221" w:author="Author" w:initials="A">
    <w:p w14:paraId="4A698168" w14:textId="0AEF9F3E" w:rsidR="00554E7E" w:rsidRDefault="00554E7E">
      <w:pPr>
        <w:pStyle w:val="CommentText"/>
      </w:pPr>
      <w:r>
        <w:rPr>
          <w:rStyle w:val="CommentReference"/>
        </w:rPr>
        <w:annotationRef/>
      </w:r>
      <w:r>
        <w:t>Replaced with updated diagram showing that TCP is used to access VistA instances.</w:t>
      </w:r>
    </w:p>
  </w:comment>
  <w:comment w:id="225" w:author="Author" w:initials="A">
    <w:p w14:paraId="025F9E16" w14:textId="2CB5DECA" w:rsidR="00554E7E" w:rsidRDefault="00554E7E">
      <w:pPr>
        <w:pStyle w:val="CommentText"/>
      </w:pPr>
      <w:r>
        <w:rPr>
          <w:rStyle w:val="CommentReference"/>
        </w:rPr>
        <w:annotationRef/>
      </w:r>
      <w:r>
        <w:t>Are we really using Spotfire?</w:t>
      </w:r>
    </w:p>
  </w:comment>
  <w:comment w:id="224" w:author="Author" w:initials="A">
    <w:p w14:paraId="14FBA8C5" w14:textId="16A9D169" w:rsidR="00554E7E" w:rsidRDefault="00554E7E">
      <w:pPr>
        <w:pStyle w:val="CommentText"/>
      </w:pPr>
      <w:r>
        <w:rPr>
          <w:rStyle w:val="CommentReference"/>
        </w:rPr>
        <w:annotationRef/>
      </w:r>
      <w:r>
        <w:t>Updated diagram</w:t>
      </w:r>
    </w:p>
  </w:comment>
  <w:comment w:id="229" w:author="Author" w:initials="A">
    <w:p w14:paraId="778F485E" w14:textId="056A1943" w:rsidR="00BD72CD" w:rsidRDefault="00BD72CD">
      <w:pPr>
        <w:pStyle w:val="CommentText"/>
      </w:pPr>
      <w:r>
        <w:rPr>
          <w:rStyle w:val="CommentReference"/>
        </w:rPr>
        <w:annotationRef/>
      </w:r>
      <w:r>
        <w:t>Looks odd to have the FHIR server, NGNIX and VistA link servers in the VistA swim lane. Are they not part of TAS Core?</w:t>
      </w:r>
    </w:p>
    <w:p w14:paraId="5257CCBF" w14:textId="25111AA3" w:rsidR="00BD72CD" w:rsidRDefault="00BD72CD">
      <w:pPr>
        <w:pStyle w:val="CommentText"/>
      </w:pPr>
      <w:r>
        <w:t>Is Tableau part of the nightly flow?</w:t>
      </w:r>
    </w:p>
    <w:p w14:paraId="0C0E1AE2" w14:textId="77777777" w:rsidR="00BD72CD" w:rsidRDefault="00BD72CD">
      <w:pPr>
        <w:pStyle w:val="CommentText"/>
      </w:pPr>
    </w:p>
    <w:p w14:paraId="22FA979A" w14:textId="283A4D64" w:rsidR="00BD72CD" w:rsidRDefault="00BD72CD">
      <w:pPr>
        <w:pStyle w:val="CommentText"/>
      </w:pPr>
      <w:r>
        <w:t>What triggers the nightly load flow?</w:t>
      </w:r>
    </w:p>
  </w:comment>
  <w:comment w:id="228" w:author="Author" w:initials="A">
    <w:p w14:paraId="4FA2533C" w14:textId="1AD5DCF6" w:rsidR="00554E7E" w:rsidRDefault="00554E7E">
      <w:pPr>
        <w:pStyle w:val="CommentText"/>
      </w:pPr>
      <w:r>
        <w:rPr>
          <w:rStyle w:val="CommentReference"/>
        </w:rPr>
        <w:annotationRef/>
      </w:r>
      <w:r>
        <w:t>Replaced</w:t>
      </w:r>
    </w:p>
  </w:comment>
  <w:comment w:id="234" w:author="Author" w:initials="A">
    <w:p w14:paraId="4A8AC114" w14:textId="77777777" w:rsidR="00554E7E" w:rsidRDefault="00554E7E">
      <w:pPr>
        <w:pStyle w:val="CommentText"/>
      </w:pPr>
      <w:r>
        <w:rPr>
          <w:rStyle w:val="CommentReference"/>
        </w:rPr>
        <w:annotationRef/>
      </w:r>
      <w:r>
        <w:t>Suggest renaming the swim lanes or only placing approprioate components in the swim lanes.</w:t>
      </w:r>
    </w:p>
    <w:p w14:paraId="1FFD5B92" w14:textId="5545BF5F" w:rsidR="00554E7E" w:rsidRDefault="00554E7E">
      <w:pPr>
        <w:pStyle w:val="CommentText"/>
      </w:pPr>
      <w:r>
        <w:t>Ex: NGNIX does not belong in the VistA swimlane but may well work for a ‘VistA Data Access’ swim lane.</w:t>
      </w:r>
    </w:p>
  </w:comment>
  <w:comment w:id="235" w:author="Author" w:initials="A">
    <w:p w14:paraId="13585C8F" w14:textId="4CBEE8FC" w:rsidR="00554E7E" w:rsidRDefault="00554E7E">
      <w:pPr>
        <w:pStyle w:val="CommentText"/>
      </w:pPr>
      <w:r>
        <w:rPr>
          <w:rStyle w:val="CommentReference"/>
        </w:rPr>
        <w:annotationRef/>
      </w:r>
      <w:r>
        <w:t>Noted</w:t>
      </w:r>
    </w:p>
  </w:comment>
  <w:comment w:id="241" w:author="Author" w:initials="A">
    <w:p w14:paraId="403F459C" w14:textId="11359C4A" w:rsidR="00554E7E" w:rsidRDefault="00554E7E">
      <w:pPr>
        <w:pStyle w:val="CommentText"/>
      </w:pPr>
      <w:r>
        <w:rPr>
          <w:rStyle w:val="CommentReference"/>
        </w:rPr>
        <w:annotationRef/>
      </w:r>
      <w:r>
        <w:t>Are we really using Mule? Can we include the load balancers in the diagram.</w:t>
      </w:r>
    </w:p>
  </w:comment>
  <w:comment w:id="242" w:author="Author" w:initials="A">
    <w:p w14:paraId="4C51C91E" w14:textId="6F519A4C" w:rsidR="00554E7E" w:rsidRDefault="00554E7E">
      <w:pPr>
        <w:pStyle w:val="CommentText"/>
      </w:pPr>
      <w:r>
        <w:rPr>
          <w:rStyle w:val="CommentReference"/>
        </w:rPr>
        <w:annotationRef/>
      </w:r>
      <w:r>
        <w:t>Noted</w:t>
      </w:r>
    </w:p>
  </w:comment>
  <w:comment w:id="244" w:author="Author" w:initials="A">
    <w:p w14:paraId="4C402334" w14:textId="0563491C" w:rsidR="00554E7E" w:rsidRDefault="00554E7E">
      <w:pPr>
        <w:pStyle w:val="CommentText"/>
      </w:pPr>
      <w:r>
        <w:rPr>
          <w:rStyle w:val="CommentReference"/>
        </w:rPr>
        <w:annotationRef/>
      </w:r>
      <w:r>
        <w:t>Can we describe only the strategies we are using rather than everything? For example, we are currently not planning a write cache – lets not describe it. If in future we add it, we can always put it in at that time.</w:t>
      </w:r>
    </w:p>
  </w:comment>
  <w:comment w:id="245" w:author="Author" w:initials="A">
    <w:p w14:paraId="1B560E12" w14:textId="062025A8" w:rsidR="00554E7E" w:rsidRDefault="00554E7E">
      <w:pPr>
        <w:pStyle w:val="CommentText"/>
      </w:pPr>
      <w:r>
        <w:rPr>
          <w:rStyle w:val="CommentReference"/>
        </w:rPr>
        <w:annotationRef/>
      </w:r>
      <w:r>
        <w:t>Noted</w:t>
      </w:r>
    </w:p>
  </w:comment>
  <w:comment w:id="246" w:author="Author" w:initials="A">
    <w:p w14:paraId="450557C2" w14:textId="077F8646" w:rsidR="00554E7E" w:rsidRDefault="00554E7E">
      <w:pPr>
        <w:pStyle w:val="CommentText"/>
      </w:pPr>
      <w:r>
        <w:rPr>
          <w:rStyle w:val="CommentReference"/>
        </w:rPr>
        <w:annotationRef/>
      </w:r>
      <w:r>
        <w:t>replace</w:t>
      </w:r>
    </w:p>
  </w:comment>
  <w:comment w:id="247" w:author="Author" w:initials="A">
    <w:p w14:paraId="038ABC5D" w14:textId="27AC4313" w:rsidR="00554E7E" w:rsidRDefault="00554E7E">
      <w:pPr>
        <w:pStyle w:val="CommentText"/>
      </w:pPr>
      <w:r>
        <w:rPr>
          <w:rStyle w:val="CommentReference"/>
        </w:rPr>
        <w:annotationRef/>
      </w:r>
      <w:r>
        <w:t>Noted</w:t>
      </w:r>
    </w:p>
  </w:comment>
  <w:comment w:id="250" w:author="Author" w:initials="A">
    <w:p w14:paraId="7AAD53C0" w14:textId="4512382C" w:rsidR="00554E7E" w:rsidRDefault="00554E7E">
      <w:pPr>
        <w:pStyle w:val="CommentText"/>
      </w:pPr>
      <w:r>
        <w:rPr>
          <w:rStyle w:val="CommentReference"/>
        </w:rPr>
        <w:annotationRef/>
      </w:r>
      <w:r>
        <w:t>Can we refer back to the section where we describe the models that we currenlt use first.</w:t>
      </w:r>
    </w:p>
  </w:comment>
  <w:comment w:id="251" w:author="Author" w:initials="A">
    <w:p w14:paraId="0FC50BF7" w14:textId="19FE3FB8" w:rsidR="00554E7E" w:rsidRDefault="00554E7E">
      <w:pPr>
        <w:pStyle w:val="CommentText"/>
      </w:pPr>
      <w:r>
        <w:rPr>
          <w:rStyle w:val="CommentReference"/>
        </w:rPr>
        <w:annotationRef/>
      </w:r>
      <w:r>
        <w:t>Noted</w:t>
      </w:r>
    </w:p>
  </w:comment>
  <w:comment w:id="296" w:author="Author" w:initials="A">
    <w:p w14:paraId="357E7F60" w14:textId="661EDE72" w:rsidR="00554E7E" w:rsidRDefault="00554E7E">
      <w:pPr>
        <w:pStyle w:val="CommentText"/>
      </w:pPr>
      <w:r>
        <w:rPr>
          <w:rStyle w:val="CommentReference"/>
        </w:rPr>
        <w:annotationRef/>
      </w:r>
      <w:r>
        <w:t>Please get the biz teams to review the details of the reports documented here to make sure that the fields they are expecting are all there.</w:t>
      </w:r>
    </w:p>
  </w:comment>
  <w:comment w:id="297" w:author="Author" w:initials="A">
    <w:p w14:paraId="135A8848" w14:textId="42FF03AF" w:rsidR="00554E7E" w:rsidRDefault="00554E7E">
      <w:pPr>
        <w:pStyle w:val="CommentText"/>
      </w:pPr>
      <w:r>
        <w:rPr>
          <w:rStyle w:val="CommentReference"/>
        </w:rPr>
        <w:annotationRef/>
      </w:r>
      <w:r>
        <w:t>Noted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E7D64C" w15:done="0"/>
  <w15:commentEx w15:paraId="62C850FF" w15:paraIdParent="00E7D64C" w15:done="0"/>
  <w15:commentEx w15:paraId="27D9B6B0" w15:paraIdParent="00E7D64C" w15:done="0"/>
  <w15:commentEx w15:paraId="484E0196" w15:done="0"/>
  <w15:commentEx w15:paraId="0053A7DF" w15:paraIdParent="484E0196" w15:done="0"/>
  <w15:commentEx w15:paraId="7DC76F0C" w15:done="0"/>
  <w15:commentEx w15:paraId="6D111D84" w15:paraIdParent="7DC76F0C" w15:done="0"/>
  <w15:commentEx w15:paraId="6DDA378F" w15:done="0"/>
  <w15:commentEx w15:paraId="190D35E6" w15:paraIdParent="6DDA378F" w15:done="0"/>
  <w15:commentEx w15:paraId="1250D7D9" w15:done="0"/>
  <w15:commentEx w15:paraId="37458835" w15:paraIdParent="1250D7D9" w15:done="0"/>
  <w15:commentEx w15:paraId="07F49925" w15:done="0"/>
  <w15:commentEx w15:paraId="6659A0E6" w15:paraIdParent="07F49925" w15:done="0"/>
  <w15:commentEx w15:paraId="1D146D9A" w15:done="0"/>
  <w15:commentEx w15:paraId="413918FC" w15:paraIdParent="1D146D9A" w15:done="0"/>
  <w15:commentEx w15:paraId="4AE4C78D" w15:done="0"/>
  <w15:commentEx w15:paraId="66705598" w15:paraIdParent="4AE4C78D" w15:done="0"/>
  <w15:commentEx w15:paraId="0C6F8293" w15:done="0"/>
  <w15:commentEx w15:paraId="311D0C95" w15:paraIdParent="0C6F8293" w15:done="0"/>
  <w15:commentEx w15:paraId="7FF9364E" w15:done="0"/>
  <w15:commentEx w15:paraId="30CD6280" w15:done="0"/>
  <w15:commentEx w15:paraId="01925406" w15:done="0"/>
  <w15:commentEx w15:paraId="4C8F5636" w15:done="0"/>
  <w15:commentEx w15:paraId="705B7658" w15:done="0"/>
  <w15:commentEx w15:paraId="13BE31C3" w15:done="0"/>
  <w15:commentEx w15:paraId="255ACF4C" w15:done="0"/>
  <w15:commentEx w15:paraId="1C949E4F" w15:done="0"/>
  <w15:commentEx w15:paraId="63E9F888" w15:done="0"/>
  <w15:commentEx w15:paraId="22A07718" w15:done="0"/>
  <w15:commentEx w15:paraId="1AC6A5FF" w15:done="0"/>
  <w15:commentEx w15:paraId="1BE6A03A" w15:done="0"/>
  <w15:commentEx w15:paraId="4E49566F" w15:done="0"/>
  <w15:commentEx w15:paraId="36A6D838" w15:done="0"/>
  <w15:commentEx w15:paraId="3DD9C877" w15:done="0"/>
  <w15:commentEx w15:paraId="49014AE1" w15:paraIdParent="3DD9C877" w15:done="0"/>
  <w15:commentEx w15:paraId="03AD016E" w15:paraIdParent="3DD9C877" w15:done="0"/>
  <w15:commentEx w15:paraId="63205748" w15:paraIdParent="3DD9C877" w15:done="0"/>
  <w15:commentEx w15:paraId="538FC6AA" w15:done="0"/>
  <w15:commentEx w15:paraId="1D1C241F" w15:paraIdParent="538FC6AA" w15:done="0"/>
  <w15:commentEx w15:paraId="3C43966B" w15:done="0"/>
  <w15:commentEx w15:paraId="5A92BA61" w15:paraIdParent="3C43966B" w15:done="0"/>
  <w15:commentEx w15:paraId="4341179F" w15:done="0"/>
  <w15:commentEx w15:paraId="339BECA1" w15:paraIdParent="4341179F" w15:done="0"/>
  <w15:commentEx w15:paraId="74DC0390" w15:done="0"/>
  <w15:commentEx w15:paraId="6244A258" w15:paraIdParent="74DC0390" w15:done="0"/>
  <w15:commentEx w15:paraId="274DA738" w15:done="0"/>
  <w15:commentEx w15:paraId="3BD07F4D" w15:paraIdParent="274DA738" w15:done="0"/>
  <w15:commentEx w15:paraId="41EFE10F" w15:done="0"/>
  <w15:commentEx w15:paraId="78928BF1" w15:paraIdParent="41EFE10F" w15:done="0"/>
  <w15:commentEx w15:paraId="79B3E50E" w15:done="0"/>
  <w15:commentEx w15:paraId="0E5133EF" w15:paraIdParent="79B3E50E" w15:done="0"/>
  <w15:commentEx w15:paraId="26A778D1" w15:done="0"/>
  <w15:commentEx w15:paraId="35303EF7" w15:paraIdParent="26A778D1" w15:done="0"/>
  <w15:commentEx w15:paraId="17DC5931" w15:done="0"/>
  <w15:commentEx w15:paraId="52AB051D" w15:paraIdParent="17DC5931" w15:done="0"/>
  <w15:commentEx w15:paraId="088710C8" w15:done="0"/>
  <w15:commentEx w15:paraId="4DC5C295" w15:paraIdParent="088710C8" w15:done="0"/>
  <w15:commentEx w15:paraId="601EA5E7" w15:done="0"/>
  <w15:commentEx w15:paraId="56CAA8F0" w15:paraIdParent="601EA5E7" w15:done="0"/>
  <w15:commentEx w15:paraId="080B2D5B" w15:done="0"/>
  <w15:commentEx w15:paraId="3356C47A" w15:paraIdParent="080B2D5B" w15:done="0"/>
  <w15:commentEx w15:paraId="287E0273" w15:done="0"/>
  <w15:commentEx w15:paraId="586CF5C6" w15:paraIdParent="287E0273" w15:done="0"/>
  <w15:commentEx w15:paraId="474939CE" w15:done="0"/>
  <w15:commentEx w15:paraId="0857B460" w15:paraIdParent="474939CE" w15:done="0"/>
  <w15:commentEx w15:paraId="505FC3AD" w15:done="0"/>
  <w15:commentEx w15:paraId="2E0D320F" w15:paraIdParent="505FC3AD" w15:done="0"/>
  <w15:commentEx w15:paraId="7F962D3D" w15:done="0"/>
  <w15:commentEx w15:paraId="4787C8D5" w15:paraIdParent="7F962D3D" w15:done="0"/>
  <w15:commentEx w15:paraId="46AEB153" w15:done="0"/>
  <w15:commentEx w15:paraId="3B3DC9F7" w15:done="0"/>
  <w15:commentEx w15:paraId="4A698168" w15:paraIdParent="3B3DC9F7" w15:done="0"/>
  <w15:commentEx w15:paraId="025F9E16" w15:done="0"/>
  <w15:commentEx w15:paraId="14FBA8C5" w15:paraIdParent="025F9E16" w15:done="0"/>
  <w15:commentEx w15:paraId="22FA979A" w15:done="0"/>
  <w15:commentEx w15:paraId="4FA2533C" w15:paraIdParent="22FA979A" w15:done="0"/>
  <w15:commentEx w15:paraId="1FFD5B92" w15:done="0"/>
  <w15:commentEx w15:paraId="13585C8F" w15:paraIdParent="1FFD5B92" w15:done="0"/>
  <w15:commentEx w15:paraId="403F459C" w15:done="0"/>
  <w15:commentEx w15:paraId="4C51C91E" w15:paraIdParent="403F459C" w15:done="0"/>
  <w15:commentEx w15:paraId="4C402334" w15:done="0"/>
  <w15:commentEx w15:paraId="1B560E12" w15:paraIdParent="4C402334" w15:done="0"/>
  <w15:commentEx w15:paraId="450557C2" w15:done="0"/>
  <w15:commentEx w15:paraId="038ABC5D" w15:paraIdParent="450557C2" w15:done="0"/>
  <w15:commentEx w15:paraId="7AAD53C0" w15:done="0"/>
  <w15:commentEx w15:paraId="0FC50BF7" w15:paraIdParent="7AAD53C0" w15:done="0"/>
  <w15:commentEx w15:paraId="357E7F60" w15:done="0"/>
  <w15:commentEx w15:paraId="135A8848" w15:paraIdParent="357E7F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E7D64C" w16cid:durableId="1F4E2DAC"/>
  <w16cid:commentId w16cid:paraId="62C850FF" w16cid:durableId="1F8A8407"/>
  <w16cid:commentId w16cid:paraId="27D9B6B0" w16cid:durableId="1F8ECA39"/>
  <w16cid:commentId w16cid:paraId="484E0196" w16cid:durableId="1F4E2EF4"/>
  <w16cid:commentId w16cid:paraId="0053A7DF" w16cid:durableId="1F8A855A"/>
  <w16cid:commentId w16cid:paraId="7DC76F0C" w16cid:durableId="1F4E2F83"/>
  <w16cid:commentId w16cid:paraId="6D111D84" w16cid:durableId="1F8A8563"/>
  <w16cid:commentId w16cid:paraId="6DDA378F" w16cid:durableId="1F4E2F9C"/>
  <w16cid:commentId w16cid:paraId="190D35E6" w16cid:durableId="1F8A856C"/>
  <w16cid:commentId w16cid:paraId="1250D7D9" w16cid:durableId="1F4E2FB9"/>
  <w16cid:commentId w16cid:paraId="37458835" w16cid:durableId="1F8A85A7"/>
  <w16cid:commentId w16cid:paraId="07F49925" w16cid:durableId="1F4E3050"/>
  <w16cid:commentId w16cid:paraId="6659A0E6" w16cid:durableId="1F8A8607"/>
  <w16cid:commentId w16cid:paraId="1D146D9A" w16cid:durableId="1F4E31B0"/>
  <w16cid:commentId w16cid:paraId="413918FC" w16cid:durableId="1F8A8681"/>
  <w16cid:commentId w16cid:paraId="66705598" w16cid:durableId="1F1C1CBF"/>
  <w16cid:commentId w16cid:paraId="311D0C95" w16cid:durableId="1F1C1CFA"/>
  <w16cid:commentId w16cid:paraId="49014AE1" w16cid:durableId="1EE86EBF"/>
  <w16cid:commentId w16cid:paraId="03AD016E" w16cid:durableId="1F1C263A"/>
  <w16cid:commentId w16cid:paraId="63205748" w16cid:durableId="1F8A882C"/>
  <w16cid:commentId w16cid:paraId="538FC6AA" w16cid:durableId="1F4E3402"/>
  <w16cid:commentId w16cid:paraId="1D1C241F" w16cid:durableId="1F8A8874"/>
  <w16cid:commentId w16cid:paraId="3C43966B" w16cid:durableId="1F4E33A4"/>
  <w16cid:commentId w16cid:paraId="5A92BA61" w16cid:durableId="1F8A88A9"/>
  <w16cid:commentId w16cid:paraId="4341179F" w16cid:durableId="1F4E34BD"/>
  <w16cid:commentId w16cid:paraId="339BECA1" w16cid:durableId="1F8A88D5"/>
  <w16cid:commentId w16cid:paraId="74DC0390" w16cid:durableId="1F4E3509"/>
  <w16cid:commentId w16cid:paraId="6244A258" w16cid:durableId="1F8A892B"/>
  <w16cid:commentId w16cid:paraId="274DA738" w16cid:durableId="1F4E362B"/>
  <w16cid:commentId w16cid:paraId="3BD07F4D" w16cid:durableId="1F8A892F"/>
  <w16cid:commentId w16cid:paraId="41EFE10F" w16cid:durableId="1F4E36C5"/>
  <w16cid:commentId w16cid:paraId="78928BF1" w16cid:durableId="1F8A895B"/>
  <w16cid:commentId w16cid:paraId="79B3E50E" w16cid:durableId="1F4E35D5"/>
  <w16cid:commentId w16cid:paraId="0E5133EF" w16cid:durableId="1F8A897A"/>
  <w16cid:commentId w16cid:paraId="26A778D1" w16cid:durableId="1F4E36E8"/>
  <w16cid:commentId w16cid:paraId="35303EF7" w16cid:durableId="1F8A89CA"/>
  <w16cid:commentId w16cid:paraId="17DC5931" w16cid:durableId="1F4E3729"/>
  <w16cid:commentId w16cid:paraId="52AB051D" w16cid:durableId="1F8A89C5"/>
  <w16cid:commentId w16cid:paraId="088710C8" w16cid:durableId="1F4E3760"/>
  <w16cid:commentId w16cid:paraId="4DC5C295" w16cid:durableId="1F8A8A09"/>
  <w16cid:commentId w16cid:paraId="601EA5E7" w16cid:durableId="1F4E3771"/>
  <w16cid:commentId w16cid:paraId="56CAA8F0" w16cid:durableId="1F8A8A0D"/>
  <w16cid:commentId w16cid:paraId="080B2D5B" w16cid:durableId="1F4E3779"/>
  <w16cid:commentId w16cid:paraId="3356C47A" w16cid:durableId="1F8A8A12"/>
  <w16cid:commentId w16cid:paraId="287E0273" w16cid:durableId="1F4E39D1"/>
  <w16cid:commentId w16cid:paraId="586CF5C6" w16cid:durableId="1F8A8A5B"/>
  <w16cid:commentId w16cid:paraId="474939CE" w16cid:durableId="1F4E3C09"/>
  <w16cid:commentId w16cid:paraId="0857B460" w16cid:durableId="1F8A8A9C"/>
  <w16cid:commentId w16cid:paraId="2E0D320F" w16cid:durableId="1F1C2DE8"/>
  <w16cid:commentId w16cid:paraId="7F962D3D" w16cid:durableId="1F4E3B04"/>
  <w16cid:commentId w16cid:paraId="4787C8D5" w16cid:durableId="1F8A8B39"/>
  <w16cid:commentId w16cid:paraId="46AEB153" w16cid:durableId="1F4E3B68"/>
  <w16cid:commentId w16cid:paraId="4A698168" w16cid:durableId="1F1C3086"/>
  <w16cid:commentId w16cid:paraId="14FBA8C5" w16cid:durableId="1F1C31AA"/>
  <w16cid:commentId w16cid:paraId="4FA2533C" w16cid:durableId="1F8A8C33"/>
  <w16cid:commentId w16cid:paraId="1FFD5B92" w16cid:durableId="1F4E3F32"/>
  <w16cid:commentId w16cid:paraId="13585C8F" w16cid:durableId="1F8A8C94"/>
  <w16cid:commentId w16cid:paraId="403F459C" w16cid:durableId="1F4E406C"/>
  <w16cid:commentId w16cid:paraId="4C51C91E" w16cid:durableId="1F8A8CED"/>
  <w16cid:commentId w16cid:paraId="4C402334" w16cid:durableId="1F4E4157"/>
  <w16cid:commentId w16cid:paraId="1B560E12" w16cid:durableId="1F8A8D30"/>
  <w16cid:commentId w16cid:paraId="450557C2" w16cid:durableId="1F4E4128"/>
  <w16cid:commentId w16cid:paraId="038ABC5D" w16cid:durableId="1F8A8D6F"/>
  <w16cid:commentId w16cid:paraId="7AAD53C0" w16cid:durableId="1F4E4213"/>
  <w16cid:commentId w16cid:paraId="0FC50BF7" w16cid:durableId="1F8A8DC2"/>
  <w16cid:commentId w16cid:paraId="357E7F60" w16cid:durableId="1F4E4345"/>
  <w16cid:commentId w16cid:paraId="135A8848" w16cid:durableId="1F8A8D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241CC" w14:textId="77777777" w:rsidR="00E9798A" w:rsidRDefault="00E9798A">
      <w:r>
        <w:separator/>
      </w:r>
    </w:p>
    <w:p w14:paraId="5E32FAB6" w14:textId="77777777" w:rsidR="00E9798A" w:rsidRDefault="00E9798A"/>
  </w:endnote>
  <w:endnote w:type="continuationSeparator" w:id="0">
    <w:p w14:paraId="0D8C6372" w14:textId="77777777" w:rsidR="00E9798A" w:rsidRDefault="00E9798A">
      <w:r>
        <w:continuationSeparator/>
      </w:r>
    </w:p>
    <w:p w14:paraId="5DCFB9D2" w14:textId="77777777" w:rsidR="00E9798A" w:rsidRDefault="00E9798A"/>
  </w:endnote>
  <w:endnote w:type="continuationNotice" w:id="1">
    <w:p w14:paraId="197209C0" w14:textId="77777777" w:rsidR="00E9798A" w:rsidRDefault="00E979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7DAAF504" w:rsidR="00554E7E" w:rsidRPr="00E17CD9" w:rsidRDefault="00554E7E"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129</w:t>
    </w:r>
    <w:r>
      <w:rPr>
        <w:rStyle w:val="PageNumber"/>
      </w:rPr>
      <w:fldChar w:fldCharType="end"/>
    </w:r>
    <w:r>
      <w:rPr>
        <w:rStyle w:val="PageNumber"/>
      </w:rPr>
      <w:tab/>
      <w:t>August, 2018</w:t>
    </w:r>
  </w:p>
  <w:p w14:paraId="58BEFF7B" w14:textId="31F37773" w:rsidR="00554E7E" w:rsidRPr="00FD2649" w:rsidRDefault="00554E7E"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5A44C0DF" w:rsidR="00554E7E" w:rsidRPr="00E17CD9" w:rsidRDefault="00554E7E"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130</w:t>
    </w:r>
    <w:r>
      <w:rPr>
        <w:rStyle w:val="PageNumber"/>
      </w:rPr>
      <w:fldChar w:fldCharType="end"/>
    </w:r>
    <w:r>
      <w:rPr>
        <w:rStyle w:val="PageNumber"/>
      </w:rPr>
      <w:tab/>
      <w:t>July, 2017</w:t>
    </w:r>
  </w:p>
  <w:p w14:paraId="4E361FA9" w14:textId="175368BB" w:rsidR="00554E7E" w:rsidRPr="00FD2649" w:rsidRDefault="00554E7E"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DBB26" w14:textId="77777777" w:rsidR="00E9798A" w:rsidRDefault="00E9798A">
      <w:r>
        <w:separator/>
      </w:r>
    </w:p>
    <w:p w14:paraId="4971922C" w14:textId="77777777" w:rsidR="00E9798A" w:rsidRDefault="00E9798A"/>
  </w:footnote>
  <w:footnote w:type="continuationSeparator" w:id="0">
    <w:p w14:paraId="43F28B18" w14:textId="77777777" w:rsidR="00E9798A" w:rsidRDefault="00E9798A">
      <w:r>
        <w:continuationSeparator/>
      </w:r>
    </w:p>
    <w:p w14:paraId="4ACEE87E" w14:textId="77777777" w:rsidR="00E9798A" w:rsidRDefault="00E9798A"/>
  </w:footnote>
  <w:footnote w:type="continuationNotice" w:id="1">
    <w:p w14:paraId="400FBC62" w14:textId="77777777" w:rsidR="00E9798A" w:rsidRDefault="00E9798A"/>
  </w:footnote>
  <w:footnote w:id="2">
    <w:p w14:paraId="24BA9EA3" w14:textId="684CA2F5" w:rsidR="00554E7E" w:rsidRDefault="00554E7E">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82CD5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EA1B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1037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F44F0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646C8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D23E4A7A"/>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91C4B296"/>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E557D"/>
    <w:multiLevelType w:val="multilevel"/>
    <w:tmpl w:val="39CA56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4"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5"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6" w15:restartNumberingAfterBreak="0">
    <w:nsid w:val="17C47AAD"/>
    <w:multiLevelType w:val="hybridMultilevel"/>
    <w:tmpl w:val="44D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21"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22"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782247"/>
    <w:multiLevelType w:val="hybridMultilevel"/>
    <w:tmpl w:val="6E0AC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5"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7"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15:restartNumberingAfterBreak="0">
    <w:nsid w:val="64724665"/>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4"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8"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2"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4"/>
  </w:num>
  <w:num w:numId="2">
    <w:abstractNumId w:val="43"/>
  </w:num>
  <w:num w:numId="3">
    <w:abstractNumId w:val="9"/>
  </w:num>
  <w:num w:numId="4">
    <w:abstractNumId w:val="47"/>
  </w:num>
  <w:num w:numId="5">
    <w:abstractNumId w:val="53"/>
  </w:num>
  <w:num w:numId="6">
    <w:abstractNumId w:val="23"/>
  </w:num>
  <w:num w:numId="7">
    <w:abstractNumId w:val="19"/>
  </w:num>
  <w:num w:numId="8">
    <w:abstractNumId w:val="26"/>
  </w:num>
  <w:num w:numId="9">
    <w:abstractNumId w:val="34"/>
  </w:num>
  <w:num w:numId="10">
    <w:abstractNumId w:val="25"/>
  </w:num>
  <w:num w:numId="11">
    <w:abstractNumId w:val="39"/>
  </w:num>
  <w:num w:numId="12">
    <w:abstractNumId w:val="7"/>
  </w:num>
  <w:num w:numId="13">
    <w:abstractNumId w:val="31"/>
  </w:num>
  <w:num w:numId="14">
    <w:abstractNumId w:val="40"/>
  </w:num>
  <w:num w:numId="15">
    <w:abstractNumId w:val="18"/>
  </w:num>
  <w:num w:numId="16">
    <w:abstractNumId w:val="14"/>
  </w:num>
  <w:num w:numId="17">
    <w:abstractNumId w:val="22"/>
  </w:num>
  <w:num w:numId="18">
    <w:abstractNumId w:val="41"/>
  </w:num>
  <w:num w:numId="19">
    <w:abstractNumId w:val="15"/>
  </w:num>
  <w:num w:numId="20">
    <w:abstractNumId w:val="20"/>
  </w:num>
  <w:num w:numId="21">
    <w:abstractNumId w:val="12"/>
  </w:num>
  <w:num w:numId="22">
    <w:abstractNumId w:val="38"/>
  </w:num>
  <w:num w:numId="23">
    <w:abstractNumId w:val="17"/>
  </w:num>
  <w:num w:numId="24">
    <w:abstractNumId w:val="24"/>
  </w:num>
  <w:num w:numId="25">
    <w:abstractNumId w:val="36"/>
  </w:num>
  <w:num w:numId="26">
    <w:abstractNumId w:val="46"/>
  </w:num>
  <w:num w:numId="27">
    <w:abstractNumId w:val="21"/>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4"/>
  </w:num>
  <w:num w:numId="31">
    <w:abstractNumId w:val="37"/>
  </w:num>
  <w:num w:numId="32">
    <w:abstractNumId w:val="29"/>
  </w:num>
  <w:num w:numId="33">
    <w:abstractNumId w:val="35"/>
  </w:num>
  <w:num w:numId="34">
    <w:abstractNumId w:val="8"/>
  </w:num>
  <w:num w:numId="35">
    <w:abstractNumId w:val="50"/>
  </w:num>
  <w:num w:numId="36">
    <w:abstractNumId w:val="52"/>
  </w:num>
  <w:num w:numId="37">
    <w:abstractNumId w:val="48"/>
  </w:num>
  <w:num w:numId="38">
    <w:abstractNumId w:val="10"/>
  </w:num>
  <w:num w:numId="39">
    <w:abstractNumId w:val="49"/>
  </w:num>
  <w:num w:numId="40">
    <w:abstractNumId w:val="33"/>
  </w:num>
  <w:num w:numId="41">
    <w:abstractNumId w:val="51"/>
  </w:num>
  <w:num w:numId="42">
    <w:abstractNumId w:val="28"/>
  </w:num>
  <w:num w:numId="43">
    <w:abstractNumId w:val="11"/>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45"/>
  </w:num>
  <w:num w:numId="49">
    <w:abstractNumId w:val="27"/>
  </w:num>
  <w:num w:numId="50">
    <w:abstractNumId w:val="16"/>
  </w:num>
  <w:num w:numId="51">
    <w:abstractNumId w:val="32"/>
  </w:num>
  <w:num w:numId="52">
    <w:abstractNumId w:val="42"/>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2E18"/>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27DA"/>
    <w:rsid w:val="00015AC2"/>
    <w:rsid w:val="00015B83"/>
    <w:rsid w:val="00015CBD"/>
    <w:rsid w:val="00015DB5"/>
    <w:rsid w:val="00016D5B"/>
    <w:rsid w:val="000171DA"/>
    <w:rsid w:val="0002031D"/>
    <w:rsid w:val="00021844"/>
    <w:rsid w:val="00021EC0"/>
    <w:rsid w:val="00023CEF"/>
    <w:rsid w:val="0002483E"/>
    <w:rsid w:val="0002576A"/>
    <w:rsid w:val="000257FB"/>
    <w:rsid w:val="00025DE5"/>
    <w:rsid w:val="000262D4"/>
    <w:rsid w:val="000263BB"/>
    <w:rsid w:val="00027267"/>
    <w:rsid w:val="0002756F"/>
    <w:rsid w:val="00027731"/>
    <w:rsid w:val="0002783C"/>
    <w:rsid w:val="00027BDF"/>
    <w:rsid w:val="00030841"/>
    <w:rsid w:val="00030C06"/>
    <w:rsid w:val="00033B64"/>
    <w:rsid w:val="00034C3A"/>
    <w:rsid w:val="0003668E"/>
    <w:rsid w:val="00036E7F"/>
    <w:rsid w:val="00037C8C"/>
    <w:rsid w:val="000407A6"/>
    <w:rsid w:val="00040C83"/>
    <w:rsid w:val="00040DCD"/>
    <w:rsid w:val="00045A51"/>
    <w:rsid w:val="0004636C"/>
    <w:rsid w:val="00046425"/>
    <w:rsid w:val="00047428"/>
    <w:rsid w:val="00047F46"/>
    <w:rsid w:val="000512B6"/>
    <w:rsid w:val="00051B27"/>
    <w:rsid w:val="00051BC7"/>
    <w:rsid w:val="00052946"/>
    <w:rsid w:val="0005526E"/>
    <w:rsid w:val="00055BE5"/>
    <w:rsid w:val="00055F1E"/>
    <w:rsid w:val="00057ABA"/>
    <w:rsid w:val="000603F4"/>
    <w:rsid w:val="00060955"/>
    <w:rsid w:val="00060F6A"/>
    <w:rsid w:val="0006125C"/>
    <w:rsid w:val="00061AB6"/>
    <w:rsid w:val="00061CEE"/>
    <w:rsid w:val="00062245"/>
    <w:rsid w:val="00062A6F"/>
    <w:rsid w:val="00063626"/>
    <w:rsid w:val="00063F41"/>
    <w:rsid w:val="00064481"/>
    <w:rsid w:val="00064BC6"/>
    <w:rsid w:val="00064E26"/>
    <w:rsid w:val="0006519C"/>
    <w:rsid w:val="000700B7"/>
    <w:rsid w:val="00071569"/>
    <w:rsid w:val="00071609"/>
    <w:rsid w:val="00072A30"/>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2915"/>
    <w:rsid w:val="000C373D"/>
    <w:rsid w:val="000C6B88"/>
    <w:rsid w:val="000C7D2F"/>
    <w:rsid w:val="000C7DCB"/>
    <w:rsid w:val="000D1919"/>
    <w:rsid w:val="000D2A67"/>
    <w:rsid w:val="000D3354"/>
    <w:rsid w:val="000D373B"/>
    <w:rsid w:val="000D4737"/>
    <w:rsid w:val="000D4905"/>
    <w:rsid w:val="000D5339"/>
    <w:rsid w:val="000D69F8"/>
    <w:rsid w:val="000D6BEB"/>
    <w:rsid w:val="000D6F5D"/>
    <w:rsid w:val="000D7192"/>
    <w:rsid w:val="000D7D72"/>
    <w:rsid w:val="000E1DF1"/>
    <w:rsid w:val="000E3F48"/>
    <w:rsid w:val="000F3438"/>
    <w:rsid w:val="000F3880"/>
    <w:rsid w:val="000F40D8"/>
    <w:rsid w:val="000F6457"/>
    <w:rsid w:val="000F7862"/>
    <w:rsid w:val="00100165"/>
    <w:rsid w:val="00101B1F"/>
    <w:rsid w:val="001030F2"/>
    <w:rsid w:val="0010320F"/>
    <w:rsid w:val="00104399"/>
    <w:rsid w:val="001046AA"/>
    <w:rsid w:val="00104A9F"/>
    <w:rsid w:val="001058A0"/>
    <w:rsid w:val="00105A52"/>
    <w:rsid w:val="0010664C"/>
    <w:rsid w:val="00107971"/>
    <w:rsid w:val="0011027C"/>
    <w:rsid w:val="00111504"/>
    <w:rsid w:val="00113568"/>
    <w:rsid w:val="0011359E"/>
    <w:rsid w:val="001137AC"/>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8E7"/>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3F26"/>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C7B"/>
    <w:rsid w:val="00185EE2"/>
    <w:rsid w:val="00186009"/>
    <w:rsid w:val="001913B3"/>
    <w:rsid w:val="00191A83"/>
    <w:rsid w:val="00192334"/>
    <w:rsid w:val="00193504"/>
    <w:rsid w:val="00193B67"/>
    <w:rsid w:val="001941B2"/>
    <w:rsid w:val="00194BC0"/>
    <w:rsid w:val="001952B0"/>
    <w:rsid w:val="00196295"/>
    <w:rsid w:val="001968D4"/>
    <w:rsid w:val="001976A8"/>
    <w:rsid w:val="001A1AF3"/>
    <w:rsid w:val="001A1E37"/>
    <w:rsid w:val="001A3C5C"/>
    <w:rsid w:val="001A4835"/>
    <w:rsid w:val="001A49AC"/>
    <w:rsid w:val="001A6505"/>
    <w:rsid w:val="001A682B"/>
    <w:rsid w:val="001A7252"/>
    <w:rsid w:val="001A7517"/>
    <w:rsid w:val="001A75D9"/>
    <w:rsid w:val="001B0144"/>
    <w:rsid w:val="001B133F"/>
    <w:rsid w:val="001B215B"/>
    <w:rsid w:val="001C04BD"/>
    <w:rsid w:val="001C0EC0"/>
    <w:rsid w:val="001C16DF"/>
    <w:rsid w:val="001C4B6C"/>
    <w:rsid w:val="001C6D26"/>
    <w:rsid w:val="001C7D1E"/>
    <w:rsid w:val="001D1672"/>
    <w:rsid w:val="001D2105"/>
    <w:rsid w:val="001D2CE1"/>
    <w:rsid w:val="001D3222"/>
    <w:rsid w:val="001D380A"/>
    <w:rsid w:val="001D50DD"/>
    <w:rsid w:val="001D6650"/>
    <w:rsid w:val="001D73B2"/>
    <w:rsid w:val="001D746B"/>
    <w:rsid w:val="001E044E"/>
    <w:rsid w:val="001E2D3D"/>
    <w:rsid w:val="001E3070"/>
    <w:rsid w:val="001E387D"/>
    <w:rsid w:val="001E4AF0"/>
    <w:rsid w:val="001E4B39"/>
    <w:rsid w:val="001E5356"/>
    <w:rsid w:val="001F08B6"/>
    <w:rsid w:val="001F0A9E"/>
    <w:rsid w:val="001F0F60"/>
    <w:rsid w:val="001F1217"/>
    <w:rsid w:val="001F1B6D"/>
    <w:rsid w:val="001F3755"/>
    <w:rsid w:val="001F39ED"/>
    <w:rsid w:val="001F3FB8"/>
    <w:rsid w:val="001F4A24"/>
    <w:rsid w:val="001F53DD"/>
    <w:rsid w:val="001F64BC"/>
    <w:rsid w:val="00201CF2"/>
    <w:rsid w:val="00201E75"/>
    <w:rsid w:val="00202EA2"/>
    <w:rsid w:val="002047E7"/>
    <w:rsid w:val="00210591"/>
    <w:rsid w:val="00211359"/>
    <w:rsid w:val="002114B0"/>
    <w:rsid w:val="00213101"/>
    <w:rsid w:val="00213382"/>
    <w:rsid w:val="00215552"/>
    <w:rsid w:val="00216DC0"/>
    <w:rsid w:val="00216E60"/>
    <w:rsid w:val="00216F73"/>
    <w:rsid w:val="00217034"/>
    <w:rsid w:val="0022099A"/>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58A4"/>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6D60"/>
    <w:rsid w:val="00273139"/>
    <w:rsid w:val="002733CD"/>
    <w:rsid w:val="00274777"/>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0DEC"/>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78F"/>
    <w:rsid w:val="002F4E85"/>
    <w:rsid w:val="002F5410"/>
    <w:rsid w:val="00302BE2"/>
    <w:rsid w:val="00303850"/>
    <w:rsid w:val="003038AB"/>
    <w:rsid w:val="003039A3"/>
    <w:rsid w:val="00305F7C"/>
    <w:rsid w:val="00307E08"/>
    <w:rsid w:val="003110DB"/>
    <w:rsid w:val="00313F03"/>
    <w:rsid w:val="00314B90"/>
    <w:rsid w:val="00314D32"/>
    <w:rsid w:val="00315AED"/>
    <w:rsid w:val="003171A8"/>
    <w:rsid w:val="00321D57"/>
    <w:rsid w:val="0032241E"/>
    <w:rsid w:val="003224BE"/>
    <w:rsid w:val="00323378"/>
    <w:rsid w:val="00323E41"/>
    <w:rsid w:val="003241CE"/>
    <w:rsid w:val="00324607"/>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34C5"/>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26E4"/>
    <w:rsid w:val="003A2AEA"/>
    <w:rsid w:val="003A30AA"/>
    <w:rsid w:val="003A3A65"/>
    <w:rsid w:val="003A5512"/>
    <w:rsid w:val="003A6891"/>
    <w:rsid w:val="003A7D35"/>
    <w:rsid w:val="003B249F"/>
    <w:rsid w:val="003B2615"/>
    <w:rsid w:val="003C207C"/>
    <w:rsid w:val="003C2662"/>
    <w:rsid w:val="003C51AE"/>
    <w:rsid w:val="003C5BB5"/>
    <w:rsid w:val="003C5DC0"/>
    <w:rsid w:val="003C62EE"/>
    <w:rsid w:val="003C7B01"/>
    <w:rsid w:val="003D1681"/>
    <w:rsid w:val="003D34F4"/>
    <w:rsid w:val="003D3D1A"/>
    <w:rsid w:val="003D3E3C"/>
    <w:rsid w:val="003D4337"/>
    <w:rsid w:val="003D59EF"/>
    <w:rsid w:val="003D6647"/>
    <w:rsid w:val="003D707B"/>
    <w:rsid w:val="003D7EA1"/>
    <w:rsid w:val="003E066E"/>
    <w:rsid w:val="003E0E2F"/>
    <w:rsid w:val="003E1F9E"/>
    <w:rsid w:val="003E3055"/>
    <w:rsid w:val="003E5234"/>
    <w:rsid w:val="003E5B47"/>
    <w:rsid w:val="003E6A4B"/>
    <w:rsid w:val="003F09D0"/>
    <w:rsid w:val="003F3009"/>
    <w:rsid w:val="003F30DB"/>
    <w:rsid w:val="003F39E2"/>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17E0A"/>
    <w:rsid w:val="00420890"/>
    <w:rsid w:val="0042177B"/>
    <w:rsid w:val="00423003"/>
    <w:rsid w:val="00423505"/>
    <w:rsid w:val="00423A58"/>
    <w:rsid w:val="00423C76"/>
    <w:rsid w:val="0042660D"/>
    <w:rsid w:val="0043071B"/>
    <w:rsid w:val="00430C30"/>
    <w:rsid w:val="00433816"/>
    <w:rsid w:val="00433B75"/>
    <w:rsid w:val="00434129"/>
    <w:rsid w:val="0043465F"/>
    <w:rsid w:val="00434769"/>
    <w:rsid w:val="0043481D"/>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609B"/>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455F"/>
    <w:rsid w:val="00486902"/>
    <w:rsid w:val="004901B8"/>
    <w:rsid w:val="00490A94"/>
    <w:rsid w:val="004920DB"/>
    <w:rsid w:val="004929C8"/>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88C"/>
    <w:rsid w:val="004C68A2"/>
    <w:rsid w:val="004C69B2"/>
    <w:rsid w:val="004C753E"/>
    <w:rsid w:val="004D0F47"/>
    <w:rsid w:val="004D1F3B"/>
    <w:rsid w:val="004D246B"/>
    <w:rsid w:val="004D2934"/>
    <w:rsid w:val="004D3806"/>
    <w:rsid w:val="004D3CB7"/>
    <w:rsid w:val="004D3FB6"/>
    <w:rsid w:val="004D42BA"/>
    <w:rsid w:val="004D5BD4"/>
    <w:rsid w:val="004D5C8F"/>
    <w:rsid w:val="004D5CD2"/>
    <w:rsid w:val="004E2AE6"/>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9D7"/>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0B77"/>
    <w:rsid w:val="00541F90"/>
    <w:rsid w:val="00542C96"/>
    <w:rsid w:val="00543E06"/>
    <w:rsid w:val="0054472F"/>
    <w:rsid w:val="00545666"/>
    <w:rsid w:val="0054678C"/>
    <w:rsid w:val="00547D51"/>
    <w:rsid w:val="00550E01"/>
    <w:rsid w:val="0055148B"/>
    <w:rsid w:val="00552150"/>
    <w:rsid w:val="0055248B"/>
    <w:rsid w:val="00554B62"/>
    <w:rsid w:val="00554B8F"/>
    <w:rsid w:val="00554E7E"/>
    <w:rsid w:val="00555F85"/>
    <w:rsid w:val="00556190"/>
    <w:rsid w:val="00560721"/>
    <w:rsid w:val="00560C29"/>
    <w:rsid w:val="005626AF"/>
    <w:rsid w:val="00562920"/>
    <w:rsid w:val="00563B4A"/>
    <w:rsid w:val="005647C7"/>
    <w:rsid w:val="00565AD3"/>
    <w:rsid w:val="005663B9"/>
    <w:rsid w:val="00566D6A"/>
    <w:rsid w:val="005721B3"/>
    <w:rsid w:val="00572E9E"/>
    <w:rsid w:val="005743DE"/>
    <w:rsid w:val="00575941"/>
    <w:rsid w:val="00575B71"/>
    <w:rsid w:val="00575CFA"/>
    <w:rsid w:val="00576377"/>
    <w:rsid w:val="00577B5B"/>
    <w:rsid w:val="00582225"/>
    <w:rsid w:val="00582369"/>
    <w:rsid w:val="00582C77"/>
    <w:rsid w:val="005835B5"/>
    <w:rsid w:val="00584F2F"/>
    <w:rsid w:val="00585881"/>
    <w:rsid w:val="005858FA"/>
    <w:rsid w:val="00586A6B"/>
    <w:rsid w:val="005876F9"/>
    <w:rsid w:val="00587967"/>
    <w:rsid w:val="00591DC2"/>
    <w:rsid w:val="005923D2"/>
    <w:rsid w:val="005925AE"/>
    <w:rsid w:val="00594383"/>
    <w:rsid w:val="00595368"/>
    <w:rsid w:val="00597A18"/>
    <w:rsid w:val="005A1983"/>
    <w:rsid w:val="005A1C16"/>
    <w:rsid w:val="005A3DAD"/>
    <w:rsid w:val="005A4A4D"/>
    <w:rsid w:val="005A5540"/>
    <w:rsid w:val="005A722B"/>
    <w:rsid w:val="005B3774"/>
    <w:rsid w:val="005B4D58"/>
    <w:rsid w:val="005B4D78"/>
    <w:rsid w:val="005B6E23"/>
    <w:rsid w:val="005B6E70"/>
    <w:rsid w:val="005B7CDD"/>
    <w:rsid w:val="005C0D8B"/>
    <w:rsid w:val="005C300C"/>
    <w:rsid w:val="005C305F"/>
    <w:rsid w:val="005C3A2C"/>
    <w:rsid w:val="005C575C"/>
    <w:rsid w:val="005C6CEB"/>
    <w:rsid w:val="005C73BC"/>
    <w:rsid w:val="005C79EC"/>
    <w:rsid w:val="005D0A74"/>
    <w:rsid w:val="005D0FE5"/>
    <w:rsid w:val="005D18C5"/>
    <w:rsid w:val="005D3B22"/>
    <w:rsid w:val="005D5CB2"/>
    <w:rsid w:val="005D602C"/>
    <w:rsid w:val="005D6CAF"/>
    <w:rsid w:val="005D7D00"/>
    <w:rsid w:val="005E03E6"/>
    <w:rsid w:val="005E2AF9"/>
    <w:rsid w:val="005E2BE3"/>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60F"/>
    <w:rsid w:val="005F49E1"/>
    <w:rsid w:val="005F4FB6"/>
    <w:rsid w:val="005F62A6"/>
    <w:rsid w:val="005F6C54"/>
    <w:rsid w:val="005F6C8D"/>
    <w:rsid w:val="005F7A99"/>
    <w:rsid w:val="00600235"/>
    <w:rsid w:val="0060291B"/>
    <w:rsid w:val="0060315B"/>
    <w:rsid w:val="00603387"/>
    <w:rsid w:val="00603965"/>
    <w:rsid w:val="00603CA3"/>
    <w:rsid w:val="00604B7D"/>
    <w:rsid w:val="0060562C"/>
    <w:rsid w:val="00606743"/>
    <w:rsid w:val="00606D94"/>
    <w:rsid w:val="00610332"/>
    <w:rsid w:val="006106FB"/>
    <w:rsid w:val="00610C1E"/>
    <w:rsid w:val="006114AC"/>
    <w:rsid w:val="00612373"/>
    <w:rsid w:val="00612D0A"/>
    <w:rsid w:val="006133E9"/>
    <w:rsid w:val="00614A5E"/>
    <w:rsid w:val="00614CD5"/>
    <w:rsid w:val="0061691B"/>
    <w:rsid w:val="00616B5E"/>
    <w:rsid w:val="00616BF1"/>
    <w:rsid w:val="00617B7F"/>
    <w:rsid w:val="00620BFA"/>
    <w:rsid w:val="00621A21"/>
    <w:rsid w:val="00622E23"/>
    <w:rsid w:val="00623122"/>
    <w:rsid w:val="00623C2A"/>
    <w:rsid w:val="006244C7"/>
    <w:rsid w:val="00625FBB"/>
    <w:rsid w:val="006300E9"/>
    <w:rsid w:val="00631D30"/>
    <w:rsid w:val="006320D4"/>
    <w:rsid w:val="00632B8A"/>
    <w:rsid w:val="00632EB8"/>
    <w:rsid w:val="00633F58"/>
    <w:rsid w:val="00635F02"/>
    <w:rsid w:val="00637B1C"/>
    <w:rsid w:val="00641E38"/>
    <w:rsid w:val="00642849"/>
    <w:rsid w:val="00642F73"/>
    <w:rsid w:val="006431EE"/>
    <w:rsid w:val="006432DF"/>
    <w:rsid w:val="00643535"/>
    <w:rsid w:val="00646702"/>
    <w:rsid w:val="0064769E"/>
    <w:rsid w:val="00647B03"/>
    <w:rsid w:val="00650765"/>
    <w:rsid w:val="00650B5B"/>
    <w:rsid w:val="006511D3"/>
    <w:rsid w:val="006511D8"/>
    <w:rsid w:val="00654311"/>
    <w:rsid w:val="0065443F"/>
    <w:rsid w:val="00655D99"/>
    <w:rsid w:val="0066022A"/>
    <w:rsid w:val="006606B1"/>
    <w:rsid w:val="00663B92"/>
    <w:rsid w:val="00663F9C"/>
    <w:rsid w:val="006640DF"/>
    <w:rsid w:val="006655DC"/>
    <w:rsid w:val="00665B2A"/>
    <w:rsid w:val="00665BF6"/>
    <w:rsid w:val="006663F7"/>
    <w:rsid w:val="006670D2"/>
    <w:rsid w:val="006672E9"/>
    <w:rsid w:val="00667E47"/>
    <w:rsid w:val="00667E77"/>
    <w:rsid w:val="00670DF0"/>
    <w:rsid w:val="00674D7D"/>
    <w:rsid w:val="00675D75"/>
    <w:rsid w:val="0067659A"/>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B53"/>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567F"/>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5DF"/>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2D4B"/>
    <w:rsid w:val="007444B7"/>
    <w:rsid w:val="00744F0F"/>
    <w:rsid w:val="00744F9F"/>
    <w:rsid w:val="007470FA"/>
    <w:rsid w:val="00747E7F"/>
    <w:rsid w:val="00750FDE"/>
    <w:rsid w:val="0075220A"/>
    <w:rsid w:val="007525AF"/>
    <w:rsid w:val="007537E2"/>
    <w:rsid w:val="00753ADB"/>
    <w:rsid w:val="00753B0D"/>
    <w:rsid w:val="007553F0"/>
    <w:rsid w:val="00756632"/>
    <w:rsid w:val="00756B15"/>
    <w:rsid w:val="00756BA0"/>
    <w:rsid w:val="00756E22"/>
    <w:rsid w:val="00756EE3"/>
    <w:rsid w:val="0075778E"/>
    <w:rsid w:val="007577D4"/>
    <w:rsid w:val="00761164"/>
    <w:rsid w:val="00761750"/>
    <w:rsid w:val="00762610"/>
    <w:rsid w:val="00762B56"/>
    <w:rsid w:val="00762BDE"/>
    <w:rsid w:val="00763756"/>
    <w:rsid w:val="00763DBB"/>
    <w:rsid w:val="00763F2C"/>
    <w:rsid w:val="007642E9"/>
    <w:rsid w:val="007654AB"/>
    <w:rsid w:val="00765E89"/>
    <w:rsid w:val="00766BC8"/>
    <w:rsid w:val="00767528"/>
    <w:rsid w:val="0076777C"/>
    <w:rsid w:val="00767EB9"/>
    <w:rsid w:val="00771B28"/>
    <w:rsid w:val="00772197"/>
    <w:rsid w:val="00772B9C"/>
    <w:rsid w:val="007733CF"/>
    <w:rsid w:val="00773DFE"/>
    <w:rsid w:val="00777536"/>
    <w:rsid w:val="007809A2"/>
    <w:rsid w:val="00781144"/>
    <w:rsid w:val="00781F96"/>
    <w:rsid w:val="00782E5C"/>
    <w:rsid w:val="00782F65"/>
    <w:rsid w:val="007864FA"/>
    <w:rsid w:val="0078769E"/>
    <w:rsid w:val="00791537"/>
    <w:rsid w:val="007926DE"/>
    <w:rsid w:val="00793809"/>
    <w:rsid w:val="00793A85"/>
    <w:rsid w:val="007941EF"/>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571F"/>
    <w:rsid w:val="007A6696"/>
    <w:rsid w:val="007A76CF"/>
    <w:rsid w:val="007A78F4"/>
    <w:rsid w:val="007B11F8"/>
    <w:rsid w:val="007B158E"/>
    <w:rsid w:val="007B2160"/>
    <w:rsid w:val="007B38DC"/>
    <w:rsid w:val="007B38E1"/>
    <w:rsid w:val="007B3D18"/>
    <w:rsid w:val="007B5233"/>
    <w:rsid w:val="007B65D7"/>
    <w:rsid w:val="007C0125"/>
    <w:rsid w:val="007C1744"/>
    <w:rsid w:val="007C2637"/>
    <w:rsid w:val="007C35B9"/>
    <w:rsid w:val="007C4F21"/>
    <w:rsid w:val="007C7D58"/>
    <w:rsid w:val="007D1F71"/>
    <w:rsid w:val="007D3863"/>
    <w:rsid w:val="007D5432"/>
    <w:rsid w:val="007D7BDA"/>
    <w:rsid w:val="007E0400"/>
    <w:rsid w:val="007E0421"/>
    <w:rsid w:val="007E05D4"/>
    <w:rsid w:val="007E0942"/>
    <w:rsid w:val="007E105B"/>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355F"/>
    <w:rsid w:val="00833F2A"/>
    <w:rsid w:val="00835D67"/>
    <w:rsid w:val="00837A51"/>
    <w:rsid w:val="00840284"/>
    <w:rsid w:val="00842D1C"/>
    <w:rsid w:val="00844290"/>
    <w:rsid w:val="00845BB9"/>
    <w:rsid w:val="00846630"/>
    <w:rsid w:val="00847214"/>
    <w:rsid w:val="008474CA"/>
    <w:rsid w:val="00847538"/>
    <w:rsid w:val="00847FCD"/>
    <w:rsid w:val="0085010D"/>
    <w:rsid w:val="008508B9"/>
    <w:rsid w:val="00850DE9"/>
    <w:rsid w:val="00851812"/>
    <w:rsid w:val="00851DE6"/>
    <w:rsid w:val="008534CA"/>
    <w:rsid w:val="0085364A"/>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32"/>
    <w:rsid w:val="00887D77"/>
    <w:rsid w:val="0089237A"/>
    <w:rsid w:val="0089245D"/>
    <w:rsid w:val="00892FE5"/>
    <w:rsid w:val="00896E12"/>
    <w:rsid w:val="008A1731"/>
    <w:rsid w:val="008A2103"/>
    <w:rsid w:val="008A2B67"/>
    <w:rsid w:val="008A2C95"/>
    <w:rsid w:val="008A2FD7"/>
    <w:rsid w:val="008A335F"/>
    <w:rsid w:val="008A3D94"/>
    <w:rsid w:val="008A4AE4"/>
    <w:rsid w:val="008A5B98"/>
    <w:rsid w:val="008A6DFD"/>
    <w:rsid w:val="008A6F4B"/>
    <w:rsid w:val="008A783A"/>
    <w:rsid w:val="008B059D"/>
    <w:rsid w:val="008B1161"/>
    <w:rsid w:val="008B15D6"/>
    <w:rsid w:val="008B3E27"/>
    <w:rsid w:val="008B3F08"/>
    <w:rsid w:val="008B4476"/>
    <w:rsid w:val="008B46BA"/>
    <w:rsid w:val="008B4DE0"/>
    <w:rsid w:val="008B5F5E"/>
    <w:rsid w:val="008B77EF"/>
    <w:rsid w:val="008C04A7"/>
    <w:rsid w:val="008C1997"/>
    <w:rsid w:val="008C2304"/>
    <w:rsid w:val="008C4450"/>
    <w:rsid w:val="008C4576"/>
    <w:rsid w:val="008C4EAE"/>
    <w:rsid w:val="008C6FE9"/>
    <w:rsid w:val="008D0218"/>
    <w:rsid w:val="008D0221"/>
    <w:rsid w:val="008D09CB"/>
    <w:rsid w:val="008D191D"/>
    <w:rsid w:val="008D4C17"/>
    <w:rsid w:val="008D64C5"/>
    <w:rsid w:val="008D77C5"/>
    <w:rsid w:val="008E00FB"/>
    <w:rsid w:val="008E06F3"/>
    <w:rsid w:val="008E14FE"/>
    <w:rsid w:val="008E2078"/>
    <w:rsid w:val="008E3EF4"/>
    <w:rsid w:val="008E5575"/>
    <w:rsid w:val="008E661A"/>
    <w:rsid w:val="008E6ACF"/>
    <w:rsid w:val="008F0D98"/>
    <w:rsid w:val="008F2745"/>
    <w:rsid w:val="008F2962"/>
    <w:rsid w:val="008F298E"/>
    <w:rsid w:val="008F43AA"/>
    <w:rsid w:val="008F45D8"/>
    <w:rsid w:val="008F65BE"/>
    <w:rsid w:val="009009B2"/>
    <w:rsid w:val="009011D4"/>
    <w:rsid w:val="00901A9F"/>
    <w:rsid w:val="00901D12"/>
    <w:rsid w:val="0090640B"/>
    <w:rsid w:val="00906711"/>
    <w:rsid w:val="009067AC"/>
    <w:rsid w:val="009071B9"/>
    <w:rsid w:val="0091043D"/>
    <w:rsid w:val="00910473"/>
    <w:rsid w:val="009114DE"/>
    <w:rsid w:val="00912533"/>
    <w:rsid w:val="00913942"/>
    <w:rsid w:val="009155CA"/>
    <w:rsid w:val="009161C4"/>
    <w:rsid w:val="00916323"/>
    <w:rsid w:val="00920477"/>
    <w:rsid w:val="00920771"/>
    <w:rsid w:val="00922A42"/>
    <w:rsid w:val="00922D53"/>
    <w:rsid w:val="00922EBD"/>
    <w:rsid w:val="0092642A"/>
    <w:rsid w:val="00931996"/>
    <w:rsid w:val="00940051"/>
    <w:rsid w:val="009453C1"/>
    <w:rsid w:val="00945AC2"/>
    <w:rsid w:val="00946B62"/>
    <w:rsid w:val="00947AE3"/>
    <w:rsid w:val="00950B69"/>
    <w:rsid w:val="0095133D"/>
    <w:rsid w:val="009544EF"/>
    <w:rsid w:val="009561DF"/>
    <w:rsid w:val="0095708D"/>
    <w:rsid w:val="00957F45"/>
    <w:rsid w:val="009618C8"/>
    <w:rsid w:val="009619F4"/>
    <w:rsid w:val="00961F75"/>
    <w:rsid w:val="00961FED"/>
    <w:rsid w:val="009629AC"/>
    <w:rsid w:val="00963980"/>
    <w:rsid w:val="00963E0C"/>
    <w:rsid w:val="009649E2"/>
    <w:rsid w:val="009656B2"/>
    <w:rsid w:val="00966B39"/>
    <w:rsid w:val="00967251"/>
    <w:rsid w:val="00967378"/>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1EB"/>
    <w:rsid w:val="009A278D"/>
    <w:rsid w:val="009A5447"/>
    <w:rsid w:val="009A5807"/>
    <w:rsid w:val="009A5A47"/>
    <w:rsid w:val="009A6E2F"/>
    <w:rsid w:val="009A7099"/>
    <w:rsid w:val="009A764C"/>
    <w:rsid w:val="009A7E59"/>
    <w:rsid w:val="009B0865"/>
    <w:rsid w:val="009B123A"/>
    <w:rsid w:val="009B1690"/>
    <w:rsid w:val="009B1957"/>
    <w:rsid w:val="009B3CD1"/>
    <w:rsid w:val="009B3DA7"/>
    <w:rsid w:val="009B40EE"/>
    <w:rsid w:val="009B42C9"/>
    <w:rsid w:val="009B4CB3"/>
    <w:rsid w:val="009B57FA"/>
    <w:rsid w:val="009B5C77"/>
    <w:rsid w:val="009C088E"/>
    <w:rsid w:val="009C2455"/>
    <w:rsid w:val="009C3223"/>
    <w:rsid w:val="009C3A87"/>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FD1"/>
    <w:rsid w:val="009F07A4"/>
    <w:rsid w:val="009F24D0"/>
    <w:rsid w:val="009F2FA9"/>
    <w:rsid w:val="009F39FF"/>
    <w:rsid w:val="009F3BAC"/>
    <w:rsid w:val="009F4FB7"/>
    <w:rsid w:val="009F5E75"/>
    <w:rsid w:val="009F622D"/>
    <w:rsid w:val="009F6255"/>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62F"/>
    <w:rsid w:val="00A24709"/>
    <w:rsid w:val="00A24CF9"/>
    <w:rsid w:val="00A24EE7"/>
    <w:rsid w:val="00A25A9D"/>
    <w:rsid w:val="00A25D92"/>
    <w:rsid w:val="00A26DBB"/>
    <w:rsid w:val="00A2787F"/>
    <w:rsid w:val="00A33AE9"/>
    <w:rsid w:val="00A34B2A"/>
    <w:rsid w:val="00A37013"/>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4AF8"/>
    <w:rsid w:val="00A5587E"/>
    <w:rsid w:val="00A562B9"/>
    <w:rsid w:val="00A56E43"/>
    <w:rsid w:val="00A5701A"/>
    <w:rsid w:val="00A605FD"/>
    <w:rsid w:val="00A61C29"/>
    <w:rsid w:val="00A64AF0"/>
    <w:rsid w:val="00A65002"/>
    <w:rsid w:val="00A65AEB"/>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EB1"/>
    <w:rsid w:val="00A93695"/>
    <w:rsid w:val="00A96152"/>
    <w:rsid w:val="00A96BD7"/>
    <w:rsid w:val="00AA00FD"/>
    <w:rsid w:val="00AA0BD8"/>
    <w:rsid w:val="00AA0F64"/>
    <w:rsid w:val="00AA321B"/>
    <w:rsid w:val="00AA337E"/>
    <w:rsid w:val="00AA5FEA"/>
    <w:rsid w:val="00AA6561"/>
    <w:rsid w:val="00AA6982"/>
    <w:rsid w:val="00AA6D2C"/>
    <w:rsid w:val="00AA7363"/>
    <w:rsid w:val="00AB1286"/>
    <w:rsid w:val="00AB1403"/>
    <w:rsid w:val="00AB173C"/>
    <w:rsid w:val="00AB177C"/>
    <w:rsid w:val="00AB2C7C"/>
    <w:rsid w:val="00AB3A39"/>
    <w:rsid w:val="00AB4C3B"/>
    <w:rsid w:val="00AB60FB"/>
    <w:rsid w:val="00AB685A"/>
    <w:rsid w:val="00AB788F"/>
    <w:rsid w:val="00AB7B4D"/>
    <w:rsid w:val="00AC0BC0"/>
    <w:rsid w:val="00AC3973"/>
    <w:rsid w:val="00AC3DD0"/>
    <w:rsid w:val="00AC4896"/>
    <w:rsid w:val="00AC62A1"/>
    <w:rsid w:val="00AD074D"/>
    <w:rsid w:val="00AD1B56"/>
    <w:rsid w:val="00AD2556"/>
    <w:rsid w:val="00AD41AD"/>
    <w:rsid w:val="00AD494D"/>
    <w:rsid w:val="00AD4E85"/>
    <w:rsid w:val="00AD50AE"/>
    <w:rsid w:val="00AD5AD4"/>
    <w:rsid w:val="00AD5C60"/>
    <w:rsid w:val="00AD7DA3"/>
    <w:rsid w:val="00AE0630"/>
    <w:rsid w:val="00AE1083"/>
    <w:rsid w:val="00AE17C9"/>
    <w:rsid w:val="00AE4DD6"/>
    <w:rsid w:val="00AE54D8"/>
    <w:rsid w:val="00AE6091"/>
    <w:rsid w:val="00AE7293"/>
    <w:rsid w:val="00AF023F"/>
    <w:rsid w:val="00AF0629"/>
    <w:rsid w:val="00AF1E02"/>
    <w:rsid w:val="00AF2D2A"/>
    <w:rsid w:val="00AF359A"/>
    <w:rsid w:val="00AF6AA1"/>
    <w:rsid w:val="00B020F1"/>
    <w:rsid w:val="00B03162"/>
    <w:rsid w:val="00B03212"/>
    <w:rsid w:val="00B0365F"/>
    <w:rsid w:val="00B0383F"/>
    <w:rsid w:val="00B04124"/>
    <w:rsid w:val="00B04771"/>
    <w:rsid w:val="00B04961"/>
    <w:rsid w:val="00B05CD9"/>
    <w:rsid w:val="00B06B84"/>
    <w:rsid w:val="00B10043"/>
    <w:rsid w:val="00B11352"/>
    <w:rsid w:val="00B130E3"/>
    <w:rsid w:val="00B140A4"/>
    <w:rsid w:val="00B161A5"/>
    <w:rsid w:val="00B1635F"/>
    <w:rsid w:val="00B16AB5"/>
    <w:rsid w:val="00B175FD"/>
    <w:rsid w:val="00B23D58"/>
    <w:rsid w:val="00B254C3"/>
    <w:rsid w:val="00B25D9C"/>
    <w:rsid w:val="00B27153"/>
    <w:rsid w:val="00B27598"/>
    <w:rsid w:val="00B30D77"/>
    <w:rsid w:val="00B313B8"/>
    <w:rsid w:val="00B32335"/>
    <w:rsid w:val="00B324C5"/>
    <w:rsid w:val="00B32540"/>
    <w:rsid w:val="00B339F8"/>
    <w:rsid w:val="00B36B9D"/>
    <w:rsid w:val="00B37DA9"/>
    <w:rsid w:val="00B41DDA"/>
    <w:rsid w:val="00B424BE"/>
    <w:rsid w:val="00B43397"/>
    <w:rsid w:val="00B43716"/>
    <w:rsid w:val="00B46164"/>
    <w:rsid w:val="00B461D3"/>
    <w:rsid w:val="00B465A7"/>
    <w:rsid w:val="00B470C6"/>
    <w:rsid w:val="00B47276"/>
    <w:rsid w:val="00B50841"/>
    <w:rsid w:val="00B50DAD"/>
    <w:rsid w:val="00B52226"/>
    <w:rsid w:val="00B53E16"/>
    <w:rsid w:val="00B54A1E"/>
    <w:rsid w:val="00B54DCC"/>
    <w:rsid w:val="00B55B8E"/>
    <w:rsid w:val="00B55E72"/>
    <w:rsid w:val="00B568C9"/>
    <w:rsid w:val="00B56F90"/>
    <w:rsid w:val="00B57A71"/>
    <w:rsid w:val="00B60B17"/>
    <w:rsid w:val="00B616D0"/>
    <w:rsid w:val="00B6211E"/>
    <w:rsid w:val="00B630EA"/>
    <w:rsid w:val="00B64AE3"/>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14AD"/>
    <w:rsid w:val="00B823F0"/>
    <w:rsid w:val="00B82D70"/>
    <w:rsid w:val="00B83F9C"/>
    <w:rsid w:val="00B84AAD"/>
    <w:rsid w:val="00B859DB"/>
    <w:rsid w:val="00B85C54"/>
    <w:rsid w:val="00B86987"/>
    <w:rsid w:val="00B8745A"/>
    <w:rsid w:val="00B91753"/>
    <w:rsid w:val="00B919B3"/>
    <w:rsid w:val="00B920BA"/>
    <w:rsid w:val="00B92868"/>
    <w:rsid w:val="00B9484F"/>
    <w:rsid w:val="00B959D1"/>
    <w:rsid w:val="00B9746F"/>
    <w:rsid w:val="00B9792E"/>
    <w:rsid w:val="00BA00B1"/>
    <w:rsid w:val="00BA7C68"/>
    <w:rsid w:val="00BB0791"/>
    <w:rsid w:val="00BB0969"/>
    <w:rsid w:val="00BB0A59"/>
    <w:rsid w:val="00BB14FB"/>
    <w:rsid w:val="00BB3E83"/>
    <w:rsid w:val="00BB3FA9"/>
    <w:rsid w:val="00BB52EE"/>
    <w:rsid w:val="00BB6489"/>
    <w:rsid w:val="00BB7A87"/>
    <w:rsid w:val="00BB7ED5"/>
    <w:rsid w:val="00BC067E"/>
    <w:rsid w:val="00BC1B40"/>
    <w:rsid w:val="00BC2D41"/>
    <w:rsid w:val="00BC468A"/>
    <w:rsid w:val="00BC53E7"/>
    <w:rsid w:val="00BC5835"/>
    <w:rsid w:val="00BC656B"/>
    <w:rsid w:val="00BC78EC"/>
    <w:rsid w:val="00BC7F1E"/>
    <w:rsid w:val="00BD1F85"/>
    <w:rsid w:val="00BD4BAD"/>
    <w:rsid w:val="00BD5112"/>
    <w:rsid w:val="00BD72CD"/>
    <w:rsid w:val="00BD768D"/>
    <w:rsid w:val="00BE21C8"/>
    <w:rsid w:val="00BE293B"/>
    <w:rsid w:val="00BE43BB"/>
    <w:rsid w:val="00BE4A2B"/>
    <w:rsid w:val="00BE4E65"/>
    <w:rsid w:val="00BE4F36"/>
    <w:rsid w:val="00BE5109"/>
    <w:rsid w:val="00BE57ED"/>
    <w:rsid w:val="00BE7310"/>
    <w:rsid w:val="00BE7AD9"/>
    <w:rsid w:val="00BE7D6A"/>
    <w:rsid w:val="00BF0498"/>
    <w:rsid w:val="00BF06D5"/>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14EB"/>
    <w:rsid w:val="00C1246C"/>
    <w:rsid w:val="00C1299A"/>
    <w:rsid w:val="00C13654"/>
    <w:rsid w:val="00C13895"/>
    <w:rsid w:val="00C14BEA"/>
    <w:rsid w:val="00C159AF"/>
    <w:rsid w:val="00C16215"/>
    <w:rsid w:val="00C16DB7"/>
    <w:rsid w:val="00C173C1"/>
    <w:rsid w:val="00C206A5"/>
    <w:rsid w:val="00C2078D"/>
    <w:rsid w:val="00C221ED"/>
    <w:rsid w:val="00C24ED5"/>
    <w:rsid w:val="00C25AA3"/>
    <w:rsid w:val="00C26011"/>
    <w:rsid w:val="00C27696"/>
    <w:rsid w:val="00C32506"/>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01A"/>
    <w:rsid w:val="00C55B55"/>
    <w:rsid w:val="00C613C8"/>
    <w:rsid w:val="00C61B71"/>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3DCA"/>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A6ACA"/>
    <w:rsid w:val="00CB0719"/>
    <w:rsid w:val="00CB1401"/>
    <w:rsid w:val="00CB2113"/>
    <w:rsid w:val="00CB2550"/>
    <w:rsid w:val="00CB2A72"/>
    <w:rsid w:val="00CB43EB"/>
    <w:rsid w:val="00CB4AED"/>
    <w:rsid w:val="00CB5BFD"/>
    <w:rsid w:val="00CB7161"/>
    <w:rsid w:val="00CC0F0B"/>
    <w:rsid w:val="00CC12FA"/>
    <w:rsid w:val="00CC40C6"/>
    <w:rsid w:val="00CC439B"/>
    <w:rsid w:val="00CC4EA0"/>
    <w:rsid w:val="00CC502F"/>
    <w:rsid w:val="00CC6874"/>
    <w:rsid w:val="00CC6F82"/>
    <w:rsid w:val="00CC70AC"/>
    <w:rsid w:val="00CC7252"/>
    <w:rsid w:val="00CC74D4"/>
    <w:rsid w:val="00CD22D7"/>
    <w:rsid w:val="00CD252B"/>
    <w:rsid w:val="00CD33C9"/>
    <w:rsid w:val="00CD4F2E"/>
    <w:rsid w:val="00CD7A01"/>
    <w:rsid w:val="00CE0296"/>
    <w:rsid w:val="00CE3663"/>
    <w:rsid w:val="00CE37CB"/>
    <w:rsid w:val="00CE3AF7"/>
    <w:rsid w:val="00CE3D7A"/>
    <w:rsid w:val="00CE61F4"/>
    <w:rsid w:val="00CE62EE"/>
    <w:rsid w:val="00CE673F"/>
    <w:rsid w:val="00CF0309"/>
    <w:rsid w:val="00CF08BF"/>
    <w:rsid w:val="00CF2ED1"/>
    <w:rsid w:val="00CF4DA1"/>
    <w:rsid w:val="00CF5A24"/>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0D29"/>
    <w:rsid w:val="00D216E4"/>
    <w:rsid w:val="00D22DA5"/>
    <w:rsid w:val="00D23731"/>
    <w:rsid w:val="00D23EFC"/>
    <w:rsid w:val="00D24F06"/>
    <w:rsid w:val="00D25972"/>
    <w:rsid w:val="00D26762"/>
    <w:rsid w:val="00D27D50"/>
    <w:rsid w:val="00D313FD"/>
    <w:rsid w:val="00D31628"/>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1233"/>
    <w:rsid w:val="00D528F6"/>
    <w:rsid w:val="00D54707"/>
    <w:rsid w:val="00D54D93"/>
    <w:rsid w:val="00D57768"/>
    <w:rsid w:val="00D579B8"/>
    <w:rsid w:val="00D60C49"/>
    <w:rsid w:val="00D60C86"/>
    <w:rsid w:val="00D6376C"/>
    <w:rsid w:val="00D63AF8"/>
    <w:rsid w:val="00D6666B"/>
    <w:rsid w:val="00D672E7"/>
    <w:rsid w:val="00D67FDA"/>
    <w:rsid w:val="00D70470"/>
    <w:rsid w:val="00D70822"/>
    <w:rsid w:val="00D710CE"/>
    <w:rsid w:val="00D713C8"/>
    <w:rsid w:val="00D71B75"/>
    <w:rsid w:val="00D72266"/>
    <w:rsid w:val="00D728A0"/>
    <w:rsid w:val="00D72ABA"/>
    <w:rsid w:val="00D7485D"/>
    <w:rsid w:val="00D777A1"/>
    <w:rsid w:val="00D80215"/>
    <w:rsid w:val="00D817E7"/>
    <w:rsid w:val="00D8184C"/>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20E"/>
    <w:rsid w:val="00DC5861"/>
    <w:rsid w:val="00DC6C93"/>
    <w:rsid w:val="00DC7F66"/>
    <w:rsid w:val="00DD0088"/>
    <w:rsid w:val="00DD069A"/>
    <w:rsid w:val="00DD102B"/>
    <w:rsid w:val="00DD10E8"/>
    <w:rsid w:val="00DD1654"/>
    <w:rsid w:val="00DD2959"/>
    <w:rsid w:val="00DD565E"/>
    <w:rsid w:val="00DD5C5C"/>
    <w:rsid w:val="00DD5DE2"/>
    <w:rsid w:val="00DD65C6"/>
    <w:rsid w:val="00DD66E7"/>
    <w:rsid w:val="00DD6972"/>
    <w:rsid w:val="00DD6EFC"/>
    <w:rsid w:val="00DD6F28"/>
    <w:rsid w:val="00DD7F63"/>
    <w:rsid w:val="00DE02F6"/>
    <w:rsid w:val="00DE035B"/>
    <w:rsid w:val="00DE069E"/>
    <w:rsid w:val="00DE1AF7"/>
    <w:rsid w:val="00DE1C91"/>
    <w:rsid w:val="00DE2F1E"/>
    <w:rsid w:val="00DE37FC"/>
    <w:rsid w:val="00DE5960"/>
    <w:rsid w:val="00DE5C70"/>
    <w:rsid w:val="00DE6864"/>
    <w:rsid w:val="00DE7119"/>
    <w:rsid w:val="00DF0A55"/>
    <w:rsid w:val="00DF18F1"/>
    <w:rsid w:val="00DF3012"/>
    <w:rsid w:val="00DF4A1C"/>
    <w:rsid w:val="00DF50AD"/>
    <w:rsid w:val="00DF5196"/>
    <w:rsid w:val="00DF5E3F"/>
    <w:rsid w:val="00DF5F60"/>
    <w:rsid w:val="00DF6735"/>
    <w:rsid w:val="00DF6763"/>
    <w:rsid w:val="00DF7622"/>
    <w:rsid w:val="00E009CC"/>
    <w:rsid w:val="00E024D9"/>
    <w:rsid w:val="00E02B61"/>
    <w:rsid w:val="00E03070"/>
    <w:rsid w:val="00E0326D"/>
    <w:rsid w:val="00E04459"/>
    <w:rsid w:val="00E05C05"/>
    <w:rsid w:val="00E0674A"/>
    <w:rsid w:val="00E07ED2"/>
    <w:rsid w:val="00E106D0"/>
    <w:rsid w:val="00E10F37"/>
    <w:rsid w:val="00E112F8"/>
    <w:rsid w:val="00E12C24"/>
    <w:rsid w:val="00E14BCB"/>
    <w:rsid w:val="00E14E1E"/>
    <w:rsid w:val="00E15863"/>
    <w:rsid w:val="00E168A5"/>
    <w:rsid w:val="00E17CD9"/>
    <w:rsid w:val="00E17CDD"/>
    <w:rsid w:val="00E17E2C"/>
    <w:rsid w:val="00E207B8"/>
    <w:rsid w:val="00E2245D"/>
    <w:rsid w:val="00E235C7"/>
    <w:rsid w:val="00E2381D"/>
    <w:rsid w:val="00E24621"/>
    <w:rsid w:val="00E2463A"/>
    <w:rsid w:val="00E24F6B"/>
    <w:rsid w:val="00E2519F"/>
    <w:rsid w:val="00E25C39"/>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DF2"/>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28C3"/>
    <w:rsid w:val="00E63C0A"/>
    <w:rsid w:val="00E648C4"/>
    <w:rsid w:val="00E65CC3"/>
    <w:rsid w:val="00E66538"/>
    <w:rsid w:val="00E66A4D"/>
    <w:rsid w:val="00E67528"/>
    <w:rsid w:val="00E67A9F"/>
    <w:rsid w:val="00E70D39"/>
    <w:rsid w:val="00E7168F"/>
    <w:rsid w:val="00E71E4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7F8D"/>
    <w:rsid w:val="00E9007C"/>
    <w:rsid w:val="00E926BA"/>
    <w:rsid w:val="00E93083"/>
    <w:rsid w:val="00E94177"/>
    <w:rsid w:val="00E96944"/>
    <w:rsid w:val="00E96A2E"/>
    <w:rsid w:val="00E96B4B"/>
    <w:rsid w:val="00E96B7C"/>
    <w:rsid w:val="00E9798A"/>
    <w:rsid w:val="00EA155B"/>
    <w:rsid w:val="00EA1C70"/>
    <w:rsid w:val="00EA3DC5"/>
    <w:rsid w:val="00EA4B53"/>
    <w:rsid w:val="00EA51C8"/>
    <w:rsid w:val="00EA6E32"/>
    <w:rsid w:val="00EA7534"/>
    <w:rsid w:val="00EA77DA"/>
    <w:rsid w:val="00EA7881"/>
    <w:rsid w:val="00EA79CA"/>
    <w:rsid w:val="00EA7C16"/>
    <w:rsid w:val="00EB1850"/>
    <w:rsid w:val="00EB20C0"/>
    <w:rsid w:val="00EB437E"/>
    <w:rsid w:val="00EB45EC"/>
    <w:rsid w:val="00EB4A1D"/>
    <w:rsid w:val="00EB525A"/>
    <w:rsid w:val="00EB771E"/>
    <w:rsid w:val="00EB7F5F"/>
    <w:rsid w:val="00EC0593"/>
    <w:rsid w:val="00EC0650"/>
    <w:rsid w:val="00EC3F0D"/>
    <w:rsid w:val="00EC4823"/>
    <w:rsid w:val="00EC51AF"/>
    <w:rsid w:val="00EC51DC"/>
    <w:rsid w:val="00EC5A43"/>
    <w:rsid w:val="00EC6D90"/>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6EC9"/>
    <w:rsid w:val="00F17634"/>
    <w:rsid w:val="00F214A8"/>
    <w:rsid w:val="00F225AF"/>
    <w:rsid w:val="00F243F5"/>
    <w:rsid w:val="00F244F8"/>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7F6"/>
    <w:rsid w:val="00F55D12"/>
    <w:rsid w:val="00F57F42"/>
    <w:rsid w:val="00F601FD"/>
    <w:rsid w:val="00F61A9D"/>
    <w:rsid w:val="00F61B78"/>
    <w:rsid w:val="00F62551"/>
    <w:rsid w:val="00F627D1"/>
    <w:rsid w:val="00F635A5"/>
    <w:rsid w:val="00F652A3"/>
    <w:rsid w:val="00F65D0A"/>
    <w:rsid w:val="00F6698D"/>
    <w:rsid w:val="00F6780D"/>
    <w:rsid w:val="00F7042E"/>
    <w:rsid w:val="00F71FF9"/>
    <w:rsid w:val="00F7216E"/>
    <w:rsid w:val="00F741A0"/>
    <w:rsid w:val="00F81271"/>
    <w:rsid w:val="00F8269A"/>
    <w:rsid w:val="00F866E3"/>
    <w:rsid w:val="00F879AC"/>
    <w:rsid w:val="00F87E46"/>
    <w:rsid w:val="00F903F2"/>
    <w:rsid w:val="00F9170F"/>
    <w:rsid w:val="00F91A26"/>
    <w:rsid w:val="00F9207E"/>
    <w:rsid w:val="00F94247"/>
    <w:rsid w:val="00F94A3D"/>
    <w:rsid w:val="00F94C8A"/>
    <w:rsid w:val="00F95CB3"/>
    <w:rsid w:val="00F9794C"/>
    <w:rsid w:val="00F97A22"/>
    <w:rsid w:val="00F97C01"/>
    <w:rsid w:val="00F97CB5"/>
    <w:rsid w:val="00FA0609"/>
    <w:rsid w:val="00FA10D4"/>
    <w:rsid w:val="00FA1AC7"/>
    <w:rsid w:val="00FA1BF4"/>
    <w:rsid w:val="00FA25B6"/>
    <w:rsid w:val="00FA25E1"/>
    <w:rsid w:val="00FA4A07"/>
    <w:rsid w:val="00FA52A1"/>
    <w:rsid w:val="00FA5B5C"/>
    <w:rsid w:val="00FA5EDC"/>
    <w:rsid w:val="00FB0410"/>
    <w:rsid w:val="00FB0F14"/>
    <w:rsid w:val="00FB16F6"/>
    <w:rsid w:val="00FB52B0"/>
    <w:rsid w:val="00FB5FAF"/>
    <w:rsid w:val="00FC4E79"/>
    <w:rsid w:val="00FC5287"/>
    <w:rsid w:val="00FC66D3"/>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5F460F"/>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Bitbucket.org" TargetMode="External"/><Relationship Id="rId21" Type="http://schemas.openxmlformats.org/officeDocument/2006/relationships/image" Target="media/image7.png"/><Relationship Id="rId42" Type="http://schemas.openxmlformats.org/officeDocument/2006/relationships/hyperlink" Target="https://www.npmjs.com/package/winston" TargetMode="External"/><Relationship Id="rId47" Type="http://schemas.openxmlformats.org/officeDocument/2006/relationships/oleObject" Target="embeddings/oleObject1.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0.emf"/><Relationship Id="rId112" Type="http://schemas.openxmlformats.org/officeDocument/2006/relationships/image" Target="media/image72.png"/><Relationship Id="rId133" Type="http://schemas.openxmlformats.org/officeDocument/2006/relationships/footer" Target="footer2.xml"/><Relationship Id="rId16" Type="http://schemas.openxmlformats.org/officeDocument/2006/relationships/image" Target="media/image2.jpg"/><Relationship Id="rId107" Type="http://schemas.openxmlformats.org/officeDocument/2006/relationships/hyperlink" Target="https://www.elastic.co/guide/en/elasticsearch/guide/current/filter-caching.html" TargetMode="External"/><Relationship Id="rId11" Type="http://schemas.openxmlformats.org/officeDocument/2006/relationships/image" Target="media/image1.jpeg"/><Relationship Id="rId32" Type="http://schemas.openxmlformats.org/officeDocument/2006/relationships/hyperlink" Target="http://gforge.hl7.org/gf/project/fhir/tracker/?action=TrackerItemEdit&amp;tracker_item_id=7705" TargetMode="External"/><Relationship Id="rId37" Type="http://schemas.openxmlformats.org/officeDocument/2006/relationships/image" Target="media/image18.png"/><Relationship Id="rId53" Type="http://schemas.openxmlformats.org/officeDocument/2006/relationships/image" Target="cid:image001.png@01D2EE73.97D787A0"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angular.io/docs/ts/latest/guide/router.html" TargetMode="External"/><Relationship Id="rId102" Type="http://schemas.openxmlformats.org/officeDocument/2006/relationships/hyperlink" Target="https://expressjs.com/en/advanced/best-practice-performance.html" TargetMode="External"/><Relationship Id="rId123" Type="http://schemas.openxmlformats.org/officeDocument/2006/relationships/image" Target="media/image81.jpeg"/><Relationship Id="rId128"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package" Target="embeddings/Microsoft_Word_Document4.docx"/><Relationship Id="rId95" Type="http://schemas.openxmlformats.org/officeDocument/2006/relationships/image" Target="media/image65.png"/><Relationship Id="rId14" Type="http://schemas.microsoft.com/office/2011/relationships/commentsExtended" Target="commentsExtended.xml"/><Relationship Id="rId22" Type="http://schemas.openxmlformats.org/officeDocument/2006/relationships/image" Target="media/image8.jp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2.png"/><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mailto:first.last@va.gov" TargetMode="External"/><Relationship Id="rId100" Type="http://schemas.openxmlformats.org/officeDocument/2006/relationships/image" Target="media/image70.png"/><Relationship Id="rId105" Type="http://schemas.openxmlformats.org/officeDocument/2006/relationships/hyperlink" Target="http://hapifhir.io/" TargetMode="External"/><Relationship Id="rId113" Type="http://schemas.openxmlformats.org/officeDocument/2006/relationships/image" Target="media/image73.png"/><Relationship Id="rId118" Type="http://schemas.openxmlformats.org/officeDocument/2006/relationships/image" Target="media/image76.jpeg"/><Relationship Id="rId126" Type="http://schemas.openxmlformats.org/officeDocument/2006/relationships/image" Target="media/image84.png"/><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emf"/><Relationship Id="rId93" Type="http://schemas.openxmlformats.org/officeDocument/2006/relationships/image" Target="media/image63.emf"/><Relationship Id="rId98" Type="http://schemas.openxmlformats.org/officeDocument/2006/relationships/image" Target="media/image68.jpeg"/><Relationship Id="rId121" Type="http://schemas.openxmlformats.org/officeDocument/2006/relationships/image" Target="media/image79.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package" Target="embeddings/Microsoft_Excel_Worksheet.xlsx"/><Relationship Id="rId33" Type="http://schemas.openxmlformats.org/officeDocument/2006/relationships/image" Target="media/image16.emf"/><Relationship Id="rId38" Type="http://schemas.openxmlformats.org/officeDocument/2006/relationships/hyperlink" Target="https://www.keithcirkel.co.uk/load-balancing-node-js/" TargetMode="External"/><Relationship Id="rId46" Type="http://schemas.openxmlformats.org/officeDocument/2006/relationships/image" Target="media/image25.emf"/><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www.va.gov/TRM/ToolPage.aspx?tid=9511" TargetMode="External"/><Relationship Id="rId108" Type="http://schemas.openxmlformats.org/officeDocument/2006/relationships/hyperlink" Target="https://www.elastic.co/guide/en/elasticsearch/reference/current/shard-request-cache.html" TargetMode="External"/><Relationship Id="rId116" Type="http://schemas.openxmlformats.org/officeDocument/2006/relationships/image" Target="media/image75.png"/><Relationship Id="rId124" Type="http://schemas.openxmlformats.org/officeDocument/2006/relationships/image" Target="media/image82.png"/><Relationship Id="rId129" Type="http://schemas.openxmlformats.org/officeDocument/2006/relationships/image" Target="media/image87.jpe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package" Target="embeddings/Microsoft_Word_Document3.docx"/><Relationship Id="rId91" Type="http://schemas.openxmlformats.org/officeDocument/2006/relationships/image" Target="media/image61.emf"/><Relationship Id="rId96" Type="http://schemas.openxmlformats.org/officeDocument/2006/relationships/image" Target="media/image66.jpeg"/><Relationship Id="rId111" Type="http://schemas.openxmlformats.org/officeDocument/2006/relationships/hyperlink" Target="https://www.nginx.com/blog/nginx-caching-guide/" TargetMode="External"/><Relationship Id="rId132" Type="http://schemas.openxmlformats.org/officeDocument/2006/relationships/hyperlink" Target="http://pubs.opengroup.org/architecture/togaf9-doc/arch/chap27.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hyperlink" Target="http://trm.oit.va.gov/ToolPage.aspx?tid=7721" TargetMode="External"/><Relationship Id="rId28" Type="http://schemas.openxmlformats.org/officeDocument/2006/relationships/image" Target="media/image12.png"/><Relationship Id="rId36" Type="http://schemas.openxmlformats.org/officeDocument/2006/relationships/package" Target="embeddings/Microsoft_Excel_Worksheet2.xlsx"/><Relationship Id="rId49" Type="http://schemas.openxmlformats.org/officeDocument/2006/relationships/oleObject" Target="embeddings/oleObject2.bin"/><Relationship Id="rId57" Type="http://schemas.openxmlformats.org/officeDocument/2006/relationships/image" Target="media/image32.png"/><Relationship Id="rId106" Type="http://schemas.openxmlformats.org/officeDocument/2006/relationships/hyperlink" Target="https://docs.microsoft.com/en-us/rest/api/storageservices/understanding-block-blobs--append-blobs--and-page-blobs" TargetMode="External"/><Relationship Id="rId114" Type="http://schemas.openxmlformats.org/officeDocument/2006/relationships/image" Target="media/image74.png"/><Relationship Id="rId119" Type="http://schemas.openxmlformats.org/officeDocument/2006/relationships/image" Target="media/image77.png"/><Relationship Id="rId127" Type="http://schemas.openxmlformats.org/officeDocument/2006/relationships/image" Target="media/image85.jpe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package" Target="embeddings/Microsoft_Word_Document.docx"/><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image" Target="media/image80.png"/><Relationship Id="rId130" Type="http://schemas.openxmlformats.org/officeDocument/2006/relationships/image" Target="media/image88.jpeg"/><Relationship Id="rId13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jpeg"/><Relationship Id="rId39" Type="http://schemas.openxmlformats.org/officeDocument/2006/relationships/image" Target="media/image19.png"/><Relationship Id="rId109" Type="http://schemas.openxmlformats.org/officeDocument/2006/relationships/hyperlink" Target="https://www.elastic.co/guide/en/elasticsearch/reference/current/caching-heavy-aggregations.html" TargetMode="External"/><Relationship Id="rId34" Type="http://schemas.openxmlformats.org/officeDocument/2006/relationships/package" Target="embeddings/Microsoft_Excel_Worksheet1.xlsx"/><Relationship Id="rId50" Type="http://schemas.openxmlformats.org/officeDocument/2006/relationships/image" Target="media/image27.png"/><Relationship Id="rId55" Type="http://schemas.openxmlformats.org/officeDocument/2006/relationships/image" Target="cid:image002.png@01D2EE73.97D787A0" TargetMode="External"/><Relationship Id="rId76" Type="http://schemas.openxmlformats.org/officeDocument/2006/relationships/image" Target="media/image51.png"/><Relationship Id="rId97" Type="http://schemas.openxmlformats.org/officeDocument/2006/relationships/image" Target="media/image67.emf"/><Relationship Id="rId104" Type="http://schemas.openxmlformats.org/officeDocument/2006/relationships/hyperlink" Target="https://docs.mulesoft.com/mule-user-guide/v/3.7/cache-scope" TargetMode="External"/><Relationship Id="rId120" Type="http://schemas.openxmlformats.org/officeDocument/2006/relationships/image" Target="media/image78.jpeg"/><Relationship Id="rId125" Type="http://schemas.openxmlformats.org/officeDocument/2006/relationships/image" Target="media/image83.jpe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9.emf"/><Relationship Id="rId110" Type="http://schemas.openxmlformats.org/officeDocument/2006/relationships/hyperlink" Target="https://www.va.gov/TRM/ToolPage.aspx?tid=7113" TargetMode="External"/><Relationship Id="rId115" Type="http://schemas.openxmlformats.org/officeDocument/2006/relationships/hyperlink" Target="https://standards.usa.gov/" TargetMode="External"/><Relationship Id="rId131" Type="http://schemas.openxmlformats.org/officeDocument/2006/relationships/image" Target="media/image89.jp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ategory xmlns="1840e409-e510-481b-abf2-0dc067a0b790">Design Documents - DRAFT</Category>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E74ED69FAF19643B3ECC79B6A841C73" ma:contentTypeVersion="1" ma:contentTypeDescription="Create a new document." ma:contentTypeScope="" ma:versionID="7e3e0f9c82d633e82d202b96202a4d99">
  <xsd:schema xmlns:xsd="http://www.w3.org/2001/XMLSchema" xmlns:xs="http://www.w3.org/2001/XMLSchema" xmlns:p="http://schemas.microsoft.com/office/2006/metadata/properties" xmlns:ns2="1840e409-e510-481b-abf2-0dc067a0b790" targetNamespace="http://schemas.microsoft.com/office/2006/metadata/properties" ma:root="true" ma:fieldsID="b47ab46b756cb44a6d18acf4c957ce1f" ns2:_="">
    <xsd:import namespace="1840e409-e510-481b-abf2-0dc067a0b790"/>
    <xsd:element name="properties">
      <xsd:complexType>
        <xsd:sequence>
          <xsd:element name="documentManagement">
            <xsd:complexType>
              <xsd:all>
                <xsd:element ref="ns2: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0e409-e510-481b-abf2-0dc067a0b790" elementFormDefault="qualified">
    <xsd:import namespace="http://schemas.microsoft.com/office/2006/documentManagement/types"/>
    <xsd:import namespace="http://schemas.microsoft.com/office/infopath/2007/PartnerControls"/>
    <xsd:element name="Category" ma:index="8"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Product"/>
          <xsd:enumeration value="Meetings:  Sprint Retrospective"/>
          <xsd:enumeration value="Meetings:  USDP"/>
          <xsd:enumeration value="Meetings:  Virtual F2F"/>
          <xsd:enumeration value="Meetings:  Other"/>
          <xsd:enumeration value="Planning"/>
          <xsd:enumeration value="Polaris Entries"/>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2.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1840e409-e510-481b-abf2-0dc067a0b790"/>
  </ds:schemaRefs>
</ds:datastoreItem>
</file>

<file path=customXml/itemProps3.xml><?xml version="1.0" encoding="utf-8"?>
<ds:datastoreItem xmlns:ds="http://schemas.openxmlformats.org/officeDocument/2006/customXml" ds:itemID="{813314F6-81A5-4555-82B9-66917C72F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0e409-e510-481b-abf2-0dc067a0b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775E6A-EF0E-410B-8D70-8010C14E1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Template>
  <TotalTime>0</TotalTime>
  <Pages>124</Pages>
  <Words>24753</Words>
  <Characters>141093</Characters>
  <Application>Microsoft Office Word</Application>
  <DocSecurity>0</DocSecurity>
  <Lines>1175</Lines>
  <Paragraphs>331</Paragraphs>
  <ScaleCrop>false</ScaleCrop>
  <HeadingPairs>
    <vt:vector size="2" baseType="variant">
      <vt:variant>
        <vt:lpstr>Title</vt:lpstr>
      </vt:variant>
      <vt:variant>
        <vt:i4>1</vt:i4>
      </vt:variant>
    </vt:vector>
  </HeadingPairs>
  <TitlesOfParts>
    <vt:vector size="1" baseType="lpstr">
      <vt:lpstr>MCCF_EDI_TAS_System_Design_Document_v0.8</vt:lpstr>
    </vt:vector>
  </TitlesOfParts>
  <LinksUpToDate>false</LinksUpToDate>
  <CharactersWithSpaces>165515</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MCCF_EDI_TAS_System_Design_Document_v0.8</dc:title>
  <dc:subject>System Design Document</dc:subject>
  <dc:creator/>
  <cp:lastModifiedBy/>
  <cp:revision>1</cp:revision>
  <dcterms:created xsi:type="dcterms:W3CDTF">2018-11-09T19:09:00Z</dcterms:created>
  <dcterms:modified xsi:type="dcterms:W3CDTF">2018-11-18T18:40:00Z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0x0101002E74ED69FAF19643B3ECC79B6A841C73</vt:lpwstr>
  </property>
</Properties>
</file>